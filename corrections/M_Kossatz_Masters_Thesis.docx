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DFC5C" w14:textId="77777777" w:rsidR="00A21FDC" w:rsidRDefault="00252176">
      <w:pPr>
        <w:spacing w:after="15"/>
        <w:ind w:left="2" w:right="163"/>
      </w:pPr>
      <w:r>
        <w:t>Bauhaus-Universit¨at Weimar</w:t>
      </w:r>
    </w:p>
    <w:p w14:paraId="0C87460B" w14:textId="77777777" w:rsidR="00A21FDC" w:rsidRDefault="00252176">
      <w:pPr>
        <w:spacing w:after="14"/>
        <w:ind w:left="2" w:right="163"/>
      </w:pPr>
      <w:r>
        <w:t>Faculty of Media</w:t>
      </w:r>
    </w:p>
    <w:p w14:paraId="3C96C7B2" w14:textId="77777777" w:rsidR="00A21FDC" w:rsidRDefault="00252176">
      <w:pPr>
        <w:spacing w:after="1878"/>
        <w:ind w:left="2" w:right="163"/>
      </w:pPr>
      <w:r>
        <w:t>Degree Programme Computer Science and Media</w:t>
      </w:r>
    </w:p>
    <w:p w14:paraId="7F77DE3D" w14:textId="77777777" w:rsidR="00A21FDC" w:rsidRDefault="00252176">
      <w:pPr>
        <w:spacing w:after="120" w:line="265" w:lineRule="auto"/>
        <w:ind w:right="164" w:hanging="10"/>
        <w:jc w:val="center"/>
      </w:pPr>
      <w:r>
        <w:rPr>
          <w:sz w:val="41"/>
        </w:rPr>
        <w:t>Visualizing and Editing the History of</w:t>
      </w:r>
    </w:p>
    <w:p w14:paraId="3495BD8D" w14:textId="77777777" w:rsidR="00A21FDC" w:rsidRDefault="00252176">
      <w:pPr>
        <w:spacing w:after="1772" w:line="265" w:lineRule="auto"/>
        <w:ind w:right="164" w:hanging="10"/>
        <w:jc w:val="center"/>
      </w:pPr>
      <w:r>
        <w:rPr>
          <w:sz w:val="41"/>
        </w:rPr>
        <w:t>Countries in Time and Space with HistoGlobe</w:t>
      </w:r>
    </w:p>
    <w:p w14:paraId="6F959992" w14:textId="77777777" w:rsidR="00A21FDC" w:rsidRDefault="00252176">
      <w:pPr>
        <w:spacing w:after="906" w:line="259" w:lineRule="auto"/>
        <w:ind w:left="2" w:firstLine="0"/>
        <w:jc w:val="left"/>
      </w:pPr>
      <w:r>
        <w:rPr>
          <w:sz w:val="34"/>
        </w:rPr>
        <w:t>Master’s Thesis</w:t>
      </w:r>
    </w:p>
    <w:p w14:paraId="59315D97" w14:textId="77777777" w:rsidR="00A21FDC" w:rsidRDefault="00252176">
      <w:pPr>
        <w:tabs>
          <w:tab w:val="right" w:pos="8502"/>
        </w:tabs>
        <w:spacing w:after="14"/>
        <w:ind w:left="-6" w:firstLine="0"/>
        <w:jc w:val="left"/>
      </w:pPr>
      <w:r>
        <w:t>Marcus Kossatz</w:t>
      </w:r>
      <w:r>
        <w:tab/>
        <w:t>Matriculation Number 90487</w:t>
      </w:r>
    </w:p>
    <w:p w14:paraId="55E044E4" w14:textId="77777777" w:rsidR="00A21FDC" w:rsidRDefault="00252176">
      <w:pPr>
        <w:spacing w:after="520"/>
        <w:ind w:left="2" w:right="163"/>
      </w:pPr>
      <w:r>
        <w:t>b. 21.08.1989 in Spremberg, Germany</w:t>
      </w:r>
    </w:p>
    <w:p w14:paraId="17BFD345" w14:textId="77777777" w:rsidR="00A21FDC" w:rsidRDefault="00252176">
      <w:pPr>
        <w:spacing w:after="2857"/>
        <w:ind w:left="2" w:right="3196"/>
      </w:pPr>
      <w:r>
        <w:t xml:space="preserve">1. First Referee: Univ.-Prof. Dr.-Ing. </w:t>
      </w:r>
      <w:proofErr w:type="gramStart"/>
      <w:r>
        <w:t>habil</w:t>
      </w:r>
      <w:proofErr w:type="gramEnd"/>
      <w:r>
        <w:t xml:space="preserve">. Volker Rodehorst 2. Second Referee: Prof. Dr. </w:t>
      </w:r>
      <w:proofErr w:type="gramStart"/>
      <w:r>
        <w:t>rer</w:t>
      </w:r>
      <w:proofErr w:type="gramEnd"/>
      <w:r>
        <w:t xml:space="preserve">. </w:t>
      </w:r>
      <w:proofErr w:type="gramStart"/>
      <w:r>
        <w:t>nat</w:t>
      </w:r>
      <w:proofErr w:type="gramEnd"/>
      <w:r>
        <w:t>. Sven Bertel</w:t>
      </w:r>
    </w:p>
    <w:p w14:paraId="3518BBE2" w14:textId="77777777" w:rsidR="00A21FDC" w:rsidRDefault="00252176">
      <w:pPr>
        <w:ind w:left="2" w:right="163"/>
      </w:pPr>
      <w:r>
        <w:t>Submission date: 10. June 2016</w:t>
      </w:r>
    </w:p>
    <w:sdt>
      <w:sdtPr>
        <w:id w:val="-1002736908"/>
        <w:docPartObj>
          <w:docPartGallery w:val="Table of Contents"/>
        </w:docPartObj>
      </w:sdtPr>
      <w:sdtContent>
        <w:p w14:paraId="10ECA153" w14:textId="77777777" w:rsidR="00A21FDC" w:rsidRDefault="00252176">
          <w:pPr>
            <w:spacing w:after="737" w:line="259" w:lineRule="auto"/>
            <w:ind w:left="-3" w:right="3826" w:hanging="10"/>
            <w:jc w:val="left"/>
          </w:pPr>
          <w:r>
            <w:rPr>
              <w:b/>
              <w:sz w:val="50"/>
            </w:rPr>
            <w:t>Contents</w:t>
          </w:r>
        </w:p>
        <w:p w14:paraId="60F5A6EC" w14:textId="77777777" w:rsidR="00A21FDC" w:rsidRDefault="00252176">
          <w:pPr>
            <w:pStyle w:val="TOC1"/>
            <w:tabs>
              <w:tab w:val="right" w:leader="dot" w:pos="8502"/>
            </w:tabs>
            <w:rPr>
              <w:noProof/>
            </w:rPr>
          </w:pPr>
          <w:r>
            <w:fldChar w:fldCharType="begin"/>
          </w:r>
          <w:r>
            <w:instrText xml:space="preserve"> TOC \o "1-3" \h \z \u </w:instrText>
          </w:r>
          <w:r>
            <w:fldChar w:fldCharType="separate"/>
          </w:r>
          <w:hyperlink w:anchor="_Toc129076">
            <w:r>
              <w:rPr>
                <w:noProof/>
              </w:rPr>
              <w:t xml:space="preserve">1 Introduction </w:t>
            </w:r>
            <w:r>
              <w:rPr>
                <w:noProof/>
              </w:rPr>
              <w:tab/>
            </w:r>
            <w:r>
              <w:rPr>
                <w:noProof/>
              </w:rPr>
              <w:fldChar w:fldCharType="begin"/>
            </w:r>
            <w:r>
              <w:rPr>
                <w:noProof/>
              </w:rPr>
              <w:instrText>PAGEREF _Toc129076 \h</w:instrText>
            </w:r>
            <w:r>
              <w:rPr>
                <w:noProof/>
              </w:rPr>
            </w:r>
            <w:r>
              <w:rPr>
                <w:noProof/>
              </w:rPr>
              <w:fldChar w:fldCharType="separate"/>
            </w:r>
            <w:r>
              <w:rPr>
                <w:noProof/>
              </w:rPr>
              <w:t>9</w:t>
            </w:r>
            <w:r>
              <w:rPr>
                <w:noProof/>
              </w:rPr>
              <w:fldChar w:fldCharType="end"/>
            </w:r>
          </w:hyperlink>
        </w:p>
        <w:p w14:paraId="4B11874C" w14:textId="77777777" w:rsidR="00A21FDC" w:rsidRDefault="006E2FA2">
          <w:pPr>
            <w:pStyle w:val="TOC2"/>
            <w:tabs>
              <w:tab w:val="right" w:leader="dot" w:pos="8502"/>
            </w:tabs>
            <w:rPr>
              <w:noProof/>
            </w:rPr>
          </w:pPr>
          <w:hyperlink w:anchor="_Toc129077">
            <w:r w:rsidR="00252176">
              <w:rPr>
                <w:noProof/>
              </w:rPr>
              <w:t>1.1 Motivation</w:t>
            </w:r>
            <w:r w:rsidR="00252176">
              <w:rPr>
                <w:noProof/>
              </w:rPr>
              <w:tab/>
            </w:r>
            <w:r w:rsidR="00252176">
              <w:rPr>
                <w:noProof/>
              </w:rPr>
              <w:fldChar w:fldCharType="begin"/>
            </w:r>
            <w:r w:rsidR="00252176">
              <w:rPr>
                <w:noProof/>
              </w:rPr>
              <w:instrText>PAGEREF _Toc129077 \h</w:instrText>
            </w:r>
            <w:r w:rsidR="00252176">
              <w:rPr>
                <w:noProof/>
              </w:rPr>
            </w:r>
            <w:r w:rsidR="00252176">
              <w:rPr>
                <w:noProof/>
              </w:rPr>
              <w:fldChar w:fldCharType="separate"/>
            </w:r>
            <w:r w:rsidR="00252176">
              <w:rPr>
                <w:noProof/>
              </w:rPr>
              <w:t>10</w:t>
            </w:r>
            <w:r w:rsidR="00252176">
              <w:rPr>
                <w:noProof/>
              </w:rPr>
              <w:fldChar w:fldCharType="end"/>
            </w:r>
          </w:hyperlink>
        </w:p>
        <w:p w14:paraId="7A804719" w14:textId="77777777" w:rsidR="00A21FDC" w:rsidRDefault="006E2FA2">
          <w:pPr>
            <w:pStyle w:val="TOC2"/>
            <w:tabs>
              <w:tab w:val="right" w:leader="dot" w:pos="8502"/>
            </w:tabs>
            <w:rPr>
              <w:noProof/>
            </w:rPr>
          </w:pPr>
          <w:hyperlink w:anchor="_Toc129078">
            <w:r w:rsidR="00252176">
              <w:rPr>
                <w:noProof/>
              </w:rPr>
              <w:t>1.2 Problem Domain</w:t>
            </w:r>
            <w:r w:rsidR="00252176">
              <w:rPr>
                <w:noProof/>
              </w:rPr>
              <w:tab/>
            </w:r>
            <w:r w:rsidR="00252176">
              <w:rPr>
                <w:noProof/>
              </w:rPr>
              <w:fldChar w:fldCharType="begin"/>
            </w:r>
            <w:r w:rsidR="00252176">
              <w:rPr>
                <w:noProof/>
              </w:rPr>
              <w:instrText>PAGEREF _Toc129078 \h</w:instrText>
            </w:r>
            <w:r w:rsidR="00252176">
              <w:rPr>
                <w:noProof/>
              </w:rPr>
            </w:r>
            <w:r w:rsidR="00252176">
              <w:rPr>
                <w:noProof/>
              </w:rPr>
              <w:fldChar w:fldCharType="separate"/>
            </w:r>
            <w:r w:rsidR="00252176">
              <w:rPr>
                <w:noProof/>
              </w:rPr>
              <w:t>10</w:t>
            </w:r>
            <w:r w:rsidR="00252176">
              <w:rPr>
                <w:noProof/>
              </w:rPr>
              <w:fldChar w:fldCharType="end"/>
            </w:r>
          </w:hyperlink>
        </w:p>
        <w:p w14:paraId="263477C7" w14:textId="77777777" w:rsidR="00A21FDC" w:rsidRDefault="006E2FA2">
          <w:pPr>
            <w:pStyle w:val="TOC2"/>
            <w:tabs>
              <w:tab w:val="right" w:leader="dot" w:pos="8502"/>
            </w:tabs>
            <w:rPr>
              <w:noProof/>
            </w:rPr>
          </w:pPr>
          <w:hyperlink w:anchor="_Toc129079">
            <w:r w:rsidR="00252176">
              <w:rPr>
                <w:noProof/>
              </w:rPr>
              <w:t>1.3 Overview</w:t>
            </w:r>
            <w:r w:rsidR="00252176">
              <w:rPr>
                <w:noProof/>
              </w:rPr>
              <w:tab/>
            </w:r>
            <w:r w:rsidR="00252176">
              <w:rPr>
                <w:noProof/>
              </w:rPr>
              <w:fldChar w:fldCharType="begin"/>
            </w:r>
            <w:r w:rsidR="00252176">
              <w:rPr>
                <w:noProof/>
              </w:rPr>
              <w:instrText>PAGEREF _Toc129079 \h</w:instrText>
            </w:r>
            <w:r w:rsidR="00252176">
              <w:rPr>
                <w:noProof/>
              </w:rPr>
            </w:r>
            <w:r w:rsidR="00252176">
              <w:rPr>
                <w:noProof/>
              </w:rPr>
              <w:fldChar w:fldCharType="separate"/>
            </w:r>
            <w:r w:rsidR="00252176">
              <w:rPr>
                <w:noProof/>
              </w:rPr>
              <w:t>13</w:t>
            </w:r>
            <w:r w:rsidR="00252176">
              <w:rPr>
                <w:noProof/>
              </w:rPr>
              <w:fldChar w:fldCharType="end"/>
            </w:r>
          </w:hyperlink>
        </w:p>
        <w:p w14:paraId="45E3E423" w14:textId="77777777" w:rsidR="00A21FDC" w:rsidRDefault="006E2FA2">
          <w:pPr>
            <w:pStyle w:val="TOC1"/>
            <w:tabs>
              <w:tab w:val="right" w:leader="dot" w:pos="8502"/>
            </w:tabs>
            <w:rPr>
              <w:noProof/>
            </w:rPr>
          </w:pPr>
          <w:hyperlink w:anchor="_Toc129080">
            <w:r w:rsidR="00252176">
              <w:rPr>
                <w:noProof/>
              </w:rPr>
              <w:t xml:space="preserve">2 Basics </w:t>
            </w:r>
            <w:r w:rsidR="00252176">
              <w:rPr>
                <w:noProof/>
              </w:rPr>
              <w:tab/>
            </w:r>
            <w:r w:rsidR="00252176">
              <w:rPr>
                <w:noProof/>
              </w:rPr>
              <w:fldChar w:fldCharType="begin"/>
            </w:r>
            <w:r w:rsidR="00252176">
              <w:rPr>
                <w:noProof/>
              </w:rPr>
              <w:instrText>PAGEREF _Toc129080 \h</w:instrText>
            </w:r>
            <w:r w:rsidR="00252176">
              <w:rPr>
                <w:noProof/>
              </w:rPr>
            </w:r>
            <w:r w:rsidR="00252176">
              <w:rPr>
                <w:noProof/>
              </w:rPr>
              <w:fldChar w:fldCharType="separate"/>
            </w:r>
            <w:r w:rsidR="00252176">
              <w:rPr>
                <w:noProof/>
              </w:rPr>
              <w:t>14</w:t>
            </w:r>
            <w:r w:rsidR="00252176">
              <w:rPr>
                <w:noProof/>
              </w:rPr>
              <w:fldChar w:fldCharType="end"/>
            </w:r>
          </w:hyperlink>
        </w:p>
        <w:p w14:paraId="52B3DA32" w14:textId="77777777" w:rsidR="00A21FDC" w:rsidRDefault="006E2FA2">
          <w:pPr>
            <w:pStyle w:val="TOC2"/>
            <w:tabs>
              <w:tab w:val="right" w:leader="dot" w:pos="8502"/>
            </w:tabs>
            <w:rPr>
              <w:noProof/>
            </w:rPr>
          </w:pPr>
          <w:hyperlink w:anchor="_Toc129081">
            <w:r w:rsidR="00252176">
              <w:rPr>
                <w:noProof/>
              </w:rPr>
              <w:t>2.1 Countries</w:t>
            </w:r>
            <w:r w:rsidR="00252176">
              <w:rPr>
                <w:noProof/>
              </w:rPr>
              <w:tab/>
            </w:r>
            <w:r w:rsidR="00252176">
              <w:rPr>
                <w:noProof/>
              </w:rPr>
              <w:fldChar w:fldCharType="begin"/>
            </w:r>
            <w:r w:rsidR="00252176">
              <w:rPr>
                <w:noProof/>
              </w:rPr>
              <w:instrText>PAGEREF _Toc129081 \h</w:instrText>
            </w:r>
            <w:r w:rsidR="00252176">
              <w:rPr>
                <w:noProof/>
              </w:rPr>
            </w:r>
            <w:r w:rsidR="00252176">
              <w:rPr>
                <w:noProof/>
              </w:rPr>
              <w:fldChar w:fldCharType="separate"/>
            </w:r>
            <w:r w:rsidR="00252176">
              <w:rPr>
                <w:noProof/>
              </w:rPr>
              <w:t>15</w:t>
            </w:r>
            <w:r w:rsidR="00252176">
              <w:rPr>
                <w:noProof/>
              </w:rPr>
              <w:fldChar w:fldCharType="end"/>
            </w:r>
          </w:hyperlink>
        </w:p>
        <w:p w14:paraId="58C694F1" w14:textId="77777777" w:rsidR="00A21FDC" w:rsidRDefault="006E2FA2">
          <w:pPr>
            <w:pStyle w:val="TOC3"/>
            <w:tabs>
              <w:tab w:val="right" w:leader="dot" w:pos="8502"/>
            </w:tabs>
            <w:rPr>
              <w:noProof/>
            </w:rPr>
          </w:pPr>
          <w:hyperlink w:anchor="_Toc129082">
            <w:r w:rsidR="00252176">
              <w:rPr>
                <w:noProof/>
              </w:rPr>
              <w:t>2.1.1 Problematic Cases</w:t>
            </w:r>
            <w:r w:rsidR="00252176">
              <w:rPr>
                <w:noProof/>
              </w:rPr>
              <w:tab/>
            </w:r>
            <w:r w:rsidR="00252176">
              <w:rPr>
                <w:noProof/>
              </w:rPr>
              <w:fldChar w:fldCharType="begin"/>
            </w:r>
            <w:r w:rsidR="00252176">
              <w:rPr>
                <w:noProof/>
              </w:rPr>
              <w:instrText>PAGEREF _Toc129082 \h</w:instrText>
            </w:r>
            <w:r w:rsidR="00252176">
              <w:rPr>
                <w:noProof/>
              </w:rPr>
            </w:r>
            <w:r w:rsidR="00252176">
              <w:rPr>
                <w:noProof/>
              </w:rPr>
              <w:fldChar w:fldCharType="separate"/>
            </w:r>
            <w:r w:rsidR="00252176">
              <w:rPr>
                <w:noProof/>
              </w:rPr>
              <w:t>15</w:t>
            </w:r>
            <w:r w:rsidR="00252176">
              <w:rPr>
                <w:noProof/>
              </w:rPr>
              <w:fldChar w:fldCharType="end"/>
            </w:r>
          </w:hyperlink>
        </w:p>
        <w:p w14:paraId="554CC727" w14:textId="77777777" w:rsidR="00A21FDC" w:rsidRDefault="006E2FA2">
          <w:pPr>
            <w:pStyle w:val="TOC3"/>
            <w:tabs>
              <w:tab w:val="right" w:leader="dot" w:pos="8502"/>
            </w:tabs>
            <w:rPr>
              <w:noProof/>
            </w:rPr>
          </w:pPr>
          <w:hyperlink w:anchor="_Toc129083">
            <w:r w:rsidR="00252176">
              <w:rPr>
                <w:noProof/>
              </w:rPr>
              <w:t>2.1.2 Declaratory vs. Constitutive Theory</w:t>
            </w:r>
            <w:r w:rsidR="00252176">
              <w:rPr>
                <w:noProof/>
              </w:rPr>
              <w:tab/>
            </w:r>
            <w:r w:rsidR="00252176">
              <w:rPr>
                <w:noProof/>
              </w:rPr>
              <w:fldChar w:fldCharType="begin"/>
            </w:r>
            <w:r w:rsidR="00252176">
              <w:rPr>
                <w:noProof/>
              </w:rPr>
              <w:instrText>PAGEREF _Toc129083 \h</w:instrText>
            </w:r>
            <w:r w:rsidR="00252176">
              <w:rPr>
                <w:noProof/>
              </w:rPr>
            </w:r>
            <w:r w:rsidR="00252176">
              <w:rPr>
                <w:noProof/>
              </w:rPr>
              <w:fldChar w:fldCharType="separate"/>
            </w:r>
            <w:r w:rsidR="00252176">
              <w:rPr>
                <w:noProof/>
              </w:rPr>
              <w:t>17</w:t>
            </w:r>
            <w:r w:rsidR="00252176">
              <w:rPr>
                <w:noProof/>
              </w:rPr>
              <w:fldChar w:fldCharType="end"/>
            </w:r>
          </w:hyperlink>
        </w:p>
        <w:p w14:paraId="7D8108B1" w14:textId="77777777" w:rsidR="00A21FDC" w:rsidRDefault="006E2FA2">
          <w:pPr>
            <w:pStyle w:val="TOC3"/>
            <w:tabs>
              <w:tab w:val="right" w:leader="dot" w:pos="8502"/>
            </w:tabs>
            <w:rPr>
              <w:noProof/>
            </w:rPr>
          </w:pPr>
          <w:hyperlink w:anchor="_Toc129084">
            <w:r w:rsidR="00252176">
              <w:rPr>
                <w:noProof/>
              </w:rPr>
              <w:t>2.1.3 Territory of a Country</w:t>
            </w:r>
            <w:r w:rsidR="00252176">
              <w:rPr>
                <w:noProof/>
              </w:rPr>
              <w:tab/>
            </w:r>
            <w:r w:rsidR="00252176">
              <w:rPr>
                <w:noProof/>
              </w:rPr>
              <w:fldChar w:fldCharType="begin"/>
            </w:r>
            <w:r w:rsidR="00252176">
              <w:rPr>
                <w:noProof/>
              </w:rPr>
              <w:instrText>PAGEREF _Toc129084 \h</w:instrText>
            </w:r>
            <w:r w:rsidR="00252176">
              <w:rPr>
                <w:noProof/>
              </w:rPr>
            </w:r>
            <w:r w:rsidR="00252176">
              <w:rPr>
                <w:noProof/>
              </w:rPr>
              <w:fldChar w:fldCharType="separate"/>
            </w:r>
            <w:r w:rsidR="00252176">
              <w:rPr>
                <w:noProof/>
              </w:rPr>
              <w:t>18</w:t>
            </w:r>
            <w:r w:rsidR="00252176">
              <w:rPr>
                <w:noProof/>
              </w:rPr>
              <w:fldChar w:fldCharType="end"/>
            </w:r>
          </w:hyperlink>
        </w:p>
        <w:p w14:paraId="5A377339" w14:textId="77777777" w:rsidR="00A21FDC" w:rsidRDefault="006E2FA2">
          <w:pPr>
            <w:pStyle w:val="TOC2"/>
            <w:tabs>
              <w:tab w:val="right" w:leader="dot" w:pos="8502"/>
            </w:tabs>
            <w:rPr>
              <w:noProof/>
            </w:rPr>
          </w:pPr>
          <w:hyperlink w:anchor="_Toc129085">
            <w:r w:rsidR="00252176">
              <w:rPr>
                <w:noProof/>
              </w:rPr>
              <w:t>2.2 Historical Geographic Information Systems</w:t>
            </w:r>
            <w:r w:rsidR="00252176">
              <w:rPr>
                <w:noProof/>
              </w:rPr>
              <w:tab/>
            </w:r>
            <w:r w:rsidR="00252176">
              <w:rPr>
                <w:noProof/>
              </w:rPr>
              <w:fldChar w:fldCharType="begin"/>
            </w:r>
            <w:r w:rsidR="00252176">
              <w:rPr>
                <w:noProof/>
              </w:rPr>
              <w:instrText>PAGEREF _Toc129085 \h</w:instrText>
            </w:r>
            <w:r w:rsidR="00252176">
              <w:rPr>
                <w:noProof/>
              </w:rPr>
            </w:r>
            <w:r w:rsidR="00252176">
              <w:rPr>
                <w:noProof/>
              </w:rPr>
              <w:fldChar w:fldCharType="separate"/>
            </w:r>
            <w:r w:rsidR="00252176">
              <w:rPr>
                <w:noProof/>
              </w:rPr>
              <w:t>19</w:t>
            </w:r>
            <w:r w:rsidR="00252176">
              <w:rPr>
                <w:noProof/>
              </w:rPr>
              <w:fldChar w:fldCharType="end"/>
            </w:r>
          </w:hyperlink>
        </w:p>
        <w:p w14:paraId="1C4C348A" w14:textId="77777777" w:rsidR="00A21FDC" w:rsidRDefault="006E2FA2">
          <w:pPr>
            <w:pStyle w:val="TOC3"/>
            <w:tabs>
              <w:tab w:val="right" w:leader="dot" w:pos="8502"/>
            </w:tabs>
            <w:rPr>
              <w:noProof/>
            </w:rPr>
          </w:pPr>
          <w:hyperlink w:anchor="_Toc129086">
            <w:r w:rsidR="00252176">
              <w:rPr>
                <w:noProof/>
              </w:rPr>
              <w:t>2.2.1 History vs. Geography</w:t>
            </w:r>
            <w:r w:rsidR="00252176">
              <w:rPr>
                <w:noProof/>
              </w:rPr>
              <w:tab/>
            </w:r>
            <w:r w:rsidR="00252176">
              <w:rPr>
                <w:noProof/>
              </w:rPr>
              <w:fldChar w:fldCharType="begin"/>
            </w:r>
            <w:r w:rsidR="00252176">
              <w:rPr>
                <w:noProof/>
              </w:rPr>
              <w:instrText>PAGEREF _Toc129086 \h</w:instrText>
            </w:r>
            <w:r w:rsidR="00252176">
              <w:rPr>
                <w:noProof/>
              </w:rPr>
            </w:r>
            <w:r w:rsidR="00252176">
              <w:rPr>
                <w:noProof/>
              </w:rPr>
              <w:fldChar w:fldCharType="separate"/>
            </w:r>
            <w:r w:rsidR="00252176">
              <w:rPr>
                <w:noProof/>
              </w:rPr>
              <w:t>20</w:t>
            </w:r>
            <w:r w:rsidR="00252176">
              <w:rPr>
                <w:noProof/>
              </w:rPr>
              <w:fldChar w:fldCharType="end"/>
            </w:r>
          </w:hyperlink>
        </w:p>
        <w:p w14:paraId="32885C03" w14:textId="77777777" w:rsidR="00A21FDC" w:rsidRDefault="006E2FA2">
          <w:pPr>
            <w:pStyle w:val="TOC3"/>
            <w:tabs>
              <w:tab w:val="right" w:leader="dot" w:pos="8502"/>
            </w:tabs>
            <w:rPr>
              <w:noProof/>
            </w:rPr>
          </w:pPr>
          <w:hyperlink w:anchor="_Toc129087">
            <w:r w:rsidR="00252176">
              <w:rPr>
                <w:noProof/>
              </w:rPr>
              <w:t>2.2.2 Geospatial Data</w:t>
            </w:r>
            <w:r w:rsidR="00252176">
              <w:rPr>
                <w:noProof/>
              </w:rPr>
              <w:tab/>
            </w:r>
            <w:r w:rsidR="00252176">
              <w:rPr>
                <w:noProof/>
              </w:rPr>
              <w:fldChar w:fldCharType="begin"/>
            </w:r>
            <w:r w:rsidR="00252176">
              <w:rPr>
                <w:noProof/>
              </w:rPr>
              <w:instrText>PAGEREF _Toc129087 \h</w:instrText>
            </w:r>
            <w:r w:rsidR="00252176">
              <w:rPr>
                <w:noProof/>
              </w:rPr>
            </w:r>
            <w:r w:rsidR="00252176">
              <w:rPr>
                <w:noProof/>
              </w:rPr>
              <w:fldChar w:fldCharType="separate"/>
            </w:r>
            <w:r w:rsidR="00252176">
              <w:rPr>
                <w:noProof/>
              </w:rPr>
              <w:t>22</w:t>
            </w:r>
            <w:r w:rsidR="00252176">
              <w:rPr>
                <w:noProof/>
              </w:rPr>
              <w:fldChar w:fldCharType="end"/>
            </w:r>
          </w:hyperlink>
        </w:p>
        <w:p w14:paraId="343EBCAD" w14:textId="77777777" w:rsidR="00A21FDC" w:rsidRDefault="006E2FA2">
          <w:pPr>
            <w:pStyle w:val="TOC3"/>
            <w:tabs>
              <w:tab w:val="right" w:leader="dot" w:pos="8502"/>
            </w:tabs>
            <w:rPr>
              <w:noProof/>
            </w:rPr>
          </w:pPr>
          <w:hyperlink w:anchor="_Toc129088">
            <w:r w:rsidR="00252176">
              <w:rPr>
                <w:noProof/>
              </w:rPr>
              <w:t>2.2.3 Temporal Data</w:t>
            </w:r>
            <w:r w:rsidR="00252176">
              <w:rPr>
                <w:noProof/>
              </w:rPr>
              <w:tab/>
            </w:r>
            <w:r w:rsidR="00252176">
              <w:rPr>
                <w:noProof/>
              </w:rPr>
              <w:fldChar w:fldCharType="begin"/>
            </w:r>
            <w:r w:rsidR="00252176">
              <w:rPr>
                <w:noProof/>
              </w:rPr>
              <w:instrText>PAGEREF _Toc129088 \h</w:instrText>
            </w:r>
            <w:r w:rsidR="00252176">
              <w:rPr>
                <w:noProof/>
              </w:rPr>
            </w:r>
            <w:r w:rsidR="00252176">
              <w:rPr>
                <w:noProof/>
              </w:rPr>
              <w:fldChar w:fldCharType="separate"/>
            </w:r>
            <w:r w:rsidR="00252176">
              <w:rPr>
                <w:noProof/>
              </w:rPr>
              <w:t>26</w:t>
            </w:r>
            <w:r w:rsidR="00252176">
              <w:rPr>
                <w:noProof/>
              </w:rPr>
              <w:fldChar w:fldCharType="end"/>
            </w:r>
          </w:hyperlink>
        </w:p>
        <w:p w14:paraId="65D90DAA" w14:textId="77777777" w:rsidR="00A21FDC" w:rsidRDefault="006E2FA2">
          <w:pPr>
            <w:pStyle w:val="TOC3"/>
            <w:tabs>
              <w:tab w:val="right" w:leader="dot" w:pos="8502"/>
            </w:tabs>
            <w:rPr>
              <w:noProof/>
            </w:rPr>
          </w:pPr>
          <w:hyperlink w:anchor="_Toc129089">
            <w:r w:rsidR="00252176">
              <w:rPr>
                <w:noProof/>
              </w:rPr>
              <w:t>2.2.4 Existing Applications</w:t>
            </w:r>
            <w:r w:rsidR="00252176">
              <w:rPr>
                <w:noProof/>
              </w:rPr>
              <w:tab/>
            </w:r>
            <w:r w:rsidR="00252176">
              <w:rPr>
                <w:noProof/>
              </w:rPr>
              <w:fldChar w:fldCharType="begin"/>
            </w:r>
            <w:r w:rsidR="00252176">
              <w:rPr>
                <w:noProof/>
              </w:rPr>
              <w:instrText>PAGEREF _Toc129089 \h</w:instrText>
            </w:r>
            <w:r w:rsidR="00252176">
              <w:rPr>
                <w:noProof/>
              </w:rPr>
            </w:r>
            <w:r w:rsidR="00252176">
              <w:rPr>
                <w:noProof/>
              </w:rPr>
              <w:fldChar w:fldCharType="separate"/>
            </w:r>
            <w:r w:rsidR="00252176">
              <w:rPr>
                <w:noProof/>
              </w:rPr>
              <w:t>28</w:t>
            </w:r>
            <w:r w:rsidR="00252176">
              <w:rPr>
                <w:noProof/>
              </w:rPr>
              <w:fldChar w:fldCharType="end"/>
            </w:r>
          </w:hyperlink>
        </w:p>
        <w:p w14:paraId="52EE2446" w14:textId="77777777" w:rsidR="00A21FDC" w:rsidRDefault="006E2FA2">
          <w:pPr>
            <w:pStyle w:val="TOC3"/>
            <w:tabs>
              <w:tab w:val="right" w:leader="dot" w:pos="8502"/>
            </w:tabs>
            <w:rPr>
              <w:noProof/>
            </w:rPr>
          </w:pPr>
          <w:hyperlink w:anchor="_Toc129090">
            <w:r w:rsidR="00252176">
              <w:rPr>
                <w:noProof/>
              </w:rPr>
              <w:t>2.2.5 Data Sources</w:t>
            </w:r>
            <w:r w:rsidR="00252176">
              <w:rPr>
                <w:noProof/>
              </w:rPr>
              <w:tab/>
            </w:r>
            <w:r w:rsidR="00252176">
              <w:rPr>
                <w:noProof/>
              </w:rPr>
              <w:fldChar w:fldCharType="begin"/>
            </w:r>
            <w:r w:rsidR="00252176">
              <w:rPr>
                <w:noProof/>
              </w:rPr>
              <w:instrText>PAGEREF _Toc129090 \h</w:instrText>
            </w:r>
            <w:r w:rsidR="00252176">
              <w:rPr>
                <w:noProof/>
              </w:rPr>
            </w:r>
            <w:r w:rsidR="00252176">
              <w:rPr>
                <w:noProof/>
              </w:rPr>
              <w:fldChar w:fldCharType="separate"/>
            </w:r>
            <w:r w:rsidR="00252176">
              <w:rPr>
                <w:noProof/>
              </w:rPr>
              <w:t>28</w:t>
            </w:r>
            <w:r w:rsidR="00252176">
              <w:rPr>
                <w:noProof/>
              </w:rPr>
              <w:fldChar w:fldCharType="end"/>
            </w:r>
          </w:hyperlink>
        </w:p>
        <w:p w14:paraId="14F27264" w14:textId="77777777" w:rsidR="00A21FDC" w:rsidRDefault="006E2FA2">
          <w:pPr>
            <w:pStyle w:val="TOC2"/>
            <w:tabs>
              <w:tab w:val="right" w:leader="dot" w:pos="8502"/>
            </w:tabs>
            <w:rPr>
              <w:noProof/>
            </w:rPr>
          </w:pPr>
          <w:hyperlink w:anchor="_Toc129091">
            <w:r w:rsidR="00252176">
              <w:rPr>
                <w:noProof/>
              </w:rPr>
              <w:t>2.3 Spatio-Temporal Data Models</w:t>
            </w:r>
            <w:r w:rsidR="00252176">
              <w:rPr>
                <w:noProof/>
              </w:rPr>
              <w:tab/>
            </w:r>
            <w:r w:rsidR="00252176">
              <w:rPr>
                <w:noProof/>
              </w:rPr>
              <w:fldChar w:fldCharType="begin"/>
            </w:r>
            <w:r w:rsidR="00252176">
              <w:rPr>
                <w:noProof/>
              </w:rPr>
              <w:instrText>PAGEREF _Toc129091 \h</w:instrText>
            </w:r>
            <w:r w:rsidR="00252176">
              <w:rPr>
                <w:noProof/>
              </w:rPr>
            </w:r>
            <w:r w:rsidR="00252176">
              <w:rPr>
                <w:noProof/>
              </w:rPr>
              <w:fldChar w:fldCharType="separate"/>
            </w:r>
            <w:r w:rsidR="00252176">
              <w:rPr>
                <w:noProof/>
              </w:rPr>
              <w:t>30</w:t>
            </w:r>
            <w:r w:rsidR="00252176">
              <w:rPr>
                <w:noProof/>
              </w:rPr>
              <w:fldChar w:fldCharType="end"/>
            </w:r>
          </w:hyperlink>
        </w:p>
        <w:p w14:paraId="341B1B74" w14:textId="77777777" w:rsidR="00A21FDC" w:rsidRDefault="006E2FA2">
          <w:pPr>
            <w:pStyle w:val="TOC3"/>
            <w:tabs>
              <w:tab w:val="right" w:leader="dot" w:pos="8502"/>
            </w:tabs>
            <w:rPr>
              <w:noProof/>
            </w:rPr>
          </w:pPr>
          <w:hyperlink w:anchor="_Toc129092">
            <w:r w:rsidR="00252176">
              <w:rPr>
                <w:noProof/>
              </w:rPr>
              <w:t>2.3.1 Snapshot Model</w:t>
            </w:r>
            <w:r w:rsidR="00252176">
              <w:rPr>
                <w:noProof/>
              </w:rPr>
              <w:tab/>
            </w:r>
            <w:r w:rsidR="00252176">
              <w:rPr>
                <w:noProof/>
              </w:rPr>
              <w:fldChar w:fldCharType="begin"/>
            </w:r>
            <w:r w:rsidR="00252176">
              <w:rPr>
                <w:noProof/>
              </w:rPr>
              <w:instrText>PAGEREF _Toc129092 \h</w:instrText>
            </w:r>
            <w:r w:rsidR="00252176">
              <w:rPr>
                <w:noProof/>
              </w:rPr>
            </w:r>
            <w:r w:rsidR="00252176">
              <w:rPr>
                <w:noProof/>
              </w:rPr>
              <w:fldChar w:fldCharType="separate"/>
            </w:r>
            <w:r w:rsidR="00252176">
              <w:rPr>
                <w:noProof/>
              </w:rPr>
              <w:t>31</w:t>
            </w:r>
            <w:r w:rsidR="00252176">
              <w:rPr>
                <w:noProof/>
              </w:rPr>
              <w:fldChar w:fldCharType="end"/>
            </w:r>
          </w:hyperlink>
        </w:p>
        <w:p w14:paraId="0EF902AA" w14:textId="77777777" w:rsidR="00A21FDC" w:rsidRDefault="006E2FA2">
          <w:pPr>
            <w:pStyle w:val="TOC3"/>
            <w:tabs>
              <w:tab w:val="right" w:leader="dot" w:pos="8502"/>
            </w:tabs>
            <w:rPr>
              <w:noProof/>
            </w:rPr>
          </w:pPr>
          <w:hyperlink w:anchor="_Toc129093">
            <w:r w:rsidR="00252176">
              <w:rPr>
                <w:noProof/>
              </w:rPr>
              <w:t>2.3.2 Simple Time-Stamping</w:t>
            </w:r>
            <w:r w:rsidR="00252176">
              <w:rPr>
                <w:noProof/>
              </w:rPr>
              <w:tab/>
            </w:r>
            <w:r w:rsidR="00252176">
              <w:rPr>
                <w:noProof/>
              </w:rPr>
              <w:fldChar w:fldCharType="begin"/>
            </w:r>
            <w:r w:rsidR="00252176">
              <w:rPr>
                <w:noProof/>
              </w:rPr>
              <w:instrText>PAGEREF _Toc129093 \h</w:instrText>
            </w:r>
            <w:r w:rsidR="00252176">
              <w:rPr>
                <w:noProof/>
              </w:rPr>
            </w:r>
            <w:r w:rsidR="00252176">
              <w:rPr>
                <w:noProof/>
              </w:rPr>
              <w:fldChar w:fldCharType="separate"/>
            </w:r>
            <w:r w:rsidR="00252176">
              <w:rPr>
                <w:noProof/>
              </w:rPr>
              <w:t>31</w:t>
            </w:r>
            <w:r w:rsidR="00252176">
              <w:rPr>
                <w:noProof/>
              </w:rPr>
              <w:fldChar w:fldCharType="end"/>
            </w:r>
          </w:hyperlink>
        </w:p>
        <w:p w14:paraId="01E7FF37" w14:textId="77777777" w:rsidR="00A21FDC" w:rsidRDefault="006E2FA2">
          <w:pPr>
            <w:pStyle w:val="TOC3"/>
            <w:tabs>
              <w:tab w:val="right" w:leader="dot" w:pos="8502"/>
            </w:tabs>
            <w:rPr>
              <w:noProof/>
            </w:rPr>
          </w:pPr>
          <w:hyperlink w:anchor="_Toc129094">
            <w:r w:rsidR="00252176">
              <w:rPr>
                <w:noProof/>
              </w:rPr>
              <w:t>2.3.3 Event-Based Spatio-Temporal Data Model</w:t>
            </w:r>
            <w:r w:rsidR="00252176">
              <w:rPr>
                <w:noProof/>
              </w:rPr>
              <w:tab/>
            </w:r>
            <w:r w:rsidR="00252176">
              <w:rPr>
                <w:noProof/>
              </w:rPr>
              <w:fldChar w:fldCharType="begin"/>
            </w:r>
            <w:r w:rsidR="00252176">
              <w:rPr>
                <w:noProof/>
              </w:rPr>
              <w:instrText>PAGEREF _Toc129094 \h</w:instrText>
            </w:r>
            <w:r w:rsidR="00252176">
              <w:rPr>
                <w:noProof/>
              </w:rPr>
            </w:r>
            <w:r w:rsidR="00252176">
              <w:rPr>
                <w:noProof/>
              </w:rPr>
              <w:fldChar w:fldCharType="separate"/>
            </w:r>
            <w:r w:rsidR="00252176">
              <w:rPr>
                <w:noProof/>
              </w:rPr>
              <w:t>32</w:t>
            </w:r>
            <w:r w:rsidR="00252176">
              <w:rPr>
                <w:noProof/>
              </w:rPr>
              <w:fldChar w:fldCharType="end"/>
            </w:r>
          </w:hyperlink>
        </w:p>
        <w:p w14:paraId="3C369116" w14:textId="77777777" w:rsidR="00A21FDC" w:rsidRDefault="006E2FA2">
          <w:pPr>
            <w:pStyle w:val="TOC3"/>
            <w:tabs>
              <w:tab w:val="right" w:leader="dot" w:pos="8502"/>
            </w:tabs>
            <w:rPr>
              <w:noProof/>
            </w:rPr>
          </w:pPr>
          <w:hyperlink w:anchor="_Toc129095">
            <w:r w:rsidR="00252176">
              <w:rPr>
                <w:noProof/>
              </w:rPr>
              <w:t>2.3.4 Three-Domain Model</w:t>
            </w:r>
            <w:r w:rsidR="00252176">
              <w:rPr>
                <w:noProof/>
              </w:rPr>
              <w:tab/>
            </w:r>
            <w:r w:rsidR="00252176">
              <w:rPr>
                <w:noProof/>
              </w:rPr>
              <w:fldChar w:fldCharType="begin"/>
            </w:r>
            <w:r w:rsidR="00252176">
              <w:rPr>
                <w:noProof/>
              </w:rPr>
              <w:instrText>PAGEREF _Toc129095 \h</w:instrText>
            </w:r>
            <w:r w:rsidR="00252176">
              <w:rPr>
                <w:noProof/>
              </w:rPr>
            </w:r>
            <w:r w:rsidR="00252176">
              <w:rPr>
                <w:noProof/>
              </w:rPr>
              <w:fldChar w:fldCharType="separate"/>
            </w:r>
            <w:r w:rsidR="00252176">
              <w:rPr>
                <w:noProof/>
              </w:rPr>
              <w:t>33</w:t>
            </w:r>
            <w:r w:rsidR="00252176">
              <w:rPr>
                <w:noProof/>
              </w:rPr>
              <w:fldChar w:fldCharType="end"/>
            </w:r>
          </w:hyperlink>
        </w:p>
        <w:p w14:paraId="1468C400" w14:textId="77777777" w:rsidR="00A21FDC" w:rsidRDefault="006E2FA2">
          <w:pPr>
            <w:pStyle w:val="TOC3"/>
            <w:tabs>
              <w:tab w:val="right" w:leader="dot" w:pos="8502"/>
            </w:tabs>
            <w:rPr>
              <w:noProof/>
            </w:rPr>
          </w:pPr>
          <w:hyperlink w:anchor="_Toc129096">
            <w:r w:rsidR="00252176">
              <w:rPr>
                <w:noProof/>
              </w:rPr>
              <w:t>2.3.5 History Graph Model</w:t>
            </w:r>
            <w:r w:rsidR="00252176">
              <w:rPr>
                <w:noProof/>
              </w:rPr>
              <w:tab/>
            </w:r>
            <w:r w:rsidR="00252176">
              <w:rPr>
                <w:noProof/>
              </w:rPr>
              <w:fldChar w:fldCharType="begin"/>
            </w:r>
            <w:r w:rsidR="00252176">
              <w:rPr>
                <w:noProof/>
              </w:rPr>
              <w:instrText>PAGEREF _Toc129096 \h</w:instrText>
            </w:r>
            <w:r w:rsidR="00252176">
              <w:rPr>
                <w:noProof/>
              </w:rPr>
            </w:r>
            <w:r w:rsidR="00252176">
              <w:rPr>
                <w:noProof/>
              </w:rPr>
              <w:fldChar w:fldCharType="separate"/>
            </w:r>
            <w:r w:rsidR="00252176">
              <w:rPr>
                <w:noProof/>
              </w:rPr>
              <w:t>33</w:t>
            </w:r>
            <w:r w:rsidR="00252176">
              <w:rPr>
                <w:noProof/>
              </w:rPr>
              <w:fldChar w:fldCharType="end"/>
            </w:r>
          </w:hyperlink>
        </w:p>
        <w:p w14:paraId="1233F7AA" w14:textId="77777777" w:rsidR="00A21FDC" w:rsidRDefault="006E2FA2">
          <w:pPr>
            <w:pStyle w:val="TOC3"/>
            <w:tabs>
              <w:tab w:val="right" w:leader="dot" w:pos="8502"/>
            </w:tabs>
            <w:rPr>
              <w:noProof/>
            </w:rPr>
          </w:pPr>
          <w:hyperlink w:anchor="_Toc129097">
            <w:r w:rsidR="00252176">
              <w:rPr>
                <w:noProof/>
              </w:rPr>
              <w:t>2.3.6 Spatio-Temporal Databases</w:t>
            </w:r>
            <w:r w:rsidR="00252176">
              <w:rPr>
                <w:noProof/>
              </w:rPr>
              <w:tab/>
            </w:r>
            <w:r w:rsidR="00252176">
              <w:rPr>
                <w:noProof/>
              </w:rPr>
              <w:fldChar w:fldCharType="begin"/>
            </w:r>
            <w:r w:rsidR="00252176">
              <w:rPr>
                <w:noProof/>
              </w:rPr>
              <w:instrText>PAGEREF _Toc129097 \h</w:instrText>
            </w:r>
            <w:r w:rsidR="00252176">
              <w:rPr>
                <w:noProof/>
              </w:rPr>
            </w:r>
            <w:r w:rsidR="00252176">
              <w:rPr>
                <w:noProof/>
              </w:rPr>
              <w:fldChar w:fldCharType="separate"/>
            </w:r>
            <w:r w:rsidR="00252176">
              <w:rPr>
                <w:noProof/>
              </w:rPr>
              <w:t>35</w:t>
            </w:r>
            <w:r w:rsidR="00252176">
              <w:rPr>
                <w:noProof/>
              </w:rPr>
              <w:fldChar w:fldCharType="end"/>
            </w:r>
          </w:hyperlink>
        </w:p>
        <w:p w14:paraId="6EB0E90E" w14:textId="77777777" w:rsidR="00A21FDC" w:rsidRDefault="006E2FA2">
          <w:pPr>
            <w:pStyle w:val="TOC2"/>
            <w:tabs>
              <w:tab w:val="right" w:leader="dot" w:pos="8502"/>
            </w:tabs>
            <w:rPr>
              <w:noProof/>
            </w:rPr>
          </w:pPr>
          <w:hyperlink w:anchor="_Toc129098">
            <w:r w:rsidR="00252176">
              <w:rPr>
                <w:noProof/>
              </w:rPr>
              <w:t>2.4 HistoGlobe</w:t>
            </w:r>
            <w:r w:rsidR="00252176">
              <w:rPr>
                <w:noProof/>
              </w:rPr>
              <w:tab/>
            </w:r>
            <w:r w:rsidR="00252176">
              <w:rPr>
                <w:noProof/>
              </w:rPr>
              <w:fldChar w:fldCharType="begin"/>
            </w:r>
            <w:r w:rsidR="00252176">
              <w:rPr>
                <w:noProof/>
              </w:rPr>
              <w:instrText>PAGEREF _Toc129098 \h</w:instrText>
            </w:r>
            <w:r w:rsidR="00252176">
              <w:rPr>
                <w:noProof/>
              </w:rPr>
            </w:r>
            <w:r w:rsidR="00252176">
              <w:rPr>
                <w:noProof/>
              </w:rPr>
              <w:fldChar w:fldCharType="separate"/>
            </w:r>
            <w:r w:rsidR="00252176">
              <w:rPr>
                <w:noProof/>
              </w:rPr>
              <w:t>37</w:t>
            </w:r>
            <w:r w:rsidR="00252176">
              <w:rPr>
                <w:noProof/>
              </w:rPr>
              <w:fldChar w:fldCharType="end"/>
            </w:r>
          </w:hyperlink>
        </w:p>
        <w:p w14:paraId="13E9B60D" w14:textId="77777777" w:rsidR="00A21FDC" w:rsidRDefault="006E2FA2">
          <w:pPr>
            <w:pStyle w:val="TOC1"/>
            <w:tabs>
              <w:tab w:val="right" w:leader="dot" w:pos="8502"/>
            </w:tabs>
            <w:rPr>
              <w:noProof/>
            </w:rPr>
          </w:pPr>
          <w:hyperlink w:anchor="_Toc129099">
            <w:r w:rsidR="00252176">
              <w:rPr>
                <w:noProof/>
              </w:rPr>
              <w:t xml:space="preserve">3 Development </w:t>
            </w:r>
            <w:r w:rsidR="00252176">
              <w:rPr>
                <w:noProof/>
              </w:rPr>
              <w:tab/>
            </w:r>
            <w:r w:rsidR="00252176">
              <w:rPr>
                <w:noProof/>
              </w:rPr>
              <w:fldChar w:fldCharType="begin"/>
            </w:r>
            <w:r w:rsidR="00252176">
              <w:rPr>
                <w:noProof/>
              </w:rPr>
              <w:instrText>PAGEREF _Toc129099 \h</w:instrText>
            </w:r>
            <w:r w:rsidR="00252176">
              <w:rPr>
                <w:noProof/>
              </w:rPr>
            </w:r>
            <w:r w:rsidR="00252176">
              <w:rPr>
                <w:noProof/>
              </w:rPr>
              <w:fldChar w:fldCharType="separate"/>
            </w:r>
            <w:r w:rsidR="00252176">
              <w:rPr>
                <w:noProof/>
              </w:rPr>
              <w:t>39</w:t>
            </w:r>
            <w:r w:rsidR="00252176">
              <w:rPr>
                <w:noProof/>
              </w:rPr>
              <w:fldChar w:fldCharType="end"/>
            </w:r>
          </w:hyperlink>
        </w:p>
        <w:p w14:paraId="07F9BCDC" w14:textId="77777777" w:rsidR="00A21FDC" w:rsidRDefault="006E2FA2">
          <w:pPr>
            <w:pStyle w:val="TOC2"/>
            <w:tabs>
              <w:tab w:val="right" w:leader="dot" w:pos="8502"/>
            </w:tabs>
            <w:rPr>
              <w:noProof/>
            </w:rPr>
          </w:pPr>
          <w:hyperlink w:anchor="_Toc129100">
            <w:r w:rsidR="00252176">
              <w:rPr>
                <w:noProof/>
              </w:rPr>
              <w:t>3.1 Hivent Model</w:t>
            </w:r>
            <w:r w:rsidR="00252176">
              <w:rPr>
                <w:noProof/>
              </w:rPr>
              <w:tab/>
            </w:r>
            <w:r w:rsidR="00252176">
              <w:rPr>
                <w:noProof/>
              </w:rPr>
              <w:fldChar w:fldCharType="begin"/>
            </w:r>
            <w:r w:rsidR="00252176">
              <w:rPr>
                <w:noProof/>
              </w:rPr>
              <w:instrText>PAGEREF _Toc129100 \h</w:instrText>
            </w:r>
            <w:r w:rsidR="00252176">
              <w:rPr>
                <w:noProof/>
              </w:rPr>
            </w:r>
            <w:r w:rsidR="00252176">
              <w:rPr>
                <w:noProof/>
              </w:rPr>
              <w:fldChar w:fldCharType="separate"/>
            </w:r>
            <w:r w:rsidR="00252176">
              <w:rPr>
                <w:noProof/>
              </w:rPr>
              <w:t>41</w:t>
            </w:r>
            <w:r w:rsidR="00252176">
              <w:rPr>
                <w:noProof/>
              </w:rPr>
              <w:fldChar w:fldCharType="end"/>
            </w:r>
          </w:hyperlink>
        </w:p>
        <w:p w14:paraId="12CEF6E0" w14:textId="77777777" w:rsidR="00A21FDC" w:rsidRDefault="006E2FA2">
          <w:pPr>
            <w:pStyle w:val="TOC3"/>
            <w:tabs>
              <w:tab w:val="right" w:leader="dot" w:pos="8502"/>
            </w:tabs>
            <w:rPr>
              <w:noProof/>
            </w:rPr>
          </w:pPr>
          <w:hyperlink w:anchor="_Toc129101">
            <w:r w:rsidR="00252176">
              <w:rPr>
                <w:noProof/>
              </w:rPr>
              <w:t>3.1.1 Elements</w:t>
            </w:r>
            <w:r w:rsidR="00252176">
              <w:rPr>
                <w:noProof/>
              </w:rPr>
              <w:tab/>
            </w:r>
            <w:r w:rsidR="00252176">
              <w:rPr>
                <w:noProof/>
              </w:rPr>
              <w:fldChar w:fldCharType="begin"/>
            </w:r>
            <w:r w:rsidR="00252176">
              <w:rPr>
                <w:noProof/>
              </w:rPr>
              <w:instrText>PAGEREF _Toc129101 \h</w:instrText>
            </w:r>
            <w:r w:rsidR="00252176">
              <w:rPr>
                <w:noProof/>
              </w:rPr>
            </w:r>
            <w:r w:rsidR="00252176">
              <w:rPr>
                <w:noProof/>
              </w:rPr>
              <w:fldChar w:fldCharType="separate"/>
            </w:r>
            <w:r w:rsidR="00252176">
              <w:rPr>
                <w:noProof/>
              </w:rPr>
              <w:t>41</w:t>
            </w:r>
            <w:r w:rsidR="00252176">
              <w:rPr>
                <w:noProof/>
              </w:rPr>
              <w:fldChar w:fldCharType="end"/>
            </w:r>
          </w:hyperlink>
        </w:p>
        <w:p w14:paraId="28E1B6A2" w14:textId="77777777" w:rsidR="00A21FDC" w:rsidRDefault="006E2FA2">
          <w:pPr>
            <w:pStyle w:val="TOC3"/>
            <w:tabs>
              <w:tab w:val="right" w:leader="dot" w:pos="8502"/>
            </w:tabs>
            <w:rPr>
              <w:noProof/>
            </w:rPr>
          </w:pPr>
          <w:hyperlink w:anchor="_Toc129102">
            <w:r w:rsidR="00252176">
              <w:rPr>
                <w:noProof/>
              </w:rPr>
              <w:t>3.1.2 Preconditions</w:t>
            </w:r>
            <w:r w:rsidR="00252176">
              <w:rPr>
                <w:noProof/>
              </w:rPr>
              <w:tab/>
            </w:r>
            <w:r w:rsidR="00252176">
              <w:rPr>
                <w:noProof/>
              </w:rPr>
              <w:fldChar w:fldCharType="begin"/>
            </w:r>
            <w:r w:rsidR="00252176">
              <w:rPr>
                <w:noProof/>
              </w:rPr>
              <w:instrText>PAGEREF _Toc129102 \h</w:instrText>
            </w:r>
            <w:r w:rsidR="00252176">
              <w:rPr>
                <w:noProof/>
              </w:rPr>
            </w:r>
            <w:r w:rsidR="00252176">
              <w:rPr>
                <w:noProof/>
              </w:rPr>
              <w:fldChar w:fldCharType="separate"/>
            </w:r>
            <w:r w:rsidR="00252176">
              <w:rPr>
                <w:noProof/>
              </w:rPr>
              <w:t>42</w:t>
            </w:r>
            <w:r w:rsidR="00252176">
              <w:rPr>
                <w:noProof/>
              </w:rPr>
              <w:fldChar w:fldCharType="end"/>
            </w:r>
          </w:hyperlink>
        </w:p>
        <w:p w14:paraId="762834B9" w14:textId="77777777" w:rsidR="00A21FDC" w:rsidRDefault="006E2FA2">
          <w:pPr>
            <w:pStyle w:val="TOC3"/>
            <w:tabs>
              <w:tab w:val="right" w:leader="dot" w:pos="8502"/>
            </w:tabs>
            <w:rPr>
              <w:noProof/>
            </w:rPr>
          </w:pPr>
          <w:hyperlink w:anchor="_Toc129103">
            <w:r w:rsidR="00252176">
              <w:rPr>
                <w:noProof/>
              </w:rPr>
              <w:t>3.1.3 Hivent Operations</w:t>
            </w:r>
            <w:r w:rsidR="00252176">
              <w:rPr>
                <w:noProof/>
              </w:rPr>
              <w:tab/>
            </w:r>
            <w:r w:rsidR="00252176">
              <w:rPr>
                <w:noProof/>
              </w:rPr>
              <w:fldChar w:fldCharType="begin"/>
            </w:r>
            <w:r w:rsidR="00252176">
              <w:rPr>
                <w:noProof/>
              </w:rPr>
              <w:instrText>PAGEREF _Toc129103 \h</w:instrText>
            </w:r>
            <w:r w:rsidR="00252176">
              <w:rPr>
                <w:noProof/>
              </w:rPr>
            </w:r>
            <w:r w:rsidR="00252176">
              <w:rPr>
                <w:noProof/>
              </w:rPr>
              <w:fldChar w:fldCharType="separate"/>
            </w:r>
            <w:r w:rsidR="00252176">
              <w:rPr>
                <w:noProof/>
              </w:rPr>
              <w:t>44</w:t>
            </w:r>
            <w:r w:rsidR="00252176">
              <w:rPr>
                <w:noProof/>
              </w:rPr>
              <w:fldChar w:fldCharType="end"/>
            </w:r>
          </w:hyperlink>
        </w:p>
        <w:p w14:paraId="7F7B8F2B" w14:textId="77777777" w:rsidR="00A21FDC" w:rsidRDefault="006E2FA2">
          <w:pPr>
            <w:pStyle w:val="TOC3"/>
            <w:tabs>
              <w:tab w:val="right" w:leader="dot" w:pos="8502"/>
            </w:tabs>
            <w:rPr>
              <w:noProof/>
            </w:rPr>
          </w:pPr>
          <w:hyperlink w:anchor="_Toc129104">
            <w:r w:rsidR="00252176">
              <w:rPr>
                <w:noProof/>
              </w:rPr>
              <w:t>3.1.4 HistoGraph</w:t>
            </w:r>
            <w:r w:rsidR="00252176">
              <w:rPr>
                <w:noProof/>
              </w:rPr>
              <w:tab/>
            </w:r>
            <w:r w:rsidR="00252176">
              <w:rPr>
                <w:noProof/>
              </w:rPr>
              <w:fldChar w:fldCharType="begin"/>
            </w:r>
            <w:r w:rsidR="00252176">
              <w:rPr>
                <w:noProof/>
              </w:rPr>
              <w:instrText>PAGEREF _Toc129104 \h</w:instrText>
            </w:r>
            <w:r w:rsidR="00252176">
              <w:rPr>
                <w:noProof/>
              </w:rPr>
            </w:r>
            <w:r w:rsidR="00252176">
              <w:rPr>
                <w:noProof/>
              </w:rPr>
              <w:fldChar w:fldCharType="separate"/>
            </w:r>
            <w:r w:rsidR="00252176">
              <w:rPr>
                <w:noProof/>
              </w:rPr>
              <w:t>46</w:t>
            </w:r>
            <w:r w:rsidR="00252176">
              <w:rPr>
                <w:noProof/>
              </w:rPr>
              <w:fldChar w:fldCharType="end"/>
            </w:r>
          </w:hyperlink>
        </w:p>
        <w:p w14:paraId="42306F77" w14:textId="77777777" w:rsidR="00A21FDC" w:rsidRDefault="006E2FA2">
          <w:pPr>
            <w:pStyle w:val="TOC2"/>
            <w:tabs>
              <w:tab w:val="right" w:leader="dot" w:pos="8502"/>
            </w:tabs>
            <w:rPr>
              <w:noProof/>
            </w:rPr>
          </w:pPr>
          <w:hyperlink w:anchor="_Toc129105">
            <w:r w:rsidR="00252176">
              <w:rPr>
                <w:noProof/>
              </w:rPr>
              <w:t>3.2 Editing Hivent Data</w:t>
            </w:r>
            <w:r w:rsidR="00252176">
              <w:rPr>
                <w:noProof/>
              </w:rPr>
              <w:tab/>
            </w:r>
            <w:r w:rsidR="00252176">
              <w:rPr>
                <w:noProof/>
              </w:rPr>
              <w:fldChar w:fldCharType="begin"/>
            </w:r>
            <w:r w:rsidR="00252176">
              <w:rPr>
                <w:noProof/>
              </w:rPr>
              <w:instrText>PAGEREF _Toc129105 \h</w:instrText>
            </w:r>
            <w:r w:rsidR="00252176">
              <w:rPr>
                <w:noProof/>
              </w:rPr>
            </w:r>
            <w:r w:rsidR="00252176">
              <w:rPr>
                <w:noProof/>
              </w:rPr>
              <w:fldChar w:fldCharType="separate"/>
            </w:r>
            <w:r w:rsidR="00252176">
              <w:rPr>
                <w:noProof/>
              </w:rPr>
              <w:t>48</w:t>
            </w:r>
            <w:r w:rsidR="00252176">
              <w:rPr>
                <w:noProof/>
              </w:rPr>
              <w:fldChar w:fldCharType="end"/>
            </w:r>
          </w:hyperlink>
        </w:p>
        <w:p w14:paraId="5730F209" w14:textId="77777777" w:rsidR="00A21FDC" w:rsidRDefault="006E2FA2">
          <w:pPr>
            <w:pStyle w:val="TOC3"/>
            <w:tabs>
              <w:tab w:val="right" w:leader="dot" w:pos="8502"/>
            </w:tabs>
            <w:rPr>
              <w:noProof/>
            </w:rPr>
          </w:pPr>
          <w:hyperlink w:anchor="_Toc129106">
            <w:r w:rsidR="00252176">
              <w:rPr>
                <w:noProof/>
              </w:rPr>
              <w:t>3.2.1 Edit Operations</w:t>
            </w:r>
            <w:r w:rsidR="00252176">
              <w:rPr>
                <w:noProof/>
              </w:rPr>
              <w:tab/>
            </w:r>
            <w:r w:rsidR="00252176">
              <w:rPr>
                <w:noProof/>
              </w:rPr>
              <w:fldChar w:fldCharType="begin"/>
            </w:r>
            <w:r w:rsidR="00252176">
              <w:rPr>
                <w:noProof/>
              </w:rPr>
              <w:instrText>PAGEREF _Toc129106 \h</w:instrText>
            </w:r>
            <w:r w:rsidR="00252176">
              <w:rPr>
                <w:noProof/>
              </w:rPr>
            </w:r>
            <w:r w:rsidR="00252176">
              <w:rPr>
                <w:noProof/>
              </w:rPr>
              <w:fldChar w:fldCharType="separate"/>
            </w:r>
            <w:r w:rsidR="00252176">
              <w:rPr>
                <w:noProof/>
              </w:rPr>
              <w:t>48</w:t>
            </w:r>
            <w:r w:rsidR="00252176">
              <w:rPr>
                <w:noProof/>
              </w:rPr>
              <w:fldChar w:fldCharType="end"/>
            </w:r>
          </w:hyperlink>
        </w:p>
        <w:p w14:paraId="0BC219E4" w14:textId="77777777" w:rsidR="00A21FDC" w:rsidRDefault="006E2FA2">
          <w:pPr>
            <w:pStyle w:val="TOC3"/>
            <w:tabs>
              <w:tab w:val="right" w:leader="dot" w:pos="8502"/>
            </w:tabs>
            <w:rPr>
              <w:noProof/>
            </w:rPr>
          </w:pPr>
          <w:hyperlink w:anchor="_Toc129107">
            <w:r w:rsidR="00252176">
              <w:rPr>
                <w:noProof/>
              </w:rPr>
              <w:t>3.2.2 Edit Workflow</w:t>
            </w:r>
            <w:r w:rsidR="00252176">
              <w:rPr>
                <w:noProof/>
              </w:rPr>
              <w:tab/>
            </w:r>
            <w:r w:rsidR="00252176">
              <w:rPr>
                <w:noProof/>
              </w:rPr>
              <w:fldChar w:fldCharType="begin"/>
            </w:r>
            <w:r w:rsidR="00252176">
              <w:rPr>
                <w:noProof/>
              </w:rPr>
              <w:instrText>PAGEREF _Toc129107 \h</w:instrText>
            </w:r>
            <w:r w:rsidR="00252176">
              <w:rPr>
                <w:noProof/>
              </w:rPr>
            </w:r>
            <w:r w:rsidR="00252176">
              <w:rPr>
                <w:noProof/>
              </w:rPr>
              <w:fldChar w:fldCharType="separate"/>
            </w:r>
            <w:r w:rsidR="00252176">
              <w:rPr>
                <w:noProof/>
              </w:rPr>
              <w:t>49</w:t>
            </w:r>
            <w:r w:rsidR="00252176">
              <w:rPr>
                <w:noProof/>
              </w:rPr>
              <w:fldChar w:fldCharType="end"/>
            </w:r>
          </w:hyperlink>
        </w:p>
        <w:p w14:paraId="3067F268" w14:textId="77777777" w:rsidR="00A21FDC" w:rsidRDefault="006E2FA2">
          <w:pPr>
            <w:pStyle w:val="TOC3"/>
            <w:tabs>
              <w:tab w:val="right" w:leader="dot" w:pos="8502"/>
            </w:tabs>
            <w:rPr>
              <w:noProof/>
            </w:rPr>
          </w:pPr>
          <w:hyperlink w:anchor="_Toc129108">
            <w:r w:rsidR="00252176">
              <w:rPr>
                <w:noProof/>
              </w:rPr>
              <w:t>3.2.3 Retrospective Updates</w:t>
            </w:r>
            <w:r w:rsidR="00252176">
              <w:rPr>
                <w:noProof/>
              </w:rPr>
              <w:tab/>
            </w:r>
            <w:r w:rsidR="00252176">
              <w:rPr>
                <w:noProof/>
              </w:rPr>
              <w:fldChar w:fldCharType="begin"/>
            </w:r>
            <w:r w:rsidR="00252176">
              <w:rPr>
                <w:noProof/>
              </w:rPr>
              <w:instrText>PAGEREF _Toc129108 \h</w:instrText>
            </w:r>
            <w:r w:rsidR="00252176">
              <w:rPr>
                <w:noProof/>
              </w:rPr>
            </w:r>
            <w:r w:rsidR="00252176">
              <w:rPr>
                <w:noProof/>
              </w:rPr>
              <w:fldChar w:fldCharType="separate"/>
            </w:r>
            <w:r w:rsidR="00252176">
              <w:rPr>
                <w:noProof/>
              </w:rPr>
              <w:t>52</w:t>
            </w:r>
            <w:r w:rsidR="00252176">
              <w:rPr>
                <w:noProof/>
              </w:rPr>
              <w:fldChar w:fldCharType="end"/>
            </w:r>
          </w:hyperlink>
        </w:p>
        <w:p w14:paraId="1ECB4A90" w14:textId="77777777" w:rsidR="00A21FDC" w:rsidRDefault="006E2FA2">
          <w:pPr>
            <w:pStyle w:val="TOC3"/>
            <w:tabs>
              <w:tab w:val="right" w:leader="dot" w:pos="8502"/>
            </w:tabs>
            <w:rPr>
              <w:noProof/>
            </w:rPr>
          </w:pPr>
          <w:hyperlink w:anchor="_Toc129109">
            <w:r w:rsidR="00252176">
              <w:rPr>
                <w:noProof/>
              </w:rPr>
              <w:t>3.2.4 Backward Operations</w:t>
            </w:r>
            <w:r w:rsidR="00252176">
              <w:rPr>
                <w:noProof/>
              </w:rPr>
              <w:tab/>
            </w:r>
            <w:r w:rsidR="00252176">
              <w:rPr>
                <w:noProof/>
              </w:rPr>
              <w:fldChar w:fldCharType="begin"/>
            </w:r>
            <w:r w:rsidR="00252176">
              <w:rPr>
                <w:noProof/>
              </w:rPr>
              <w:instrText>PAGEREF _Toc129109 \h</w:instrText>
            </w:r>
            <w:r w:rsidR="00252176">
              <w:rPr>
                <w:noProof/>
              </w:rPr>
            </w:r>
            <w:r w:rsidR="00252176">
              <w:rPr>
                <w:noProof/>
              </w:rPr>
              <w:fldChar w:fldCharType="separate"/>
            </w:r>
            <w:r w:rsidR="00252176">
              <w:rPr>
                <w:noProof/>
              </w:rPr>
              <w:t>59</w:t>
            </w:r>
            <w:r w:rsidR="00252176">
              <w:rPr>
                <w:noProof/>
              </w:rPr>
              <w:fldChar w:fldCharType="end"/>
            </w:r>
          </w:hyperlink>
        </w:p>
        <w:p w14:paraId="77F8346D" w14:textId="77777777" w:rsidR="00A21FDC" w:rsidRDefault="006E2FA2">
          <w:pPr>
            <w:pStyle w:val="TOC2"/>
            <w:tabs>
              <w:tab w:val="right" w:leader="dot" w:pos="8502"/>
            </w:tabs>
            <w:rPr>
              <w:noProof/>
            </w:rPr>
          </w:pPr>
          <w:hyperlink w:anchor="_Toc129110">
            <w:r w:rsidR="00252176">
              <w:rPr>
                <w:noProof/>
              </w:rPr>
              <w:t>3.3 User Interface Design Process</w:t>
            </w:r>
            <w:r w:rsidR="00252176">
              <w:rPr>
                <w:noProof/>
              </w:rPr>
              <w:tab/>
            </w:r>
            <w:r w:rsidR="00252176">
              <w:rPr>
                <w:noProof/>
              </w:rPr>
              <w:fldChar w:fldCharType="begin"/>
            </w:r>
            <w:r w:rsidR="00252176">
              <w:rPr>
                <w:noProof/>
              </w:rPr>
              <w:instrText>PAGEREF _Toc129110 \h</w:instrText>
            </w:r>
            <w:r w:rsidR="00252176">
              <w:rPr>
                <w:noProof/>
              </w:rPr>
            </w:r>
            <w:r w:rsidR="00252176">
              <w:rPr>
                <w:noProof/>
              </w:rPr>
              <w:fldChar w:fldCharType="separate"/>
            </w:r>
            <w:r w:rsidR="00252176">
              <w:rPr>
                <w:noProof/>
              </w:rPr>
              <w:t>60</w:t>
            </w:r>
            <w:r w:rsidR="00252176">
              <w:rPr>
                <w:noProof/>
              </w:rPr>
              <w:fldChar w:fldCharType="end"/>
            </w:r>
          </w:hyperlink>
        </w:p>
        <w:p w14:paraId="080029B2" w14:textId="77777777" w:rsidR="00A21FDC" w:rsidRDefault="006E2FA2">
          <w:pPr>
            <w:pStyle w:val="TOC3"/>
            <w:tabs>
              <w:tab w:val="right" w:leader="dot" w:pos="8502"/>
            </w:tabs>
            <w:rPr>
              <w:noProof/>
            </w:rPr>
          </w:pPr>
          <w:hyperlink w:anchor="_Toc129111">
            <w:r w:rsidR="00252176">
              <w:rPr>
                <w:noProof/>
              </w:rPr>
              <w:t>3.3.1 Paper Prototype</w:t>
            </w:r>
            <w:r w:rsidR="00252176">
              <w:rPr>
                <w:noProof/>
              </w:rPr>
              <w:tab/>
            </w:r>
            <w:r w:rsidR="00252176">
              <w:rPr>
                <w:noProof/>
              </w:rPr>
              <w:fldChar w:fldCharType="begin"/>
            </w:r>
            <w:r w:rsidR="00252176">
              <w:rPr>
                <w:noProof/>
              </w:rPr>
              <w:instrText>PAGEREF _Toc129111 \h</w:instrText>
            </w:r>
            <w:r w:rsidR="00252176">
              <w:rPr>
                <w:noProof/>
              </w:rPr>
            </w:r>
            <w:r w:rsidR="00252176">
              <w:rPr>
                <w:noProof/>
              </w:rPr>
              <w:fldChar w:fldCharType="separate"/>
            </w:r>
            <w:r w:rsidR="00252176">
              <w:rPr>
                <w:noProof/>
              </w:rPr>
              <w:t>61</w:t>
            </w:r>
            <w:r w:rsidR="00252176">
              <w:rPr>
                <w:noProof/>
              </w:rPr>
              <w:fldChar w:fldCharType="end"/>
            </w:r>
          </w:hyperlink>
        </w:p>
        <w:p w14:paraId="094C3AF4" w14:textId="77777777" w:rsidR="00A21FDC" w:rsidRDefault="006E2FA2">
          <w:pPr>
            <w:pStyle w:val="TOC3"/>
            <w:tabs>
              <w:tab w:val="right" w:leader="dot" w:pos="8502"/>
            </w:tabs>
            <w:rPr>
              <w:noProof/>
            </w:rPr>
          </w:pPr>
          <w:hyperlink w:anchor="_Toc129112">
            <w:r w:rsidR="00252176">
              <w:rPr>
                <w:noProof/>
              </w:rPr>
              <w:t>3.3.2 Mockup Prototype</w:t>
            </w:r>
            <w:r w:rsidR="00252176">
              <w:rPr>
                <w:noProof/>
              </w:rPr>
              <w:tab/>
            </w:r>
            <w:r w:rsidR="00252176">
              <w:rPr>
                <w:noProof/>
              </w:rPr>
              <w:fldChar w:fldCharType="begin"/>
            </w:r>
            <w:r w:rsidR="00252176">
              <w:rPr>
                <w:noProof/>
              </w:rPr>
              <w:instrText>PAGEREF _Toc129112 \h</w:instrText>
            </w:r>
            <w:r w:rsidR="00252176">
              <w:rPr>
                <w:noProof/>
              </w:rPr>
            </w:r>
            <w:r w:rsidR="00252176">
              <w:rPr>
                <w:noProof/>
              </w:rPr>
              <w:fldChar w:fldCharType="separate"/>
            </w:r>
            <w:r w:rsidR="00252176">
              <w:rPr>
                <w:noProof/>
              </w:rPr>
              <w:t>62</w:t>
            </w:r>
            <w:r w:rsidR="00252176">
              <w:rPr>
                <w:noProof/>
              </w:rPr>
              <w:fldChar w:fldCharType="end"/>
            </w:r>
          </w:hyperlink>
        </w:p>
        <w:p w14:paraId="4C7E5956" w14:textId="77777777" w:rsidR="00A21FDC" w:rsidRDefault="006E2FA2">
          <w:pPr>
            <w:pStyle w:val="TOC3"/>
            <w:tabs>
              <w:tab w:val="right" w:leader="dot" w:pos="8502"/>
            </w:tabs>
            <w:rPr>
              <w:noProof/>
            </w:rPr>
          </w:pPr>
          <w:hyperlink w:anchor="_Toc129113">
            <w:r w:rsidR="00252176">
              <w:rPr>
                <w:noProof/>
              </w:rPr>
              <w:t>3.3.3 Web-based prototype</w:t>
            </w:r>
            <w:r w:rsidR="00252176">
              <w:rPr>
                <w:noProof/>
              </w:rPr>
              <w:tab/>
            </w:r>
            <w:r w:rsidR="00252176">
              <w:rPr>
                <w:noProof/>
              </w:rPr>
              <w:fldChar w:fldCharType="begin"/>
            </w:r>
            <w:r w:rsidR="00252176">
              <w:rPr>
                <w:noProof/>
              </w:rPr>
              <w:instrText>PAGEREF _Toc129113 \h</w:instrText>
            </w:r>
            <w:r w:rsidR="00252176">
              <w:rPr>
                <w:noProof/>
              </w:rPr>
            </w:r>
            <w:r w:rsidR="00252176">
              <w:rPr>
                <w:noProof/>
              </w:rPr>
              <w:fldChar w:fldCharType="separate"/>
            </w:r>
            <w:r w:rsidR="00252176">
              <w:rPr>
                <w:noProof/>
              </w:rPr>
              <w:t>63</w:t>
            </w:r>
            <w:r w:rsidR="00252176">
              <w:rPr>
                <w:noProof/>
              </w:rPr>
              <w:fldChar w:fldCharType="end"/>
            </w:r>
          </w:hyperlink>
        </w:p>
        <w:p w14:paraId="26362903" w14:textId="77777777" w:rsidR="00A21FDC" w:rsidRDefault="006E2FA2">
          <w:pPr>
            <w:pStyle w:val="TOC2"/>
            <w:tabs>
              <w:tab w:val="right" w:leader="dot" w:pos="8502"/>
            </w:tabs>
            <w:rPr>
              <w:noProof/>
            </w:rPr>
          </w:pPr>
          <w:hyperlink w:anchor="_Toc129114">
            <w:r w:rsidR="00252176">
              <w:rPr>
                <w:noProof/>
              </w:rPr>
              <w:t>3.4 Implementation</w:t>
            </w:r>
            <w:r w:rsidR="00252176">
              <w:rPr>
                <w:noProof/>
              </w:rPr>
              <w:tab/>
            </w:r>
            <w:r w:rsidR="00252176">
              <w:rPr>
                <w:noProof/>
              </w:rPr>
              <w:fldChar w:fldCharType="begin"/>
            </w:r>
            <w:r w:rsidR="00252176">
              <w:rPr>
                <w:noProof/>
              </w:rPr>
              <w:instrText>PAGEREF _Toc129114 \h</w:instrText>
            </w:r>
            <w:r w:rsidR="00252176">
              <w:rPr>
                <w:noProof/>
              </w:rPr>
            </w:r>
            <w:r w:rsidR="00252176">
              <w:rPr>
                <w:noProof/>
              </w:rPr>
              <w:fldChar w:fldCharType="separate"/>
            </w:r>
            <w:r w:rsidR="00252176">
              <w:rPr>
                <w:noProof/>
              </w:rPr>
              <w:t>66</w:t>
            </w:r>
            <w:r w:rsidR="00252176">
              <w:rPr>
                <w:noProof/>
              </w:rPr>
              <w:fldChar w:fldCharType="end"/>
            </w:r>
          </w:hyperlink>
        </w:p>
        <w:p w14:paraId="06D019BB" w14:textId="77777777" w:rsidR="00A21FDC" w:rsidRDefault="006E2FA2">
          <w:pPr>
            <w:pStyle w:val="TOC3"/>
            <w:tabs>
              <w:tab w:val="right" w:leader="dot" w:pos="8502"/>
            </w:tabs>
            <w:rPr>
              <w:noProof/>
            </w:rPr>
          </w:pPr>
          <w:hyperlink w:anchor="_Toc129115">
            <w:r w:rsidR="00252176">
              <w:rPr>
                <w:noProof/>
              </w:rPr>
              <w:t>3.4.1 System Architecture</w:t>
            </w:r>
            <w:r w:rsidR="00252176">
              <w:rPr>
                <w:noProof/>
              </w:rPr>
              <w:tab/>
            </w:r>
            <w:r w:rsidR="00252176">
              <w:rPr>
                <w:noProof/>
              </w:rPr>
              <w:fldChar w:fldCharType="begin"/>
            </w:r>
            <w:r w:rsidR="00252176">
              <w:rPr>
                <w:noProof/>
              </w:rPr>
              <w:instrText>PAGEREF _Toc129115 \h</w:instrText>
            </w:r>
            <w:r w:rsidR="00252176">
              <w:rPr>
                <w:noProof/>
              </w:rPr>
            </w:r>
            <w:r w:rsidR="00252176">
              <w:rPr>
                <w:noProof/>
              </w:rPr>
              <w:fldChar w:fldCharType="separate"/>
            </w:r>
            <w:r w:rsidR="00252176">
              <w:rPr>
                <w:noProof/>
              </w:rPr>
              <w:t>66</w:t>
            </w:r>
            <w:r w:rsidR="00252176">
              <w:rPr>
                <w:noProof/>
              </w:rPr>
              <w:fldChar w:fldCharType="end"/>
            </w:r>
          </w:hyperlink>
        </w:p>
        <w:p w14:paraId="7877D2E7" w14:textId="77777777" w:rsidR="00A21FDC" w:rsidRDefault="006E2FA2">
          <w:pPr>
            <w:pStyle w:val="TOC3"/>
            <w:tabs>
              <w:tab w:val="right" w:leader="dot" w:pos="8502"/>
            </w:tabs>
            <w:rPr>
              <w:noProof/>
            </w:rPr>
          </w:pPr>
          <w:hyperlink w:anchor="_Toc129116">
            <w:r w:rsidR="00252176">
              <w:rPr>
                <w:noProof/>
              </w:rPr>
              <w:t>3.4.2 Server-Side Application</w:t>
            </w:r>
            <w:r w:rsidR="00252176">
              <w:rPr>
                <w:noProof/>
              </w:rPr>
              <w:tab/>
            </w:r>
            <w:r w:rsidR="00252176">
              <w:rPr>
                <w:noProof/>
              </w:rPr>
              <w:fldChar w:fldCharType="begin"/>
            </w:r>
            <w:r w:rsidR="00252176">
              <w:rPr>
                <w:noProof/>
              </w:rPr>
              <w:instrText>PAGEREF _Toc129116 \h</w:instrText>
            </w:r>
            <w:r w:rsidR="00252176">
              <w:rPr>
                <w:noProof/>
              </w:rPr>
            </w:r>
            <w:r w:rsidR="00252176">
              <w:rPr>
                <w:noProof/>
              </w:rPr>
              <w:fldChar w:fldCharType="separate"/>
            </w:r>
            <w:r w:rsidR="00252176">
              <w:rPr>
                <w:noProof/>
              </w:rPr>
              <w:t>67</w:t>
            </w:r>
            <w:r w:rsidR="00252176">
              <w:rPr>
                <w:noProof/>
              </w:rPr>
              <w:fldChar w:fldCharType="end"/>
            </w:r>
          </w:hyperlink>
        </w:p>
        <w:p w14:paraId="27E2DC0F" w14:textId="77777777" w:rsidR="00A21FDC" w:rsidRDefault="006E2FA2">
          <w:pPr>
            <w:pStyle w:val="TOC3"/>
            <w:tabs>
              <w:tab w:val="right" w:leader="dot" w:pos="8502"/>
            </w:tabs>
            <w:rPr>
              <w:noProof/>
            </w:rPr>
          </w:pPr>
          <w:hyperlink w:anchor="_Toc129117">
            <w:r w:rsidR="00252176">
              <w:rPr>
                <w:noProof/>
              </w:rPr>
              <w:t>3.4.3 Client-Side Application</w:t>
            </w:r>
            <w:r w:rsidR="00252176">
              <w:rPr>
                <w:noProof/>
              </w:rPr>
              <w:tab/>
            </w:r>
            <w:r w:rsidR="00252176">
              <w:rPr>
                <w:noProof/>
              </w:rPr>
              <w:fldChar w:fldCharType="begin"/>
            </w:r>
            <w:r w:rsidR="00252176">
              <w:rPr>
                <w:noProof/>
              </w:rPr>
              <w:instrText>PAGEREF _Toc129117 \h</w:instrText>
            </w:r>
            <w:r w:rsidR="00252176">
              <w:rPr>
                <w:noProof/>
              </w:rPr>
            </w:r>
            <w:r w:rsidR="00252176">
              <w:rPr>
                <w:noProof/>
              </w:rPr>
              <w:fldChar w:fldCharType="separate"/>
            </w:r>
            <w:r w:rsidR="00252176">
              <w:rPr>
                <w:noProof/>
              </w:rPr>
              <w:t>69</w:t>
            </w:r>
            <w:r w:rsidR="00252176">
              <w:rPr>
                <w:noProof/>
              </w:rPr>
              <w:fldChar w:fldCharType="end"/>
            </w:r>
          </w:hyperlink>
        </w:p>
        <w:p w14:paraId="4520F3E8" w14:textId="77777777" w:rsidR="00A21FDC" w:rsidRDefault="006E2FA2">
          <w:pPr>
            <w:pStyle w:val="TOC1"/>
            <w:tabs>
              <w:tab w:val="right" w:leader="dot" w:pos="8502"/>
            </w:tabs>
            <w:rPr>
              <w:noProof/>
            </w:rPr>
          </w:pPr>
          <w:hyperlink w:anchor="_Toc129118">
            <w:r w:rsidR="00252176">
              <w:rPr>
                <w:noProof/>
              </w:rPr>
              <w:t xml:space="preserve">4 Extensions </w:t>
            </w:r>
            <w:r w:rsidR="00252176">
              <w:rPr>
                <w:noProof/>
              </w:rPr>
              <w:tab/>
            </w:r>
            <w:r w:rsidR="00252176">
              <w:rPr>
                <w:noProof/>
              </w:rPr>
              <w:fldChar w:fldCharType="begin"/>
            </w:r>
            <w:r w:rsidR="00252176">
              <w:rPr>
                <w:noProof/>
              </w:rPr>
              <w:instrText>PAGEREF _Toc129118 \h</w:instrText>
            </w:r>
            <w:r w:rsidR="00252176">
              <w:rPr>
                <w:noProof/>
              </w:rPr>
            </w:r>
            <w:r w:rsidR="00252176">
              <w:rPr>
                <w:noProof/>
              </w:rPr>
              <w:fldChar w:fldCharType="separate"/>
            </w:r>
            <w:r w:rsidR="00252176">
              <w:rPr>
                <w:noProof/>
              </w:rPr>
              <w:t>78</w:t>
            </w:r>
            <w:r w:rsidR="00252176">
              <w:rPr>
                <w:noProof/>
              </w:rPr>
              <w:fldChar w:fldCharType="end"/>
            </w:r>
          </w:hyperlink>
        </w:p>
        <w:p w14:paraId="1C39D790" w14:textId="77777777" w:rsidR="00A21FDC" w:rsidRDefault="006E2FA2">
          <w:pPr>
            <w:pStyle w:val="TOC2"/>
            <w:tabs>
              <w:tab w:val="right" w:leader="dot" w:pos="8502"/>
            </w:tabs>
            <w:rPr>
              <w:noProof/>
            </w:rPr>
          </w:pPr>
          <w:hyperlink w:anchor="_Toc129119">
            <w:r w:rsidR="00252176">
              <w:rPr>
                <w:noProof/>
              </w:rPr>
              <w:t>4.1 Evaluation</w:t>
            </w:r>
            <w:r w:rsidR="00252176">
              <w:rPr>
                <w:noProof/>
              </w:rPr>
              <w:tab/>
            </w:r>
            <w:r w:rsidR="00252176">
              <w:rPr>
                <w:noProof/>
              </w:rPr>
              <w:fldChar w:fldCharType="begin"/>
            </w:r>
            <w:r w:rsidR="00252176">
              <w:rPr>
                <w:noProof/>
              </w:rPr>
              <w:instrText>PAGEREF _Toc129119 \h</w:instrText>
            </w:r>
            <w:r w:rsidR="00252176">
              <w:rPr>
                <w:noProof/>
              </w:rPr>
            </w:r>
            <w:r w:rsidR="00252176">
              <w:rPr>
                <w:noProof/>
              </w:rPr>
              <w:fldChar w:fldCharType="separate"/>
            </w:r>
            <w:r w:rsidR="00252176">
              <w:rPr>
                <w:noProof/>
              </w:rPr>
              <w:t>78</w:t>
            </w:r>
            <w:r w:rsidR="00252176">
              <w:rPr>
                <w:noProof/>
              </w:rPr>
              <w:fldChar w:fldCharType="end"/>
            </w:r>
          </w:hyperlink>
        </w:p>
        <w:p w14:paraId="720F5F57" w14:textId="77777777" w:rsidR="00A21FDC" w:rsidRDefault="006E2FA2">
          <w:pPr>
            <w:pStyle w:val="TOC3"/>
            <w:tabs>
              <w:tab w:val="right" w:leader="dot" w:pos="8502"/>
            </w:tabs>
            <w:rPr>
              <w:noProof/>
            </w:rPr>
          </w:pPr>
          <w:hyperlink w:anchor="_Toc129120">
            <w:r w:rsidR="00252176">
              <w:rPr>
                <w:noProof/>
              </w:rPr>
              <w:t>4.1.1 Analysis of the Data Model</w:t>
            </w:r>
            <w:r w:rsidR="00252176">
              <w:rPr>
                <w:noProof/>
              </w:rPr>
              <w:tab/>
            </w:r>
            <w:r w:rsidR="00252176">
              <w:rPr>
                <w:noProof/>
              </w:rPr>
              <w:fldChar w:fldCharType="begin"/>
            </w:r>
            <w:r w:rsidR="00252176">
              <w:rPr>
                <w:noProof/>
              </w:rPr>
              <w:instrText>PAGEREF _Toc129120 \h</w:instrText>
            </w:r>
            <w:r w:rsidR="00252176">
              <w:rPr>
                <w:noProof/>
              </w:rPr>
            </w:r>
            <w:r w:rsidR="00252176">
              <w:rPr>
                <w:noProof/>
              </w:rPr>
              <w:fldChar w:fldCharType="separate"/>
            </w:r>
            <w:r w:rsidR="00252176">
              <w:rPr>
                <w:noProof/>
              </w:rPr>
              <w:t>79</w:t>
            </w:r>
            <w:r w:rsidR="00252176">
              <w:rPr>
                <w:noProof/>
              </w:rPr>
              <w:fldChar w:fldCharType="end"/>
            </w:r>
          </w:hyperlink>
        </w:p>
        <w:p w14:paraId="52C97701" w14:textId="77777777" w:rsidR="00A21FDC" w:rsidRDefault="006E2FA2">
          <w:pPr>
            <w:pStyle w:val="TOC3"/>
            <w:tabs>
              <w:tab w:val="right" w:leader="dot" w:pos="8502"/>
            </w:tabs>
            <w:rPr>
              <w:noProof/>
            </w:rPr>
          </w:pPr>
          <w:hyperlink w:anchor="_Toc129121">
            <w:r w:rsidR="00252176">
              <w:rPr>
                <w:noProof/>
              </w:rPr>
              <w:t>4.1.2 Analysis of the Application</w:t>
            </w:r>
            <w:r w:rsidR="00252176">
              <w:rPr>
                <w:noProof/>
              </w:rPr>
              <w:tab/>
            </w:r>
            <w:r w:rsidR="00252176">
              <w:rPr>
                <w:noProof/>
              </w:rPr>
              <w:fldChar w:fldCharType="begin"/>
            </w:r>
            <w:r w:rsidR="00252176">
              <w:rPr>
                <w:noProof/>
              </w:rPr>
              <w:instrText>PAGEREF _Toc129121 \h</w:instrText>
            </w:r>
            <w:r w:rsidR="00252176">
              <w:rPr>
                <w:noProof/>
              </w:rPr>
            </w:r>
            <w:r w:rsidR="00252176">
              <w:rPr>
                <w:noProof/>
              </w:rPr>
              <w:fldChar w:fldCharType="separate"/>
            </w:r>
            <w:r w:rsidR="00252176">
              <w:rPr>
                <w:noProof/>
              </w:rPr>
              <w:t>82</w:t>
            </w:r>
            <w:r w:rsidR="00252176">
              <w:rPr>
                <w:noProof/>
              </w:rPr>
              <w:fldChar w:fldCharType="end"/>
            </w:r>
          </w:hyperlink>
        </w:p>
        <w:p w14:paraId="15E73882" w14:textId="77777777" w:rsidR="00A21FDC" w:rsidRDefault="006E2FA2">
          <w:pPr>
            <w:pStyle w:val="TOC2"/>
            <w:tabs>
              <w:tab w:val="right" w:leader="dot" w:pos="8502"/>
            </w:tabs>
            <w:rPr>
              <w:noProof/>
            </w:rPr>
          </w:pPr>
          <w:hyperlink w:anchor="_Toc129122">
            <w:r w:rsidR="00252176">
              <w:rPr>
                <w:noProof/>
              </w:rPr>
              <w:t>4.2 Modeling Uncertainty</w:t>
            </w:r>
            <w:r w:rsidR="00252176">
              <w:rPr>
                <w:noProof/>
              </w:rPr>
              <w:tab/>
            </w:r>
            <w:r w:rsidR="00252176">
              <w:rPr>
                <w:noProof/>
              </w:rPr>
              <w:fldChar w:fldCharType="begin"/>
            </w:r>
            <w:r w:rsidR="00252176">
              <w:rPr>
                <w:noProof/>
              </w:rPr>
              <w:instrText>PAGEREF _Toc129122 \h</w:instrText>
            </w:r>
            <w:r w:rsidR="00252176">
              <w:rPr>
                <w:noProof/>
              </w:rPr>
            </w:r>
            <w:r w:rsidR="00252176">
              <w:rPr>
                <w:noProof/>
              </w:rPr>
              <w:fldChar w:fldCharType="separate"/>
            </w:r>
            <w:r w:rsidR="00252176">
              <w:rPr>
                <w:noProof/>
              </w:rPr>
              <w:t>83</w:t>
            </w:r>
            <w:r w:rsidR="00252176">
              <w:rPr>
                <w:noProof/>
              </w:rPr>
              <w:fldChar w:fldCharType="end"/>
            </w:r>
          </w:hyperlink>
        </w:p>
        <w:p w14:paraId="626F9037" w14:textId="77777777" w:rsidR="00A21FDC" w:rsidRDefault="006E2FA2">
          <w:pPr>
            <w:pStyle w:val="TOC3"/>
            <w:tabs>
              <w:tab w:val="right" w:leader="dot" w:pos="8502"/>
            </w:tabs>
            <w:rPr>
              <w:noProof/>
            </w:rPr>
          </w:pPr>
          <w:hyperlink w:anchor="_Toc129123">
            <w:r w:rsidR="00252176">
              <w:rPr>
                <w:noProof/>
              </w:rPr>
              <w:t>4.2.1 International Recognition</w:t>
            </w:r>
            <w:r w:rsidR="00252176">
              <w:rPr>
                <w:noProof/>
              </w:rPr>
              <w:tab/>
            </w:r>
            <w:r w:rsidR="00252176">
              <w:rPr>
                <w:noProof/>
              </w:rPr>
              <w:fldChar w:fldCharType="begin"/>
            </w:r>
            <w:r w:rsidR="00252176">
              <w:rPr>
                <w:noProof/>
              </w:rPr>
              <w:instrText>PAGEREF _Toc129123 \h</w:instrText>
            </w:r>
            <w:r w:rsidR="00252176">
              <w:rPr>
                <w:noProof/>
              </w:rPr>
            </w:r>
            <w:r w:rsidR="00252176">
              <w:rPr>
                <w:noProof/>
              </w:rPr>
              <w:fldChar w:fldCharType="separate"/>
            </w:r>
            <w:r w:rsidR="00252176">
              <w:rPr>
                <w:noProof/>
              </w:rPr>
              <w:t>84</w:t>
            </w:r>
            <w:r w:rsidR="00252176">
              <w:rPr>
                <w:noProof/>
              </w:rPr>
              <w:fldChar w:fldCharType="end"/>
            </w:r>
          </w:hyperlink>
        </w:p>
        <w:p w14:paraId="6CFC88A3" w14:textId="77777777" w:rsidR="00A21FDC" w:rsidRDefault="006E2FA2">
          <w:pPr>
            <w:pStyle w:val="TOC3"/>
            <w:tabs>
              <w:tab w:val="right" w:leader="dot" w:pos="8502"/>
            </w:tabs>
            <w:rPr>
              <w:noProof/>
            </w:rPr>
          </w:pPr>
          <w:hyperlink w:anchor="_Toc129124">
            <w:r w:rsidR="00252176">
              <w:rPr>
                <w:noProof/>
              </w:rPr>
              <w:t>4.2.2 Uncertain Borders</w:t>
            </w:r>
            <w:r w:rsidR="00252176">
              <w:rPr>
                <w:noProof/>
              </w:rPr>
              <w:tab/>
            </w:r>
            <w:r w:rsidR="00252176">
              <w:rPr>
                <w:noProof/>
              </w:rPr>
              <w:fldChar w:fldCharType="begin"/>
            </w:r>
            <w:r w:rsidR="00252176">
              <w:rPr>
                <w:noProof/>
              </w:rPr>
              <w:instrText>PAGEREF _Toc129124 \h</w:instrText>
            </w:r>
            <w:r w:rsidR="00252176">
              <w:rPr>
                <w:noProof/>
              </w:rPr>
            </w:r>
            <w:r w:rsidR="00252176">
              <w:rPr>
                <w:noProof/>
              </w:rPr>
              <w:fldChar w:fldCharType="separate"/>
            </w:r>
            <w:r w:rsidR="00252176">
              <w:rPr>
                <w:noProof/>
              </w:rPr>
              <w:t>84</w:t>
            </w:r>
            <w:r w:rsidR="00252176">
              <w:rPr>
                <w:noProof/>
              </w:rPr>
              <w:fldChar w:fldCharType="end"/>
            </w:r>
          </w:hyperlink>
        </w:p>
        <w:p w14:paraId="2F12BC51" w14:textId="77777777" w:rsidR="00A21FDC" w:rsidRDefault="006E2FA2">
          <w:pPr>
            <w:pStyle w:val="TOC3"/>
            <w:tabs>
              <w:tab w:val="right" w:leader="dot" w:pos="8502"/>
            </w:tabs>
            <w:rPr>
              <w:noProof/>
            </w:rPr>
          </w:pPr>
          <w:hyperlink w:anchor="_Toc129125">
            <w:r w:rsidR="00252176">
              <w:rPr>
                <w:noProof/>
              </w:rPr>
              <w:t>4.2.3 Special Areas</w:t>
            </w:r>
            <w:r w:rsidR="00252176">
              <w:rPr>
                <w:noProof/>
              </w:rPr>
              <w:tab/>
            </w:r>
            <w:r w:rsidR="00252176">
              <w:rPr>
                <w:noProof/>
              </w:rPr>
              <w:fldChar w:fldCharType="begin"/>
            </w:r>
            <w:r w:rsidR="00252176">
              <w:rPr>
                <w:noProof/>
              </w:rPr>
              <w:instrText>PAGEREF _Toc129125 \h</w:instrText>
            </w:r>
            <w:r w:rsidR="00252176">
              <w:rPr>
                <w:noProof/>
              </w:rPr>
            </w:r>
            <w:r w:rsidR="00252176">
              <w:rPr>
                <w:noProof/>
              </w:rPr>
              <w:fldChar w:fldCharType="separate"/>
            </w:r>
            <w:r w:rsidR="00252176">
              <w:rPr>
                <w:noProof/>
              </w:rPr>
              <w:t>86</w:t>
            </w:r>
            <w:r w:rsidR="00252176">
              <w:rPr>
                <w:noProof/>
              </w:rPr>
              <w:fldChar w:fldCharType="end"/>
            </w:r>
          </w:hyperlink>
        </w:p>
        <w:p w14:paraId="7CCF46DD" w14:textId="77777777" w:rsidR="00A21FDC" w:rsidRDefault="006E2FA2">
          <w:pPr>
            <w:pStyle w:val="TOC3"/>
            <w:tabs>
              <w:tab w:val="right" w:leader="dot" w:pos="8502"/>
            </w:tabs>
            <w:rPr>
              <w:noProof/>
            </w:rPr>
          </w:pPr>
          <w:hyperlink w:anchor="_Toc129126">
            <w:r w:rsidR="00252176">
              <w:rPr>
                <w:noProof/>
              </w:rPr>
              <w:t>4.2.4 Content from Wikipedia</w:t>
            </w:r>
            <w:r w:rsidR="00252176">
              <w:rPr>
                <w:noProof/>
              </w:rPr>
              <w:tab/>
            </w:r>
            <w:r w:rsidR="00252176">
              <w:rPr>
                <w:noProof/>
              </w:rPr>
              <w:fldChar w:fldCharType="begin"/>
            </w:r>
            <w:r w:rsidR="00252176">
              <w:rPr>
                <w:noProof/>
              </w:rPr>
              <w:instrText>PAGEREF _Toc129126 \h</w:instrText>
            </w:r>
            <w:r w:rsidR="00252176">
              <w:rPr>
                <w:noProof/>
              </w:rPr>
            </w:r>
            <w:r w:rsidR="00252176">
              <w:rPr>
                <w:noProof/>
              </w:rPr>
              <w:fldChar w:fldCharType="separate"/>
            </w:r>
            <w:r w:rsidR="00252176">
              <w:rPr>
                <w:noProof/>
              </w:rPr>
              <w:t>87</w:t>
            </w:r>
            <w:r w:rsidR="00252176">
              <w:rPr>
                <w:noProof/>
              </w:rPr>
              <w:fldChar w:fldCharType="end"/>
            </w:r>
          </w:hyperlink>
        </w:p>
        <w:p w14:paraId="36DE8B84" w14:textId="77777777" w:rsidR="00A21FDC" w:rsidRDefault="006E2FA2">
          <w:pPr>
            <w:pStyle w:val="TOC3"/>
            <w:tabs>
              <w:tab w:val="right" w:leader="dot" w:pos="8502"/>
            </w:tabs>
            <w:rPr>
              <w:noProof/>
            </w:rPr>
          </w:pPr>
          <w:hyperlink w:anchor="_Toc129127">
            <w:r w:rsidR="00252176">
              <w:rPr>
                <w:noProof/>
              </w:rPr>
              <w:t>4.2.5 Extended Hivent Model</w:t>
            </w:r>
            <w:r w:rsidR="00252176">
              <w:rPr>
                <w:noProof/>
              </w:rPr>
              <w:tab/>
            </w:r>
            <w:r w:rsidR="00252176">
              <w:rPr>
                <w:noProof/>
              </w:rPr>
              <w:fldChar w:fldCharType="begin"/>
            </w:r>
            <w:r w:rsidR="00252176">
              <w:rPr>
                <w:noProof/>
              </w:rPr>
              <w:instrText>PAGEREF _Toc129127 \h</w:instrText>
            </w:r>
            <w:r w:rsidR="00252176">
              <w:rPr>
                <w:noProof/>
              </w:rPr>
            </w:r>
            <w:r w:rsidR="00252176">
              <w:rPr>
                <w:noProof/>
              </w:rPr>
              <w:fldChar w:fldCharType="separate"/>
            </w:r>
            <w:r w:rsidR="00252176">
              <w:rPr>
                <w:noProof/>
              </w:rPr>
              <w:t>89</w:t>
            </w:r>
            <w:r w:rsidR="00252176">
              <w:rPr>
                <w:noProof/>
              </w:rPr>
              <w:fldChar w:fldCharType="end"/>
            </w:r>
          </w:hyperlink>
        </w:p>
        <w:p w14:paraId="129B0AEB" w14:textId="77777777" w:rsidR="00A21FDC" w:rsidRDefault="006E2FA2">
          <w:pPr>
            <w:pStyle w:val="TOC1"/>
            <w:tabs>
              <w:tab w:val="right" w:leader="dot" w:pos="8502"/>
            </w:tabs>
            <w:rPr>
              <w:noProof/>
            </w:rPr>
          </w:pPr>
          <w:hyperlink w:anchor="_Toc129128">
            <w:r w:rsidR="00252176">
              <w:rPr>
                <w:noProof/>
              </w:rPr>
              <w:t xml:space="preserve">5 Summary </w:t>
            </w:r>
            <w:r w:rsidR="00252176">
              <w:rPr>
                <w:noProof/>
              </w:rPr>
              <w:tab/>
            </w:r>
            <w:r w:rsidR="00252176">
              <w:rPr>
                <w:noProof/>
              </w:rPr>
              <w:fldChar w:fldCharType="begin"/>
            </w:r>
            <w:r w:rsidR="00252176">
              <w:rPr>
                <w:noProof/>
              </w:rPr>
              <w:instrText>PAGEREF _Toc129128 \h</w:instrText>
            </w:r>
            <w:r w:rsidR="00252176">
              <w:rPr>
                <w:noProof/>
              </w:rPr>
            </w:r>
            <w:r w:rsidR="00252176">
              <w:rPr>
                <w:noProof/>
              </w:rPr>
              <w:fldChar w:fldCharType="separate"/>
            </w:r>
            <w:r w:rsidR="00252176">
              <w:rPr>
                <w:noProof/>
              </w:rPr>
              <w:t>91</w:t>
            </w:r>
            <w:r w:rsidR="00252176">
              <w:rPr>
                <w:noProof/>
              </w:rPr>
              <w:fldChar w:fldCharType="end"/>
            </w:r>
          </w:hyperlink>
        </w:p>
        <w:p w14:paraId="60FE832E" w14:textId="77777777" w:rsidR="00A21FDC" w:rsidRDefault="006E2FA2">
          <w:pPr>
            <w:pStyle w:val="TOC2"/>
            <w:tabs>
              <w:tab w:val="right" w:leader="dot" w:pos="8502"/>
            </w:tabs>
            <w:rPr>
              <w:noProof/>
            </w:rPr>
          </w:pPr>
          <w:hyperlink w:anchor="_Toc129129">
            <w:r w:rsidR="00252176">
              <w:rPr>
                <w:noProof/>
              </w:rPr>
              <w:t>5.1 Results</w:t>
            </w:r>
            <w:r w:rsidR="00252176">
              <w:rPr>
                <w:noProof/>
              </w:rPr>
              <w:tab/>
            </w:r>
            <w:r w:rsidR="00252176">
              <w:rPr>
                <w:noProof/>
              </w:rPr>
              <w:fldChar w:fldCharType="begin"/>
            </w:r>
            <w:r w:rsidR="00252176">
              <w:rPr>
                <w:noProof/>
              </w:rPr>
              <w:instrText>PAGEREF _Toc129129 \h</w:instrText>
            </w:r>
            <w:r w:rsidR="00252176">
              <w:rPr>
                <w:noProof/>
              </w:rPr>
            </w:r>
            <w:r w:rsidR="00252176">
              <w:rPr>
                <w:noProof/>
              </w:rPr>
              <w:fldChar w:fldCharType="separate"/>
            </w:r>
            <w:r w:rsidR="00252176">
              <w:rPr>
                <w:noProof/>
              </w:rPr>
              <w:t>91</w:t>
            </w:r>
            <w:r w:rsidR="00252176">
              <w:rPr>
                <w:noProof/>
              </w:rPr>
              <w:fldChar w:fldCharType="end"/>
            </w:r>
          </w:hyperlink>
        </w:p>
        <w:p w14:paraId="1EFB6330" w14:textId="77777777" w:rsidR="00A21FDC" w:rsidRDefault="006E2FA2">
          <w:pPr>
            <w:pStyle w:val="TOC2"/>
            <w:tabs>
              <w:tab w:val="right" w:leader="dot" w:pos="8502"/>
            </w:tabs>
            <w:rPr>
              <w:noProof/>
            </w:rPr>
          </w:pPr>
          <w:hyperlink w:anchor="_Toc129130">
            <w:r w:rsidR="00252176">
              <w:rPr>
                <w:noProof/>
              </w:rPr>
              <w:t>5.2 Problems and Improvements</w:t>
            </w:r>
            <w:r w:rsidR="00252176">
              <w:rPr>
                <w:noProof/>
              </w:rPr>
              <w:tab/>
            </w:r>
            <w:r w:rsidR="00252176">
              <w:rPr>
                <w:noProof/>
              </w:rPr>
              <w:fldChar w:fldCharType="begin"/>
            </w:r>
            <w:r w:rsidR="00252176">
              <w:rPr>
                <w:noProof/>
              </w:rPr>
              <w:instrText>PAGEREF _Toc129130 \h</w:instrText>
            </w:r>
            <w:r w:rsidR="00252176">
              <w:rPr>
                <w:noProof/>
              </w:rPr>
            </w:r>
            <w:r w:rsidR="00252176">
              <w:rPr>
                <w:noProof/>
              </w:rPr>
              <w:fldChar w:fldCharType="separate"/>
            </w:r>
            <w:r w:rsidR="00252176">
              <w:rPr>
                <w:noProof/>
              </w:rPr>
              <w:t>93</w:t>
            </w:r>
            <w:r w:rsidR="00252176">
              <w:rPr>
                <w:noProof/>
              </w:rPr>
              <w:fldChar w:fldCharType="end"/>
            </w:r>
          </w:hyperlink>
        </w:p>
        <w:p w14:paraId="2D18FC5C" w14:textId="77777777" w:rsidR="00A21FDC" w:rsidRDefault="006E2FA2">
          <w:pPr>
            <w:pStyle w:val="TOC2"/>
            <w:tabs>
              <w:tab w:val="right" w:leader="dot" w:pos="8502"/>
            </w:tabs>
            <w:rPr>
              <w:noProof/>
            </w:rPr>
          </w:pPr>
          <w:hyperlink w:anchor="_Toc129131">
            <w:r w:rsidR="00252176">
              <w:rPr>
                <w:noProof/>
              </w:rPr>
              <w:t>5.3 Prospect</w:t>
            </w:r>
            <w:r w:rsidR="00252176">
              <w:rPr>
                <w:noProof/>
              </w:rPr>
              <w:tab/>
            </w:r>
            <w:r w:rsidR="00252176">
              <w:rPr>
                <w:noProof/>
              </w:rPr>
              <w:fldChar w:fldCharType="begin"/>
            </w:r>
            <w:r w:rsidR="00252176">
              <w:rPr>
                <w:noProof/>
              </w:rPr>
              <w:instrText>PAGEREF _Toc129131 \h</w:instrText>
            </w:r>
            <w:r w:rsidR="00252176">
              <w:rPr>
                <w:noProof/>
              </w:rPr>
            </w:r>
            <w:r w:rsidR="00252176">
              <w:rPr>
                <w:noProof/>
              </w:rPr>
              <w:fldChar w:fldCharType="separate"/>
            </w:r>
            <w:r w:rsidR="00252176">
              <w:rPr>
                <w:noProof/>
              </w:rPr>
              <w:t>94</w:t>
            </w:r>
            <w:r w:rsidR="00252176">
              <w:rPr>
                <w:noProof/>
              </w:rPr>
              <w:fldChar w:fldCharType="end"/>
            </w:r>
          </w:hyperlink>
        </w:p>
        <w:p w14:paraId="329619AF" w14:textId="77777777" w:rsidR="00A21FDC" w:rsidRDefault="00252176">
          <w:r>
            <w:fldChar w:fldCharType="end"/>
          </w:r>
        </w:p>
      </w:sdtContent>
    </w:sdt>
    <w:p w14:paraId="43641442" w14:textId="77777777" w:rsidR="00A21FDC" w:rsidRDefault="00252176">
      <w:pPr>
        <w:spacing w:after="272" w:line="259" w:lineRule="auto"/>
        <w:ind w:left="-3" w:right="3826" w:hanging="10"/>
        <w:jc w:val="left"/>
      </w:pPr>
      <w:r>
        <w:rPr>
          <w:b/>
          <w:sz w:val="50"/>
        </w:rPr>
        <w:t>List of Figures</w:t>
      </w:r>
    </w:p>
    <w:tbl>
      <w:tblPr>
        <w:tblStyle w:val="TableGrid"/>
        <w:tblW w:w="8035" w:type="dxa"/>
        <w:tblInd w:w="301" w:type="dxa"/>
        <w:tblLook w:val="04A0" w:firstRow="1" w:lastRow="0" w:firstColumn="1" w:lastColumn="0" w:noHBand="0" w:noVBand="1"/>
      </w:tblPr>
      <w:tblGrid>
        <w:gridCol w:w="7832"/>
        <w:gridCol w:w="203"/>
      </w:tblGrid>
      <w:tr w:rsidR="00A21FDC" w14:paraId="36E28F21" w14:textId="77777777">
        <w:trPr>
          <w:trHeight w:val="399"/>
        </w:trPr>
        <w:tc>
          <w:tcPr>
            <w:tcW w:w="7836" w:type="dxa"/>
            <w:tcBorders>
              <w:top w:val="nil"/>
              <w:left w:val="nil"/>
              <w:bottom w:val="nil"/>
              <w:right w:val="nil"/>
            </w:tcBorders>
          </w:tcPr>
          <w:p w14:paraId="7169FEF7" w14:textId="77777777" w:rsidR="00A21FDC" w:rsidRDefault="00252176">
            <w:pPr>
              <w:tabs>
                <w:tab w:val="center" w:pos="2666"/>
                <w:tab w:val="center" w:pos="6287"/>
              </w:tabs>
              <w:spacing w:after="0" w:line="259" w:lineRule="auto"/>
              <w:ind w:left="0" w:firstLine="0"/>
              <w:jc w:val="left"/>
            </w:pPr>
            <w:r>
              <w:lastRenderedPageBreak/>
              <w:t>1.1</w:t>
            </w:r>
            <w:r>
              <w:tab/>
              <w:t>The snapshot approach for modelling time and space</w:t>
            </w:r>
            <w:r>
              <w:tab/>
              <w:t>. . . . . . . . . . . . . . . . .</w:t>
            </w:r>
          </w:p>
        </w:tc>
        <w:tc>
          <w:tcPr>
            <w:tcW w:w="199" w:type="dxa"/>
            <w:tcBorders>
              <w:top w:val="nil"/>
              <w:left w:val="nil"/>
              <w:bottom w:val="nil"/>
              <w:right w:val="nil"/>
            </w:tcBorders>
          </w:tcPr>
          <w:p w14:paraId="0A674584" w14:textId="77777777" w:rsidR="00A21FDC" w:rsidRDefault="00252176">
            <w:pPr>
              <w:spacing w:after="0" w:line="259" w:lineRule="auto"/>
              <w:ind w:left="0" w:firstLine="0"/>
            </w:pPr>
            <w:r>
              <w:t>11</w:t>
            </w:r>
          </w:p>
        </w:tc>
      </w:tr>
      <w:tr w:rsidR="00A21FDC" w14:paraId="43B5310C" w14:textId="77777777">
        <w:trPr>
          <w:trHeight w:val="606"/>
        </w:trPr>
        <w:tc>
          <w:tcPr>
            <w:tcW w:w="7836" w:type="dxa"/>
            <w:tcBorders>
              <w:top w:val="nil"/>
              <w:left w:val="nil"/>
              <w:bottom w:val="nil"/>
              <w:right w:val="nil"/>
            </w:tcBorders>
            <w:vAlign w:val="center"/>
          </w:tcPr>
          <w:p w14:paraId="2C99A4FB" w14:textId="77777777" w:rsidR="00A21FDC" w:rsidRDefault="00252176">
            <w:pPr>
              <w:tabs>
                <w:tab w:val="center" w:pos="4007"/>
              </w:tabs>
              <w:spacing w:after="0" w:line="259" w:lineRule="auto"/>
              <w:ind w:left="0" w:firstLine="0"/>
              <w:jc w:val="left"/>
            </w:pPr>
            <w:r>
              <w:t>1.2</w:t>
            </w:r>
            <w:r>
              <w:tab/>
              <w:t>The event-based approach for modelling time and space . . . . . . . . . . . . . . . .</w:t>
            </w:r>
          </w:p>
        </w:tc>
        <w:tc>
          <w:tcPr>
            <w:tcW w:w="199" w:type="dxa"/>
            <w:tcBorders>
              <w:top w:val="nil"/>
              <w:left w:val="nil"/>
              <w:bottom w:val="nil"/>
              <w:right w:val="nil"/>
            </w:tcBorders>
            <w:vAlign w:val="center"/>
          </w:tcPr>
          <w:p w14:paraId="1D5AE94F" w14:textId="77777777" w:rsidR="00A21FDC" w:rsidRDefault="00252176">
            <w:pPr>
              <w:spacing w:after="0" w:line="259" w:lineRule="auto"/>
              <w:ind w:left="0" w:firstLine="0"/>
            </w:pPr>
            <w:r>
              <w:t>12</w:t>
            </w:r>
          </w:p>
        </w:tc>
      </w:tr>
      <w:tr w:rsidR="00A21FDC" w14:paraId="061D248D" w14:textId="77777777">
        <w:trPr>
          <w:trHeight w:val="606"/>
        </w:trPr>
        <w:tc>
          <w:tcPr>
            <w:tcW w:w="7836" w:type="dxa"/>
            <w:tcBorders>
              <w:top w:val="nil"/>
              <w:left w:val="nil"/>
              <w:bottom w:val="nil"/>
              <w:right w:val="nil"/>
            </w:tcBorders>
            <w:vAlign w:val="center"/>
          </w:tcPr>
          <w:p w14:paraId="19277FCA" w14:textId="77777777" w:rsidR="00A21FDC" w:rsidRDefault="00252176">
            <w:pPr>
              <w:tabs>
                <w:tab w:val="center" w:pos="3809"/>
                <w:tab w:val="center" w:pos="7450"/>
              </w:tabs>
              <w:spacing w:after="0" w:line="259" w:lineRule="auto"/>
              <w:ind w:left="0" w:firstLine="0"/>
              <w:jc w:val="left"/>
            </w:pPr>
            <w:r>
              <w:t>2.1</w:t>
            </w:r>
            <w:r>
              <w:tab/>
              <w:t>The Declaratory Theory (left) and the Constituitive Theory (right) of Statehood</w:t>
            </w:r>
            <w:r>
              <w:tab/>
              <w:t>. .</w:t>
            </w:r>
          </w:p>
        </w:tc>
        <w:tc>
          <w:tcPr>
            <w:tcW w:w="199" w:type="dxa"/>
            <w:tcBorders>
              <w:top w:val="nil"/>
              <w:left w:val="nil"/>
              <w:bottom w:val="nil"/>
              <w:right w:val="nil"/>
            </w:tcBorders>
            <w:vAlign w:val="center"/>
          </w:tcPr>
          <w:p w14:paraId="1B5E277A" w14:textId="77777777" w:rsidR="00A21FDC" w:rsidRDefault="00252176">
            <w:pPr>
              <w:spacing w:after="0" w:line="259" w:lineRule="auto"/>
              <w:ind w:left="0" w:firstLine="0"/>
            </w:pPr>
            <w:r>
              <w:t>17</w:t>
            </w:r>
          </w:p>
        </w:tc>
      </w:tr>
      <w:tr w:rsidR="00A21FDC" w14:paraId="6240F780" w14:textId="77777777">
        <w:trPr>
          <w:trHeight w:val="506"/>
        </w:trPr>
        <w:tc>
          <w:tcPr>
            <w:tcW w:w="7836" w:type="dxa"/>
            <w:tcBorders>
              <w:top w:val="nil"/>
              <w:left w:val="nil"/>
              <w:bottom w:val="nil"/>
              <w:right w:val="nil"/>
            </w:tcBorders>
            <w:vAlign w:val="center"/>
          </w:tcPr>
          <w:p w14:paraId="270FF5AA" w14:textId="77777777" w:rsidR="00A21FDC" w:rsidRDefault="00252176">
            <w:pPr>
              <w:tabs>
                <w:tab w:val="center" w:pos="4007"/>
              </w:tabs>
              <w:spacing w:after="0" w:line="259" w:lineRule="auto"/>
              <w:ind w:left="0" w:firstLine="0"/>
              <w:jc w:val="left"/>
            </w:pPr>
            <w:r>
              <w:t>2.2</w:t>
            </w:r>
            <w:r>
              <w:tab/>
              <w:t xml:space="preserve">Enclaves and exclaves </w:t>
            </w:r>
            <w:r>
              <w:rPr>
                <w:vertAlign w:val="superscript"/>
              </w:rPr>
              <w:t xml:space="preserve">1 </w:t>
            </w:r>
            <w:r>
              <w:t>. . . . . . . . . . . . . . . . . . . . . . . . . . . . . . . . .</w:t>
            </w:r>
          </w:p>
        </w:tc>
        <w:tc>
          <w:tcPr>
            <w:tcW w:w="199" w:type="dxa"/>
            <w:tcBorders>
              <w:top w:val="nil"/>
              <w:left w:val="nil"/>
              <w:bottom w:val="nil"/>
              <w:right w:val="nil"/>
            </w:tcBorders>
            <w:vAlign w:val="center"/>
          </w:tcPr>
          <w:p w14:paraId="2A503654" w14:textId="77777777" w:rsidR="00A21FDC" w:rsidRDefault="00252176">
            <w:pPr>
              <w:spacing w:after="0" w:line="259" w:lineRule="auto"/>
              <w:ind w:left="0" w:firstLine="0"/>
            </w:pPr>
            <w:r>
              <w:t>18</w:t>
            </w:r>
          </w:p>
        </w:tc>
      </w:tr>
      <w:tr w:rsidR="00A21FDC" w14:paraId="3FBF0D89" w14:textId="77777777">
        <w:trPr>
          <w:trHeight w:val="506"/>
        </w:trPr>
        <w:tc>
          <w:tcPr>
            <w:tcW w:w="7836" w:type="dxa"/>
            <w:tcBorders>
              <w:top w:val="nil"/>
              <w:left w:val="nil"/>
              <w:bottom w:val="nil"/>
              <w:right w:val="nil"/>
            </w:tcBorders>
            <w:vAlign w:val="center"/>
          </w:tcPr>
          <w:p w14:paraId="7163D22C" w14:textId="77777777" w:rsidR="00A21FDC" w:rsidRDefault="00252176">
            <w:pPr>
              <w:tabs>
                <w:tab w:val="center" w:pos="2103"/>
                <w:tab w:val="center" w:pos="5745"/>
              </w:tabs>
              <w:spacing w:after="0" w:line="259" w:lineRule="auto"/>
              <w:ind w:left="0" w:firstLine="0"/>
              <w:jc w:val="left"/>
            </w:pPr>
            <w:r>
              <w:t>2.3</w:t>
            </w:r>
            <w:r>
              <w:tab/>
              <w:t>Signs, data, information and knowledge</w:t>
            </w:r>
            <w:r>
              <w:tab/>
              <w:t>. . . . . . . . . . . . . . . . . . . . . . . .</w:t>
            </w:r>
          </w:p>
        </w:tc>
        <w:tc>
          <w:tcPr>
            <w:tcW w:w="199" w:type="dxa"/>
            <w:tcBorders>
              <w:top w:val="nil"/>
              <w:left w:val="nil"/>
              <w:bottom w:val="nil"/>
              <w:right w:val="nil"/>
            </w:tcBorders>
            <w:vAlign w:val="center"/>
          </w:tcPr>
          <w:p w14:paraId="1D82D8AC" w14:textId="77777777" w:rsidR="00A21FDC" w:rsidRDefault="00252176">
            <w:pPr>
              <w:spacing w:after="0" w:line="259" w:lineRule="auto"/>
              <w:ind w:left="0" w:firstLine="0"/>
            </w:pPr>
            <w:r>
              <w:t>19</w:t>
            </w:r>
          </w:p>
        </w:tc>
      </w:tr>
      <w:tr w:rsidR="00A21FDC" w14:paraId="75657005" w14:textId="77777777">
        <w:trPr>
          <w:trHeight w:val="506"/>
        </w:trPr>
        <w:tc>
          <w:tcPr>
            <w:tcW w:w="7836" w:type="dxa"/>
            <w:tcBorders>
              <w:top w:val="nil"/>
              <w:left w:val="nil"/>
              <w:bottom w:val="nil"/>
              <w:right w:val="nil"/>
            </w:tcBorders>
            <w:vAlign w:val="center"/>
          </w:tcPr>
          <w:p w14:paraId="1F770C73" w14:textId="77777777" w:rsidR="00A21FDC" w:rsidRDefault="00252176">
            <w:pPr>
              <w:tabs>
                <w:tab w:val="center" w:pos="4007"/>
              </w:tabs>
              <w:spacing w:after="0" w:line="259" w:lineRule="auto"/>
              <w:ind w:left="0" w:firstLine="0"/>
              <w:jc w:val="left"/>
            </w:pPr>
            <w:r>
              <w:t>2.4</w:t>
            </w:r>
            <w:r>
              <w:tab/>
              <w:t>The geoid model, differences are exaggerated, [Bol08, Fig. 3-6, p. 75] . . . . . . . .</w:t>
            </w:r>
          </w:p>
        </w:tc>
        <w:tc>
          <w:tcPr>
            <w:tcW w:w="199" w:type="dxa"/>
            <w:tcBorders>
              <w:top w:val="nil"/>
              <w:left w:val="nil"/>
              <w:bottom w:val="nil"/>
              <w:right w:val="nil"/>
            </w:tcBorders>
            <w:vAlign w:val="center"/>
          </w:tcPr>
          <w:p w14:paraId="35255CCA" w14:textId="77777777" w:rsidR="00A21FDC" w:rsidRDefault="00252176">
            <w:pPr>
              <w:spacing w:after="0" w:line="259" w:lineRule="auto"/>
              <w:ind w:left="0" w:firstLine="0"/>
            </w:pPr>
            <w:r>
              <w:t>22</w:t>
            </w:r>
          </w:p>
        </w:tc>
      </w:tr>
      <w:tr w:rsidR="00A21FDC" w14:paraId="34B5A1FB" w14:textId="77777777">
        <w:trPr>
          <w:trHeight w:val="506"/>
        </w:trPr>
        <w:tc>
          <w:tcPr>
            <w:tcW w:w="7836" w:type="dxa"/>
            <w:tcBorders>
              <w:top w:val="nil"/>
              <w:left w:val="nil"/>
              <w:bottom w:val="nil"/>
              <w:right w:val="nil"/>
            </w:tcBorders>
            <w:vAlign w:val="center"/>
          </w:tcPr>
          <w:p w14:paraId="4F876A53" w14:textId="77777777" w:rsidR="00A21FDC" w:rsidRDefault="00252176">
            <w:pPr>
              <w:tabs>
                <w:tab w:val="center" w:pos="4007"/>
              </w:tabs>
              <w:spacing w:after="0" w:line="259" w:lineRule="auto"/>
              <w:ind w:left="0" w:firstLine="0"/>
              <w:jc w:val="left"/>
            </w:pPr>
            <w:r>
              <w:t>2.5</w:t>
            </w:r>
            <w:r>
              <w:tab/>
              <w:t>Geographic coordinates using latitude and longitude . . . . . . . . . . . . . . . . . .</w:t>
            </w:r>
          </w:p>
        </w:tc>
        <w:tc>
          <w:tcPr>
            <w:tcW w:w="199" w:type="dxa"/>
            <w:tcBorders>
              <w:top w:val="nil"/>
              <w:left w:val="nil"/>
              <w:bottom w:val="nil"/>
              <w:right w:val="nil"/>
            </w:tcBorders>
            <w:vAlign w:val="center"/>
          </w:tcPr>
          <w:p w14:paraId="1906CB65" w14:textId="77777777" w:rsidR="00A21FDC" w:rsidRDefault="00252176">
            <w:pPr>
              <w:spacing w:after="0" w:line="259" w:lineRule="auto"/>
              <w:ind w:left="0" w:firstLine="0"/>
            </w:pPr>
            <w:r>
              <w:t>23</w:t>
            </w:r>
          </w:p>
        </w:tc>
      </w:tr>
      <w:tr w:rsidR="00A21FDC" w14:paraId="64AD501C" w14:textId="77777777">
        <w:trPr>
          <w:trHeight w:val="506"/>
        </w:trPr>
        <w:tc>
          <w:tcPr>
            <w:tcW w:w="7836" w:type="dxa"/>
            <w:tcBorders>
              <w:top w:val="nil"/>
              <w:left w:val="nil"/>
              <w:bottom w:val="nil"/>
              <w:right w:val="nil"/>
            </w:tcBorders>
            <w:vAlign w:val="center"/>
          </w:tcPr>
          <w:p w14:paraId="3713EE2E" w14:textId="77777777" w:rsidR="00A21FDC" w:rsidRDefault="00252176">
            <w:pPr>
              <w:tabs>
                <w:tab w:val="center" w:pos="2899"/>
                <w:tab w:val="center" w:pos="6520"/>
              </w:tabs>
              <w:spacing w:after="0" w:line="259" w:lineRule="auto"/>
              <w:ind w:left="0" w:firstLine="0"/>
              <w:jc w:val="left"/>
            </w:pPr>
            <w:r>
              <w:t>2.6</w:t>
            </w:r>
            <w:r>
              <w:tab/>
              <w:t>The basic geometric primitives point, polyline and polygon</w:t>
            </w:r>
            <w:r>
              <w:tab/>
              <w:t>. . . . . . . . . . . . . .</w:t>
            </w:r>
          </w:p>
        </w:tc>
        <w:tc>
          <w:tcPr>
            <w:tcW w:w="199" w:type="dxa"/>
            <w:tcBorders>
              <w:top w:val="nil"/>
              <w:left w:val="nil"/>
              <w:bottom w:val="nil"/>
              <w:right w:val="nil"/>
            </w:tcBorders>
            <w:vAlign w:val="center"/>
          </w:tcPr>
          <w:p w14:paraId="12A525F1" w14:textId="77777777" w:rsidR="00A21FDC" w:rsidRDefault="00252176">
            <w:pPr>
              <w:spacing w:after="0" w:line="259" w:lineRule="auto"/>
              <w:ind w:left="0" w:firstLine="0"/>
            </w:pPr>
            <w:r>
              <w:t>24</w:t>
            </w:r>
          </w:p>
        </w:tc>
      </w:tr>
      <w:tr w:rsidR="00A21FDC" w14:paraId="54F4E3DB" w14:textId="77777777">
        <w:trPr>
          <w:trHeight w:val="506"/>
        </w:trPr>
        <w:tc>
          <w:tcPr>
            <w:tcW w:w="7836" w:type="dxa"/>
            <w:tcBorders>
              <w:top w:val="nil"/>
              <w:left w:val="nil"/>
              <w:bottom w:val="nil"/>
              <w:right w:val="nil"/>
            </w:tcBorders>
            <w:vAlign w:val="center"/>
          </w:tcPr>
          <w:p w14:paraId="67E73FE6" w14:textId="77777777" w:rsidR="00A21FDC" w:rsidRDefault="00252176">
            <w:pPr>
              <w:tabs>
                <w:tab w:val="center" w:pos="4007"/>
              </w:tabs>
              <w:spacing w:after="0" w:line="259" w:lineRule="auto"/>
              <w:ind w:left="0" w:firstLine="0"/>
              <w:jc w:val="left"/>
            </w:pPr>
            <w:r>
              <w:t>2.7</w:t>
            </w:r>
            <w:r>
              <w:tab/>
              <w:t>Types of polygons . . . . . . . . . . . . . . . . . . . . . . . . . . . . . . . . . . . .</w:t>
            </w:r>
          </w:p>
        </w:tc>
        <w:tc>
          <w:tcPr>
            <w:tcW w:w="199" w:type="dxa"/>
            <w:tcBorders>
              <w:top w:val="nil"/>
              <w:left w:val="nil"/>
              <w:bottom w:val="nil"/>
              <w:right w:val="nil"/>
            </w:tcBorders>
            <w:vAlign w:val="center"/>
          </w:tcPr>
          <w:p w14:paraId="2D8B52D1" w14:textId="77777777" w:rsidR="00A21FDC" w:rsidRDefault="00252176">
            <w:pPr>
              <w:spacing w:after="0" w:line="259" w:lineRule="auto"/>
              <w:ind w:left="0" w:firstLine="0"/>
            </w:pPr>
            <w:r>
              <w:t>24</w:t>
            </w:r>
          </w:p>
        </w:tc>
      </w:tr>
      <w:tr w:rsidR="00A21FDC" w14:paraId="0B4447F8" w14:textId="77777777">
        <w:trPr>
          <w:trHeight w:val="506"/>
        </w:trPr>
        <w:tc>
          <w:tcPr>
            <w:tcW w:w="7836" w:type="dxa"/>
            <w:tcBorders>
              <w:top w:val="nil"/>
              <w:left w:val="nil"/>
              <w:bottom w:val="nil"/>
              <w:right w:val="nil"/>
            </w:tcBorders>
            <w:vAlign w:val="center"/>
          </w:tcPr>
          <w:p w14:paraId="51D630C8" w14:textId="77777777" w:rsidR="00A21FDC" w:rsidRDefault="00252176">
            <w:pPr>
              <w:tabs>
                <w:tab w:val="center" w:pos="1940"/>
                <w:tab w:val="center" w:pos="5590"/>
              </w:tabs>
              <w:spacing w:after="0" w:line="259" w:lineRule="auto"/>
              <w:ind w:left="0" w:firstLine="0"/>
              <w:jc w:val="left"/>
            </w:pPr>
            <w:r>
              <w:t>2.8</w:t>
            </w:r>
            <w:r>
              <w:tab/>
              <w:t>Boolean set operations on polygons</w:t>
            </w:r>
            <w:r>
              <w:tab/>
              <w:t>. . . . . . . . . . . . . . . . . . . . . . . . . .</w:t>
            </w:r>
          </w:p>
        </w:tc>
        <w:tc>
          <w:tcPr>
            <w:tcW w:w="199" w:type="dxa"/>
            <w:tcBorders>
              <w:top w:val="nil"/>
              <w:left w:val="nil"/>
              <w:bottom w:val="nil"/>
              <w:right w:val="nil"/>
            </w:tcBorders>
            <w:vAlign w:val="center"/>
          </w:tcPr>
          <w:p w14:paraId="211A5BE6" w14:textId="77777777" w:rsidR="00A21FDC" w:rsidRDefault="00252176">
            <w:pPr>
              <w:spacing w:after="0" w:line="259" w:lineRule="auto"/>
              <w:ind w:left="0" w:firstLine="0"/>
            </w:pPr>
            <w:r>
              <w:t>25</w:t>
            </w:r>
          </w:p>
        </w:tc>
      </w:tr>
      <w:tr w:rsidR="00A21FDC" w14:paraId="75E2E378" w14:textId="77777777">
        <w:trPr>
          <w:trHeight w:val="506"/>
        </w:trPr>
        <w:tc>
          <w:tcPr>
            <w:tcW w:w="7836" w:type="dxa"/>
            <w:tcBorders>
              <w:top w:val="nil"/>
              <w:left w:val="nil"/>
              <w:bottom w:val="nil"/>
              <w:right w:val="nil"/>
            </w:tcBorders>
            <w:vAlign w:val="center"/>
          </w:tcPr>
          <w:p w14:paraId="5589BE86" w14:textId="77777777" w:rsidR="00A21FDC" w:rsidRDefault="00252176">
            <w:pPr>
              <w:tabs>
                <w:tab w:val="center" w:pos="4007"/>
              </w:tabs>
              <w:spacing w:after="0" w:line="259" w:lineRule="auto"/>
              <w:ind w:left="0" w:firstLine="0"/>
              <w:jc w:val="left"/>
            </w:pPr>
            <w:r>
              <w:t>2.9</w:t>
            </w:r>
            <w:r>
              <w:tab/>
              <w:t>Comparison between equivalent, conformal and compromising map projections . . . .</w:t>
            </w:r>
          </w:p>
        </w:tc>
        <w:tc>
          <w:tcPr>
            <w:tcW w:w="199" w:type="dxa"/>
            <w:tcBorders>
              <w:top w:val="nil"/>
              <w:left w:val="nil"/>
              <w:bottom w:val="nil"/>
              <w:right w:val="nil"/>
            </w:tcBorders>
            <w:vAlign w:val="center"/>
          </w:tcPr>
          <w:p w14:paraId="205EF4D2" w14:textId="77777777" w:rsidR="00A21FDC" w:rsidRDefault="00252176">
            <w:pPr>
              <w:spacing w:after="0" w:line="259" w:lineRule="auto"/>
              <w:ind w:left="0" w:firstLine="0"/>
            </w:pPr>
            <w:r>
              <w:t>26</w:t>
            </w:r>
          </w:p>
        </w:tc>
      </w:tr>
      <w:tr w:rsidR="00A21FDC" w14:paraId="27E1AFA1" w14:textId="77777777">
        <w:trPr>
          <w:trHeight w:val="506"/>
        </w:trPr>
        <w:tc>
          <w:tcPr>
            <w:tcW w:w="7836" w:type="dxa"/>
            <w:tcBorders>
              <w:top w:val="nil"/>
              <w:left w:val="nil"/>
              <w:bottom w:val="nil"/>
              <w:right w:val="nil"/>
            </w:tcBorders>
            <w:vAlign w:val="center"/>
          </w:tcPr>
          <w:p w14:paraId="1C3D61DD" w14:textId="77777777" w:rsidR="00A21FDC" w:rsidRDefault="00252176">
            <w:pPr>
              <w:spacing w:after="0" w:line="259" w:lineRule="auto"/>
              <w:ind w:left="0" w:firstLine="0"/>
              <w:jc w:val="left"/>
            </w:pPr>
            <w:r>
              <w:t>2.10 Comparison between a linear, a logarithmic and an irregular timeline . . . . . . . . .</w:t>
            </w:r>
          </w:p>
        </w:tc>
        <w:tc>
          <w:tcPr>
            <w:tcW w:w="199" w:type="dxa"/>
            <w:tcBorders>
              <w:top w:val="nil"/>
              <w:left w:val="nil"/>
              <w:bottom w:val="nil"/>
              <w:right w:val="nil"/>
            </w:tcBorders>
            <w:vAlign w:val="center"/>
          </w:tcPr>
          <w:p w14:paraId="79E02B15" w14:textId="77777777" w:rsidR="00A21FDC" w:rsidRDefault="00252176">
            <w:pPr>
              <w:spacing w:after="0" w:line="259" w:lineRule="auto"/>
              <w:ind w:left="0" w:firstLine="0"/>
            </w:pPr>
            <w:r>
              <w:t>27</w:t>
            </w:r>
          </w:p>
        </w:tc>
      </w:tr>
      <w:tr w:rsidR="00A21FDC" w14:paraId="118ED261" w14:textId="77777777">
        <w:trPr>
          <w:trHeight w:val="506"/>
        </w:trPr>
        <w:tc>
          <w:tcPr>
            <w:tcW w:w="7836" w:type="dxa"/>
            <w:tcBorders>
              <w:top w:val="nil"/>
              <w:left w:val="nil"/>
              <w:bottom w:val="nil"/>
              <w:right w:val="nil"/>
            </w:tcBorders>
            <w:vAlign w:val="center"/>
          </w:tcPr>
          <w:p w14:paraId="181B75A7" w14:textId="77777777" w:rsidR="00A21FDC" w:rsidRDefault="00252176">
            <w:pPr>
              <w:tabs>
                <w:tab w:val="center" w:pos="7217"/>
              </w:tabs>
              <w:spacing w:after="0" w:line="259" w:lineRule="auto"/>
              <w:ind w:left="0" w:firstLine="0"/>
              <w:jc w:val="left"/>
            </w:pPr>
            <w:r>
              <w:t xml:space="preserve">2.11 Semi-automatic extraction of a border from a map of the Roman Empire </w:t>
            </w:r>
            <w:r>
              <w:rPr>
                <w:vertAlign w:val="superscript"/>
              </w:rPr>
              <w:t>2</w:t>
            </w:r>
            <w:r>
              <w:rPr>
                <w:vertAlign w:val="superscript"/>
              </w:rPr>
              <w:tab/>
            </w:r>
            <w:r>
              <w:t>. . . . .</w:t>
            </w:r>
          </w:p>
        </w:tc>
        <w:tc>
          <w:tcPr>
            <w:tcW w:w="199" w:type="dxa"/>
            <w:tcBorders>
              <w:top w:val="nil"/>
              <w:left w:val="nil"/>
              <w:bottom w:val="nil"/>
              <w:right w:val="nil"/>
            </w:tcBorders>
            <w:vAlign w:val="center"/>
          </w:tcPr>
          <w:p w14:paraId="707D4A0D" w14:textId="77777777" w:rsidR="00A21FDC" w:rsidRDefault="00252176">
            <w:pPr>
              <w:spacing w:after="0" w:line="259" w:lineRule="auto"/>
              <w:ind w:left="0" w:firstLine="0"/>
            </w:pPr>
            <w:r>
              <w:t>30</w:t>
            </w:r>
          </w:p>
        </w:tc>
      </w:tr>
      <w:tr w:rsidR="00A21FDC" w14:paraId="5DCB4F39" w14:textId="77777777">
        <w:trPr>
          <w:trHeight w:val="506"/>
        </w:trPr>
        <w:tc>
          <w:tcPr>
            <w:tcW w:w="7836" w:type="dxa"/>
            <w:tcBorders>
              <w:top w:val="nil"/>
              <w:left w:val="nil"/>
              <w:bottom w:val="nil"/>
              <w:right w:val="nil"/>
            </w:tcBorders>
            <w:vAlign w:val="center"/>
          </w:tcPr>
          <w:p w14:paraId="2F299E3E" w14:textId="77777777" w:rsidR="00A21FDC" w:rsidRDefault="00252176">
            <w:pPr>
              <w:tabs>
                <w:tab w:val="center" w:pos="5435"/>
              </w:tabs>
              <w:spacing w:after="0" w:line="259" w:lineRule="auto"/>
              <w:ind w:left="0" w:firstLine="0"/>
              <w:jc w:val="left"/>
            </w:pPr>
            <w:r>
              <w:t>2.12 The Snapshot Model by [Lan88]</w:t>
            </w:r>
            <w:r>
              <w:tab/>
              <w:t>. . . . . . . . . . . . . . . . . . . . . . . . . . . .</w:t>
            </w:r>
          </w:p>
        </w:tc>
        <w:tc>
          <w:tcPr>
            <w:tcW w:w="199" w:type="dxa"/>
            <w:tcBorders>
              <w:top w:val="nil"/>
              <w:left w:val="nil"/>
              <w:bottom w:val="nil"/>
              <w:right w:val="nil"/>
            </w:tcBorders>
            <w:vAlign w:val="center"/>
          </w:tcPr>
          <w:p w14:paraId="6AA8838B" w14:textId="77777777" w:rsidR="00A21FDC" w:rsidRDefault="00252176">
            <w:pPr>
              <w:spacing w:after="0" w:line="259" w:lineRule="auto"/>
              <w:ind w:left="0" w:firstLine="0"/>
            </w:pPr>
            <w:r>
              <w:t>31</w:t>
            </w:r>
          </w:p>
        </w:tc>
      </w:tr>
      <w:tr w:rsidR="00A21FDC" w14:paraId="5A8C210B" w14:textId="77777777">
        <w:trPr>
          <w:trHeight w:val="506"/>
        </w:trPr>
        <w:tc>
          <w:tcPr>
            <w:tcW w:w="7836" w:type="dxa"/>
            <w:tcBorders>
              <w:top w:val="nil"/>
              <w:left w:val="nil"/>
              <w:bottom w:val="nil"/>
              <w:right w:val="nil"/>
            </w:tcBorders>
            <w:vAlign w:val="center"/>
          </w:tcPr>
          <w:p w14:paraId="5BAB34D7" w14:textId="77777777" w:rsidR="00A21FDC" w:rsidRDefault="00252176">
            <w:pPr>
              <w:spacing w:after="0" w:line="259" w:lineRule="auto"/>
              <w:ind w:left="0" w:firstLine="0"/>
              <w:jc w:val="left"/>
            </w:pPr>
            <w:r>
              <w:t>2.13 The Simple Time-Stamping method by [HW90] . . . . . . . . . . . . . . . . . . . .</w:t>
            </w:r>
          </w:p>
        </w:tc>
        <w:tc>
          <w:tcPr>
            <w:tcW w:w="199" w:type="dxa"/>
            <w:tcBorders>
              <w:top w:val="nil"/>
              <w:left w:val="nil"/>
              <w:bottom w:val="nil"/>
              <w:right w:val="nil"/>
            </w:tcBorders>
            <w:vAlign w:val="center"/>
          </w:tcPr>
          <w:p w14:paraId="521714F7" w14:textId="77777777" w:rsidR="00A21FDC" w:rsidRDefault="00252176">
            <w:pPr>
              <w:spacing w:after="0" w:line="259" w:lineRule="auto"/>
              <w:ind w:left="0" w:firstLine="0"/>
            </w:pPr>
            <w:r>
              <w:t>32</w:t>
            </w:r>
          </w:p>
        </w:tc>
      </w:tr>
      <w:tr w:rsidR="00A21FDC" w14:paraId="0163C209" w14:textId="77777777">
        <w:trPr>
          <w:trHeight w:val="506"/>
        </w:trPr>
        <w:tc>
          <w:tcPr>
            <w:tcW w:w="7836" w:type="dxa"/>
            <w:tcBorders>
              <w:top w:val="nil"/>
              <w:left w:val="nil"/>
              <w:bottom w:val="nil"/>
              <w:right w:val="nil"/>
            </w:tcBorders>
            <w:vAlign w:val="center"/>
          </w:tcPr>
          <w:p w14:paraId="4CDC909E" w14:textId="77777777" w:rsidR="00A21FDC" w:rsidRDefault="00252176">
            <w:pPr>
              <w:spacing w:after="0" w:line="259" w:lineRule="auto"/>
              <w:ind w:left="0" w:firstLine="0"/>
              <w:jc w:val="left"/>
            </w:pPr>
            <w:r>
              <w:t>2.14 The History Graph model . . . . . . . . . . . . . . . . . . . . . . . . . . . . . . . .</w:t>
            </w:r>
          </w:p>
        </w:tc>
        <w:tc>
          <w:tcPr>
            <w:tcW w:w="199" w:type="dxa"/>
            <w:tcBorders>
              <w:top w:val="nil"/>
              <w:left w:val="nil"/>
              <w:bottom w:val="nil"/>
              <w:right w:val="nil"/>
            </w:tcBorders>
            <w:vAlign w:val="center"/>
          </w:tcPr>
          <w:p w14:paraId="44A4CD46" w14:textId="77777777" w:rsidR="00A21FDC" w:rsidRDefault="00252176">
            <w:pPr>
              <w:spacing w:after="0" w:line="259" w:lineRule="auto"/>
              <w:ind w:left="0" w:firstLine="0"/>
            </w:pPr>
            <w:r>
              <w:t>34</w:t>
            </w:r>
          </w:p>
        </w:tc>
      </w:tr>
      <w:tr w:rsidR="00A21FDC" w14:paraId="4A11BA09" w14:textId="77777777">
        <w:trPr>
          <w:trHeight w:val="399"/>
        </w:trPr>
        <w:tc>
          <w:tcPr>
            <w:tcW w:w="7836" w:type="dxa"/>
            <w:tcBorders>
              <w:top w:val="nil"/>
              <w:left w:val="nil"/>
              <w:bottom w:val="nil"/>
              <w:right w:val="nil"/>
            </w:tcBorders>
            <w:vAlign w:val="bottom"/>
          </w:tcPr>
          <w:p w14:paraId="6B17914F" w14:textId="77777777" w:rsidR="00A21FDC" w:rsidRDefault="00252176">
            <w:pPr>
              <w:tabs>
                <w:tab w:val="center" w:pos="5977"/>
              </w:tabs>
              <w:spacing w:after="0" w:line="259" w:lineRule="auto"/>
              <w:ind w:left="0" w:firstLine="0"/>
              <w:jc w:val="left"/>
            </w:pPr>
            <w:r>
              <w:t>2.15 Types of changes in the History Graph model</w:t>
            </w:r>
            <w:r>
              <w:tab/>
              <w:t>. . . . . . . . . . . . . . . . . . . . .</w:t>
            </w:r>
          </w:p>
        </w:tc>
        <w:tc>
          <w:tcPr>
            <w:tcW w:w="199" w:type="dxa"/>
            <w:tcBorders>
              <w:top w:val="nil"/>
              <w:left w:val="nil"/>
              <w:bottom w:val="nil"/>
              <w:right w:val="nil"/>
            </w:tcBorders>
            <w:vAlign w:val="bottom"/>
          </w:tcPr>
          <w:p w14:paraId="022E6CD4" w14:textId="77777777" w:rsidR="00A21FDC" w:rsidRDefault="00252176">
            <w:pPr>
              <w:spacing w:after="0" w:line="259" w:lineRule="auto"/>
              <w:ind w:left="0" w:firstLine="0"/>
            </w:pPr>
            <w:r>
              <w:t>35</w:t>
            </w:r>
          </w:p>
        </w:tc>
      </w:tr>
    </w:tbl>
    <w:p w14:paraId="251ACDE1" w14:textId="77777777" w:rsidR="00A21FDC" w:rsidRDefault="00A21FDC">
      <w:pPr>
        <w:spacing w:after="0" w:line="259" w:lineRule="auto"/>
        <w:ind w:left="-1784" w:right="166" w:firstLine="0"/>
        <w:jc w:val="left"/>
      </w:pPr>
    </w:p>
    <w:tbl>
      <w:tblPr>
        <w:tblStyle w:val="TableGrid"/>
        <w:tblW w:w="8035" w:type="dxa"/>
        <w:tblInd w:w="301" w:type="dxa"/>
        <w:tblLook w:val="04A0" w:firstRow="1" w:lastRow="0" w:firstColumn="1" w:lastColumn="0" w:noHBand="0" w:noVBand="1"/>
      </w:tblPr>
      <w:tblGrid>
        <w:gridCol w:w="7832"/>
        <w:gridCol w:w="203"/>
      </w:tblGrid>
      <w:tr w:rsidR="00A21FDC" w14:paraId="0016994F" w14:textId="77777777">
        <w:trPr>
          <w:trHeight w:val="498"/>
        </w:trPr>
        <w:tc>
          <w:tcPr>
            <w:tcW w:w="7836" w:type="dxa"/>
            <w:tcBorders>
              <w:top w:val="nil"/>
              <w:left w:val="nil"/>
              <w:bottom w:val="nil"/>
              <w:right w:val="nil"/>
            </w:tcBorders>
          </w:tcPr>
          <w:p w14:paraId="1058FCB8" w14:textId="77777777" w:rsidR="00A21FDC" w:rsidRDefault="00252176">
            <w:pPr>
              <w:spacing w:after="0" w:line="259" w:lineRule="auto"/>
              <w:ind w:left="0" w:firstLine="0"/>
              <w:jc w:val="left"/>
            </w:pPr>
            <w:r>
              <w:t>2.16 The HistoGlobe School project (status: April 2015) . . . . . . . . . . . . . . . . . .</w:t>
            </w:r>
          </w:p>
        </w:tc>
        <w:tc>
          <w:tcPr>
            <w:tcW w:w="199" w:type="dxa"/>
            <w:tcBorders>
              <w:top w:val="nil"/>
              <w:left w:val="nil"/>
              <w:bottom w:val="nil"/>
              <w:right w:val="nil"/>
            </w:tcBorders>
          </w:tcPr>
          <w:p w14:paraId="40E3D95D" w14:textId="77777777" w:rsidR="00A21FDC" w:rsidRDefault="00252176">
            <w:pPr>
              <w:spacing w:after="0" w:line="259" w:lineRule="auto"/>
              <w:ind w:left="0" w:firstLine="0"/>
            </w:pPr>
            <w:r>
              <w:t>38</w:t>
            </w:r>
          </w:p>
        </w:tc>
      </w:tr>
      <w:tr w:rsidR="00A21FDC" w14:paraId="5641241D" w14:textId="77777777">
        <w:trPr>
          <w:trHeight w:val="606"/>
        </w:trPr>
        <w:tc>
          <w:tcPr>
            <w:tcW w:w="7836" w:type="dxa"/>
            <w:tcBorders>
              <w:top w:val="nil"/>
              <w:left w:val="nil"/>
              <w:bottom w:val="nil"/>
              <w:right w:val="nil"/>
            </w:tcBorders>
            <w:vAlign w:val="center"/>
          </w:tcPr>
          <w:p w14:paraId="7E041AFA" w14:textId="77777777" w:rsidR="00A21FDC" w:rsidRDefault="00252176">
            <w:pPr>
              <w:tabs>
                <w:tab w:val="center" w:pos="2819"/>
                <w:tab w:val="center" w:pos="6442"/>
              </w:tabs>
              <w:spacing w:after="0" w:line="259" w:lineRule="auto"/>
              <w:ind w:left="0" w:firstLine="0"/>
              <w:jc w:val="left"/>
            </w:pPr>
            <w:r>
              <w:t>3.1</w:t>
            </w:r>
            <w:r>
              <w:tab/>
              <w:t>Human Centered Design process with five project phases</w:t>
            </w:r>
            <w:r>
              <w:tab/>
              <w:t>. . . . . . . . . . . . . . .</w:t>
            </w:r>
          </w:p>
        </w:tc>
        <w:tc>
          <w:tcPr>
            <w:tcW w:w="199" w:type="dxa"/>
            <w:tcBorders>
              <w:top w:val="nil"/>
              <w:left w:val="nil"/>
              <w:bottom w:val="nil"/>
              <w:right w:val="nil"/>
            </w:tcBorders>
            <w:vAlign w:val="center"/>
          </w:tcPr>
          <w:p w14:paraId="7E8BDA42" w14:textId="77777777" w:rsidR="00A21FDC" w:rsidRDefault="00252176">
            <w:pPr>
              <w:spacing w:after="0" w:line="259" w:lineRule="auto"/>
              <w:ind w:left="0" w:firstLine="0"/>
            </w:pPr>
            <w:r>
              <w:t>39</w:t>
            </w:r>
          </w:p>
        </w:tc>
      </w:tr>
      <w:tr w:rsidR="00A21FDC" w14:paraId="22694A1B" w14:textId="77777777">
        <w:trPr>
          <w:trHeight w:val="506"/>
        </w:trPr>
        <w:tc>
          <w:tcPr>
            <w:tcW w:w="7836" w:type="dxa"/>
            <w:tcBorders>
              <w:top w:val="nil"/>
              <w:left w:val="nil"/>
              <w:bottom w:val="nil"/>
              <w:right w:val="nil"/>
            </w:tcBorders>
            <w:vAlign w:val="center"/>
          </w:tcPr>
          <w:p w14:paraId="1C135C68" w14:textId="77777777" w:rsidR="00A21FDC" w:rsidRDefault="00252176">
            <w:pPr>
              <w:tabs>
                <w:tab w:val="center" w:pos="4007"/>
              </w:tabs>
              <w:spacing w:after="0" w:line="259" w:lineRule="auto"/>
              <w:ind w:left="0" w:firstLine="0"/>
              <w:jc w:val="left"/>
            </w:pPr>
            <w:r>
              <w:t>3.2</w:t>
            </w:r>
            <w:r>
              <w:tab/>
              <w:t>Relevant models for an information system . . . . . . . . . . . . . . . . . . . . . . .</w:t>
            </w:r>
          </w:p>
        </w:tc>
        <w:tc>
          <w:tcPr>
            <w:tcW w:w="199" w:type="dxa"/>
            <w:tcBorders>
              <w:top w:val="nil"/>
              <w:left w:val="nil"/>
              <w:bottom w:val="nil"/>
              <w:right w:val="nil"/>
            </w:tcBorders>
            <w:vAlign w:val="center"/>
          </w:tcPr>
          <w:p w14:paraId="2DCCBC87" w14:textId="77777777" w:rsidR="00A21FDC" w:rsidRDefault="00252176">
            <w:pPr>
              <w:spacing w:after="0" w:line="259" w:lineRule="auto"/>
              <w:ind w:left="0" w:firstLine="0"/>
            </w:pPr>
            <w:r>
              <w:t>40</w:t>
            </w:r>
          </w:p>
        </w:tc>
      </w:tr>
      <w:tr w:rsidR="00A21FDC" w14:paraId="5D93725F" w14:textId="77777777">
        <w:trPr>
          <w:trHeight w:val="506"/>
        </w:trPr>
        <w:tc>
          <w:tcPr>
            <w:tcW w:w="7836" w:type="dxa"/>
            <w:tcBorders>
              <w:top w:val="nil"/>
              <w:left w:val="nil"/>
              <w:bottom w:val="nil"/>
              <w:right w:val="nil"/>
            </w:tcBorders>
            <w:vAlign w:val="center"/>
          </w:tcPr>
          <w:p w14:paraId="3C4CB717" w14:textId="77777777" w:rsidR="00A21FDC" w:rsidRDefault="00252176">
            <w:pPr>
              <w:tabs>
                <w:tab w:val="center" w:pos="4007"/>
              </w:tabs>
              <w:spacing w:after="0" w:line="259" w:lineRule="auto"/>
              <w:ind w:left="0" w:firstLine="0"/>
              <w:jc w:val="left"/>
            </w:pPr>
            <w:r>
              <w:t>3.3</w:t>
            </w:r>
            <w:r>
              <w:tab/>
              <w:t>Three event types that change Areas, resulting in two different area states . . . . . .</w:t>
            </w:r>
          </w:p>
        </w:tc>
        <w:tc>
          <w:tcPr>
            <w:tcW w:w="199" w:type="dxa"/>
            <w:tcBorders>
              <w:top w:val="nil"/>
              <w:left w:val="nil"/>
              <w:bottom w:val="nil"/>
              <w:right w:val="nil"/>
            </w:tcBorders>
            <w:vAlign w:val="center"/>
          </w:tcPr>
          <w:p w14:paraId="6618B98E" w14:textId="77777777" w:rsidR="00A21FDC" w:rsidRDefault="00252176">
            <w:pPr>
              <w:spacing w:after="0" w:line="259" w:lineRule="auto"/>
              <w:ind w:left="0" w:firstLine="0"/>
            </w:pPr>
            <w:r>
              <w:t>42</w:t>
            </w:r>
          </w:p>
        </w:tc>
      </w:tr>
      <w:tr w:rsidR="00A21FDC" w14:paraId="6B9AEF82" w14:textId="77777777">
        <w:trPr>
          <w:trHeight w:val="506"/>
        </w:trPr>
        <w:tc>
          <w:tcPr>
            <w:tcW w:w="7836" w:type="dxa"/>
            <w:tcBorders>
              <w:top w:val="nil"/>
              <w:left w:val="nil"/>
              <w:bottom w:val="nil"/>
              <w:right w:val="nil"/>
            </w:tcBorders>
            <w:vAlign w:val="center"/>
          </w:tcPr>
          <w:p w14:paraId="7C979507" w14:textId="77777777" w:rsidR="00A21FDC" w:rsidRDefault="00252176">
            <w:pPr>
              <w:tabs>
                <w:tab w:val="center" w:pos="4007"/>
              </w:tabs>
              <w:spacing w:after="0" w:line="259" w:lineRule="auto"/>
              <w:ind w:left="0" w:firstLine="0"/>
              <w:jc w:val="left"/>
            </w:pPr>
            <w:r>
              <w:t>3.4</w:t>
            </w:r>
            <w:r>
              <w:tab/>
              <w:t xml:space="preserve">The initial state of the world map at time point </w:t>
            </w:r>
            <w:r>
              <w:rPr>
                <w:i/>
              </w:rPr>
              <w:t>t</w:t>
            </w:r>
            <w:r>
              <w:rPr>
                <w:vertAlign w:val="subscript"/>
              </w:rPr>
              <w:t xml:space="preserve">0 </w:t>
            </w:r>
            <w:r>
              <w:t>. . . . . . . . . . . . . . . . . .</w:t>
            </w:r>
          </w:p>
        </w:tc>
        <w:tc>
          <w:tcPr>
            <w:tcW w:w="199" w:type="dxa"/>
            <w:tcBorders>
              <w:top w:val="nil"/>
              <w:left w:val="nil"/>
              <w:bottom w:val="nil"/>
              <w:right w:val="nil"/>
            </w:tcBorders>
            <w:vAlign w:val="center"/>
          </w:tcPr>
          <w:p w14:paraId="5E3D2AAC" w14:textId="77777777" w:rsidR="00A21FDC" w:rsidRDefault="00252176">
            <w:pPr>
              <w:spacing w:after="0" w:line="259" w:lineRule="auto"/>
              <w:ind w:left="0" w:firstLine="0"/>
            </w:pPr>
            <w:r>
              <w:t>44</w:t>
            </w:r>
          </w:p>
        </w:tc>
      </w:tr>
      <w:tr w:rsidR="00A21FDC" w14:paraId="23EA62A7" w14:textId="77777777">
        <w:trPr>
          <w:trHeight w:val="506"/>
        </w:trPr>
        <w:tc>
          <w:tcPr>
            <w:tcW w:w="7836" w:type="dxa"/>
            <w:tcBorders>
              <w:top w:val="nil"/>
              <w:left w:val="nil"/>
              <w:bottom w:val="nil"/>
              <w:right w:val="nil"/>
            </w:tcBorders>
            <w:vAlign w:val="center"/>
          </w:tcPr>
          <w:p w14:paraId="31E34510" w14:textId="77777777" w:rsidR="00A21FDC" w:rsidRDefault="00252176">
            <w:pPr>
              <w:tabs>
                <w:tab w:val="center" w:pos="3981"/>
              </w:tabs>
              <w:spacing w:after="0" w:line="259" w:lineRule="auto"/>
              <w:ind w:left="0" w:firstLine="0"/>
              <w:jc w:val="left"/>
            </w:pPr>
            <w:r>
              <w:t>3.5</w:t>
            </w:r>
            <w:r>
              <w:tab/>
              <w:t>The concept of the HistoGraph at the example of the history of Germany since 1945</w:t>
            </w:r>
          </w:p>
        </w:tc>
        <w:tc>
          <w:tcPr>
            <w:tcW w:w="199" w:type="dxa"/>
            <w:tcBorders>
              <w:top w:val="nil"/>
              <w:left w:val="nil"/>
              <w:bottom w:val="nil"/>
              <w:right w:val="nil"/>
            </w:tcBorders>
            <w:vAlign w:val="center"/>
          </w:tcPr>
          <w:p w14:paraId="76DD53F2" w14:textId="77777777" w:rsidR="00A21FDC" w:rsidRDefault="00252176">
            <w:pPr>
              <w:spacing w:after="0" w:line="259" w:lineRule="auto"/>
              <w:ind w:left="0" w:firstLine="0"/>
            </w:pPr>
            <w:r>
              <w:t>46</w:t>
            </w:r>
          </w:p>
        </w:tc>
      </w:tr>
      <w:tr w:rsidR="00A21FDC" w14:paraId="47083034" w14:textId="77777777">
        <w:trPr>
          <w:trHeight w:val="506"/>
        </w:trPr>
        <w:tc>
          <w:tcPr>
            <w:tcW w:w="7836" w:type="dxa"/>
            <w:tcBorders>
              <w:top w:val="nil"/>
              <w:left w:val="nil"/>
              <w:bottom w:val="nil"/>
              <w:right w:val="nil"/>
            </w:tcBorders>
            <w:vAlign w:val="center"/>
          </w:tcPr>
          <w:p w14:paraId="71D75E55" w14:textId="77777777" w:rsidR="00A21FDC" w:rsidRDefault="00252176">
            <w:pPr>
              <w:tabs>
                <w:tab w:val="center" w:pos="4007"/>
              </w:tabs>
              <w:spacing w:after="0" w:line="259" w:lineRule="auto"/>
              <w:ind w:left="0" w:firstLine="0"/>
              <w:jc w:val="left"/>
            </w:pPr>
            <w:r>
              <w:lastRenderedPageBreak/>
              <w:t>3.6</w:t>
            </w:r>
            <w:r>
              <w:tab/>
              <w:t>Example for a simple conflict due to a retrospective update . . . . . . . . . . . . . .</w:t>
            </w:r>
          </w:p>
        </w:tc>
        <w:tc>
          <w:tcPr>
            <w:tcW w:w="199" w:type="dxa"/>
            <w:tcBorders>
              <w:top w:val="nil"/>
              <w:left w:val="nil"/>
              <w:bottom w:val="nil"/>
              <w:right w:val="nil"/>
            </w:tcBorders>
            <w:vAlign w:val="center"/>
          </w:tcPr>
          <w:p w14:paraId="6E4ACF86" w14:textId="77777777" w:rsidR="00A21FDC" w:rsidRDefault="00252176">
            <w:pPr>
              <w:spacing w:after="0" w:line="259" w:lineRule="auto"/>
              <w:ind w:left="0" w:firstLine="0"/>
            </w:pPr>
            <w:r>
              <w:t>52</w:t>
            </w:r>
          </w:p>
        </w:tc>
      </w:tr>
      <w:tr w:rsidR="00A21FDC" w14:paraId="64D89CD4" w14:textId="77777777">
        <w:trPr>
          <w:trHeight w:val="506"/>
        </w:trPr>
        <w:tc>
          <w:tcPr>
            <w:tcW w:w="7836" w:type="dxa"/>
            <w:tcBorders>
              <w:top w:val="nil"/>
              <w:left w:val="nil"/>
              <w:bottom w:val="nil"/>
              <w:right w:val="nil"/>
            </w:tcBorders>
            <w:vAlign w:val="center"/>
          </w:tcPr>
          <w:p w14:paraId="202E23B8" w14:textId="77777777" w:rsidR="00A21FDC" w:rsidRDefault="00252176">
            <w:pPr>
              <w:tabs>
                <w:tab w:val="center" w:pos="2266"/>
                <w:tab w:val="center" w:pos="5900"/>
              </w:tabs>
              <w:spacing w:after="0" w:line="259" w:lineRule="auto"/>
              <w:ind w:left="0" w:firstLine="0"/>
              <w:jc w:val="left"/>
            </w:pPr>
            <w:r>
              <w:t>3.7</w:t>
            </w:r>
            <w:r>
              <w:tab/>
              <w:t>Conflicts after a retrospective incorporation</w:t>
            </w:r>
            <w:r>
              <w:tab/>
              <w:t>. . . . . . . . . . . . . . . . . . . . . .</w:t>
            </w:r>
          </w:p>
        </w:tc>
        <w:tc>
          <w:tcPr>
            <w:tcW w:w="199" w:type="dxa"/>
            <w:tcBorders>
              <w:top w:val="nil"/>
              <w:left w:val="nil"/>
              <w:bottom w:val="nil"/>
              <w:right w:val="nil"/>
            </w:tcBorders>
            <w:vAlign w:val="center"/>
          </w:tcPr>
          <w:p w14:paraId="251D01BE" w14:textId="77777777" w:rsidR="00A21FDC" w:rsidRDefault="00252176">
            <w:pPr>
              <w:spacing w:after="0" w:line="259" w:lineRule="auto"/>
              <w:ind w:left="0" w:firstLine="0"/>
            </w:pPr>
            <w:r>
              <w:t>54</w:t>
            </w:r>
          </w:p>
        </w:tc>
      </w:tr>
      <w:tr w:rsidR="00A21FDC" w14:paraId="213CBF6B" w14:textId="77777777">
        <w:trPr>
          <w:trHeight w:val="506"/>
        </w:trPr>
        <w:tc>
          <w:tcPr>
            <w:tcW w:w="7836" w:type="dxa"/>
            <w:tcBorders>
              <w:top w:val="nil"/>
              <w:left w:val="nil"/>
              <w:bottom w:val="nil"/>
              <w:right w:val="nil"/>
            </w:tcBorders>
            <w:vAlign w:val="center"/>
          </w:tcPr>
          <w:p w14:paraId="650563CE" w14:textId="77777777" w:rsidR="00A21FDC" w:rsidRDefault="00252176">
            <w:pPr>
              <w:tabs>
                <w:tab w:val="center" w:pos="4007"/>
              </w:tabs>
              <w:spacing w:after="0" w:line="259" w:lineRule="auto"/>
              <w:ind w:left="0" w:firstLine="0"/>
              <w:jc w:val="left"/>
            </w:pPr>
            <w:r>
              <w:t>3.8</w:t>
            </w:r>
            <w:r>
              <w:tab/>
              <w:t>Conflicts after a retrospective secession . . . . . . . . . . . . . . . . . . . . . . . . .</w:t>
            </w:r>
          </w:p>
        </w:tc>
        <w:tc>
          <w:tcPr>
            <w:tcW w:w="199" w:type="dxa"/>
            <w:tcBorders>
              <w:top w:val="nil"/>
              <w:left w:val="nil"/>
              <w:bottom w:val="nil"/>
              <w:right w:val="nil"/>
            </w:tcBorders>
            <w:vAlign w:val="center"/>
          </w:tcPr>
          <w:p w14:paraId="1AD2BA2B" w14:textId="77777777" w:rsidR="00A21FDC" w:rsidRDefault="00252176">
            <w:pPr>
              <w:spacing w:after="0" w:line="259" w:lineRule="auto"/>
              <w:ind w:left="0" w:firstLine="0"/>
            </w:pPr>
            <w:r>
              <w:t>55</w:t>
            </w:r>
          </w:p>
        </w:tc>
      </w:tr>
      <w:tr w:rsidR="00A21FDC" w14:paraId="6F1A1D98" w14:textId="77777777">
        <w:trPr>
          <w:trHeight w:val="506"/>
        </w:trPr>
        <w:tc>
          <w:tcPr>
            <w:tcW w:w="7836" w:type="dxa"/>
            <w:tcBorders>
              <w:top w:val="nil"/>
              <w:left w:val="nil"/>
              <w:bottom w:val="nil"/>
              <w:right w:val="nil"/>
            </w:tcBorders>
            <w:vAlign w:val="center"/>
          </w:tcPr>
          <w:p w14:paraId="32881D66" w14:textId="77777777" w:rsidR="00A21FDC" w:rsidRDefault="00252176">
            <w:pPr>
              <w:tabs>
                <w:tab w:val="center" w:pos="4007"/>
              </w:tabs>
              <w:spacing w:after="0" w:line="259" w:lineRule="auto"/>
              <w:ind w:left="0" w:firstLine="0"/>
              <w:jc w:val="left"/>
            </w:pPr>
            <w:r>
              <w:t>3.9</w:t>
            </w:r>
            <w:r>
              <w:tab/>
              <w:t>Conflicts after a retrospective unification . . . . . . . . . . . . . . . . . . . . . . . .</w:t>
            </w:r>
          </w:p>
        </w:tc>
        <w:tc>
          <w:tcPr>
            <w:tcW w:w="199" w:type="dxa"/>
            <w:tcBorders>
              <w:top w:val="nil"/>
              <w:left w:val="nil"/>
              <w:bottom w:val="nil"/>
              <w:right w:val="nil"/>
            </w:tcBorders>
            <w:vAlign w:val="center"/>
          </w:tcPr>
          <w:p w14:paraId="2ADCAE5E" w14:textId="77777777" w:rsidR="00A21FDC" w:rsidRDefault="00252176">
            <w:pPr>
              <w:spacing w:after="0" w:line="259" w:lineRule="auto"/>
              <w:ind w:left="0" w:firstLine="0"/>
            </w:pPr>
            <w:r>
              <w:t>57</w:t>
            </w:r>
          </w:p>
        </w:tc>
      </w:tr>
      <w:tr w:rsidR="00A21FDC" w14:paraId="29874A93" w14:textId="77777777">
        <w:trPr>
          <w:trHeight w:val="506"/>
        </w:trPr>
        <w:tc>
          <w:tcPr>
            <w:tcW w:w="7836" w:type="dxa"/>
            <w:tcBorders>
              <w:top w:val="nil"/>
              <w:left w:val="nil"/>
              <w:bottom w:val="nil"/>
              <w:right w:val="nil"/>
            </w:tcBorders>
            <w:vAlign w:val="center"/>
          </w:tcPr>
          <w:p w14:paraId="57EE3B11" w14:textId="77777777" w:rsidR="00A21FDC" w:rsidRDefault="00252176">
            <w:pPr>
              <w:spacing w:after="0" w:line="259" w:lineRule="auto"/>
              <w:ind w:left="0" w:firstLine="0"/>
              <w:jc w:val="left"/>
            </w:pPr>
            <w:r>
              <w:t>3.10 Conflicts after a retrospective separation . . . . . . . . . . . . . . . . . . . . . . . .</w:t>
            </w:r>
          </w:p>
        </w:tc>
        <w:tc>
          <w:tcPr>
            <w:tcW w:w="199" w:type="dxa"/>
            <w:tcBorders>
              <w:top w:val="nil"/>
              <w:left w:val="nil"/>
              <w:bottom w:val="nil"/>
              <w:right w:val="nil"/>
            </w:tcBorders>
            <w:vAlign w:val="center"/>
          </w:tcPr>
          <w:p w14:paraId="695CD5E9" w14:textId="77777777" w:rsidR="00A21FDC" w:rsidRDefault="00252176">
            <w:pPr>
              <w:spacing w:after="0" w:line="259" w:lineRule="auto"/>
              <w:ind w:left="0" w:firstLine="0"/>
            </w:pPr>
            <w:r>
              <w:t>58</w:t>
            </w:r>
          </w:p>
        </w:tc>
      </w:tr>
      <w:tr w:rsidR="00A21FDC" w14:paraId="50DCEB64" w14:textId="77777777">
        <w:trPr>
          <w:trHeight w:val="506"/>
        </w:trPr>
        <w:tc>
          <w:tcPr>
            <w:tcW w:w="7836" w:type="dxa"/>
            <w:tcBorders>
              <w:top w:val="nil"/>
              <w:left w:val="nil"/>
              <w:bottom w:val="nil"/>
              <w:right w:val="nil"/>
            </w:tcBorders>
            <w:vAlign w:val="center"/>
          </w:tcPr>
          <w:p w14:paraId="4644B7B4" w14:textId="77777777" w:rsidR="00A21FDC" w:rsidRDefault="00252176">
            <w:pPr>
              <w:tabs>
                <w:tab w:val="center" w:pos="6597"/>
              </w:tabs>
              <w:spacing w:after="0" w:line="259" w:lineRule="auto"/>
              <w:ind w:left="0" w:firstLine="0"/>
              <w:jc w:val="left"/>
            </w:pPr>
            <w:r>
              <w:t>3.11 The two iterations of the paper prototype for the Edit Mode</w:t>
            </w:r>
            <w:r>
              <w:tab/>
              <w:t>. . . . . . . . . . . . .</w:t>
            </w:r>
          </w:p>
        </w:tc>
        <w:tc>
          <w:tcPr>
            <w:tcW w:w="199" w:type="dxa"/>
            <w:tcBorders>
              <w:top w:val="nil"/>
              <w:left w:val="nil"/>
              <w:bottom w:val="nil"/>
              <w:right w:val="nil"/>
            </w:tcBorders>
            <w:vAlign w:val="center"/>
          </w:tcPr>
          <w:p w14:paraId="5548471C" w14:textId="77777777" w:rsidR="00A21FDC" w:rsidRDefault="00252176">
            <w:pPr>
              <w:spacing w:after="0" w:line="259" w:lineRule="auto"/>
              <w:ind w:left="0" w:firstLine="0"/>
            </w:pPr>
            <w:r>
              <w:t>61</w:t>
            </w:r>
          </w:p>
        </w:tc>
      </w:tr>
      <w:tr w:rsidR="00A21FDC" w14:paraId="4F05FDD0" w14:textId="77777777">
        <w:trPr>
          <w:trHeight w:val="506"/>
        </w:trPr>
        <w:tc>
          <w:tcPr>
            <w:tcW w:w="7836" w:type="dxa"/>
            <w:tcBorders>
              <w:top w:val="nil"/>
              <w:left w:val="nil"/>
              <w:bottom w:val="nil"/>
              <w:right w:val="nil"/>
            </w:tcBorders>
            <w:vAlign w:val="center"/>
          </w:tcPr>
          <w:p w14:paraId="463F3C96" w14:textId="77777777" w:rsidR="00A21FDC" w:rsidRDefault="00252176">
            <w:pPr>
              <w:spacing w:after="0" w:line="259" w:lineRule="auto"/>
              <w:ind w:left="0" w:firstLine="0"/>
              <w:jc w:val="left"/>
            </w:pPr>
            <w:r>
              <w:t>3.12 Two iteration stages of the mockup prototype for the Edit Mode . . . . . . . . . . .</w:t>
            </w:r>
          </w:p>
        </w:tc>
        <w:tc>
          <w:tcPr>
            <w:tcW w:w="199" w:type="dxa"/>
            <w:tcBorders>
              <w:top w:val="nil"/>
              <w:left w:val="nil"/>
              <w:bottom w:val="nil"/>
              <w:right w:val="nil"/>
            </w:tcBorders>
            <w:vAlign w:val="center"/>
          </w:tcPr>
          <w:p w14:paraId="0304177E" w14:textId="77777777" w:rsidR="00A21FDC" w:rsidRDefault="00252176">
            <w:pPr>
              <w:spacing w:after="0" w:line="259" w:lineRule="auto"/>
              <w:ind w:left="0" w:firstLine="0"/>
            </w:pPr>
            <w:r>
              <w:t>62</w:t>
            </w:r>
          </w:p>
        </w:tc>
      </w:tr>
      <w:tr w:rsidR="00A21FDC" w14:paraId="622419D9" w14:textId="77777777">
        <w:trPr>
          <w:trHeight w:val="506"/>
        </w:trPr>
        <w:tc>
          <w:tcPr>
            <w:tcW w:w="7836" w:type="dxa"/>
            <w:tcBorders>
              <w:top w:val="nil"/>
              <w:left w:val="nil"/>
              <w:bottom w:val="nil"/>
              <w:right w:val="nil"/>
            </w:tcBorders>
            <w:vAlign w:val="center"/>
          </w:tcPr>
          <w:p w14:paraId="33E6E184" w14:textId="77777777" w:rsidR="00A21FDC" w:rsidRDefault="00252176">
            <w:pPr>
              <w:tabs>
                <w:tab w:val="center" w:pos="5513"/>
              </w:tabs>
              <w:spacing w:after="0" w:line="259" w:lineRule="auto"/>
              <w:ind w:left="0" w:firstLine="0"/>
              <w:jc w:val="left"/>
            </w:pPr>
            <w:r>
              <w:t>3.14 Initial state of the Browsing Mode</w:t>
            </w:r>
            <w:r>
              <w:tab/>
              <w:t>. . . . . . . . . . . . . . . . . . . . . . . . . . .</w:t>
            </w:r>
          </w:p>
        </w:tc>
        <w:tc>
          <w:tcPr>
            <w:tcW w:w="199" w:type="dxa"/>
            <w:tcBorders>
              <w:top w:val="nil"/>
              <w:left w:val="nil"/>
              <w:bottom w:val="nil"/>
              <w:right w:val="nil"/>
            </w:tcBorders>
            <w:vAlign w:val="center"/>
          </w:tcPr>
          <w:p w14:paraId="3B666456" w14:textId="77777777" w:rsidR="00A21FDC" w:rsidRDefault="00252176">
            <w:pPr>
              <w:spacing w:after="0" w:line="259" w:lineRule="auto"/>
              <w:ind w:left="0" w:firstLine="0"/>
            </w:pPr>
            <w:r>
              <w:t>64</w:t>
            </w:r>
          </w:p>
        </w:tc>
      </w:tr>
      <w:tr w:rsidR="00A21FDC" w14:paraId="0069A0BD" w14:textId="77777777">
        <w:trPr>
          <w:trHeight w:val="506"/>
        </w:trPr>
        <w:tc>
          <w:tcPr>
            <w:tcW w:w="7836" w:type="dxa"/>
            <w:tcBorders>
              <w:top w:val="nil"/>
              <w:left w:val="nil"/>
              <w:bottom w:val="nil"/>
              <w:right w:val="nil"/>
            </w:tcBorders>
            <w:vAlign w:val="center"/>
          </w:tcPr>
          <w:p w14:paraId="1E00752C" w14:textId="77777777" w:rsidR="00A21FDC" w:rsidRDefault="00252176">
            <w:pPr>
              <w:spacing w:after="0" w:line="259" w:lineRule="auto"/>
              <w:ind w:left="0" w:firstLine="0"/>
              <w:jc w:val="left"/>
            </w:pPr>
            <w:r>
              <w:t>3.15 Initial state of the Edit Mode . . . . . . . . . . . . . . . . . . . . . . . . . . . . . .</w:t>
            </w:r>
          </w:p>
        </w:tc>
        <w:tc>
          <w:tcPr>
            <w:tcW w:w="199" w:type="dxa"/>
            <w:tcBorders>
              <w:top w:val="nil"/>
              <w:left w:val="nil"/>
              <w:bottom w:val="nil"/>
              <w:right w:val="nil"/>
            </w:tcBorders>
            <w:vAlign w:val="center"/>
          </w:tcPr>
          <w:p w14:paraId="129BDC93" w14:textId="77777777" w:rsidR="00A21FDC" w:rsidRDefault="00252176">
            <w:pPr>
              <w:spacing w:after="0" w:line="259" w:lineRule="auto"/>
              <w:ind w:left="0" w:firstLine="0"/>
            </w:pPr>
            <w:r>
              <w:t>64</w:t>
            </w:r>
          </w:p>
        </w:tc>
      </w:tr>
      <w:tr w:rsidR="00A21FDC" w14:paraId="6B9EA3D4" w14:textId="77777777">
        <w:trPr>
          <w:trHeight w:val="506"/>
        </w:trPr>
        <w:tc>
          <w:tcPr>
            <w:tcW w:w="7836" w:type="dxa"/>
            <w:tcBorders>
              <w:top w:val="nil"/>
              <w:left w:val="nil"/>
              <w:bottom w:val="nil"/>
              <w:right w:val="nil"/>
            </w:tcBorders>
            <w:vAlign w:val="center"/>
          </w:tcPr>
          <w:p w14:paraId="6F482203" w14:textId="77777777" w:rsidR="00A21FDC" w:rsidRDefault="00252176">
            <w:pPr>
              <w:tabs>
                <w:tab w:val="center" w:pos="4893"/>
              </w:tabs>
              <w:spacing w:after="0" w:line="259" w:lineRule="auto"/>
              <w:ind w:left="0" w:firstLine="0"/>
              <w:jc w:val="left"/>
            </w:pPr>
            <w:r>
              <w:t>3.16 1) Select old Areas</w:t>
            </w:r>
            <w:r>
              <w:tab/>
              <w:t>. . . . . . . . . . . . . . . . . . . . . . . . . . . . . . . . . . .</w:t>
            </w:r>
          </w:p>
        </w:tc>
        <w:tc>
          <w:tcPr>
            <w:tcW w:w="199" w:type="dxa"/>
            <w:tcBorders>
              <w:top w:val="nil"/>
              <w:left w:val="nil"/>
              <w:bottom w:val="nil"/>
              <w:right w:val="nil"/>
            </w:tcBorders>
            <w:vAlign w:val="center"/>
          </w:tcPr>
          <w:p w14:paraId="3D4DC580" w14:textId="77777777" w:rsidR="00A21FDC" w:rsidRDefault="00252176">
            <w:pPr>
              <w:spacing w:after="0" w:line="259" w:lineRule="auto"/>
              <w:ind w:left="0" w:firstLine="0"/>
            </w:pPr>
            <w:r>
              <w:t>64</w:t>
            </w:r>
          </w:p>
        </w:tc>
      </w:tr>
      <w:tr w:rsidR="00A21FDC" w14:paraId="1C88CE6E" w14:textId="77777777">
        <w:trPr>
          <w:trHeight w:val="506"/>
        </w:trPr>
        <w:tc>
          <w:tcPr>
            <w:tcW w:w="7836" w:type="dxa"/>
            <w:tcBorders>
              <w:top w:val="nil"/>
              <w:left w:val="nil"/>
              <w:bottom w:val="nil"/>
              <w:right w:val="nil"/>
            </w:tcBorders>
            <w:vAlign w:val="center"/>
          </w:tcPr>
          <w:p w14:paraId="3FFFDE2C" w14:textId="77777777" w:rsidR="00A21FDC" w:rsidRDefault="00252176">
            <w:pPr>
              <w:spacing w:after="0" w:line="259" w:lineRule="auto"/>
              <w:ind w:left="0" w:firstLine="0"/>
              <w:jc w:val="left"/>
            </w:pPr>
            <w:r>
              <w:t>3.17 2) Set a new territory . . . . . . . . . . . . . . . . . . . . . . . . . . . . . . . . . .</w:t>
            </w:r>
          </w:p>
        </w:tc>
        <w:tc>
          <w:tcPr>
            <w:tcW w:w="199" w:type="dxa"/>
            <w:tcBorders>
              <w:top w:val="nil"/>
              <w:left w:val="nil"/>
              <w:bottom w:val="nil"/>
              <w:right w:val="nil"/>
            </w:tcBorders>
            <w:vAlign w:val="center"/>
          </w:tcPr>
          <w:p w14:paraId="55FB1606" w14:textId="77777777" w:rsidR="00A21FDC" w:rsidRDefault="00252176">
            <w:pPr>
              <w:spacing w:after="0" w:line="259" w:lineRule="auto"/>
              <w:ind w:left="0" w:firstLine="0"/>
            </w:pPr>
            <w:r>
              <w:t>64</w:t>
            </w:r>
          </w:p>
        </w:tc>
      </w:tr>
      <w:tr w:rsidR="00A21FDC" w14:paraId="65B4761A" w14:textId="77777777">
        <w:trPr>
          <w:trHeight w:val="506"/>
        </w:trPr>
        <w:tc>
          <w:tcPr>
            <w:tcW w:w="7836" w:type="dxa"/>
            <w:tcBorders>
              <w:top w:val="nil"/>
              <w:left w:val="nil"/>
              <w:bottom w:val="nil"/>
              <w:right w:val="nil"/>
            </w:tcBorders>
            <w:vAlign w:val="center"/>
          </w:tcPr>
          <w:p w14:paraId="47641B2A" w14:textId="77777777" w:rsidR="00A21FDC" w:rsidRDefault="00252176">
            <w:pPr>
              <w:tabs>
                <w:tab w:val="center" w:pos="4893"/>
              </w:tabs>
              <w:spacing w:after="0" w:line="259" w:lineRule="auto"/>
              <w:ind w:left="0" w:firstLine="0"/>
              <w:jc w:val="left"/>
            </w:pPr>
            <w:r>
              <w:t>3.18 3) Set a new name</w:t>
            </w:r>
            <w:r>
              <w:tab/>
              <w:t>. . . . . . . . . . . . . . . . . . . . . . . . . . . . . . . . . . .</w:t>
            </w:r>
          </w:p>
        </w:tc>
        <w:tc>
          <w:tcPr>
            <w:tcW w:w="199" w:type="dxa"/>
            <w:tcBorders>
              <w:top w:val="nil"/>
              <w:left w:val="nil"/>
              <w:bottom w:val="nil"/>
              <w:right w:val="nil"/>
            </w:tcBorders>
            <w:vAlign w:val="center"/>
          </w:tcPr>
          <w:p w14:paraId="667305DA" w14:textId="77777777" w:rsidR="00A21FDC" w:rsidRDefault="00252176">
            <w:pPr>
              <w:spacing w:after="0" w:line="259" w:lineRule="auto"/>
              <w:ind w:left="0" w:firstLine="0"/>
            </w:pPr>
            <w:r>
              <w:t>65</w:t>
            </w:r>
          </w:p>
        </w:tc>
      </w:tr>
      <w:tr w:rsidR="00A21FDC" w14:paraId="0EEB0890" w14:textId="77777777">
        <w:trPr>
          <w:trHeight w:val="506"/>
        </w:trPr>
        <w:tc>
          <w:tcPr>
            <w:tcW w:w="7836" w:type="dxa"/>
            <w:tcBorders>
              <w:top w:val="nil"/>
              <w:left w:val="nil"/>
              <w:bottom w:val="nil"/>
              <w:right w:val="nil"/>
            </w:tcBorders>
            <w:vAlign w:val="center"/>
          </w:tcPr>
          <w:p w14:paraId="5723B197" w14:textId="77777777" w:rsidR="00A21FDC" w:rsidRDefault="00252176">
            <w:pPr>
              <w:tabs>
                <w:tab w:val="center" w:pos="5513"/>
              </w:tabs>
              <w:spacing w:after="0" w:line="259" w:lineRule="auto"/>
              <w:ind w:left="0" w:firstLine="0"/>
              <w:jc w:val="left"/>
            </w:pPr>
            <w:r>
              <w:t>3.19 4) Add the Operation to a Hivent</w:t>
            </w:r>
            <w:r>
              <w:tab/>
              <w:t>. . . . . . . . . . . . . . . . . . . . . . . . . . .</w:t>
            </w:r>
          </w:p>
        </w:tc>
        <w:tc>
          <w:tcPr>
            <w:tcW w:w="199" w:type="dxa"/>
            <w:tcBorders>
              <w:top w:val="nil"/>
              <w:left w:val="nil"/>
              <w:bottom w:val="nil"/>
              <w:right w:val="nil"/>
            </w:tcBorders>
            <w:vAlign w:val="center"/>
          </w:tcPr>
          <w:p w14:paraId="0F60C826" w14:textId="77777777" w:rsidR="00A21FDC" w:rsidRDefault="00252176">
            <w:pPr>
              <w:spacing w:after="0" w:line="259" w:lineRule="auto"/>
              <w:ind w:left="0" w:firstLine="0"/>
            </w:pPr>
            <w:r>
              <w:t>65</w:t>
            </w:r>
          </w:p>
        </w:tc>
      </w:tr>
      <w:tr w:rsidR="00A21FDC" w14:paraId="45B5013B" w14:textId="77777777">
        <w:trPr>
          <w:trHeight w:val="506"/>
        </w:trPr>
        <w:tc>
          <w:tcPr>
            <w:tcW w:w="7836" w:type="dxa"/>
            <w:tcBorders>
              <w:top w:val="nil"/>
              <w:left w:val="nil"/>
              <w:bottom w:val="nil"/>
              <w:right w:val="nil"/>
            </w:tcBorders>
            <w:vAlign w:val="center"/>
          </w:tcPr>
          <w:p w14:paraId="69B43CF9" w14:textId="77777777" w:rsidR="00A21FDC" w:rsidRDefault="00252176">
            <w:pPr>
              <w:spacing w:after="0" w:line="259" w:lineRule="auto"/>
              <w:ind w:left="0" w:firstLine="0"/>
              <w:jc w:val="left"/>
            </w:pPr>
            <w:r>
              <w:t>3.20 4) Create a new Hivent . . . . . . . . . . . . . . . . . . . . . . . . . . . . . . . . .</w:t>
            </w:r>
          </w:p>
        </w:tc>
        <w:tc>
          <w:tcPr>
            <w:tcW w:w="199" w:type="dxa"/>
            <w:tcBorders>
              <w:top w:val="nil"/>
              <w:left w:val="nil"/>
              <w:bottom w:val="nil"/>
              <w:right w:val="nil"/>
            </w:tcBorders>
            <w:vAlign w:val="center"/>
          </w:tcPr>
          <w:p w14:paraId="4294134B" w14:textId="77777777" w:rsidR="00A21FDC" w:rsidRDefault="00252176">
            <w:pPr>
              <w:spacing w:after="0" w:line="259" w:lineRule="auto"/>
              <w:ind w:left="0" w:firstLine="0"/>
            </w:pPr>
            <w:r>
              <w:t>65</w:t>
            </w:r>
          </w:p>
        </w:tc>
      </w:tr>
      <w:tr w:rsidR="00A21FDC" w14:paraId="17DE8A8C" w14:textId="77777777">
        <w:trPr>
          <w:trHeight w:val="506"/>
        </w:trPr>
        <w:tc>
          <w:tcPr>
            <w:tcW w:w="7836" w:type="dxa"/>
            <w:tcBorders>
              <w:top w:val="nil"/>
              <w:left w:val="nil"/>
              <w:bottom w:val="nil"/>
              <w:right w:val="nil"/>
            </w:tcBorders>
            <w:vAlign w:val="center"/>
          </w:tcPr>
          <w:p w14:paraId="4BFD1E3B" w14:textId="77777777" w:rsidR="00A21FDC" w:rsidRDefault="00252176">
            <w:pPr>
              <w:spacing w:after="0" w:line="259" w:lineRule="auto"/>
              <w:ind w:left="0" w:firstLine="0"/>
              <w:jc w:val="left"/>
            </w:pPr>
            <w:r>
              <w:t>3.21 The final state with Scotland . . . . . . . . . . . . . . . . . . . . . . . . . . . . . .</w:t>
            </w:r>
          </w:p>
        </w:tc>
        <w:tc>
          <w:tcPr>
            <w:tcW w:w="199" w:type="dxa"/>
            <w:tcBorders>
              <w:top w:val="nil"/>
              <w:left w:val="nil"/>
              <w:bottom w:val="nil"/>
              <w:right w:val="nil"/>
            </w:tcBorders>
            <w:vAlign w:val="center"/>
          </w:tcPr>
          <w:p w14:paraId="487DA98E" w14:textId="77777777" w:rsidR="00A21FDC" w:rsidRDefault="00252176">
            <w:pPr>
              <w:spacing w:after="0" w:line="259" w:lineRule="auto"/>
              <w:ind w:left="0" w:firstLine="0"/>
            </w:pPr>
            <w:r>
              <w:t>65</w:t>
            </w:r>
          </w:p>
        </w:tc>
      </w:tr>
      <w:tr w:rsidR="00A21FDC" w14:paraId="43C73EE2" w14:textId="77777777">
        <w:trPr>
          <w:trHeight w:val="506"/>
        </w:trPr>
        <w:tc>
          <w:tcPr>
            <w:tcW w:w="7836" w:type="dxa"/>
            <w:tcBorders>
              <w:top w:val="nil"/>
              <w:left w:val="nil"/>
              <w:bottom w:val="nil"/>
              <w:right w:val="nil"/>
            </w:tcBorders>
            <w:vAlign w:val="center"/>
          </w:tcPr>
          <w:p w14:paraId="4F75EE28" w14:textId="77777777" w:rsidR="00A21FDC" w:rsidRDefault="00252176">
            <w:pPr>
              <w:spacing w:after="0" w:line="259" w:lineRule="auto"/>
              <w:ind w:left="0" w:firstLine="0"/>
              <w:jc w:val="left"/>
            </w:pPr>
            <w:r>
              <w:t>3.22 The system architecture of HistoGlobe . . . . . . . . . . . . . . . . . . . . . . . . .</w:t>
            </w:r>
          </w:p>
        </w:tc>
        <w:tc>
          <w:tcPr>
            <w:tcW w:w="199" w:type="dxa"/>
            <w:tcBorders>
              <w:top w:val="nil"/>
              <w:left w:val="nil"/>
              <w:bottom w:val="nil"/>
              <w:right w:val="nil"/>
            </w:tcBorders>
            <w:vAlign w:val="center"/>
          </w:tcPr>
          <w:p w14:paraId="7A3E5170" w14:textId="77777777" w:rsidR="00A21FDC" w:rsidRDefault="00252176">
            <w:pPr>
              <w:spacing w:after="0" w:line="259" w:lineRule="auto"/>
              <w:ind w:left="0" w:firstLine="0"/>
            </w:pPr>
            <w:r>
              <w:t>66</w:t>
            </w:r>
          </w:p>
        </w:tc>
      </w:tr>
      <w:tr w:rsidR="00A21FDC" w14:paraId="60236B46" w14:textId="77777777">
        <w:trPr>
          <w:trHeight w:val="399"/>
        </w:trPr>
        <w:tc>
          <w:tcPr>
            <w:tcW w:w="7836" w:type="dxa"/>
            <w:tcBorders>
              <w:top w:val="nil"/>
              <w:left w:val="nil"/>
              <w:bottom w:val="nil"/>
              <w:right w:val="nil"/>
            </w:tcBorders>
            <w:vAlign w:val="bottom"/>
          </w:tcPr>
          <w:p w14:paraId="4DC42E0E" w14:textId="77777777" w:rsidR="00A21FDC" w:rsidRDefault="00252176">
            <w:pPr>
              <w:tabs>
                <w:tab w:val="center" w:pos="5280"/>
              </w:tabs>
              <w:spacing w:after="0" w:line="259" w:lineRule="auto"/>
              <w:ind w:left="0" w:firstLine="0"/>
              <w:jc w:val="left"/>
            </w:pPr>
            <w:r>
              <w:t>3.23 The Hivent Database Model</w:t>
            </w:r>
            <w:r>
              <w:tab/>
              <w:t>. . . . . . . . . . . . . . . . . . . . . . . . . . . . . .</w:t>
            </w:r>
          </w:p>
        </w:tc>
        <w:tc>
          <w:tcPr>
            <w:tcW w:w="199" w:type="dxa"/>
            <w:tcBorders>
              <w:top w:val="nil"/>
              <w:left w:val="nil"/>
              <w:bottom w:val="nil"/>
              <w:right w:val="nil"/>
            </w:tcBorders>
            <w:vAlign w:val="bottom"/>
          </w:tcPr>
          <w:p w14:paraId="7A27B3A3" w14:textId="77777777" w:rsidR="00A21FDC" w:rsidRDefault="00252176">
            <w:pPr>
              <w:spacing w:after="0" w:line="259" w:lineRule="auto"/>
              <w:ind w:left="0" w:firstLine="0"/>
            </w:pPr>
            <w:r>
              <w:t>68</w:t>
            </w:r>
          </w:p>
        </w:tc>
      </w:tr>
    </w:tbl>
    <w:p w14:paraId="49D74E65" w14:textId="77777777" w:rsidR="00A21FDC" w:rsidRDefault="00A21FDC">
      <w:pPr>
        <w:spacing w:after="0" w:line="259" w:lineRule="auto"/>
        <w:ind w:left="-1784" w:right="166" w:firstLine="0"/>
        <w:jc w:val="left"/>
      </w:pPr>
    </w:p>
    <w:tbl>
      <w:tblPr>
        <w:tblStyle w:val="TableGrid"/>
        <w:tblW w:w="8035" w:type="dxa"/>
        <w:tblInd w:w="301" w:type="dxa"/>
        <w:tblLook w:val="04A0" w:firstRow="1" w:lastRow="0" w:firstColumn="1" w:lastColumn="0" w:noHBand="0" w:noVBand="1"/>
      </w:tblPr>
      <w:tblGrid>
        <w:gridCol w:w="7832"/>
        <w:gridCol w:w="203"/>
      </w:tblGrid>
      <w:tr w:rsidR="00A21FDC" w14:paraId="06A3143E" w14:textId="77777777">
        <w:trPr>
          <w:trHeight w:val="399"/>
        </w:trPr>
        <w:tc>
          <w:tcPr>
            <w:tcW w:w="7836" w:type="dxa"/>
            <w:tcBorders>
              <w:top w:val="nil"/>
              <w:left w:val="nil"/>
              <w:bottom w:val="nil"/>
              <w:right w:val="nil"/>
            </w:tcBorders>
          </w:tcPr>
          <w:p w14:paraId="63E75D18" w14:textId="77777777" w:rsidR="00A21FDC" w:rsidRDefault="00252176">
            <w:pPr>
              <w:spacing w:after="0" w:line="259" w:lineRule="auto"/>
              <w:ind w:left="0" w:firstLine="0"/>
              <w:jc w:val="left"/>
            </w:pPr>
            <w:r>
              <w:t>3.24 Visualization of the German Reunification in the Hivent Database Model . . . . . . .</w:t>
            </w:r>
          </w:p>
        </w:tc>
        <w:tc>
          <w:tcPr>
            <w:tcW w:w="199" w:type="dxa"/>
            <w:tcBorders>
              <w:top w:val="nil"/>
              <w:left w:val="nil"/>
              <w:bottom w:val="nil"/>
              <w:right w:val="nil"/>
            </w:tcBorders>
          </w:tcPr>
          <w:p w14:paraId="3DEB4AD8" w14:textId="77777777" w:rsidR="00A21FDC" w:rsidRDefault="00252176">
            <w:pPr>
              <w:spacing w:after="0" w:line="259" w:lineRule="auto"/>
              <w:ind w:left="0" w:firstLine="0"/>
            </w:pPr>
            <w:r>
              <w:t>69</w:t>
            </w:r>
          </w:p>
        </w:tc>
      </w:tr>
      <w:tr w:rsidR="00A21FDC" w14:paraId="3BE216B8" w14:textId="77777777">
        <w:trPr>
          <w:trHeight w:val="506"/>
        </w:trPr>
        <w:tc>
          <w:tcPr>
            <w:tcW w:w="7836" w:type="dxa"/>
            <w:tcBorders>
              <w:top w:val="nil"/>
              <w:left w:val="nil"/>
              <w:bottom w:val="nil"/>
              <w:right w:val="nil"/>
            </w:tcBorders>
            <w:vAlign w:val="center"/>
          </w:tcPr>
          <w:p w14:paraId="394C44D9" w14:textId="77777777" w:rsidR="00A21FDC" w:rsidRDefault="00252176">
            <w:pPr>
              <w:spacing w:after="0" w:line="259" w:lineRule="auto"/>
              <w:ind w:left="0" w:firstLine="0"/>
              <w:jc w:val="left"/>
            </w:pPr>
            <w:r>
              <w:t>3.25 Class Diagram of HistoGlobe . . . . . . . . . . . . . . . . . . . . . . . . . . . . . .</w:t>
            </w:r>
          </w:p>
        </w:tc>
        <w:tc>
          <w:tcPr>
            <w:tcW w:w="199" w:type="dxa"/>
            <w:tcBorders>
              <w:top w:val="nil"/>
              <w:left w:val="nil"/>
              <w:bottom w:val="nil"/>
              <w:right w:val="nil"/>
            </w:tcBorders>
            <w:vAlign w:val="center"/>
          </w:tcPr>
          <w:p w14:paraId="3DFA06C2" w14:textId="77777777" w:rsidR="00A21FDC" w:rsidRDefault="00252176">
            <w:pPr>
              <w:spacing w:after="0" w:line="259" w:lineRule="auto"/>
              <w:ind w:left="0" w:firstLine="0"/>
            </w:pPr>
            <w:r>
              <w:t>70</w:t>
            </w:r>
          </w:p>
        </w:tc>
      </w:tr>
      <w:tr w:rsidR="00A21FDC" w14:paraId="049AFD87" w14:textId="77777777">
        <w:trPr>
          <w:trHeight w:val="506"/>
        </w:trPr>
        <w:tc>
          <w:tcPr>
            <w:tcW w:w="7836" w:type="dxa"/>
            <w:tcBorders>
              <w:top w:val="nil"/>
              <w:left w:val="nil"/>
              <w:bottom w:val="nil"/>
              <w:right w:val="nil"/>
            </w:tcBorders>
            <w:vAlign w:val="center"/>
          </w:tcPr>
          <w:p w14:paraId="6B8E6D4E" w14:textId="77777777" w:rsidR="00A21FDC" w:rsidRDefault="00252176">
            <w:pPr>
              <w:spacing w:after="0" w:line="259" w:lineRule="auto"/>
              <w:ind w:left="0" w:firstLine="0"/>
              <w:jc w:val="left"/>
            </w:pPr>
            <w:r>
              <w:t>3.26 Detecting the next Hivent that happens in the HiventController . . . . . . . .</w:t>
            </w:r>
          </w:p>
        </w:tc>
        <w:tc>
          <w:tcPr>
            <w:tcW w:w="199" w:type="dxa"/>
            <w:tcBorders>
              <w:top w:val="nil"/>
              <w:left w:val="nil"/>
              <w:bottom w:val="nil"/>
              <w:right w:val="nil"/>
            </w:tcBorders>
            <w:vAlign w:val="center"/>
          </w:tcPr>
          <w:p w14:paraId="520428B8" w14:textId="77777777" w:rsidR="00A21FDC" w:rsidRDefault="00252176">
            <w:pPr>
              <w:spacing w:after="0" w:line="259" w:lineRule="auto"/>
              <w:ind w:left="0" w:firstLine="0"/>
            </w:pPr>
            <w:r>
              <w:t>71</w:t>
            </w:r>
          </w:p>
        </w:tc>
      </w:tr>
      <w:tr w:rsidR="00A21FDC" w14:paraId="61C6B2F1" w14:textId="77777777">
        <w:trPr>
          <w:trHeight w:val="506"/>
        </w:trPr>
        <w:tc>
          <w:tcPr>
            <w:tcW w:w="7836" w:type="dxa"/>
            <w:tcBorders>
              <w:top w:val="nil"/>
              <w:left w:val="nil"/>
              <w:bottom w:val="nil"/>
              <w:right w:val="nil"/>
            </w:tcBorders>
            <w:vAlign w:val="center"/>
          </w:tcPr>
          <w:p w14:paraId="48FCDFFC" w14:textId="77777777" w:rsidR="00A21FDC" w:rsidRDefault="00252176">
            <w:pPr>
              <w:spacing w:after="0" w:line="259" w:lineRule="auto"/>
              <w:ind w:left="0" w:firstLine="0"/>
              <w:jc w:val="left"/>
            </w:pPr>
            <w:r>
              <w:t>3.27 The Within-Tree (left) for the set of polygons (right) . . . . . . . . . . . . . . . . .</w:t>
            </w:r>
          </w:p>
        </w:tc>
        <w:tc>
          <w:tcPr>
            <w:tcW w:w="199" w:type="dxa"/>
            <w:tcBorders>
              <w:top w:val="nil"/>
              <w:left w:val="nil"/>
              <w:bottom w:val="nil"/>
              <w:right w:val="nil"/>
            </w:tcBorders>
            <w:vAlign w:val="center"/>
          </w:tcPr>
          <w:p w14:paraId="2829AC60" w14:textId="77777777" w:rsidR="00A21FDC" w:rsidRDefault="00252176">
            <w:pPr>
              <w:spacing w:after="0" w:line="259" w:lineRule="auto"/>
              <w:ind w:left="0" w:firstLine="0"/>
            </w:pPr>
            <w:r>
              <w:t>74</w:t>
            </w:r>
          </w:p>
        </w:tc>
      </w:tr>
      <w:tr w:rsidR="00A21FDC" w14:paraId="543EAF8F" w14:textId="77777777">
        <w:trPr>
          <w:trHeight w:val="606"/>
        </w:trPr>
        <w:tc>
          <w:tcPr>
            <w:tcW w:w="7836" w:type="dxa"/>
            <w:tcBorders>
              <w:top w:val="nil"/>
              <w:left w:val="nil"/>
              <w:bottom w:val="nil"/>
              <w:right w:val="nil"/>
            </w:tcBorders>
            <w:vAlign w:val="center"/>
          </w:tcPr>
          <w:p w14:paraId="1ECBC01D" w14:textId="77777777" w:rsidR="00A21FDC" w:rsidRDefault="00252176">
            <w:pPr>
              <w:spacing w:after="0" w:line="259" w:lineRule="auto"/>
              <w:ind w:left="0" w:firstLine="0"/>
              <w:jc w:val="left"/>
            </w:pPr>
            <w:r>
              <w:t>3.28 The resulting labels on the map in Europe 2016 . . . . . . . . . . . . . . . . . . . .</w:t>
            </w:r>
          </w:p>
        </w:tc>
        <w:tc>
          <w:tcPr>
            <w:tcW w:w="199" w:type="dxa"/>
            <w:tcBorders>
              <w:top w:val="nil"/>
              <w:left w:val="nil"/>
              <w:bottom w:val="nil"/>
              <w:right w:val="nil"/>
            </w:tcBorders>
            <w:vAlign w:val="center"/>
          </w:tcPr>
          <w:p w14:paraId="0995D5FB" w14:textId="77777777" w:rsidR="00A21FDC" w:rsidRDefault="00252176">
            <w:pPr>
              <w:spacing w:after="0" w:line="259" w:lineRule="auto"/>
              <w:ind w:left="0" w:firstLine="0"/>
            </w:pPr>
            <w:r>
              <w:t>76</w:t>
            </w:r>
          </w:p>
        </w:tc>
      </w:tr>
      <w:tr w:rsidR="00A21FDC" w14:paraId="7424F638" w14:textId="77777777">
        <w:trPr>
          <w:trHeight w:val="606"/>
        </w:trPr>
        <w:tc>
          <w:tcPr>
            <w:tcW w:w="7836" w:type="dxa"/>
            <w:tcBorders>
              <w:top w:val="nil"/>
              <w:left w:val="nil"/>
              <w:bottom w:val="nil"/>
              <w:right w:val="nil"/>
            </w:tcBorders>
            <w:vAlign w:val="center"/>
          </w:tcPr>
          <w:p w14:paraId="03E1F5B1" w14:textId="77777777" w:rsidR="00A21FDC" w:rsidRDefault="00252176">
            <w:pPr>
              <w:tabs>
                <w:tab w:val="center" w:pos="4007"/>
              </w:tabs>
              <w:spacing w:after="0" w:line="259" w:lineRule="auto"/>
              <w:ind w:left="0" w:firstLine="0"/>
              <w:jc w:val="left"/>
            </w:pPr>
            <w:r>
              <w:t>4.1</w:t>
            </w:r>
            <w:r>
              <w:tab/>
              <w:t>The difference between accuracy and precision . . . . . . . . . . . . . . . . . . . . .</w:t>
            </w:r>
          </w:p>
        </w:tc>
        <w:tc>
          <w:tcPr>
            <w:tcW w:w="199" w:type="dxa"/>
            <w:tcBorders>
              <w:top w:val="nil"/>
              <w:left w:val="nil"/>
              <w:bottom w:val="nil"/>
              <w:right w:val="nil"/>
            </w:tcBorders>
            <w:vAlign w:val="center"/>
          </w:tcPr>
          <w:p w14:paraId="0E9B3AA1" w14:textId="77777777" w:rsidR="00A21FDC" w:rsidRDefault="00252176">
            <w:pPr>
              <w:spacing w:after="0" w:line="259" w:lineRule="auto"/>
              <w:ind w:left="0" w:firstLine="0"/>
            </w:pPr>
            <w:r>
              <w:t>79</w:t>
            </w:r>
          </w:p>
        </w:tc>
      </w:tr>
      <w:tr w:rsidR="00A21FDC" w14:paraId="58D68D4B" w14:textId="77777777">
        <w:trPr>
          <w:trHeight w:val="506"/>
        </w:trPr>
        <w:tc>
          <w:tcPr>
            <w:tcW w:w="7836" w:type="dxa"/>
            <w:tcBorders>
              <w:top w:val="nil"/>
              <w:left w:val="nil"/>
              <w:bottom w:val="nil"/>
              <w:right w:val="nil"/>
            </w:tcBorders>
            <w:vAlign w:val="center"/>
          </w:tcPr>
          <w:p w14:paraId="4906CA57" w14:textId="77777777" w:rsidR="00A21FDC" w:rsidRDefault="00252176">
            <w:pPr>
              <w:tabs>
                <w:tab w:val="center" w:pos="2896"/>
                <w:tab w:val="center" w:pos="6520"/>
              </w:tabs>
              <w:spacing w:after="0" w:line="259" w:lineRule="auto"/>
              <w:ind w:left="0" w:firstLine="0"/>
              <w:jc w:val="left"/>
            </w:pPr>
            <w:r>
              <w:lastRenderedPageBreak/>
              <w:t>4.2</w:t>
            </w:r>
            <w:r>
              <w:tab/>
              <w:t>Newly designed and extended buttons for Edit Operations.</w:t>
            </w:r>
            <w:r>
              <w:tab/>
              <w:t>. . . . . . . . . . . . . .</w:t>
            </w:r>
          </w:p>
        </w:tc>
        <w:tc>
          <w:tcPr>
            <w:tcW w:w="199" w:type="dxa"/>
            <w:tcBorders>
              <w:top w:val="nil"/>
              <w:left w:val="nil"/>
              <w:bottom w:val="nil"/>
              <w:right w:val="nil"/>
            </w:tcBorders>
            <w:vAlign w:val="center"/>
          </w:tcPr>
          <w:p w14:paraId="248D3929" w14:textId="77777777" w:rsidR="00A21FDC" w:rsidRDefault="00252176">
            <w:pPr>
              <w:spacing w:after="0" w:line="259" w:lineRule="auto"/>
              <w:ind w:left="0" w:firstLine="0"/>
            </w:pPr>
            <w:r>
              <w:t>84</w:t>
            </w:r>
          </w:p>
        </w:tc>
      </w:tr>
      <w:tr w:rsidR="00A21FDC" w14:paraId="26D0E641" w14:textId="77777777">
        <w:trPr>
          <w:trHeight w:val="506"/>
        </w:trPr>
        <w:tc>
          <w:tcPr>
            <w:tcW w:w="7836" w:type="dxa"/>
            <w:tcBorders>
              <w:top w:val="nil"/>
              <w:left w:val="nil"/>
              <w:bottom w:val="nil"/>
              <w:right w:val="nil"/>
            </w:tcBorders>
            <w:vAlign w:val="center"/>
          </w:tcPr>
          <w:p w14:paraId="39F76750" w14:textId="77777777" w:rsidR="00A21FDC" w:rsidRDefault="00252176">
            <w:pPr>
              <w:tabs>
                <w:tab w:val="center" w:pos="4007"/>
              </w:tabs>
              <w:spacing w:after="0" w:line="259" w:lineRule="auto"/>
              <w:ind w:left="0" w:firstLine="0"/>
              <w:jc w:val="left"/>
            </w:pPr>
            <w:r>
              <w:t>4.3</w:t>
            </w:r>
            <w:r>
              <w:tab/>
              <w:t>New Edit Operation: Recognition – sets up the recognition of one Area to another. .</w:t>
            </w:r>
          </w:p>
        </w:tc>
        <w:tc>
          <w:tcPr>
            <w:tcW w:w="199" w:type="dxa"/>
            <w:tcBorders>
              <w:top w:val="nil"/>
              <w:left w:val="nil"/>
              <w:bottom w:val="nil"/>
              <w:right w:val="nil"/>
            </w:tcBorders>
            <w:vAlign w:val="center"/>
          </w:tcPr>
          <w:p w14:paraId="63434592" w14:textId="77777777" w:rsidR="00A21FDC" w:rsidRDefault="00252176">
            <w:pPr>
              <w:spacing w:after="0" w:line="259" w:lineRule="auto"/>
              <w:ind w:left="0" w:firstLine="0"/>
            </w:pPr>
            <w:r>
              <w:t>84</w:t>
            </w:r>
          </w:p>
        </w:tc>
      </w:tr>
      <w:tr w:rsidR="00A21FDC" w14:paraId="56EA465E" w14:textId="77777777">
        <w:trPr>
          <w:trHeight w:val="506"/>
        </w:trPr>
        <w:tc>
          <w:tcPr>
            <w:tcW w:w="7836" w:type="dxa"/>
            <w:tcBorders>
              <w:top w:val="nil"/>
              <w:left w:val="nil"/>
              <w:bottom w:val="nil"/>
              <w:right w:val="nil"/>
            </w:tcBorders>
            <w:vAlign w:val="center"/>
          </w:tcPr>
          <w:p w14:paraId="371E1AE3" w14:textId="77777777" w:rsidR="00A21FDC" w:rsidRDefault="00252176">
            <w:pPr>
              <w:tabs>
                <w:tab w:val="center" w:pos="3202"/>
                <w:tab w:val="center" w:pos="6830"/>
              </w:tabs>
              <w:spacing w:after="0" w:line="259" w:lineRule="auto"/>
              <w:ind w:left="0" w:firstLine="0"/>
              <w:jc w:val="left"/>
            </w:pPr>
            <w:r>
              <w:t>4.4</w:t>
            </w:r>
            <w:r>
              <w:tab/>
              <w:t>Three different methods to visualize uncertain courses of a border</w:t>
            </w:r>
            <w:r>
              <w:tab/>
              <w:t>. . . . . . . . . .</w:t>
            </w:r>
          </w:p>
        </w:tc>
        <w:tc>
          <w:tcPr>
            <w:tcW w:w="199" w:type="dxa"/>
            <w:tcBorders>
              <w:top w:val="nil"/>
              <w:left w:val="nil"/>
              <w:bottom w:val="nil"/>
              <w:right w:val="nil"/>
            </w:tcBorders>
            <w:vAlign w:val="center"/>
          </w:tcPr>
          <w:p w14:paraId="18FA570D" w14:textId="77777777" w:rsidR="00A21FDC" w:rsidRDefault="00252176">
            <w:pPr>
              <w:spacing w:after="0" w:line="259" w:lineRule="auto"/>
              <w:ind w:left="0" w:firstLine="0"/>
            </w:pPr>
            <w:r>
              <w:t>85</w:t>
            </w:r>
          </w:p>
        </w:tc>
      </w:tr>
      <w:tr w:rsidR="00A21FDC" w14:paraId="104AF7BD" w14:textId="77777777">
        <w:trPr>
          <w:trHeight w:val="506"/>
        </w:trPr>
        <w:tc>
          <w:tcPr>
            <w:tcW w:w="7836" w:type="dxa"/>
            <w:tcBorders>
              <w:top w:val="nil"/>
              <w:left w:val="nil"/>
              <w:bottom w:val="nil"/>
              <w:right w:val="nil"/>
            </w:tcBorders>
            <w:vAlign w:val="center"/>
          </w:tcPr>
          <w:p w14:paraId="749A6A46" w14:textId="77777777" w:rsidR="00A21FDC" w:rsidRDefault="00252176">
            <w:pPr>
              <w:tabs>
                <w:tab w:val="center" w:pos="4007"/>
              </w:tabs>
              <w:spacing w:after="0" w:line="259" w:lineRule="auto"/>
              <w:ind w:left="0" w:firstLine="0"/>
              <w:jc w:val="left"/>
            </w:pPr>
            <w:r>
              <w:t>4.5</w:t>
            </w:r>
            <w:r>
              <w:tab/>
              <w:t>Drawing historical borders instead of full Areas and defining a level of certainty. . . .</w:t>
            </w:r>
          </w:p>
        </w:tc>
        <w:tc>
          <w:tcPr>
            <w:tcW w:w="199" w:type="dxa"/>
            <w:tcBorders>
              <w:top w:val="nil"/>
              <w:left w:val="nil"/>
              <w:bottom w:val="nil"/>
              <w:right w:val="nil"/>
            </w:tcBorders>
            <w:vAlign w:val="center"/>
          </w:tcPr>
          <w:p w14:paraId="62EBEF5F" w14:textId="77777777" w:rsidR="00A21FDC" w:rsidRDefault="00252176">
            <w:pPr>
              <w:spacing w:after="0" w:line="259" w:lineRule="auto"/>
              <w:ind w:left="0" w:firstLine="0"/>
            </w:pPr>
            <w:r>
              <w:t>86</w:t>
            </w:r>
          </w:p>
        </w:tc>
      </w:tr>
      <w:tr w:rsidR="00A21FDC" w14:paraId="345C414A" w14:textId="77777777">
        <w:trPr>
          <w:trHeight w:val="506"/>
        </w:trPr>
        <w:tc>
          <w:tcPr>
            <w:tcW w:w="7836" w:type="dxa"/>
            <w:tcBorders>
              <w:top w:val="nil"/>
              <w:left w:val="nil"/>
              <w:bottom w:val="nil"/>
              <w:right w:val="nil"/>
            </w:tcBorders>
            <w:vAlign w:val="center"/>
          </w:tcPr>
          <w:p w14:paraId="270EDA8A" w14:textId="77777777" w:rsidR="00A21FDC" w:rsidRDefault="00252176">
            <w:pPr>
              <w:tabs>
                <w:tab w:val="center" w:pos="4007"/>
              </w:tabs>
              <w:spacing w:after="0" w:line="259" w:lineRule="auto"/>
              <w:ind w:left="0" w:firstLine="0"/>
              <w:jc w:val="left"/>
            </w:pPr>
            <w:r>
              <w:t>4.6</w:t>
            </w:r>
            <w:r>
              <w:tab/>
              <w:t>Defining a special status or relationship to a territory. . . . . . . . . . . . . . . . . .</w:t>
            </w:r>
          </w:p>
        </w:tc>
        <w:tc>
          <w:tcPr>
            <w:tcW w:w="199" w:type="dxa"/>
            <w:tcBorders>
              <w:top w:val="nil"/>
              <w:left w:val="nil"/>
              <w:bottom w:val="nil"/>
              <w:right w:val="nil"/>
            </w:tcBorders>
            <w:vAlign w:val="center"/>
          </w:tcPr>
          <w:p w14:paraId="7FE2A18B" w14:textId="77777777" w:rsidR="00A21FDC" w:rsidRDefault="00252176">
            <w:pPr>
              <w:spacing w:after="0" w:line="259" w:lineRule="auto"/>
              <w:ind w:left="0" w:firstLine="0"/>
            </w:pPr>
            <w:r>
              <w:t>87</w:t>
            </w:r>
          </w:p>
        </w:tc>
      </w:tr>
      <w:tr w:rsidR="00A21FDC" w14:paraId="640F0FB0" w14:textId="77777777">
        <w:trPr>
          <w:trHeight w:val="506"/>
        </w:trPr>
        <w:tc>
          <w:tcPr>
            <w:tcW w:w="7836" w:type="dxa"/>
            <w:tcBorders>
              <w:top w:val="nil"/>
              <w:left w:val="nil"/>
              <w:bottom w:val="nil"/>
              <w:right w:val="nil"/>
            </w:tcBorders>
            <w:vAlign w:val="center"/>
          </w:tcPr>
          <w:p w14:paraId="52418E05" w14:textId="77777777" w:rsidR="00A21FDC" w:rsidRDefault="00252176">
            <w:pPr>
              <w:tabs>
                <w:tab w:val="center" w:pos="4007"/>
              </w:tabs>
              <w:spacing w:after="0" w:line="259" w:lineRule="auto"/>
              <w:ind w:left="0" w:firstLine="0"/>
              <w:jc w:val="left"/>
            </w:pPr>
            <w:r>
              <w:t>4.7</w:t>
            </w:r>
            <w:r>
              <w:tab/>
              <w:t xml:space="preserve">Getting suggestions for the name name from </w:t>
            </w:r>
            <w:proofErr w:type="gramStart"/>
            <w:r>
              <w:t>Wikipedia. . . . . . . . . . . . . . . . .</w:t>
            </w:r>
            <w:proofErr w:type="gramEnd"/>
          </w:p>
        </w:tc>
        <w:tc>
          <w:tcPr>
            <w:tcW w:w="199" w:type="dxa"/>
            <w:tcBorders>
              <w:top w:val="nil"/>
              <w:left w:val="nil"/>
              <w:bottom w:val="nil"/>
              <w:right w:val="nil"/>
            </w:tcBorders>
            <w:vAlign w:val="center"/>
          </w:tcPr>
          <w:p w14:paraId="37F2435D" w14:textId="77777777" w:rsidR="00A21FDC" w:rsidRDefault="00252176">
            <w:pPr>
              <w:spacing w:after="0" w:line="259" w:lineRule="auto"/>
              <w:ind w:left="0" w:firstLine="0"/>
            </w:pPr>
            <w:r>
              <w:t>87</w:t>
            </w:r>
          </w:p>
        </w:tc>
      </w:tr>
      <w:tr w:rsidR="00A21FDC" w14:paraId="167710E7" w14:textId="77777777">
        <w:trPr>
          <w:trHeight w:val="506"/>
        </w:trPr>
        <w:tc>
          <w:tcPr>
            <w:tcW w:w="7836" w:type="dxa"/>
            <w:tcBorders>
              <w:top w:val="nil"/>
              <w:left w:val="nil"/>
              <w:bottom w:val="nil"/>
              <w:right w:val="nil"/>
            </w:tcBorders>
            <w:vAlign w:val="center"/>
          </w:tcPr>
          <w:p w14:paraId="30D9C907" w14:textId="77777777" w:rsidR="00A21FDC" w:rsidRDefault="00252176">
            <w:pPr>
              <w:tabs>
                <w:tab w:val="center" w:pos="4007"/>
              </w:tabs>
              <w:spacing w:after="0" w:line="259" w:lineRule="auto"/>
              <w:ind w:left="0" w:firstLine="0"/>
              <w:jc w:val="left"/>
            </w:pPr>
            <w:r>
              <w:t>4.8</w:t>
            </w:r>
            <w:r>
              <w:tab/>
              <w:t>Creating a new Hivent and adding the newly created Edit Operation. . . . . . . . . .</w:t>
            </w:r>
          </w:p>
        </w:tc>
        <w:tc>
          <w:tcPr>
            <w:tcW w:w="199" w:type="dxa"/>
            <w:tcBorders>
              <w:top w:val="nil"/>
              <w:left w:val="nil"/>
              <w:bottom w:val="nil"/>
              <w:right w:val="nil"/>
            </w:tcBorders>
            <w:vAlign w:val="center"/>
          </w:tcPr>
          <w:p w14:paraId="2E01CF36" w14:textId="77777777" w:rsidR="00A21FDC" w:rsidRDefault="00252176">
            <w:pPr>
              <w:spacing w:after="0" w:line="259" w:lineRule="auto"/>
              <w:ind w:left="0" w:firstLine="0"/>
            </w:pPr>
            <w:r>
              <w:t>88</w:t>
            </w:r>
          </w:p>
        </w:tc>
      </w:tr>
      <w:tr w:rsidR="00A21FDC" w14:paraId="069D94F8" w14:textId="77777777">
        <w:trPr>
          <w:trHeight w:val="399"/>
        </w:trPr>
        <w:tc>
          <w:tcPr>
            <w:tcW w:w="7836" w:type="dxa"/>
            <w:tcBorders>
              <w:top w:val="nil"/>
              <w:left w:val="nil"/>
              <w:bottom w:val="nil"/>
              <w:right w:val="nil"/>
            </w:tcBorders>
            <w:vAlign w:val="bottom"/>
          </w:tcPr>
          <w:p w14:paraId="70D02FED" w14:textId="77777777" w:rsidR="00A21FDC" w:rsidRDefault="00252176">
            <w:pPr>
              <w:tabs>
                <w:tab w:val="center" w:pos="4007"/>
              </w:tabs>
              <w:spacing w:after="0" w:line="259" w:lineRule="auto"/>
              <w:ind w:left="0" w:firstLine="0"/>
              <w:jc w:val="left"/>
            </w:pPr>
            <w:r>
              <w:t>4.9</w:t>
            </w:r>
            <w:r>
              <w:tab/>
              <w:t>The new data model to support the developed approaches regarding uncertainty . . .</w:t>
            </w:r>
          </w:p>
        </w:tc>
        <w:tc>
          <w:tcPr>
            <w:tcW w:w="199" w:type="dxa"/>
            <w:tcBorders>
              <w:top w:val="nil"/>
              <w:left w:val="nil"/>
              <w:bottom w:val="nil"/>
              <w:right w:val="nil"/>
            </w:tcBorders>
            <w:vAlign w:val="bottom"/>
          </w:tcPr>
          <w:p w14:paraId="7DCB9845" w14:textId="77777777" w:rsidR="00A21FDC" w:rsidRDefault="00252176">
            <w:pPr>
              <w:spacing w:after="0" w:line="259" w:lineRule="auto"/>
              <w:ind w:left="0" w:firstLine="0"/>
            </w:pPr>
            <w:r>
              <w:t>89</w:t>
            </w:r>
          </w:p>
        </w:tc>
      </w:tr>
    </w:tbl>
    <w:p w14:paraId="666891FB" w14:textId="77777777" w:rsidR="00A21FDC" w:rsidRDefault="00252176">
      <w:pPr>
        <w:spacing w:after="272" w:line="259" w:lineRule="auto"/>
        <w:ind w:left="-3" w:right="3826" w:hanging="10"/>
        <w:jc w:val="left"/>
      </w:pPr>
      <w:r>
        <w:rPr>
          <w:b/>
          <w:sz w:val="50"/>
        </w:rPr>
        <w:t>List of Tables</w:t>
      </w:r>
    </w:p>
    <w:tbl>
      <w:tblPr>
        <w:tblStyle w:val="TableGrid"/>
        <w:tblW w:w="8035" w:type="dxa"/>
        <w:tblInd w:w="301" w:type="dxa"/>
        <w:tblLook w:val="04A0" w:firstRow="1" w:lastRow="0" w:firstColumn="1" w:lastColumn="0" w:noHBand="0" w:noVBand="1"/>
      </w:tblPr>
      <w:tblGrid>
        <w:gridCol w:w="7832"/>
        <w:gridCol w:w="203"/>
      </w:tblGrid>
      <w:tr w:rsidR="00A21FDC" w14:paraId="69C74946" w14:textId="77777777">
        <w:trPr>
          <w:trHeight w:val="498"/>
        </w:trPr>
        <w:tc>
          <w:tcPr>
            <w:tcW w:w="7836" w:type="dxa"/>
            <w:tcBorders>
              <w:top w:val="nil"/>
              <w:left w:val="nil"/>
              <w:bottom w:val="nil"/>
              <w:right w:val="nil"/>
            </w:tcBorders>
          </w:tcPr>
          <w:p w14:paraId="54B54A9C" w14:textId="77777777" w:rsidR="00A21FDC" w:rsidRDefault="00252176">
            <w:pPr>
              <w:tabs>
                <w:tab w:val="center" w:pos="4007"/>
              </w:tabs>
              <w:spacing w:after="0" w:line="259" w:lineRule="auto"/>
              <w:ind w:left="0" w:firstLine="0"/>
              <w:jc w:val="left"/>
            </w:pPr>
            <w:r>
              <w:t>2.1</w:t>
            </w:r>
            <w:r>
              <w:tab/>
              <w:t>Differences between history and geography [KH08, pp. 2-4] . . . . . . . . . . . . . .</w:t>
            </w:r>
          </w:p>
        </w:tc>
        <w:tc>
          <w:tcPr>
            <w:tcW w:w="199" w:type="dxa"/>
            <w:tcBorders>
              <w:top w:val="nil"/>
              <w:left w:val="nil"/>
              <w:bottom w:val="nil"/>
              <w:right w:val="nil"/>
            </w:tcBorders>
          </w:tcPr>
          <w:p w14:paraId="49FC2940" w14:textId="77777777" w:rsidR="00A21FDC" w:rsidRDefault="00252176">
            <w:pPr>
              <w:spacing w:after="0" w:line="259" w:lineRule="auto"/>
              <w:ind w:left="0" w:firstLine="0"/>
            </w:pPr>
            <w:r>
              <w:t>21</w:t>
            </w:r>
          </w:p>
        </w:tc>
      </w:tr>
      <w:tr w:rsidR="00A21FDC" w14:paraId="774F4F60" w14:textId="77777777">
        <w:trPr>
          <w:trHeight w:val="606"/>
        </w:trPr>
        <w:tc>
          <w:tcPr>
            <w:tcW w:w="7836" w:type="dxa"/>
            <w:tcBorders>
              <w:top w:val="nil"/>
              <w:left w:val="nil"/>
              <w:bottom w:val="nil"/>
              <w:right w:val="nil"/>
            </w:tcBorders>
            <w:vAlign w:val="center"/>
          </w:tcPr>
          <w:p w14:paraId="1D52F825" w14:textId="77777777" w:rsidR="00A21FDC" w:rsidRDefault="00252176">
            <w:pPr>
              <w:tabs>
                <w:tab w:val="center" w:pos="4007"/>
              </w:tabs>
              <w:spacing w:after="0" w:line="259" w:lineRule="auto"/>
              <w:ind w:left="0" w:firstLine="0"/>
              <w:jc w:val="left"/>
            </w:pPr>
            <w:r>
              <w:t>3.1</w:t>
            </w:r>
            <w:r>
              <w:tab/>
              <w:t>The five Hivent Operations . . . . . . . . . . . . . . . . . . . . . . . . . . . . . . .</w:t>
            </w:r>
          </w:p>
        </w:tc>
        <w:tc>
          <w:tcPr>
            <w:tcW w:w="199" w:type="dxa"/>
            <w:tcBorders>
              <w:top w:val="nil"/>
              <w:left w:val="nil"/>
              <w:bottom w:val="nil"/>
              <w:right w:val="nil"/>
            </w:tcBorders>
            <w:vAlign w:val="center"/>
          </w:tcPr>
          <w:p w14:paraId="130664A2" w14:textId="77777777" w:rsidR="00A21FDC" w:rsidRDefault="00252176">
            <w:pPr>
              <w:spacing w:after="0" w:line="259" w:lineRule="auto"/>
              <w:ind w:left="0" w:firstLine="0"/>
            </w:pPr>
            <w:r>
              <w:t>45</w:t>
            </w:r>
          </w:p>
        </w:tc>
      </w:tr>
      <w:tr w:rsidR="00A21FDC" w14:paraId="4D53C614" w14:textId="77777777">
        <w:trPr>
          <w:trHeight w:val="506"/>
        </w:trPr>
        <w:tc>
          <w:tcPr>
            <w:tcW w:w="7836" w:type="dxa"/>
            <w:tcBorders>
              <w:top w:val="nil"/>
              <w:left w:val="nil"/>
              <w:bottom w:val="nil"/>
              <w:right w:val="nil"/>
            </w:tcBorders>
            <w:vAlign w:val="center"/>
          </w:tcPr>
          <w:p w14:paraId="38A4FC61" w14:textId="77777777" w:rsidR="00A21FDC" w:rsidRDefault="00252176">
            <w:pPr>
              <w:tabs>
                <w:tab w:val="center" w:pos="4007"/>
              </w:tabs>
              <w:spacing w:after="0" w:line="259" w:lineRule="auto"/>
              <w:ind w:left="0" w:firstLine="0"/>
              <w:jc w:val="left"/>
            </w:pPr>
            <w:r>
              <w:t>3.2</w:t>
            </w:r>
            <w:r>
              <w:tab/>
              <w:t>Historical events in German state history since 1945 . . . . . . . . . . . . . . . . . .</w:t>
            </w:r>
          </w:p>
        </w:tc>
        <w:tc>
          <w:tcPr>
            <w:tcW w:w="199" w:type="dxa"/>
            <w:tcBorders>
              <w:top w:val="nil"/>
              <w:left w:val="nil"/>
              <w:bottom w:val="nil"/>
              <w:right w:val="nil"/>
            </w:tcBorders>
            <w:vAlign w:val="center"/>
          </w:tcPr>
          <w:p w14:paraId="2C72DB4C" w14:textId="77777777" w:rsidR="00A21FDC" w:rsidRDefault="00252176">
            <w:pPr>
              <w:spacing w:after="0" w:line="259" w:lineRule="auto"/>
              <w:ind w:left="0" w:firstLine="0"/>
            </w:pPr>
            <w:r>
              <w:t>47</w:t>
            </w:r>
          </w:p>
        </w:tc>
      </w:tr>
      <w:tr w:rsidR="00A21FDC" w14:paraId="1EFC709D" w14:textId="77777777">
        <w:trPr>
          <w:trHeight w:val="506"/>
        </w:trPr>
        <w:tc>
          <w:tcPr>
            <w:tcW w:w="7836" w:type="dxa"/>
            <w:tcBorders>
              <w:top w:val="nil"/>
              <w:left w:val="nil"/>
              <w:bottom w:val="nil"/>
              <w:right w:val="nil"/>
            </w:tcBorders>
            <w:vAlign w:val="center"/>
          </w:tcPr>
          <w:p w14:paraId="21E2D472" w14:textId="77777777" w:rsidR="00A21FDC" w:rsidRDefault="00252176">
            <w:pPr>
              <w:tabs>
                <w:tab w:val="center" w:pos="4007"/>
              </w:tabs>
              <w:spacing w:after="0" w:line="259" w:lineRule="auto"/>
              <w:ind w:left="0" w:firstLine="0"/>
              <w:jc w:val="left"/>
            </w:pPr>
            <w:r>
              <w:t>3.3</w:t>
            </w:r>
            <w:r>
              <w:tab/>
              <w:t>The six Edit Operations . . . . . . . . . . . . . . . . . . . . . . . . . . . . . . . . .</w:t>
            </w:r>
          </w:p>
        </w:tc>
        <w:tc>
          <w:tcPr>
            <w:tcW w:w="199" w:type="dxa"/>
            <w:tcBorders>
              <w:top w:val="nil"/>
              <w:left w:val="nil"/>
              <w:bottom w:val="nil"/>
              <w:right w:val="nil"/>
            </w:tcBorders>
            <w:vAlign w:val="center"/>
          </w:tcPr>
          <w:p w14:paraId="15FCD177" w14:textId="77777777" w:rsidR="00A21FDC" w:rsidRDefault="00252176">
            <w:pPr>
              <w:spacing w:after="0" w:line="259" w:lineRule="auto"/>
              <w:ind w:left="0" w:firstLine="0"/>
            </w:pPr>
            <w:r>
              <w:t>48</w:t>
            </w:r>
          </w:p>
        </w:tc>
      </w:tr>
      <w:tr w:rsidR="00A21FDC" w14:paraId="4CFAA259" w14:textId="77777777">
        <w:trPr>
          <w:trHeight w:val="506"/>
        </w:trPr>
        <w:tc>
          <w:tcPr>
            <w:tcW w:w="7836" w:type="dxa"/>
            <w:tcBorders>
              <w:top w:val="nil"/>
              <w:left w:val="nil"/>
              <w:bottom w:val="nil"/>
              <w:right w:val="nil"/>
            </w:tcBorders>
            <w:vAlign w:val="center"/>
          </w:tcPr>
          <w:p w14:paraId="5578FB38" w14:textId="77777777" w:rsidR="00A21FDC" w:rsidRDefault="00252176">
            <w:pPr>
              <w:tabs>
                <w:tab w:val="center" w:pos="2725"/>
                <w:tab w:val="center" w:pos="6365"/>
              </w:tabs>
              <w:spacing w:after="0" w:line="259" w:lineRule="auto"/>
              <w:ind w:left="0" w:firstLine="0"/>
              <w:jc w:val="left"/>
            </w:pPr>
            <w:r>
              <w:t>3.4</w:t>
            </w:r>
            <w:r>
              <w:tab/>
              <w:t>The requirements of each step for the Edit Operations</w:t>
            </w:r>
            <w:r>
              <w:tab/>
              <w:t>. . . . . . . . . . . . . . . .</w:t>
            </w:r>
          </w:p>
        </w:tc>
        <w:tc>
          <w:tcPr>
            <w:tcW w:w="199" w:type="dxa"/>
            <w:tcBorders>
              <w:top w:val="nil"/>
              <w:left w:val="nil"/>
              <w:bottom w:val="nil"/>
              <w:right w:val="nil"/>
            </w:tcBorders>
            <w:vAlign w:val="center"/>
          </w:tcPr>
          <w:p w14:paraId="1D4A786D" w14:textId="77777777" w:rsidR="00A21FDC" w:rsidRDefault="00252176">
            <w:pPr>
              <w:spacing w:after="0" w:line="259" w:lineRule="auto"/>
              <w:ind w:left="0" w:firstLine="0"/>
            </w:pPr>
            <w:r>
              <w:t>49</w:t>
            </w:r>
          </w:p>
        </w:tc>
      </w:tr>
      <w:tr w:rsidR="00A21FDC" w14:paraId="03A38C6C" w14:textId="77777777">
        <w:trPr>
          <w:trHeight w:val="506"/>
        </w:trPr>
        <w:tc>
          <w:tcPr>
            <w:tcW w:w="7836" w:type="dxa"/>
            <w:tcBorders>
              <w:top w:val="nil"/>
              <w:left w:val="nil"/>
              <w:bottom w:val="nil"/>
              <w:right w:val="nil"/>
            </w:tcBorders>
            <w:vAlign w:val="center"/>
          </w:tcPr>
          <w:p w14:paraId="46330560" w14:textId="77777777" w:rsidR="00A21FDC" w:rsidRDefault="00252176">
            <w:pPr>
              <w:tabs>
                <w:tab w:val="center" w:pos="4007"/>
              </w:tabs>
              <w:spacing w:after="0" w:line="259" w:lineRule="auto"/>
              <w:ind w:left="0" w:firstLine="0"/>
              <w:jc w:val="left"/>
            </w:pPr>
            <w:r>
              <w:t>3.5</w:t>
            </w:r>
            <w:r>
              <w:tab/>
              <w:t>Translation from Edit Operations to Hivent Operations. . . . . . . . . . . . . . . . .</w:t>
            </w:r>
          </w:p>
        </w:tc>
        <w:tc>
          <w:tcPr>
            <w:tcW w:w="199" w:type="dxa"/>
            <w:tcBorders>
              <w:top w:val="nil"/>
              <w:left w:val="nil"/>
              <w:bottom w:val="nil"/>
              <w:right w:val="nil"/>
            </w:tcBorders>
            <w:vAlign w:val="center"/>
          </w:tcPr>
          <w:p w14:paraId="2E6213EF" w14:textId="77777777" w:rsidR="00A21FDC" w:rsidRDefault="00252176">
            <w:pPr>
              <w:spacing w:after="0" w:line="259" w:lineRule="auto"/>
              <w:ind w:left="0" w:firstLine="0"/>
            </w:pPr>
            <w:r>
              <w:t>51</w:t>
            </w:r>
          </w:p>
        </w:tc>
      </w:tr>
      <w:tr w:rsidR="00A21FDC" w14:paraId="526BF5BA" w14:textId="77777777">
        <w:trPr>
          <w:trHeight w:val="399"/>
        </w:trPr>
        <w:tc>
          <w:tcPr>
            <w:tcW w:w="7836" w:type="dxa"/>
            <w:tcBorders>
              <w:top w:val="nil"/>
              <w:left w:val="nil"/>
              <w:bottom w:val="nil"/>
              <w:right w:val="nil"/>
            </w:tcBorders>
            <w:vAlign w:val="bottom"/>
          </w:tcPr>
          <w:p w14:paraId="344EC17C" w14:textId="77777777" w:rsidR="00A21FDC" w:rsidRDefault="00252176">
            <w:pPr>
              <w:tabs>
                <w:tab w:val="center" w:pos="3516"/>
                <w:tab w:val="center" w:pos="7140"/>
              </w:tabs>
              <w:spacing w:after="0" w:line="259" w:lineRule="auto"/>
              <w:ind w:left="0" w:firstLine="0"/>
              <w:jc w:val="left"/>
            </w:pPr>
            <w:r>
              <w:t>3.6</w:t>
            </w:r>
            <w:r>
              <w:tab/>
              <w:t>All possible conflicts on retrospective updates regarding their resolvability</w:t>
            </w:r>
            <w:r>
              <w:tab/>
              <w:t>. . . . . .</w:t>
            </w:r>
          </w:p>
        </w:tc>
        <w:tc>
          <w:tcPr>
            <w:tcW w:w="199" w:type="dxa"/>
            <w:tcBorders>
              <w:top w:val="nil"/>
              <w:left w:val="nil"/>
              <w:bottom w:val="nil"/>
              <w:right w:val="nil"/>
            </w:tcBorders>
            <w:vAlign w:val="bottom"/>
          </w:tcPr>
          <w:p w14:paraId="4C617901" w14:textId="77777777" w:rsidR="00A21FDC" w:rsidRDefault="00252176">
            <w:pPr>
              <w:spacing w:after="0" w:line="259" w:lineRule="auto"/>
              <w:ind w:left="0" w:firstLine="0"/>
            </w:pPr>
            <w:r>
              <w:t>59</w:t>
            </w:r>
          </w:p>
        </w:tc>
      </w:tr>
    </w:tbl>
    <w:p w14:paraId="12BEBCA9" w14:textId="77777777" w:rsidR="00A21FDC" w:rsidRDefault="00252176">
      <w:pPr>
        <w:spacing w:after="529" w:line="261" w:lineRule="auto"/>
        <w:ind w:left="-3" w:hanging="10"/>
        <w:jc w:val="left"/>
      </w:pPr>
      <w:r>
        <w:rPr>
          <w:b/>
          <w:sz w:val="29"/>
        </w:rPr>
        <w:t>Selbstst¨andigkeitserkl¨arung</w:t>
      </w:r>
    </w:p>
    <w:p w14:paraId="3A585BF0" w14:textId="77777777" w:rsidR="00A21FDC" w:rsidRDefault="00252176">
      <w:pPr>
        <w:spacing w:after="1281"/>
        <w:ind w:left="2" w:right="163"/>
      </w:pPr>
      <w:r>
        <w:t xml:space="preserve">Hiermit versichere ich, dass ich die vorliegende Masterarbeit selbstst¨andig und nur unter Zuhilfenahme der angegebenen direkten und indirekten Quellen erstellt habe. Diese Arbeit wurde in gleicher </w:t>
      </w:r>
      <w:proofErr w:type="gramStart"/>
      <w:r>
        <w:t>oder</w:t>
      </w:r>
      <w:proofErr w:type="gramEnd"/>
      <w:r>
        <w:t xml:space="preserve"> ¨ahnlicher Form noch bei keinem anderen Prufer als Pr¨ ufungsleistunf eingereicht und ist noch nicht¨ veroffentlich.¨</w:t>
      </w:r>
    </w:p>
    <w:p w14:paraId="6ACBD708" w14:textId="77777777" w:rsidR="00A21FDC" w:rsidRDefault="00252176">
      <w:pPr>
        <w:spacing w:after="529" w:line="261" w:lineRule="auto"/>
        <w:ind w:left="-3" w:hanging="10"/>
        <w:jc w:val="left"/>
      </w:pPr>
      <w:r>
        <w:rPr>
          <w:b/>
          <w:sz w:val="29"/>
        </w:rPr>
        <w:t>Statement of Authorship</w:t>
      </w:r>
    </w:p>
    <w:p w14:paraId="29054DBC" w14:textId="77777777" w:rsidR="00A21FDC" w:rsidRDefault="00252176">
      <w:pPr>
        <w:spacing w:after="1159"/>
        <w:ind w:left="2" w:right="163"/>
      </w:pPr>
      <w:r>
        <w:lastRenderedPageBreak/>
        <w:t>Hereby I declare that I completed this Master’s Thesis on my own and that information which has been directly or indirectly taken from other sources has been noted as such. Neither this, nor a similar work, has been published or presented to an examination committee.</w:t>
      </w:r>
    </w:p>
    <w:p w14:paraId="4B83FAA4" w14:textId="77777777" w:rsidR="00A21FDC" w:rsidRDefault="00252176">
      <w:pPr>
        <w:spacing w:after="62" w:line="259" w:lineRule="auto"/>
        <w:ind w:left="5936" w:firstLine="0"/>
        <w:jc w:val="left"/>
      </w:pPr>
      <w:r>
        <w:rPr>
          <w:noProof/>
          <w:sz w:val="22"/>
        </w:rPr>
        <mc:AlternateContent>
          <mc:Choice Requires="wpg">
            <w:drawing>
              <wp:inline distT="0" distB="0" distL="0" distR="0" wp14:anchorId="2FB0F945" wp14:editId="33578F5A">
                <wp:extent cx="1524000" cy="6350"/>
                <wp:effectExtent l="0" t="0" r="0" b="0"/>
                <wp:docPr id="84970" name="Group 84970"/>
                <wp:cNvGraphicFramePr/>
                <a:graphic xmlns:a="http://schemas.openxmlformats.org/drawingml/2006/main">
                  <a:graphicData uri="http://schemas.microsoft.com/office/word/2010/wordprocessingGroup">
                    <wpg:wgp>
                      <wpg:cNvGrpSpPr/>
                      <wpg:grpSpPr>
                        <a:xfrm>
                          <a:off x="0" y="0"/>
                          <a:ext cx="1524000" cy="6350"/>
                          <a:chOff x="0" y="0"/>
                          <a:chExt cx="1524000" cy="6350"/>
                        </a:xfrm>
                      </wpg:grpSpPr>
                      <wps:wsp>
                        <wps:cNvPr id="2178" name="Shape 2178"/>
                        <wps:cNvSpPr/>
                        <wps:spPr>
                          <a:xfrm>
                            <a:off x="0" y="0"/>
                            <a:ext cx="1524000" cy="0"/>
                          </a:xfrm>
                          <a:custGeom>
                            <a:avLst/>
                            <a:gdLst/>
                            <a:ahLst/>
                            <a:cxnLst/>
                            <a:rect l="0" t="0" r="0" b="0"/>
                            <a:pathLst>
                              <a:path w="1524000">
                                <a:moveTo>
                                  <a:pt x="0" y="0"/>
                                </a:moveTo>
                                <a:lnTo>
                                  <a:pt x="15240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B90EA9" id="Group 84970" o:spid="_x0000_s1026" style="width:120pt;height:.5pt;mso-position-horizontal-relative:char;mso-position-vertical-relative:line" coordsize="152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">
                <v:shape id="Shape 2178" o:spid="_x0000_s1027" style="position:absolute;width:15240;height:0;visibility:visible;mso-wrap-style:square;v-text-anchor:top" coordsize="152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N/cIA&#10;AADdAAAADwAAAGRycy9kb3ducmV2LnhtbERPz2vCMBS+D/Y/hCd4GZrqwdlqFBkTvMhQN8+P5tmU&#10;Ni8lyWz9781hsOPH93u9HWwr7uRD7VjBbJqBIC6drrlS8H3ZT5YgQkTW2DomBQ8KsN28vqyx0K7n&#10;E93PsRIphEOBCkyMXSFlKA1ZDFPXESfu5rzFmKCvpPbYp3DbynmWLaTFmlODwY4+DJXN+dcqaA67&#10;t+Nn/pP7JnMmP31dh6q/KjUeDbsViEhD/Bf/uQ9awXz2nuamN+k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I39wgAAAN0AAAAPAAAAAAAAAAAAAAAAAJgCAABkcnMvZG93&#10;bnJldi54bWxQSwUGAAAAAAQABAD1AAAAhwMAAAAA&#10;" path="m,l1524000,e" filled="f" strokeweight=".5pt">
                  <v:stroke miterlimit="83231f" joinstyle="miter"/>
                  <v:path arrowok="t" textboxrect="0,0,1524000,0"/>
                </v:shape>
                <w10:anchorlock/>
              </v:group>
            </w:pict>
          </mc:Fallback>
        </mc:AlternateContent>
      </w:r>
    </w:p>
    <w:p w14:paraId="21333B26" w14:textId="77777777" w:rsidR="00A21FDC" w:rsidRDefault="00252176">
      <w:pPr>
        <w:tabs>
          <w:tab w:val="right" w:pos="8502"/>
        </w:tabs>
        <w:ind w:left="-6" w:firstLine="0"/>
        <w:jc w:val="left"/>
      </w:pPr>
      <w:r>
        <w:t>Weimar, 10. June 2016</w:t>
      </w:r>
      <w:r>
        <w:tab/>
        <w:t>Marcus Kossatz</w:t>
      </w:r>
    </w:p>
    <w:p w14:paraId="4570E4EA" w14:textId="77777777" w:rsidR="00A21FDC" w:rsidRDefault="00252176">
      <w:pPr>
        <w:spacing w:after="327" w:line="261" w:lineRule="auto"/>
        <w:ind w:left="-3" w:hanging="10"/>
        <w:jc w:val="left"/>
      </w:pPr>
      <w:r>
        <w:rPr>
          <w:b/>
          <w:sz w:val="29"/>
        </w:rPr>
        <w:t>Acknowledgements</w:t>
      </w:r>
    </w:p>
    <w:p w14:paraId="170AC31F" w14:textId="77777777" w:rsidR="00A21FDC" w:rsidRDefault="00252176">
      <w:pPr>
        <w:ind w:left="2" w:right="163"/>
      </w:pPr>
      <w:r>
        <w:t>The work on this Master’s Thesis began in October 2015 and ended in June 2016. I want to thank my supervisors Prof. Volker Rodehorst and Prof. Sven Bertel for the continuous advices, ideas and the motivation to work on this topic of my choice.</w:t>
      </w:r>
    </w:p>
    <w:p w14:paraId="12EC3523" w14:textId="77777777" w:rsidR="00A21FDC" w:rsidRDefault="00252176">
      <w:pPr>
        <w:ind w:left="2" w:right="163"/>
      </w:pPr>
      <w:r>
        <w:t xml:space="preserve">The majority of the time of this thesis (October-December 2015 and February-May 2016) I have spent at the </w:t>
      </w:r>
      <w:r>
        <w:rPr>
          <w:i/>
        </w:rPr>
        <w:t xml:space="preserve">Scholars’ Lab </w:t>
      </w:r>
      <w:r>
        <w:t xml:space="preserve">of </w:t>
      </w:r>
      <w:r>
        <w:rPr>
          <w:i/>
        </w:rPr>
        <w:t>University of Virginia</w:t>
      </w:r>
      <w:r>
        <w:t xml:space="preserve">. I was provided with an excellent workspace, very cooperative people and delicious oatmeal raising cookies that all contributed to a great work atmosphere in Charlottesville, Virginia. I especially want to thank all the members of the </w:t>
      </w:r>
      <w:r>
        <w:rPr>
          <w:i/>
        </w:rPr>
        <w:t xml:space="preserve">Scholars’ Lab </w:t>
      </w:r>
      <w:r>
        <w:t>that were always eager to solve my problems regarding the concept and the implementation of this thesis, espacially Ammon, Eric, Scott, Purdom, Jeremy, Chris, Wayne, Ronda, Laura, Becca, Shane and Veronica. The perspective of humanity scholars on my project were very valuable for me personally and for my work. Thank you!</w:t>
      </w:r>
    </w:p>
    <w:p w14:paraId="0ABF2E06" w14:textId="77777777" w:rsidR="00A21FDC" w:rsidRDefault="00252176">
      <w:pPr>
        <w:ind w:left="2" w:right="163"/>
      </w:pPr>
      <w:r>
        <w:t>Since this thesis was an advancement of HistoGlobe, the project I have founded in 2010, I want to thank everybody that has ever been involved in this project. In the previous 6 years I have learned how to (not) make a project successful that almost everybody likes. Special thanks goes to Frej with whom I developed the first prototype in 2011. From 2012 on, my coworkers, fellow students and friends Simon and Felix deserve great credit for everything they have done to HistoGlobe and me. Their implementation of the current state of HistoGlobe was my basis I could build on. I also want to thank the other developers that have spent their free time, ideas and coding skills on the HistoGlobe project: Sascha, Sebastian, Lene, Max, Chris and Sebastian. Thank you Christian for always burning for HistoGlobe and trying to make the project profitable. Im also thankful for Carola and Katrin who have spent significant free time on HistoGlobe in 2013. Last but not least a huge Thank You to my friend and colleague Tobias for your high efforts for the HistoGlobe project, great concepts and stunning designs. I have learned from you how valuable good design is.</w:t>
      </w:r>
    </w:p>
    <w:p w14:paraId="63555965" w14:textId="77777777" w:rsidR="00A21FDC" w:rsidRDefault="00252176">
      <w:pPr>
        <w:ind w:left="2" w:right="163"/>
      </w:pPr>
      <w:r>
        <w:t xml:space="preserve">Thank you, </w:t>
      </w:r>
      <w:r>
        <w:rPr>
          <w:i/>
        </w:rPr>
        <w:t xml:space="preserve">Bauhaus-Universit¨at Weimar </w:t>
      </w:r>
      <w:r>
        <w:t>and all the associated professors and academic staff at this great instiution, for the support throughout the previous seven years. The history and the values of the Bauhaus have inspired me and are a big part of how I think, develop and create.</w:t>
      </w:r>
    </w:p>
    <w:p w14:paraId="5C5360E4" w14:textId="77777777" w:rsidR="00A21FDC" w:rsidRDefault="00252176">
      <w:pPr>
        <w:ind w:left="2" w:right="163"/>
      </w:pPr>
      <w:r>
        <w:t xml:space="preserve">Finally, I want to thank my family that has always been there for me in the first 26 years of my life. I have studies for a while, had three longer stays in foreign countries and spent some of my time with </w:t>
      </w:r>
      <w:r>
        <w:lastRenderedPageBreak/>
        <w:t>entrepreneurial ideas instead of my studies. But anyways, my parents, my brother, my sister and the rest of my family have always supported me. That feeling is invaluable and I am thankful for that.</w:t>
      </w:r>
    </w:p>
    <w:p w14:paraId="05B8E592" w14:textId="77777777" w:rsidR="00A21FDC" w:rsidRDefault="00252176">
      <w:pPr>
        <w:ind w:left="2" w:right="163"/>
      </w:pPr>
      <w:r>
        <w:t xml:space="preserve">Last but not least, thank you to John Oliver and </w:t>
      </w:r>
      <w:r>
        <w:rPr>
          <w:i/>
        </w:rPr>
        <w:t>Last Week’s Tonight</w:t>
      </w:r>
      <w:r>
        <w:t>. It was the best possible distraction for the work on my thesis.</w:t>
      </w:r>
    </w:p>
    <w:p w14:paraId="214BC43E" w14:textId="77777777" w:rsidR="00A21FDC" w:rsidRDefault="00252176">
      <w:pPr>
        <w:spacing w:after="16" w:line="528" w:lineRule="auto"/>
        <w:ind w:left="-3" w:right="3826" w:hanging="10"/>
        <w:jc w:val="left"/>
      </w:pPr>
      <w:r>
        <w:rPr>
          <w:b/>
          <w:sz w:val="41"/>
        </w:rPr>
        <w:t>Chapter 1</w:t>
      </w:r>
    </w:p>
    <w:p w14:paraId="72B44CD2" w14:textId="77777777" w:rsidR="00A21FDC" w:rsidRDefault="00252176">
      <w:pPr>
        <w:pStyle w:val="Heading1"/>
        <w:spacing w:after="16" w:line="528" w:lineRule="auto"/>
        <w:ind w:left="-3" w:right="3826"/>
      </w:pPr>
      <w:bookmarkStart w:id="0" w:name="_Toc129076"/>
      <w:r>
        <w:t>Introduction</w:t>
      </w:r>
      <w:bookmarkEnd w:id="0"/>
    </w:p>
    <w:p w14:paraId="09F40D60" w14:textId="77777777" w:rsidR="00A21FDC" w:rsidRDefault="00252176">
      <w:pPr>
        <w:spacing w:after="12" w:line="267" w:lineRule="auto"/>
        <w:ind w:left="495" w:right="718" w:hanging="10"/>
        <w:jc w:val="left"/>
      </w:pPr>
      <w:r>
        <w:rPr>
          <w:i/>
          <w:sz w:val="24"/>
        </w:rPr>
        <w:t>Imagine there’s no countries</w:t>
      </w:r>
    </w:p>
    <w:p w14:paraId="72B1E3BA" w14:textId="77777777" w:rsidR="00A21FDC" w:rsidRDefault="00252176">
      <w:pPr>
        <w:spacing w:after="12" w:line="267" w:lineRule="auto"/>
        <w:ind w:left="495" w:right="718" w:hanging="10"/>
        <w:jc w:val="left"/>
      </w:pPr>
      <w:r>
        <w:rPr>
          <w:i/>
          <w:sz w:val="24"/>
        </w:rPr>
        <w:t>It isn’t hard to do</w:t>
      </w:r>
    </w:p>
    <w:p w14:paraId="2D7A5E31" w14:textId="77777777" w:rsidR="00A21FDC" w:rsidRDefault="00252176">
      <w:pPr>
        <w:spacing w:after="12" w:line="267" w:lineRule="auto"/>
        <w:ind w:left="495" w:right="718" w:hanging="10"/>
        <w:jc w:val="left"/>
      </w:pPr>
      <w:r>
        <w:rPr>
          <w:i/>
          <w:sz w:val="24"/>
        </w:rPr>
        <w:t>Nothing to kill or die for</w:t>
      </w:r>
    </w:p>
    <w:p w14:paraId="4A7C4EF3" w14:textId="77777777" w:rsidR="00A21FDC" w:rsidRDefault="00252176">
      <w:pPr>
        <w:spacing w:after="12" w:line="267" w:lineRule="auto"/>
        <w:ind w:left="495" w:right="718" w:hanging="10"/>
        <w:jc w:val="left"/>
      </w:pPr>
      <w:r>
        <w:rPr>
          <w:i/>
          <w:sz w:val="24"/>
        </w:rPr>
        <w:t>And no religion too</w:t>
      </w:r>
    </w:p>
    <w:p w14:paraId="1DED8F41" w14:textId="77777777" w:rsidR="00A21FDC" w:rsidRDefault="00252176">
      <w:pPr>
        <w:spacing w:after="12" w:line="267" w:lineRule="auto"/>
        <w:ind w:left="495" w:right="718" w:hanging="10"/>
        <w:jc w:val="left"/>
      </w:pPr>
      <w:r>
        <w:rPr>
          <w:i/>
          <w:sz w:val="24"/>
        </w:rPr>
        <w:t>Imagine all the people</w:t>
      </w:r>
    </w:p>
    <w:p w14:paraId="3D9D7553" w14:textId="77777777" w:rsidR="00A21FDC" w:rsidRDefault="00252176">
      <w:pPr>
        <w:spacing w:after="364" w:line="267" w:lineRule="auto"/>
        <w:ind w:left="495" w:right="718" w:hanging="10"/>
        <w:jc w:val="left"/>
      </w:pPr>
      <w:r>
        <w:rPr>
          <w:i/>
          <w:sz w:val="24"/>
        </w:rPr>
        <w:t>Living life in peace</w:t>
      </w:r>
    </w:p>
    <w:p w14:paraId="5CAABA48" w14:textId="77777777" w:rsidR="00A21FDC" w:rsidRDefault="00252176">
      <w:pPr>
        <w:spacing w:after="235" w:line="265" w:lineRule="auto"/>
        <w:ind w:right="155" w:hanging="10"/>
        <w:jc w:val="right"/>
      </w:pPr>
      <w:r>
        <w:rPr>
          <w:i/>
        </w:rPr>
        <w:t xml:space="preserve">– John Lennon, </w:t>
      </w:r>
      <w:r>
        <w:t xml:space="preserve">Imagine </w:t>
      </w:r>
      <w:r>
        <w:rPr>
          <w:i/>
        </w:rPr>
        <w:t>(1971)</w:t>
      </w:r>
    </w:p>
    <w:p w14:paraId="1CB940CA" w14:textId="77777777" w:rsidR="00A21FDC" w:rsidRDefault="00252176">
      <w:pPr>
        <w:ind w:left="2" w:right="163"/>
      </w:pPr>
      <w:del w:id="1" w:author="Tom" w:date="2016-06-06T20:05:00Z">
        <w:r w:rsidDel="009F2765">
          <w:delText xml:space="preserve">The song of </w:delText>
        </w:r>
      </w:del>
      <w:r>
        <w:t>John Lennon</w:t>
      </w:r>
      <w:ins w:id="2" w:author="Tom" w:date="2016-06-06T20:05:00Z">
        <w:r w:rsidR="009F2765">
          <w:t>’s song</w:t>
        </w:r>
      </w:ins>
      <w:r>
        <w:t xml:space="preserve"> is an anthem for peace on Earth, for brotherhood of people, for the end of materialism – but also for the end of countries. He connects the concept of a country to </w:t>
      </w:r>
      <w:ins w:id="3" w:author="Tom" w:date="2016-06-06T20:04:00Z">
        <w:r w:rsidR="009F2765">
          <w:t xml:space="preserve">the </w:t>
        </w:r>
      </w:ins>
      <w:r>
        <w:t>nationalism that encourages people to fight and die for</w:t>
      </w:r>
      <w:ins w:id="4" w:author="Tom" w:date="2016-06-06T20:04:00Z">
        <w:r w:rsidR="009F2765">
          <w:t xml:space="preserve"> it</w:t>
        </w:r>
      </w:ins>
      <w:r>
        <w:t xml:space="preserve">. John Lennon wrote </w:t>
      </w:r>
      <w:del w:id="5" w:author="Tom" w:date="2016-06-06T20:07:00Z">
        <w:r w:rsidDel="009F2765">
          <w:delText>the song</w:delText>
        </w:r>
      </w:del>
      <w:ins w:id="6" w:author="Tom" w:date="2016-06-06T20:07:00Z">
        <w:r w:rsidR="009F2765">
          <w:rPr>
            <w:i/>
          </w:rPr>
          <w:t>Imagine</w:t>
        </w:r>
      </w:ins>
      <w:r>
        <w:t xml:space="preserve"> in the 1970s, in the midst of the Cold War between the capitalist</w:t>
      </w:r>
      <w:del w:id="7" w:author="Tom" w:date="2016-06-06T20:08:00Z">
        <w:r w:rsidDel="009F2765">
          <w:delText>ic</w:delText>
        </w:r>
      </w:del>
      <w:r>
        <w:t xml:space="preserve"> and</w:t>
      </w:r>
      <w:del w:id="8" w:author="Tom" w:date="2016-06-06T20:08:00Z">
        <w:r w:rsidDel="009F2765">
          <w:delText xml:space="preserve"> the</w:delText>
        </w:r>
      </w:del>
      <w:r>
        <w:t xml:space="preserve"> socialist</w:t>
      </w:r>
      <w:del w:id="9" w:author="Tom" w:date="2016-06-06T20:08:00Z">
        <w:r w:rsidDel="009F2765">
          <w:delText>ic</w:delText>
        </w:r>
      </w:del>
      <w:r>
        <w:t xml:space="preserve"> bloc</w:t>
      </w:r>
      <w:ins w:id="10" w:author="Tom" w:date="2016-06-06T20:08:00Z">
        <w:r w:rsidR="009F2765">
          <w:t>s</w:t>
        </w:r>
      </w:ins>
      <w:r>
        <w:t xml:space="preserve">, only 30 years after World War II and 50 years after World War I. Especially in Europe this time point would have probably not been described as “peaceful”. And </w:t>
      </w:r>
      <w:ins w:id="11" w:author="Tom" w:date="2016-06-06T20:08:00Z">
        <w:r w:rsidR="009F2765">
          <w:t xml:space="preserve">many, </w:t>
        </w:r>
      </w:ins>
      <w:r>
        <w:t>not just John Lennon</w:t>
      </w:r>
      <w:ins w:id="12" w:author="Tom" w:date="2016-06-06T20:08:00Z">
        <w:r w:rsidR="009F2765">
          <w:t>,</w:t>
        </w:r>
      </w:ins>
      <w:r>
        <w:t xml:space="preserve"> connected this lack of peace with the existence of national states divided by artificial borders.</w:t>
      </w:r>
    </w:p>
    <w:p w14:paraId="09F736B0" w14:textId="77777777" w:rsidR="00A21FDC" w:rsidRDefault="00252176">
      <w:pPr>
        <w:ind w:left="2" w:right="163"/>
      </w:pPr>
      <w:r>
        <w:t xml:space="preserve">Now, another 45 years later, the situation in Europe looks much different: </w:t>
      </w:r>
      <w:ins w:id="13" w:author="Tom" w:date="2016-06-06T20:09:00Z">
        <w:r w:rsidR="009F2765">
          <w:t>m</w:t>
        </w:r>
      </w:ins>
      <w:del w:id="14" w:author="Tom" w:date="2016-06-06T20:09:00Z">
        <w:r w:rsidDel="009F2765">
          <w:delText>M</w:delText>
        </w:r>
      </w:del>
      <w:r>
        <w:t>ost countries are united in a confederation of</w:t>
      </w:r>
      <w:del w:id="15" w:author="Tom" w:date="2016-06-06T20:10:00Z">
        <w:r w:rsidDel="006B637A">
          <w:delText xml:space="preserve"> a</w:delText>
        </w:r>
      </w:del>
      <w:r>
        <w:t xml:space="preserve"> largely shared econom</w:t>
      </w:r>
      <w:ins w:id="16" w:author="Tom" w:date="2016-06-06T20:10:00Z">
        <w:r w:rsidR="006B637A">
          <w:t>ies</w:t>
        </w:r>
      </w:ins>
      <w:del w:id="17" w:author="Tom" w:date="2016-06-06T20:10:00Z">
        <w:r w:rsidDel="006B637A">
          <w:delText>y</w:delText>
        </w:r>
      </w:del>
      <w:r>
        <w:t>. While there are still countries with clearly defined borders, they are mostly of legal nature</w:t>
      </w:r>
      <w:ins w:id="18" w:author="Tom" w:date="2016-06-06T20:11:00Z">
        <w:r w:rsidR="006B637A">
          <w:t xml:space="preserve"> and </w:t>
        </w:r>
      </w:ins>
      <w:del w:id="19" w:author="Tom" w:date="2016-06-06T20:11:00Z">
        <w:r w:rsidDel="006B637A">
          <w:delText xml:space="preserve">, but </w:delText>
        </w:r>
      </w:del>
      <w:r>
        <w:t xml:space="preserve">citizens of the European Union can travel freely within large parts of Europe. This concept is celebrated as a major achievement, but it is mostly forgotten that the concept of nations with solid borders </w:t>
      </w:r>
      <w:del w:id="20" w:author="Tom" w:date="2016-06-06T20:12:00Z">
        <w:r w:rsidDel="00252176">
          <w:delText>has not been there</w:delText>
        </w:r>
      </w:del>
      <w:ins w:id="21" w:author="Tom" w:date="2016-06-06T20:12:00Z">
        <w:r>
          <w:t>was absent</w:t>
        </w:r>
      </w:ins>
      <w:r>
        <w:t xml:space="preserve"> 200 years ago. While traveling back then was probably not as pleasant as it is today, Goethe at least did not need a passport when he traveled to Italy and back to Weimar. He also did not travel </w:t>
      </w:r>
      <w:del w:id="22" w:author="Veronica" w:date="2016-06-07T07:32:00Z">
        <w:r w:rsidDel="006E2FA2">
          <w:delText xml:space="preserve">not </w:delText>
        </w:r>
      </w:del>
      <w:r>
        <w:t xml:space="preserve">from </w:t>
      </w:r>
      <w:ins w:id="23" w:author="Tom" w:date="2016-06-06T20:15:00Z">
        <w:r>
          <w:t xml:space="preserve">the </w:t>
        </w:r>
      </w:ins>
      <w:r>
        <w:t xml:space="preserve">country “Germany” via “Austria” to “Italy”, but he </w:t>
      </w:r>
      <w:del w:id="24" w:author="Tom" w:date="2016-06-06T20:15:00Z">
        <w:r w:rsidDel="00252176">
          <w:delText xml:space="preserve">rather </w:delText>
        </w:r>
      </w:del>
      <w:ins w:id="25" w:author="Tom" w:date="2016-06-06T20:15:00Z">
        <w:r>
          <w:t xml:space="preserve">instead </w:t>
        </w:r>
      </w:ins>
      <w:r>
        <w:t>crossed several duchies and principalities that do not exist anymore.</w:t>
      </w:r>
    </w:p>
    <w:p w14:paraId="6BF9C558" w14:textId="77777777" w:rsidR="00A21FDC" w:rsidRDefault="00252176">
      <w:pPr>
        <w:pStyle w:val="Heading2"/>
        <w:tabs>
          <w:tab w:val="center" w:pos="1436"/>
        </w:tabs>
        <w:ind w:left="-13" w:firstLine="0"/>
      </w:pPr>
      <w:bookmarkStart w:id="26" w:name="_Toc129077"/>
      <w:r>
        <w:lastRenderedPageBreak/>
        <w:t>1.1</w:t>
      </w:r>
      <w:r>
        <w:tab/>
        <w:t>Motivation</w:t>
      </w:r>
      <w:bookmarkEnd w:id="26"/>
    </w:p>
    <w:p w14:paraId="68149EC7" w14:textId="77777777" w:rsidR="00A21FDC" w:rsidRDefault="00252176">
      <w:pPr>
        <w:ind w:left="2" w:right="163"/>
      </w:pPr>
      <w:r>
        <w:t xml:space="preserve">What we might call “our country” today has changed </w:t>
      </w:r>
      <w:del w:id="27" w:author="Tom" w:date="2016-06-06T20:16:00Z">
        <w:r w:rsidDel="00252176">
          <w:delText>a lot in the past</w:delText>
        </w:r>
      </w:del>
      <w:ins w:id="28" w:author="Tom" w:date="2016-06-06T20:16:00Z">
        <w:r>
          <w:t>greatly through history</w:t>
        </w:r>
      </w:ins>
      <w:r>
        <w:t xml:space="preserve">. Hardly any of the current 193 member states of the United Nations </w:t>
      </w:r>
      <w:ins w:id="29" w:author="Tom" w:date="2016-06-06T20:16:00Z">
        <w:r>
          <w:t>have the</w:t>
        </w:r>
      </w:ins>
      <w:del w:id="30" w:author="Tom" w:date="2016-06-06T20:16:00Z">
        <w:r w:rsidDel="00252176">
          <w:delText>are in their</w:delText>
        </w:r>
      </w:del>
      <w:r>
        <w:t xml:space="preserve"> same border</w:t>
      </w:r>
      <w:ins w:id="31" w:author="Tom" w:date="2016-06-06T20:16:00Z">
        <w:r>
          <w:t>s</w:t>
        </w:r>
      </w:ins>
      <w:r>
        <w:t xml:space="preserve"> as </w:t>
      </w:r>
      <w:ins w:id="32" w:author="Tom" w:date="2016-06-06T20:16:00Z">
        <w:r>
          <w:t xml:space="preserve">they did </w:t>
        </w:r>
      </w:ins>
      <w:r>
        <w:t xml:space="preserve">100 years ago. </w:t>
      </w:r>
      <w:del w:id="33" w:author="Tom" w:date="2016-06-06T20:17:00Z">
        <w:r w:rsidDel="00252176">
          <w:delText>The c</w:delText>
        </w:r>
      </w:del>
      <w:ins w:id="34" w:author="Tom" w:date="2016-06-06T20:17:00Z">
        <w:r>
          <w:t>C</w:t>
        </w:r>
      </w:ins>
      <w:r>
        <w:t>ountries have evolved in time and space</w:t>
      </w:r>
      <w:ins w:id="35" w:author="Tom" w:date="2016-06-06T20:17:00Z">
        <w:r>
          <w:t xml:space="preserve"> - w</w:t>
        </w:r>
      </w:ins>
      <w:del w:id="36" w:author="Tom" w:date="2016-06-06T20:17:00Z">
        <w:r w:rsidDel="00252176">
          <w:delText>. W</w:delText>
        </w:r>
      </w:del>
      <w:r>
        <w:t xml:space="preserve">ould it not be nice to see this development? Would it not be nice to have a map that shows the state of the world at any point in history? With that map we </w:t>
      </w:r>
      <w:del w:id="37" w:author="Tom" w:date="2016-06-06T20:18:00Z">
        <w:r w:rsidDel="00252176">
          <w:delText xml:space="preserve">can </w:delText>
        </w:r>
      </w:del>
      <w:ins w:id="38" w:author="Tom" w:date="2016-06-06T20:18:00Z">
        <w:r>
          <w:t xml:space="preserve">could </w:t>
        </w:r>
      </w:ins>
      <w:r>
        <w:t>see how our country looked</w:t>
      </w:r>
      <w:ins w:id="39" w:author="Tom" w:date="2016-06-06T20:17:00Z">
        <w:r>
          <w:t xml:space="preserve"> </w:t>
        </w:r>
      </w:ins>
      <w:del w:id="40" w:author="Tom" w:date="2016-06-06T20:17:00Z">
        <w:r w:rsidDel="00252176">
          <w:delText xml:space="preserve"> like </w:delText>
        </w:r>
      </w:del>
      <w:r>
        <w:t>100</w:t>
      </w:r>
      <w:ins w:id="41" w:author="Tom" w:date="2016-06-06T20:18:00Z">
        <w:r>
          <w:t xml:space="preserve">, </w:t>
        </w:r>
      </w:ins>
      <w:del w:id="42" w:author="Tom" w:date="2016-06-06T20:18:00Z">
        <w:r w:rsidDel="00252176">
          <w:delText xml:space="preserve"> years ago. </w:delText>
        </w:r>
      </w:del>
      <w:r>
        <w:t>200</w:t>
      </w:r>
      <w:ins w:id="43" w:author="Tom" w:date="2016-06-06T20:18:00Z">
        <w:r>
          <w:t xml:space="preserve">, or even </w:t>
        </w:r>
      </w:ins>
      <w:del w:id="44" w:author="Tom" w:date="2016-06-06T20:18:00Z">
        <w:r w:rsidDel="00252176">
          <w:delText xml:space="preserve"> years ago. </w:delText>
        </w:r>
      </w:del>
      <w:r>
        <w:t>1000 years ago. We could see how settlements became cities and principalities became national states. While there are many historical sources describing one point in history,</w:t>
      </w:r>
      <w:ins w:id="45" w:author="Tom" w:date="2016-06-06T20:20:00Z">
        <w:r>
          <w:t xml:space="preserve"> </w:t>
        </w:r>
      </w:ins>
      <w:del w:id="46" w:author="Tom" w:date="2016-06-06T20:19:00Z">
        <w:r w:rsidDel="00252176">
          <w:delText xml:space="preserve"> may </w:delText>
        </w:r>
      </w:del>
      <w:ins w:id="47" w:author="Tom" w:date="2016-06-06T20:20:00Z">
        <w:r>
          <w:t>be they</w:t>
        </w:r>
      </w:ins>
      <w:del w:id="48" w:author="Tom" w:date="2016-06-06T20:20:00Z">
        <w:r w:rsidDel="00252176">
          <w:delText>it be</w:delText>
        </w:r>
      </w:del>
      <w:r>
        <w:t xml:space="preserve"> governmental bills, historical maps or diary entries of kings, there is no such thing as a comprehensive historical world atlas that lets you travel back in time and space and explore </w:t>
      </w:r>
      <w:r>
        <w:rPr>
          <w:i/>
        </w:rPr>
        <w:t xml:space="preserve">when </w:t>
      </w:r>
      <w:r>
        <w:t xml:space="preserve">our country changed, </w:t>
      </w:r>
      <w:r>
        <w:rPr>
          <w:i/>
        </w:rPr>
        <w:t xml:space="preserve">where </w:t>
      </w:r>
      <w:r>
        <w:t xml:space="preserve">it changed – and most importantly </w:t>
      </w:r>
      <w:r>
        <w:rPr>
          <w:i/>
        </w:rPr>
        <w:t>why</w:t>
      </w:r>
      <w:r>
        <w:t xml:space="preserve">? This </w:t>
      </w:r>
      <w:del w:id="49" w:author="Tom" w:date="2016-06-06T20:25:00Z">
        <w:r w:rsidDel="007734E7">
          <w:delText>thesis is all about that</w:delText>
        </w:r>
      </w:del>
      <w:ins w:id="50" w:author="Tom" w:date="2016-06-06T20:25:00Z">
        <w:r w:rsidR="007734E7">
          <w:t>is the question at the heart of this thesis</w:t>
        </w:r>
      </w:ins>
      <w:r>
        <w:t xml:space="preserve">: How can the historical development of countries be </w:t>
      </w:r>
      <w:del w:id="51" w:author="Tom" w:date="2016-06-06T20:26:00Z">
        <w:r w:rsidDel="007734E7">
          <w:delText>shown</w:delText>
        </w:r>
      </w:del>
      <w:ins w:id="52" w:author="Tom" w:date="2016-06-06T20:26:00Z">
        <w:r w:rsidR="007734E7">
          <w:t>visualized</w:t>
        </w:r>
      </w:ins>
      <w:r>
        <w:t>, for the benefit of a better understanding of how we became what we are today.</w:t>
      </w:r>
    </w:p>
    <w:p w14:paraId="7A1C2203" w14:textId="77777777" w:rsidR="00A21FDC" w:rsidRDefault="00252176">
      <w:pPr>
        <w:spacing w:after="214" w:line="289" w:lineRule="auto"/>
        <w:ind w:left="-3" w:right="115" w:hanging="10"/>
        <w:jc w:val="left"/>
      </w:pPr>
      <w:r>
        <w:t xml:space="preserve">This is a very complicated undertaking, given that countries </w:t>
      </w:r>
      <w:del w:id="53" w:author="Tom" w:date="2016-06-06T20:28:00Z">
        <w:r w:rsidDel="007734E7">
          <w:delText>have changed frequently</w:delText>
        </w:r>
      </w:del>
      <w:ins w:id="54" w:author="Tom" w:date="2016-06-06T20:28:00Z">
        <w:r w:rsidR="007734E7">
          <w:t>are frequently in flux</w:t>
        </w:r>
      </w:ins>
      <w:r>
        <w:t xml:space="preserve">. </w:t>
      </w:r>
      <w:ins w:id="55" w:author="Tom" w:date="2016-06-06T20:29:00Z">
        <w:r w:rsidR="007734E7">
          <w:t>T</w:t>
        </w:r>
      </w:ins>
      <w:del w:id="56" w:author="Tom" w:date="2016-06-06T20:29:00Z">
        <w:r w:rsidDel="007734E7">
          <w:delText>But t</w:delText>
        </w:r>
      </w:del>
      <w:r>
        <w:t xml:space="preserve">here are </w:t>
      </w:r>
      <w:del w:id="57" w:author="Tom" w:date="2016-06-06T20:51:00Z">
        <w:r w:rsidDel="006A183D">
          <w:delText xml:space="preserve">severe </w:delText>
        </w:r>
      </w:del>
      <w:ins w:id="58" w:author="Tom" w:date="2016-06-06T20:51:00Z">
        <w:r w:rsidR="006A183D">
          <w:t xml:space="preserve">serious </w:t>
        </w:r>
      </w:ins>
      <w:r>
        <w:t xml:space="preserve">conceptual problems: How do we know how a country </w:t>
      </w:r>
      <w:del w:id="59" w:author="Tom" w:date="2016-06-06T20:30:00Z">
        <w:r w:rsidDel="007734E7">
          <w:delText xml:space="preserve">has </w:delText>
        </w:r>
      </w:del>
      <w:r>
        <w:t xml:space="preserve">looked </w:t>
      </w:r>
      <w:del w:id="60" w:author="Tom" w:date="2016-06-06T20:30:00Z">
        <w:r w:rsidDel="007734E7">
          <w:delText xml:space="preserve">like </w:delText>
        </w:r>
      </w:del>
      <w:r>
        <w:t>in 1600? And</w:t>
      </w:r>
      <w:ins w:id="61" w:author="Tom" w:date="2016-06-06T20:30:00Z">
        <w:r w:rsidR="007734E7">
          <w:t>,</w:t>
        </w:r>
      </w:ins>
      <w:r>
        <w:t xml:space="preserve"> if we find an historical map of this time, can we trust it? How certain can we be that </w:t>
      </w:r>
      <w:del w:id="62" w:author="Tom" w:date="2016-06-06T20:52:00Z">
        <w:r w:rsidDel="006A183D">
          <w:delText xml:space="preserve">the countries and their borders </w:delText>
        </w:r>
      </w:del>
      <w:del w:id="63" w:author="Tom" w:date="2016-06-06T20:31:00Z">
        <w:r w:rsidDel="007734E7">
          <w:delText>are true</w:delText>
        </w:r>
      </w:del>
      <w:ins w:id="64" w:author="Tom" w:date="2016-06-06T20:52:00Z">
        <w:r w:rsidR="006A183D">
          <w:t xml:space="preserve">the recorded boundaries </w:t>
        </w:r>
      </w:ins>
      <w:ins w:id="65" w:author="Tom" w:date="2016-06-06T20:31:00Z">
        <w:r w:rsidR="007734E7">
          <w:t>reflect the reality of the time</w:t>
        </w:r>
      </w:ins>
      <w:r>
        <w:t xml:space="preserve">? </w:t>
      </w:r>
      <w:del w:id="66" w:author="Tom" w:date="2016-06-06T20:31:00Z">
        <w:r w:rsidDel="007734E7">
          <w:delText>The next problem is that</w:delText>
        </w:r>
      </w:del>
      <w:ins w:id="67" w:author="Tom" w:date="2016-06-06T20:31:00Z">
        <w:r w:rsidR="007734E7">
          <w:t>Similarly</w:t>
        </w:r>
      </w:ins>
      <w:ins w:id="68" w:author="Tom" w:date="2016-06-06T20:53:00Z">
        <w:r w:rsidR="004165CF">
          <w:t>, since t</w:t>
        </w:r>
      </w:ins>
      <w:del w:id="69" w:author="Tom" w:date="2016-06-06T20:53:00Z">
        <w:r w:rsidDel="004165CF">
          <w:delText xml:space="preserve"> </w:delText>
        </w:r>
      </w:del>
      <w:del w:id="70" w:author="Tom" w:date="2016-06-06T20:43:00Z">
        <w:r w:rsidDel="002558FE">
          <w:delText>the</w:delText>
        </w:r>
      </w:del>
      <w:del w:id="71" w:author="Tom" w:date="2016-06-06T20:53:00Z">
        <w:r w:rsidDel="004165CF">
          <w:delText xml:space="preserve"> histor</w:delText>
        </w:r>
      </w:del>
      <w:del w:id="72" w:author="Tom" w:date="2016-06-06T20:38:00Z">
        <w:r w:rsidDel="00022727">
          <w:delText>y</w:delText>
        </w:r>
      </w:del>
      <w:del w:id="73" w:author="Tom" w:date="2016-06-06T20:53:00Z">
        <w:r w:rsidDel="004165CF">
          <w:delText xml:space="preserve"> </w:delText>
        </w:r>
      </w:del>
      <w:del w:id="74" w:author="Tom" w:date="2016-06-06T20:38:00Z">
        <w:r w:rsidDel="00022727">
          <w:delText xml:space="preserve">of </w:delText>
        </w:r>
      </w:del>
      <w:del w:id="75" w:author="Tom" w:date="2016-06-06T20:53:00Z">
        <w:r w:rsidDel="004165CF">
          <w:delText xml:space="preserve">countries can </w:delText>
        </w:r>
      </w:del>
      <w:del w:id="76" w:author="Tom" w:date="2016-06-06T20:43:00Z">
        <w:r w:rsidDel="002558FE">
          <w:delText xml:space="preserve">also </w:delText>
        </w:r>
      </w:del>
      <w:del w:id="77" w:author="Tom" w:date="2016-06-06T20:53:00Z">
        <w:r w:rsidDel="004165CF">
          <w:delText>be contradictory</w:delText>
        </w:r>
      </w:del>
      <w:del w:id="78" w:author="Tom" w:date="2016-06-06T20:32:00Z">
        <w:r w:rsidDel="007734E7">
          <w:delText>. T</w:delText>
        </w:r>
      </w:del>
      <w:r>
        <w:t xml:space="preserve">here is not always </w:t>
      </w:r>
      <w:r>
        <w:rPr>
          <w:i/>
        </w:rPr>
        <w:t xml:space="preserve">one story </w:t>
      </w:r>
      <w:r>
        <w:t>which is supported by all sides</w:t>
      </w:r>
      <w:ins w:id="79" w:author="Tom" w:date="2016-06-06T20:53:00Z">
        <w:r w:rsidR="004165CF">
          <w:t xml:space="preserve">, we are faced with </w:t>
        </w:r>
      </w:ins>
      <w:ins w:id="80" w:author="Tom" w:date="2016-06-06T20:54:00Z">
        <w:r w:rsidR="004165CF">
          <w:t>contradictory</w:t>
        </w:r>
      </w:ins>
      <w:ins w:id="81" w:author="Tom" w:date="2016-06-06T20:53:00Z">
        <w:r w:rsidR="004165CF">
          <w:t xml:space="preserve"> histories from rival nations</w:t>
        </w:r>
      </w:ins>
      <w:r>
        <w:t xml:space="preserve">. </w:t>
      </w:r>
      <w:ins w:id="82" w:author="Tom" w:date="2016-06-06T20:32:00Z">
        <w:r w:rsidR="007734E7">
          <w:t>E</w:t>
        </w:r>
      </w:ins>
      <w:del w:id="83" w:author="Tom" w:date="2016-06-06T20:32:00Z">
        <w:r w:rsidDel="007734E7">
          <w:delText>There are contested territories, e</w:delText>
        </w:r>
      </w:del>
      <w:r>
        <w:t xml:space="preserve">ven today, </w:t>
      </w:r>
      <w:ins w:id="84" w:author="Tom" w:date="2016-06-06T20:39:00Z">
        <w:r w:rsidR="00022727">
          <w:t>there are conflicted territories whose ownership is unclear.</w:t>
        </w:r>
        <w:del w:id="85" w:author="Veronica" w:date="2016-06-07T07:34:00Z">
          <w:r w:rsidR="00022727" w:rsidDel="006E2FA2">
            <w:delText xml:space="preserve"> </w:delText>
          </w:r>
        </w:del>
      </w:ins>
      <w:del w:id="86" w:author="Tom" w:date="2016-06-06T20:39:00Z">
        <w:r w:rsidDel="00022727">
          <w:delText>from which it is not clear who they belong to.</w:delText>
        </w:r>
      </w:del>
      <w:del w:id="87" w:author="Tom" w:date="2016-06-06T20:40:00Z">
        <w:r w:rsidDel="00022727">
          <w:delText xml:space="preserve"> There are “places”, even today, which are not clearly a “country” because some might disagree.</w:delText>
        </w:r>
      </w:del>
      <w:r>
        <w:t xml:space="preserve"> </w:t>
      </w:r>
      <w:del w:id="88" w:author="Tom" w:date="2016-06-06T20:55:00Z">
        <w:r w:rsidDel="004165CF">
          <w:delText>There is a whole lot of uncertainty and disagreement in the history of countries that this thesis deals with.</w:delText>
        </w:r>
      </w:del>
      <w:ins w:id="89" w:author="Tom" w:date="2016-06-06T20:55:00Z">
        <w:del w:id="90" w:author="Veronica" w:date="2016-06-07T07:34:00Z">
          <w:r w:rsidR="004165CF" w:rsidDel="006E2FA2">
            <w:delText xml:space="preserve"> </w:delText>
          </w:r>
        </w:del>
        <w:r w:rsidR="004165CF">
          <w:t>There is a great deal of uncertainty and disagreement in the body of history which this thesis addresses.</w:t>
        </w:r>
      </w:ins>
    </w:p>
    <w:p w14:paraId="2451D89C" w14:textId="77777777" w:rsidR="00A21FDC" w:rsidRDefault="00252176">
      <w:pPr>
        <w:spacing w:after="682"/>
        <w:ind w:left="2" w:right="163"/>
      </w:pPr>
      <w:r>
        <w:t xml:space="preserve">Finally, the state of the world </w:t>
      </w:r>
      <w:ins w:id="91" w:author="Tom" w:date="2016-06-06T21:02:00Z">
        <w:r w:rsidR="004165CF">
          <w:t xml:space="preserve">at any discrete moment in history </w:t>
        </w:r>
      </w:ins>
      <w:del w:id="92" w:author="Tom" w:date="2016-06-06T21:02:00Z">
        <w:r w:rsidDel="004165CF">
          <w:delText>can</w:delText>
        </w:r>
      </w:del>
      <w:del w:id="93" w:author="Tom" w:date="2016-06-06T20:59:00Z">
        <w:r w:rsidDel="004165CF">
          <w:delText xml:space="preserve"> </w:delText>
        </w:r>
      </w:del>
      <w:del w:id="94" w:author="Tom" w:date="2016-06-06T21:02:00Z">
        <w:r w:rsidDel="004165CF">
          <w:delText xml:space="preserve">not be visualized at any point in history just like this – </w:delText>
        </w:r>
      </w:del>
      <w:ins w:id="95" w:author="Tom" w:date="2016-06-06T21:02:00Z">
        <w:r w:rsidR="004165CF">
          <w:t>cannot be d</w:t>
        </w:r>
        <w:r w:rsidR="004179F5">
          <w:t xml:space="preserve">isplayed as a snapshot </w:t>
        </w:r>
      </w:ins>
      <w:r>
        <w:t xml:space="preserve">because there is no freely available dataset. It is not just a visualization problem, it is a data problem. And to go even further: It is a data model problem because it is not even straightforward to say what kind of information is actually necessary to show the history of countries. </w:t>
      </w:r>
      <w:commentRangeStart w:id="96"/>
      <w:r>
        <w:t xml:space="preserve">And if we found a data model and </w:t>
      </w:r>
      <w:del w:id="97" w:author="Veronica" w:date="2016-06-07T07:35:00Z">
        <w:r w:rsidDel="006E2FA2">
          <w:delText xml:space="preserve">got </w:delText>
        </w:r>
      </w:del>
      <w:ins w:id="98" w:author="Veronica" w:date="2016-06-07T07:35:00Z">
        <w:r w:rsidR="006E2FA2">
          <w:t xml:space="preserve">acquired </w:t>
        </w:r>
      </w:ins>
      <w:r>
        <w:t xml:space="preserve">some data, we </w:t>
      </w:r>
      <w:del w:id="99" w:author="Veronica" w:date="2016-06-07T07:36:00Z">
        <w:r w:rsidDel="006E2FA2">
          <w:delText xml:space="preserve">do </w:delText>
        </w:r>
      </w:del>
      <w:ins w:id="100" w:author="Veronica" w:date="2016-06-07T07:36:00Z">
        <w:r w:rsidR="006E2FA2">
          <w:t xml:space="preserve">would </w:t>
        </w:r>
      </w:ins>
      <w:r>
        <w:t xml:space="preserve">not want to write it into a database table. </w:t>
      </w:r>
      <w:commentRangeEnd w:id="96"/>
      <w:r w:rsidR="006E2FA2">
        <w:rPr>
          <w:rStyle w:val="CommentReference"/>
        </w:rPr>
        <w:commentReference w:id="96"/>
      </w:r>
      <w:r>
        <w:t>The third goal for this thesis is to develop a well-designed user interface to edit the history of countries directly on the map.</w:t>
      </w:r>
    </w:p>
    <w:p w14:paraId="72EF9489" w14:textId="77777777" w:rsidR="00A21FDC" w:rsidRDefault="00252176">
      <w:pPr>
        <w:pStyle w:val="Heading2"/>
        <w:tabs>
          <w:tab w:val="center" w:pos="1831"/>
        </w:tabs>
        <w:ind w:left="-13" w:firstLine="0"/>
      </w:pPr>
      <w:bookmarkStart w:id="101" w:name="_Toc129078"/>
      <w:r>
        <w:t>1.2</w:t>
      </w:r>
      <w:r>
        <w:tab/>
        <w:t>Problem Domain</w:t>
      </w:r>
      <w:bookmarkEnd w:id="101"/>
    </w:p>
    <w:p w14:paraId="6C2250FD" w14:textId="77777777" w:rsidR="00A21FDC" w:rsidRDefault="00252176">
      <w:pPr>
        <w:spacing w:after="14"/>
        <w:ind w:left="495" w:right="151" w:hanging="10"/>
      </w:pPr>
      <w:r>
        <w:rPr>
          <w:i/>
        </w:rPr>
        <w:t>All human actions takes and makes place.</w:t>
      </w:r>
    </w:p>
    <w:p w14:paraId="7B89F89C" w14:textId="77777777" w:rsidR="00A21FDC" w:rsidRDefault="00252176">
      <w:pPr>
        <w:spacing w:after="14"/>
        <w:ind w:left="495" w:right="151" w:hanging="10"/>
      </w:pPr>
      <w:r>
        <w:rPr>
          <w:i/>
        </w:rPr>
        <w:t>The past is the set of places made by human action.</w:t>
      </w:r>
    </w:p>
    <w:p w14:paraId="77137EDE" w14:textId="77777777" w:rsidR="00A21FDC" w:rsidRDefault="00252176">
      <w:pPr>
        <w:spacing w:after="14"/>
        <w:ind w:left="495" w:right="151" w:hanging="10"/>
      </w:pPr>
      <w:r>
        <w:rPr>
          <w:i/>
        </w:rPr>
        <w:t>History is a map of these places.</w:t>
      </w:r>
    </w:p>
    <w:p w14:paraId="41F6F0C7" w14:textId="77777777" w:rsidR="00A21FDC" w:rsidRDefault="00252176">
      <w:pPr>
        <w:spacing w:after="433"/>
        <w:ind w:left="495" w:right="151" w:hanging="10"/>
      </w:pPr>
      <w:r>
        <w:rPr>
          <w:i/>
        </w:rPr>
        <w:t>The past thus exists not in time but in space.</w:t>
      </w:r>
    </w:p>
    <w:p w14:paraId="397FCBF3" w14:textId="77777777" w:rsidR="00A21FDC" w:rsidRDefault="00252176">
      <w:pPr>
        <w:spacing w:after="155" w:line="261" w:lineRule="auto"/>
        <w:ind w:right="179" w:hanging="10"/>
        <w:jc w:val="right"/>
      </w:pPr>
      <w:r>
        <w:lastRenderedPageBreak/>
        <w:t>– Philip J. Ethington in [Eth07, pr´ecis]</w:t>
      </w:r>
    </w:p>
    <w:p w14:paraId="76BFF1F4" w14:textId="77777777" w:rsidR="00A21FDC" w:rsidRDefault="00252176">
      <w:pPr>
        <w:ind w:left="2" w:right="163"/>
      </w:pPr>
      <w:r>
        <w:rPr>
          <w:i/>
        </w:rPr>
        <w:t xml:space="preserve">Time </w:t>
      </w:r>
      <w:r>
        <w:t xml:space="preserve">and </w:t>
      </w:r>
      <w:r>
        <w:rPr>
          <w:i/>
        </w:rPr>
        <w:t xml:space="preserve">space </w:t>
      </w:r>
      <w:r>
        <w:t xml:space="preserve">are everywhere. They are highly related to our lives and the objects we perceive. The temporal perception of the world is driven by events, may they be personal life events like a wedding or world events like the </w:t>
      </w:r>
      <w:proofErr w:type="gramStart"/>
      <w:r>
        <w:t>Fall</w:t>
      </w:r>
      <w:proofErr w:type="gramEnd"/>
      <w:r>
        <w:t xml:space="preserve"> of the Berlin Wall. While a point in time can be described by a date and a time stamp, it is not always easy to scale and grasp. This is mainly because some temporal developments happen suddenly, like a natural disaster, and some happen very slowly throughout years, decades or even centuries, like climate change. Time is not tangible. For space, the situation is different, because it can be perceived as physically existing: A place is just there, we can go there and see it. Each point on this planet can be exactly described by a pair of geographic coordinates.</w:t>
      </w:r>
    </w:p>
    <w:p w14:paraId="3CB22530" w14:textId="77777777" w:rsidR="00A21FDC" w:rsidRDefault="00252176">
      <w:pPr>
        <w:ind w:left="2" w:right="163"/>
      </w:pPr>
      <w:r>
        <w:t>The combination of both concepts in one information system would allow</w:t>
      </w:r>
      <w:ins w:id="102" w:author="Veronica" w:date="2016-06-07T07:37:00Z">
        <w:r w:rsidR="006E2FA2">
          <w:t xml:space="preserve"> one</w:t>
        </w:r>
      </w:ins>
      <w:r>
        <w:t xml:space="preserve"> to say how something has developed in time and space. </w:t>
      </w:r>
      <w:r>
        <w:rPr>
          <w:i/>
        </w:rPr>
        <w:t xml:space="preserve">Geographic Information Systems </w:t>
      </w:r>
      <w:r>
        <w:t>(GIS) allow</w:t>
      </w:r>
      <w:ins w:id="103" w:author="Veronica" w:date="2016-06-07T07:38:00Z">
        <w:r w:rsidR="006E2FA2">
          <w:t xml:space="preserve"> one</w:t>
        </w:r>
      </w:ins>
      <w:r>
        <w:t xml:space="preserve"> to manage and visualize data with a spatial relation to the Earth, mostly on a map. Most GIS answer two basic questions about an object: </w:t>
      </w:r>
      <w:r>
        <w:rPr>
          <w:i/>
        </w:rPr>
        <w:t xml:space="preserve">Where </w:t>
      </w:r>
      <w:r>
        <w:t xml:space="preserve">it is in relative or absolute location and </w:t>
      </w:r>
      <w:r>
        <w:rPr>
          <w:i/>
        </w:rPr>
        <w:t xml:space="preserve">what </w:t>
      </w:r>
      <w:r>
        <w:t>it is – an object with certain properties. As an example, a country can be expressed by a set of borders consisting of border points in geographic coordinates and by a name. However, most of the current GIS are limited to the spatial dimension. They can</w:t>
      </w:r>
      <w:del w:id="104" w:author="Veronica" w:date="2016-06-07T07:38:00Z">
        <w:r w:rsidDel="006E2FA2">
          <w:delText xml:space="preserve"> </w:delText>
        </w:r>
      </w:del>
      <w:r>
        <w:t xml:space="preserve">not answer </w:t>
      </w:r>
      <w:del w:id="105" w:author="Veronica" w:date="2016-06-07T07:38:00Z">
        <w:r w:rsidDel="006E2FA2">
          <w:delText xml:space="preserve">to </w:delText>
        </w:r>
      </w:del>
      <w:r>
        <w:t xml:space="preserve">the question </w:t>
      </w:r>
      <w:ins w:id="106" w:author="Veronica" w:date="2016-06-07T07:38:00Z">
        <w:r w:rsidR="006E2FA2">
          <w:t xml:space="preserve">of </w:t>
        </w:r>
      </w:ins>
      <w:r>
        <w:rPr>
          <w:i/>
        </w:rPr>
        <w:t xml:space="preserve">when </w:t>
      </w:r>
      <w:r>
        <w:t xml:space="preserve">a country was found or how its borders have developed in the previous fifty years. For that purpose </w:t>
      </w:r>
      <w:r>
        <w:rPr>
          <w:b/>
          <w:i/>
        </w:rPr>
        <w:t xml:space="preserve">Historical Geographic Information Systems </w:t>
      </w:r>
      <w:r>
        <w:t>(HGIS) were developed. They extend general GIS with the dimension of time.</w:t>
      </w:r>
    </w:p>
    <w:p w14:paraId="19496C8B" w14:textId="77777777" w:rsidR="00A21FDC" w:rsidRDefault="00252176">
      <w:pPr>
        <w:spacing w:after="681"/>
        <w:ind w:left="2" w:right="163"/>
      </w:pPr>
      <w:r>
        <w:t xml:space="preserve">There are several </w:t>
      </w:r>
      <w:r>
        <w:rPr>
          <w:i/>
        </w:rPr>
        <w:t xml:space="preserve">spatio-temporal data models </w:t>
      </w:r>
      <w:r>
        <w:t xml:space="preserve">that deal with the temporal development of spatial objects. The straightforward approach immediately derives from the </w:t>
      </w:r>
      <w:del w:id="107" w:author="Veronica" w:date="2016-06-07T07:39:00Z">
        <w:r w:rsidDel="006E2FA2">
          <w:delText xml:space="preserve">the </w:delText>
        </w:r>
      </w:del>
      <w:r>
        <w:t xml:space="preserve">concept of historical maps: At certain time points a </w:t>
      </w:r>
      <w:r>
        <w:rPr>
          <w:i/>
        </w:rPr>
        <w:t xml:space="preserve">snapshot </w:t>
      </w:r>
      <w:r>
        <w:t xml:space="preserve">is taken: a map showing the </w:t>
      </w:r>
      <w:del w:id="108" w:author="Veronica" w:date="2016-06-07T07:40:00Z">
        <w:r w:rsidDel="006E2FA2">
          <w:delText xml:space="preserve">current </w:delText>
        </w:r>
      </w:del>
      <w:r>
        <w:t xml:space="preserve">state </w:t>
      </w:r>
      <w:ins w:id="109" w:author="Veronica" w:date="2016-06-07T07:40:00Z">
        <w:r w:rsidR="006E2FA2">
          <w:t xml:space="preserve">of the landscape </w:t>
        </w:r>
      </w:ins>
      <w:r>
        <w:t xml:space="preserve">at </w:t>
      </w:r>
      <w:del w:id="110" w:author="Veronica" w:date="2016-06-07T07:39:00Z">
        <w:r w:rsidDel="006E2FA2">
          <w:delText xml:space="preserve">this </w:delText>
        </w:r>
      </w:del>
      <w:ins w:id="111" w:author="Veronica" w:date="2016-06-07T07:39:00Z">
        <w:r w:rsidR="006E2FA2">
          <w:t xml:space="preserve">a specific </w:t>
        </w:r>
      </w:ins>
      <w:r>
        <w:t xml:space="preserve">point in time. Snapshots can immediately answer the question </w:t>
      </w:r>
      <w:del w:id="112" w:author="Veronica" w:date="2016-06-07T07:40:00Z">
        <w:r w:rsidDel="006E2FA2">
          <w:delText xml:space="preserve">how </w:delText>
        </w:r>
      </w:del>
      <w:ins w:id="113" w:author="Veronica" w:date="2016-06-07T07:40:00Z">
        <w:r w:rsidR="006E2FA2">
          <w:t xml:space="preserve">what </w:t>
        </w:r>
      </w:ins>
      <w:r>
        <w:t xml:space="preserve">the </w:t>
      </w:r>
      <w:del w:id="114" w:author="Veronica" w:date="2016-06-07T07:39:00Z">
        <w:r w:rsidDel="006E2FA2">
          <w:delText xml:space="preserve">the </w:delText>
        </w:r>
      </w:del>
      <w:r>
        <w:t xml:space="preserve">world </w:t>
      </w:r>
      <w:del w:id="115" w:author="Veronica" w:date="2016-06-07T07:40:00Z">
        <w:r w:rsidDel="006E2FA2">
          <w:delText xml:space="preserve">has </w:delText>
        </w:r>
      </w:del>
      <w:r>
        <w:t xml:space="preserve">looked like at </w:t>
      </w:r>
      <w:del w:id="116" w:author="Veronica" w:date="2016-06-07T07:40:00Z">
        <w:r w:rsidDel="006E2FA2">
          <w:delText xml:space="preserve">this </w:delText>
        </w:r>
      </w:del>
      <w:ins w:id="117" w:author="Veronica" w:date="2016-06-07T07:40:00Z">
        <w:r w:rsidR="006E2FA2">
          <w:t xml:space="preserve">a certain </w:t>
        </w:r>
      </w:ins>
      <w:r>
        <w:t xml:space="preserve">date. However, they fail to answer the next question: What has changed since </w:t>
      </w:r>
      <w:ins w:id="118" w:author="Veronica" w:date="2016-06-07T07:40:00Z">
        <w:r w:rsidR="006E2FA2">
          <w:t xml:space="preserve">the </w:t>
        </w:r>
      </w:ins>
      <w:r>
        <w:t xml:space="preserve">last time, when and why? Given two historical maps of Germany, one </w:t>
      </w:r>
      <w:del w:id="119" w:author="Veronica" w:date="2016-06-07T07:40:00Z">
        <w:r w:rsidDel="006E2FA2">
          <w:delText xml:space="preserve">at </w:delText>
        </w:r>
      </w:del>
      <w:ins w:id="120" w:author="Veronica" w:date="2016-06-07T07:40:00Z">
        <w:r w:rsidR="006E2FA2">
          <w:t xml:space="preserve">from </w:t>
        </w:r>
      </w:ins>
      <w:r>
        <w:t xml:space="preserve">1871 after the formation of the German Empire and one </w:t>
      </w:r>
      <w:ins w:id="121" w:author="Veronica" w:date="2016-06-07T07:41:00Z">
        <w:r w:rsidR="006E2FA2">
          <w:t xml:space="preserve">from </w:t>
        </w:r>
      </w:ins>
      <w:r>
        <w:t xml:space="preserve">1919 after the Treaty of Versailles – how </w:t>
      </w:r>
      <w:del w:id="122" w:author="Veronica" w:date="2016-06-07T07:41:00Z">
        <w:r w:rsidDel="006E2FA2">
          <w:delText xml:space="preserve">did </w:delText>
        </w:r>
      </w:del>
      <w:ins w:id="123" w:author="Veronica" w:date="2016-06-07T07:41:00Z">
        <w:r w:rsidR="006E2FA2">
          <w:t xml:space="preserve">can one extrapolate what </w:t>
        </w:r>
      </w:ins>
      <w:r>
        <w:t>it look</w:t>
      </w:r>
      <w:ins w:id="124" w:author="Veronica" w:date="2016-06-07T07:41:00Z">
        <w:r w:rsidR="006E2FA2">
          <w:t>ed</w:t>
        </w:r>
      </w:ins>
      <w:r>
        <w:t xml:space="preserve"> like at the beginning of World War I in 1914?</w:t>
      </w:r>
    </w:p>
    <w:p w14:paraId="30D5DCA0" w14:textId="77777777" w:rsidR="00A21FDC" w:rsidRDefault="00252176">
      <w:pPr>
        <w:spacing w:after="0" w:line="259" w:lineRule="auto"/>
        <w:ind w:left="844" w:firstLine="0"/>
        <w:jc w:val="left"/>
      </w:pPr>
      <w:r>
        <w:rPr>
          <w:noProof/>
          <w:sz w:val="22"/>
        </w:rPr>
        <mc:AlternateContent>
          <mc:Choice Requires="wpg">
            <w:drawing>
              <wp:inline distT="0" distB="0" distL="0" distR="0" wp14:anchorId="41234DE1" wp14:editId="026F96F2">
                <wp:extent cx="3398811" cy="952343"/>
                <wp:effectExtent l="0" t="0" r="0" b="0"/>
                <wp:docPr id="85626" name="Group 85626"/>
                <wp:cNvGraphicFramePr/>
                <a:graphic xmlns:a="http://schemas.openxmlformats.org/drawingml/2006/main">
                  <a:graphicData uri="http://schemas.microsoft.com/office/word/2010/wordprocessingGroup">
                    <wpg:wgp>
                      <wpg:cNvGrpSpPr/>
                      <wpg:grpSpPr>
                        <a:xfrm>
                          <a:off x="0" y="0"/>
                          <a:ext cx="3398811" cy="952343"/>
                          <a:chOff x="0" y="0"/>
                          <a:chExt cx="3398811" cy="952343"/>
                        </a:xfrm>
                      </wpg:grpSpPr>
                      <wps:wsp>
                        <wps:cNvPr id="2351" name="Shape 2351"/>
                        <wps:cNvSpPr/>
                        <wps:spPr>
                          <a:xfrm>
                            <a:off x="277168" y="839227"/>
                            <a:ext cx="0" cy="113116"/>
                          </a:xfrm>
                          <a:custGeom>
                            <a:avLst/>
                            <a:gdLst/>
                            <a:ahLst/>
                            <a:cxnLst/>
                            <a:rect l="0" t="0" r="0" b="0"/>
                            <a:pathLst>
                              <a:path h="113116">
                                <a:moveTo>
                                  <a:pt x="0" y="113116"/>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352" name="Shape 2352"/>
                        <wps:cNvSpPr/>
                        <wps:spPr>
                          <a:xfrm>
                            <a:off x="0" y="895786"/>
                            <a:ext cx="2935450" cy="0"/>
                          </a:xfrm>
                          <a:custGeom>
                            <a:avLst/>
                            <a:gdLst/>
                            <a:ahLst/>
                            <a:cxnLst/>
                            <a:rect l="0" t="0" r="0" b="0"/>
                            <a:pathLst>
                              <a:path w="2935450">
                                <a:moveTo>
                                  <a:pt x="0" y="0"/>
                                </a:moveTo>
                                <a:lnTo>
                                  <a:pt x="293545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353" name="Shape 2353"/>
                        <wps:cNvSpPr/>
                        <wps:spPr>
                          <a:xfrm>
                            <a:off x="432711" y="498824"/>
                            <a:ext cx="156139" cy="262194"/>
                          </a:xfrm>
                          <a:custGeom>
                            <a:avLst/>
                            <a:gdLst/>
                            <a:ahLst/>
                            <a:cxnLst/>
                            <a:rect l="0" t="0" r="0" b="0"/>
                            <a:pathLst>
                              <a:path w="156139" h="262194">
                                <a:moveTo>
                                  <a:pt x="0" y="0"/>
                                </a:moveTo>
                                <a:lnTo>
                                  <a:pt x="118361" y="15129"/>
                                </a:lnTo>
                                <a:lnTo>
                                  <a:pt x="156139" y="83184"/>
                                </a:lnTo>
                                <a:lnTo>
                                  <a:pt x="125934" y="163880"/>
                                </a:lnTo>
                                <a:lnTo>
                                  <a:pt x="78041" y="262194"/>
                                </a:lnTo>
                                <a:lnTo>
                                  <a:pt x="30205" y="85716"/>
                                </a:lnTo>
                                <a:lnTo>
                                  <a:pt x="0"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54" name="Shape 2354"/>
                        <wps:cNvSpPr/>
                        <wps:spPr>
                          <a:xfrm>
                            <a:off x="329424" y="241649"/>
                            <a:ext cx="274557" cy="272304"/>
                          </a:xfrm>
                          <a:custGeom>
                            <a:avLst/>
                            <a:gdLst/>
                            <a:ahLst/>
                            <a:cxnLst/>
                            <a:rect l="0" t="0" r="0" b="0"/>
                            <a:pathLst>
                              <a:path w="274557" h="272304">
                                <a:moveTo>
                                  <a:pt x="83127" y="0"/>
                                </a:moveTo>
                                <a:lnTo>
                                  <a:pt x="183871" y="63021"/>
                                </a:lnTo>
                                <a:lnTo>
                                  <a:pt x="214076" y="123553"/>
                                </a:lnTo>
                                <a:lnTo>
                                  <a:pt x="274557" y="229446"/>
                                </a:lnTo>
                                <a:lnTo>
                                  <a:pt x="221649" y="272304"/>
                                </a:lnTo>
                                <a:lnTo>
                                  <a:pt x="103287" y="257175"/>
                                </a:lnTo>
                                <a:lnTo>
                                  <a:pt x="181328" y="204207"/>
                                </a:lnTo>
                                <a:lnTo>
                                  <a:pt x="113332" y="161335"/>
                                </a:lnTo>
                                <a:lnTo>
                                  <a:pt x="0" y="194154"/>
                                </a:lnTo>
                                <a:lnTo>
                                  <a:pt x="30205" y="108424"/>
                                </a:lnTo>
                                <a:lnTo>
                                  <a:pt x="83127"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55" name="Shape 2355"/>
                        <wps:cNvSpPr/>
                        <wps:spPr>
                          <a:xfrm>
                            <a:off x="221107" y="241649"/>
                            <a:ext cx="191444" cy="194154"/>
                          </a:xfrm>
                          <a:custGeom>
                            <a:avLst/>
                            <a:gdLst/>
                            <a:ahLst/>
                            <a:cxnLst/>
                            <a:rect l="0" t="0" r="0" b="0"/>
                            <a:pathLst>
                              <a:path w="191444" h="194154">
                                <a:moveTo>
                                  <a:pt x="191444" y="0"/>
                                </a:moveTo>
                                <a:lnTo>
                                  <a:pt x="138522" y="108424"/>
                                </a:lnTo>
                                <a:lnTo>
                                  <a:pt x="108317" y="194154"/>
                                </a:lnTo>
                                <a:lnTo>
                                  <a:pt x="0" y="65566"/>
                                </a:lnTo>
                                <a:lnTo>
                                  <a:pt x="80584" y="12655"/>
                                </a:lnTo>
                                <a:lnTo>
                                  <a:pt x="191444"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56" name="Shape 2356"/>
                        <wps:cNvSpPr/>
                        <wps:spPr>
                          <a:xfrm>
                            <a:off x="39722" y="564715"/>
                            <a:ext cx="91137" cy="180283"/>
                          </a:xfrm>
                          <a:custGeom>
                            <a:avLst/>
                            <a:gdLst/>
                            <a:ahLst/>
                            <a:cxnLst/>
                            <a:rect l="0" t="0" r="0" b="0"/>
                            <a:pathLst>
                              <a:path w="91137" h="180283">
                                <a:moveTo>
                                  <a:pt x="91137" y="0"/>
                                </a:moveTo>
                                <a:lnTo>
                                  <a:pt x="90685" y="180283"/>
                                </a:lnTo>
                                <a:lnTo>
                                  <a:pt x="0" y="103008"/>
                                </a:lnTo>
                                <a:lnTo>
                                  <a:pt x="9381" y="2149"/>
                                </a:lnTo>
                                <a:lnTo>
                                  <a:pt x="91137"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57" name="Shape 2357"/>
                        <wps:cNvSpPr/>
                        <wps:spPr>
                          <a:xfrm>
                            <a:off x="100203" y="307215"/>
                            <a:ext cx="410550" cy="461367"/>
                          </a:xfrm>
                          <a:custGeom>
                            <a:avLst/>
                            <a:gdLst/>
                            <a:ahLst/>
                            <a:cxnLst/>
                            <a:rect l="0" t="0" r="0" b="0"/>
                            <a:pathLst>
                              <a:path w="410550" h="461367">
                                <a:moveTo>
                                  <a:pt x="120904" y="0"/>
                                </a:moveTo>
                                <a:lnTo>
                                  <a:pt x="229221" y="128588"/>
                                </a:lnTo>
                                <a:lnTo>
                                  <a:pt x="342553" y="95769"/>
                                </a:lnTo>
                                <a:lnTo>
                                  <a:pt x="410550" y="138640"/>
                                </a:lnTo>
                                <a:lnTo>
                                  <a:pt x="332509" y="191608"/>
                                </a:lnTo>
                                <a:lnTo>
                                  <a:pt x="362713" y="277324"/>
                                </a:lnTo>
                                <a:lnTo>
                                  <a:pt x="410550" y="453803"/>
                                </a:lnTo>
                                <a:lnTo>
                                  <a:pt x="236780" y="461367"/>
                                </a:lnTo>
                                <a:lnTo>
                                  <a:pt x="196459" y="410931"/>
                                </a:lnTo>
                                <a:lnTo>
                                  <a:pt x="254397" y="360508"/>
                                </a:lnTo>
                                <a:lnTo>
                                  <a:pt x="204032" y="224356"/>
                                </a:lnTo>
                                <a:lnTo>
                                  <a:pt x="110789" y="352944"/>
                                </a:lnTo>
                                <a:lnTo>
                                  <a:pt x="120904" y="191608"/>
                                </a:lnTo>
                                <a:lnTo>
                                  <a:pt x="0" y="171445"/>
                                </a:lnTo>
                                <a:lnTo>
                                  <a:pt x="45350" y="75620"/>
                                </a:lnTo>
                                <a:lnTo>
                                  <a:pt x="120904"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58" name="Rectangle 2358"/>
                        <wps:cNvSpPr/>
                        <wps:spPr>
                          <a:xfrm>
                            <a:off x="328267" y="417256"/>
                            <a:ext cx="80237" cy="176175"/>
                          </a:xfrm>
                          <a:prstGeom prst="rect">
                            <a:avLst/>
                          </a:prstGeom>
                          <a:ln>
                            <a:noFill/>
                          </a:ln>
                        </wps:spPr>
                        <wps:txbx>
                          <w:txbxContent>
                            <w:p w14:paraId="6C0284B1" w14:textId="77777777" w:rsidR="006E2FA2" w:rsidRDefault="006E2FA2">
                              <w:pPr>
                                <w:spacing w:after="160" w:line="259" w:lineRule="auto"/>
                                <w:ind w:left="0" w:firstLine="0"/>
                                <w:jc w:val="left"/>
                              </w:pPr>
                              <w:r>
                                <w:rPr>
                                  <w:color w:val="323232"/>
                                  <w:w w:val="118"/>
                                  <w:sz w:val="14"/>
                                </w:rPr>
                                <w:t>A</w:t>
                              </w:r>
                            </w:p>
                          </w:txbxContent>
                        </wps:txbx>
                        <wps:bodyPr horzOverflow="overflow" vert="horz" lIns="0" tIns="0" rIns="0" bIns="0" rtlCol="0">
                          <a:noAutofit/>
                        </wps:bodyPr>
                      </wps:wsp>
                      <wps:wsp>
                        <wps:cNvPr id="2359" name="Rectangle 2359"/>
                        <wps:cNvSpPr/>
                        <wps:spPr>
                          <a:xfrm>
                            <a:off x="287240" y="238444"/>
                            <a:ext cx="80237" cy="176176"/>
                          </a:xfrm>
                          <a:prstGeom prst="rect">
                            <a:avLst/>
                          </a:prstGeom>
                          <a:ln>
                            <a:noFill/>
                          </a:ln>
                        </wps:spPr>
                        <wps:txbx>
                          <w:txbxContent>
                            <w:p w14:paraId="7721AE68" w14:textId="77777777" w:rsidR="006E2FA2" w:rsidRDefault="006E2FA2">
                              <w:pPr>
                                <w:spacing w:after="160" w:line="259" w:lineRule="auto"/>
                                <w:ind w:left="0" w:firstLine="0"/>
                                <w:jc w:val="left"/>
                              </w:pPr>
                              <w:r>
                                <w:rPr>
                                  <w:color w:val="323232"/>
                                  <w:w w:val="124"/>
                                  <w:sz w:val="14"/>
                                </w:rPr>
                                <w:t>B</w:t>
                              </w:r>
                            </w:p>
                          </w:txbxContent>
                        </wps:txbx>
                        <wps:bodyPr horzOverflow="overflow" vert="horz" lIns="0" tIns="0" rIns="0" bIns="0" rtlCol="0">
                          <a:noAutofit/>
                        </wps:bodyPr>
                      </wps:wsp>
                      <wps:wsp>
                        <wps:cNvPr id="2360" name="Rectangle 2360"/>
                        <wps:cNvSpPr/>
                        <wps:spPr>
                          <a:xfrm>
                            <a:off x="450759" y="273595"/>
                            <a:ext cx="76869" cy="176176"/>
                          </a:xfrm>
                          <a:prstGeom prst="rect">
                            <a:avLst/>
                          </a:prstGeom>
                          <a:ln>
                            <a:noFill/>
                          </a:ln>
                        </wps:spPr>
                        <wps:txbx>
                          <w:txbxContent>
                            <w:p w14:paraId="6AC87DCF" w14:textId="77777777" w:rsidR="006E2FA2" w:rsidRDefault="006E2FA2">
                              <w:pPr>
                                <w:spacing w:after="160" w:line="259" w:lineRule="auto"/>
                                <w:ind w:left="0" w:firstLine="0"/>
                                <w:jc w:val="left"/>
                              </w:pPr>
                              <w:r>
                                <w:rPr>
                                  <w:color w:val="323232"/>
                                  <w:w w:val="119"/>
                                  <w:sz w:val="14"/>
                                </w:rPr>
                                <w:t>C</w:t>
                              </w:r>
                            </w:p>
                          </w:txbxContent>
                        </wps:txbx>
                        <wps:bodyPr horzOverflow="overflow" vert="horz" lIns="0" tIns="0" rIns="0" bIns="0" rtlCol="0">
                          <a:noAutofit/>
                        </wps:bodyPr>
                      </wps:wsp>
                      <wps:wsp>
                        <wps:cNvPr id="2361" name="Rectangle 2361"/>
                        <wps:cNvSpPr/>
                        <wps:spPr>
                          <a:xfrm>
                            <a:off x="496456" y="512010"/>
                            <a:ext cx="86853" cy="176176"/>
                          </a:xfrm>
                          <a:prstGeom prst="rect">
                            <a:avLst/>
                          </a:prstGeom>
                          <a:ln>
                            <a:noFill/>
                          </a:ln>
                        </wps:spPr>
                        <wps:txbx>
                          <w:txbxContent>
                            <w:p w14:paraId="1CE80CA7" w14:textId="77777777" w:rsidR="006E2FA2" w:rsidRDefault="006E2FA2">
                              <w:pPr>
                                <w:spacing w:after="160" w:line="259" w:lineRule="auto"/>
                                <w:ind w:left="0" w:firstLine="0"/>
                                <w:jc w:val="left"/>
                              </w:pPr>
                              <w:r>
                                <w:rPr>
                                  <w:color w:val="323232"/>
                                  <w:w w:val="118"/>
                                  <w:sz w:val="14"/>
                                </w:rPr>
                                <w:t>D</w:t>
                              </w:r>
                            </w:p>
                          </w:txbxContent>
                        </wps:txbx>
                        <wps:bodyPr horzOverflow="overflow" vert="horz" lIns="0" tIns="0" rIns="0" bIns="0" rtlCol="0">
                          <a:noAutofit/>
                        </wps:bodyPr>
                      </wps:wsp>
                      <wps:wsp>
                        <wps:cNvPr id="2362" name="Rectangle 2362"/>
                        <wps:cNvSpPr/>
                        <wps:spPr>
                          <a:xfrm>
                            <a:off x="55997" y="560906"/>
                            <a:ext cx="71816" cy="176176"/>
                          </a:xfrm>
                          <a:prstGeom prst="rect">
                            <a:avLst/>
                          </a:prstGeom>
                          <a:ln>
                            <a:noFill/>
                          </a:ln>
                        </wps:spPr>
                        <wps:txbx>
                          <w:txbxContent>
                            <w:p w14:paraId="0C8F4BA7" w14:textId="77777777" w:rsidR="006E2FA2" w:rsidRDefault="006E2FA2">
                              <w:pPr>
                                <w:spacing w:after="160" w:line="259" w:lineRule="auto"/>
                                <w:ind w:left="0" w:firstLine="0"/>
                                <w:jc w:val="left"/>
                              </w:pPr>
                              <w:r>
                                <w:rPr>
                                  <w:color w:val="323232"/>
                                  <w:w w:val="121"/>
                                  <w:sz w:val="14"/>
                                </w:rPr>
                                <w:t>E</w:t>
                              </w:r>
                            </w:p>
                          </w:txbxContent>
                        </wps:txbx>
                        <wps:bodyPr horzOverflow="overflow" vert="horz" lIns="0" tIns="0" rIns="0" bIns="0" rtlCol="0">
                          <a:noAutofit/>
                        </wps:bodyPr>
                      </wps:wsp>
                      <wps:wsp>
                        <wps:cNvPr id="2363" name="Shape 2363"/>
                        <wps:cNvSpPr/>
                        <wps:spPr>
                          <a:xfrm>
                            <a:off x="2655468" y="839227"/>
                            <a:ext cx="0" cy="113116"/>
                          </a:xfrm>
                          <a:custGeom>
                            <a:avLst/>
                            <a:gdLst/>
                            <a:ahLst/>
                            <a:cxnLst/>
                            <a:rect l="0" t="0" r="0" b="0"/>
                            <a:pathLst>
                              <a:path h="113116">
                                <a:moveTo>
                                  <a:pt x="0" y="113116"/>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364" name="Shape 2364"/>
                        <wps:cNvSpPr/>
                        <wps:spPr>
                          <a:xfrm>
                            <a:off x="2087063" y="839227"/>
                            <a:ext cx="0" cy="113116"/>
                          </a:xfrm>
                          <a:custGeom>
                            <a:avLst/>
                            <a:gdLst/>
                            <a:ahLst/>
                            <a:cxnLst/>
                            <a:rect l="0" t="0" r="0" b="0"/>
                            <a:pathLst>
                              <a:path h="113116">
                                <a:moveTo>
                                  <a:pt x="0" y="113116"/>
                                </a:moveTo>
                                <a:lnTo>
                                  <a:pt x="0" y="0"/>
                                </a:lnTo>
                              </a:path>
                            </a:pathLst>
                          </a:custGeom>
                          <a:ln w="14406" cap="rnd">
                            <a:miter lim="100000"/>
                          </a:ln>
                        </wps:spPr>
                        <wps:style>
                          <a:lnRef idx="1">
                            <a:srgbClr val="141414"/>
                          </a:lnRef>
                          <a:fillRef idx="0">
                            <a:srgbClr val="000000">
                              <a:alpha val="0"/>
                            </a:srgbClr>
                          </a:fillRef>
                          <a:effectRef idx="0">
                            <a:scrgbClr r="0" g="0" b="0"/>
                          </a:effectRef>
                          <a:fontRef idx="none"/>
                        </wps:style>
                        <wps:bodyPr/>
                      </wps:wsp>
                      <wps:wsp>
                        <wps:cNvPr id="2365" name="Shape 2365"/>
                        <wps:cNvSpPr/>
                        <wps:spPr>
                          <a:xfrm>
                            <a:off x="2087063" y="0"/>
                            <a:ext cx="1300862" cy="726107"/>
                          </a:xfrm>
                          <a:custGeom>
                            <a:avLst/>
                            <a:gdLst/>
                            <a:ahLst/>
                            <a:cxnLst/>
                            <a:rect l="0" t="0" r="0" b="0"/>
                            <a:pathLst>
                              <a:path w="1300862" h="726107">
                                <a:moveTo>
                                  <a:pt x="0" y="726107"/>
                                </a:moveTo>
                                <a:cubicBezTo>
                                  <a:pt x="13093" y="726107"/>
                                  <a:pt x="18000" y="386638"/>
                                  <a:pt x="169678" y="273633"/>
                                </a:cubicBezTo>
                                <a:cubicBezTo>
                                  <a:pt x="347358" y="141299"/>
                                  <a:pt x="893352" y="0"/>
                                  <a:pt x="1300862" y="386752"/>
                                </a:cubicBezTo>
                              </a:path>
                            </a:pathLst>
                          </a:custGeom>
                          <a:ln w="11312" cap="flat">
                            <a:miter lim="100000"/>
                          </a:ln>
                        </wps:spPr>
                        <wps:style>
                          <a:lnRef idx="1">
                            <a:srgbClr val="141414"/>
                          </a:lnRef>
                          <a:fillRef idx="0">
                            <a:srgbClr val="000000">
                              <a:alpha val="0"/>
                            </a:srgbClr>
                          </a:fillRef>
                          <a:effectRef idx="0">
                            <a:scrgbClr r="0" g="0" b="0"/>
                          </a:effectRef>
                          <a:fontRef idx="none"/>
                        </wps:style>
                        <wps:bodyPr/>
                      </wps:wsp>
                      <wps:wsp>
                        <wps:cNvPr id="2366" name="Shape 2366"/>
                        <wps:cNvSpPr/>
                        <wps:spPr>
                          <a:xfrm>
                            <a:off x="3265915" y="267120"/>
                            <a:ext cx="132896" cy="129953"/>
                          </a:xfrm>
                          <a:custGeom>
                            <a:avLst/>
                            <a:gdLst/>
                            <a:ahLst/>
                            <a:cxnLst/>
                            <a:rect l="0" t="0" r="0" b="0"/>
                            <a:pathLst>
                              <a:path w="132896" h="129953">
                                <a:moveTo>
                                  <a:pt x="68827" y="0"/>
                                </a:moveTo>
                                <a:lnTo>
                                  <a:pt x="132896" y="129953"/>
                                </a:lnTo>
                                <a:lnTo>
                                  <a:pt x="0" y="72523"/>
                                </a:lnTo>
                                <a:cubicBezTo>
                                  <a:pt x="36068" y="66064"/>
                                  <a:pt x="63802" y="36672"/>
                                  <a:pt x="68827" y="0"/>
                                </a:cubicBezTo>
                                <a:close/>
                              </a:path>
                            </a:pathLst>
                          </a:custGeom>
                          <a:ln w="5641" cap="flat">
                            <a:round/>
                          </a:ln>
                        </wps:spPr>
                        <wps:style>
                          <a:lnRef idx="1">
                            <a:srgbClr val="141414"/>
                          </a:lnRef>
                          <a:fillRef idx="1">
                            <a:srgbClr val="141414"/>
                          </a:fillRef>
                          <a:effectRef idx="0">
                            <a:scrgbClr r="0" g="0" b="0"/>
                          </a:effectRef>
                          <a:fontRef idx="none"/>
                        </wps:style>
                        <wps:bodyPr/>
                      </wps:wsp>
                      <wps:wsp>
                        <wps:cNvPr id="2368" name="Shape 2368"/>
                        <wps:cNvSpPr/>
                        <wps:spPr>
                          <a:xfrm>
                            <a:off x="2765327" y="498160"/>
                            <a:ext cx="156210" cy="262194"/>
                          </a:xfrm>
                          <a:custGeom>
                            <a:avLst/>
                            <a:gdLst/>
                            <a:ahLst/>
                            <a:cxnLst/>
                            <a:rect l="0" t="0" r="0" b="0"/>
                            <a:pathLst>
                              <a:path w="156210" h="262194">
                                <a:moveTo>
                                  <a:pt x="0" y="0"/>
                                </a:moveTo>
                                <a:lnTo>
                                  <a:pt x="118418" y="15129"/>
                                </a:lnTo>
                                <a:lnTo>
                                  <a:pt x="156210" y="83184"/>
                                </a:lnTo>
                                <a:lnTo>
                                  <a:pt x="125934" y="163880"/>
                                </a:lnTo>
                                <a:lnTo>
                                  <a:pt x="78098" y="262194"/>
                                </a:lnTo>
                                <a:lnTo>
                                  <a:pt x="30219" y="85715"/>
                                </a:lnTo>
                                <a:lnTo>
                                  <a:pt x="0"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69" name="Shape 2369"/>
                        <wps:cNvSpPr/>
                        <wps:spPr>
                          <a:xfrm>
                            <a:off x="2372396" y="564051"/>
                            <a:ext cx="91137" cy="180282"/>
                          </a:xfrm>
                          <a:custGeom>
                            <a:avLst/>
                            <a:gdLst/>
                            <a:ahLst/>
                            <a:cxnLst/>
                            <a:rect l="0" t="0" r="0" b="0"/>
                            <a:pathLst>
                              <a:path w="91137" h="180282">
                                <a:moveTo>
                                  <a:pt x="91137" y="0"/>
                                </a:moveTo>
                                <a:lnTo>
                                  <a:pt x="90643" y="180282"/>
                                </a:lnTo>
                                <a:lnTo>
                                  <a:pt x="0" y="103008"/>
                                </a:lnTo>
                                <a:lnTo>
                                  <a:pt x="9338" y="2149"/>
                                </a:lnTo>
                                <a:lnTo>
                                  <a:pt x="91137"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70" name="Shape 2370"/>
                        <wps:cNvSpPr/>
                        <wps:spPr>
                          <a:xfrm>
                            <a:off x="2432876" y="306551"/>
                            <a:ext cx="410550" cy="461368"/>
                          </a:xfrm>
                          <a:custGeom>
                            <a:avLst/>
                            <a:gdLst/>
                            <a:ahLst/>
                            <a:cxnLst/>
                            <a:rect l="0" t="0" r="0" b="0"/>
                            <a:pathLst>
                              <a:path w="410550" h="461368">
                                <a:moveTo>
                                  <a:pt x="120848" y="0"/>
                                </a:moveTo>
                                <a:lnTo>
                                  <a:pt x="229165" y="128587"/>
                                </a:lnTo>
                                <a:lnTo>
                                  <a:pt x="342567" y="95826"/>
                                </a:lnTo>
                                <a:lnTo>
                                  <a:pt x="410550" y="138697"/>
                                </a:lnTo>
                                <a:lnTo>
                                  <a:pt x="332452" y="191609"/>
                                </a:lnTo>
                                <a:lnTo>
                                  <a:pt x="362671" y="277324"/>
                                </a:lnTo>
                                <a:lnTo>
                                  <a:pt x="410550" y="453803"/>
                                </a:lnTo>
                                <a:lnTo>
                                  <a:pt x="236737" y="461368"/>
                                </a:lnTo>
                                <a:lnTo>
                                  <a:pt x="196473" y="410945"/>
                                </a:lnTo>
                                <a:lnTo>
                                  <a:pt x="254354" y="360509"/>
                                </a:lnTo>
                                <a:lnTo>
                                  <a:pt x="203975" y="224413"/>
                                </a:lnTo>
                                <a:lnTo>
                                  <a:pt x="110803" y="352944"/>
                                </a:lnTo>
                                <a:lnTo>
                                  <a:pt x="120848" y="191609"/>
                                </a:lnTo>
                                <a:lnTo>
                                  <a:pt x="0" y="171445"/>
                                </a:lnTo>
                                <a:lnTo>
                                  <a:pt x="45293" y="75676"/>
                                </a:lnTo>
                                <a:lnTo>
                                  <a:pt x="120848"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371" name="Rectangle 2371"/>
                        <wps:cNvSpPr/>
                        <wps:spPr>
                          <a:xfrm>
                            <a:off x="2829116" y="511362"/>
                            <a:ext cx="86853" cy="176175"/>
                          </a:xfrm>
                          <a:prstGeom prst="rect">
                            <a:avLst/>
                          </a:prstGeom>
                          <a:ln>
                            <a:noFill/>
                          </a:ln>
                        </wps:spPr>
                        <wps:txbx>
                          <w:txbxContent>
                            <w:p w14:paraId="30828CBD" w14:textId="77777777" w:rsidR="006E2FA2" w:rsidRDefault="006E2FA2">
                              <w:pPr>
                                <w:spacing w:after="160" w:line="259" w:lineRule="auto"/>
                                <w:ind w:left="0" w:firstLine="0"/>
                                <w:jc w:val="left"/>
                              </w:pPr>
                              <w:r>
                                <w:rPr>
                                  <w:color w:val="323232"/>
                                  <w:w w:val="118"/>
                                  <w:sz w:val="14"/>
                                </w:rPr>
                                <w:t>D</w:t>
                              </w:r>
                            </w:p>
                          </w:txbxContent>
                        </wps:txbx>
                        <wps:bodyPr horzOverflow="overflow" vert="horz" lIns="0" tIns="0" rIns="0" bIns="0" rtlCol="0">
                          <a:noAutofit/>
                        </wps:bodyPr>
                      </wps:wsp>
                      <wps:wsp>
                        <wps:cNvPr id="2372" name="Rectangle 2372"/>
                        <wps:cNvSpPr/>
                        <wps:spPr>
                          <a:xfrm>
                            <a:off x="2385477" y="560257"/>
                            <a:ext cx="80237" cy="176176"/>
                          </a:xfrm>
                          <a:prstGeom prst="rect">
                            <a:avLst/>
                          </a:prstGeom>
                          <a:ln>
                            <a:noFill/>
                          </a:ln>
                        </wps:spPr>
                        <wps:txbx>
                          <w:txbxContent>
                            <w:p w14:paraId="01286BCC" w14:textId="77777777" w:rsidR="006E2FA2" w:rsidRDefault="006E2FA2">
                              <w:pPr>
                                <w:spacing w:after="160" w:line="259" w:lineRule="auto"/>
                                <w:ind w:left="0" w:firstLine="0"/>
                                <w:jc w:val="left"/>
                              </w:pPr>
                              <w:r>
                                <w:rPr>
                                  <w:color w:val="323232"/>
                                  <w:w w:val="106"/>
                                  <w:sz w:val="14"/>
                                </w:rPr>
                                <w:t>G</w:t>
                              </w:r>
                            </w:p>
                          </w:txbxContent>
                        </wps:txbx>
                        <wps:bodyPr horzOverflow="overflow" vert="horz" lIns="0" tIns="0" rIns="0" bIns="0" rtlCol="0">
                          <a:noAutofit/>
                        </wps:bodyPr>
                      </wps:wsp>
                      <wps:wsp>
                        <wps:cNvPr id="2373" name="Shape 2373"/>
                        <wps:cNvSpPr/>
                        <wps:spPr>
                          <a:xfrm>
                            <a:off x="2553563" y="242316"/>
                            <a:ext cx="384984" cy="270472"/>
                          </a:xfrm>
                          <a:custGeom>
                            <a:avLst/>
                            <a:gdLst/>
                            <a:ahLst/>
                            <a:cxnLst/>
                            <a:rect l="0" t="0" r="0" b="0"/>
                            <a:pathLst>
                              <a:path w="384984" h="270472">
                                <a:moveTo>
                                  <a:pt x="191439" y="0"/>
                                </a:moveTo>
                                <a:lnTo>
                                  <a:pt x="233137" y="25622"/>
                                </a:lnTo>
                                <a:lnTo>
                                  <a:pt x="293288" y="62630"/>
                                </a:lnTo>
                                <a:lnTo>
                                  <a:pt x="323886" y="122730"/>
                                </a:lnTo>
                                <a:lnTo>
                                  <a:pt x="384984" y="227888"/>
                                </a:lnTo>
                                <a:lnTo>
                                  <a:pt x="331522" y="270472"/>
                                </a:lnTo>
                                <a:lnTo>
                                  <a:pt x="211829" y="255457"/>
                                </a:lnTo>
                                <a:lnTo>
                                  <a:pt x="290757" y="202878"/>
                                </a:lnTo>
                                <a:lnTo>
                                  <a:pt x="221981" y="160281"/>
                                </a:lnTo>
                                <a:lnTo>
                                  <a:pt x="108254" y="194092"/>
                                </a:lnTo>
                                <a:lnTo>
                                  <a:pt x="0" y="63520"/>
                                </a:lnTo>
                                <a:lnTo>
                                  <a:pt x="79649" y="13805"/>
                                </a:lnTo>
                                <a:lnTo>
                                  <a:pt x="191439" y="0"/>
                                </a:lnTo>
                                <a:close/>
                              </a:path>
                            </a:pathLst>
                          </a:custGeom>
                          <a:ln w="8973" cap="rnd">
                            <a:round/>
                          </a:ln>
                        </wps:spPr>
                        <wps:style>
                          <a:lnRef idx="1">
                            <a:srgbClr val="323232"/>
                          </a:lnRef>
                          <a:fillRef idx="1">
                            <a:srgbClr val="B4B4B4"/>
                          </a:fillRef>
                          <a:effectRef idx="0">
                            <a:scrgbClr r="0" g="0" b="0"/>
                          </a:effectRef>
                          <a:fontRef idx="none"/>
                        </wps:style>
                        <wps:bodyPr/>
                      </wps:wsp>
                      <wps:wsp>
                        <wps:cNvPr id="2374" name="Shape 2374"/>
                        <wps:cNvSpPr/>
                        <wps:spPr>
                          <a:xfrm>
                            <a:off x="2637415" y="436071"/>
                            <a:ext cx="25128" cy="96448"/>
                          </a:xfrm>
                          <a:custGeom>
                            <a:avLst/>
                            <a:gdLst/>
                            <a:ahLst/>
                            <a:cxnLst/>
                            <a:rect l="0" t="0" r="0" b="0"/>
                            <a:pathLst>
                              <a:path w="25128" h="96448">
                                <a:moveTo>
                                  <a:pt x="0" y="96448"/>
                                </a:moveTo>
                                <a:lnTo>
                                  <a:pt x="25128" y="0"/>
                                </a:lnTo>
                                <a:close/>
                              </a:path>
                            </a:pathLst>
                          </a:custGeom>
                          <a:ln w="11306" cap="flat">
                            <a:miter lim="100000"/>
                          </a:ln>
                        </wps:spPr>
                        <wps:style>
                          <a:lnRef idx="1">
                            <a:srgbClr val="323232"/>
                          </a:lnRef>
                          <a:fillRef idx="1">
                            <a:srgbClr val="2F3B46"/>
                          </a:fillRef>
                          <a:effectRef idx="0">
                            <a:scrgbClr r="0" g="0" b="0"/>
                          </a:effectRef>
                          <a:fontRef idx="none"/>
                        </wps:style>
                        <wps:bodyPr/>
                      </wps:wsp>
                      <wps:wsp>
                        <wps:cNvPr id="2375" name="Rectangle 2375"/>
                        <wps:cNvSpPr/>
                        <wps:spPr>
                          <a:xfrm>
                            <a:off x="2526235" y="353592"/>
                            <a:ext cx="80237" cy="176176"/>
                          </a:xfrm>
                          <a:prstGeom prst="rect">
                            <a:avLst/>
                          </a:prstGeom>
                          <a:ln>
                            <a:noFill/>
                          </a:ln>
                        </wps:spPr>
                        <wps:txbx>
                          <w:txbxContent>
                            <w:p w14:paraId="7ACEA06C" w14:textId="77777777" w:rsidR="006E2FA2" w:rsidRDefault="006E2FA2">
                              <w:pPr>
                                <w:spacing w:after="160" w:line="259" w:lineRule="auto"/>
                                <w:ind w:left="0" w:firstLine="0"/>
                                <w:jc w:val="left"/>
                              </w:pPr>
                              <w:r>
                                <w:rPr>
                                  <w:color w:val="323232"/>
                                  <w:w w:val="106"/>
                                  <w:sz w:val="14"/>
                                </w:rPr>
                                <w:t>G</w:t>
                              </w:r>
                            </w:p>
                          </w:txbxContent>
                        </wps:txbx>
                        <wps:bodyPr horzOverflow="overflow" vert="horz" lIns="0" tIns="0" rIns="0" bIns="0" rtlCol="0">
                          <a:noAutofit/>
                        </wps:bodyPr>
                      </wps:wsp>
                      <wps:wsp>
                        <wps:cNvPr id="2376" name="Rectangle 2376"/>
                        <wps:cNvSpPr/>
                        <wps:spPr>
                          <a:xfrm>
                            <a:off x="2701583" y="517646"/>
                            <a:ext cx="68448" cy="176175"/>
                          </a:xfrm>
                          <a:prstGeom prst="rect">
                            <a:avLst/>
                          </a:prstGeom>
                          <a:ln>
                            <a:noFill/>
                          </a:ln>
                        </wps:spPr>
                        <wps:txbx>
                          <w:txbxContent>
                            <w:p w14:paraId="1F31BE63" w14:textId="77777777" w:rsidR="006E2FA2" w:rsidRDefault="006E2FA2">
                              <w:pPr>
                                <w:spacing w:after="160" w:line="259" w:lineRule="auto"/>
                                <w:ind w:left="0" w:firstLine="0"/>
                                <w:jc w:val="left"/>
                              </w:pPr>
                              <w:r>
                                <w:rPr>
                                  <w:color w:val="323232"/>
                                  <w:w w:val="123"/>
                                  <w:sz w:val="14"/>
                                </w:rPr>
                                <w:t>F</w:t>
                              </w:r>
                            </w:p>
                          </w:txbxContent>
                        </wps:txbx>
                        <wps:bodyPr horzOverflow="overflow" vert="horz" lIns="0" tIns="0" rIns="0" bIns="0" rtlCol="0">
                          <a:noAutofit/>
                        </wps:bodyPr>
                      </wps:wsp>
                      <wps:wsp>
                        <wps:cNvPr id="2377" name="Rectangle 2377"/>
                        <wps:cNvSpPr/>
                        <wps:spPr>
                          <a:xfrm>
                            <a:off x="2713062" y="258633"/>
                            <a:ext cx="85169" cy="176176"/>
                          </a:xfrm>
                          <a:prstGeom prst="rect">
                            <a:avLst/>
                          </a:prstGeom>
                          <a:ln>
                            <a:noFill/>
                          </a:ln>
                        </wps:spPr>
                        <wps:txbx>
                          <w:txbxContent>
                            <w:p w14:paraId="073B2C06" w14:textId="77777777" w:rsidR="006E2FA2" w:rsidRDefault="006E2FA2">
                              <w:pPr>
                                <w:spacing w:after="160" w:line="259" w:lineRule="auto"/>
                                <w:ind w:left="0" w:firstLine="0"/>
                                <w:jc w:val="left"/>
                              </w:pPr>
                              <w:r>
                                <w:rPr>
                                  <w:color w:val="323232"/>
                                  <w:w w:val="114"/>
                                  <w:sz w:val="14"/>
                                </w:rPr>
                                <w:t>H</w:t>
                              </w:r>
                            </w:p>
                          </w:txbxContent>
                        </wps:txbx>
                        <wps:bodyPr horzOverflow="overflow" vert="horz" lIns="0" tIns="0" rIns="0" bIns="0" rtlCol="0">
                          <a:noAutofit/>
                        </wps:bodyPr>
                      </wps:wsp>
                    </wpg:wgp>
                  </a:graphicData>
                </a:graphic>
              </wp:inline>
            </w:drawing>
          </mc:Choice>
          <mc:Fallback>
            <w:pict>
              <v:group w14:anchorId="41234DE1" id="Group 85626" o:spid="_x0000_s1026" style="width:267.6pt;height:75pt;mso-position-horizontal-relative:char;mso-position-vertical-relative:line" coordsize="33988,9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">
                <v:shape id="Shape 2351" o:spid="_x0000_s1027" style="position:absolute;left:2771;top:8392;width:0;height:1131;visibility:visible;mso-wrap-style:square;v-text-anchor:top" coordsize="0,11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f8MA&#10;AADdAAAADwAAAGRycy9kb3ducmV2LnhtbESPQWsCMRSE70L/Q3hCL1KzrlhkNcoiCN6k1vb82Dx3&#10;g8lL2KS6/vtGKPQ4zMw3zHo7OCtu1EfjWcFsWoAgbrw23Co4f+7fliBiQtZoPZOCB0XYbl5Ga6y0&#10;v/MH3U6pFRnCsUIFXUqhkjI2HTmMUx+Is3fxvcOUZd9K3eM9w52VZVG8S4eG80KHgXYdNdfTj1Nw&#10;nC/q8itQsM4kv6y/H8ZOdkq9jod6BSLRkP7Df+2DVlDOFzN4vs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N+f8MAAADdAAAADwAAAAAAAAAAAAAAAACYAgAAZHJzL2Rv&#10;d25yZXYueG1sUEsFBgAAAAAEAAQA9QAAAIgDAAAAAA==&#10;" path="m,113116l,e" filled="f" strokecolor="#505050" strokeweight=".26678mm">
                  <v:stroke miterlimit="1" joinstyle="miter" endcap="round"/>
                  <v:path arrowok="t" textboxrect="0,0,0,113116"/>
                </v:shape>
                <v:shape id="Shape 2352" o:spid="_x0000_s1028" style="position:absolute;top:8957;width:29354;height:0;visibility:visible;mso-wrap-style:square;v-text-anchor:top" coordsize="2935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1pskA&#10;AADdAAAADwAAAGRycy9kb3ducmV2LnhtbESPT2vCQBTE7wW/w/KE3urG1EpJXUWlRQte/FNtb6/Z&#10;ZxLMvk2zq8Zv3xUEj8PM/IYZjBpTihPVrrCsoNuJQBCnVhecKdisP55eQTiPrLG0TAou5GA0bD0M&#10;MNH2zEs6rXwmAoRdggpy76tESpfmZNB1bEUcvL2tDfog60zqGs8BbkoZR1FfGiw4LORY0TSn9LA6&#10;GgWz7a6apMdiM15/f/0u/t5/9pfep1KP7Wb8BsJT4+/hW3uuFcTPLzFc34QnII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EF1pskAAADdAAAADwAAAAAAAAAAAAAAAACYAgAA&#10;ZHJzL2Rvd25yZXYueG1sUEsFBgAAAAAEAAQA9QAAAI4DAAAAAA==&#10;" path="m,l2935450,e" filled="f" strokecolor="#505050" strokeweight=".26678mm">
                  <v:stroke miterlimit="1" joinstyle="miter" endcap="round"/>
                  <v:path arrowok="t" textboxrect="0,0,2935450,0"/>
                </v:shape>
                <v:shape id="Shape 2353" o:spid="_x0000_s1029" style="position:absolute;left:4327;top:4988;width:1561;height:2622;visibility:visible;mso-wrap-style:square;v-text-anchor:top" coordsize="156139,26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0O8cA&#10;AADdAAAADwAAAGRycy9kb3ducmV2LnhtbESPQUvDQBSE70L/w/IKXsRuTKgNsdsiBcVLD7al4O2R&#10;fSbR7NuYfabpv+8WBI/DzHzDLNeja9VAfWg8G3iYJaCIS28brgwc9i/3OaggyBZbz2TgTAHWq8nN&#10;EgvrT/xOw04qFSEcCjRQi3SF1qGsyWGY+Y44ep++dyhR9pW2PZ4i3LU6TZJH7bDhuFBjR5uayu/d&#10;rzOw+Rp+9nI83Al+5Hqepfl28Zobczsdn59ACY3yH/5rv1kDaTbP4PomPgG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DdDvHAAAA3QAAAA8AAAAAAAAAAAAAAAAAmAIAAGRy&#10;cy9kb3ducmV2LnhtbFBLBQYAAAAABAAEAPUAAACMAwAAAAA=&#10;" path="m,l118361,15129r37778,68055l125934,163880,78041,262194,30205,85716,,xe" fillcolor="#b4b4b4" strokecolor="#323232" strokeweight=".25128mm">
                  <v:stroke miterlimit="1" joinstyle="miter"/>
                  <v:path arrowok="t" textboxrect="0,0,156139,262194"/>
                </v:shape>
                <v:shape id="Shape 2354" o:spid="_x0000_s1030" style="position:absolute;left:3294;top:2416;width:2745;height:2723;visibility:visible;mso-wrap-style:square;v-text-anchor:top" coordsize="274557,272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DcMcA&#10;AADdAAAADwAAAGRycy9kb3ducmV2LnhtbESPQWvCQBSE70L/w/KE3nRjNKWmrqIWRbSU1hZ6fWSf&#10;SWj2bchuTfz3XUHwOMzMN8xs0ZlKnKlxpWUFo2EEgjizuuRcwffXZvAMwnlkjZVlUnAhB4v5Q2+G&#10;qbYtf9L56HMRIOxSVFB4X6dSuqwgg25oa+LgnWxj0AfZ5FI32Aa4qWQcRU/SYMlhocCa1gVlv8c/&#10;o6B73b8l7z/VdHrZRclqO2rj+vCh1GO/W76A8NT5e/jW3mkF8TiZwPVNe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WQ3DHAAAA3QAAAA8AAAAAAAAAAAAAAAAAmAIAAGRy&#10;cy9kb3ducmV2LnhtbFBLBQYAAAAABAAEAPUAAACMAwAAAAA=&#10;" path="m83127,l183871,63021r30205,60532l274557,229446r-52908,42858l103287,257175r78041,-52968l113332,161335,,194154,30205,108424,83127,xe" fillcolor="#b4b4b4" strokecolor="#323232" strokeweight=".25128mm">
                  <v:stroke miterlimit="1" joinstyle="miter"/>
                  <v:path arrowok="t" textboxrect="0,0,274557,272304"/>
                </v:shape>
                <v:shape id="Shape 2355" o:spid="_x0000_s1031" style="position:absolute;left:2211;top:2416;width:1914;height:1942;visibility:visible;mso-wrap-style:square;v-text-anchor:top" coordsize="191444,194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Kf5MQA&#10;AADdAAAADwAAAGRycy9kb3ducmV2LnhtbESPzWrDMBCE74W+g9hAbo0ch5jiRgmhEGhv+aPnxdra&#10;xtbKlVTbydNHgUCOw8x8w6w2o2lFT87XlhXMZwkI4sLqmksF59Pu7R2ED8gaW8uk4EIeNuvXlxXm&#10;2g58oP4YShEh7HNUUIXQ5VL6oiKDfmY74uj9WmcwROlKqR0OEW5amSZJJg3WHBcq7OizoqI5/hsF&#10;u/SnX+i/zNG1GbLsO2yb03Wv1HQybj9ABBrDM/xof2kF6WK5hPub+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Sn+TEAAAA3QAAAA8AAAAAAAAAAAAAAAAAmAIAAGRycy9k&#10;b3ducmV2LnhtbFBLBQYAAAAABAAEAPUAAACJAwAAAAA=&#10;" path="m191444,l138522,108424r-30205,85730l,65566,80584,12655,191444,xe" fillcolor="#b4b4b4" strokecolor="#323232" strokeweight=".25128mm">
                  <v:stroke miterlimit="1" joinstyle="miter"/>
                  <v:path arrowok="t" textboxrect="0,0,191444,194154"/>
                </v:shape>
                <v:shape id="Shape 2356" o:spid="_x0000_s1032" style="position:absolute;left:397;top:5647;width:911;height:1802;visibility:visible;mso-wrap-style:square;v-text-anchor:top" coordsize="91137,1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ipcMA&#10;AADdAAAADwAAAGRycy9kb3ducmV2LnhtbESPQYvCMBSE78L+h/CEvWmqi2W3GmURBS8etgpeH82z&#10;LU1eSpNq/fdGEPY4zMw3zGozWCNu1PnasYLZNAFBXDhdc6ngfNpPvkH4gKzROCYFD/KwWX+MVphp&#10;d+c/uuWhFBHCPkMFVQhtJqUvKrLop64ljt7VdRZDlF0pdYf3CLdGzpMklRZrjgsVtrStqGjy3iqQ&#10;4XJxjRl2fV8eW5PmR9w3P0p9joffJYhAQ/gPv9sHrWD+tUjh9S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aipcMAAADdAAAADwAAAAAAAAAAAAAAAACYAgAAZHJzL2Rv&#10;d25yZXYueG1sUEsFBgAAAAAEAAQA9QAAAIgDAAAAAA==&#10;" path="m91137,r-452,180283l,103008,9381,2149,91137,xe" fillcolor="#b4b4b4" strokecolor="#323232" strokeweight=".25128mm">
                  <v:stroke miterlimit="1" joinstyle="miter"/>
                  <v:path arrowok="t" textboxrect="0,0,91137,180283"/>
                </v:shape>
                <v:shape id="Shape 2357" o:spid="_x0000_s1033" style="position:absolute;left:1002;top:3072;width:4105;height:4613;visibility:visible;mso-wrap-style:square;v-text-anchor:top" coordsize="410550,46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OBcQA&#10;AADdAAAADwAAAGRycy9kb3ducmV2LnhtbESP3WrCQBCF7wu+wzKCd3VjxP6krqFUbPXOpD7AkB2T&#10;0OxsyK5mfftuQejl4fx8nHUeTCeuNLjWsoLFPAFBXFndcq3g9L17fAHhPLLGzjIpuJGDfDN5WGOm&#10;7cgFXUtfizjCLkMFjfd9JqWrGjLo5rYnjt7ZDgZ9lEMt9YBjHDedTJPkSRpsORIa7OmjoeqnvJgI&#10;qTgc+s+tPJ1HWX8tVsEcXwulZtPw/gbCU/D/4Xt7rxWky9Uz/L2JT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qzgXEAAAA3QAAAA8AAAAAAAAAAAAAAAAAmAIAAGRycy9k&#10;b3ducmV2LnhtbFBLBQYAAAAABAAEAPUAAACJAwAAAAA=&#10;" path="m120904,l229221,128588,342553,95769r67997,42871l332509,191608r30204,85716l410550,453803r-173770,7564l196459,410931r57938,-50423l204032,224356,110789,352944,120904,191608,,171445,45350,75620,120904,xe" fillcolor="#b4b4b4" strokecolor="#323232" strokeweight=".25128mm">
                  <v:stroke miterlimit="1" joinstyle="miter"/>
                  <v:path arrowok="t" textboxrect="0,0,410550,461367"/>
                </v:shape>
                <v:rect id="Rectangle 2358" o:spid="_x0000_s1034" style="position:absolute;left:3282;top:4172;width:8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V/8MA&#10;AADdAAAADwAAAGRycy9kb3ducmV2LnhtbERPTYvCMBC9C/sfwix403RdFK1GEV3Ro1sX1NvQjG3Z&#10;ZlKaaKu/3hwEj4/3PVu0phQ3ql1hWcFXPwJBnFpdcKbg77DpjUE4j6yxtEwK7uRgMf/ozDDWtuFf&#10;uiU+EyGEXYwKcu+rWEqX5mTQ9W1FHLiLrQ36AOtM6hqbEG5KOYiikTRYcGjIsaJVTul/cjUKtuNq&#10;edrZR5OVP+ftcX+crA8Tr1T3s11OQXhq/Vv8cu+0gsH3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GV/8MAAADdAAAADwAAAAAAAAAAAAAAAACYAgAAZHJzL2Rv&#10;d25yZXYueG1sUEsFBgAAAAAEAAQA9QAAAIgDAAAAAA==&#10;" filled="f" stroked="f">
                  <v:textbox inset="0,0,0,0">
                    <w:txbxContent>
                      <w:p w14:paraId="6C0284B1" w14:textId="77777777" w:rsidR="006E2FA2" w:rsidRDefault="006E2FA2">
                        <w:pPr>
                          <w:spacing w:after="160" w:line="259" w:lineRule="auto"/>
                          <w:ind w:left="0" w:firstLine="0"/>
                          <w:jc w:val="left"/>
                        </w:pPr>
                        <w:r>
                          <w:rPr>
                            <w:color w:val="323232"/>
                            <w:w w:val="118"/>
                            <w:sz w:val="14"/>
                          </w:rPr>
                          <w:t>A</w:t>
                        </w:r>
                      </w:p>
                    </w:txbxContent>
                  </v:textbox>
                </v:rect>
                <v:rect id="Rectangle 2359" o:spid="_x0000_s1035" style="position:absolute;left:2872;top:2384;width:80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0wZMYA&#10;AADdAAAADwAAAGRycy9kb3ducmV2LnhtbESPQWvCQBSE74L/YXkFb7qpUjExq4it6LFqIfX2yL4m&#10;odm3IbuatL++WxA8DjPzDZOue1OLG7WusqzgeRKBIM6trrhQ8HHejRcgnEfWWFsmBT/kYL0aDlJM&#10;tO34SLeTL0SAsEtQQel9k0jp8pIMuoltiIP3ZVuDPsi2kLrFLsBNLadRNJcGKw4LJTa0LSn/Pl2N&#10;gv2i2Xwe7G9X1G+Xffaexa/n2Cs1euo3SxCeev8I39sHrWA6e4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0wZMYAAADdAAAADwAAAAAAAAAAAAAAAACYAgAAZHJz&#10;L2Rvd25yZXYueG1sUEsFBgAAAAAEAAQA9QAAAIsDAAAAAA==&#10;" filled="f" stroked="f">
                  <v:textbox inset="0,0,0,0">
                    <w:txbxContent>
                      <w:p w14:paraId="7721AE68" w14:textId="77777777" w:rsidR="006E2FA2" w:rsidRDefault="006E2FA2">
                        <w:pPr>
                          <w:spacing w:after="160" w:line="259" w:lineRule="auto"/>
                          <w:ind w:left="0" w:firstLine="0"/>
                          <w:jc w:val="left"/>
                        </w:pPr>
                        <w:r>
                          <w:rPr>
                            <w:color w:val="323232"/>
                            <w:w w:val="124"/>
                            <w:sz w:val="14"/>
                          </w:rPr>
                          <w:t>B</w:t>
                        </w:r>
                      </w:p>
                    </w:txbxContent>
                  </v:textbox>
                </v:rect>
                <v:rect id="Rectangle 2360" o:spid="_x0000_s1036" style="position:absolute;left:4507;top:2735;width:76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RMMA&#10;AADdAAAADwAAAGRycy9kb3ducmV2LnhtbERPTWvCQBC9F/wPywje6sYI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TRMMAAADdAAAADwAAAAAAAAAAAAAAAACYAgAAZHJzL2Rv&#10;d25yZXYueG1sUEsFBgAAAAAEAAQA9QAAAIgDAAAAAA==&#10;" filled="f" stroked="f">
                  <v:textbox inset="0,0,0,0">
                    <w:txbxContent>
                      <w:p w14:paraId="6AC87DCF" w14:textId="77777777" w:rsidR="006E2FA2" w:rsidRDefault="006E2FA2">
                        <w:pPr>
                          <w:spacing w:after="160" w:line="259" w:lineRule="auto"/>
                          <w:ind w:left="0" w:firstLine="0"/>
                          <w:jc w:val="left"/>
                        </w:pPr>
                        <w:r>
                          <w:rPr>
                            <w:color w:val="323232"/>
                            <w:w w:val="119"/>
                            <w:sz w:val="14"/>
                          </w:rPr>
                          <w:t>C</w:t>
                        </w:r>
                      </w:p>
                    </w:txbxContent>
                  </v:textbox>
                </v:rect>
                <v:rect id="Rectangle 2361" o:spid="_x0000_s1037" style="position:absolute;left:4964;top:5120;width:869;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238YA&#10;AADdAAAADwAAAGRycy9kb3ducmV2LnhtbESPQWvCQBSE70L/w/KE3swmF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f238YAAADdAAAADwAAAAAAAAAAAAAAAACYAgAAZHJz&#10;L2Rvd25yZXYueG1sUEsFBgAAAAAEAAQA9QAAAIsDAAAAAA==&#10;" filled="f" stroked="f">
                  <v:textbox inset="0,0,0,0">
                    <w:txbxContent>
                      <w:p w14:paraId="1CE80CA7" w14:textId="77777777" w:rsidR="006E2FA2" w:rsidRDefault="006E2FA2">
                        <w:pPr>
                          <w:spacing w:after="160" w:line="259" w:lineRule="auto"/>
                          <w:ind w:left="0" w:firstLine="0"/>
                          <w:jc w:val="left"/>
                        </w:pPr>
                        <w:r>
                          <w:rPr>
                            <w:color w:val="323232"/>
                            <w:w w:val="118"/>
                            <w:sz w:val="14"/>
                          </w:rPr>
                          <w:t>D</w:t>
                        </w:r>
                      </w:p>
                    </w:txbxContent>
                  </v:textbox>
                </v:rect>
                <v:rect id="Rectangle 2362" o:spid="_x0000_s1038" style="position:absolute;left:559;top:5609;width:719;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oqMcA&#10;AADdAAAADwAAAGRycy9kb3ducmV2LnhtbESPQWvCQBSE74L/YXlCb7oxBdHoGoKtJMdWC9bbI/ua&#10;hGbfhuxq0v76bqHQ4zAz3zC7dDStuFPvGssKlosIBHFpdcOVgrfzcb4G4TyyxtYyKfgiB+l+Otlh&#10;ou3Ar3Q/+UoECLsEFdTed4mUrqzJoFvYjjh4H7Y36IPsK6l7HALctDKOopU02HBYqLGjQ03l5+lm&#10;FOTrLnsv7PdQtc/X/PJy2TydN16ph9mYbUF4Gv1/+K9daAXx4y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laKjHAAAA3QAAAA8AAAAAAAAAAAAAAAAAmAIAAGRy&#10;cy9kb3ducmV2LnhtbFBLBQYAAAAABAAEAPUAAACMAwAAAAA=&#10;" filled="f" stroked="f">
                  <v:textbox inset="0,0,0,0">
                    <w:txbxContent>
                      <w:p w14:paraId="0C8F4BA7" w14:textId="77777777" w:rsidR="006E2FA2" w:rsidRDefault="006E2FA2">
                        <w:pPr>
                          <w:spacing w:after="160" w:line="259" w:lineRule="auto"/>
                          <w:ind w:left="0" w:firstLine="0"/>
                          <w:jc w:val="left"/>
                        </w:pPr>
                        <w:r>
                          <w:rPr>
                            <w:color w:val="323232"/>
                            <w:w w:val="121"/>
                            <w:sz w:val="14"/>
                          </w:rPr>
                          <w:t>E</w:t>
                        </w:r>
                      </w:p>
                    </w:txbxContent>
                  </v:textbox>
                </v:rect>
                <v:shape id="Shape 2363" o:spid="_x0000_s1039" style="position:absolute;left:26554;top:8392;width:0;height:1131;visibility:visible;mso-wrap-style:square;v-text-anchor:top" coordsize="0,11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GPLsMA&#10;AADdAAAADwAAAGRycy9kb3ducmV2LnhtbESPQWsCMRSE74X+h/AKvZSa7S6KrEZZBKE3qbY9PzbP&#10;3dDkJWyirv/eFASPw8x8wyzXo7PiTEM0nhV8TAoQxK3XhjsF34ft+xxETMgarWdScKUI69Xz0xJr&#10;7S/8Red96kSGcKxRQZ9SqKWMbU8O48QH4uwd/eAwZTl0Ug94yXBnZVkUM+nQcF7oMdCmp/Zvf3IK&#10;dtW0KX8CBetM8vPm92rs20ap15exWYBINKZH+N7+1ArKalbB/5v8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GPLsMAAADdAAAADwAAAAAAAAAAAAAAAACYAgAAZHJzL2Rv&#10;d25yZXYueG1sUEsFBgAAAAAEAAQA9QAAAIgDAAAAAA==&#10;" path="m,113116l,e" filled="f" strokecolor="#505050" strokeweight=".26678mm">
                  <v:stroke miterlimit="1" joinstyle="miter" endcap="round"/>
                  <v:path arrowok="t" textboxrect="0,0,0,113116"/>
                </v:shape>
                <v:shape id="Shape 2364" o:spid="_x0000_s1040" style="position:absolute;left:20870;top:8392;width:0;height:1131;visibility:visible;mso-wrap-style:square;v-text-anchor:top" coordsize="0,11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kezcUA&#10;AADdAAAADwAAAGRycy9kb3ducmV2LnhtbESPT4vCMBTE74LfITzBm6arS1mqUUT8s5c96Cp4fDZv&#10;22LzUpJY67ffLCx4HGbmN8x82ZlatOR8ZVnB2zgBQZxbXXGh4PS9HX2A8AFZY22ZFDzJw3LR780x&#10;0/bBB2qPoRARwj5DBWUITSalz0sy6Me2IY7ej3UGQ5SukNrhI8JNLSdJkkqDFceFEhtal5Tfjnej&#10;4LI7N9PT+n5L9Vd7cCveF9cNKzUcdKsZiEBdeIX/259awWSav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R7NxQAAAN0AAAAPAAAAAAAAAAAAAAAAAJgCAABkcnMv&#10;ZG93bnJldi54bWxQSwUGAAAAAAQABAD1AAAAigMAAAAA&#10;" path="m,113116l,e" filled="f" strokecolor="#141414" strokeweight=".40017mm">
                  <v:stroke miterlimit="1" joinstyle="miter" endcap="round"/>
                  <v:path arrowok="t" textboxrect="0,0,0,113116"/>
                </v:shape>
                <v:shape id="Shape 2365" o:spid="_x0000_s1041" style="position:absolute;left:20870;width:13009;height:7261;visibility:visible;mso-wrap-style:square;v-text-anchor:top" coordsize="1300862,72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Elk8YA&#10;AADdAAAADwAAAGRycy9kb3ducmV2LnhtbESPT2sCMRTE70K/Q3iFXqRmVRTZGqW0FP9eqlLo7ZE8&#10;d5duXpYk1fXbG0HwOMzMb5jpvLW1OJEPlWMF/V4Gglg7U3Gh4LD/ep2ACBHZYO2YFFwowHz21Jli&#10;btyZv+m0i4VIEA45KihjbHIpgy7JYui5hjh5R+ctxiR9IY3Hc4LbWg6ybCwtVpwWSmzooyT9t/u3&#10;CiZmjb9+f1jo7s+x/7m1q81Cj5R6eW7f30BEauMjfG8vjYLBcDyC25v0BOT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Elk8YAAADdAAAADwAAAAAAAAAAAAAAAACYAgAAZHJz&#10;L2Rvd25yZXYueG1sUEsFBgAAAAAEAAQA9QAAAIsDAAAAAA==&#10;" path="m,726107v13093,,18000,-339469,169678,-452474c347358,141299,893352,,1300862,386752e" filled="f" strokecolor="#141414" strokeweight=".31422mm">
                  <v:stroke miterlimit="1" joinstyle="miter"/>
                  <v:path arrowok="t" textboxrect="0,0,1300862,726107"/>
                </v:shape>
                <v:shape id="Shape 2366" o:spid="_x0000_s1042" style="position:absolute;left:32659;top:2671;width:1329;height:1299;visibility:visible;mso-wrap-style:square;v-text-anchor:top" coordsize="132896,12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i8kA&#10;AADdAAAADwAAAGRycy9kb3ducmV2LnhtbESPQWsCMRSE70L/Q3iFXqRmq7KVrVFai1DBQ916aG+P&#10;zetm6eZlSaJu/fVNQfA4zMw3zHzZ21YcyYfGsYKHUQaCuHK64VrB/mN9PwMRIrLG1jEp+KUAy8XN&#10;YI6Fdife0bGMtUgQDgUqMDF2hZShMmQxjFxHnLxv5y3GJH0ttcdTgttWjrMslxYbTgsGO1oZqn7K&#10;g1WwMa+7/fnlvFm9f33OShr66fbwqNTdbf/8BCJSH6/hS/tNKxhP8hz+36QnIB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9ni8kAAADdAAAADwAAAAAAAAAAAAAAAACYAgAA&#10;ZHJzL2Rvd25yZXYueG1sUEsFBgAAAAAEAAQA9QAAAI4DAAAAAA==&#10;" path="m68827,r64069,129953l,72523c36068,66064,63802,36672,68827,xe" fillcolor="#141414" strokecolor="#141414" strokeweight=".15669mm">
                  <v:path arrowok="t" textboxrect="0,0,132896,129953"/>
                </v:shape>
                <v:shape id="Shape 2368" o:spid="_x0000_s1043" style="position:absolute;left:27653;top:4981;width:1562;height:2622;visibility:visible;mso-wrap-style:square;v-text-anchor:top" coordsize="156210,26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B4l8QA&#10;AADdAAAADwAAAGRycy9kb3ducmV2LnhtbERPW2vCMBR+F/YfwhnsTZOpOOmMMjaEIcjwhvh22hzb&#10;suakNlGrv948DPb48d0ns9ZW4kKNLx1reO0pEMSZMyXnGrabeXcMwgdkg5Vj0nAjD7PpU2eCiXFX&#10;XtFlHXIRQ9gnqKEIoU6k9FlBFn3P1cSRO7rGYoiwyaVp8BrDbSX7So2kxZJjQ4E1fRaU/a7PVsPw&#10;sD9x6lZL9aNOO7wv0q9j+qb1y3P78Q4iUBv+xX/ub6OhPxjFufF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eJfEAAAA3QAAAA8AAAAAAAAAAAAAAAAAmAIAAGRycy9k&#10;b3ducmV2LnhtbFBLBQYAAAAABAAEAPUAAACJAwAAAAA=&#10;" path="m,l118418,15129r37792,68055l125934,163880,78098,262194,30219,85715,,xe" fillcolor="#b4b4b4" strokecolor="#323232" strokeweight=".25128mm">
                  <v:stroke miterlimit="1" joinstyle="miter"/>
                  <v:path arrowok="t" textboxrect="0,0,156210,262194"/>
                </v:shape>
                <v:shape id="Shape 2369" o:spid="_x0000_s1044" style="position:absolute;left:23723;top:5640;width:912;height:1803;visibility:visible;mso-wrap-style:square;v-text-anchor:top" coordsize="91137,18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7sYA&#10;AADdAAAADwAAAGRycy9kb3ducmV2LnhtbESPQWsCMRSE7wX/Q3hCbzVbLaKrUbQgtAcpanvo7XXz&#10;zC5NXtZN6q7/3ggFj8PMfMPMl52z4kxNqDwreB5kIIgLrys2Cj4Pm6cJiBCRNVrPpOBCAZaL3sMc&#10;c+1b3tF5H41IEA45KihjrHMpQ1GSwzDwNXHyjr5xGJNsjNQNtgnurBxm2Vg6rDgtlFjTa0nF7/7P&#10;KdhuVu/fp3X78jVFY0cTbn/sh1Hqsd+tZiAidfEe/m+/aQXD0XgKtzfp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i+7sYAAADdAAAADwAAAAAAAAAAAAAAAACYAgAAZHJz&#10;L2Rvd25yZXYueG1sUEsFBgAAAAAEAAQA9QAAAIsDAAAAAA==&#10;" path="m91137,r-494,180282l,103008,9338,2149,91137,xe" fillcolor="#b4b4b4" strokecolor="#323232" strokeweight=".25128mm">
                  <v:stroke miterlimit="1" joinstyle="miter"/>
                  <v:path arrowok="t" textboxrect="0,0,91137,180282"/>
                </v:shape>
                <v:shape id="Shape 2370" o:spid="_x0000_s1045" style="position:absolute;left:24328;top:3065;width:4106;height:4614;visibility:visible;mso-wrap-style:square;v-text-anchor:top" coordsize="410550,46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hLwcAA&#10;AADdAAAADwAAAGRycy9kb3ducmV2LnhtbERPy6rCMBDdC/5DGMGdpirXRzWKKIKuxOrG3dCMbbGZ&#10;1CZq/fubheDycN6LVWNK8aLaFZYVDPoRCOLU6oIzBZfzrjcF4TyyxtIyKfiQg9Wy3VpgrO2bT/RK&#10;fCZCCLsYFeTeV7GULs3JoOvbijhwN1sb9AHWmdQ1vkO4KeUwisbSYMGhIceKNjml9+RpFDyaQ2mv&#10;x7XM/rbP0T6Zzk7Hi1eq22nWcxCeGv8Tf917rWA4moT94U14An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0hLwcAAAADdAAAADwAAAAAAAAAAAAAAAACYAgAAZHJzL2Rvd25y&#10;ZXYueG1sUEsFBgAAAAAEAAQA9QAAAIUDAAAAAA==&#10;" path="m120848,l229165,128587,342567,95826r67983,42871l332452,191609r30219,85715l410550,453803r-173813,7565l196473,410945r57881,-50436l203975,224413,110803,352944,120848,191609,,171445,45293,75676,120848,xe" fillcolor="#b4b4b4" strokecolor="#323232" strokeweight=".25128mm">
                  <v:stroke miterlimit="1" joinstyle="miter"/>
                  <v:path arrowok="t" textboxrect="0,0,410550,461368"/>
                </v:shape>
                <v:rect id="Rectangle 2371" o:spid="_x0000_s1046" style="position:absolute;left:28291;top:5113;width:868;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gAsYA&#10;AADdAAAADwAAAGRycy9kb3ducmV2LnhtbESPS4vCQBCE78L+h6EXvOlEB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gAsYAAADdAAAADwAAAAAAAAAAAAAAAACYAgAAZHJz&#10;L2Rvd25yZXYueG1sUEsFBgAAAAAEAAQA9QAAAIsDAAAAAA==&#10;" filled="f" stroked="f">
                  <v:textbox inset="0,0,0,0">
                    <w:txbxContent>
                      <w:p w14:paraId="30828CBD" w14:textId="77777777" w:rsidR="006E2FA2" w:rsidRDefault="006E2FA2">
                        <w:pPr>
                          <w:spacing w:after="160" w:line="259" w:lineRule="auto"/>
                          <w:ind w:left="0" w:firstLine="0"/>
                          <w:jc w:val="left"/>
                        </w:pPr>
                        <w:r>
                          <w:rPr>
                            <w:color w:val="323232"/>
                            <w:w w:val="118"/>
                            <w:sz w:val="14"/>
                          </w:rPr>
                          <w:t>D</w:t>
                        </w:r>
                      </w:p>
                    </w:txbxContent>
                  </v:textbox>
                </v:rect>
                <v:rect id="Rectangle 2372" o:spid="_x0000_s1047" style="position:absolute;left:23854;top:5602;width:8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dccA&#10;AADdAAAADwAAAGRycy9kb3ducmV2LnhtbESPQWvCQBSE74X+h+UVems2TUF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8/nXHAAAA3QAAAA8AAAAAAAAAAAAAAAAAmAIAAGRy&#10;cy9kb3ducmV2LnhtbFBLBQYAAAAABAAEAPUAAACMAwAAAAA=&#10;" filled="f" stroked="f">
                  <v:textbox inset="0,0,0,0">
                    <w:txbxContent>
                      <w:p w14:paraId="01286BCC" w14:textId="77777777" w:rsidR="006E2FA2" w:rsidRDefault="006E2FA2">
                        <w:pPr>
                          <w:spacing w:after="160" w:line="259" w:lineRule="auto"/>
                          <w:ind w:left="0" w:firstLine="0"/>
                          <w:jc w:val="left"/>
                        </w:pPr>
                        <w:r>
                          <w:rPr>
                            <w:color w:val="323232"/>
                            <w:w w:val="106"/>
                            <w:sz w:val="14"/>
                          </w:rPr>
                          <w:t>G</w:t>
                        </w:r>
                      </w:p>
                    </w:txbxContent>
                  </v:textbox>
                </v:rect>
                <v:shape id="Shape 2373" o:spid="_x0000_s1048" style="position:absolute;left:25535;top:2423;width:3850;height:2704;visibility:visible;mso-wrap-style:square;v-text-anchor:top" coordsize="384984,270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B+wccA&#10;AADdAAAADwAAAGRycy9kb3ducmV2LnhtbESPQUsDMRSE74L/ITzBi9isXbBlbVrUUvEktvZQb4/N&#10;62Zx87Ikz+723xtB8DjMzDfMYjX6Tp0opjawgbtJAYq4DrblxsD+Y3M7B5UE2WIXmAycKcFqeXmx&#10;wMqGgbd02kmjMoRThQacSF9pnWpHHtMk9MTZO4boUbKMjbYRhwz3nZ4Wxb322HJecNjTs6P6a/ft&#10;DWxkfqzX8n4uh8/DdnazdvHl7cmY66vx8QGU0Cj/4b/2qzUwLWcl/L7JT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gfsHHAAAA3QAAAA8AAAAAAAAAAAAAAAAAmAIAAGRy&#10;cy9kb3ducmV2LnhtbFBLBQYAAAAABAAEAPUAAACMAwAAAAA=&#10;" path="m191439,r41698,25622l293288,62630r30598,60100l384984,227888r-53462,42584l211829,255457r78928,-52579l221981,160281,108254,194092,,63520,79649,13805,191439,xe" fillcolor="#b4b4b4" strokecolor="#323232" strokeweight=".24925mm">
                  <v:stroke endcap="round"/>
                  <v:path arrowok="t" textboxrect="0,0,384984,270472"/>
                </v:shape>
                <v:shape id="Shape 2374" o:spid="_x0000_s1049" style="position:absolute;left:26374;top:4360;width:251;height:965;visibility:visible;mso-wrap-style:square;v-text-anchor:top" coordsize="25128,96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Ff8QA&#10;AADdAAAADwAAAGRycy9kb3ducmV2LnhtbESPQWuDQBSE74X+h+UVeqtrjbTFuoYSEgi5xXrw+HBf&#10;Veq+FXdjbH59NhDocZiZb5h8vZhBzDS53rKC1ygGQdxY3XOroPrevXyAcB5Z42CZFPyRg3Xx+JBj&#10;pu2ZjzSXvhUBwi5DBZ33Yyalazoy6CI7Egfvx04GfZBTK/WE5wA3g0zi+E0a7DksdDjSpqPmtzyZ&#10;QCkvVMV1z6mbS52cDvWWL6lSz0/L1ycIT4v/D9/be60gWb2ncHsTnoA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sBX/EAAAA3QAAAA8AAAAAAAAAAAAAAAAAmAIAAGRycy9k&#10;b3ducmV2LnhtbFBLBQYAAAAABAAEAPUAAACJAwAAAAA=&#10;" path="m,96448l25128,,,96448xe" fillcolor="#2f3b46" strokecolor="#323232" strokeweight=".31406mm">
                  <v:stroke miterlimit="1" joinstyle="miter"/>
                  <v:path arrowok="t" textboxrect="0,0,25128,96448"/>
                </v:shape>
                <v:rect id="Rectangle 2375" o:spid="_x0000_s1050" style="position:absolute;left:25262;top:3535;width:80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mAccA&#10;AADdAAAADwAAAGRycy9kb3ducmV2LnhtbESPQWvCQBSE74X+h+UVequbWrS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VZgHHAAAA3QAAAA8AAAAAAAAAAAAAAAAAmAIAAGRy&#10;cy9kb3ducmV2LnhtbFBLBQYAAAAABAAEAPUAAACMAwAAAAA=&#10;" filled="f" stroked="f">
                  <v:textbox inset="0,0,0,0">
                    <w:txbxContent>
                      <w:p w14:paraId="7ACEA06C" w14:textId="77777777" w:rsidR="006E2FA2" w:rsidRDefault="006E2FA2">
                        <w:pPr>
                          <w:spacing w:after="160" w:line="259" w:lineRule="auto"/>
                          <w:ind w:left="0" w:firstLine="0"/>
                          <w:jc w:val="left"/>
                        </w:pPr>
                        <w:r>
                          <w:rPr>
                            <w:color w:val="323232"/>
                            <w:w w:val="106"/>
                            <w:sz w:val="14"/>
                          </w:rPr>
                          <w:t>G</w:t>
                        </w:r>
                      </w:p>
                    </w:txbxContent>
                  </v:textbox>
                </v:rect>
                <v:rect id="Rectangle 2376" o:spid="_x0000_s1051" style="position:absolute;left:27015;top:5176;width:68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4dsYA&#10;AADdAAAADwAAAGRycy9kb3ducmV2LnhtbESPS4vCQBCE74L/YWjBm07WBR/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f4dsYAAADdAAAADwAAAAAAAAAAAAAAAACYAgAAZHJz&#10;L2Rvd25yZXYueG1sUEsFBgAAAAAEAAQA9QAAAIsDAAAAAA==&#10;" filled="f" stroked="f">
                  <v:textbox inset="0,0,0,0">
                    <w:txbxContent>
                      <w:p w14:paraId="1F31BE63" w14:textId="77777777" w:rsidR="006E2FA2" w:rsidRDefault="006E2FA2">
                        <w:pPr>
                          <w:spacing w:after="160" w:line="259" w:lineRule="auto"/>
                          <w:ind w:left="0" w:firstLine="0"/>
                          <w:jc w:val="left"/>
                        </w:pPr>
                        <w:r>
                          <w:rPr>
                            <w:color w:val="323232"/>
                            <w:w w:val="123"/>
                            <w:sz w:val="14"/>
                          </w:rPr>
                          <w:t>F</w:t>
                        </w:r>
                      </w:p>
                    </w:txbxContent>
                  </v:textbox>
                </v:rect>
                <v:rect id="Rectangle 2377" o:spid="_x0000_s1052" style="position:absolute;left:27130;top:2586;width:85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14:paraId="073B2C06" w14:textId="77777777" w:rsidR="006E2FA2" w:rsidRDefault="006E2FA2">
                        <w:pPr>
                          <w:spacing w:after="160" w:line="259" w:lineRule="auto"/>
                          <w:ind w:left="0" w:firstLine="0"/>
                          <w:jc w:val="left"/>
                        </w:pPr>
                        <w:r>
                          <w:rPr>
                            <w:color w:val="323232"/>
                            <w:w w:val="114"/>
                            <w:sz w:val="14"/>
                          </w:rPr>
                          <w:t>H</w:t>
                        </w:r>
                      </w:p>
                    </w:txbxContent>
                  </v:textbox>
                </v:rect>
                <w10:anchorlock/>
              </v:group>
            </w:pict>
          </mc:Fallback>
        </mc:AlternateContent>
      </w:r>
      <w:r>
        <w:rPr>
          <w:color w:val="141414"/>
          <w:sz w:val="53"/>
        </w:rPr>
        <w:t xml:space="preserve"> ?</w:t>
      </w:r>
    </w:p>
    <w:p w14:paraId="177DAE95" w14:textId="77777777" w:rsidR="00A21FDC" w:rsidRDefault="00252176">
      <w:pPr>
        <w:spacing w:after="559"/>
        <w:ind w:right="164" w:hanging="10"/>
        <w:jc w:val="center"/>
      </w:pPr>
      <w:r>
        <w:t>Figure 1.1: The snapshot approach for modelling time and space</w:t>
      </w:r>
    </w:p>
    <w:p w14:paraId="4B9F5668" w14:textId="77777777" w:rsidR="00A21FDC" w:rsidRDefault="00252176">
      <w:pPr>
        <w:ind w:left="2" w:right="163"/>
      </w:pPr>
      <w:r>
        <w:t xml:space="preserve">As it is seen in figure 1.1, this is impossible to say, because there is no information about an arbitrary time point between two snapshots. Also, if the map only shows Germany and its neighboring countries, what about Russia, Sub-Saharan Africa or South East Asia? For an interactive historical world atlas, the </w:t>
      </w:r>
      <w:r>
        <w:lastRenderedPageBreak/>
        <w:t>snapshot approach is neither suitable nor feasible, because it requires a whole new world map every time some country changes on Earth.</w:t>
      </w:r>
    </w:p>
    <w:p w14:paraId="3AC2AA2D" w14:textId="77777777" w:rsidR="00A21FDC" w:rsidRDefault="00252176">
      <w:pPr>
        <w:spacing w:after="182"/>
        <w:ind w:left="2" w:right="163"/>
      </w:pPr>
      <w:r>
        <w:t>The key problem is that snapshots can</w:t>
      </w:r>
      <w:del w:id="125" w:author="Veronica" w:date="2016-06-07T07:42:00Z">
        <w:r w:rsidDel="007C20FC">
          <w:delText xml:space="preserve"> </w:delText>
        </w:r>
      </w:del>
      <w:r>
        <w:t xml:space="preserve">not say what has changed, because they do not store changes. This is the approach of another class of spatio-temporal data models: </w:t>
      </w:r>
      <w:r>
        <w:rPr>
          <w:i/>
        </w:rPr>
        <w:t xml:space="preserve">Event-based </w:t>
      </w:r>
      <w:r>
        <w:t>models. They store two things: one reference snapshot and a set of events that happen at a certain time point and trigger changes on the map relative to the last event.</w:t>
      </w:r>
    </w:p>
    <w:p w14:paraId="59074462" w14:textId="77777777" w:rsidR="00A21FDC" w:rsidRDefault="00252176">
      <w:pPr>
        <w:spacing w:after="170" w:line="259" w:lineRule="auto"/>
        <w:ind w:left="844" w:firstLine="0"/>
        <w:jc w:val="left"/>
      </w:pPr>
      <w:r>
        <w:rPr>
          <w:noProof/>
          <w:sz w:val="22"/>
        </w:rPr>
        <mc:AlternateContent>
          <mc:Choice Requires="wpg">
            <w:drawing>
              <wp:inline distT="0" distB="0" distL="0" distR="0" wp14:anchorId="0DFE6C1A" wp14:editId="7485DF09">
                <wp:extent cx="4020016" cy="713899"/>
                <wp:effectExtent l="0" t="0" r="0" b="0"/>
                <wp:docPr id="86374" name="Group 86374"/>
                <wp:cNvGraphicFramePr/>
                <a:graphic xmlns:a="http://schemas.openxmlformats.org/drawingml/2006/main">
                  <a:graphicData uri="http://schemas.microsoft.com/office/word/2010/wordprocessingGroup">
                    <wpg:wgp>
                      <wpg:cNvGrpSpPr/>
                      <wpg:grpSpPr>
                        <a:xfrm>
                          <a:off x="0" y="0"/>
                          <a:ext cx="4020016" cy="713899"/>
                          <a:chOff x="0" y="0"/>
                          <a:chExt cx="4020016" cy="713899"/>
                        </a:xfrm>
                      </wpg:grpSpPr>
                      <wps:wsp>
                        <wps:cNvPr id="2401" name="Shape 2401"/>
                        <wps:cNvSpPr/>
                        <wps:spPr>
                          <a:xfrm>
                            <a:off x="277168" y="600788"/>
                            <a:ext cx="0" cy="113111"/>
                          </a:xfrm>
                          <a:custGeom>
                            <a:avLst/>
                            <a:gdLst/>
                            <a:ahLst/>
                            <a:cxnLst/>
                            <a:rect l="0" t="0" r="0" b="0"/>
                            <a:pathLst>
                              <a:path h="113111">
                                <a:moveTo>
                                  <a:pt x="0" y="113111"/>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402" name="Shape 2402"/>
                        <wps:cNvSpPr/>
                        <wps:spPr>
                          <a:xfrm>
                            <a:off x="0" y="657346"/>
                            <a:ext cx="2935450" cy="0"/>
                          </a:xfrm>
                          <a:custGeom>
                            <a:avLst/>
                            <a:gdLst/>
                            <a:ahLst/>
                            <a:cxnLst/>
                            <a:rect l="0" t="0" r="0" b="0"/>
                            <a:pathLst>
                              <a:path w="2935450">
                                <a:moveTo>
                                  <a:pt x="0" y="0"/>
                                </a:moveTo>
                                <a:lnTo>
                                  <a:pt x="293545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403" name="Rectangle 2403"/>
                        <wps:cNvSpPr/>
                        <wps:spPr>
                          <a:xfrm>
                            <a:off x="759173" y="383177"/>
                            <a:ext cx="120295" cy="176175"/>
                          </a:xfrm>
                          <a:prstGeom prst="rect">
                            <a:avLst/>
                          </a:prstGeom>
                          <a:ln>
                            <a:noFill/>
                          </a:ln>
                        </wps:spPr>
                        <wps:txbx>
                          <w:txbxContent>
                            <w:p w14:paraId="24CC7F0F" w14:textId="77777777" w:rsidR="006E2FA2" w:rsidRDefault="006E2FA2">
                              <w:pPr>
                                <w:spacing w:after="160" w:line="259" w:lineRule="auto"/>
                                <w:ind w:left="0" w:firstLine="0"/>
                                <w:jc w:val="left"/>
                              </w:pPr>
                              <w:r>
                                <w:rPr>
                                  <w:color w:val="333333"/>
                                  <w:w w:val="118"/>
                                  <w:sz w:val="14"/>
                                </w:rPr>
                                <w:t>A</w:t>
                              </w:r>
                              <w:r>
                                <w:rPr>
                                  <w:color w:val="333333"/>
                                  <w:spacing w:val="15"/>
                                  <w:w w:val="118"/>
                                  <w:sz w:val="14"/>
                                </w:rPr>
                                <w:t xml:space="preserve"> </w:t>
                              </w:r>
                            </w:p>
                          </w:txbxContent>
                        </wps:txbx>
                        <wps:bodyPr horzOverflow="overflow" vert="horz" lIns="0" tIns="0" rIns="0" bIns="0" rtlCol="0">
                          <a:noAutofit/>
                        </wps:bodyPr>
                      </wps:wsp>
                      <wps:wsp>
                        <wps:cNvPr id="2404" name="Rectangle 2404"/>
                        <wps:cNvSpPr/>
                        <wps:spPr>
                          <a:xfrm>
                            <a:off x="849620" y="383177"/>
                            <a:ext cx="120295" cy="176175"/>
                          </a:xfrm>
                          <a:prstGeom prst="rect">
                            <a:avLst/>
                          </a:prstGeom>
                          <a:ln>
                            <a:noFill/>
                          </a:ln>
                        </wps:spPr>
                        <wps:txbx>
                          <w:txbxContent>
                            <w:p w14:paraId="4974F8E5" w14:textId="77777777" w:rsidR="006E2FA2" w:rsidRDefault="006E2FA2">
                              <w:pPr>
                                <w:spacing w:after="160" w:line="259" w:lineRule="auto"/>
                                <w:ind w:left="0" w:firstLine="0"/>
                                <w:jc w:val="left"/>
                              </w:pPr>
                              <w:r>
                                <w:rPr>
                                  <w:color w:val="333333"/>
                                  <w:w w:val="110"/>
                                  <w:sz w:val="14"/>
                                </w:rPr>
                                <w:t>→</w:t>
                              </w:r>
                            </w:p>
                          </w:txbxContent>
                        </wps:txbx>
                        <wps:bodyPr horzOverflow="overflow" vert="horz" lIns="0" tIns="0" rIns="0" bIns="0" rtlCol="0">
                          <a:noAutofit/>
                        </wps:bodyPr>
                      </wps:wsp>
                      <wps:wsp>
                        <wps:cNvPr id="16312" name="Rectangle 16312"/>
                        <wps:cNvSpPr/>
                        <wps:spPr>
                          <a:xfrm>
                            <a:off x="1376297" y="383177"/>
                            <a:ext cx="290754" cy="176175"/>
                          </a:xfrm>
                          <a:prstGeom prst="rect">
                            <a:avLst/>
                          </a:prstGeom>
                          <a:ln>
                            <a:noFill/>
                          </a:ln>
                        </wps:spPr>
                        <wps:txbx>
                          <w:txbxContent>
                            <w:p w14:paraId="0C813012" w14:textId="77777777" w:rsidR="006E2FA2" w:rsidRDefault="006E2FA2">
                              <w:pPr>
                                <w:spacing w:after="160" w:line="259" w:lineRule="auto"/>
                                <w:ind w:left="0" w:firstLine="0"/>
                                <w:jc w:val="left"/>
                              </w:pPr>
                              <w:r>
                                <w:rPr>
                                  <w:color w:val="333333"/>
                                  <w:w w:val="132"/>
                                  <w:sz w:val="14"/>
                                </w:rPr>
                                <w:t>B+C</w:t>
                              </w:r>
                              <w:r>
                                <w:rPr>
                                  <w:color w:val="333333"/>
                                  <w:spacing w:val="15"/>
                                  <w:w w:val="132"/>
                                  <w:sz w:val="14"/>
                                </w:rPr>
                                <w:t xml:space="preserve"> </w:t>
                              </w:r>
                            </w:p>
                          </w:txbxContent>
                        </wps:txbx>
                        <wps:bodyPr horzOverflow="overflow" vert="horz" lIns="0" tIns="0" rIns="0" bIns="0" rtlCol="0">
                          <a:noAutofit/>
                        </wps:bodyPr>
                      </wps:wsp>
                      <wps:wsp>
                        <wps:cNvPr id="16311" name="Rectangle 16311"/>
                        <wps:cNvSpPr/>
                        <wps:spPr>
                          <a:xfrm>
                            <a:off x="940068" y="383177"/>
                            <a:ext cx="282694" cy="176175"/>
                          </a:xfrm>
                          <a:prstGeom prst="rect">
                            <a:avLst/>
                          </a:prstGeom>
                          <a:ln>
                            <a:noFill/>
                          </a:ln>
                        </wps:spPr>
                        <wps:txbx>
                          <w:txbxContent>
                            <w:p w14:paraId="3D1DACCE" w14:textId="77777777" w:rsidR="006E2FA2" w:rsidRDefault="006E2FA2">
                              <w:pPr>
                                <w:spacing w:after="160" w:line="259" w:lineRule="auto"/>
                                <w:ind w:left="0" w:firstLine="0"/>
                                <w:jc w:val="left"/>
                              </w:pPr>
                              <w:r>
                                <w:rPr>
                                  <w:color w:val="333333"/>
                                  <w:spacing w:val="16"/>
                                  <w:w w:val="126"/>
                                  <w:sz w:val="14"/>
                                </w:rPr>
                                <w:t xml:space="preserve"> </w:t>
                              </w:r>
                              <w:r>
                                <w:rPr>
                                  <w:color w:val="333333"/>
                                  <w:w w:val="126"/>
                                  <w:sz w:val="14"/>
                                </w:rPr>
                                <w:t>F+G</w:t>
                              </w:r>
                            </w:p>
                          </w:txbxContent>
                        </wps:txbx>
                        <wps:bodyPr horzOverflow="overflow" vert="horz" lIns="0" tIns="0" rIns="0" bIns="0" rtlCol="0">
                          <a:noAutofit/>
                        </wps:bodyPr>
                      </wps:wsp>
                      <wps:wsp>
                        <wps:cNvPr id="2406" name="Rectangle 2406"/>
                        <wps:cNvSpPr/>
                        <wps:spPr>
                          <a:xfrm>
                            <a:off x="1594909" y="383177"/>
                            <a:ext cx="120295" cy="176175"/>
                          </a:xfrm>
                          <a:prstGeom prst="rect">
                            <a:avLst/>
                          </a:prstGeom>
                          <a:ln>
                            <a:noFill/>
                          </a:ln>
                        </wps:spPr>
                        <wps:txbx>
                          <w:txbxContent>
                            <w:p w14:paraId="2C8A2616" w14:textId="77777777" w:rsidR="006E2FA2" w:rsidRDefault="006E2FA2">
                              <w:pPr>
                                <w:spacing w:after="160" w:line="259" w:lineRule="auto"/>
                                <w:ind w:left="0" w:firstLine="0"/>
                                <w:jc w:val="left"/>
                              </w:pPr>
                              <w:r>
                                <w:rPr>
                                  <w:color w:val="333333"/>
                                  <w:w w:val="110"/>
                                  <w:sz w:val="14"/>
                                </w:rPr>
                                <w:t>→</w:t>
                              </w:r>
                            </w:p>
                          </w:txbxContent>
                        </wps:txbx>
                        <wps:bodyPr horzOverflow="overflow" vert="horz" lIns="0" tIns="0" rIns="0" bIns="0" rtlCol="0">
                          <a:noAutofit/>
                        </wps:bodyPr>
                      </wps:wsp>
                      <wps:wsp>
                        <wps:cNvPr id="2407" name="Rectangle 2407"/>
                        <wps:cNvSpPr/>
                        <wps:spPr>
                          <a:xfrm>
                            <a:off x="1685356" y="383177"/>
                            <a:ext cx="125227" cy="176175"/>
                          </a:xfrm>
                          <a:prstGeom prst="rect">
                            <a:avLst/>
                          </a:prstGeom>
                          <a:ln>
                            <a:noFill/>
                          </a:ln>
                        </wps:spPr>
                        <wps:txbx>
                          <w:txbxContent>
                            <w:p w14:paraId="23594338" w14:textId="77777777" w:rsidR="006E2FA2" w:rsidRDefault="006E2FA2">
                              <w:pPr>
                                <w:spacing w:after="160" w:line="259" w:lineRule="auto"/>
                                <w:ind w:left="0" w:firstLine="0"/>
                                <w:jc w:val="left"/>
                              </w:pPr>
                              <w:r>
                                <w:rPr>
                                  <w:color w:val="333333"/>
                                  <w:spacing w:val="15"/>
                                  <w:w w:val="114"/>
                                  <w:sz w:val="14"/>
                                </w:rPr>
                                <w:t xml:space="preserve"> </w:t>
                              </w:r>
                              <w:r>
                                <w:rPr>
                                  <w:color w:val="333333"/>
                                  <w:w w:val="114"/>
                                  <w:sz w:val="14"/>
                                </w:rPr>
                                <w:t>H</w:t>
                              </w:r>
                            </w:p>
                          </w:txbxContent>
                        </wps:txbx>
                        <wps:bodyPr horzOverflow="overflow" vert="horz" lIns="0" tIns="0" rIns="0" bIns="0" rtlCol="0">
                          <a:noAutofit/>
                        </wps:bodyPr>
                      </wps:wsp>
                      <wps:wsp>
                        <wps:cNvPr id="2408" name="Rectangle 2408"/>
                        <wps:cNvSpPr/>
                        <wps:spPr>
                          <a:xfrm>
                            <a:off x="2457804" y="383359"/>
                            <a:ext cx="285701" cy="176175"/>
                          </a:xfrm>
                          <a:prstGeom prst="rect">
                            <a:avLst/>
                          </a:prstGeom>
                          <a:ln>
                            <a:noFill/>
                          </a:ln>
                        </wps:spPr>
                        <wps:txbx>
                          <w:txbxContent>
                            <w:p w14:paraId="3CD6E5E5" w14:textId="77777777" w:rsidR="006E2FA2" w:rsidRDefault="006E2FA2">
                              <w:pPr>
                                <w:spacing w:after="160" w:line="259" w:lineRule="auto"/>
                                <w:ind w:left="0" w:firstLine="0"/>
                                <w:jc w:val="left"/>
                              </w:pPr>
                              <w:r>
                                <w:rPr>
                                  <w:color w:val="333333"/>
                                  <w:w w:val="126"/>
                                  <w:sz w:val="14"/>
                                </w:rPr>
                                <w:t>G+E</w:t>
                              </w:r>
                              <w:r>
                                <w:rPr>
                                  <w:color w:val="333333"/>
                                  <w:spacing w:val="15"/>
                                  <w:w w:val="126"/>
                                  <w:sz w:val="14"/>
                                </w:rPr>
                                <w:t xml:space="preserve"> </w:t>
                              </w:r>
                            </w:p>
                          </w:txbxContent>
                        </wps:txbx>
                        <wps:bodyPr horzOverflow="overflow" vert="horz" lIns="0" tIns="0" rIns="0" bIns="0" rtlCol="0">
                          <a:noAutofit/>
                        </wps:bodyPr>
                      </wps:wsp>
                      <wps:wsp>
                        <wps:cNvPr id="2409" name="Rectangle 2409"/>
                        <wps:cNvSpPr/>
                        <wps:spPr>
                          <a:xfrm>
                            <a:off x="2672617" y="383359"/>
                            <a:ext cx="120295" cy="176175"/>
                          </a:xfrm>
                          <a:prstGeom prst="rect">
                            <a:avLst/>
                          </a:prstGeom>
                          <a:ln>
                            <a:noFill/>
                          </a:ln>
                        </wps:spPr>
                        <wps:txbx>
                          <w:txbxContent>
                            <w:p w14:paraId="40F620BE" w14:textId="77777777" w:rsidR="006E2FA2" w:rsidRDefault="006E2FA2">
                              <w:pPr>
                                <w:spacing w:after="160" w:line="259" w:lineRule="auto"/>
                                <w:ind w:left="0" w:firstLine="0"/>
                                <w:jc w:val="left"/>
                              </w:pPr>
                              <w:r>
                                <w:rPr>
                                  <w:color w:val="333333"/>
                                  <w:w w:val="110"/>
                                  <w:sz w:val="14"/>
                                </w:rPr>
                                <w:t>→</w:t>
                              </w:r>
                            </w:p>
                          </w:txbxContent>
                        </wps:txbx>
                        <wps:bodyPr horzOverflow="overflow" vert="horz" lIns="0" tIns="0" rIns="0" bIns="0" rtlCol="0">
                          <a:noAutofit/>
                        </wps:bodyPr>
                      </wps:wsp>
                      <wps:wsp>
                        <wps:cNvPr id="2410" name="Rectangle 2410"/>
                        <wps:cNvSpPr/>
                        <wps:spPr>
                          <a:xfrm>
                            <a:off x="2763064" y="383359"/>
                            <a:ext cx="112235" cy="176175"/>
                          </a:xfrm>
                          <a:prstGeom prst="rect">
                            <a:avLst/>
                          </a:prstGeom>
                          <a:ln>
                            <a:noFill/>
                          </a:ln>
                        </wps:spPr>
                        <wps:txbx>
                          <w:txbxContent>
                            <w:p w14:paraId="34A01E69" w14:textId="77777777" w:rsidR="006E2FA2" w:rsidRDefault="006E2FA2">
                              <w:pPr>
                                <w:spacing w:after="160" w:line="259" w:lineRule="auto"/>
                                <w:ind w:left="0" w:firstLine="0"/>
                                <w:jc w:val="left"/>
                              </w:pPr>
                              <w:r>
                                <w:rPr>
                                  <w:color w:val="333333"/>
                                  <w:spacing w:val="16"/>
                                  <w:w w:val="121"/>
                                  <w:sz w:val="14"/>
                                </w:rPr>
                                <w:t xml:space="preserve"> </w:t>
                              </w:r>
                              <w:r>
                                <w:rPr>
                                  <w:color w:val="333333"/>
                                  <w:w w:val="121"/>
                                  <w:sz w:val="14"/>
                                </w:rPr>
                                <w:t>E</w:t>
                              </w:r>
                            </w:p>
                          </w:txbxContent>
                        </wps:txbx>
                        <wps:bodyPr horzOverflow="overflow" vert="horz" lIns="0" tIns="0" rIns="0" bIns="0" rtlCol="0">
                          <a:noAutofit/>
                        </wps:bodyPr>
                      </wps:wsp>
                      <wps:wsp>
                        <wps:cNvPr id="2411" name="Shape 2411"/>
                        <wps:cNvSpPr/>
                        <wps:spPr>
                          <a:xfrm>
                            <a:off x="432711" y="260381"/>
                            <a:ext cx="156139" cy="262194"/>
                          </a:xfrm>
                          <a:custGeom>
                            <a:avLst/>
                            <a:gdLst/>
                            <a:ahLst/>
                            <a:cxnLst/>
                            <a:rect l="0" t="0" r="0" b="0"/>
                            <a:pathLst>
                              <a:path w="156139" h="262194">
                                <a:moveTo>
                                  <a:pt x="0" y="0"/>
                                </a:moveTo>
                                <a:lnTo>
                                  <a:pt x="118361" y="15130"/>
                                </a:lnTo>
                                <a:lnTo>
                                  <a:pt x="156139" y="83184"/>
                                </a:lnTo>
                                <a:lnTo>
                                  <a:pt x="125934" y="163880"/>
                                </a:lnTo>
                                <a:lnTo>
                                  <a:pt x="78041" y="262194"/>
                                </a:lnTo>
                                <a:lnTo>
                                  <a:pt x="30205" y="85715"/>
                                </a:lnTo>
                                <a:lnTo>
                                  <a:pt x="0"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12" name="Shape 2412"/>
                        <wps:cNvSpPr/>
                        <wps:spPr>
                          <a:xfrm>
                            <a:off x="329424" y="3206"/>
                            <a:ext cx="274557" cy="272304"/>
                          </a:xfrm>
                          <a:custGeom>
                            <a:avLst/>
                            <a:gdLst/>
                            <a:ahLst/>
                            <a:cxnLst/>
                            <a:rect l="0" t="0" r="0" b="0"/>
                            <a:pathLst>
                              <a:path w="274557" h="272304">
                                <a:moveTo>
                                  <a:pt x="83127" y="0"/>
                                </a:moveTo>
                                <a:lnTo>
                                  <a:pt x="183871" y="63021"/>
                                </a:lnTo>
                                <a:lnTo>
                                  <a:pt x="214076" y="123568"/>
                                </a:lnTo>
                                <a:lnTo>
                                  <a:pt x="274557" y="229447"/>
                                </a:lnTo>
                                <a:lnTo>
                                  <a:pt x="221649" y="272304"/>
                                </a:lnTo>
                                <a:lnTo>
                                  <a:pt x="103287" y="257175"/>
                                </a:lnTo>
                                <a:lnTo>
                                  <a:pt x="181328" y="204207"/>
                                </a:lnTo>
                                <a:lnTo>
                                  <a:pt x="113332" y="161349"/>
                                </a:lnTo>
                                <a:lnTo>
                                  <a:pt x="0" y="194154"/>
                                </a:lnTo>
                                <a:lnTo>
                                  <a:pt x="30205" y="108424"/>
                                </a:lnTo>
                                <a:lnTo>
                                  <a:pt x="83127"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13" name="Shape 2413"/>
                        <wps:cNvSpPr/>
                        <wps:spPr>
                          <a:xfrm>
                            <a:off x="221107" y="3206"/>
                            <a:ext cx="191444" cy="194154"/>
                          </a:xfrm>
                          <a:custGeom>
                            <a:avLst/>
                            <a:gdLst/>
                            <a:ahLst/>
                            <a:cxnLst/>
                            <a:rect l="0" t="0" r="0" b="0"/>
                            <a:pathLst>
                              <a:path w="191444" h="194154">
                                <a:moveTo>
                                  <a:pt x="191444" y="0"/>
                                </a:moveTo>
                                <a:lnTo>
                                  <a:pt x="138522" y="108424"/>
                                </a:lnTo>
                                <a:lnTo>
                                  <a:pt x="108317" y="194154"/>
                                </a:lnTo>
                                <a:lnTo>
                                  <a:pt x="0" y="65566"/>
                                </a:lnTo>
                                <a:lnTo>
                                  <a:pt x="80584" y="12599"/>
                                </a:lnTo>
                                <a:lnTo>
                                  <a:pt x="191444"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14" name="Shape 2414"/>
                        <wps:cNvSpPr/>
                        <wps:spPr>
                          <a:xfrm>
                            <a:off x="39722" y="326272"/>
                            <a:ext cx="91137" cy="180282"/>
                          </a:xfrm>
                          <a:custGeom>
                            <a:avLst/>
                            <a:gdLst/>
                            <a:ahLst/>
                            <a:cxnLst/>
                            <a:rect l="0" t="0" r="0" b="0"/>
                            <a:pathLst>
                              <a:path w="91137" h="180282">
                                <a:moveTo>
                                  <a:pt x="91137" y="0"/>
                                </a:moveTo>
                                <a:lnTo>
                                  <a:pt x="90685" y="180282"/>
                                </a:lnTo>
                                <a:lnTo>
                                  <a:pt x="0" y="103008"/>
                                </a:lnTo>
                                <a:lnTo>
                                  <a:pt x="9381" y="2149"/>
                                </a:lnTo>
                                <a:lnTo>
                                  <a:pt x="91137"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15" name="Shape 2415"/>
                        <wps:cNvSpPr/>
                        <wps:spPr>
                          <a:xfrm>
                            <a:off x="100203" y="68772"/>
                            <a:ext cx="410550" cy="461368"/>
                          </a:xfrm>
                          <a:custGeom>
                            <a:avLst/>
                            <a:gdLst/>
                            <a:ahLst/>
                            <a:cxnLst/>
                            <a:rect l="0" t="0" r="0" b="0"/>
                            <a:pathLst>
                              <a:path w="410550" h="461368">
                                <a:moveTo>
                                  <a:pt x="120904" y="0"/>
                                </a:moveTo>
                                <a:lnTo>
                                  <a:pt x="229221" y="128587"/>
                                </a:lnTo>
                                <a:lnTo>
                                  <a:pt x="342553" y="95783"/>
                                </a:lnTo>
                                <a:lnTo>
                                  <a:pt x="410550" y="138641"/>
                                </a:lnTo>
                                <a:lnTo>
                                  <a:pt x="332509" y="191608"/>
                                </a:lnTo>
                                <a:lnTo>
                                  <a:pt x="362713" y="277324"/>
                                </a:lnTo>
                                <a:lnTo>
                                  <a:pt x="410550" y="453803"/>
                                </a:lnTo>
                                <a:lnTo>
                                  <a:pt x="236780" y="461368"/>
                                </a:lnTo>
                                <a:lnTo>
                                  <a:pt x="196459" y="410945"/>
                                </a:lnTo>
                                <a:lnTo>
                                  <a:pt x="254397" y="360508"/>
                                </a:lnTo>
                                <a:lnTo>
                                  <a:pt x="204032" y="224356"/>
                                </a:lnTo>
                                <a:lnTo>
                                  <a:pt x="110789" y="352944"/>
                                </a:lnTo>
                                <a:lnTo>
                                  <a:pt x="120904" y="191608"/>
                                </a:lnTo>
                                <a:lnTo>
                                  <a:pt x="0" y="171445"/>
                                </a:lnTo>
                                <a:lnTo>
                                  <a:pt x="45350" y="75620"/>
                                </a:lnTo>
                                <a:lnTo>
                                  <a:pt x="120904"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16" name="Rectangle 2416"/>
                        <wps:cNvSpPr/>
                        <wps:spPr>
                          <a:xfrm>
                            <a:off x="328267" y="178811"/>
                            <a:ext cx="80237" cy="176175"/>
                          </a:xfrm>
                          <a:prstGeom prst="rect">
                            <a:avLst/>
                          </a:prstGeom>
                          <a:ln>
                            <a:noFill/>
                          </a:ln>
                        </wps:spPr>
                        <wps:txbx>
                          <w:txbxContent>
                            <w:p w14:paraId="1D2E5D1C" w14:textId="77777777" w:rsidR="006E2FA2" w:rsidRDefault="006E2FA2">
                              <w:pPr>
                                <w:spacing w:after="160" w:line="259" w:lineRule="auto"/>
                                <w:ind w:left="0" w:firstLine="0"/>
                                <w:jc w:val="left"/>
                              </w:pPr>
                              <w:r>
                                <w:rPr>
                                  <w:color w:val="323232"/>
                                  <w:w w:val="118"/>
                                  <w:sz w:val="14"/>
                                </w:rPr>
                                <w:t>A</w:t>
                              </w:r>
                            </w:p>
                          </w:txbxContent>
                        </wps:txbx>
                        <wps:bodyPr horzOverflow="overflow" vert="horz" lIns="0" tIns="0" rIns="0" bIns="0" rtlCol="0">
                          <a:noAutofit/>
                        </wps:bodyPr>
                      </wps:wsp>
                      <wps:wsp>
                        <wps:cNvPr id="2417" name="Rectangle 2417"/>
                        <wps:cNvSpPr/>
                        <wps:spPr>
                          <a:xfrm>
                            <a:off x="287240" y="0"/>
                            <a:ext cx="80237" cy="176175"/>
                          </a:xfrm>
                          <a:prstGeom prst="rect">
                            <a:avLst/>
                          </a:prstGeom>
                          <a:ln>
                            <a:noFill/>
                          </a:ln>
                        </wps:spPr>
                        <wps:txbx>
                          <w:txbxContent>
                            <w:p w14:paraId="79CFA28B" w14:textId="77777777" w:rsidR="006E2FA2" w:rsidRDefault="006E2FA2">
                              <w:pPr>
                                <w:spacing w:after="160" w:line="259" w:lineRule="auto"/>
                                <w:ind w:left="0" w:firstLine="0"/>
                                <w:jc w:val="left"/>
                              </w:pPr>
                              <w:r>
                                <w:rPr>
                                  <w:color w:val="323232"/>
                                  <w:w w:val="124"/>
                                  <w:sz w:val="14"/>
                                </w:rPr>
                                <w:t>B</w:t>
                              </w:r>
                            </w:p>
                          </w:txbxContent>
                        </wps:txbx>
                        <wps:bodyPr horzOverflow="overflow" vert="horz" lIns="0" tIns="0" rIns="0" bIns="0" rtlCol="0">
                          <a:noAutofit/>
                        </wps:bodyPr>
                      </wps:wsp>
                      <wps:wsp>
                        <wps:cNvPr id="2418" name="Rectangle 2418"/>
                        <wps:cNvSpPr/>
                        <wps:spPr>
                          <a:xfrm>
                            <a:off x="450759" y="35151"/>
                            <a:ext cx="76869" cy="176175"/>
                          </a:xfrm>
                          <a:prstGeom prst="rect">
                            <a:avLst/>
                          </a:prstGeom>
                          <a:ln>
                            <a:noFill/>
                          </a:ln>
                        </wps:spPr>
                        <wps:txbx>
                          <w:txbxContent>
                            <w:p w14:paraId="45877D6F" w14:textId="77777777" w:rsidR="006E2FA2" w:rsidRDefault="006E2FA2">
                              <w:pPr>
                                <w:spacing w:after="160" w:line="259" w:lineRule="auto"/>
                                <w:ind w:left="0" w:firstLine="0"/>
                                <w:jc w:val="left"/>
                              </w:pPr>
                              <w:r>
                                <w:rPr>
                                  <w:color w:val="323232"/>
                                  <w:w w:val="119"/>
                                  <w:sz w:val="14"/>
                                </w:rPr>
                                <w:t>C</w:t>
                              </w:r>
                            </w:p>
                          </w:txbxContent>
                        </wps:txbx>
                        <wps:bodyPr horzOverflow="overflow" vert="horz" lIns="0" tIns="0" rIns="0" bIns="0" rtlCol="0">
                          <a:noAutofit/>
                        </wps:bodyPr>
                      </wps:wsp>
                      <wps:wsp>
                        <wps:cNvPr id="2419" name="Rectangle 2419"/>
                        <wps:cNvSpPr/>
                        <wps:spPr>
                          <a:xfrm>
                            <a:off x="496456" y="273565"/>
                            <a:ext cx="86853" cy="176175"/>
                          </a:xfrm>
                          <a:prstGeom prst="rect">
                            <a:avLst/>
                          </a:prstGeom>
                          <a:ln>
                            <a:noFill/>
                          </a:ln>
                        </wps:spPr>
                        <wps:txbx>
                          <w:txbxContent>
                            <w:p w14:paraId="369EF0A5" w14:textId="77777777" w:rsidR="006E2FA2" w:rsidRDefault="006E2FA2">
                              <w:pPr>
                                <w:spacing w:after="160" w:line="259" w:lineRule="auto"/>
                                <w:ind w:left="0" w:firstLine="0"/>
                                <w:jc w:val="left"/>
                              </w:pPr>
                              <w:r>
                                <w:rPr>
                                  <w:color w:val="323232"/>
                                  <w:w w:val="118"/>
                                  <w:sz w:val="14"/>
                                </w:rPr>
                                <w:t>D</w:t>
                              </w:r>
                            </w:p>
                          </w:txbxContent>
                        </wps:txbx>
                        <wps:bodyPr horzOverflow="overflow" vert="horz" lIns="0" tIns="0" rIns="0" bIns="0" rtlCol="0">
                          <a:noAutofit/>
                        </wps:bodyPr>
                      </wps:wsp>
                      <wps:wsp>
                        <wps:cNvPr id="2420" name="Rectangle 2420"/>
                        <wps:cNvSpPr/>
                        <wps:spPr>
                          <a:xfrm>
                            <a:off x="55997" y="322462"/>
                            <a:ext cx="71816" cy="176176"/>
                          </a:xfrm>
                          <a:prstGeom prst="rect">
                            <a:avLst/>
                          </a:prstGeom>
                          <a:ln>
                            <a:noFill/>
                          </a:ln>
                        </wps:spPr>
                        <wps:txbx>
                          <w:txbxContent>
                            <w:p w14:paraId="5707D108" w14:textId="77777777" w:rsidR="006E2FA2" w:rsidRDefault="006E2FA2">
                              <w:pPr>
                                <w:spacing w:after="160" w:line="259" w:lineRule="auto"/>
                                <w:ind w:left="0" w:firstLine="0"/>
                                <w:jc w:val="left"/>
                              </w:pPr>
                              <w:r>
                                <w:rPr>
                                  <w:color w:val="323232"/>
                                  <w:w w:val="121"/>
                                  <w:sz w:val="14"/>
                                </w:rPr>
                                <w:t>E</w:t>
                              </w:r>
                            </w:p>
                          </w:txbxContent>
                        </wps:txbx>
                        <wps:bodyPr horzOverflow="overflow" vert="horz" lIns="0" tIns="0" rIns="0" bIns="0" rtlCol="0">
                          <a:noAutofit/>
                        </wps:bodyPr>
                      </wps:wsp>
                      <wps:wsp>
                        <wps:cNvPr id="2421" name="Shape 2421"/>
                        <wps:cNvSpPr/>
                        <wps:spPr>
                          <a:xfrm>
                            <a:off x="958693" y="600788"/>
                            <a:ext cx="0" cy="113111"/>
                          </a:xfrm>
                          <a:custGeom>
                            <a:avLst/>
                            <a:gdLst/>
                            <a:ahLst/>
                            <a:cxnLst/>
                            <a:rect l="0" t="0" r="0" b="0"/>
                            <a:pathLst>
                              <a:path h="113111">
                                <a:moveTo>
                                  <a:pt x="0" y="113111"/>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422" name="Shape 2422"/>
                        <wps:cNvSpPr/>
                        <wps:spPr>
                          <a:xfrm>
                            <a:off x="1578030" y="600788"/>
                            <a:ext cx="0" cy="113111"/>
                          </a:xfrm>
                          <a:custGeom>
                            <a:avLst/>
                            <a:gdLst/>
                            <a:ahLst/>
                            <a:cxnLst/>
                            <a:rect l="0" t="0" r="0" b="0"/>
                            <a:pathLst>
                              <a:path h="113111">
                                <a:moveTo>
                                  <a:pt x="0" y="113111"/>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423" name="Shape 2423"/>
                        <wps:cNvSpPr/>
                        <wps:spPr>
                          <a:xfrm>
                            <a:off x="2655468" y="600788"/>
                            <a:ext cx="0" cy="113111"/>
                          </a:xfrm>
                          <a:custGeom>
                            <a:avLst/>
                            <a:gdLst/>
                            <a:ahLst/>
                            <a:cxnLst/>
                            <a:rect l="0" t="0" r="0" b="0"/>
                            <a:pathLst>
                              <a:path h="113111">
                                <a:moveTo>
                                  <a:pt x="0" y="113111"/>
                                </a:moveTo>
                                <a:lnTo>
                                  <a:pt x="0" y="0"/>
                                </a:lnTo>
                              </a:path>
                            </a:pathLst>
                          </a:custGeom>
                          <a:ln w="9604" cap="rnd">
                            <a:miter lim="100000"/>
                          </a:ln>
                        </wps:spPr>
                        <wps:style>
                          <a:lnRef idx="1">
                            <a:srgbClr val="505050"/>
                          </a:lnRef>
                          <a:fillRef idx="0">
                            <a:srgbClr val="000000">
                              <a:alpha val="0"/>
                            </a:srgbClr>
                          </a:fillRef>
                          <a:effectRef idx="0">
                            <a:scrgbClr r="0" g="0" b="0"/>
                          </a:effectRef>
                          <a:fontRef idx="none"/>
                        </wps:style>
                        <wps:bodyPr/>
                      </wps:wsp>
                      <wps:wsp>
                        <wps:cNvPr id="2424" name="Shape 2424"/>
                        <wps:cNvSpPr/>
                        <wps:spPr>
                          <a:xfrm>
                            <a:off x="2087063" y="600788"/>
                            <a:ext cx="0" cy="113111"/>
                          </a:xfrm>
                          <a:custGeom>
                            <a:avLst/>
                            <a:gdLst/>
                            <a:ahLst/>
                            <a:cxnLst/>
                            <a:rect l="0" t="0" r="0" b="0"/>
                            <a:pathLst>
                              <a:path h="113111">
                                <a:moveTo>
                                  <a:pt x="0" y="113111"/>
                                </a:moveTo>
                                <a:lnTo>
                                  <a:pt x="0" y="0"/>
                                </a:lnTo>
                              </a:path>
                            </a:pathLst>
                          </a:custGeom>
                          <a:ln w="14406" cap="rnd">
                            <a:miter lim="100000"/>
                          </a:ln>
                        </wps:spPr>
                        <wps:style>
                          <a:lnRef idx="1">
                            <a:srgbClr val="141414"/>
                          </a:lnRef>
                          <a:fillRef idx="0">
                            <a:srgbClr val="000000">
                              <a:alpha val="0"/>
                            </a:srgbClr>
                          </a:fillRef>
                          <a:effectRef idx="0">
                            <a:scrgbClr r="0" g="0" b="0"/>
                          </a:effectRef>
                          <a:fontRef idx="none"/>
                        </wps:style>
                        <wps:bodyPr/>
                      </wps:wsp>
                      <wps:wsp>
                        <wps:cNvPr id="2425" name="Shape 2425"/>
                        <wps:cNvSpPr/>
                        <wps:spPr>
                          <a:xfrm>
                            <a:off x="2085620" y="118926"/>
                            <a:ext cx="1132626" cy="368738"/>
                          </a:xfrm>
                          <a:custGeom>
                            <a:avLst/>
                            <a:gdLst/>
                            <a:ahLst/>
                            <a:cxnLst/>
                            <a:rect l="0" t="0" r="0" b="0"/>
                            <a:pathLst>
                              <a:path w="1132626" h="368738">
                                <a:moveTo>
                                  <a:pt x="1443" y="368738"/>
                                </a:moveTo>
                                <a:cubicBezTo>
                                  <a:pt x="14536" y="368738"/>
                                  <a:pt x="0" y="166468"/>
                                  <a:pt x="171120" y="85942"/>
                                </a:cubicBezTo>
                                <a:cubicBezTo>
                                  <a:pt x="353722" y="0"/>
                                  <a:pt x="767749" y="43579"/>
                                  <a:pt x="1132626" y="29383"/>
                                </a:cubicBezTo>
                              </a:path>
                            </a:pathLst>
                          </a:custGeom>
                          <a:ln w="11312" cap="flat">
                            <a:miter lim="100000"/>
                          </a:ln>
                        </wps:spPr>
                        <wps:style>
                          <a:lnRef idx="1">
                            <a:srgbClr val="141414"/>
                          </a:lnRef>
                          <a:fillRef idx="0">
                            <a:srgbClr val="000000">
                              <a:alpha val="0"/>
                            </a:srgbClr>
                          </a:fillRef>
                          <a:effectRef idx="0">
                            <a:scrgbClr r="0" g="0" b="0"/>
                          </a:effectRef>
                          <a:fontRef idx="none"/>
                        </wps:style>
                        <wps:bodyPr/>
                      </wps:wsp>
                      <wps:wsp>
                        <wps:cNvPr id="2426" name="Shape 2426"/>
                        <wps:cNvSpPr/>
                        <wps:spPr>
                          <a:xfrm>
                            <a:off x="3095467" y="102859"/>
                            <a:ext cx="137799" cy="99913"/>
                          </a:xfrm>
                          <a:custGeom>
                            <a:avLst/>
                            <a:gdLst/>
                            <a:ahLst/>
                            <a:cxnLst/>
                            <a:rect l="0" t="0" r="0" b="0"/>
                            <a:pathLst>
                              <a:path w="137799" h="99913">
                                <a:moveTo>
                                  <a:pt x="0" y="0"/>
                                </a:moveTo>
                                <a:lnTo>
                                  <a:pt x="137799" y="44684"/>
                                </a:lnTo>
                                <a:lnTo>
                                  <a:pt x="3859" y="99913"/>
                                </a:lnTo>
                                <a:cubicBezTo>
                                  <a:pt x="24402" y="69588"/>
                                  <a:pt x="22746" y="29208"/>
                                  <a:pt x="0" y="0"/>
                                </a:cubicBezTo>
                                <a:close/>
                              </a:path>
                            </a:pathLst>
                          </a:custGeom>
                          <a:ln w="7771" cap="flat">
                            <a:round/>
                          </a:ln>
                        </wps:spPr>
                        <wps:style>
                          <a:lnRef idx="1">
                            <a:srgbClr val="141414"/>
                          </a:lnRef>
                          <a:fillRef idx="1">
                            <a:srgbClr val="141414"/>
                          </a:fillRef>
                          <a:effectRef idx="0">
                            <a:scrgbClr r="0" g="0" b="0"/>
                          </a:effectRef>
                          <a:fontRef idx="none"/>
                        </wps:style>
                        <wps:bodyPr/>
                      </wps:wsp>
                      <wps:wsp>
                        <wps:cNvPr id="2427" name="Shape 2427"/>
                        <wps:cNvSpPr/>
                        <wps:spPr>
                          <a:xfrm>
                            <a:off x="3846800" y="259716"/>
                            <a:ext cx="156152" cy="262194"/>
                          </a:xfrm>
                          <a:custGeom>
                            <a:avLst/>
                            <a:gdLst/>
                            <a:ahLst/>
                            <a:cxnLst/>
                            <a:rect l="0" t="0" r="0" b="0"/>
                            <a:pathLst>
                              <a:path w="156152" h="262194">
                                <a:moveTo>
                                  <a:pt x="0" y="0"/>
                                </a:moveTo>
                                <a:lnTo>
                                  <a:pt x="118375" y="15130"/>
                                </a:lnTo>
                                <a:lnTo>
                                  <a:pt x="156152" y="83184"/>
                                </a:lnTo>
                                <a:lnTo>
                                  <a:pt x="125934" y="163880"/>
                                </a:lnTo>
                                <a:lnTo>
                                  <a:pt x="78055" y="262194"/>
                                </a:lnTo>
                                <a:lnTo>
                                  <a:pt x="30219" y="85730"/>
                                </a:lnTo>
                                <a:lnTo>
                                  <a:pt x="0"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28" name="Shape 2428"/>
                        <wps:cNvSpPr/>
                        <wps:spPr>
                          <a:xfrm>
                            <a:off x="3453867" y="325608"/>
                            <a:ext cx="91081" cy="180282"/>
                          </a:xfrm>
                          <a:custGeom>
                            <a:avLst/>
                            <a:gdLst/>
                            <a:ahLst/>
                            <a:cxnLst/>
                            <a:rect l="0" t="0" r="0" b="0"/>
                            <a:pathLst>
                              <a:path w="91081" h="180282">
                                <a:moveTo>
                                  <a:pt x="91081" y="0"/>
                                </a:moveTo>
                                <a:lnTo>
                                  <a:pt x="90643" y="180282"/>
                                </a:lnTo>
                                <a:lnTo>
                                  <a:pt x="0" y="103008"/>
                                </a:lnTo>
                                <a:lnTo>
                                  <a:pt x="9338" y="2163"/>
                                </a:lnTo>
                                <a:lnTo>
                                  <a:pt x="91081"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29" name="Shape 2429"/>
                        <wps:cNvSpPr/>
                        <wps:spPr>
                          <a:xfrm>
                            <a:off x="3514291" y="68108"/>
                            <a:ext cx="410564" cy="461367"/>
                          </a:xfrm>
                          <a:custGeom>
                            <a:avLst/>
                            <a:gdLst/>
                            <a:ahLst/>
                            <a:cxnLst/>
                            <a:rect l="0" t="0" r="0" b="0"/>
                            <a:pathLst>
                              <a:path w="410564" h="461367">
                                <a:moveTo>
                                  <a:pt x="120919" y="0"/>
                                </a:moveTo>
                                <a:lnTo>
                                  <a:pt x="229221" y="128587"/>
                                </a:lnTo>
                                <a:lnTo>
                                  <a:pt x="342567" y="95840"/>
                                </a:lnTo>
                                <a:lnTo>
                                  <a:pt x="410564" y="138697"/>
                                </a:lnTo>
                                <a:lnTo>
                                  <a:pt x="332509" y="191608"/>
                                </a:lnTo>
                                <a:lnTo>
                                  <a:pt x="362727" y="277338"/>
                                </a:lnTo>
                                <a:lnTo>
                                  <a:pt x="410564" y="453803"/>
                                </a:lnTo>
                                <a:lnTo>
                                  <a:pt x="236793" y="461367"/>
                                </a:lnTo>
                                <a:lnTo>
                                  <a:pt x="196474" y="410945"/>
                                </a:lnTo>
                                <a:lnTo>
                                  <a:pt x="254411" y="360508"/>
                                </a:lnTo>
                                <a:lnTo>
                                  <a:pt x="204046" y="224356"/>
                                </a:lnTo>
                                <a:lnTo>
                                  <a:pt x="110860" y="352943"/>
                                </a:lnTo>
                                <a:lnTo>
                                  <a:pt x="120919" y="191608"/>
                                </a:lnTo>
                                <a:lnTo>
                                  <a:pt x="0" y="171445"/>
                                </a:lnTo>
                                <a:lnTo>
                                  <a:pt x="45350" y="75620"/>
                                </a:lnTo>
                                <a:lnTo>
                                  <a:pt x="120919" y="0"/>
                                </a:lnTo>
                                <a:close/>
                              </a:path>
                            </a:pathLst>
                          </a:custGeom>
                          <a:ln w="9046" cap="flat">
                            <a:miter lim="100000"/>
                          </a:ln>
                        </wps:spPr>
                        <wps:style>
                          <a:lnRef idx="1">
                            <a:srgbClr val="323232"/>
                          </a:lnRef>
                          <a:fillRef idx="1">
                            <a:srgbClr val="B4B4B4"/>
                          </a:fillRef>
                          <a:effectRef idx="0">
                            <a:scrgbClr r="0" g="0" b="0"/>
                          </a:effectRef>
                          <a:fontRef idx="none"/>
                        </wps:style>
                        <wps:bodyPr/>
                      </wps:wsp>
                      <wps:wsp>
                        <wps:cNvPr id="2430" name="Rectangle 2430"/>
                        <wps:cNvSpPr/>
                        <wps:spPr>
                          <a:xfrm>
                            <a:off x="3910563" y="272917"/>
                            <a:ext cx="86853" cy="176175"/>
                          </a:xfrm>
                          <a:prstGeom prst="rect">
                            <a:avLst/>
                          </a:prstGeom>
                          <a:ln>
                            <a:noFill/>
                          </a:ln>
                        </wps:spPr>
                        <wps:txbx>
                          <w:txbxContent>
                            <w:p w14:paraId="1116C80F" w14:textId="77777777" w:rsidR="006E2FA2" w:rsidRDefault="006E2FA2">
                              <w:pPr>
                                <w:spacing w:after="160" w:line="259" w:lineRule="auto"/>
                                <w:ind w:left="0" w:firstLine="0"/>
                                <w:jc w:val="left"/>
                              </w:pPr>
                              <w:r>
                                <w:rPr>
                                  <w:color w:val="323232"/>
                                  <w:w w:val="118"/>
                                  <w:sz w:val="14"/>
                                </w:rPr>
                                <w:t>D</w:t>
                              </w:r>
                            </w:p>
                          </w:txbxContent>
                        </wps:txbx>
                        <wps:bodyPr horzOverflow="overflow" vert="horz" lIns="0" tIns="0" rIns="0" bIns="0" rtlCol="0">
                          <a:noAutofit/>
                        </wps:bodyPr>
                      </wps:wsp>
                      <wps:wsp>
                        <wps:cNvPr id="2431" name="Rectangle 2431"/>
                        <wps:cNvSpPr/>
                        <wps:spPr>
                          <a:xfrm>
                            <a:off x="3470104" y="321813"/>
                            <a:ext cx="71816" cy="176175"/>
                          </a:xfrm>
                          <a:prstGeom prst="rect">
                            <a:avLst/>
                          </a:prstGeom>
                          <a:ln>
                            <a:noFill/>
                          </a:ln>
                        </wps:spPr>
                        <wps:txbx>
                          <w:txbxContent>
                            <w:p w14:paraId="1C770360" w14:textId="77777777" w:rsidR="006E2FA2" w:rsidRDefault="006E2FA2">
                              <w:pPr>
                                <w:spacing w:after="160" w:line="259" w:lineRule="auto"/>
                                <w:ind w:left="0" w:firstLine="0"/>
                                <w:jc w:val="left"/>
                              </w:pPr>
                              <w:r>
                                <w:rPr>
                                  <w:color w:val="323232"/>
                                  <w:w w:val="121"/>
                                  <w:sz w:val="14"/>
                                </w:rPr>
                                <w:t>E</w:t>
                              </w:r>
                            </w:p>
                          </w:txbxContent>
                        </wps:txbx>
                        <wps:bodyPr horzOverflow="overflow" vert="horz" lIns="0" tIns="0" rIns="0" bIns="0" rtlCol="0">
                          <a:noAutofit/>
                        </wps:bodyPr>
                      </wps:wsp>
                      <wps:wsp>
                        <wps:cNvPr id="2432" name="Shape 2432"/>
                        <wps:cNvSpPr/>
                        <wps:spPr>
                          <a:xfrm>
                            <a:off x="3634989" y="3877"/>
                            <a:ext cx="385027" cy="270471"/>
                          </a:xfrm>
                          <a:custGeom>
                            <a:avLst/>
                            <a:gdLst/>
                            <a:ahLst/>
                            <a:cxnLst/>
                            <a:rect l="0" t="0" r="0" b="0"/>
                            <a:pathLst>
                              <a:path w="385027" h="270471">
                                <a:moveTo>
                                  <a:pt x="191439" y="0"/>
                                </a:moveTo>
                                <a:lnTo>
                                  <a:pt x="233137" y="25622"/>
                                </a:lnTo>
                                <a:lnTo>
                                  <a:pt x="293344" y="62575"/>
                                </a:lnTo>
                                <a:lnTo>
                                  <a:pt x="323886" y="122730"/>
                                </a:lnTo>
                                <a:lnTo>
                                  <a:pt x="385027" y="227888"/>
                                </a:lnTo>
                                <a:lnTo>
                                  <a:pt x="331564" y="270471"/>
                                </a:lnTo>
                                <a:lnTo>
                                  <a:pt x="211814" y="255457"/>
                                </a:lnTo>
                                <a:lnTo>
                                  <a:pt x="290799" y="202822"/>
                                </a:lnTo>
                                <a:lnTo>
                                  <a:pt x="222037" y="160281"/>
                                </a:lnTo>
                                <a:lnTo>
                                  <a:pt x="108254" y="194092"/>
                                </a:lnTo>
                                <a:lnTo>
                                  <a:pt x="0" y="63520"/>
                                </a:lnTo>
                                <a:lnTo>
                                  <a:pt x="79635" y="13805"/>
                                </a:lnTo>
                                <a:lnTo>
                                  <a:pt x="191439" y="0"/>
                                </a:lnTo>
                                <a:close/>
                              </a:path>
                            </a:pathLst>
                          </a:custGeom>
                          <a:ln w="8973" cap="rnd">
                            <a:round/>
                          </a:ln>
                        </wps:spPr>
                        <wps:style>
                          <a:lnRef idx="1">
                            <a:srgbClr val="323232"/>
                          </a:lnRef>
                          <a:fillRef idx="1">
                            <a:srgbClr val="B4B4B4"/>
                          </a:fillRef>
                          <a:effectRef idx="0">
                            <a:scrgbClr r="0" g="0" b="0"/>
                          </a:effectRef>
                          <a:fontRef idx="none"/>
                        </wps:style>
                        <wps:bodyPr/>
                      </wps:wsp>
                      <wps:wsp>
                        <wps:cNvPr id="2433" name="Shape 2433"/>
                        <wps:cNvSpPr/>
                        <wps:spPr>
                          <a:xfrm>
                            <a:off x="3718831" y="197628"/>
                            <a:ext cx="25128" cy="96448"/>
                          </a:xfrm>
                          <a:custGeom>
                            <a:avLst/>
                            <a:gdLst/>
                            <a:ahLst/>
                            <a:cxnLst/>
                            <a:rect l="0" t="0" r="0" b="0"/>
                            <a:pathLst>
                              <a:path w="25128" h="96448">
                                <a:moveTo>
                                  <a:pt x="0" y="96448"/>
                                </a:moveTo>
                                <a:lnTo>
                                  <a:pt x="25128" y="0"/>
                                </a:lnTo>
                                <a:close/>
                              </a:path>
                            </a:pathLst>
                          </a:custGeom>
                          <a:ln w="11306" cap="flat">
                            <a:miter lim="100000"/>
                          </a:ln>
                        </wps:spPr>
                        <wps:style>
                          <a:lnRef idx="1">
                            <a:srgbClr val="323232"/>
                          </a:lnRef>
                          <a:fillRef idx="1">
                            <a:srgbClr val="2F3B46"/>
                          </a:fillRef>
                          <a:effectRef idx="0">
                            <a:scrgbClr r="0" g="0" b="0"/>
                          </a:effectRef>
                          <a:fontRef idx="none"/>
                        </wps:style>
                        <wps:bodyPr/>
                      </wps:wsp>
                      <wps:wsp>
                        <wps:cNvPr id="2434" name="Rectangle 2434"/>
                        <wps:cNvSpPr/>
                        <wps:spPr>
                          <a:xfrm>
                            <a:off x="3607682" y="115147"/>
                            <a:ext cx="80237" cy="176175"/>
                          </a:xfrm>
                          <a:prstGeom prst="rect">
                            <a:avLst/>
                          </a:prstGeom>
                          <a:ln>
                            <a:noFill/>
                          </a:ln>
                        </wps:spPr>
                        <wps:txbx>
                          <w:txbxContent>
                            <w:p w14:paraId="6ECC111F" w14:textId="77777777" w:rsidR="006E2FA2" w:rsidRDefault="006E2FA2">
                              <w:pPr>
                                <w:spacing w:after="160" w:line="259" w:lineRule="auto"/>
                                <w:ind w:left="0" w:firstLine="0"/>
                                <w:jc w:val="left"/>
                              </w:pPr>
                              <w:r>
                                <w:rPr>
                                  <w:color w:val="323232"/>
                                  <w:w w:val="106"/>
                                  <w:sz w:val="14"/>
                                </w:rPr>
                                <w:t>G</w:t>
                              </w:r>
                            </w:p>
                          </w:txbxContent>
                        </wps:txbx>
                        <wps:bodyPr horzOverflow="overflow" vert="horz" lIns="0" tIns="0" rIns="0" bIns="0" rtlCol="0">
                          <a:noAutofit/>
                        </wps:bodyPr>
                      </wps:wsp>
                      <wps:wsp>
                        <wps:cNvPr id="2435" name="Rectangle 2435"/>
                        <wps:cNvSpPr/>
                        <wps:spPr>
                          <a:xfrm>
                            <a:off x="3783029" y="279201"/>
                            <a:ext cx="68448" cy="176175"/>
                          </a:xfrm>
                          <a:prstGeom prst="rect">
                            <a:avLst/>
                          </a:prstGeom>
                          <a:ln>
                            <a:noFill/>
                          </a:ln>
                        </wps:spPr>
                        <wps:txbx>
                          <w:txbxContent>
                            <w:p w14:paraId="61FD514F" w14:textId="77777777" w:rsidR="006E2FA2" w:rsidRDefault="006E2FA2">
                              <w:pPr>
                                <w:spacing w:after="160" w:line="259" w:lineRule="auto"/>
                                <w:ind w:left="0" w:firstLine="0"/>
                                <w:jc w:val="left"/>
                              </w:pPr>
                              <w:r>
                                <w:rPr>
                                  <w:color w:val="323232"/>
                                  <w:w w:val="123"/>
                                  <w:sz w:val="14"/>
                                </w:rPr>
                                <w:t>F</w:t>
                              </w:r>
                            </w:p>
                          </w:txbxContent>
                        </wps:txbx>
                        <wps:bodyPr horzOverflow="overflow" vert="horz" lIns="0" tIns="0" rIns="0" bIns="0" rtlCol="0">
                          <a:noAutofit/>
                        </wps:bodyPr>
                      </wps:wsp>
                      <wps:wsp>
                        <wps:cNvPr id="2436" name="Rectangle 2436"/>
                        <wps:cNvSpPr/>
                        <wps:spPr>
                          <a:xfrm>
                            <a:off x="3794509" y="20188"/>
                            <a:ext cx="85169" cy="176175"/>
                          </a:xfrm>
                          <a:prstGeom prst="rect">
                            <a:avLst/>
                          </a:prstGeom>
                          <a:ln>
                            <a:noFill/>
                          </a:ln>
                        </wps:spPr>
                        <wps:txbx>
                          <w:txbxContent>
                            <w:p w14:paraId="01106721" w14:textId="77777777" w:rsidR="006E2FA2" w:rsidRDefault="006E2FA2">
                              <w:pPr>
                                <w:spacing w:after="160" w:line="259" w:lineRule="auto"/>
                                <w:ind w:left="0" w:firstLine="0"/>
                                <w:jc w:val="left"/>
                              </w:pPr>
                              <w:r>
                                <w:rPr>
                                  <w:color w:val="323232"/>
                                  <w:w w:val="114"/>
                                  <w:sz w:val="14"/>
                                </w:rPr>
                                <w:t>H</w:t>
                              </w:r>
                            </w:p>
                          </w:txbxContent>
                        </wps:txbx>
                        <wps:bodyPr horzOverflow="overflow" vert="horz" lIns="0" tIns="0" rIns="0" bIns="0" rtlCol="0">
                          <a:noAutofit/>
                        </wps:bodyPr>
                      </wps:wsp>
                    </wpg:wgp>
                  </a:graphicData>
                </a:graphic>
              </wp:inline>
            </w:drawing>
          </mc:Choice>
          <mc:Fallback>
            <w:pict>
              <v:group w14:anchorId="0DFE6C1A" id="Group 86374" o:spid="_x0000_s1053" style="width:316.55pt;height:56.2pt;mso-position-horizontal-relative:char;mso-position-vertical-relative:line" coordsize="40200,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">
                <v:shape id="Shape 2401" o:spid="_x0000_s1054" style="position:absolute;left:2771;top:6007;width:0;height:1131;visibility:visible;mso-wrap-style:square;v-text-anchor:top" coordsize="0,11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q38MA&#10;AADdAAAADwAAAGRycy9kb3ducmV2LnhtbESPQWsCMRSE70L/Q3gFb5qsirSrUUph0WPV9v7YvO6u&#10;3bxsk6hrf70RhB6HmfmGWa5724oz+dA41pCNFQji0pmGKw2fh2L0AiJEZIOtY9JwpQDr1dNgiblx&#10;F97ReR8rkSAcctRQx9jlUoayJoth7Dri5H07bzEm6StpPF4S3LZyotRcWmw4LdTY0XtN5c/+ZDXI&#10;zSlTU/ux/fKm+D2+Fn9YqoPWw+f+bQEiUh//w4/21miYzFQG9zfp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Yq38MAAADdAAAADwAAAAAAAAAAAAAAAACYAgAAZHJzL2Rv&#10;d25yZXYueG1sUEsFBgAAAAAEAAQA9QAAAIgDAAAAAA==&#10;" path="m,113111l,e" filled="f" strokecolor="#505050" strokeweight=".26678mm">
                  <v:stroke miterlimit="1" joinstyle="miter" endcap="round"/>
                  <v:path arrowok="t" textboxrect="0,0,0,113111"/>
                </v:shape>
                <v:shape id="Shape 2402" o:spid="_x0000_s1055" style="position:absolute;top:6573;width:29354;height:0;visibility:visible;mso-wrap-style:square;v-text-anchor:top" coordsize="2935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iX3sgA&#10;AADdAAAADwAAAGRycy9kb3ducmV2LnhtbESPT2vCQBTE70K/w/IKvemmIRSJrmJLSxV6Mf6/vWaf&#10;SWj2bZpdNX57Vyj0OMzMb5jxtDO1OFPrKssKngcRCOLc6ooLBevVR38IwnlkjbVlUnAlB9PJQ2+M&#10;qbYXXtI584UIEHYpKii9b1IpXV6SQTewDXHwjrY16INsC6lbvAS4qWUcRS/SYMVhocSG3krKf7KT&#10;UfC53TWv+alaz1b7zffX7/vheE0WSj09drMRCE+d/w//tedaQZxEMdzfhCcgJ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WJfeyAAAAN0AAAAPAAAAAAAAAAAAAAAAAJgCAABk&#10;cnMvZG93bnJldi54bWxQSwUGAAAAAAQABAD1AAAAjQMAAAAA&#10;" path="m,l2935450,e" filled="f" strokecolor="#505050" strokeweight=".26678mm">
                  <v:stroke miterlimit="1" joinstyle="miter" endcap="round"/>
                  <v:path arrowok="t" textboxrect="0,0,2935450,0"/>
                </v:shape>
                <v:rect id="Rectangle 2403" o:spid="_x0000_s1056" style="position:absolute;left:7591;top:3831;width: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l9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5fbHAAAA3QAAAA8AAAAAAAAAAAAAAAAAmAIAAGRy&#10;cy9kb3ducmV2LnhtbFBLBQYAAAAABAAEAPUAAACMAwAAAAA=&#10;" filled="f" stroked="f">
                  <v:textbox inset="0,0,0,0">
                    <w:txbxContent>
                      <w:p w14:paraId="24CC7F0F" w14:textId="77777777" w:rsidR="006E2FA2" w:rsidRDefault="006E2FA2">
                        <w:pPr>
                          <w:spacing w:after="160" w:line="259" w:lineRule="auto"/>
                          <w:ind w:left="0" w:firstLine="0"/>
                          <w:jc w:val="left"/>
                        </w:pPr>
                        <w:r>
                          <w:rPr>
                            <w:color w:val="333333"/>
                            <w:w w:val="118"/>
                            <w:sz w:val="14"/>
                          </w:rPr>
                          <w:t>A</w:t>
                        </w:r>
                        <w:r>
                          <w:rPr>
                            <w:color w:val="333333"/>
                            <w:spacing w:val="15"/>
                            <w:w w:val="118"/>
                            <w:sz w:val="14"/>
                          </w:rPr>
                          <w:t xml:space="preserve"> </w:t>
                        </w:r>
                      </w:p>
                    </w:txbxContent>
                  </v:textbox>
                </v:rect>
                <v:rect id="Rectangle 2404" o:spid="_x0000_s1057" style="position:absolute;left:8496;top:3831;width: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14:paraId="4974F8E5" w14:textId="77777777" w:rsidR="006E2FA2" w:rsidRDefault="006E2FA2">
                        <w:pPr>
                          <w:spacing w:after="160" w:line="259" w:lineRule="auto"/>
                          <w:ind w:left="0" w:firstLine="0"/>
                          <w:jc w:val="left"/>
                        </w:pPr>
                        <w:r>
                          <w:rPr>
                            <w:color w:val="333333"/>
                            <w:w w:val="110"/>
                            <w:sz w:val="14"/>
                          </w:rPr>
                          <w:t>→</w:t>
                        </w:r>
                      </w:p>
                    </w:txbxContent>
                  </v:textbox>
                </v:rect>
                <v:rect id="Rectangle 16312" o:spid="_x0000_s1058" style="position:absolute;left:13762;top:3831;width:2908;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QsUA&#10;AADeAAAADwAAAGRycy9kb3ducmV2LnhtbERPTWvCQBC9C/0Pywi9mU0siEZXCW1Fj60WorchOybB&#10;7GzIribtr+8WhN7m8T5ntRlMI+7UudqygiSKQRAXVtdcKvg6bidzEM4ja2wsk4JvcrBZP41WmGrb&#10;8yfdD74UIYRdigoq79tUSldUZNBFtiUO3MV2Bn2AXSl1h30IN42cxvFMGqw5NFTY0mtFxfVwMwp2&#10;8zY77e1PXzbv513+kS/ejguv1PN4yJYgPA3+X/xw73WYP3tJ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45CxQAAAN4AAAAPAAAAAAAAAAAAAAAAAJgCAABkcnMv&#10;ZG93bnJldi54bWxQSwUGAAAAAAQABAD1AAAAigMAAAAA&#10;" filled="f" stroked="f">
                  <v:textbox inset="0,0,0,0">
                    <w:txbxContent>
                      <w:p w14:paraId="0C813012" w14:textId="77777777" w:rsidR="006E2FA2" w:rsidRDefault="006E2FA2">
                        <w:pPr>
                          <w:spacing w:after="160" w:line="259" w:lineRule="auto"/>
                          <w:ind w:left="0" w:firstLine="0"/>
                          <w:jc w:val="left"/>
                        </w:pPr>
                        <w:r>
                          <w:rPr>
                            <w:color w:val="333333"/>
                            <w:w w:val="132"/>
                            <w:sz w:val="14"/>
                          </w:rPr>
                          <w:t>B+C</w:t>
                        </w:r>
                        <w:r>
                          <w:rPr>
                            <w:color w:val="333333"/>
                            <w:spacing w:val="15"/>
                            <w:w w:val="132"/>
                            <w:sz w:val="14"/>
                          </w:rPr>
                          <w:t xml:space="preserve"> </w:t>
                        </w:r>
                      </w:p>
                    </w:txbxContent>
                  </v:textbox>
                </v:rect>
                <v:rect id="Rectangle 16311" o:spid="_x0000_s1059" style="position:absolute;left:9400;top:3831;width:282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QNcQA&#10;AADeAAAADwAAAGRycy9kb3ducmV2LnhtbERPS4vCMBC+C/6HMII3TasgWo0iPtDjrgrqbWjGtthM&#10;ShNtd3/9ZmFhb/PxPWexak0p3lS7wrKCeBiBIE6tLjhTcDnvB1MQziNrLC2Tgi9ysFp2OwtMtG34&#10;k94nn4kQwi5BBbn3VSKlS3My6Ia2Ig7cw9YGfYB1JnWNTQg3pRxF0UQaLDg05FjRJqf0eXoZBYdp&#10;tb4d7XeTlbv74fpxnW3PM69Uv9eu5yA8tf5f/Oc+6jB/Mo5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NEDXEAAAA3gAAAA8AAAAAAAAAAAAAAAAAmAIAAGRycy9k&#10;b3ducmV2LnhtbFBLBQYAAAAABAAEAPUAAACJAwAAAAA=&#10;" filled="f" stroked="f">
                  <v:textbox inset="0,0,0,0">
                    <w:txbxContent>
                      <w:p w14:paraId="3D1DACCE" w14:textId="77777777" w:rsidR="006E2FA2" w:rsidRDefault="006E2FA2">
                        <w:pPr>
                          <w:spacing w:after="160" w:line="259" w:lineRule="auto"/>
                          <w:ind w:left="0" w:firstLine="0"/>
                          <w:jc w:val="left"/>
                        </w:pPr>
                        <w:r>
                          <w:rPr>
                            <w:color w:val="333333"/>
                            <w:spacing w:val="16"/>
                            <w:w w:val="126"/>
                            <w:sz w:val="14"/>
                          </w:rPr>
                          <w:t xml:space="preserve"> </w:t>
                        </w:r>
                        <w:r>
                          <w:rPr>
                            <w:color w:val="333333"/>
                            <w:w w:val="126"/>
                            <w:sz w:val="14"/>
                          </w:rPr>
                          <w:t>F+G</w:t>
                        </w:r>
                      </w:p>
                    </w:txbxContent>
                  </v:textbox>
                </v:rect>
                <v:rect id="Rectangle 2406" o:spid="_x0000_s1060" style="position:absolute;left:15949;top:3831;width: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14:paraId="2C8A2616" w14:textId="77777777" w:rsidR="006E2FA2" w:rsidRDefault="006E2FA2">
                        <w:pPr>
                          <w:spacing w:after="160" w:line="259" w:lineRule="auto"/>
                          <w:ind w:left="0" w:firstLine="0"/>
                          <w:jc w:val="left"/>
                        </w:pPr>
                        <w:r>
                          <w:rPr>
                            <w:color w:val="333333"/>
                            <w:w w:val="110"/>
                            <w:sz w:val="14"/>
                          </w:rPr>
                          <w:t>→</w:t>
                        </w:r>
                      </w:p>
                    </w:txbxContent>
                  </v:textbox>
                </v:rect>
                <v:rect id="Rectangle 2407" o:spid="_x0000_s1061" style="position:absolute;left:16853;top:3831;width:125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fj9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n4/XHAAAA3QAAAA8AAAAAAAAAAAAAAAAAmAIAAGRy&#10;cy9kb3ducmV2LnhtbFBLBQYAAAAABAAEAPUAAACMAwAAAAA=&#10;" filled="f" stroked="f">
                  <v:textbox inset="0,0,0,0">
                    <w:txbxContent>
                      <w:p w14:paraId="23594338" w14:textId="77777777" w:rsidR="006E2FA2" w:rsidRDefault="006E2FA2">
                        <w:pPr>
                          <w:spacing w:after="160" w:line="259" w:lineRule="auto"/>
                          <w:ind w:left="0" w:firstLine="0"/>
                          <w:jc w:val="left"/>
                        </w:pPr>
                        <w:r>
                          <w:rPr>
                            <w:color w:val="333333"/>
                            <w:spacing w:val="15"/>
                            <w:w w:val="114"/>
                            <w:sz w:val="14"/>
                          </w:rPr>
                          <w:t xml:space="preserve"> </w:t>
                        </w:r>
                        <w:r>
                          <w:rPr>
                            <w:color w:val="333333"/>
                            <w:w w:val="114"/>
                            <w:sz w:val="14"/>
                          </w:rPr>
                          <w:t>H</w:t>
                        </w:r>
                      </w:p>
                    </w:txbxContent>
                  </v:textbox>
                </v:rect>
                <v:rect id="Rectangle 2408" o:spid="_x0000_s1062" style="position:absolute;left:24578;top:3833;width:285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3h8QA&#10;AADdAAAADwAAAGRycy9kb3ducmV2LnhtbERPTWvCQBC9C/6HZYTedNNQ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d4fEAAAA3QAAAA8AAAAAAAAAAAAAAAAAmAIAAGRycy9k&#10;b3ducmV2LnhtbFBLBQYAAAAABAAEAPUAAACJAwAAAAA=&#10;" filled="f" stroked="f">
                  <v:textbox inset="0,0,0,0">
                    <w:txbxContent>
                      <w:p w14:paraId="3CD6E5E5" w14:textId="77777777" w:rsidR="006E2FA2" w:rsidRDefault="006E2FA2">
                        <w:pPr>
                          <w:spacing w:after="160" w:line="259" w:lineRule="auto"/>
                          <w:ind w:left="0" w:firstLine="0"/>
                          <w:jc w:val="left"/>
                        </w:pPr>
                        <w:r>
                          <w:rPr>
                            <w:color w:val="333333"/>
                            <w:w w:val="126"/>
                            <w:sz w:val="14"/>
                          </w:rPr>
                          <w:t>G+E</w:t>
                        </w:r>
                        <w:r>
                          <w:rPr>
                            <w:color w:val="333333"/>
                            <w:spacing w:val="15"/>
                            <w:w w:val="126"/>
                            <w:sz w:val="14"/>
                          </w:rPr>
                          <w:t xml:space="preserve"> </w:t>
                        </w:r>
                      </w:p>
                    </w:txbxContent>
                  </v:textbox>
                </v:rect>
                <v:rect id="Rectangle 2409" o:spid="_x0000_s1063" style="position:absolute;left:26726;top:3833;width:12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SHMUA&#10;AADdAAAADwAAAGRycy9kb3ducmV2LnhtbESPT4vCMBTE78J+h/AWvGmqL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NIcxQAAAN0AAAAPAAAAAAAAAAAAAAAAAJgCAABkcnMv&#10;ZG93bnJldi54bWxQSwUGAAAAAAQABAD1AAAAigMAAAAA&#10;" filled="f" stroked="f">
                  <v:textbox inset="0,0,0,0">
                    <w:txbxContent>
                      <w:p w14:paraId="40F620BE" w14:textId="77777777" w:rsidR="006E2FA2" w:rsidRDefault="006E2FA2">
                        <w:pPr>
                          <w:spacing w:after="160" w:line="259" w:lineRule="auto"/>
                          <w:ind w:left="0" w:firstLine="0"/>
                          <w:jc w:val="left"/>
                        </w:pPr>
                        <w:r>
                          <w:rPr>
                            <w:color w:val="333333"/>
                            <w:w w:val="110"/>
                            <w:sz w:val="14"/>
                          </w:rPr>
                          <w:t>→</w:t>
                        </w:r>
                      </w:p>
                    </w:txbxContent>
                  </v:textbox>
                </v:rect>
                <v:rect id="Rectangle 2410" o:spid="_x0000_s1064" style="position:absolute;left:27630;top:3833;width:112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tXMEA&#10;AADdAAAADwAAAGRycy9kb3ducmV2LnhtbERPy4rCMBTdC/5DuMLsNFVE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X7VzBAAAA3QAAAA8AAAAAAAAAAAAAAAAAmAIAAGRycy9kb3du&#10;cmV2LnhtbFBLBQYAAAAABAAEAPUAAACGAwAAAAA=&#10;" filled="f" stroked="f">
                  <v:textbox inset="0,0,0,0">
                    <w:txbxContent>
                      <w:p w14:paraId="34A01E69" w14:textId="77777777" w:rsidR="006E2FA2" w:rsidRDefault="006E2FA2">
                        <w:pPr>
                          <w:spacing w:after="160" w:line="259" w:lineRule="auto"/>
                          <w:ind w:left="0" w:firstLine="0"/>
                          <w:jc w:val="left"/>
                        </w:pPr>
                        <w:r>
                          <w:rPr>
                            <w:color w:val="333333"/>
                            <w:spacing w:val="16"/>
                            <w:w w:val="121"/>
                            <w:sz w:val="14"/>
                          </w:rPr>
                          <w:t xml:space="preserve"> </w:t>
                        </w:r>
                        <w:r>
                          <w:rPr>
                            <w:color w:val="333333"/>
                            <w:w w:val="121"/>
                            <w:sz w:val="14"/>
                          </w:rPr>
                          <w:t>E</w:t>
                        </w:r>
                      </w:p>
                    </w:txbxContent>
                  </v:textbox>
                </v:rect>
                <v:shape id="Shape 2411" o:spid="_x0000_s1065" style="position:absolute;left:4327;top:2603;width:1561;height:2622;visibility:visible;mso-wrap-style:square;v-text-anchor:top" coordsize="156139,26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7cscA&#10;AADdAAAADwAAAGRycy9kb3ducmV2LnhtbESPQUvDQBSE7wX/w/IEL8VuklYNsdsiBcVLD7ZF8PbI&#10;PpNo9m3MPtP037uFgsdhZr5hluvRtWqgPjSeDaSzBBRx6W3DlYHD/vk2BxUE2WLrmQycKMB6dTVZ&#10;YmH9kd9o2EmlIoRDgQZqka7QOpQ1OQwz3xFH79P3DiXKvtK2x2OEu1ZnSXKvHTYcF2rsaFNT+b37&#10;dQY2X8PPXt4PU8GPXN/Ns3z78JIbc3M9Pj2CEhrlP3xpv1oD2SJN4fwmPgG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dO3LHAAAA3QAAAA8AAAAAAAAAAAAAAAAAmAIAAGRy&#10;cy9kb3ducmV2LnhtbFBLBQYAAAAABAAEAPUAAACMAwAAAAA=&#10;" path="m,l118361,15130r37778,68054l125934,163880,78041,262194,30205,85715,,xe" fillcolor="#b4b4b4" strokecolor="#323232" strokeweight=".25128mm">
                  <v:stroke miterlimit="1" joinstyle="miter"/>
                  <v:path arrowok="t" textboxrect="0,0,156139,262194"/>
                </v:shape>
                <v:shape id="Shape 2412" o:spid="_x0000_s1066" style="position:absolute;left:3294;top:32;width:2745;height:2723;visibility:visible;mso-wrap-style:square;v-text-anchor:top" coordsize="274557,272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KOsgA&#10;AADdAAAADwAAAGRycy9kb3ducmV2LnhtbESP3WrCQBSE7wt9h+UUvDObhCo1dZVqUaQW8afQ20P2&#10;NAnNng3Z1cS37wpCL4eZ+YaZzntTiwu1rrKsIIliEMS51RUXCr5Oq+ELCOeRNdaWScGVHMxnjw9T&#10;zLTt+ECXoy9EgLDLUEHpfZNJ6fKSDLrINsTB+7GtQR9kW0jdYhfgppZpHI+lwYrDQokNLUvKf49n&#10;o6B///gc7b7ryeS6iUeLddKlzXav1OCpf3sF4an3/+F7e6MVpM9JCrc34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8wo6yAAAAN0AAAAPAAAAAAAAAAAAAAAAAJgCAABk&#10;cnMvZG93bnJldi54bWxQSwUGAAAAAAQABAD1AAAAjQMAAAAA&#10;" path="m83127,l183871,63021r30205,60547l274557,229447r-52908,42857l103287,257175r78041,-52968l113332,161349,,194154,30205,108424,83127,xe" fillcolor="#b4b4b4" strokecolor="#323232" strokeweight=".25128mm">
                  <v:stroke miterlimit="1" joinstyle="miter"/>
                  <v:path arrowok="t" textboxrect="0,0,274557,272304"/>
                </v:shape>
                <v:shape id="Shape 2413" o:spid="_x0000_s1067" style="position:absolute;left:2211;top:32;width:1914;height:1941;visibility:visible;mso-wrap-style:square;v-text-anchor:top" coordsize="191444,194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WrsQA&#10;AADdAAAADwAAAGRycy9kb3ducmV2LnhtbESPQWvCQBSE7wX/w/KE3urGKKGkriIFwd6sSs+P7GsS&#10;kn2b7q5J9Nd3BcHjMDPfMKvNaFrRk/O1ZQXzWQKCuLC65lLB+bR7ewfhA7LG1jIpuJKHzXryssJc&#10;24G/qT+GUkQI+xwVVCF0uZS+qMign9mOOHq/1hkMUbpSaodDhJtWpkmSSYM1x4UKO/qsqGiOF6Ng&#10;l/70C/2XObo1Q5Z9hW1zuh2Uep2O2w8QgcbwDD/ae60gXc4XcH8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31q7EAAAA3QAAAA8AAAAAAAAAAAAAAAAAmAIAAGRycy9k&#10;b3ducmV2LnhtbFBLBQYAAAAABAAEAPUAAACJAwAAAAA=&#10;" path="m191444,l138522,108424r-30205,85730l,65566,80584,12599,191444,xe" fillcolor="#b4b4b4" strokecolor="#323232" strokeweight=".25128mm">
                  <v:stroke miterlimit="1" joinstyle="miter"/>
                  <v:path arrowok="t" textboxrect="0,0,191444,194154"/>
                </v:shape>
                <v:shape id="Shape 2414" o:spid="_x0000_s1068" style="position:absolute;left:397;top:3262;width:911;height:1803;visibility:visible;mso-wrap-style:square;v-text-anchor:top" coordsize="91137,18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vaMcA&#10;AADdAAAADwAAAGRycy9kb3ducmV2LnhtbESPT2sCMRTE7wW/Q3iF3mpWu4iuRlFBaA+l1D+H3l43&#10;z+zS5GXdpO722zcFocdhZn7DLFa9s+JKbag9KxgNMxDEpdc1GwXHw+5xCiJEZI3WMyn4oQCr5eBu&#10;gYX2Hb/TdR+NSBAOBSqoYmwKKUNZkcMw9A1x8s6+dRiTbI3ULXYJ7qwcZ9lEOqw5LVTY0Lai8mv/&#10;7RS87tYvH5dNl59maOzTlLtP+2aUerjv13MQkfr4H761n7WCcT7K4e9Ne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r2jHAAAA3QAAAA8AAAAAAAAAAAAAAAAAmAIAAGRy&#10;cy9kb3ducmV2LnhtbFBLBQYAAAAABAAEAPUAAACMAwAAAAA=&#10;" path="m91137,r-452,180282l,103008,9381,2149,91137,xe" fillcolor="#b4b4b4" strokecolor="#323232" strokeweight=".25128mm">
                  <v:stroke miterlimit="1" joinstyle="miter"/>
                  <v:path arrowok="t" textboxrect="0,0,91137,180282"/>
                </v:shape>
                <v:shape id="Shape 2415" o:spid="_x0000_s1069" style="position:absolute;left:1002;top:687;width:4105;height:4614;visibility:visible;mso-wrap-style:square;v-text-anchor:top" coordsize="410550,461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AnMUA&#10;AADdAAAADwAAAGRycy9kb3ducmV2LnhtbESPT4vCMBTE7wt+h/CEva1p/Yd2TUWUBT2JXS97ezTP&#10;tmzzUpuo9dsbQfA4zMxvmMWyM7W4UusqywriQQSCOLe64kLB8ffnawbCeWSNtWVScCcHy7T3scBE&#10;2xsf6Jr5QgQIuwQVlN43iZQuL8mgG9iGOHgn2xr0QbaF1C3eAtzUchhFU2mw4rBQYkPrkvL/7GIU&#10;nLtdbf/2K1lMNpfRNpvND/ujV+qz362+QXjq/Dv8am+1guE4nsDzTXgC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SsCcxQAAAN0AAAAPAAAAAAAAAAAAAAAAAJgCAABkcnMv&#10;ZG93bnJldi54bWxQSwUGAAAAAAQABAD1AAAAigMAAAAA&#10;" path="m120904,l229221,128587,342553,95783r67997,42858l332509,191608r30204,85716l410550,453803r-173770,7565l196459,410945r57938,-50437l204032,224356,110789,352944,120904,191608,,171445,45350,75620,120904,xe" fillcolor="#b4b4b4" strokecolor="#323232" strokeweight=".25128mm">
                  <v:stroke miterlimit="1" joinstyle="miter"/>
                  <v:path arrowok="t" textboxrect="0,0,410550,461368"/>
                </v:shape>
                <v:rect id="Rectangle 2416" o:spid="_x0000_s1070" style="position:absolute;left:3282;top:1788;width:803;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14:paraId="1D2E5D1C" w14:textId="77777777" w:rsidR="006E2FA2" w:rsidRDefault="006E2FA2">
                        <w:pPr>
                          <w:spacing w:after="160" w:line="259" w:lineRule="auto"/>
                          <w:ind w:left="0" w:firstLine="0"/>
                          <w:jc w:val="left"/>
                        </w:pPr>
                        <w:r>
                          <w:rPr>
                            <w:color w:val="323232"/>
                            <w:w w:val="118"/>
                            <w:sz w:val="14"/>
                          </w:rPr>
                          <w:t>A</w:t>
                        </w:r>
                      </w:p>
                    </w:txbxContent>
                  </v:textbox>
                </v:rect>
                <v:rect id="Rectangle 2417" o:spid="_x0000_s1071" style="position:absolute;left:2872;width:802;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14:paraId="79CFA28B" w14:textId="77777777" w:rsidR="006E2FA2" w:rsidRDefault="006E2FA2">
                        <w:pPr>
                          <w:spacing w:after="160" w:line="259" w:lineRule="auto"/>
                          <w:ind w:left="0" w:firstLine="0"/>
                          <w:jc w:val="left"/>
                        </w:pPr>
                        <w:r>
                          <w:rPr>
                            <w:color w:val="323232"/>
                            <w:w w:val="124"/>
                            <w:sz w:val="14"/>
                          </w:rPr>
                          <w:t>B</w:t>
                        </w:r>
                      </w:p>
                    </w:txbxContent>
                  </v:textbox>
                </v:rect>
                <v:rect id="Rectangle 2418" o:spid="_x0000_s1072" style="position:absolute;left:4507;top:351;width:76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14:paraId="45877D6F" w14:textId="77777777" w:rsidR="006E2FA2" w:rsidRDefault="006E2FA2">
                        <w:pPr>
                          <w:spacing w:after="160" w:line="259" w:lineRule="auto"/>
                          <w:ind w:left="0" w:firstLine="0"/>
                          <w:jc w:val="left"/>
                        </w:pPr>
                        <w:r>
                          <w:rPr>
                            <w:color w:val="323232"/>
                            <w:w w:val="119"/>
                            <w:sz w:val="14"/>
                          </w:rPr>
                          <w:t>C</w:t>
                        </w:r>
                      </w:p>
                    </w:txbxContent>
                  </v:textbox>
                </v:rect>
                <v:rect id="Rectangle 2419" o:spid="_x0000_s1073" style="position:absolute;left:4964;top:2735;width:86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14:paraId="369EF0A5" w14:textId="77777777" w:rsidR="006E2FA2" w:rsidRDefault="006E2FA2">
                        <w:pPr>
                          <w:spacing w:after="160" w:line="259" w:lineRule="auto"/>
                          <w:ind w:left="0" w:firstLine="0"/>
                          <w:jc w:val="left"/>
                        </w:pPr>
                        <w:r>
                          <w:rPr>
                            <w:color w:val="323232"/>
                            <w:w w:val="118"/>
                            <w:sz w:val="14"/>
                          </w:rPr>
                          <w:t>D</w:t>
                        </w:r>
                      </w:p>
                    </w:txbxContent>
                  </v:textbox>
                </v:rect>
                <v:rect id="Rectangle 2420" o:spid="_x0000_s1074" style="position:absolute;left:559;top:3224;width:71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14:paraId="5707D108" w14:textId="77777777" w:rsidR="006E2FA2" w:rsidRDefault="006E2FA2">
                        <w:pPr>
                          <w:spacing w:after="160" w:line="259" w:lineRule="auto"/>
                          <w:ind w:left="0" w:firstLine="0"/>
                          <w:jc w:val="left"/>
                        </w:pPr>
                        <w:r>
                          <w:rPr>
                            <w:color w:val="323232"/>
                            <w:w w:val="121"/>
                            <w:sz w:val="14"/>
                          </w:rPr>
                          <w:t>E</w:t>
                        </w:r>
                      </w:p>
                    </w:txbxContent>
                  </v:textbox>
                </v:rect>
                <v:shape id="Shape 2421" o:spid="_x0000_s1075" style="position:absolute;left:9586;top:6007;width:0;height:1131;visibility:visible;mso-wrap-style:square;v-text-anchor:top" coordsize="0,11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2v8QA&#10;AADdAAAADwAAAGRycy9kb3ducmV2LnhtbESPQWsCMRSE7wX/Q3iF3mqyW5G6GkWEpR5bbe+PzXN3&#10;7eZlTaJu++tNQehxmJlvmMVqsJ24kA+tYw3ZWIEgrpxpudbwuS+fX0GEiGywc0wafijAajl6WGBh&#10;3JU/6LKLtUgQDgVqaGLsCylD1ZDFMHY9cfIOzluMSfpaGo/XBLedzJWaSostp4UGe9o0VH3vzlaD&#10;fDtn6sW+b7+8KU/HWfmLldpr/fQ4rOcgIg3xP3xvb42GfJJn8PcmP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Tdr/EAAAA3QAAAA8AAAAAAAAAAAAAAAAAmAIAAGRycy9k&#10;b3ducmV2LnhtbFBLBQYAAAAABAAEAPUAAACJAwAAAAA=&#10;" path="m,113111l,e" filled="f" strokecolor="#505050" strokeweight=".26678mm">
                  <v:stroke miterlimit="1" joinstyle="miter" endcap="round"/>
                  <v:path arrowok="t" textboxrect="0,0,0,113111"/>
                </v:shape>
                <v:shape id="Shape 2422" o:spid="_x0000_s1076" style="position:absolute;left:15780;top:6007;width:0;height:1131;visibility:visible;mso-wrap-style:square;v-text-anchor:top" coordsize="0,11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oyMQA&#10;AADdAAAADwAAAGRycy9kb3ducmV2LnhtbESPT2sCMRTE74V+h/AK3mriKqVdjVIKix791/tj87q7&#10;dvOyTaKufnojFDwOM/MbZrbobStO5EPjWMNoqEAQl840XGnY74rXdxAhIhtsHZOGCwVYzJ+fZpgb&#10;d+YNnbaxEgnCIUcNdYxdLmUoa7IYhq4jTt6P8xZjkr6SxuM5wW0rM6XepMWG00KNHX3VVP5uj1aD&#10;XB5HamzXq29vir/DR3HFUu20Hrz0n1MQkfr4CP+3V0ZDNskyuL9JT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B6MjEAAAA3QAAAA8AAAAAAAAAAAAAAAAAmAIAAGRycy9k&#10;b3ducmV2LnhtbFBLBQYAAAAABAAEAPUAAACJAwAAAAA=&#10;" path="m,113111l,e" filled="f" strokecolor="#505050" strokeweight=".26678mm">
                  <v:stroke miterlimit="1" joinstyle="miter" endcap="round"/>
                  <v:path arrowok="t" textboxrect="0,0,0,113111"/>
                </v:shape>
                <v:shape id="Shape 2423" o:spid="_x0000_s1077" style="position:absolute;left:26554;top:6007;width:0;height:1131;visibility:visible;mso-wrap-style:square;v-text-anchor:top" coordsize="0,11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1NU8UA&#10;AADdAAAADwAAAGRycy9kb3ducmV2LnhtbESPzW7CMBCE70h9B2sr9UZsAkJtikFVpagc+Wnvq3ib&#10;pI3XqW0g5ekxEhLH0cx8o1msBtuJI/nQOtYwyRQI4sqZlmsNn/ty/AwiRGSDnWPS8E8BVsuH0QIL&#10;4068peMu1iJBOBSooYmxL6QMVUMWQ+Z64uR9O28xJulraTyeEtx2MldqLi22nBYa7Om9oep3d7Aa&#10;5MdhoqZ2s/7ypvz7eSnPWKm91k+Pw9sriEhDvIdv7bXRkM/yKVzfpCc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U1TxQAAAN0AAAAPAAAAAAAAAAAAAAAAAJgCAABkcnMv&#10;ZG93bnJldi54bWxQSwUGAAAAAAQABAD1AAAAigMAAAAA&#10;" path="m,113111l,e" filled="f" strokecolor="#505050" strokeweight=".26678mm">
                  <v:stroke miterlimit="1" joinstyle="miter" endcap="round"/>
                  <v:path arrowok="t" textboxrect="0,0,0,113111"/>
                </v:shape>
                <v:shape id="Shape 2424" o:spid="_x0000_s1078" style="position:absolute;left:20870;top:6007;width:0;height:1131;visibility:visible;mso-wrap-style:square;v-text-anchor:top" coordsize="0,113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Z8YA&#10;AADdAAAADwAAAGRycy9kb3ducmV2LnhtbESPT2vCQBTE7wW/w/IEb3XTEIukbkSUQL1YahV6fM2+&#10;/MHs25Ddmvjtu4LQ4zAzv2FW69G04kq9aywreJlHIIgLqxuuFJy+8uclCOeRNbaWScGNHKyzydMK&#10;U20H/qTr0VciQNilqKD2vkuldEVNBt3cdsTBK21v0AfZV1L3OAS4aWUcRa/SYMNhocaOtjUVl+Ov&#10;UbAYzrukPJzyzfe+44/DT3vxNldqNh03byA8jf4//Gi/awVxEidwfxOe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D3Z8YAAADdAAAADwAAAAAAAAAAAAAAAACYAgAAZHJz&#10;L2Rvd25yZXYueG1sUEsFBgAAAAAEAAQA9QAAAIsDAAAAAA==&#10;" path="m,113111l,e" filled="f" strokecolor="#141414" strokeweight=".40017mm">
                  <v:stroke miterlimit="1" joinstyle="miter" endcap="round"/>
                  <v:path arrowok="t" textboxrect="0,0,0,113111"/>
                </v:shape>
                <v:shape id="Shape 2425" o:spid="_x0000_s1079" style="position:absolute;left:20856;top:1189;width:11326;height:3687;visibility:visible;mso-wrap-style:square;v-text-anchor:top" coordsize="1132626,368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2M8YA&#10;AADdAAAADwAAAGRycy9kb3ducmV2LnhtbESPQWsCMRSE70L/Q3hCb5o1qOjWKEUseNCD2ktvr5vX&#10;3aWblyWJuvrrTaHgcZiZb5jFqrONuJAPtWMNo2EGgrhwpuZSw+fpYzADESKywcYxabhRgNXypbfA&#10;3LgrH+hyjKVIEA45aqhibHMpQ1GRxTB0LXHyfpy3GJP0pTQerwluG6mybCot1pwWKmxpXVHxezxb&#10;DZv5bHK/jddqX9ud/56q+deh22v92u/e30BE6uIz/N/eGg1qrCbw9yY9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O2M8YAAADdAAAADwAAAAAAAAAAAAAAAACYAgAAZHJz&#10;L2Rvd25yZXYueG1sUEsFBgAAAAAEAAQA9QAAAIsDAAAAAA==&#10;" path="m1443,368738c14536,368738,,166468,171120,85942,353722,,767749,43579,1132626,29383e" filled="f" strokecolor="#141414" strokeweight=".31422mm">
                  <v:stroke miterlimit="1" joinstyle="miter"/>
                  <v:path arrowok="t" textboxrect="0,0,1132626,368738"/>
                </v:shape>
                <v:shape id="Shape 2426" o:spid="_x0000_s1080" style="position:absolute;left:30954;top:1028;width:1378;height:999;visibility:visible;mso-wrap-style:square;v-text-anchor:top" coordsize="137799,99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QsYA&#10;AADdAAAADwAAAGRycy9kb3ducmV2LnhtbESPT2vCQBDF74V+h2UK3urGIFJS1yCh4h9sQevB45Ad&#10;k9DsbNhdTfz2bqHQ4+PN+71583wwrbiR841lBZNxAoK4tLrhSsHpe/X6BsIHZI2tZVJwJw/54vlp&#10;jpm2PR/odgyViBD2GSqoQ+gyKX1Zk0E/th1x9C7WGQxRukpqh32Em1amSTKTBhuODTV2VNRU/hyv&#10;Jr7xoT3u1tvVrneTz33xtekP7qzU6GVYvoMINIT/47/0RitIp+kMftdEBM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eQsYAAADdAAAADwAAAAAAAAAAAAAAAACYAgAAZHJz&#10;L2Rvd25yZXYueG1sUEsFBgAAAAAEAAQA9QAAAIsDAAAAAA==&#10;" path="m,l137799,44684,3859,99913c24402,69588,22746,29208,,xe" fillcolor="#141414" strokecolor="#141414" strokeweight=".21586mm">
                  <v:path arrowok="t" textboxrect="0,0,137799,99913"/>
                </v:shape>
                <v:shape id="Shape 2427" o:spid="_x0000_s1081" style="position:absolute;left:38468;top:2597;width:1561;height:2622;visibility:visible;mso-wrap-style:square;v-text-anchor:top" coordsize="156152,26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NZMQA&#10;AADdAAAADwAAAGRycy9kb3ducmV2LnhtbESPQWvCQBSE70L/w/IK3nTTIFqiq0hpQMGLWun1NftM&#10;gtm3YXer0V/vCoLHYWa+YWaLzjTiTM7XlhV8DBMQxIXVNZcKfvb54BOED8gaG8uk4EoeFvO33gwz&#10;bS+8pfMulCJC2GeooAqhzaT0RUUG/dC2xNE7WmcwROlKqR1eItw0Mk2SsTRYc1yosKWviorT7t8o&#10;CBNZ3DY5fh9yffr7XR986pYbpfrv3XIKIlAXXuFne6UVpKN0Ao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TWTEAAAA3QAAAA8AAAAAAAAAAAAAAAAAmAIAAGRycy9k&#10;b3ducmV2LnhtbFBLBQYAAAAABAAEAPUAAACJAwAAAAA=&#10;" path="m,l118375,15130r37777,68054l125934,163880,78055,262194,30219,85730,,xe" fillcolor="#b4b4b4" strokecolor="#323232" strokeweight=".25128mm">
                  <v:stroke miterlimit="1" joinstyle="miter"/>
                  <v:path arrowok="t" textboxrect="0,0,156152,262194"/>
                </v:shape>
                <v:shape id="Shape 2428" o:spid="_x0000_s1082" style="position:absolute;left:34538;top:3256;width:911;height:1802;visibility:visible;mso-wrap-style:square;v-text-anchor:top" coordsize="91081,180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musEA&#10;AADdAAAADwAAAGRycy9kb3ducmV2LnhtbERPz2vCMBS+C/sfwht403RFdHamZTiGHreul90ezVtT&#10;1ryUJGr9781B8Pjx/d5Vkx3EmXzoHSt4WWYgiFune+4UND+fi1cQISJrHByTgisFqMqn2Q4L7S78&#10;Tec6diKFcChQgYlxLKQMrSGLYelG4sT9OW8xJug7qT1eUrgdZJ5la2mx59RgcKS9ofa/PlkF+lqv&#10;N/4j24ZD45pfY7dfqLVS8+fp/Q1EpCk+xHf3USvIV3mam96kJy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TZrrBAAAA3QAAAA8AAAAAAAAAAAAAAAAAmAIAAGRycy9kb3du&#10;cmV2LnhtbFBLBQYAAAAABAAEAPUAAACGAwAAAAA=&#10;" path="m91081,r-438,180282l,103008,9338,2163,91081,xe" fillcolor="#b4b4b4" strokecolor="#323232" strokeweight=".25128mm">
                  <v:stroke miterlimit="1" joinstyle="miter"/>
                  <v:path arrowok="t" textboxrect="0,0,91081,180282"/>
                </v:shape>
                <v:shape id="Shape 2429" o:spid="_x0000_s1083" style="position:absolute;left:35142;top:681;width:4106;height:4613;visibility:visible;mso-wrap-style:square;v-text-anchor:top" coordsize="410564,46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S6MQA&#10;AADdAAAADwAAAGRycy9kb3ducmV2LnhtbESPQWsCMRSE7wX/Q3iCt5p1FbFbo9hCRXpTa8+PzTO7&#10;uHlZNqlGf30jCB6HmfmGmS+jbcSZOl87VjAaZiCIS6drNgp+9l+vMxA+IGtsHJOCK3lYLnovcyy0&#10;u/CWzrtgRIKwL1BBFUJbSOnLiiz6oWuJk3d0ncWQZGek7vCS4LaReZZNpcWa00KFLX1WVJ52f1bB&#10;x0T/bg9Tvp5qsz6awzh+39ZRqUE/rt5BBIrhGX60N1pBPsnf4P4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oUujEAAAA3QAAAA8AAAAAAAAAAAAAAAAAmAIAAGRycy9k&#10;b3ducmV2LnhtbFBLBQYAAAAABAAEAPUAAACJAwAAAAA=&#10;" path="m120919,l229221,128587,342567,95840r67997,42857l332509,191608r30218,85730l410564,453803r-173771,7564l196474,410945r57937,-50437l204046,224356,110860,352943,120919,191608,,171445,45350,75620,120919,xe" fillcolor="#b4b4b4" strokecolor="#323232" strokeweight=".25128mm">
                  <v:stroke miterlimit="1" joinstyle="miter"/>
                  <v:path arrowok="t" textboxrect="0,0,410564,461367"/>
                </v:shape>
                <v:rect id="Rectangle 2430" o:spid="_x0000_s1084" style="position:absolute;left:39105;top:2729;width:869;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14:paraId="1116C80F" w14:textId="77777777" w:rsidR="006E2FA2" w:rsidRDefault="006E2FA2">
                        <w:pPr>
                          <w:spacing w:after="160" w:line="259" w:lineRule="auto"/>
                          <w:ind w:left="0" w:firstLine="0"/>
                          <w:jc w:val="left"/>
                        </w:pPr>
                        <w:r>
                          <w:rPr>
                            <w:color w:val="323232"/>
                            <w:w w:val="118"/>
                            <w:sz w:val="14"/>
                          </w:rPr>
                          <w:t>D</w:t>
                        </w:r>
                      </w:p>
                    </w:txbxContent>
                  </v:textbox>
                </v:rect>
                <v:rect id="Rectangle 2431" o:spid="_x0000_s1085" style="position:absolute;left:34701;top:3218;width:718;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14:paraId="1C770360" w14:textId="77777777" w:rsidR="006E2FA2" w:rsidRDefault="006E2FA2">
                        <w:pPr>
                          <w:spacing w:after="160" w:line="259" w:lineRule="auto"/>
                          <w:ind w:left="0" w:firstLine="0"/>
                          <w:jc w:val="left"/>
                        </w:pPr>
                        <w:r>
                          <w:rPr>
                            <w:color w:val="323232"/>
                            <w:w w:val="121"/>
                            <w:sz w:val="14"/>
                          </w:rPr>
                          <w:t>E</w:t>
                        </w:r>
                      </w:p>
                    </w:txbxContent>
                  </v:textbox>
                </v:rect>
                <v:shape id="Shape 2432" o:spid="_x0000_s1086" style="position:absolute;left:36349;top:38;width:3851;height:2705;visibility:visible;mso-wrap-style:square;v-text-anchor:top" coordsize="385027,270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8YA&#10;AADdAAAADwAAAGRycy9kb3ducmV2LnhtbESPW2vCQBSE34X+h+UU+lY3jVpKzEZKoReKIF7Q10P2&#10;mA1mz4bsauK/7woFH4eZ+YbJF4NtxIU6XztW8DJOQBCXTtdcKdhtP5/fQPiArLFxTAqu5GFRPIxy&#10;zLTreU2XTahEhLDPUIEJoc2k9KUhi37sWuLoHV1nMUTZVVJ32Ee4bWSaJK/SYs1xwWBLH4bK0+Zs&#10;FSx/9997s5pNNH6duLdbOqTLs1JPj8P7HESgIdzD/+0frSCdTlK4vYlP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m8YAAADdAAAADwAAAAAAAAAAAAAAAACYAgAAZHJz&#10;L2Rvd25yZXYueG1sUEsFBgAAAAAEAAQA9QAAAIsDAAAAAA==&#10;" path="m191439,r41698,25622l293344,62575r30542,60155l385027,227888r-53463,42583l211814,255457r78985,-52635l222037,160281,108254,194092,,63520,79635,13805,191439,xe" fillcolor="#b4b4b4" strokecolor="#323232" strokeweight=".24925mm">
                  <v:stroke endcap="round"/>
                  <v:path arrowok="t" textboxrect="0,0,385027,270471"/>
                </v:shape>
                <v:shape id="Shape 2433" o:spid="_x0000_s1087" style="position:absolute;left:37188;top:1976;width:251;height:964;visibility:visible;mso-wrap-style:square;v-text-anchor:top" coordsize="25128,96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XprsQA&#10;AADdAAAADwAAAGRycy9kb3ducmV2LnhtbESPQWvCQBSE74L/YXlCb7ppEqSkrlJKC8WbMYccH9nX&#10;JDT7NmTXmObXu4LgcZiZb5jdYTKdGGlwrWUFr5sIBHFldcu1guL8vX4D4Tyyxs4yKfgnB4f9crHD&#10;TNsrn2jMfS0ChF2GChrv+0xKVzVk0G1sTxy8XzsY9EEOtdQDXgPcdDKOoq002HJYaLCnz4aqv/xi&#10;AiWfqYjKllM35jq+HMsvnlOlXlbTxzsIT5N/hh/tH60gTpME7m/CE5D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6a7EAAAA3QAAAA8AAAAAAAAAAAAAAAAAmAIAAGRycy9k&#10;b3ducmV2LnhtbFBLBQYAAAAABAAEAPUAAACJAwAAAAA=&#10;" path="m,96448l25128,,,96448xe" fillcolor="#2f3b46" strokecolor="#323232" strokeweight=".31406mm">
                  <v:stroke miterlimit="1" joinstyle="miter"/>
                  <v:path arrowok="t" textboxrect="0,0,25128,96448"/>
                </v:shape>
                <v:rect id="Rectangle 2434" o:spid="_x0000_s1088" style="position:absolute;left:36076;top:1151;width:8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P8YA&#10;AADdAAAADwAAAGRycy9kb3ducmV2LnhtbESPT4vCMBTE74LfITzBm6bri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m3P8YAAADdAAAADwAAAAAAAAAAAAAAAACYAgAAZHJz&#10;L2Rvd25yZXYueG1sUEsFBgAAAAAEAAQA9QAAAIsDAAAAAA==&#10;" filled="f" stroked="f">
                  <v:textbox inset="0,0,0,0">
                    <w:txbxContent>
                      <w:p w14:paraId="6ECC111F" w14:textId="77777777" w:rsidR="006E2FA2" w:rsidRDefault="006E2FA2">
                        <w:pPr>
                          <w:spacing w:after="160" w:line="259" w:lineRule="auto"/>
                          <w:ind w:left="0" w:firstLine="0"/>
                          <w:jc w:val="left"/>
                        </w:pPr>
                        <w:r>
                          <w:rPr>
                            <w:color w:val="323232"/>
                            <w:w w:val="106"/>
                            <w:sz w:val="14"/>
                          </w:rPr>
                          <w:t>G</w:t>
                        </w:r>
                      </w:p>
                    </w:txbxContent>
                  </v:textbox>
                </v:rect>
                <v:rect id="Rectangle 2435" o:spid="_x0000_s1089" style="position:absolute;left:37830;top:2792;width:684;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pMcA&#10;AADdAAAADwAAAGRycy9kb3ducmV2LnhtbESPQWvCQBSE74X+h+UVequbWi2auopoJTlqLKi3R/Y1&#10;Cc2+DdmtSfvrXUHwOMzMN8xs0ZtanKl1lWUFr4MIBHFudcWFgq/95mUCwnlkjbVlUvBHDhbzx4cZ&#10;xtp2vKNz5gsRIOxiVFB638RSurwkg25gG+LgfdvWoA+yLaRusQtwU8thFL1LgxWHhRIbWpWU/2S/&#10;RkEyaZbH1P53Rf15Sg7bw3S9n3qlnp/65QcIT72/h2/tVCsYjt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EqTHAAAA3QAAAA8AAAAAAAAAAAAAAAAAmAIAAGRy&#10;cy9kb3ducmV2LnhtbFBLBQYAAAAABAAEAPUAAACMAwAAAAA=&#10;" filled="f" stroked="f">
                  <v:textbox inset="0,0,0,0">
                    <w:txbxContent>
                      <w:p w14:paraId="61FD514F" w14:textId="77777777" w:rsidR="006E2FA2" w:rsidRDefault="006E2FA2">
                        <w:pPr>
                          <w:spacing w:after="160" w:line="259" w:lineRule="auto"/>
                          <w:ind w:left="0" w:firstLine="0"/>
                          <w:jc w:val="left"/>
                        </w:pPr>
                        <w:r>
                          <w:rPr>
                            <w:color w:val="323232"/>
                            <w:w w:val="123"/>
                            <w:sz w:val="14"/>
                          </w:rPr>
                          <w:t>F</w:t>
                        </w:r>
                      </w:p>
                    </w:txbxContent>
                  </v:textbox>
                </v:rect>
                <v:rect id="Rectangle 2436" o:spid="_x0000_s1090" style="position:absolute;left:37945;top:201;width: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M08cA&#10;AADdAAAADwAAAGRycy9kb3ducmV2LnhtbESPQWvCQBSE7wX/w/KE3uqmtoh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jNPHAAAA3QAAAA8AAAAAAAAAAAAAAAAAmAIAAGRy&#10;cy9kb3ducmV2LnhtbFBLBQYAAAAABAAEAPUAAACMAwAAAAA=&#10;" filled="f" stroked="f">
                  <v:textbox inset="0,0,0,0">
                    <w:txbxContent>
                      <w:p w14:paraId="01106721" w14:textId="77777777" w:rsidR="006E2FA2" w:rsidRDefault="006E2FA2">
                        <w:pPr>
                          <w:spacing w:after="160" w:line="259" w:lineRule="auto"/>
                          <w:ind w:left="0" w:firstLine="0"/>
                          <w:jc w:val="left"/>
                        </w:pPr>
                        <w:r>
                          <w:rPr>
                            <w:color w:val="323232"/>
                            <w:w w:val="114"/>
                            <w:sz w:val="14"/>
                          </w:rPr>
                          <w:t>H</w:t>
                        </w:r>
                      </w:p>
                    </w:txbxContent>
                  </v:textbox>
                </v:rect>
                <w10:anchorlock/>
              </v:group>
            </w:pict>
          </mc:Fallback>
        </mc:AlternateContent>
      </w:r>
    </w:p>
    <w:p w14:paraId="06D73ABF" w14:textId="77777777" w:rsidR="00A21FDC" w:rsidRDefault="00252176">
      <w:pPr>
        <w:spacing w:after="559"/>
        <w:ind w:right="164" w:hanging="10"/>
        <w:jc w:val="center"/>
      </w:pPr>
      <w:r>
        <w:t>Figure 1.2: The event-based approach for modelling time and space</w:t>
      </w:r>
    </w:p>
    <w:p w14:paraId="09F56E62" w14:textId="77777777" w:rsidR="00A21FDC" w:rsidRDefault="00252176">
      <w:pPr>
        <w:spacing w:after="517"/>
        <w:ind w:left="2" w:right="163"/>
      </w:pPr>
      <w:r>
        <w:t xml:space="preserve">Figure 1.2 shows an example of an event-based approach. There are three changes that consecutively happen to the snapshot on the left. The question </w:t>
      </w:r>
      <w:del w:id="126" w:author="Veronica" w:date="2016-06-07T07:42:00Z">
        <w:r w:rsidDel="007C20FC">
          <w:delText xml:space="preserve">how </w:delText>
        </w:r>
      </w:del>
      <w:ins w:id="127" w:author="Veronica" w:date="2016-06-07T07:42:00Z">
        <w:r w:rsidR="007C20FC">
          <w:t>of what</w:t>
        </w:r>
        <w:r w:rsidR="007C20FC">
          <w:t xml:space="preserve"> </w:t>
        </w:r>
      </w:ins>
      <w:r>
        <w:t>the world looked like at an arbitrary point in time can be answered like this: It is the state of the reference map and all the changes of all events</w:t>
      </w:r>
      <w:ins w:id="128" w:author="Veronica" w:date="2016-06-07T07:43:00Z">
        <w:r w:rsidR="007C20FC">
          <w:t xml:space="preserve"> accumulated</w:t>
        </w:r>
      </w:ins>
      <w:r>
        <w:t xml:space="preserve"> since that time point</w:t>
      </w:r>
      <w:del w:id="129" w:author="Veronica" w:date="2016-06-07T07:43:00Z">
        <w:r w:rsidDel="007C20FC">
          <w:delText xml:space="preserve"> accumulated</w:delText>
        </w:r>
      </w:del>
      <w:r>
        <w:t xml:space="preserve">. In the case of figure 1.2, country </w:t>
      </w:r>
      <w:r>
        <w:rPr>
          <w:i/>
        </w:rPr>
        <w:t>A</w:t>
      </w:r>
      <w:ins w:id="130" w:author="Veronica" w:date="2016-06-07T07:43:00Z">
        <w:r w:rsidR="007C20FC">
          <w:t>, which</w:t>
        </w:r>
      </w:ins>
      <w:r>
        <w:rPr>
          <w:i/>
        </w:rPr>
        <w:t xml:space="preserve"> </w:t>
      </w:r>
      <w:r>
        <w:t xml:space="preserve">split up into </w:t>
      </w:r>
      <w:r>
        <w:rPr>
          <w:i/>
        </w:rPr>
        <w:t xml:space="preserve">F </w:t>
      </w:r>
      <w:r>
        <w:t xml:space="preserve">and </w:t>
      </w:r>
      <w:r>
        <w:rPr>
          <w:i/>
        </w:rPr>
        <w:t xml:space="preserve">G </w:t>
      </w:r>
      <w:r>
        <w:t xml:space="preserve">and </w:t>
      </w:r>
      <w:r>
        <w:rPr>
          <w:i/>
        </w:rPr>
        <w:t xml:space="preserve">B </w:t>
      </w:r>
      <w:r>
        <w:t xml:space="preserve">and </w:t>
      </w:r>
      <w:r>
        <w:rPr>
          <w:i/>
        </w:rPr>
        <w:t>C</w:t>
      </w:r>
      <w:ins w:id="131" w:author="Veronica" w:date="2016-06-07T07:43:00Z">
        <w:r w:rsidR="007C20FC">
          <w:t>,</w:t>
        </w:r>
      </w:ins>
      <w:r>
        <w:rPr>
          <w:i/>
        </w:rPr>
        <w:t xml:space="preserve"> </w:t>
      </w:r>
      <w:del w:id="132" w:author="Veronica" w:date="2016-06-07T07:44:00Z">
        <w:r w:rsidDel="007C20FC">
          <w:delText xml:space="preserve">have </w:delText>
        </w:r>
      </w:del>
      <w:ins w:id="133" w:author="Veronica" w:date="2016-06-07T07:44:00Z">
        <w:r w:rsidR="007C20FC">
          <w:t>has</w:t>
        </w:r>
        <w:r w:rsidR="007C20FC">
          <w:t xml:space="preserve"> </w:t>
        </w:r>
      </w:ins>
      <w:r>
        <w:t xml:space="preserve">unified to </w:t>
      </w:r>
      <w:r>
        <w:rPr>
          <w:i/>
        </w:rPr>
        <w:t>H</w:t>
      </w:r>
      <w:r>
        <w:t>. This approach is suitable for modeling a countr</w:t>
      </w:r>
      <w:ins w:id="134" w:author="Veronica" w:date="2016-06-07T07:44:00Z">
        <w:r w:rsidR="007C20FC">
          <w:t>y’s</w:t>
        </w:r>
      </w:ins>
      <w:del w:id="135" w:author="Veronica" w:date="2016-06-07T07:44:00Z">
        <w:r w:rsidDel="007C20FC">
          <w:delText>ies</w:delText>
        </w:r>
      </w:del>
      <w:r>
        <w:t xml:space="preserve"> history, because each change to the state of a country was introduced by some historical event, may it be a declaration </w:t>
      </w:r>
      <w:ins w:id="136" w:author="Veronica" w:date="2016-06-07T07:44:00Z">
        <w:r w:rsidR="007C20FC">
          <w:t xml:space="preserve">of war </w:t>
        </w:r>
      </w:ins>
      <w:r>
        <w:t>or a peace treaty.</w:t>
      </w:r>
    </w:p>
    <w:p w14:paraId="27985389" w14:textId="77777777" w:rsidR="00A21FDC" w:rsidRDefault="00252176">
      <w:pPr>
        <w:ind w:left="2" w:right="163"/>
      </w:pPr>
      <w:r>
        <w:rPr>
          <w:b/>
        </w:rPr>
        <w:t xml:space="preserve">Research Questions </w:t>
      </w:r>
      <w:r>
        <w:t xml:space="preserve">The goal of this thesis is to lay a theoretical foundation for </w:t>
      </w:r>
      <w:proofErr w:type="gramStart"/>
      <w:r>
        <w:t>an</w:t>
      </w:r>
      <w:proofErr w:type="gramEnd"/>
      <w:r>
        <w:t xml:space="preserve"> Historical Geographic Information System that deals with the development of countries in time and space. The domain is limited to countries, their names and their borders and historical events that change them. In addition, the model is to be developed in HistoGlobe, </w:t>
      </w:r>
      <w:ins w:id="137" w:author="Veronica" w:date="2016-06-07T07:44:00Z">
        <w:r w:rsidR="007C20FC">
          <w:t xml:space="preserve">an </w:t>
        </w:r>
      </w:ins>
      <w:r>
        <w:t>open-source Web-based application that aims to visualize the course of history. It should provide a well-designed user interface for editing historical data about countries allowing the user to directly manipulate the countries on the map.</w:t>
      </w:r>
    </w:p>
    <w:p w14:paraId="19C96F83" w14:textId="77777777" w:rsidR="00A21FDC" w:rsidRDefault="00252176">
      <w:pPr>
        <w:spacing w:after="433"/>
        <w:ind w:left="2" w:right="163"/>
      </w:pPr>
      <w:del w:id="138" w:author="Veronica" w:date="2016-06-07T07:45:00Z">
        <w:r w:rsidDel="007C20FC">
          <w:delText>For that matter t</w:delText>
        </w:r>
      </w:del>
      <w:ins w:id="139" w:author="Veronica" w:date="2016-06-07T07:45:00Z">
        <w:r w:rsidR="007C20FC">
          <w:t>T</w:t>
        </w:r>
      </w:ins>
      <w:r>
        <w:t>here are three research questions to be answered throughout the thesis:</w:t>
      </w:r>
    </w:p>
    <w:p w14:paraId="5FC7A5AB" w14:textId="77777777" w:rsidR="00A21FDC" w:rsidRDefault="00252176">
      <w:pPr>
        <w:numPr>
          <w:ilvl w:val="0"/>
          <w:numId w:val="1"/>
        </w:numPr>
        <w:spacing w:after="183" w:line="261" w:lineRule="auto"/>
        <w:ind w:right="163" w:hanging="255"/>
      </w:pPr>
      <w:r>
        <w:t>What type of historical changes can happen in the development of countries in time and space?</w:t>
      </w:r>
    </w:p>
    <w:p w14:paraId="092B69FD" w14:textId="77777777" w:rsidR="00A21FDC" w:rsidRDefault="00252176">
      <w:pPr>
        <w:numPr>
          <w:ilvl w:val="0"/>
          <w:numId w:val="1"/>
        </w:numPr>
        <w:spacing w:after="174"/>
        <w:ind w:right="163" w:hanging="255"/>
      </w:pPr>
      <w:r>
        <w:t>How can these changes be</w:t>
      </w:r>
    </w:p>
    <w:p w14:paraId="618DD2B8" w14:textId="77777777" w:rsidR="00A21FDC" w:rsidRDefault="00252176">
      <w:pPr>
        <w:numPr>
          <w:ilvl w:val="1"/>
          <w:numId w:val="1"/>
        </w:numPr>
        <w:spacing w:after="94"/>
        <w:ind w:right="163" w:hanging="358"/>
      </w:pPr>
      <w:proofErr w:type="gramStart"/>
      <w:r>
        <w:t>modeled</w:t>
      </w:r>
      <w:proofErr w:type="gramEnd"/>
      <w:r>
        <w:t xml:space="preserve"> in an information system?</w:t>
      </w:r>
    </w:p>
    <w:p w14:paraId="18D9C572" w14:textId="77777777" w:rsidR="00A21FDC" w:rsidRDefault="00252176">
      <w:pPr>
        <w:numPr>
          <w:ilvl w:val="1"/>
          <w:numId w:val="1"/>
        </w:numPr>
        <w:spacing w:after="174"/>
        <w:ind w:right="163" w:hanging="358"/>
      </w:pPr>
      <w:proofErr w:type="gramStart"/>
      <w:r>
        <w:t>edited</w:t>
      </w:r>
      <w:proofErr w:type="gramEnd"/>
      <w:r>
        <w:t xml:space="preserve"> by humans in a user interface?</w:t>
      </w:r>
    </w:p>
    <w:p w14:paraId="75786FC4" w14:textId="77777777" w:rsidR="00A21FDC" w:rsidRDefault="00252176">
      <w:pPr>
        <w:numPr>
          <w:ilvl w:val="0"/>
          <w:numId w:val="1"/>
        </w:numPr>
        <w:ind w:right="163" w:hanging="255"/>
      </w:pPr>
      <w:r>
        <w:t>How can the model handle uncertainty and disagreement in history?</w:t>
      </w:r>
    </w:p>
    <w:p w14:paraId="2864ABBD" w14:textId="77777777" w:rsidR="00A21FDC" w:rsidRDefault="00252176">
      <w:pPr>
        <w:pStyle w:val="Heading2"/>
        <w:tabs>
          <w:tab w:val="center" w:pos="1322"/>
        </w:tabs>
        <w:ind w:left="-13" w:firstLine="0"/>
      </w:pPr>
      <w:bookmarkStart w:id="140" w:name="_Toc129079"/>
      <w:r>
        <w:lastRenderedPageBreak/>
        <w:t>1.3</w:t>
      </w:r>
      <w:r>
        <w:tab/>
        <w:t>Overview</w:t>
      </w:r>
      <w:bookmarkEnd w:id="140"/>
    </w:p>
    <w:p w14:paraId="391D3D1D" w14:textId="77777777" w:rsidR="00A21FDC" w:rsidRDefault="00252176">
      <w:pPr>
        <w:ind w:left="2" w:right="163"/>
      </w:pPr>
      <w:r>
        <w:t>The remaining part of this Master’s thesis is structured in four chapters. The second chapter introduces the basic concepts of the problem domain</w:t>
      </w:r>
      <w:proofErr w:type="gramStart"/>
      <w:ins w:id="141" w:author="Veronica" w:date="2016-06-07T07:46:00Z">
        <w:r w:rsidR="007C20FC">
          <w:t>,</w:t>
        </w:r>
      </w:ins>
      <w:proofErr w:type="gramEnd"/>
      <w:del w:id="142" w:author="Veronica" w:date="2016-06-07T07:46:00Z">
        <w:r w:rsidDel="007C20FC">
          <w:delText xml:space="preserve">: First of all </w:delText>
        </w:r>
      </w:del>
      <w:ins w:id="143" w:author="Veronica" w:date="2016-06-07T07:46:00Z">
        <w:r w:rsidR="007C20FC">
          <w:t xml:space="preserve">including </w:t>
        </w:r>
      </w:ins>
      <w:r>
        <w:t xml:space="preserve">the surprisingly difficult concept of a </w:t>
      </w:r>
      <w:r>
        <w:rPr>
          <w:i/>
        </w:rPr>
        <w:t xml:space="preserve">country </w:t>
      </w:r>
      <w:r>
        <w:t xml:space="preserve">is introduced in section 2.1. Afterwards the term </w:t>
      </w:r>
      <w:r>
        <w:rPr>
          <w:i/>
        </w:rPr>
        <w:t xml:space="preserve">Historical Geographic Information Systems </w:t>
      </w:r>
      <w:r>
        <w:t>is clarified in section 2.2</w:t>
      </w:r>
      <w:del w:id="144" w:author="Veronica" w:date="2016-06-07T07:46:00Z">
        <w:r w:rsidDel="007C20FC">
          <w:delText>)</w:delText>
        </w:r>
      </w:del>
      <w:r>
        <w:t xml:space="preserve">, followed by state of the art of </w:t>
      </w:r>
      <w:r>
        <w:rPr>
          <w:i/>
        </w:rPr>
        <w:t xml:space="preserve">spatio-temporal data models </w:t>
      </w:r>
      <w:ins w:id="145" w:author="Veronica" w:date="2016-06-07T07:46:00Z">
        <w:r w:rsidR="007C20FC">
          <w:t xml:space="preserve">in </w:t>
        </w:r>
      </w:ins>
      <w:del w:id="146" w:author="Veronica" w:date="2016-06-07T07:46:00Z">
        <w:r w:rsidDel="007C20FC">
          <w:delText>(</w:delText>
        </w:r>
      </w:del>
      <w:r>
        <w:t>2.3</w:t>
      </w:r>
      <w:del w:id="147" w:author="Veronica" w:date="2016-06-07T07:46:00Z">
        <w:r w:rsidDel="007C20FC">
          <w:delText>)</w:delText>
        </w:r>
      </w:del>
      <w:r>
        <w:t>. The last section</w:t>
      </w:r>
      <w:ins w:id="148" w:author="Veronica" w:date="2016-06-07T07:46:00Z">
        <w:r w:rsidR="007C20FC">
          <w:t>,</w:t>
        </w:r>
      </w:ins>
      <w:r>
        <w:t xml:space="preserve"> 2.4</w:t>
      </w:r>
      <w:ins w:id="149" w:author="Veronica" w:date="2016-06-07T07:46:00Z">
        <w:r w:rsidR="007C20FC">
          <w:t>,</w:t>
        </w:r>
      </w:ins>
      <w:r>
        <w:t xml:space="preserve"> presents </w:t>
      </w:r>
      <w:r>
        <w:rPr>
          <w:i/>
        </w:rPr>
        <w:t>HistoGlobe</w:t>
      </w:r>
      <w:r>
        <w:t>, the application that the work of this thesis is developed in.</w:t>
      </w:r>
    </w:p>
    <w:p w14:paraId="31BE5801" w14:textId="77777777" w:rsidR="00A21FDC" w:rsidRDefault="00252176">
      <w:pPr>
        <w:ind w:left="2" w:right="163"/>
      </w:pPr>
      <w:r>
        <w:t>Chapter 3 is the main part of this thesis. It describes the Human Centered Design process to answer the first two research questions</w:t>
      </w:r>
      <w:ins w:id="150" w:author="Veronica" w:date="2016-06-07T07:47:00Z">
        <w:r w:rsidR="007C20FC">
          <w:t>.</w:t>
        </w:r>
      </w:ins>
      <w:del w:id="151" w:author="Veronica" w:date="2016-06-07T07:47:00Z">
        <w:r w:rsidDel="007C20FC">
          <w:delText>:</w:delText>
        </w:r>
      </w:del>
      <w:r>
        <w:t xml:space="preserve"> The </w:t>
      </w:r>
      <w:r>
        <w:rPr>
          <w:i/>
        </w:rPr>
        <w:t xml:space="preserve">Hivent Model </w:t>
      </w:r>
      <w:r>
        <w:t xml:space="preserve">in section 3.1 introduces a set of five </w:t>
      </w:r>
      <w:r>
        <w:rPr>
          <w:i/>
        </w:rPr>
        <w:t xml:space="preserve">Hivent Operations </w:t>
      </w:r>
      <w:r>
        <w:t xml:space="preserve">that can model all possible changes to the development of countries in time and space. </w:t>
      </w:r>
      <w:del w:id="152" w:author="Veronica" w:date="2016-06-07T07:47:00Z">
        <w:r w:rsidDel="007C20FC">
          <w:delText>The next</w:delText>
        </w:r>
      </w:del>
      <w:ins w:id="153" w:author="Veronica" w:date="2016-06-07T07:47:00Z">
        <w:r w:rsidR="007C20FC">
          <w:t>Subsequently,</w:t>
        </w:r>
      </w:ins>
      <w:r>
        <w:t xml:space="preserve"> section 3.2 presents approaches to edit</w:t>
      </w:r>
      <w:ins w:id="154" w:author="Veronica" w:date="2016-06-07T07:47:00Z">
        <w:r w:rsidR="007C20FC">
          <w:t>ing</w:t>
        </w:r>
      </w:ins>
      <w:r>
        <w:t xml:space="preserve"> data in the Hivent Model using </w:t>
      </w:r>
      <w:r>
        <w:rPr>
          <w:i/>
        </w:rPr>
        <w:t>Edit Operations</w:t>
      </w:r>
      <w:r>
        <w:t xml:space="preserve">, a different set of operations that is well-understood by humans. The iterative design process of the user interface is illustrated in section 3.3. The chapter closes in </w:t>
      </w:r>
      <w:ins w:id="155" w:author="Veronica" w:date="2016-06-07T07:47:00Z">
        <w:r w:rsidR="007C20FC">
          <w:t xml:space="preserve">section </w:t>
        </w:r>
      </w:ins>
      <w:r>
        <w:t>3.4 with an insight into the implementation of the data model and the user interface in the HistoGlobe application.</w:t>
      </w:r>
    </w:p>
    <w:p w14:paraId="6E42E95D" w14:textId="77777777" w:rsidR="00A21FDC" w:rsidRDefault="00252176">
      <w:pPr>
        <w:ind w:left="2" w:right="163"/>
      </w:pPr>
      <w:r>
        <w:t xml:space="preserve">The fourth chapter tackles the last research question: How to deal with uncertain historical data? The model and the implementation of chapter 2 are evaluated in section 4.1. </w:t>
      </w:r>
      <w:commentRangeStart w:id="156"/>
      <w:r>
        <w:t>From the identified shortcomings the thesis developed approaches to handle some aspects of uncertainty regarding the historical development of countries.</w:t>
      </w:r>
      <w:commentRangeEnd w:id="156"/>
      <w:r w:rsidR="007C20FC">
        <w:rPr>
          <w:rStyle w:val="CommentReference"/>
        </w:rPr>
        <w:commentReference w:id="156"/>
      </w:r>
      <w:r>
        <w:t xml:space="preserve"> The designed extensions are presented in section 4.2.</w:t>
      </w:r>
    </w:p>
    <w:p w14:paraId="17FF8E2C" w14:textId="77777777" w:rsidR="00A21FDC" w:rsidRDefault="00252176">
      <w:pPr>
        <w:ind w:left="2" w:right="163"/>
      </w:pPr>
      <w:r>
        <w:t>In the last chapter the work of the thesis is summarized.</w:t>
      </w:r>
      <w:r>
        <w:br w:type="page"/>
      </w:r>
    </w:p>
    <w:p w14:paraId="41FDEB5A" w14:textId="77777777" w:rsidR="00A21FDC" w:rsidRDefault="00252176">
      <w:pPr>
        <w:spacing w:after="790" w:line="259" w:lineRule="auto"/>
        <w:ind w:left="-3" w:hanging="10"/>
        <w:jc w:val="left"/>
      </w:pPr>
      <w:r>
        <w:rPr>
          <w:b/>
          <w:sz w:val="41"/>
        </w:rPr>
        <w:lastRenderedPageBreak/>
        <w:t>Chapter 2</w:t>
      </w:r>
    </w:p>
    <w:p w14:paraId="453AAC78" w14:textId="77777777" w:rsidR="00A21FDC" w:rsidRDefault="00252176">
      <w:pPr>
        <w:pStyle w:val="Heading1"/>
        <w:ind w:left="-3" w:right="3826"/>
      </w:pPr>
      <w:bookmarkStart w:id="157" w:name="_Toc129080"/>
      <w:r>
        <w:t>Basics</w:t>
      </w:r>
      <w:bookmarkEnd w:id="157"/>
    </w:p>
    <w:p w14:paraId="76F74A16" w14:textId="77777777" w:rsidR="00A21FDC" w:rsidRDefault="00252176">
      <w:pPr>
        <w:spacing w:after="322"/>
        <w:ind w:left="2" w:right="163"/>
      </w:pPr>
      <w:r>
        <w:t>The title of this Master’s Thesis is:</w:t>
      </w:r>
    </w:p>
    <w:p w14:paraId="07E22DAC" w14:textId="77777777" w:rsidR="00A21FDC" w:rsidRDefault="00252176">
      <w:pPr>
        <w:spacing w:after="135" w:line="260" w:lineRule="auto"/>
        <w:ind w:right="76" w:hanging="10"/>
        <w:jc w:val="center"/>
      </w:pPr>
      <w:r>
        <w:rPr>
          <w:b/>
          <w:i/>
          <w:sz w:val="24"/>
        </w:rPr>
        <w:t>Visualizing</w:t>
      </w:r>
      <w:r>
        <w:rPr>
          <w:sz w:val="24"/>
          <w:vertAlign w:val="superscript"/>
        </w:rPr>
        <w:t xml:space="preserve">1 </w:t>
      </w:r>
      <w:r>
        <w:rPr>
          <w:b/>
          <w:sz w:val="24"/>
        </w:rPr>
        <w:t xml:space="preserve">and </w:t>
      </w:r>
      <w:r>
        <w:rPr>
          <w:b/>
          <w:i/>
          <w:sz w:val="24"/>
        </w:rPr>
        <w:t>Editing</w:t>
      </w:r>
      <w:r>
        <w:rPr>
          <w:sz w:val="24"/>
          <w:vertAlign w:val="superscript"/>
        </w:rPr>
        <w:t xml:space="preserve">2 </w:t>
      </w:r>
      <w:r>
        <w:rPr>
          <w:b/>
          <w:sz w:val="24"/>
        </w:rPr>
        <w:t xml:space="preserve">the </w:t>
      </w:r>
      <w:r>
        <w:rPr>
          <w:b/>
          <w:i/>
          <w:sz w:val="24"/>
        </w:rPr>
        <w:t>History</w:t>
      </w:r>
      <w:r>
        <w:rPr>
          <w:sz w:val="24"/>
          <w:vertAlign w:val="superscript"/>
        </w:rPr>
        <w:footnoteReference w:id="1"/>
      </w:r>
      <w:r>
        <w:rPr>
          <w:sz w:val="24"/>
          <w:vertAlign w:val="superscript"/>
        </w:rPr>
        <w:t xml:space="preserve"> </w:t>
      </w:r>
      <w:r>
        <w:rPr>
          <w:b/>
          <w:sz w:val="24"/>
        </w:rPr>
        <w:t>of</w:t>
      </w:r>
    </w:p>
    <w:p w14:paraId="0AFEE6BF" w14:textId="77777777" w:rsidR="00A21FDC" w:rsidRDefault="00252176">
      <w:pPr>
        <w:spacing w:after="452" w:line="260" w:lineRule="auto"/>
        <w:ind w:right="174" w:hanging="10"/>
        <w:jc w:val="center"/>
      </w:pPr>
      <w:r>
        <w:rPr>
          <w:b/>
          <w:i/>
          <w:sz w:val="24"/>
        </w:rPr>
        <w:t>Countries</w:t>
      </w:r>
      <w:r>
        <w:rPr>
          <w:sz w:val="24"/>
          <w:vertAlign w:val="superscript"/>
        </w:rPr>
        <w:footnoteReference w:id="2"/>
      </w:r>
      <w:r>
        <w:rPr>
          <w:sz w:val="24"/>
          <w:vertAlign w:val="superscript"/>
        </w:rPr>
        <w:t xml:space="preserve"> </w:t>
      </w:r>
      <w:r>
        <w:rPr>
          <w:b/>
          <w:sz w:val="24"/>
        </w:rPr>
        <w:t xml:space="preserve">in </w:t>
      </w:r>
      <w:r>
        <w:rPr>
          <w:b/>
          <w:i/>
          <w:sz w:val="24"/>
        </w:rPr>
        <w:t>Time and Space</w:t>
      </w:r>
      <w:r>
        <w:rPr>
          <w:sz w:val="24"/>
          <w:vertAlign w:val="superscript"/>
        </w:rPr>
        <w:footnoteReference w:id="3"/>
      </w:r>
      <w:r>
        <w:rPr>
          <w:sz w:val="24"/>
          <w:vertAlign w:val="superscript"/>
        </w:rPr>
        <w:t xml:space="preserve"> </w:t>
      </w:r>
      <w:r>
        <w:rPr>
          <w:b/>
          <w:sz w:val="24"/>
        </w:rPr>
        <w:t xml:space="preserve">with </w:t>
      </w:r>
      <w:r>
        <w:rPr>
          <w:b/>
          <w:i/>
          <w:sz w:val="24"/>
        </w:rPr>
        <w:t>HistoGlobe</w:t>
      </w:r>
      <w:r>
        <w:rPr>
          <w:sz w:val="24"/>
          <w:vertAlign w:val="superscript"/>
        </w:rPr>
        <w:footnoteReference w:id="4"/>
      </w:r>
    </w:p>
    <w:p w14:paraId="6FE6D6E5" w14:textId="77777777" w:rsidR="00A21FDC" w:rsidRDefault="00252176">
      <w:pPr>
        <w:spacing w:after="408"/>
        <w:ind w:left="2" w:right="163"/>
      </w:pPr>
      <w:r>
        <w:t>This chapter will form the theoretical foundation to understand these terms and present related work to the topic of this thesis.</w:t>
      </w:r>
    </w:p>
    <w:p w14:paraId="05CF0129" w14:textId="77777777" w:rsidR="00A21FDC" w:rsidRDefault="00252176">
      <w:pPr>
        <w:numPr>
          <w:ilvl w:val="0"/>
          <w:numId w:val="2"/>
        </w:numPr>
        <w:spacing w:after="147"/>
        <w:ind w:right="163" w:hanging="189"/>
      </w:pPr>
      <w:r>
        <w:t xml:space="preserve">The purpose of a </w:t>
      </w:r>
      <w:r>
        <w:rPr>
          <w:i/>
        </w:rPr>
        <w:t xml:space="preserve">visualization </w:t>
      </w:r>
      <w:r>
        <w:t xml:space="preserve">is to present information to a human in a comprehensible way. The visualization is one component of </w:t>
      </w:r>
      <w:proofErr w:type="gramStart"/>
      <w:r>
        <w:t>an</w:t>
      </w:r>
      <w:proofErr w:type="gramEnd"/>
      <w:r>
        <w:t xml:space="preserve"> </w:t>
      </w:r>
      <w:r>
        <w:rPr>
          <w:i/>
        </w:rPr>
        <w:t xml:space="preserve">Historical Geographic Information System </w:t>
      </w:r>
      <w:r>
        <w:t>introduced in section 2.2.</w:t>
      </w:r>
    </w:p>
    <w:p w14:paraId="716C4002" w14:textId="77777777" w:rsidR="00A21FDC" w:rsidRDefault="00252176">
      <w:pPr>
        <w:numPr>
          <w:ilvl w:val="0"/>
          <w:numId w:val="2"/>
        </w:numPr>
        <w:ind w:right="163" w:hanging="189"/>
      </w:pPr>
      <w:r>
        <w:t xml:space="preserve">An information system can allow the user to modify, correct or generally </w:t>
      </w:r>
      <w:r>
        <w:rPr>
          <w:i/>
        </w:rPr>
        <w:t xml:space="preserve">edit </w:t>
      </w:r>
      <w:r>
        <w:t>the information in the system in order to improve it.</w:t>
      </w:r>
    </w:p>
    <w:p w14:paraId="60E07CD1" w14:textId="77777777" w:rsidR="00A21FDC" w:rsidRDefault="00252176">
      <w:pPr>
        <w:pStyle w:val="Heading2"/>
        <w:tabs>
          <w:tab w:val="center" w:pos="1343"/>
        </w:tabs>
        <w:ind w:left="-13" w:firstLine="0"/>
      </w:pPr>
      <w:bookmarkStart w:id="158" w:name="_Toc129081"/>
      <w:r>
        <w:t>2.1</w:t>
      </w:r>
      <w:r>
        <w:tab/>
        <w:t>Countries</w:t>
      </w:r>
      <w:bookmarkEnd w:id="158"/>
    </w:p>
    <w:p w14:paraId="1F2153F1" w14:textId="77777777" w:rsidR="00A21FDC" w:rsidRDefault="00252176">
      <w:pPr>
        <w:ind w:left="2" w:right="163"/>
      </w:pPr>
      <w:r>
        <w:t xml:space="preserve">Almost everybody in the world is familiar with the term “country”, because almost everybody has at least one home country he or she can potentially hold a passport from. However, the reality is very complex. If the information system of this thesis deals with countries, it must be possible to decide for </w:t>
      </w:r>
      <w:r>
        <w:lastRenderedPageBreak/>
        <w:t>each current and historic political entity in the world if it is or was a country or not. This requires a clear and non-conflicting definition of a country. This section will show that this is impossible.</w:t>
      </w:r>
    </w:p>
    <w:p w14:paraId="5C9DFB3F" w14:textId="77777777" w:rsidR="00A21FDC" w:rsidRDefault="00252176">
      <w:pPr>
        <w:ind w:left="2" w:right="163"/>
      </w:pPr>
      <w:r>
        <w:t xml:space="preserve">The Oxford Dictionary reads as follows: “The </w:t>
      </w:r>
      <w:r>
        <w:rPr>
          <w:i/>
        </w:rPr>
        <w:t xml:space="preserve">territory </w:t>
      </w:r>
      <w:r>
        <w:t xml:space="preserve">of a </w:t>
      </w:r>
      <w:r>
        <w:rPr>
          <w:i/>
        </w:rPr>
        <w:t>nation</w:t>
      </w:r>
      <w:r>
        <w:t xml:space="preserve">; a </w:t>
      </w:r>
      <w:r>
        <w:rPr>
          <w:i/>
        </w:rPr>
        <w:t xml:space="preserve">region </w:t>
      </w:r>
      <w:r>
        <w:t xml:space="preserve">constituting an </w:t>
      </w:r>
      <w:r>
        <w:rPr>
          <w:i/>
        </w:rPr>
        <w:t>independent state</w:t>
      </w:r>
      <w:r>
        <w:t xml:space="preserve">, or a region, province, etc., which was once independent and is still distinct in institutions, language, etc.” </w:t>
      </w:r>
      <w:r>
        <w:rPr>
          <w:vertAlign w:val="superscript"/>
        </w:rPr>
        <w:footnoteReference w:id="5"/>
      </w:r>
      <w:r>
        <w:rPr>
          <w:vertAlign w:val="superscript"/>
        </w:rPr>
        <w:t xml:space="preserve"> </w:t>
      </w:r>
      <w:r>
        <w:t xml:space="preserve">This definition includes many different concepts and terms: the territory or region that the country is on, a nation or state, a population and a culture of the territory in terms of institutions or languages. </w:t>
      </w:r>
      <w:r>
        <w:rPr>
          <w:i/>
        </w:rPr>
        <w:t xml:space="preserve">Nation </w:t>
      </w:r>
      <w:r>
        <w:t xml:space="preserve">and </w:t>
      </w:r>
      <w:r>
        <w:rPr>
          <w:i/>
        </w:rPr>
        <w:t xml:space="preserve">state </w:t>
      </w:r>
      <w:r>
        <w:t>are commonly used as synonyms for countries.</w:t>
      </w:r>
    </w:p>
    <w:p w14:paraId="33BC90A8" w14:textId="77777777" w:rsidR="00A21FDC" w:rsidRDefault="00252176">
      <w:pPr>
        <w:spacing w:after="565"/>
        <w:ind w:left="2" w:right="163"/>
      </w:pPr>
      <w:r>
        <w:t xml:space="preserve">To understand what a country really is, it is helpful to consult the United Nations, an intergovernmental organization found in October 1945 that promotes international peace keeping, security, protection of human rights. The committee currently has 193 full member states and two permanent observers [Uni]. But these 195 members do not cover all places in the world – and also a membership in the United Nations does not guarantee being </w:t>
      </w:r>
      <w:proofErr w:type="gramStart"/>
      <w:r>
        <w:t>a</w:t>
      </w:r>
      <w:proofErr w:type="gramEnd"/>
      <w:r>
        <w:t xml:space="preserve"> undisputed country.</w:t>
      </w:r>
    </w:p>
    <w:p w14:paraId="64063EAB" w14:textId="77777777" w:rsidR="00A21FDC" w:rsidRDefault="00252176">
      <w:pPr>
        <w:pStyle w:val="Heading3"/>
        <w:tabs>
          <w:tab w:val="center" w:pos="1815"/>
        </w:tabs>
        <w:ind w:left="-13" w:firstLine="0"/>
      </w:pPr>
      <w:bookmarkStart w:id="159" w:name="_Toc129082"/>
      <w:r>
        <w:t>2.1.1</w:t>
      </w:r>
      <w:r>
        <w:tab/>
        <w:t>Problematic Cases</w:t>
      </w:r>
      <w:bookmarkEnd w:id="159"/>
    </w:p>
    <w:p w14:paraId="5E9F0474" w14:textId="77777777" w:rsidR="00A21FDC" w:rsidRDefault="00252176">
      <w:pPr>
        <w:spacing w:after="518"/>
        <w:ind w:left="2" w:right="163"/>
      </w:pPr>
      <w:r>
        <w:t>Examining the list of the UN member states yields several special cases, which can be classified by their membership status in the United Nations and their degree of international recognition.</w:t>
      </w:r>
    </w:p>
    <w:p w14:paraId="157ACA48" w14:textId="77777777" w:rsidR="00A21FDC" w:rsidRDefault="00252176">
      <w:pPr>
        <w:ind w:left="2" w:right="163"/>
      </w:pPr>
      <w:r>
        <w:rPr>
          <w:b/>
        </w:rPr>
        <w:t xml:space="preserve">UN observer states </w:t>
      </w:r>
      <w:r>
        <w:t xml:space="preserve">The </w:t>
      </w:r>
      <w:r>
        <w:rPr>
          <w:i/>
        </w:rPr>
        <w:t xml:space="preserve">Holy See </w:t>
      </w:r>
      <w:r>
        <w:t>is the juridical and spiritual entity representing Vatican City. It is a fully recognized and sovereign state but not a full member of the UN, because it has never applied. It is the by far smallest sovereign state in the world (0.44 m2), an enclave inside the city of Rome with a population of only 800 people, including 30 women [Vat].</w:t>
      </w:r>
    </w:p>
    <w:p w14:paraId="22AEF477" w14:textId="77777777" w:rsidR="00A21FDC" w:rsidRDefault="00252176">
      <w:pPr>
        <w:ind w:left="2" w:right="163"/>
      </w:pPr>
      <w:r>
        <w:t xml:space="preserve">The </w:t>
      </w:r>
      <w:r>
        <w:rPr>
          <w:i/>
        </w:rPr>
        <w:t xml:space="preserve">State of Palestine </w:t>
      </w:r>
      <w:r>
        <w:t>with a population of 4.8 million people [Pal, as of 2016] has a totally different situation, because it does not have a clearly defined territory. The West Bank, East Jerusalem and the Gaza Strip were created in the 1949 Green Line Armistice Agreement but were never intended to be used as international boundaries [Amn]. Moreover, while 114 states officially recognize the Palestinian state, almost all current main economic powers do not, including the Germany and the United States. Unlike the Holy See, Palestine is not a fully sovereign and recognized country.</w:t>
      </w:r>
    </w:p>
    <w:p w14:paraId="2CE53793" w14:textId="77777777" w:rsidR="00A21FDC" w:rsidRDefault="00252176">
      <w:pPr>
        <w:ind w:left="2" w:right="163"/>
      </w:pPr>
      <w:r>
        <w:rPr>
          <w:b/>
        </w:rPr>
        <w:t xml:space="preserve">UN non-members with limited recognition </w:t>
      </w:r>
      <w:r>
        <w:rPr>
          <w:i/>
        </w:rPr>
        <w:t xml:space="preserve">Kosovo </w:t>
      </w:r>
      <w:r>
        <w:t xml:space="preserve">declared independence from Serbia in 2008. It has a clearly defined territory and a permanent population and is recognized by 111 UN member states. In order for Kosovo to become a full member of the United Nations, all permanent members of the </w:t>
      </w:r>
      <w:proofErr w:type="gramStart"/>
      <w:r>
        <w:t>security council</w:t>
      </w:r>
      <w:proofErr w:type="gramEnd"/>
      <w:r>
        <w:t xml:space="preserve"> (United Kingdom, France, Russia, China and the United States) must agree. But since Russia and China strongly support the territorial integrity of Serbia, they would veto Kosovos membership. Therefore, Kosovo is not even a UN observer state, although having about the same degree of international recognition as Palestine [Peo].</w:t>
      </w:r>
    </w:p>
    <w:p w14:paraId="7091BAAC" w14:textId="77777777" w:rsidR="00A21FDC" w:rsidRDefault="00252176">
      <w:pPr>
        <w:ind w:left="2" w:right="163"/>
      </w:pPr>
      <w:r>
        <w:lastRenderedPageBreak/>
        <w:t xml:space="preserve">The status of </w:t>
      </w:r>
      <w:r>
        <w:rPr>
          <w:i/>
        </w:rPr>
        <w:t xml:space="preserve">Taiwan </w:t>
      </w:r>
      <w:r>
        <w:t xml:space="preserve">is a very complicated issue. Two territories and two political entities are involved in the conflict: The </w:t>
      </w:r>
      <w:r>
        <w:rPr>
          <w:i/>
        </w:rPr>
        <w:t xml:space="preserve">People’s Republic as China </w:t>
      </w:r>
      <w:r>
        <w:t xml:space="preserve">(commonly known as China) has full control over mainland China, and the </w:t>
      </w:r>
      <w:r>
        <w:rPr>
          <w:i/>
        </w:rPr>
        <w:t xml:space="preserve">Republic of China </w:t>
      </w:r>
      <w:r>
        <w:t>governs the island of Taiwan. The problem is that both states claim the exact same territory: whole China. Since 1971 the People’s Republic of China is the only representative of China in the United Nations, including the island of Taiwan. It is part of the Security Council and can successfully veto membership requests of the Republic of China. However, Taiwan operates like an independent country by international standards: They have an own jurisdiction, issue own passports and have unofficial diplomatic relations to most countries in the world. Officially only 22 UN members uphold diplomatic relations to Taiwan [Rep]. To all of these states the People’s Republic of China does not uphold any diplomatic relations.</w:t>
      </w:r>
    </w:p>
    <w:p w14:paraId="21B34223" w14:textId="77777777" w:rsidR="00A21FDC" w:rsidRDefault="00252176">
      <w:pPr>
        <w:spacing w:after="483"/>
        <w:ind w:left="2" w:right="163"/>
      </w:pPr>
      <w:r>
        <w:t>There are other places with limited international recognition: the Sahrawi Arab Democratic Republic (recognized by 84 UN member states) [Wes], Abkhazia (6) [Glo], South Ossetia (5) [BBCc], the Turkish Republic of Northern Cyprus (1) [Leo15], Nagorno-Karabakh Republic (0) [BBCa], Transnistria (0) [Gut14] and Somaliland (0) [BBCb].</w:t>
      </w:r>
    </w:p>
    <w:p w14:paraId="74FCF0AF" w14:textId="77777777" w:rsidR="00A21FDC" w:rsidRDefault="00252176">
      <w:pPr>
        <w:spacing w:after="482"/>
        <w:ind w:left="2" w:right="163"/>
      </w:pPr>
      <w:r>
        <w:rPr>
          <w:b/>
        </w:rPr>
        <w:t xml:space="preserve">UN members with limited recognition </w:t>
      </w:r>
      <w:r>
        <w:t>In addition to the Republic of China, there are five other member states of the United Nations that are not fully recognized by all other UN members: Armenia is not recognized by Pakistan [Tod], Turkey does not recognize the Republic of Cyprus [Eur]), North and South Korea mutually do not recognize each other [Dav] and the State of Israel is not recognized by 32 UN member states [Isr].</w:t>
      </w:r>
    </w:p>
    <w:p w14:paraId="26AA5DB7" w14:textId="77777777" w:rsidR="00A21FDC" w:rsidRDefault="00252176">
      <w:pPr>
        <w:ind w:left="2" w:right="163"/>
      </w:pPr>
      <w:r>
        <w:rPr>
          <w:b/>
        </w:rPr>
        <w:t xml:space="preserve">Special Territories </w:t>
      </w:r>
      <w:r>
        <w:t xml:space="preserve">There are also territories belonging to fully sovereign countries with a varying degree of sovereignty: Greenland is an autonomous country within the Kingdom of Denmark, but not a sovereign state. The same applies to numerous overseas territories of the United Kingdom, the French Republic or the Kingdom of the Netherlands. Moreover, there are five quasi-independent countries in a so called </w:t>
      </w:r>
      <w:r>
        <w:rPr>
          <w:i/>
        </w:rPr>
        <w:t>Free Association</w:t>
      </w:r>
      <w:r>
        <w:t>: Niue and Cook Islands are associated to New Zealand and not part of the United Nations. The Marshall Islands, the Federated States of Micronesia and Palau are associated to United States, but are in contrast full UN members [Won].</w:t>
      </w:r>
    </w:p>
    <w:p w14:paraId="70D9FDEF" w14:textId="77777777" w:rsidR="00A21FDC" w:rsidRDefault="00252176">
      <w:pPr>
        <w:ind w:left="2" w:right="163"/>
      </w:pPr>
      <w:r>
        <w:t xml:space="preserve">This incomplete and simplified list of special cases manifests the big problem that is associated with the terms “country”, “state” or “nation”: There is neither a </w:t>
      </w:r>
      <w:r>
        <w:rPr>
          <w:i/>
        </w:rPr>
        <w:t xml:space="preserve">de jure </w:t>
      </w:r>
      <w:r>
        <w:t xml:space="preserve">consistent definition nor a </w:t>
      </w:r>
      <w:r>
        <w:rPr>
          <w:i/>
        </w:rPr>
        <w:t xml:space="preserve">de facto </w:t>
      </w:r>
      <w:r>
        <w:t>consistent usage of these terms.</w:t>
      </w:r>
    </w:p>
    <w:p w14:paraId="75EFAC76" w14:textId="77777777" w:rsidR="00A21FDC" w:rsidRDefault="00252176">
      <w:pPr>
        <w:pStyle w:val="Heading3"/>
        <w:tabs>
          <w:tab w:val="center" w:pos="2768"/>
        </w:tabs>
        <w:ind w:left="-13" w:firstLine="0"/>
      </w:pPr>
      <w:bookmarkStart w:id="160" w:name="_Toc129083"/>
      <w:r>
        <w:t>2.1.2</w:t>
      </w:r>
      <w:r>
        <w:tab/>
        <w:t>Declaratory vs. Constitutive Theory</w:t>
      </w:r>
      <w:bookmarkEnd w:id="160"/>
    </w:p>
    <w:p w14:paraId="06B827C7" w14:textId="77777777" w:rsidR="00A21FDC" w:rsidRDefault="00252176">
      <w:pPr>
        <w:spacing w:after="413"/>
        <w:ind w:left="2" w:right="163"/>
      </w:pPr>
      <w:r>
        <w:t xml:space="preserve">Officially there are two different concepts that define what a country is: The </w:t>
      </w:r>
      <w:r>
        <w:rPr>
          <w:i/>
        </w:rPr>
        <w:t>declaratory theory</w:t>
      </w:r>
      <w:r>
        <w:t xml:space="preserve">, established in the Montevideo Convention 1933 [Yal], gives each entity the right to declare a state if it matches all of the four requirements: a clearly defined territory, a permanent population. </w:t>
      </w:r>
      <w:proofErr w:type="gramStart"/>
      <w:r>
        <w:t>a</w:t>
      </w:r>
      <w:proofErr w:type="gramEnd"/>
      <w:r>
        <w:t xml:space="preserve"> political representation / government and the </w:t>
      </w:r>
      <w:r>
        <w:rPr>
          <w:i/>
        </w:rPr>
        <w:t xml:space="preserve">capacity </w:t>
      </w:r>
      <w:r>
        <w:t xml:space="preserve">to enter diplomatic relations. These four requirements ensure that a state can exist physically and politically, independent from its recognition by others. In contrast, the constituitive theory requires exactly that: A state can only be considered as such if it is </w:t>
      </w:r>
      <w:r>
        <w:lastRenderedPageBreak/>
        <w:t>recognized by other states. However, it is not defined anywhere by how many other states [Law]. In short: “A country is a country when other countries think that country is a country.” [CGP]</w:t>
      </w:r>
    </w:p>
    <w:p w14:paraId="61DAA8F9" w14:textId="77777777" w:rsidR="00A21FDC" w:rsidRDefault="00252176">
      <w:pPr>
        <w:spacing w:after="376" w:line="301" w:lineRule="auto"/>
        <w:ind w:left="821" w:right="1005" w:hanging="5"/>
        <w:jc w:val="left"/>
      </w:pPr>
      <w:r>
        <w:rPr>
          <w:noProof/>
          <w:sz w:val="22"/>
        </w:rPr>
        <mc:AlternateContent>
          <mc:Choice Requires="wpg">
            <w:drawing>
              <wp:anchor distT="0" distB="0" distL="114300" distR="114300" simplePos="0" relativeHeight="251658240" behindDoc="0" locked="0" layoutInCell="1" allowOverlap="1" wp14:anchorId="4ECA58F3" wp14:editId="43C345B5">
                <wp:simplePos x="0" y="0"/>
                <wp:positionH relativeFrom="column">
                  <wp:posOffset>1234215</wp:posOffset>
                </wp:positionH>
                <wp:positionV relativeFrom="paragraph">
                  <wp:posOffset>-7854</wp:posOffset>
                </wp:positionV>
                <wp:extent cx="3526402" cy="1535810"/>
                <wp:effectExtent l="0" t="0" r="0" b="0"/>
                <wp:wrapSquare wrapText="bothSides"/>
                <wp:docPr id="124677" name="Group 124677"/>
                <wp:cNvGraphicFramePr/>
                <a:graphic xmlns:a="http://schemas.openxmlformats.org/drawingml/2006/main">
                  <a:graphicData uri="http://schemas.microsoft.com/office/word/2010/wordprocessingGroup">
                    <wpg:wgp>
                      <wpg:cNvGrpSpPr/>
                      <wpg:grpSpPr>
                        <a:xfrm>
                          <a:off x="0" y="0"/>
                          <a:ext cx="3526402" cy="1535810"/>
                          <a:chOff x="0" y="0"/>
                          <a:chExt cx="3526402" cy="1535810"/>
                        </a:xfrm>
                      </wpg:grpSpPr>
                      <wps:wsp>
                        <wps:cNvPr id="2786" name="Shape 2786"/>
                        <wps:cNvSpPr/>
                        <wps:spPr>
                          <a:xfrm>
                            <a:off x="467788" y="636218"/>
                            <a:ext cx="71967" cy="431804"/>
                          </a:xfrm>
                          <a:custGeom>
                            <a:avLst/>
                            <a:gdLst/>
                            <a:ahLst/>
                            <a:cxnLst/>
                            <a:rect l="0" t="0" r="0" b="0"/>
                            <a:pathLst>
                              <a:path w="71967" h="431804">
                                <a:moveTo>
                                  <a:pt x="71967" y="0"/>
                                </a:moveTo>
                                <a:lnTo>
                                  <a:pt x="0" y="431804"/>
                                </a:lnTo>
                              </a:path>
                            </a:pathLst>
                          </a:custGeom>
                          <a:ln w="14393" cap="flat">
                            <a:miter lim="100000"/>
                          </a:ln>
                        </wps:spPr>
                        <wps:style>
                          <a:lnRef idx="1">
                            <a:srgbClr val="787878"/>
                          </a:lnRef>
                          <a:fillRef idx="0">
                            <a:srgbClr val="000000">
                              <a:alpha val="0"/>
                            </a:srgbClr>
                          </a:fillRef>
                          <a:effectRef idx="0">
                            <a:scrgbClr r="0" g="0" b="0"/>
                          </a:effectRef>
                          <a:fontRef idx="none"/>
                        </wps:style>
                        <wps:bodyPr/>
                      </wps:wsp>
                      <wps:wsp>
                        <wps:cNvPr id="2787" name="Shape 2787"/>
                        <wps:cNvSpPr/>
                        <wps:spPr>
                          <a:xfrm>
                            <a:off x="3" y="1068022"/>
                            <a:ext cx="1223447" cy="467788"/>
                          </a:xfrm>
                          <a:custGeom>
                            <a:avLst/>
                            <a:gdLst/>
                            <a:ahLst/>
                            <a:cxnLst/>
                            <a:rect l="0" t="0" r="0" b="0"/>
                            <a:pathLst>
                              <a:path w="1223447" h="467788">
                                <a:moveTo>
                                  <a:pt x="467790" y="0"/>
                                </a:moveTo>
                                <a:lnTo>
                                  <a:pt x="1223447" y="0"/>
                                </a:lnTo>
                                <a:lnTo>
                                  <a:pt x="755657" y="467788"/>
                                </a:lnTo>
                                <a:lnTo>
                                  <a:pt x="0" y="467788"/>
                                </a:lnTo>
                                <a:lnTo>
                                  <a:pt x="467790" y="0"/>
                                </a:lnTo>
                                <a:close/>
                              </a:path>
                            </a:pathLst>
                          </a:custGeom>
                          <a:ln w="12223" cap="flat">
                            <a:round/>
                          </a:ln>
                        </wps:spPr>
                        <wps:style>
                          <a:lnRef idx="1">
                            <a:srgbClr val="787878"/>
                          </a:lnRef>
                          <a:fillRef idx="1">
                            <a:srgbClr val="DEDEDE"/>
                          </a:fillRef>
                          <a:effectRef idx="0">
                            <a:scrgbClr r="0" g="0" b="0"/>
                          </a:effectRef>
                          <a:fontRef idx="none"/>
                        </wps:style>
                        <wps:bodyPr/>
                      </wps:wsp>
                      <wps:wsp>
                        <wps:cNvPr id="2788" name="Shape 2788"/>
                        <wps:cNvSpPr/>
                        <wps:spPr>
                          <a:xfrm>
                            <a:off x="289174" y="1118939"/>
                            <a:ext cx="86793" cy="141092"/>
                          </a:xfrm>
                          <a:custGeom>
                            <a:avLst/>
                            <a:gdLst/>
                            <a:ahLst/>
                            <a:cxnLst/>
                            <a:rect l="0" t="0" r="0" b="0"/>
                            <a:pathLst>
                              <a:path w="86793" h="141092">
                                <a:moveTo>
                                  <a:pt x="43396" y="0"/>
                                </a:moveTo>
                                <a:cubicBezTo>
                                  <a:pt x="30532" y="0"/>
                                  <a:pt x="19962" y="9635"/>
                                  <a:pt x="19962" y="21653"/>
                                </a:cubicBezTo>
                                <a:cubicBezTo>
                                  <a:pt x="19962" y="33348"/>
                                  <a:pt x="29974" y="42802"/>
                                  <a:pt x="42416" y="43297"/>
                                </a:cubicBezTo>
                                <a:cubicBezTo>
                                  <a:pt x="42308" y="43432"/>
                                  <a:pt x="42272" y="43612"/>
                                  <a:pt x="42272" y="43783"/>
                                </a:cubicBezTo>
                                <a:lnTo>
                                  <a:pt x="42272" y="66633"/>
                                </a:lnTo>
                                <a:lnTo>
                                  <a:pt x="1547" y="54470"/>
                                </a:lnTo>
                                <a:cubicBezTo>
                                  <a:pt x="1403" y="54398"/>
                                  <a:pt x="1268" y="54398"/>
                                  <a:pt x="1124" y="54398"/>
                                </a:cubicBezTo>
                                <a:cubicBezTo>
                                  <a:pt x="594" y="54434"/>
                                  <a:pt x="108" y="54893"/>
                                  <a:pt x="72" y="55415"/>
                                </a:cubicBezTo>
                                <a:cubicBezTo>
                                  <a:pt x="0" y="55946"/>
                                  <a:pt x="387" y="56476"/>
                                  <a:pt x="908" y="56575"/>
                                </a:cubicBezTo>
                                <a:lnTo>
                                  <a:pt x="42272" y="68945"/>
                                </a:lnTo>
                                <a:lnTo>
                                  <a:pt x="42272" y="93234"/>
                                </a:lnTo>
                                <a:lnTo>
                                  <a:pt x="18235" y="139338"/>
                                </a:lnTo>
                                <a:cubicBezTo>
                                  <a:pt x="17992" y="139824"/>
                                  <a:pt x="18199" y="140561"/>
                                  <a:pt x="18729" y="140849"/>
                                </a:cubicBezTo>
                                <a:cubicBezTo>
                                  <a:pt x="19260" y="141092"/>
                                  <a:pt x="19998" y="140876"/>
                                  <a:pt x="20241" y="140354"/>
                                </a:cubicBezTo>
                                <a:lnTo>
                                  <a:pt x="43360" y="95834"/>
                                </a:lnTo>
                                <a:lnTo>
                                  <a:pt x="66939" y="140138"/>
                                </a:lnTo>
                                <a:cubicBezTo>
                                  <a:pt x="67154" y="140741"/>
                                  <a:pt x="67964" y="141056"/>
                                  <a:pt x="68522" y="140777"/>
                                </a:cubicBezTo>
                                <a:cubicBezTo>
                                  <a:pt x="69088" y="140462"/>
                                  <a:pt x="69260" y="139653"/>
                                  <a:pt x="68909" y="139122"/>
                                </a:cubicBezTo>
                                <a:lnTo>
                                  <a:pt x="44485" y="93198"/>
                                </a:lnTo>
                                <a:lnTo>
                                  <a:pt x="44485" y="68666"/>
                                </a:lnTo>
                                <a:lnTo>
                                  <a:pt x="85884" y="56575"/>
                                </a:lnTo>
                                <a:cubicBezTo>
                                  <a:pt x="86406" y="56440"/>
                                  <a:pt x="86793" y="55766"/>
                                  <a:pt x="86622" y="55208"/>
                                </a:cubicBezTo>
                                <a:cubicBezTo>
                                  <a:pt x="86442" y="54641"/>
                                  <a:pt x="85776" y="54290"/>
                                  <a:pt x="85218" y="54470"/>
                                </a:cubicBezTo>
                                <a:lnTo>
                                  <a:pt x="44485" y="66345"/>
                                </a:lnTo>
                                <a:lnTo>
                                  <a:pt x="44485" y="43783"/>
                                </a:lnTo>
                                <a:cubicBezTo>
                                  <a:pt x="44485" y="43612"/>
                                  <a:pt x="44449" y="43432"/>
                                  <a:pt x="44377" y="43297"/>
                                </a:cubicBezTo>
                                <a:cubicBezTo>
                                  <a:pt x="56818" y="42802"/>
                                  <a:pt x="66840" y="33348"/>
                                  <a:pt x="66840" y="21653"/>
                                </a:cubicBezTo>
                                <a:cubicBezTo>
                                  <a:pt x="66840" y="9635"/>
                                  <a:pt x="56296"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89" name="Shape 2789"/>
                        <wps:cNvSpPr/>
                        <wps:spPr>
                          <a:xfrm>
                            <a:off x="311349" y="1121116"/>
                            <a:ext cx="42443" cy="38943"/>
                          </a:xfrm>
                          <a:custGeom>
                            <a:avLst/>
                            <a:gdLst/>
                            <a:ahLst/>
                            <a:cxnLst/>
                            <a:rect l="0" t="0" r="0" b="0"/>
                            <a:pathLst>
                              <a:path w="42443" h="38943">
                                <a:moveTo>
                                  <a:pt x="21221" y="0"/>
                                </a:moveTo>
                                <a:cubicBezTo>
                                  <a:pt x="33033" y="0"/>
                                  <a:pt x="42443" y="8753"/>
                                  <a:pt x="42443" y="19476"/>
                                </a:cubicBezTo>
                                <a:cubicBezTo>
                                  <a:pt x="42443" y="30190"/>
                                  <a:pt x="33033" y="38943"/>
                                  <a:pt x="21221" y="38943"/>
                                </a:cubicBezTo>
                                <a:cubicBezTo>
                                  <a:pt x="9455" y="38943"/>
                                  <a:pt x="0" y="30190"/>
                                  <a:pt x="0" y="19476"/>
                                </a:cubicBezTo>
                                <a:cubicBezTo>
                                  <a:pt x="0" y="8753"/>
                                  <a:pt x="9455"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1" name="Shape 2791"/>
                        <wps:cNvSpPr/>
                        <wps:spPr>
                          <a:xfrm>
                            <a:off x="388444" y="1144595"/>
                            <a:ext cx="86766" cy="141119"/>
                          </a:xfrm>
                          <a:custGeom>
                            <a:avLst/>
                            <a:gdLst/>
                            <a:ahLst/>
                            <a:cxnLst/>
                            <a:rect l="0" t="0" r="0" b="0"/>
                            <a:pathLst>
                              <a:path w="86766" h="141119">
                                <a:moveTo>
                                  <a:pt x="43360" y="0"/>
                                </a:moveTo>
                                <a:cubicBezTo>
                                  <a:pt x="30505" y="0"/>
                                  <a:pt x="19962" y="9662"/>
                                  <a:pt x="19962" y="21680"/>
                                </a:cubicBezTo>
                                <a:cubicBezTo>
                                  <a:pt x="19962" y="33384"/>
                                  <a:pt x="29938" y="42839"/>
                                  <a:pt x="42380" y="43289"/>
                                </a:cubicBezTo>
                                <a:cubicBezTo>
                                  <a:pt x="42308" y="43469"/>
                                  <a:pt x="42236" y="43639"/>
                                  <a:pt x="42236" y="43819"/>
                                </a:cubicBezTo>
                                <a:lnTo>
                                  <a:pt x="42236" y="66660"/>
                                </a:lnTo>
                                <a:lnTo>
                                  <a:pt x="1547" y="54470"/>
                                </a:lnTo>
                                <a:cubicBezTo>
                                  <a:pt x="1367" y="54435"/>
                                  <a:pt x="1232" y="54398"/>
                                  <a:pt x="1088" y="54435"/>
                                </a:cubicBezTo>
                                <a:cubicBezTo>
                                  <a:pt x="567" y="54435"/>
                                  <a:pt x="72" y="54884"/>
                                  <a:pt x="36" y="55451"/>
                                </a:cubicBezTo>
                                <a:cubicBezTo>
                                  <a:pt x="0" y="55973"/>
                                  <a:pt x="387" y="56504"/>
                                  <a:pt x="882" y="56611"/>
                                </a:cubicBezTo>
                                <a:lnTo>
                                  <a:pt x="42236" y="68981"/>
                                </a:lnTo>
                                <a:lnTo>
                                  <a:pt x="42236" y="93261"/>
                                </a:lnTo>
                                <a:lnTo>
                                  <a:pt x="18235" y="139329"/>
                                </a:lnTo>
                                <a:cubicBezTo>
                                  <a:pt x="17956" y="139860"/>
                                  <a:pt x="18208" y="140597"/>
                                  <a:pt x="18693" y="140840"/>
                                </a:cubicBezTo>
                                <a:cubicBezTo>
                                  <a:pt x="19224" y="141119"/>
                                  <a:pt x="19962" y="140876"/>
                                  <a:pt x="20205" y="140345"/>
                                </a:cubicBezTo>
                                <a:lnTo>
                                  <a:pt x="43360" y="95861"/>
                                </a:lnTo>
                                <a:lnTo>
                                  <a:pt x="66912" y="140174"/>
                                </a:lnTo>
                                <a:cubicBezTo>
                                  <a:pt x="67154" y="140768"/>
                                  <a:pt x="67928" y="141083"/>
                                  <a:pt x="68486" y="140768"/>
                                </a:cubicBezTo>
                                <a:cubicBezTo>
                                  <a:pt x="69053" y="140489"/>
                                  <a:pt x="69223" y="139644"/>
                                  <a:pt x="68873" y="139158"/>
                                </a:cubicBezTo>
                                <a:lnTo>
                                  <a:pt x="44449" y="93225"/>
                                </a:lnTo>
                                <a:lnTo>
                                  <a:pt x="44449" y="68666"/>
                                </a:lnTo>
                                <a:lnTo>
                                  <a:pt x="85848" y="56611"/>
                                </a:lnTo>
                                <a:cubicBezTo>
                                  <a:pt x="86415" y="56431"/>
                                  <a:pt x="86766" y="55802"/>
                                  <a:pt x="86586" y="55235"/>
                                </a:cubicBezTo>
                                <a:cubicBezTo>
                                  <a:pt x="86415" y="54677"/>
                                  <a:pt x="85740" y="54327"/>
                                  <a:pt x="85218" y="54470"/>
                                </a:cubicBezTo>
                                <a:lnTo>
                                  <a:pt x="44449" y="66381"/>
                                </a:lnTo>
                                <a:lnTo>
                                  <a:pt x="44449" y="43819"/>
                                </a:lnTo>
                                <a:cubicBezTo>
                                  <a:pt x="44449" y="43639"/>
                                  <a:pt x="44422" y="43469"/>
                                  <a:pt x="44350" y="43289"/>
                                </a:cubicBezTo>
                                <a:cubicBezTo>
                                  <a:pt x="56791" y="42839"/>
                                  <a:pt x="66804" y="33384"/>
                                  <a:pt x="66804" y="21680"/>
                                </a:cubicBezTo>
                                <a:cubicBezTo>
                                  <a:pt x="66804" y="9662"/>
                                  <a:pt x="56261" y="0"/>
                                  <a:pt x="43360"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2" name="Shape 2792"/>
                        <wps:cNvSpPr/>
                        <wps:spPr>
                          <a:xfrm>
                            <a:off x="410583" y="1146808"/>
                            <a:ext cx="42452" cy="38934"/>
                          </a:xfrm>
                          <a:custGeom>
                            <a:avLst/>
                            <a:gdLst/>
                            <a:ahLst/>
                            <a:cxnLst/>
                            <a:rect l="0" t="0" r="0" b="0"/>
                            <a:pathLst>
                              <a:path w="42452" h="38934">
                                <a:moveTo>
                                  <a:pt x="21221" y="0"/>
                                </a:moveTo>
                                <a:cubicBezTo>
                                  <a:pt x="33033" y="0"/>
                                  <a:pt x="42452" y="8753"/>
                                  <a:pt x="42452" y="19467"/>
                                </a:cubicBezTo>
                                <a:cubicBezTo>
                                  <a:pt x="42452" y="30145"/>
                                  <a:pt x="33033" y="38934"/>
                                  <a:pt x="21221" y="38934"/>
                                </a:cubicBezTo>
                                <a:cubicBezTo>
                                  <a:pt x="9455" y="38934"/>
                                  <a:pt x="0" y="30145"/>
                                  <a:pt x="0" y="19467"/>
                                </a:cubicBezTo>
                                <a:cubicBezTo>
                                  <a:pt x="0" y="8753"/>
                                  <a:pt x="9455"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4" name="Shape 2794"/>
                        <wps:cNvSpPr/>
                        <wps:spPr>
                          <a:xfrm>
                            <a:off x="467014" y="1106111"/>
                            <a:ext cx="86766" cy="141092"/>
                          </a:xfrm>
                          <a:custGeom>
                            <a:avLst/>
                            <a:gdLst/>
                            <a:ahLst/>
                            <a:cxnLst/>
                            <a:rect l="0" t="0" r="0" b="0"/>
                            <a:pathLst>
                              <a:path w="86766" h="141092">
                                <a:moveTo>
                                  <a:pt x="43405" y="0"/>
                                </a:moveTo>
                                <a:cubicBezTo>
                                  <a:pt x="30505" y="0"/>
                                  <a:pt x="19962" y="9635"/>
                                  <a:pt x="19962" y="21653"/>
                                </a:cubicBezTo>
                                <a:cubicBezTo>
                                  <a:pt x="19962" y="33357"/>
                                  <a:pt x="29974" y="42803"/>
                                  <a:pt x="42416" y="43297"/>
                                </a:cubicBezTo>
                                <a:cubicBezTo>
                                  <a:pt x="42317" y="43442"/>
                                  <a:pt x="42281" y="43612"/>
                                  <a:pt x="42281" y="43792"/>
                                </a:cubicBezTo>
                                <a:lnTo>
                                  <a:pt x="42281" y="66633"/>
                                </a:lnTo>
                                <a:lnTo>
                                  <a:pt x="1547" y="54470"/>
                                </a:lnTo>
                                <a:cubicBezTo>
                                  <a:pt x="1413" y="54398"/>
                                  <a:pt x="1269" y="54398"/>
                                  <a:pt x="1125" y="54398"/>
                                </a:cubicBezTo>
                                <a:cubicBezTo>
                                  <a:pt x="567" y="54435"/>
                                  <a:pt x="108" y="54893"/>
                                  <a:pt x="72" y="55424"/>
                                </a:cubicBezTo>
                                <a:cubicBezTo>
                                  <a:pt x="0" y="55946"/>
                                  <a:pt x="387" y="56476"/>
                                  <a:pt x="918" y="56585"/>
                                </a:cubicBezTo>
                                <a:lnTo>
                                  <a:pt x="42281" y="68954"/>
                                </a:lnTo>
                                <a:lnTo>
                                  <a:pt x="42281" y="93234"/>
                                </a:lnTo>
                                <a:lnTo>
                                  <a:pt x="18244" y="139302"/>
                                </a:lnTo>
                                <a:cubicBezTo>
                                  <a:pt x="17992" y="139824"/>
                                  <a:pt x="18208" y="140561"/>
                                  <a:pt x="18730" y="140849"/>
                                </a:cubicBezTo>
                                <a:cubicBezTo>
                                  <a:pt x="19260" y="141092"/>
                                  <a:pt x="19962" y="140885"/>
                                  <a:pt x="20241" y="140354"/>
                                </a:cubicBezTo>
                                <a:lnTo>
                                  <a:pt x="43369" y="95834"/>
                                </a:lnTo>
                                <a:lnTo>
                                  <a:pt x="66948" y="140148"/>
                                </a:lnTo>
                                <a:cubicBezTo>
                                  <a:pt x="67155" y="140741"/>
                                  <a:pt x="67964" y="141056"/>
                                  <a:pt x="68531" y="140741"/>
                                </a:cubicBezTo>
                                <a:cubicBezTo>
                                  <a:pt x="69089" y="140462"/>
                                  <a:pt x="69269" y="139653"/>
                                  <a:pt x="68882" y="139122"/>
                                </a:cubicBezTo>
                                <a:lnTo>
                                  <a:pt x="44494" y="93198"/>
                                </a:lnTo>
                                <a:lnTo>
                                  <a:pt x="44494" y="68666"/>
                                </a:lnTo>
                                <a:lnTo>
                                  <a:pt x="85848" y="56585"/>
                                </a:lnTo>
                                <a:cubicBezTo>
                                  <a:pt x="86415" y="56440"/>
                                  <a:pt x="86766" y="55775"/>
                                  <a:pt x="86622" y="55208"/>
                                </a:cubicBezTo>
                                <a:cubicBezTo>
                                  <a:pt x="86451" y="54650"/>
                                  <a:pt x="85785" y="54300"/>
                                  <a:pt x="85218" y="54470"/>
                                </a:cubicBezTo>
                                <a:lnTo>
                                  <a:pt x="44494" y="66345"/>
                                </a:lnTo>
                                <a:lnTo>
                                  <a:pt x="44494" y="43792"/>
                                </a:lnTo>
                                <a:cubicBezTo>
                                  <a:pt x="44494" y="43612"/>
                                  <a:pt x="44458" y="43442"/>
                                  <a:pt x="44386" y="43297"/>
                                </a:cubicBezTo>
                                <a:cubicBezTo>
                                  <a:pt x="56827" y="42803"/>
                                  <a:pt x="66840" y="33357"/>
                                  <a:pt x="66840" y="21653"/>
                                </a:cubicBezTo>
                                <a:cubicBezTo>
                                  <a:pt x="66840" y="9635"/>
                                  <a:pt x="56297" y="0"/>
                                  <a:pt x="43405"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5" name="Shape 2795"/>
                        <wps:cNvSpPr/>
                        <wps:spPr>
                          <a:xfrm>
                            <a:off x="489189" y="1108297"/>
                            <a:ext cx="42452" cy="38934"/>
                          </a:xfrm>
                          <a:custGeom>
                            <a:avLst/>
                            <a:gdLst/>
                            <a:ahLst/>
                            <a:cxnLst/>
                            <a:rect l="0" t="0" r="0" b="0"/>
                            <a:pathLst>
                              <a:path w="42452" h="38934">
                                <a:moveTo>
                                  <a:pt x="21230" y="0"/>
                                </a:moveTo>
                                <a:cubicBezTo>
                                  <a:pt x="32997" y="0"/>
                                  <a:pt x="42452" y="8744"/>
                                  <a:pt x="42452" y="19467"/>
                                </a:cubicBezTo>
                                <a:cubicBezTo>
                                  <a:pt x="42452" y="30181"/>
                                  <a:pt x="32997" y="38934"/>
                                  <a:pt x="21230" y="38934"/>
                                </a:cubicBezTo>
                                <a:cubicBezTo>
                                  <a:pt x="9454" y="38934"/>
                                  <a:pt x="0" y="30181"/>
                                  <a:pt x="0" y="19467"/>
                                </a:cubicBezTo>
                                <a:cubicBezTo>
                                  <a:pt x="0" y="8744"/>
                                  <a:pt x="9454" y="0"/>
                                  <a:pt x="21230"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7" name="Shape 2797"/>
                        <wps:cNvSpPr/>
                        <wps:spPr>
                          <a:xfrm>
                            <a:off x="533359" y="1139495"/>
                            <a:ext cx="86766" cy="141092"/>
                          </a:xfrm>
                          <a:custGeom>
                            <a:avLst/>
                            <a:gdLst/>
                            <a:ahLst/>
                            <a:cxnLst/>
                            <a:rect l="0" t="0" r="0" b="0"/>
                            <a:pathLst>
                              <a:path w="86766" h="141092">
                                <a:moveTo>
                                  <a:pt x="43405" y="0"/>
                                </a:moveTo>
                                <a:cubicBezTo>
                                  <a:pt x="30505" y="0"/>
                                  <a:pt x="19962" y="9671"/>
                                  <a:pt x="19962" y="21653"/>
                                </a:cubicBezTo>
                                <a:cubicBezTo>
                                  <a:pt x="19962" y="33348"/>
                                  <a:pt x="29974" y="42803"/>
                                  <a:pt x="42380" y="43297"/>
                                </a:cubicBezTo>
                                <a:cubicBezTo>
                                  <a:pt x="42317" y="43442"/>
                                  <a:pt x="42281" y="43612"/>
                                  <a:pt x="42245" y="43792"/>
                                </a:cubicBezTo>
                                <a:lnTo>
                                  <a:pt x="42245" y="66633"/>
                                </a:lnTo>
                                <a:lnTo>
                                  <a:pt x="1547" y="54470"/>
                                </a:lnTo>
                                <a:cubicBezTo>
                                  <a:pt x="1412" y="54398"/>
                                  <a:pt x="1269" y="54398"/>
                                  <a:pt x="1098" y="54398"/>
                                </a:cubicBezTo>
                                <a:cubicBezTo>
                                  <a:pt x="567" y="54434"/>
                                  <a:pt x="108" y="54893"/>
                                  <a:pt x="36" y="55424"/>
                                </a:cubicBezTo>
                                <a:cubicBezTo>
                                  <a:pt x="0" y="55945"/>
                                  <a:pt x="387" y="56476"/>
                                  <a:pt x="918" y="56611"/>
                                </a:cubicBezTo>
                                <a:lnTo>
                                  <a:pt x="42245" y="68981"/>
                                </a:lnTo>
                                <a:lnTo>
                                  <a:pt x="42245" y="93233"/>
                                </a:lnTo>
                                <a:lnTo>
                                  <a:pt x="18244" y="139338"/>
                                </a:lnTo>
                                <a:cubicBezTo>
                                  <a:pt x="17965" y="139860"/>
                                  <a:pt x="18208" y="140561"/>
                                  <a:pt x="18729" y="140849"/>
                                </a:cubicBezTo>
                                <a:cubicBezTo>
                                  <a:pt x="19260" y="141092"/>
                                  <a:pt x="19962" y="140885"/>
                                  <a:pt x="20241" y="140354"/>
                                </a:cubicBezTo>
                                <a:lnTo>
                                  <a:pt x="43369" y="95833"/>
                                </a:lnTo>
                                <a:lnTo>
                                  <a:pt x="66947" y="140147"/>
                                </a:lnTo>
                                <a:cubicBezTo>
                                  <a:pt x="67155" y="140741"/>
                                  <a:pt x="67928" y="141056"/>
                                  <a:pt x="68495" y="140777"/>
                                </a:cubicBezTo>
                                <a:cubicBezTo>
                                  <a:pt x="69053" y="140462"/>
                                  <a:pt x="69269" y="139653"/>
                                  <a:pt x="68882" y="139122"/>
                                </a:cubicBezTo>
                                <a:lnTo>
                                  <a:pt x="44494" y="93197"/>
                                </a:lnTo>
                                <a:lnTo>
                                  <a:pt x="44494" y="68666"/>
                                </a:lnTo>
                                <a:lnTo>
                                  <a:pt x="85848" y="56611"/>
                                </a:lnTo>
                                <a:cubicBezTo>
                                  <a:pt x="86415" y="56440"/>
                                  <a:pt x="86766" y="55775"/>
                                  <a:pt x="86586" y="55208"/>
                                </a:cubicBezTo>
                                <a:cubicBezTo>
                                  <a:pt x="86451" y="54650"/>
                                  <a:pt x="85785" y="54299"/>
                                  <a:pt x="85218" y="54470"/>
                                </a:cubicBezTo>
                                <a:lnTo>
                                  <a:pt x="44494" y="66345"/>
                                </a:lnTo>
                                <a:lnTo>
                                  <a:pt x="44494" y="43792"/>
                                </a:lnTo>
                                <a:cubicBezTo>
                                  <a:pt x="44494" y="43612"/>
                                  <a:pt x="44458" y="43442"/>
                                  <a:pt x="44350" y="43297"/>
                                </a:cubicBezTo>
                                <a:cubicBezTo>
                                  <a:pt x="56791" y="42803"/>
                                  <a:pt x="66840" y="33348"/>
                                  <a:pt x="66840" y="21653"/>
                                </a:cubicBezTo>
                                <a:cubicBezTo>
                                  <a:pt x="66840" y="9671"/>
                                  <a:pt x="56297" y="0"/>
                                  <a:pt x="43405"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798" name="Shape 2798"/>
                        <wps:cNvSpPr/>
                        <wps:spPr>
                          <a:xfrm>
                            <a:off x="555498" y="1141681"/>
                            <a:ext cx="42488" cy="38934"/>
                          </a:xfrm>
                          <a:custGeom>
                            <a:avLst/>
                            <a:gdLst/>
                            <a:ahLst/>
                            <a:cxnLst/>
                            <a:rect l="0" t="0" r="0" b="0"/>
                            <a:pathLst>
                              <a:path w="42488" h="38934">
                                <a:moveTo>
                                  <a:pt x="21267" y="0"/>
                                </a:moveTo>
                                <a:cubicBezTo>
                                  <a:pt x="33033" y="0"/>
                                  <a:pt x="42488" y="8780"/>
                                  <a:pt x="42488" y="19467"/>
                                </a:cubicBezTo>
                                <a:cubicBezTo>
                                  <a:pt x="42488" y="30181"/>
                                  <a:pt x="33033" y="38934"/>
                                  <a:pt x="21267" y="38934"/>
                                </a:cubicBezTo>
                                <a:cubicBezTo>
                                  <a:pt x="9491" y="38934"/>
                                  <a:pt x="0" y="30181"/>
                                  <a:pt x="0" y="19467"/>
                                </a:cubicBezTo>
                                <a:cubicBezTo>
                                  <a:pt x="0" y="8780"/>
                                  <a:pt x="9491" y="0"/>
                                  <a:pt x="2126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0" name="Shape 2800"/>
                        <wps:cNvSpPr/>
                        <wps:spPr>
                          <a:xfrm>
                            <a:off x="713421" y="1233466"/>
                            <a:ext cx="86766" cy="141119"/>
                          </a:xfrm>
                          <a:custGeom>
                            <a:avLst/>
                            <a:gdLst/>
                            <a:ahLst/>
                            <a:cxnLst/>
                            <a:rect l="0" t="0" r="0" b="0"/>
                            <a:pathLst>
                              <a:path w="86766" h="141119">
                                <a:moveTo>
                                  <a:pt x="43396" y="0"/>
                                </a:moveTo>
                                <a:cubicBezTo>
                                  <a:pt x="30505" y="0"/>
                                  <a:pt x="19962" y="9661"/>
                                  <a:pt x="19962" y="21680"/>
                                </a:cubicBezTo>
                                <a:cubicBezTo>
                                  <a:pt x="19962" y="33384"/>
                                  <a:pt x="29975" y="42830"/>
                                  <a:pt x="42380" y="43288"/>
                                </a:cubicBezTo>
                                <a:cubicBezTo>
                                  <a:pt x="42308" y="43468"/>
                                  <a:pt x="42272" y="43639"/>
                                  <a:pt x="42236" y="43819"/>
                                </a:cubicBezTo>
                                <a:lnTo>
                                  <a:pt x="42236" y="66660"/>
                                </a:lnTo>
                                <a:lnTo>
                                  <a:pt x="1547" y="54461"/>
                                </a:lnTo>
                                <a:cubicBezTo>
                                  <a:pt x="1403" y="54434"/>
                                  <a:pt x="1269" y="54434"/>
                                  <a:pt x="1089" y="54434"/>
                                </a:cubicBezTo>
                                <a:cubicBezTo>
                                  <a:pt x="567" y="54461"/>
                                  <a:pt x="108" y="54920"/>
                                  <a:pt x="36" y="55450"/>
                                </a:cubicBezTo>
                                <a:cubicBezTo>
                                  <a:pt x="0" y="55973"/>
                                  <a:pt x="387" y="56503"/>
                                  <a:pt x="918" y="56611"/>
                                </a:cubicBezTo>
                                <a:lnTo>
                                  <a:pt x="42236" y="68981"/>
                                </a:lnTo>
                                <a:lnTo>
                                  <a:pt x="42236" y="93261"/>
                                </a:lnTo>
                                <a:lnTo>
                                  <a:pt x="18235" y="139329"/>
                                </a:lnTo>
                                <a:cubicBezTo>
                                  <a:pt x="17956" y="139859"/>
                                  <a:pt x="18199" y="140597"/>
                                  <a:pt x="18729" y="140840"/>
                                </a:cubicBezTo>
                                <a:cubicBezTo>
                                  <a:pt x="19260" y="141119"/>
                                  <a:pt x="19962" y="140876"/>
                                  <a:pt x="20241" y="140381"/>
                                </a:cubicBezTo>
                                <a:lnTo>
                                  <a:pt x="43360" y="95860"/>
                                </a:lnTo>
                                <a:lnTo>
                                  <a:pt x="66939" y="140174"/>
                                </a:lnTo>
                                <a:cubicBezTo>
                                  <a:pt x="67154" y="140768"/>
                                  <a:pt x="67928" y="141083"/>
                                  <a:pt x="68486" y="140768"/>
                                </a:cubicBezTo>
                                <a:cubicBezTo>
                                  <a:pt x="69053" y="140489"/>
                                  <a:pt x="69260" y="139644"/>
                                  <a:pt x="68873" y="139149"/>
                                </a:cubicBezTo>
                                <a:lnTo>
                                  <a:pt x="44485" y="93225"/>
                                </a:lnTo>
                                <a:lnTo>
                                  <a:pt x="44485" y="68693"/>
                                </a:lnTo>
                                <a:lnTo>
                                  <a:pt x="85848" y="56611"/>
                                </a:lnTo>
                                <a:cubicBezTo>
                                  <a:pt x="86415" y="56431"/>
                                  <a:pt x="86766" y="55802"/>
                                  <a:pt x="86586" y="55235"/>
                                </a:cubicBezTo>
                                <a:cubicBezTo>
                                  <a:pt x="86442" y="54677"/>
                                  <a:pt x="85776" y="54326"/>
                                  <a:pt x="85218" y="54461"/>
                                </a:cubicBezTo>
                                <a:lnTo>
                                  <a:pt x="44485" y="66381"/>
                                </a:lnTo>
                                <a:lnTo>
                                  <a:pt x="44485" y="43819"/>
                                </a:lnTo>
                                <a:cubicBezTo>
                                  <a:pt x="44485" y="43639"/>
                                  <a:pt x="44449" y="43468"/>
                                  <a:pt x="44350" y="43288"/>
                                </a:cubicBezTo>
                                <a:cubicBezTo>
                                  <a:pt x="56791" y="42830"/>
                                  <a:pt x="66840" y="33384"/>
                                  <a:pt x="66840" y="21680"/>
                                </a:cubicBezTo>
                                <a:cubicBezTo>
                                  <a:pt x="66840" y="9661"/>
                                  <a:pt x="56261"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1" name="Shape 2801"/>
                        <wps:cNvSpPr/>
                        <wps:spPr>
                          <a:xfrm>
                            <a:off x="735560" y="1235679"/>
                            <a:ext cx="42488" cy="38935"/>
                          </a:xfrm>
                          <a:custGeom>
                            <a:avLst/>
                            <a:gdLst/>
                            <a:ahLst/>
                            <a:cxnLst/>
                            <a:rect l="0" t="0" r="0" b="0"/>
                            <a:pathLst>
                              <a:path w="42488" h="38935">
                                <a:moveTo>
                                  <a:pt x="21257" y="0"/>
                                </a:moveTo>
                                <a:cubicBezTo>
                                  <a:pt x="33033" y="0"/>
                                  <a:pt x="42488" y="8744"/>
                                  <a:pt x="42488" y="19467"/>
                                </a:cubicBezTo>
                                <a:cubicBezTo>
                                  <a:pt x="42488" y="30145"/>
                                  <a:pt x="33033" y="38935"/>
                                  <a:pt x="21257" y="38935"/>
                                </a:cubicBezTo>
                                <a:cubicBezTo>
                                  <a:pt x="9491" y="38935"/>
                                  <a:pt x="0" y="30145"/>
                                  <a:pt x="0" y="19467"/>
                                </a:cubicBezTo>
                                <a:cubicBezTo>
                                  <a:pt x="0" y="8744"/>
                                  <a:pt x="9491"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3" name="Shape 2803"/>
                        <wps:cNvSpPr/>
                        <wps:spPr>
                          <a:xfrm>
                            <a:off x="646833" y="1126181"/>
                            <a:ext cx="86757" cy="141119"/>
                          </a:xfrm>
                          <a:custGeom>
                            <a:avLst/>
                            <a:gdLst/>
                            <a:ahLst/>
                            <a:cxnLst/>
                            <a:rect l="0" t="0" r="0" b="0"/>
                            <a:pathLst>
                              <a:path w="86757" h="141119">
                                <a:moveTo>
                                  <a:pt x="43360" y="0"/>
                                </a:moveTo>
                                <a:cubicBezTo>
                                  <a:pt x="30496" y="0"/>
                                  <a:pt x="19953" y="9661"/>
                                  <a:pt x="19953" y="21644"/>
                                </a:cubicBezTo>
                                <a:cubicBezTo>
                                  <a:pt x="19953" y="33348"/>
                                  <a:pt x="29938" y="42802"/>
                                  <a:pt x="42380" y="43288"/>
                                </a:cubicBezTo>
                                <a:cubicBezTo>
                                  <a:pt x="42308" y="43432"/>
                                  <a:pt x="42236" y="43612"/>
                                  <a:pt x="42236" y="43783"/>
                                </a:cubicBezTo>
                                <a:lnTo>
                                  <a:pt x="42236" y="66624"/>
                                </a:lnTo>
                                <a:lnTo>
                                  <a:pt x="1547" y="54470"/>
                                </a:lnTo>
                                <a:cubicBezTo>
                                  <a:pt x="1403" y="54434"/>
                                  <a:pt x="1224" y="54398"/>
                                  <a:pt x="1088" y="54398"/>
                                </a:cubicBezTo>
                                <a:cubicBezTo>
                                  <a:pt x="558" y="54434"/>
                                  <a:pt x="72" y="54893"/>
                                  <a:pt x="36" y="55415"/>
                                </a:cubicBezTo>
                                <a:cubicBezTo>
                                  <a:pt x="0" y="55945"/>
                                  <a:pt x="387" y="56467"/>
                                  <a:pt x="873" y="56611"/>
                                </a:cubicBezTo>
                                <a:lnTo>
                                  <a:pt x="42236" y="68981"/>
                                </a:lnTo>
                                <a:lnTo>
                                  <a:pt x="42236" y="93225"/>
                                </a:lnTo>
                                <a:lnTo>
                                  <a:pt x="18235" y="139329"/>
                                </a:lnTo>
                                <a:cubicBezTo>
                                  <a:pt x="17956" y="139859"/>
                                  <a:pt x="18199" y="140561"/>
                                  <a:pt x="18693" y="140840"/>
                                </a:cubicBezTo>
                                <a:cubicBezTo>
                                  <a:pt x="19215" y="141119"/>
                                  <a:pt x="19953" y="140876"/>
                                  <a:pt x="20205" y="140354"/>
                                </a:cubicBezTo>
                                <a:lnTo>
                                  <a:pt x="43360" y="95824"/>
                                </a:lnTo>
                                <a:lnTo>
                                  <a:pt x="66903" y="140174"/>
                                </a:lnTo>
                                <a:cubicBezTo>
                                  <a:pt x="67155" y="140768"/>
                                  <a:pt x="67928" y="141056"/>
                                  <a:pt x="68486" y="140768"/>
                                </a:cubicBezTo>
                                <a:cubicBezTo>
                                  <a:pt x="69044" y="140453"/>
                                  <a:pt x="69224" y="139643"/>
                                  <a:pt x="68873" y="139122"/>
                                </a:cubicBezTo>
                                <a:lnTo>
                                  <a:pt x="44449" y="93189"/>
                                </a:lnTo>
                                <a:lnTo>
                                  <a:pt x="44449" y="68666"/>
                                </a:lnTo>
                                <a:lnTo>
                                  <a:pt x="85848" y="56611"/>
                                </a:lnTo>
                                <a:cubicBezTo>
                                  <a:pt x="86406" y="56431"/>
                                  <a:pt x="86757" y="55766"/>
                                  <a:pt x="86586" y="55208"/>
                                </a:cubicBezTo>
                                <a:cubicBezTo>
                                  <a:pt x="86406" y="54641"/>
                                  <a:pt x="85740" y="54290"/>
                                  <a:pt x="85209" y="54470"/>
                                </a:cubicBezTo>
                                <a:lnTo>
                                  <a:pt x="44449" y="66381"/>
                                </a:lnTo>
                                <a:lnTo>
                                  <a:pt x="44449" y="43783"/>
                                </a:lnTo>
                                <a:cubicBezTo>
                                  <a:pt x="44449" y="43612"/>
                                  <a:pt x="44413" y="43432"/>
                                  <a:pt x="44341" y="43288"/>
                                </a:cubicBezTo>
                                <a:cubicBezTo>
                                  <a:pt x="56782" y="42802"/>
                                  <a:pt x="66795" y="33348"/>
                                  <a:pt x="66795" y="21644"/>
                                </a:cubicBezTo>
                                <a:cubicBezTo>
                                  <a:pt x="66795" y="9661"/>
                                  <a:pt x="56261" y="0"/>
                                  <a:pt x="43360"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4" name="Shape 2804"/>
                        <wps:cNvSpPr/>
                        <wps:spPr>
                          <a:xfrm>
                            <a:off x="668972" y="1128358"/>
                            <a:ext cx="42443" cy="38934"/>
                          </a:xfrm>
                          <a:custGeom>
                            <a:avLst/>
                            <a:gdLst/>
                            <a:ahLst/>
                            <a:cxnLst/>
                            <a:rect l="0" t="0" r="0" b="0"/>
                            <a:pathLst>
                              <a:path w="42443" h="38934">
                                <a:moveTo>
                                  <a:pt x="21221" y="0"/>
                                </a:moveTo>
                                <a:cubicBezTo>
                                  <a:pt x="33033" y="0"/>
                                  <a:pt x="42443" y="8789"/>
                                  <a:pt x="42443" y="19467"/>
                                </a:cubicBezTo>
                                <a:cubicBezTo>
                                  <a:pt x="42443" y="30190"/>
                                  <a:pt x="33033" y="38934"/>
                                  <a:pt x="21221" y="38934"/>
                                </a:cubicBezTo>
                                <a:cubicBezTo>
                                  <a:pt x="9446" y="38934"/>
                                  <a:pt x="0" y="30190"/>
                                  <a:pt x="0" y="19467"/>
                                </a:cubicBezTo>
                                <a:cubicBezTo>
                                  <a:pt x="0" y="8789"/>
                                  <a:pt x="9446"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6" name="Shape 2806"/>
                        <wps:cNvSpPr/>
                        <wps:spPr>
                          <a:xfrm>
                            <a:off x="351372" y="1224363"/>
                            <a:ext cx="86766" cy="141128"/>
                          </a:xfrm>
                          <a:custGeom>
                            <a:avLst/>
                            <a:gdLst/>
                            <a:ahLst/>
                            <a:cxnLst/>
                            <a:rect l="0" t="0" r="0" b="0"/>
                            <a:pathLst>
                              <a:path w="86766" h="141128">
                                <a:moveTo>
                                  <a:pt x="43396" y="0"/>
                                </a:moveTo>
                                <a:cubicBezTo>
                                  <a:pt x="30505" y="0"/>
                                  <a:pt x="19962" y="9661"/>
                                  <a:pt x="19962" y="21680"/>
                                </a:cubicBezTo>
                                <a:cubicBezTo>
                                  <a:pt x="19962" y="33348"/>
                                  <a:pt x="29938" y="42838"/>
                                  <a:pt x="42380" y="43297"/>
                                </a:cubicBezTo>
                                <a:cubicBezTo>
                                  <a:pt x="42308" y="43432"/>
                                  <a:pt x="42236" y="43612"/>
                                  <a:pt x="42236" y="43783"/>
                                </a:cubicBezTo>
                                <a:lnTo>
                                  <a:pt x="42236" y="66660"/>
                                </a:lnTo>
                                <a:lnTo>
                                  <a:pt x="1547" y="54470"/>
                                </a:lnTo>
                                <a:cubicBezTo>
                                  <a:pt x="1403" y="54434"/>
                                  <a:pt x="1232" y="54398"/>
                                  <a:pt x="1088" y="54434"/>
                                </a:cubicBezTo>
                                <a:cubicBezTo>
                                  <a:pt x="558" y="54434"/>
                                  <a:pt x="72" y="54893"/>
                                  <a:pt x="36" y="55414"/>
                                </a:cubicBezTo>
                                <a:cubicBezTo>
                                  <a:pt x="0" y="55945"/>
                                  <a:pt x="387" y="56503"/>
                                  <a:pt x="917" y="56611"/>
                                </a:cubicBezTo>
                                <a:lnTo>
                                  <a:pt x="42236" y="68980"/>
                                </a:lnTo>
                                <a:lnTo>
                                  <a:pt x="42236" y="93225"/>
                                </a:lnTo>
                                <a:lnTo>
                                  <a:pt x="18235" y="139329"/>
                                </a:lnTo>
                                <a:cubicBezTo>
                                  <a:pt x="17956" y="139859"/>
                                  <a:pt x="18199" y="140561"/>
                                  <a:pt x="18729" y="140840"/>
                                </a:cubicBezTo>
                                <a:cubicBezTo>
                                  <a:pt x="19260" y="141128"/>
                                  <a:pt x="19962" y="140876"/>
                                  <a:pt x="20241" y="140354"/>
                                </a:cubicBezTo>
                                <a:lnTo>
                                  <a:pt x="43360" y="95860"/>
                                </a:lnTo>
                                <a:lnTo>
                                  <a:pt x="66939" y="140174"/>
                                </a:lnTo>
                                <a:cubicBezTo>
                                  <a:pt x="67154" y="140768"/>
                                  <a:pt x="67928" y="141092"/>
                                  <a:pt x="68486" y="140768"/>
                                </a:cubicBezTo>
                                <a:cubicBezTo>
                                  <a:pt x="69053" y="140489"/>
                                  <a:pt x="69259" y="139643"/>
                                  <a:pt x="68873" y="139157"/>
                                </a:cubicBezTo>
                                <a:lnTo>
                                  <a:pt x="44449" y="93225"/>
                                </a:lnTo>
                                <a:lnTo>
                                  <a:pt x="44449" y="68666"/>
                                </a:lnTo>
                                <a:lnTo>
                                  <a:pt x="85848" y="56611"/>
                                </a:lnTo>
                                <a:cubicBezTo>
                                  <a:pt x="86406" y="56431"/>
                                  <a:pt x="86766" y="55766"/>
                                  <a:pt x="86586" y="55207"/>
                                </a:cubicBezTo>
                                <a:cubicBezTo>
                                  <a:pt x="86406" y="54677"/>
                                  <a:pt x="85776" y="54290"/>
                                  <a:pt x="85218" y="54470"/>
                                </a:cubicBezTo>
                                <a:lnTo>
                                  <a:pt x="44449" y="66380"/>
                                </a:lnTo>
                                <a:lnTo>
                                  <a:pt x="44449" y="43783"/>
                                </a:lnTo>
                                <a:cubicBezTo>
                                  <a:pt x="44485" y="43612"/>
                                  <a:pt x="44413" y="43468"/>
                                  <a:pt x="44350" y="43297"/>
                                </a:cubicBezTo>
                                <a:cubicBezTo>
                                  <a:pt x="56782" y="42838"/>
                                  <a:pt x="66840" y="33384"/>
                                  <a:pt x="66840" y="21680"/>
                                </a:cubicBezTo>
                                <a:cubicBezTo>
                                  <a:pt x="66840" y="9661"/>
                                  <a:pt x="56260"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7" name="Shape 2807"/>
                        <wps:cNvSpPr/>
                        <wps:spPr>
                          <a:xfrm>
                            <a:off x="373511" y="1226575"/>
                            <a:ext cx="42452" cy="38934"/>
                          </a:xfrm>
                          <a:custGeom>
                            <a:avLst/>
                            <a:gdLst/>
                            <a:ahLst/>
                            <a:cxnLst/>
                            <a:rect l="0" t="0" r="0" b="0"/>
                            <a:pathLst>
                              <a:path w="42452" h="38934">
                                <a:moveTo>
                                  <a:pt x="21257" y="0"/>
                                </a:moveTo>
                                <a:cubicBezTo>
                                  <a:pt x="33033" y="0"/>
                                  <a:pt x="42452" y="8753"/>
                                  <a:pt x="42452" y="19467"/>
                                </a:cubicBezTo>
                                <a:cubicBezTo>
                                  <a:pt x="42452" y="30154"/>
                                  <a:pt x="33033" y="38934"/>
                                  <a:pt x="21257" y="38934"/>
                                </a:cubicBezTo>
                                <a:cubicBezTo>
                                  <a:pt x="9455" y="38934"/>
                                  <a:pt x="0" y="30154"/>
                                  <a:pt x="0" y="19467"/>
                                </a:cubicBezTo>
                                <a:cubicBezTo>
                                  <a:pt x="0" y="8753"/>
                                  <a:pt x="9455"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09" name="Shape 2809"/>
                        <wps:cNvSpPr/>
                        <wps:spPr>
                          <a:xfrm>
                            <a:off x="237906" y="1207774"/>
                            <a:ext cx="86793" cy="141128"/>
                          </a:xfrm>
                          <a:custGeom>
                            <a:avLst/>
                            <a:gdLst/>
                            <a:ahLst/>
                            <a:cxnLst/>
                            <a:rect l="0" t="0" r="0" b="0"/>
                            <a:pathLst>
                              <a:path w="86793" h="141128">
                                <a:moveTo>
                                  <a:pt x="43396" y="0"/>
                                </a:moveTo>
                                <a:cubicBezTo>
                                  <a:pt x="30532" y="0"/>
                                  <a:pt x="19953" y="9661"/>
                                  <a:pt x="19953" y="21653"/>
                                </a:cubicBezTo>
                                <a:cubicBezTo>
                                  <a:pt x="19953" y="33348"/>
                                  <a:pt x="29974" y="42802"/>
                                  <a:pt x="42416" y="43297"/>
                                </a:cubicBezTo>
                                <a:cubicBezTo>
                                  <a:pt x="42344" y="43432"/>
                                  <a:pt x="42272" y="43612"/>
                                  <a:pt x="42272" y="43783"/>
                                </a:cubicBezTo>
                                <a:lnTo>
                                  <a:pt x="42272" y="66633"/>
                                </a:lnTo>
                                <a:lnTo>
                                  <a:pt x="1547" y="54470"/>
                                </a:lnTo>
                                <a:cubicBezTo>
                                  <a:pt x="1403" y="54434"/>
                                  <a:pt x="1259" y="54398"/>
                                  <a:pt x="1124" y="54398"/>
                                </a:cubicBezTo>
                                <a:cubicBezTo>
                                  <a:pt x="594" y="54434"/>
                                  <a:pt x="99" y="54893"/>
                                  <a:pt x="72" y="55415"/>
                                </a:cubicBezTo>
                                <a:cubicBezTo>
                                  <a:pt x="0" y="55945"/>
                                  <a:pt x="423" y="56476"/>
                                  <a:pt x="908" y="56611"/>
                                </a:cubicBezTo>
                                <a:lnTo>
                                  <a:pt x="42272" y="68981"/>
                                </a:lnTo>
                                <a:lnTo>
                                  <a:pt x="42272" y="93233"/>
                                </a:lnTo>
                                <a:lnTo>
                                  <a:pt x="18271" y="139338"/>
                                </a:lnTo>
                                <a:cubicBezTo>
                                  <a:pt x="17992" y="139859"/>
                                  <a:pt x="18199" y="140561"/>
                                  <a:pt x="18729" y="140849"/>
                                </a:cubicBezTo>
                                <a:cubicBezTo>
                                  <a:pt x="19251" y="141128"/>
                                  <a:pt x="19989" y="140876"/>
                                  <a:pt x="20241" y="140354"/>
                                </a:cubicBezTo>
                                <a:lnTo>
                                  <a:pt x="43396" y="95833"/>
                                </a:lnTo>
                                <a:lnTo>
                                  <a:pt x="66939" y="140174"/>
                                </a:lnTo>
                                <a:cubicBezTo>
                                  <a:pt x="67154" y="140777"/>
                                  <a:pt x="67955" y="141056"/>
                                  <a:pt x="68522" y="140777"/>
                                </a:cubicBezTo>
                                <a:cubicBezTo>
                                  <a:pt x="69080" y="140489"/>
                                  <a:pt x="69260" y="139652"/>
                                  <a:pt x="68909" y="139122"/>
                                </a:cubicBezTo>
                                <a:lnTo>
                                  <a:pt x="44485" y="93233"/>
                                </a:lnTo>
                                <a:lnTo>
                                  <a:pt x="44485" y="68666"/>
                                </a:lnTo>
                                <a:lnTo>
                                  <a:pt x="85884" y="56611"/>
                                </a:lnTo>
                                <a:cubicBezTo>
                                  <a:pt x="86442" y="56440"/>
                                  <a:pt x="86793" y="55766"/>
                                  <a:pt x="86622" y="55208"/>
                                </a:cubicBezTo>
                                <a:cubicBezTo>
                                  <a:pt x="86442" y="54641"/>
                                  <a:pt x="85776" y="54290"/>
                                  <a:pt x="85209" y="54470"/>
                                </a:cubicBezTo>
                                <a:lnTo>
                                  <a:pt x="44485" y="66381"/>
                                </a:lnTo>
                                <a:lnTo>
                                  <a:pt x="44485" y="43783"/>
                                </a:lnTo>
                                <a:cubicBezTo>
                                  <a:pt x="44485" y="43612"/>
                                  <a:pt x="44449" y="43432"/>
                                  <a:pt x="44377" y="43297"/>
                                </a:cubicBezTo>
                                <a:cubicBezTo>
                                  <a:pt x="56818" y="42802"/>
                                  <a:pt x="66831" y="33348"/>
                                  <a:pt x="66831" y="21653"/>
                                </a:cubicBezTo>
                                <a:cubicBezTo>
                                  <a:pt x="66831" y="9661"/>
                                  <a:pt x="56297"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0" name="Shape 2810"/>
                        <wps:cNvSpPr/>
                        <wps:spPr>
                          <a:xfrm>
                            <a:off x="260081" y="1209951"/>
                            <a:ext cx="42443" cy="38943"/>
                          </a:xfrm>
                          <a:custGeom>
                            <a:avLst/>
                            <a:gdLst/>
                            <a:ahLst/>
                            <a:cxnLst/>
                            <a:rect l="0" t="0" r="0" b="0"/>
                            <a:pathLst>
                              <a:path w="42443" h="38943">
                                <a:moveTo>
                                  <a:pt x="21221" y="0"/>
                                </a:moveTo>
                                <a:cubicBezTo>
                                  <a:pt x="33024" y="0"/>
                                  <a:pt x="42443" y="8789"/>
                                  <a:pt x="42443" y="19476"/>
                                </a:cubicBezTo>
                                <a:cubicBezTo>
                                  <a:pt x="42443" y="30190"/>
                                  <a:pt x="33024" y="38943"/>
                                  <a:pt x="21221" y="38943"/>
                                </a:cubicBezTo>
                                <a:cubicBezTo>
                                  <a:pt x="9446" y="38943"/>
                                  <a:pt x="0" y="30190"/>
                                  <a:pt x="0" y="19476"/>
                                </a:cubicBezTo>
                                <a:cubicBezTo>
                                  <a:pt x="0" y="8789"/>
                                  <a:pt x="9446"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2" name="Shape 2812"/>
                        <wps:cNvSpPr/>
                        <wps:spPr>
                          <a:xfrm>
                            <a:off x="423339" y="1282943"/>
                            <a:ext cx="86766" cy="141083"/>
                          </a:xfrm>
                          <a:custGeom>
                            <a:avLst/>
                            <a:gdLst/>
                            <a:ahLst/>
                            <a:cxnLst/>
                            <a:rect l="0" t="0" r="0" b="0"/>
                            <a:pathLst>
                              <a:path w="86766" h="141083">
                                <a:moveTo>
                                  <a:pt x="43396" y="0"/>
                                </a:moveTo>
                                <a:cubicBezTo>
                                  <a:pt x="30505" y="0"/>
                                  <a:pt x="19962" y="9626"/>
                                  <a:pt x="19962" y="21644"/>
                                </a:cubicBezTo>
                                <a:cubicBezTo>
                                  <a:pt x="19962" y="33348"/>
                                  <a:pt x="29938" y="42803"/>
                                  <a:pt x="42380" y="43289"/>
                                </a:cubicBezTo>
                                <a:cubicBezTo>
                                  <a:pt x="42308" y="43433"/>
                                  <a:pt x="42236" y="43604"/>
                                  <a:pt x="42236" y="43783"/>
                                </a:cubicBezTo>
                                <a:lnTo>
                                  <a:pt x="42236" y="66624"/>
                                </a:lnTo>
                                <a:lnTo>
                                  <a:pt x="1547" y="54461"/>
                                </a:lnTo>
                                <a:cubicBezTo>
                                  <a:pt x="1403" y="54399"/>
                                  <a:pt x="1232" y="54399"/>
                                  <a:pt x="1088" y="54399"/>
                                </a:cubicBezTo>
                                <a:cubicBezTo>
                                  <a:pt x="558" y="54435"/>
                                  <a:pt x="72" y="54884"/>
                                  <a:pt x="36" y="55415"/>
                                </a:cubicBezTo>
                                <a:cubicBezTo>
                                  <a:pt x="0" y="55937"/>
                                  <a:pt x="387" y="56468"/>
                                  <a:pt x="917" y="56576"/>
                                </a:cubicBezTo>
                                <a:lnTo>
                                  <a:pt x="42236" y="68945"/>
                                </a:lnTo>
                                <a:lnTo>
                                  <a:pt x="42236" y="93225"/>
                                </a:lnTo>
                                <a:lnTo>
                                  <a:pt x="18235" y="139329"/>
                                </a:lnTo>
                                <a:cubicBezTo>
                                  <a:pt x="17956" y="139824"/>
                                  <a:pt x="18199" y="140561"/>
                                  <a:pt x="18729" y="140840"/>
                                </a:cubicBezTo>
                                <a:cubicBezTo>
                                  <a:pt x="19260" y="141083"/>
                                  <a:pt x="19962" y="140876"/>
                                  <a:pt x="20241" y="140346"/>
                                </a:cubicBezTo>
                                <a:lnTo>
                                  <a:pt x="43360" y="95825"/>
                                </a:lnTo>
                                <a:lnTo>
                                  <a:pt x="66939" y="140139"/>
                                </a:lnTo>
                                <a:cubicBezTo>
                                  <a:pt x="67154" y="140733"/>
                                  <a:pt x="67928" y="141047"/>
                                  <a:pt x="68486" y="140769"/>
                                </a:cubicBezTo>
                                <a:cubicBezTo>
                                  <a:pt x="69053" y="140453"/>
                                  <a:pt x="69260" y="139644"/>
                                  <a:pt x="68873" y="139122"/>
                                </a:cubicBezTo>
                                <a:lnTo>
                                  <a:pt x="44449" y="93189"/>
                                </a:lnTo>
                                <a:lnTo>
                                  <a:pt x="44449" y="68666"/>
                                </a:lnTo>
                                <a:lnTo>
                                  <a:pt x="85848" y="56576"/>
                                </a:lnTo>
                                <a:cubicBezTo>
                                  <a:pt x="86406" y="56432"/>
                                  <a:pt x="86766" y="55766"/>
                                  <a:pt x="86586" y="55199"/>
                                </a:cubicBezTo>
                                <a:cubicBezTo>
                                  <a:pt x="86406" y="54642"/>
                                  <a:pt x="85776" y="54290"/>
                                  <a:pt x="85218" y="54461"/>
                                </a:cubicBezTo>
                                <a:lnTo>
                                  <a:pt x="44449" y="66345"/>
                                </a:lnTo>
                                <a:lnTo>
                                  <a:pt x="44449" y="43783"/>
                                </a:lnTo>
                                <a:cubicBezTo>
                                  <a:pt x="44485" y="43604"/>
                                  <a:pt x="44413" y="43433"/>
                                  <a:pt x="44350" y="43289"/>
                                </a:cubicBezTo>
                                <a:cubicBezTo>
                                  <a:pt x="56782" y="42803"/>
                                  <a:pt x="66840" y="33348"/>
                                  <a:pt x="66840" y="21644"/>
                                </a:cubicBezTo>
                                <a:cubicBezTo>
                                  <a:pt x="66840" y="9626"/>
                                  <a:pt x="56261"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3" name="Shape 2813"/>
                        <wps:cNvSpPr/>
                        <wps:spPr>
                          <a:xfrm>
                            <a:off x="445478" y="1285121"/>
                            <a:ext cx="42452" cy="38934"/>
                          </a:xfrm>
                          <a:custGeom>
                            <a:avLst/>
                            <a:gdLst/>
                            <a:ahLst/>
                            <a:cxnLst/>
                            <a:rect l="0" t="0" r="0" b="0"/>
                            <a:pathLst>
                              <a:path w="42452" h="38934">
                                <a:moveTo>
                                  <a:pt x="21257" y="0"/>
                                </a:moveTo>
                                <a:cubicBezTo>
                                  <a:pt x="33033" y="0"/>
                                  <a:pt x="42452" y="8753"/>
                                  <a:pt x="42452" y="19467"/>
                                </a:cubicBezTo>
                                <a:cubicBezTo>
                                  <a:pt x="42452" y="30181"/>
                                  <a:pt x="33033" y="38934"/>
                                  <a:pt x="21257" y="38934"/>
                                </a:cubicBezTo>
                                <a:cubicBezTo>
                                  <a:pt x="9454" y="38934"/>
                                  <a:pt x="0" y="30181"/>
                                  <a:pt x="0" y="19467"/>
                                </a:cubicBezTo>
                                <a:cubicBezTo>
                                  <a:pt x="0" y="8753"/>
                                  <a:pt x="9454"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5" name="Shape 2815"/>
                        <wps:cNvSpPr/>
                        <wps:spPr>
                          <a:xfrm>
                            <a:off x="538882" y="1270116"/>
                            <a:ext cx="86757" cy="141119"/>
                          </a:xfrm>
                          <a:custGeom>
                            <a:avLst/>
                            <a:gdLst/>
                            <a:ahLst/>
                            <a:cxnLst/>
                            <a:rect l="0" t="0" r="0" b="0"/>
                            <a:pathLst>
                              <a:path w="86757" h="141119">
                                <a:moveTo>
                                  <a:pt x="43361" y="0"/>
                                </a:moveTo>
                                <a:cubicBezTo>
                                  <a:pt x="30496" y="0"/>
                                  <a:pt x="19953" y="9661"/>
                                  <a:pt x="19953" y="21644"/>
                                </a:cubicBezTo>
                                <a:cubicBezTo>
                                  <a:pt x="19953" y="33348"/>
                                  <a:pt x="29938" y="42802"/>
                                  <a:pt x="42380" y="43288"/>
                                </a:cubicBezTo>
                                <a:cubicBezTo>
                                  <a:pt x="42308" y="43432"/>
                                  <a:pt x="42236" y="43612"/>
                                  <a:pt x="42236" y="43783"/>
                                </a:cubicBezTo>
                                <a:lnTo>
                                  <a:pt x="42236" y="66624"/>
                                </a:lnTo>
                                <a:lnTo>
                                  <a:pt x="1548" y="54470"/>
                                </a:lnTo>
                                <a:cubicBezTo>
                                  <a:pt x="1403" y="54434"/>
                                  <a:pt x="1224" y="54398"/>
                                  <a:pt x="1089" y="54398"/>
                                </a:cubicBezTo>
                                <a:cubicBezTo>
                                  <a:pt x="558" y="54434"/>
                                  <a:pt x="72" y="54893"/>
                                  <a:pt x="36" y="55415"/>
                                </a:cubicBezTo>
                                <a:cubicBezTo>
                                  <a:pt x="0" y="55945"/>
                                  <a:pt x="387" y="56467"/>
                                  <a:pt x="873" y="56611"/>
                                </a:cubicBezTo>
                                <a:lnTo>
                                  <a:pt x="42236" y="68981"/>
                                </a:lnTo>
                                <a:lnTo>
                                  <a:pt x="42236" y="93225"/>
                                </a:lnTo>
                                <a:lnTo>
                                  <a:pt x="18235" y="139329"/>
                                </a:lnTo>
                                <a:cubicBezTo>
                                  <a:pt x="17956" y="139860"/>
                                  <a:pt x="18199" y="140561"/>
                                  <a:pt x="18694" y="140840"/>
                                </a:cubicBezTo>
                                <a:cubicBezTo>
                                  <a:pt x="19215" y="141119"/>
                                  <a:pt x="19953" y="140876"/>
                                  <a:pt x="20205" y="140354"/>
                                </a:cubicBezTo>
                                <a:lnTo>
                                  <a:pt x="43361" y="95824"/>
                                </a:lnTo>
                                <a:lnTo>
                                  <a:pt x="66903" y="140174"/>
                                </a:lnTo>
                                <a:cubicBezTo>
                                  <a:pt x="67155" y="140768"/>
                                  <a:pt x="67928" y="141056"/>
                                  <a:pt x="68486" y="140768"/>
                                </a:cubicBezTo>
                                <a:cubicBezTo>
                                  <a:pt x="69044" y="140453"/>
                                  <a:pt x="69224" y="139643"/>
                                  <a:pt x="68873" y="139122"/>
                                </a:cubicBezTo>
                                <a:lnTo>
                                  <a:pt x="44449" y="93189"/>
                                </a:lnTo>
                                <a:lnTo>
                                  <a:pt x="44449" y="68666"/>
                                </a:lnTo>
                                <a:lnTo>
                                  <a:pt x="85848" y="56611"/>
                                </a:lnTo>
                                <a:cubicBezTo>
                                  <a:pt x="86406" y="56431"/>
                                  <a:pt x="86757" y="55766"/>
                                  <a:pt x="86586" y="55208"/>
                                </a:cubicBezTo>
                                <a:cubicBezTo>
                                  <a:pt x="86406" y="54641"/>
                                  <a:pt x="85740" y="54290"/>
                                  <a:pt x="85210" y="54470"/>
                                </a:cubicBezTo>
                                <a:lnTo>
                                  <a:pt x="44449" y="66381"/>
                                </a:lnTo>
                                <a:lnTo>
                                  <a:pt x="44449" y="43783"/>
                                </a:lnTo>
                                <a:cubicBezTo>
                                  <a:pt x="44449" y="43612"/>
                                  <a:pt x="44413" y="43432"/>
                                  <a:pt x="44341" y="43288"/>
                                </a:cubicBezTo>
                                <a:cubicBezTo>
                                  <a:pt x="56783" y="42802"/>
                                  <a:pt x="66795" y="33348"/>
                                  <a:pt x="66795" y="21644"/>
                                </a:cubicBezTo>
                                <a:cubicBezTo>
                                  <a:pt x="66795" y="9661"/>
                                  <a:pt x="56261" y="0"/>
                                  <a:pt x="4336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6" name="Shape 2816"/>
                        <wps:cNvSpPr/>
                        <wps:spPr>
                          <a:xfrm>
                            <a:off x="561022" y="1272293"/>
                            <a:ext cx="42442" cy="38934"/>
                          </a:xfrm>
                          <a:custGeom>
                            <a:avLst/>
                            <a:gdLst/>
                            <a:ahLst/>
                            <a:cxnLst/>
                            <a:rect l="0" t="0" r="0" b="0"/>
                            <a:pathLst>
                              <a:path w="42442" h="38934">
                                <a:moveTo>
                                  <a:pt x="21221" y="0"/>
                                </a:moveTo>
                                <a:cubicBezTo>
                                  <a:pt x="33033" y="0"/>
                                  <a:pt x="42442" y="8789"/>
                                  <a:pt x="42442" y="19467"/>
                                </a:cubicBezTo>
                                <a:cubicBezTo>
                                  <a:pt x="42442" y="30190"/>
                                  <a:pt x="33033" y="38934"/>
                                  <a:pt x="21221" y="38934"/>
                                </a:cubicBezTo>
                                <a:cubicBezTo>
                                  <a:pt x="9446" y="38934"/>
                                  <a:pt x="0" y="30190"/>
                                  <a:pt x="0" y="19467"/>
                                </a:cubicBezTo>
                                <a:cubicBezTo>
                                  <a:pt x="0" y="8789"/>
                                  <a:pt x="9446"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8" name="Shape 2818"/>
                        <wps:cNvSpPr/>
                        <wps:spPr>
                          <a:xfrm>
                            <a:off x="604913" y="1353679"/>
                            <a:ext cx="86757" cy="141092"/>
                          </a:xfrm>
                          <a:custGeom>
                            <a:avLst/>
                            <a:gdLst/>
                            <a:ahLst/>
                            <a:cxnLst/>
                            <a:rect l="0" t="0" r="0" b="0"/>
                            <a:pathLst>
                              <a:path w="86757" h="141092">
                                <a:moveTo>
                                  <a:pt x="43396" y="0"/>
                                </a:moveTo>
                                <a:cubicBezTo>
                                  <a:pt x="30496" y="0"/>
                                  <a:pt x="19953" y="9661"/>
                                  <a:pt x="19953" y="21644"/>
                                </a:cubicBezTo>
                                <a:cubicBezTo>
                                  <a:pt x="19953" y="33348"/>
                                  <a:pt x="29938" y="42802"/>
                                  <a:pt x="42380" y="43297"/>
                                </a:cubicBezTo>
                                <a:cubicBezTo>
                                  <a:pt x="42308" y="43432"/>
                                  <a:pt x="42236" y="43612"/>
                                  <a:pt x="42236" y="43783"/>
                                </a:cubicBezTo>
                                <a:lnTo>
                                  <a:pt x="42236" y="66624"/>
                                </a:lnTo>
                                <a:lnTo>
                                  <a:pt x="1538" y="54470"/>
                                </a:lnTo>
                                <a:cubicBezTo>
                                  <a:pt x="1403" y="54398"/>
                                  <a:pt x="1223" y="54398"/>
                                  <a:pt x="1088" y="54398"/>
                                </a:cubicBezTo>
                                <a:cubicBezTo>
                                  <a:pt x="558" y="54434"/>
                                  <a:pt x="63" y="54893"/>
                                  <a:pt x="27" y="55415"/>
                                </a:cubicBezTo>
                                <a:cubicBezTo>
                                  <a:pt x="0" y="55945"/>
                                  <a:pt x="387" y="56467"/>
                                  <a:pt x="873" y="56611"/>
                                </a:cubicBezTo>
                                <a:lnTo>
                                  <a:pt x="42236" y="68981"/>
                                </a:lnTo>
                                <a:lnTo>
                                  <a:pt x="42236" y="93225"/>
                                </a:lnTo>
                                <a:lnTo>
                                  <a:pt x="18235" y="139329"/>
                                </a:lnTo>
                                <a:cubicBezTo>
                                  <a:pt x="17956" y="139860"/>
                                  <a:pt x="18199" y="140561"/>
                                  <a:pt x="18729" y="140840"/>
                                </a:cubicBezTo>
                                <a:cubicBezTo>
                                  <a:pt x="19215" y="141092"/>
                                  <a:pt x="19953" y="140876"/>
                                  <a:pt x="20241" y="140354"/>
                                </a:cubicBezTo>
                                <a:lnTo>
                                  <a:pt x="43360" y="95824"/>
                                </a:lnTo>
                                <a:lnTo>
                                  <a:pt x="66939" y="140138"/>
                                </a:lnTo>
                                <a:cubicBezTo>
                                  <a:pt x="67145" y="140741"/>
                                  <a:pt x="67919" y="141056"/>
                                  <a:pt x="68486" y="140768"/>
                                </a:cubicBezTo>
                                <a:cubicBezTo>
                                  <a:pt x="69044" y="140453"/>
                                  <a:pt x="69223" y="139643"/>
                                  <a:pt x="68873" y="139122"/>
                                </a:cubicBezTo>
                                <a:lnTo>
                                  <a:pt x="44449" y="93189"/>
                                </a:lnTo>
                                <a:lnTo>
                                  <a:pt x="44449" y="68666"/>
                                </a:lnTo>
                                <a:lnTo>
                                  <a:pt x="85848" y="56611"/>
                                </a:lnTo>
                                <a:cubicBezTo>
                                  <a:pt x="86406" y="56431"/>
                                  <a:pt x="86757" y="55766"/>
                                  <a:pt x="86586" y="55208"/>
                                </a:cubicBezTo>
                                <a:cubicBezTo>
                                  <a:pt x="86406" y="54641"/>
                                  <a:pt x="85776" y="54290"/>
                                  <a:pt x="85209" y="54470"/>
                                </a:cubicBezTo>
                                <a:lnTo>
                                  <a:pt x="44449" y="66345"/>
                                </a:lnTo>
                                <a:lnTo>
                                  <a:pt x="44449" y="43783"/>
                                </a:lnTo>
                                <a:cubicBezTo>
                                  <a:pt x="44449" y="43612"/>
                                  <a:pt x="44413" y="43432"/>
                                  <a:pt x="44341" y="43297"/>
                                </a:cubicBezTo>
                                <a:cubicBezTo>
                                  <a:pt x="56782" y="42802"/>
                                  <a:pt x="66795" y="33348"/>
                                  <a:pt x="66795" y="21644"/>
                                </a:cubicBezTo>
                                <a:cubicBezTo>
                                  <a:pt x="66795" y="9661"/>
                                  <a:pt x="56251"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19" name="Shape 2819"/>
                        <wps:cNvSpPr/>
                        <wps:spPr>
                          <a:xfrm>
                            <a:off x="627051" y="1355856"/>
                            <a:ext cx="42443" cy="38934"/>
                          </a:xfrm>
                          <a:custGeom>
                            <a:avLst/>
                            <a:gdLst/>
                            <a:ahLst/>
                            <a:cxnLst/>
                            <a:rect l="0" t="0" r="0" b="0"/>
                            <a:pathLst>
                              <a:path w="42443" h="38934">
                                <a:moveTo>
                                  <a:pt x="21257" y="0"/>
                                </a:moveTo>
                                <a:cubicBezTo>
                                  <a:pt x="33024" y="0"/>
                                  <a:pt x="42443" y="8789"/>
                                  <a:pt x="42443" y="19467"/>
                                </a:cubicBezTo>
                                <a:cubicBezTo>
                                  <a:pt x="42443" y="30190"/>
                                  <a:pt x="33024" y="38934"/>
                                  <a:pt x="21257" y="38934"/>
                                </a:cubicBezTo>
                                <a:cubicBezTo>
                                  <a:pt x="9446" y="38934"/>
                                  <a:pt x="0" y="30190"/>
                                  <a:pt x="0" y="19467"/>
                                </a:cubicBezTo>
                                <a:cubicBezTo>
                                  <a:pt x="0" y="8789"/>
                                  <a:pt x="9446"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21" name="Shape 2821"/>
                        <wps:cNvSpPr/>
                        <wps:spPr>
                          <a:xfrm>
                            <a:off x="834587" y="1090971"/>
                            <a:ext cx="86757" cy="141119"/>
                          </a:xfrm>
                          <a:custGeom>
                            <a:avLst/>
                            <a:gdLst/>
                            <a:ahLst/>
                            <a:cxnLst/>
                            <a:rect l="0" t="0" r="0" b="0"/>
                            <a:pathLst>
                              <a:path w="86757" h="141119">
                                <a:moveTo>
                                  <a:pt x="43396" y="0"/>
                                </a:moveTo>
                                <a:cubicBezTo>
                                  <a:pt x="30496" y="0"/>
                                  <a:pt x="19962" y="9662"/>
                                  <a:pt x="19962" y="21680"/>
                                </a:cubicBezTo>
                                <a:cubicBezTo>
                                  <a:pt x="19962" y="33384"/>
                                  <a:pt x="29938" y="42838"/>
                                  <a:pt x="42380" y="43288"/>
                                </a:cubicBezTo>
                                <a:cubicBezTo>
                                  <a:pt x="42308" y="43468"/>
                                  <a:pt x="42236" y="43639"/>
                                  <a:pt x="42236" y="43819"/>
                                </a:cubicBezTo>
                                <a:lnTo>
                                  <a:pt x="42236" y="66660"/>
                                </a:lnTo>
                                <a:lnTo>
                                  <a:pt x="1547" y="54470"/>
                                </a:lnTo>
                                <a:cubicBezTo>
                                  <a:pt x="1403" y="54435"/>
                                  <a:pt x="1232" y="54399"/>
                                  <a:pt x="1088" y="54435"/>
                                </a:cubicBezTo>
                                <a:cubicBezTo>
                                  <a:pt x="558" y="54435"/>
                                  <a:pt x="72" y="54884"/>
                                  <a:pt x="36" y="55451"/>
                                </a:cubicBezTo>
                                <a:cubicBezTo>
                                  <a:pt x="0" y="55982"/>
                                  <a:pt x="387" y="56504"/>
                                  <a:pt x="873" y="56611"/>
                                </a:cubicBezTo>
                                <a:lnTo>
                                  <a:pt x="42236" y="68981"/>
                                </a:lnTo>
                                <a:lnTo>
                                  <a:pt x="42236" y="93261"/>
                                </a:lnTo>
                                <a:lnTo>
                                  <a:pt x="18235" y="139329"/>
                                </a:lnTo>
                                <a:cubicBezTo>
                                  <a:pt x="17956" y="139860"/>
                                  <a:pt x="18199" y="140597"/>
                                  <a:pt x="18729" y="140840"/>
                                </a:cubicBezTo>
                                <a:cubicBezTo>
                                  <a:pt x="19224" y="141119"/>
                                  <a:pt x="19962" y="140876"/>
                                  <a:pt x="20241" y="140381"/>
                                </a:cubicBezTo>
                                <a:lnTo>
                                  <a:pt x="43360" y="95861"/>
                                </a:lnTo>
                                <a:lnTo>
                                  <a:pt x="66939" y="140174"/>
                                </a:lnTo>
                                <a:cubicBezTo>
                                  <a:pt x="67155" y="140768"/>
                                  <a:pt x="67928" y="141083"/>
                                  <a:pt x="68486" y="140768"/>
                                </a:cubicBezTo>
                                <a:cubicBezTo>
                                  <a:pt x="69053" y="140489"/>
                                  <a:pt x="69223" y="139644"/>
                                  <a:pt x="68873" y="139158"/>
                                </a:cubicBezTo>
                                <a:lnTo>
                                  <a:pt x="44449" y="93225"/>
                                </a:lnTo>
                                <a:lnTo>
                                  <a:pt x="44449" y="68666"/>
                                </a:lnTo>
                                <a:lnTo>
                                  <a:pt x="85848" y="56611"/>
                                </a:lnTo>
                                <a:cubicBezTo>
                                  <a:pt x="86406" y="56431"/>
                                  <a:pt x="86757" y="55802"/>
                                  <a:pt x="86586" y="55244"/>
                                </a:cubicBezTo>
                                <a:cubicBezTo>
                                  <a:pt x="86406" y="54677"/>
                                  <a:pt x="85776" y="54327"/>
                                  <a:pt x="85209" y="54470"/>
                                </a:cubicBezTo>
                                <a:lnTo>
                                  <a:pt x="44449" y="66381"/>
                                </a:lnTo>
                                <a:lnTo>
                                  <a:pt x="44449" y="43819"/>
                                </a:lnTo>
                                <a:cubicBezTo>
                                  <a:pt x="44449" y="43639"/>
                                  <a:pt x="44413" y="43468"/>
                                  <a:pt x="44350" y="43288"/>
                                </a:cubicBezTo>
                                <a:cubicBezTo>
                                  <a:pt x="56782" y="42838"/>
                                  <a:pt x="66804" y="33384"/>
                                  <a:pt x="66804" y="21680"/>
                                </a:cubicBezTo>
                                <a:cubicBezTo>
                                  <a:pt x="66804" y="9662"/>
                                  <a:pt x="56260"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22" name="Shape 2822"/>
                        <wps:cNvSpPr/>
                        <wps:spPr>
                          <a:xfrm>
                            <a:off x="856726" y="1093184"/>
                            <a:ext cx="42452" cy="38934"/>
                          </a:xfrm>
                          <a:custGeom>
                            <a:avLst/>
                            <a:gdLst/>
                            <a:ahLst/>
                            <a:cxnLst/>
                            <a:rect l="0" t="0" r="0" b="0"/>
                            <a:pathLst>
                              <a:path w="42452" h="38934">
                                <a:moveTo>
                                  <a:pt x="21258" y="0"/>
                                </a:moveTo>
                                <a:cubicBezTo>
                                  <a:pt x="33033" y="0"/>
                                  <a:pt x="42452" y="8753"/>
                                  <a:pt x="42452" y="19467"/>
                                </a:cubicBezTo>
                                <a:cubicBezTo>
                                  <a:pt x="42452" y="30154"/>
                                  <a:pt x="33033" y="38934"/>
                                  <a:pt x="21258" y="38934"/>
                                </a:cubicBezTo>
                                <a:cubicBezTo>
                                  <a:pt x="9455" y="38934"/>
                                  <a:pt x="0" y="30154"/>
                                  <a:pt x="0" y="19467"/>
                                </a:cubicBezTo>
                                <a:cubicBezTo>
                                  <a:pt x="0" y="8753"/>
                                  <a:pt x="9455" y="0"/>
                                  <a:pt x="21258"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24" name="Shape 2824"/>
                        <wps:cNvSpPr/>
                        <wps:spPr>
                          <a:xfrm>
                            <a:off x="214778" y="1337405"/>
                            <a:ext cx="86766" cy="141128"/>
                          </a:xfrm>
                          <a:custGeom>
                            <a:avLst/>
                            <a:gdLst/>
                            <a:ahLst/>
                            <a:cxnLst/>
                            <a:rect l="0" t="0" r="0" b="0"/>
                            <a:pathLst>
                              <a:path w="86766" h="141128">
                                <a:moveTo>
                                  <a:pt x="43405" y="0"/>
                                </a:moveTo>
                                <a:cubicBezTo>
                                  <a:pt x="30505" y="0"/>
                                  <a:pt x="19962" y="9671"/>
                                  <a:pt x="19962" y="21689"/>
                                </a:cubicBezTo>
                                <a:cubicBezTo>
                                  <a:pt x="19962" y="33384"/>
                                  <a:pt x="29974" y="42839"/>
                                  <a:pt x="42416" y="43297"/>
                                </a:cubicBezTo>
                                <a:cubicBezTo>
                                  <a:pt x="42308" y="43468"/>
                                  <a:pt x="42281" y="43648"/>
                                  <a:pt x="42281" y="43828"/>
                                </a:cubicBezTo>
                                <a:lnTo>
                                  <a:pt x="42281" y="66669"/>
                                </a:lnTo>
                                <a:lnTo>
                                  <a:pt x="1547" y="54470"/>
                                </a:lnTo>
                                <a:cubicBezTo>
                                  <a:pt x="1412" y="54434"/>
                                  <a:pt x="1268" y="54434"/>
                                  <a:pt x="1124" y="54434"/>
                                </a:cubicBezTo>
                                <a:cubicBezTo>
                                  <a:pt x="567" y="54470"/>
                                  <a:pt x="108" y="54929"/>
                                  <a:pt x="36" y="55451"/>
                                </a:cubicBezTo>
                                <a:cubicBezTo>
                                  <a:pt x="0" y="55982"/>
                                  <a:pt x="387" y="56512"/>
                                  <a:pt x="917" y="56611"/>
                                </a:cubicBezTo>
                                <a:lnTo>
                                  <a:pt x="42281" y="68981"/>
                                </a:lnTo>
                                <a:lnTo>
                                  <a:pt x="42281" y="93270"/>
                                </a:lnTo>
                                <a:lnTo>
                                  <a:pt x="18244" y="139338"/>
                                </a:lnTo>
                                <a:cubicBezTo>
                                  <a:pt x="17992" y="139860"/>
                                  <a:pt x="18208" y="140597"/>
                                  <a:pt x="18729" y="140849"/>
                                </a:cubicBezTo>
                                <a:cubicBezTo>
                                  <a:pt x="19260" y="141128"/>
                                  <a:pt x="19962" y="140885"/>
                                  <a:pt x="20241" y="140390"/>
                                </a:cubicBezTo>
                                <a:lnTo>
                                  <a:pt x="43369" y="95870"/>
                                </a:lnTo>
                                <a:lnTo>
                                  <a:pt x="66947" y="140174"/>
                                </a:lnTo>
                                <a:cubicBezTo>
                                  <a:pt x="67154" y="140777"/>
                                  <a:pt x="67964" y="141092"/>
                                  <a:pt x="68531" y="140777"/>
                                </a:cubicBezTo>
                                <a:cubicBezTo>
                                  <a:pt x="69088" y="140498"/>
                                  <a:pt x="69268" y="139653"/>
                                  <a:pt x="68882" y="139158"/>
                                </a:cubicBezTo>
                                <a:lnTo>
                                  <a:pt x="44494" y="93234"/>
                                </a:lnTo>
                                <a:lnTo>
                                  <a:pt x="44494" y="68666"/>
                                </a:lnTo>
                                <a:lnTo>
                                  <a:pt x="85848" y="56611"/>
                                </a:lnTo>
                                <a:cubicBezTo>
                                  <a:pt x="86415" y="56440"/>
                                  <a:pt x="86766" y="55811"/>
                                  <a:pt x="86621" y="55244"/>
                                </a:cubicBezTo>
                                <a:cubicBezTo>
                                  <a:pt x="86451" y="54686"/>
                                  <a:pt x="85785" y="54327"/>
                                  <a:pt x="85218" y="54470"/>
                                </a:cubicBezTo>
                                <a:lnTo>
                                  <a:pt x="44494" y="66381"/>
                                </a:lnTo>
                                <a:lnTo>
                                  <a:pt x="44494" y="43828"/>
                                </a:lnTo>
                                <a:cubicBezTo>
                                  <a:pt x="44494" y="43648"/>
                                  <a:pt x="44458" y="43468"/>
                                  <a:pt x="44386" y="43297"/>
                                </a:cubicBezTo>
                                <a:cubicBezTo>
                                  <a:pt x="56827" y="42839"/>
                                  <a:pt x="66840" y="33384"/>
                                  <a:pt x="66840" y="21689"/>
                                </a:cubicBezTo>
                                <a:cubicBezTo>
                                  <a:pt x="66840" y="9671"/>
                                  <a:pt x="56296" y="0"/>
                                  <a:pt x="43405"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25" name="Shape 2825"/>
                        <wps:cNvSpPr/>
                        <wps:spPr>
                          <a:xfrm>
                            <a:off x="236952" y="1339627"/>
                            <a:ext cx="42452" cy="38934"/>
                          </a:xfrm>
                          <a:custGeom>
                            <a:avLst/>
                            <a:gdLst/>
                            <a:ahLst/>
                            <a:cxnLst/>
                            <a:rect l="0" t="0" r="0" b="0"/>
                            <a:pathLst>
                              <a:path w="42452" h="38934">
                                <a:moveTo>
                                  <a:pt x="21230" y="0"/>
                                </a:moveTo>
                                <a:cubicBezTo>
                                  <a:pt x="32997" y="0"/>
                                  <a:pt x="42452" y="8744"/>
                                  <a:pt x="42452" y="19467"/>
                                </a:cubicBezTo>
                                <a:cubicBezTo>
                                  <a:pt x="42452" y="30145"/>
                                  <a:pt x="32997" y="38934"/>
                                  <a:pt x="21230" y="38934"/>
                                </a:cubicBezTo>
                                <a:cubicBezTo>
                                  <a:pt x="9455" y="38934"/>
                                  <a:pt x="0" y="30145"/>
                                  <a:pt x="0" y="19467"/>
                                </a:cubicBezTo>
                                <a:cubicBezTo>
                                  <a:pt x="0" y="8744"/>
                                  <a:pt x="9455" y="0"/>
                                  <a:pt x="21230"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27" name="Shape 2827"/>
                        <wps:cNvSpPr/>
                        <wps:spPr>
                          <a:xfrm>
                            <a:off x="251891" y="636218"/>
                            <a:ext cx="719671" cy="287869"/>
                          </a:xfrm>
                          <a:custGeom>
                            <a:avLst/>
                            <a:gdLst/>
                            <a:ahLst/>
                            <a:cxnLst/>
                            <a:rect l="0" t="0" r="0" b="0"/>
                            <a:pathLst>
                              <a:path w="719671" h="287869">
                                <a:moveTo>
                                  <a:pt x="287867" y="0"/>
                                </a:moveTo>
                                <a:lnTo>
                                  <a:pt x="719671" y="0"/>
                                </a:lnTo>
                                <a:lnTo>
                                  <a:pt x="431804" y="287869"/>
                                </a:lnTo>
                                <a:lnTo>
                                  <a:pt x="0" y="287869"/>
                                </a:lnTo>
                                <a:lnTo>
                                  <a:pt x="287867" y="0"/>
                                </a:lnTo>
                                <a:close/>
                              </a:path>
                            </a:pathLst>
                          </a:custGeom>
                          <a:ln w="12223" cap="flat">
                            <a:round/>
                          </a:ln>
                        </wps:spPr>
                        <wps:style>
                          <a:lnRef idx="1">
                            <a:srgbClr val="787878"/>
                          </a:lnRef>
                          <a:fillRef idx="1">
                            <a:srgbClr val="B4B4B4"/>
                          </a:fillRef>
                          <a:effectRef idx="0">
                            <a:scrgbClr r="0" g="0" b="0"/>
                          </a:effectRef>
                          <a:fontRef idx="none"/>
                        </wps:style>
                        <wps:bodyPr/>
                      </wps:wsp>
                      <wps:wsp>
                        <wps:cNvPr id="2828" name="Shape 2828"/>
                        <wps:cNvSpPr/>
                        <wps:spPr>
                          <a:xfrm>
                            <a:off x="0" y="924087"/>
                            <a:ext cx="251886" cy="611723"/>
                          </a:xfrm>
                          <a:custGeom>
                            <a:avLst/>
                            <a:gdLst/>
                            <a:ahLst/>
                            <a:cxnLst/>
                            <a:rect l="0" t="0" r="0" b="0"/>
                            <a:pathLst>
                              <a:path w="251886" h="611723">
                                <a:moveTo>
                                  <a:pt x="0" y="611723"/>
                                </a:moveTo>
                                <a:lnTo>
                                  <a:pt x="251886" y="0"/>
                                </a:lnTo>
                              </a:path>
                            </a:pathLst>
                          </a:custGeom>
                          <a:ln w="14393" cap="flat">
                            <a:miter lim="100000"/>
                          </a:ln>
                        </wps:spPr>
                        <wps:style>
                          <a:lnRef idx="1">
                            <a:srgbClr val="787878"/>
                          </a:lnRef>
                          <a:fillRef idx="0">
                            <a:srgbClr val="000000">
                              <a:alpha val="0"/>
                            </a:srgbClr>
                          </a:fillRef>
                          <a:effectRef idx="0">
                            <a:scrgbClr r="0" g="0" b="0"/>
                          </a:effectRef>
                          <a:fontRef idx="none"/>
                        </wps:style>
                        <wps:bodyPr/>
                      </wps:wsp>
                      <wps:wsp>
                        <wps:cNvPr id="2829" name="Shape 2829"/>
                        <wps:cNvSpPr/>
                        <wps:spPr>
                          <a:xfrm>
                            <a:off x="683690" y="924087"/>
                            <a:ext cx="71967" cy="611723"/>
                          </a:xfrm>
                          <a:custGeom>
                            <a:avLst/>
                            <a:gdLst/>
                            <a:ahLst/>
                            <a:cxnLst/>
                            <a:rect l="0" t="0" r="0" b="0"/>
                            <a:pathLst>
                              <a:path w="71967" h="611723">
                                <a:moveTo>
                                  <a:pt x="0" y="0"/>
                                </a:moveTo>
                                <a:lnTo>
                                  <a:pt x="71967" y="611723"/>
                                </a:lnTo>
                              </a:path>
                            </a:pathLst>
                          </a:custGeom>
                          <a:ln w="14393" cap="flat">
                            <a:miter lim="100000"/>
                          </a:ln>
                        </wps:spPr>
                        <wps:style>
                          <a:lnRef idx="1">
                            <a:srgbClr val="787878"/>
                          </a:lnRef>
                          <a:fillRef idx="0">
                            <a:srgbClr val="000000">
                              <a:alpha val="0"/>
                            </a:srgbClr>
                          </a:fillRef>
                          <a:effectRef idx="0">
                            <a:scrgbClr r="0" g="0" b="0"/>
                          </a:effectRef>
                          <a:fontRef idx="none"/>
                        </wps:style>
                        <wps:bodyPr/>
                      </wps:wsp>
                      <wps:wsp>
                        <wps:cNvPr id="2830" name="Shape 2830"/>
                        <wps:cNvSpPr/>
                        <wps:spPr>
                          <a:xfrm>
                            <a:off x="971559" y="636218"/>
                            <a:ext cx="251885" cy="431804"/>
                          </a:xfrm>
                          <a:custGeom>
                            <a:avLst/>
                            <a:gdLst/>
                            <a:ahLst/>
                            <a:cxnLst/>
                            <a:rect l="0" t="0" r="0" b="0"/>
                            <a:pathLst>
                              <a:path w="251885" h="431804">
                                <a:moveTo>
                                  <a:pt x="0" y="0"/>
                                </a:moveTo>
                                <a:lnTo>
                                  <a:pt x="251885" y="431804"/>
                                </a:lnTo>
                              </a:path>
                            </a:pathLst>
                          </a:custGeom>
                          <a:ln w="14393" cap="flat">
                            <a:miter lim="100000"/>
                          </a:ln>
                        </wps:spPr>
                        <wps:style>
                          <a:lnRef idx="1">
                            <a:srgbClr val="787878"/>
                          </a:lnRef>
                          <a:fillRef idx="0">
                            <a:srgbClr val="000000">
                              <a:alpha val="0"/>
                            </a:srgbClr>
                          </a:fillRef>
                          <a:effectRef idx="0">
                            <a:scrgbClr r="0" g="0" b="0"/>
                          </a:effectRef>
                          <a:fontRef idx="none"/>
                        </wps:style>
                        <wps:bodyPr/>
                      </wps:wsp>
                      <wps:wsp>
                        <wps:cNvPr id="2831" name="Shape 2831"/>
                        <wps:cNvSpPr/>
                        <wps:spPr>
                          <a:xfrm>
                            <a:off x="296235" y="1374729"/>
                            <a:ext cx="86766" cy="141083"/>
                          </a:xfrm>
                          <a:custGeom>
                            <a:avLst/>
                            <a:gdLst/>
                            <a:ahLst/>
                            <a:cxnLst/>
                            <a:rect l="0" t="0" r="0" b="0"/>
                            <a:pathLst>
                              <a:path w="86766" h="141083">
                                <a:moveTo>
                                  <a:pt x="43396" y="0"/>
                                </a:moveTo>
                                <a:cubicBezTo>
                                  <a:pt x="30505" y="0"/>
                                  <a:pt x="19962" y="9626"/>
                                  <a:pt x="19962" y="21644"/>
                                </a:cubicBezTo>
                                <a:cubicBezTo>
                                  <a:pt x="19962" y="33348"/>
                                  <a:pt x="29975" y="42803"/>
                                  <a:pt x="42416" y="43288"/>
                                </a:cubicBezTo>
                                <a:cubicBezTo>
                                  <a:pt x="42308" y="43433"/>
                                  <a:pt x="42272" y="43612"/>
                                  <a:pt x="42272" y="43783"/>
                                </a:cubicBezTo>
                                <a:lnTo>
                                  <a:pt x="42272" y="66624"/>
                                </a:lnTo>
                                <a:lnTo>
                                  <a:pt x="1547" y="54470"/>
                                </a:lnTo>
                                <a:cubicBezTo>
                                  <a:pt x="1403" y="54399"/>
                                  <a:pt x="1269" y="54399"/>
                                  <a:pt x="1089" y="54399"/>
                                </a:cubicBezTo>
                                <a:cubicBezTo>
                                  <a:pt x="567" y="54434"/>
                                  <a:pt x="108" y="54884"/>
                                  <a:pt x="36" y="55415"/>
                                </a:cubicBezTo>
                                <a:cubicBezTo>
                                  <a:pt x="0" y="55946"/>
                                  <a:pt x="387" y="56467"/>
                                  <a:pt x="918" y="56575"/>
                                </a:cubicBezTo>
                                <a:lnTo>
                                  <a:pt x="42272" y="68945"/>
                                </a:lnTo>
                                <a:lnTo>
                                  <a:pt x="42272" y="93225"/>
                                </a:lnTo>
                                <a:lnTo>
                                  <a:pt x="18235" y="139329"/>
                                </a:lnTo>
                                <a:cubicBezTo>
                                  <a:pt x="17992" y="139824"/>
                                  <a:pt x="18208" y="140561"/>
                                  <a:pt x="18730" y="140840"/>
                                </a:cubicBezTo>
                                <a:cubicBezTo>
                                  <a:pt x="19260" y="141083"/>
                                  <a:pt x="19962" y="140876"/>
                                  <a:pt x="20241" y="140345"/>
                                </a:cubicBezTo>
                                <a:lnTo>
                                  <a:pt x="43361" y="95825"/>
                                </a:lnTo>
                                <a:lnTo>
                                  <a:pt x="66939" y="140138"/>
                                </a:lnTo>
                                <a:cubicBezTo>
                                  <a:pt x="67155" y="140732"/>
                                  <a:pt x="67964" y="141056"/>
                                  <a:pt x="68522" y="140769"/>
                                </a:cubicBezTo>
                                <a:cubicBezTo>
                                  <a:pt x="69053" y="140453"/>
                                  <a:pt x="69260" y="139644"/>
                                  <a:pt x="68873" y="139122"/>
                                </a:cubicBezTo>
                                <a:lnTo>
                                  <a:pt x="44485" y="93189"/>
                                </a:lnTo>
                                <a:lnTo>
                                  <a:pt x="44485" y="68666"/>
                                </a:lnTo>
                                <a:lnTo>
                                  <a:pt x="85848" y="56575"/>
                                </a:lnTo>
                                <a:cubicBezTo>
                                  <a:pt x="86415" y="56432"/>
                                  <a:pt x="86766" y="55766"/>
                                  <a:pt x="86622" y="55208"/>
                                </a:cubicBezTo>
                                <a:cubicBezTo>
                                  <a:pt x="86442" y="54641"/>
                                  <a:pt x="85776" y="54290"/>
                                  <a:pt x="85218" y="54470"/>
                                </a:cubicBezTo>
                                <a:lnTo>
                                  <a:pt x="44485" y="66345"/>
                                </a:lnTo>
                                <a:lnTo>
                                  <a:pt x="44485" y="43783"/>
                                </a:lnTo>
                                <a:cubicBezTo>
                                  <a:pt x="44485" y="43612"/>
                                  <a:pt x="44449" y="43433"/>
                                  <a:pt x="44386" y="43288"/>
                                </a:cubicBezTo>
                                <a:cubicBezTo>
                                  <a:pt x="56818" y="42803"/>
                                  <a:pt x="66840" y="33348"/>
                                  <a:pt x="66840" y="21644"/>
                                </a:cubicBezTo>
                                <a:cubicBezTo>
                                  <a:pt x="66840" y="9626"/>
                                  <a:pt x="56297"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32" name="Shape 2832"/>
                        <wps:cNvSpPr/>
                        <wps:spPr>
                          <a:xfrm>
                            <a:off x="318374" y="1376906"/>
                            <a:ext cx="42488" cy="38934"/>
                          </a:xfrm>
                          <a:custGeom>
                            <a:avLst/>
                            <a:gdLst/>
                            <a:ahLst/>
                            <a:cxnLst/>
                            <a:rect l="0" t="0" r="0" b="0"/>
                            <a:pathLst>
                              <a:path w="42488" h="38934">
                                <a:moveTo>
                                  <a:pt x="21257" y="0"/>
                                </a:moveTo>
                                <a:cubicBezTo>
                                  <a:pt x="33033" y="0"/>
                                  <a:pt x="42488" y="8753"/>
                                  <a:pt x="42488" y="19467"/>
                                </a:cubicBezTo>
                                <a:cubicBezTo>
                                  <a:pt x="42488" y="30190"/>
                                  <a:pt x="33033" y="38934"/>
                                  <a:pt x="21257" y="38934"/>
                                </a:cubicBezTo>
                                <a:cubicBezTo>
                                  <a:pt x="9491" y="38934"/>
                                  <a:pt x="0" y="30190"/>
                                  <a:pt x="0" y="19467"/>
                                </a:cubicBezTo>
                                <a:cubicBezTo>
                                  <a:pt x="0" y="8753"/>
                                  <a:pt x="9491"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34" name="Shape 2834"/>
                        <wps:cNvSpPr/>
                        <wps:spPr>
                          <a:xfrm>
                            <a:off x="489369" y="1389032"/>
                            <a:ext cx="86757" cy="141119"/>
                          </a:xfrm>
                          <a:custGeom>
                            <a:avLst/>
                            <a:gdLst/>
                            <a:ahLst/>
                            <a:cxnLst/>
                            <a:rect l="0" t="0" r="0" b="0"/>
                            <a:pathLst>
                              <a:path w="86757" h="141119">
                                <a:moveTo>
                                  <a:pt x="43396" y="0"/>
                                </a:moveTo>
                                <a:cubicBezTo>
                                  <a:pt x="30496" y="0"/>
                                  <a:pt x="19962" y="9662"/>
                                  <a:pt x="19962" y="21644"/>
                                </a:cubicBezTo>
                                <a:cubicBezTo>
                                  <a:pt x="19962" y="33348"/>
                                  <a:pt x="29938" y="42803"/>
                                  <a:pt x="42380" y="43289"/>
                                </a:cubicBezTo>
                                <a:cubicBezTo>
                                  <a:pt x="42308" y="43433"/>
                                  <a:pt x="42272" y="43604"/>
                                  <a:pt x="42236" y="43783"/>
                                </a:cubicBezTo>
                                <a:lnTo>
                                  <a:pt x="42236" y="66660"/>
                                </a:lnTo>
                                <a:lnTo>
                                  <a:pt x="1547" y="54461"/>
                                </a:lnTo>
                                <a:cubicBezTo>
                                  <a:pt x="1403" y="54425"/>
                                  <a:pt x="1232" y="54399"/>
                                  <a:pt x="1088" y="54399"/>
                                </a:cubicBezTo>
                                <a:cubicBezTo>
                                  <a:pt x="558" y="54425"/>
                                  <a:pt x="72" y="54884"/>
                                  <a:pt x="36" y="55415"/>
                                </a:cubicBezTo>
                                <a:cubicBezTo>
                                  <a:pt x="0" y="55937"/>
                                  <a:pt x="387" y="56504"/>
                                  <a:pt x="908" y="56612"/>
                                </a:cubicBezTo>
                                <a:lnTo>
                                  <a:pt x="42236" y="68981"/>
                                </a:lnTo>
                                <a:lnTo>
                                  <a:pt x="42236" y="93225"/>
                                </a:lnTo>
                                <a:lnTo>
                                  <a:pt x="18235" y="139329"/>
                                </a:lnTo>
                                <a:cubicBezTo>
                                  <a:pt x="17956" y="139860"/>
                                  <a:pt x="18199" y="140561"/>
                                  <a:pt x="18729" y="140840"/>
                                </a:cubicBezTo>
                                <a:cubicBezTo>
                                  <a:pt x="19251" y="141119"/>
                                  <a:pt x="19962" y="140876"/>
                                  <a:pt x="20241" y="140346"/>
                                </a:cubicBezTo>
                                <a:lnTo>
                                  <a:pt x="43360" y="95861"/>
                                </a:lnTo>
                                <a:lnTo>
                                  <a:pt x="66939" y="140174"/>
                                </a:lnTo>
                                <a:cubicBezTo>
                                  <a:pt x="67154" y="140769"/>
                                  <a:pt x="67928" y="141047"/>
                                  <a:pt x="68486" y="140769"/>
                                </a:cubicBezTo>
                                <a:cubicBezTo>
                                  <a:pt x="69053" y="140489"/>
                                  <a:pt x="69260" y="139644"/>
                                  <a:pt x="68873" y="139122"/>
                                </a:cubicBezTo>
                                <a:lnTo>
                                  <a:pt x="44449" y="93225"/>
                                </a:lnTo>
                                <a:lnTo>
                                  <a:pt x="44449" y="68666"/>
                                </a:lnTo>
                                <a:lnTo>
                                  <a:pt x="85848" y="56612"/>
                                </a:lnTo>
                                <a:cubicBezTo>
                                  <a:pt x="86406" y="56431"/>
                                  <a:pt x="86757" y="55766"/>
                                  <a:pt x="86586" y="55199"/>
                                </a:cubicBezTo>
                                <a:cubicBezTo>
                                  <a:pt x="86442" y="54642"/>
                                  <a:pt x="85776" y="54290"/>
                                  <a:pt x="85209" y="54461"/>
                                </a:cubicBezTo>
                                <a:lnTo>
                                  <a:pt x="44449" y="66381"/>
                                </a:lnTo>
                                <a:lnTo>
                                  <a:pt x="44449" y="43783"/>
                                </a:lnTo>
                                <a:cubicBezTo>
                                  <a:pt x="44485" y="43604"/>
                                  <a:pt x="44413" y="43433"/>
                                  <a:pt x="44341" y="43289"/>
                                </a:cubicBezTo>
                                <a:cubicBezTo>
                                  <a:pt x="56782" y="42830"/>
                                  <a:pt x="66830" y="33348"/>
                                  <a:pt x="66830" y="21644"/>
                                </a:cubicBezTo>
                                <a:cubicBezTo>
                                  <a:pt x="66830" y="9662"/>
                                  <a:pt x="56260"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35" name="Shape 2835"/>
                        <wps:cNvSpPr/>
                        <wps:spPr>
                          <a:xfrm>
                            <a:off x="511508" y="1391210"/>
                            <a:ext cx="42443" cy="38934"/>
                          </a:xfrm>
                          <a:custGeom>
                            <a:avLst/>
                            <a:gdLst/>
                            <a:ahLst/>
                            <a:cxnLst/>
                            <a:rect l="0" t="0" r="0" b="0"/>
                            <a:pathLst>
                              <a:path w="42443" h="38934">
                                <a:moveTo>
                                  <a:pt x="21257" y="0"/>
                                </a:moveTo>
                                <a:cubicBezTo>
                                  <a:pt x="33033" y="0"/>
                                  <a:pt x="42443" y="8780"/>
                                  <a:pt x="42443" y="19467"/>
                                </a:cubicBezTo>
                                <a:cubicBezTo>
                                  <a:pt x="42443" y="30181"/>
                                  <a:pt x="33033" y="38934"/>
                                  <a:pt x="21257" y="38934"/>
                                </a:cubicBezTo>
                                <a:cubicBezTo>
                                  <a:pt x="9455" y="38934"/>
                                  <a:pt x="0" y="30181"/>
                                  <a:pt x="0" y="19467"/>
                                </a:cubicBezTo>
                                <a:cubicBezTo>
                                  <a:pt x="0" y="8780"/>
                                  <a:pt x="9455" y="0"/>
                                  <a:pt x="21257"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37" name="Shape 2837"/>
                        <wps:cNvSpPr/>
                        <wps:spPr>
                          <a:xfrm>
                            <a:off x="965271" y="1037346"/>
                            <a:ext cx="86802" cy="141119"/>
                          </a:xfrm>
                          <a:custGeom>
                            <a:avLst/>
                            <a:gdLst/>
                            <a:ahLst/>
                            <a:cxnLst/>
                            <a:rect l="0" t="0" r="0" b="0"/>
                            <a:pathLst>
                              <a:path w="86802" h="141119">
                                <a:moveTo>
                                  <a:pt x="43396" y="0"/>
                                </a:moveTo>
                                <a:cubicBezTo>
                                  <a:pt x="30541" y="0"/>
                                  <a:pt x="19962" y="9662"/>
                                  <a:pt x="19962" y="21644"/>
                                </a:cubicBezTo>
                                <a:cubicBezTo>
                                  <a:pt x="19962" y="33348"/>
                                  <a:pt x="29975" y="42803"/>
                                  <a:pt x="42416" y="43288"/>
                                </a:cubicBezTo>
                                <a:cubicBezTo>
                                  <a:pt x="42344" y="43432"/>
                                  <a:pt x="42272" y="43612"/>
                                  <a:pt x="42272" y="43783"/>
                                </a:cubicBezTo>
                                <a:lnTo>
                                  <a:pt x="42272" y="66660"/>
                                </a:lnTo>
                                <a:lnTo>
                                  <a:pt x="1548" y="54470"/>
                                </a:lnTo>
                                <a:cubicBezTo>
                                  <a:pt x="1403" y="54435"/>
                                  <a:pt x="1269" y="54398"/>
                                  <a:pt x="1124" y="54398"/>
                                </a:cubicBezTo>
                                <a:cubicBezTo>
                                  <a:pt x="603" y="54435"/>
                                  <a:pt x="108" y="54893"/>
                                  <a:pt x="72" y="55415"/>
                                </a:cubicBezTo>
                                <a:cubicBezTo>
                                  <a:pt x="0" y="55946"/>
                                  <a:pt x="423" y="56504"/>
                                  <a:pt x="917" y="56611"/>
                                </a:cubicBezTo>
                                <a:lnTo>
                                  <a:pt x="42272" y="68981"/>
                                </a:lnTo>
                                <a:lnTo>
                                  <a:pt x="42272" y="93225"/>
                                </a:lnTo>
                                <a:lnTo>
                                  <a:pt x="18271" y="139329"/>
                                </a:lnTo>
                                <a:cubicBezTo>
                                  <a:pt x="17992" y="139860"/>
                                  <a:pt x="18208" y="140561"/>
                                  <a:pt x="18729" y="140840"/>
                                </a:cubicBezTo>
                                <a:cubicBezTo>
                                  <a:pt x="19260" y="141119"/>
                                  <a:pt x="19998" y="140876"/>
                                  <a:pt x="20241" y="140355"/>
                                </a:cubicBezTo>
                                <a:lnTo>
                                  <a:pt x="43396" y="95861"/>
                                </a:lnTo>
                                <a:lnTo>
                                  <a:pt x="66947" y="140174"/>
                                </a:lnTo>
                                <a:cubicBezTo>
                                  <a:pt x="67154" y="140768"/>
                                  <a:pt x="67964" y="141056"/>
                                  <a:pt x="68522" y="140768"/>
                                </a:cubicBezTo>
                                <a:cubicBezTo>
                                  <a:pt x="69088" y="140489"/>
                                  <a:pt x="69260" y="139644"/>
                                  <a:pt x="68909" y="139122"/>
                                </a:cubicBezTo>
                                <a:lnTo>
                                  <a:pt x="44484" y="93225"/>
                                </a:lnTo>
                                <a:lnTo>
                                  <a:pt x="44484" y="68666"/>
                                </a:lnTo>
                                <a:lnTo>
                                  <a:pt x="85884" y="56611"/>
                                </a:lnTo>
                                <a:cubicBezTo>
                                  <a:pt x="86451" y="56431"/>
                                  <a:pt x="86802" y="55766"/>
                                  <a:pt x="86621" y="55208"/>
                                </a:cubicBezTo>
                                <a:cubicBezTo>
                                  <a:pt x="86451" y="54641"/>
                                  <a:pt x="85776" y="54290"/>
                                  <a:pt x="85218" y="54470"/>
                                </a:cubicBezTo>
                                <a:lnTo>
                                  <a:pt x="44484" y="66381"/>
                                </a:lnTo>
                                <a:lnTo>
                                  <a:pt x="44484" y="43783"/>
                                </a:lnTo>
                                <a:cubicBezTo>
                                  <a:pt x="44484" y="43612"/>
                                  <a:pt x="44458" y="43432"/>
                                  <a:pt x="44386" y="43288"/>
                                </a:cubicBezTo>
                                <a:cubicBezTo>
                                  <a:pt x="56827" y="42838"/>
                                  <a:pt x="66840" y="33348"/>
                                  <a:pt x="66840" y="21644"/>
                                </a:cubicBezTo>
                                <a:cubicBezTo>
                                  <a:pt x="66840" y="9662"/>
                                  <a:pt x="56296"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38" name="Shape 2838"/>
                        <wps:cNvSpPr/>
                        <wps:spPr>
                          <a:xfrm>
                            <a:off x="987446" y="1039523"/>
                            <a:ext cx="42452" cy="38934"/>
                          </a:xfrm>
                          <a:custGeom>
                            <a:avLst/>
                            <a:gdLst/>
                            <a:ahLst/>
                            <a:cxnLst/>
                            <a:rect l="0" t="0" r="0" b="0"/>
                            <a:pathLst>
                              <a:path w="42452" h="38934">
                                <a:moveTo>
                                  <a:pt x="21221" y="0"/>
                                </a:moveTo>
                                <a:cubicBezTo>
                                  <a:pt x="33033" y="0"/>
                                  <a:pt x="42452" y="8789"/>
                                  <a:pt x="42452" y="19467"/>
                                </a:cubicBezTo>
                                <a:cubicBezTo>
                                  <a:pt x="42452" y="30190"/>
                                  <a:pt x="33033" y="38934"/>
                                  <a:pt x="21221" y="38934"/>
                                </a:cubicBezTo>
                                <a:cubicBezTo>
                                  <a:pt x="9454" y="38934"/>
                                  <a:pt x="0" y="30190"/>
                                  <a:pt x="0" y="19467"/>
                                </a:cubicBezTo>
                                <a:cubicBezTo>
                                  <a:pt x="0" y="8789"/>
                                  <a:pt x="9454"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840" name="Shape 2840"/>
                        <wps:cNvSpPr/>
                        <wps:spPr>
                          <a:xfrm>
                            <a:off x="538460" y="556939"/>
                            <a:ext cx="440306" cy="76330"/>
                          </a:xfrm>
                          <a:custGeom>
                            <a:avLst/>
                            <a:gdLst/>
                            <a:ahLst/>
                            <a:cxnLst/>
                            <a:rect l="0" t="0" r="0" b="0"/>
                            <a:pathLst>
                              <a:path w="440306" h="76330">
                                <a:moveTo>
                                  <a:pt x="42029" y="0"/>
                                </a:moveTo>
                                <a:lnTo>
                                  <a:pt x="398240" y="0"/>
                                </a:lnTo>
                                <a:lnTo>
                                  <a:pt x="398240" y="25449"/>
                                </a:lnTo>
                                <a:lnTo>
                                  <a:pt x="419606" y="25449"/>
                                </a:lnTo>
                                <a:lnTo>
                                  <a:pt x="419606" y="50890"/>
                                </a:lnTo>
                                <a:lnTo>
                                  <a:pt x="440306" y="50890"/>
                                </a:lnTo>
                                <a:lnTo>
                                  <a:pt x="440306" y="76330"/>
                                </a:lnTo>
                                <a:lnTo>
                                  <a:pt x="0" y="76330"/>
                                </a:lnTo>
                                <a:lnTo>
                                  <a:pt x="0" y="50890"/>
                                </a:lnTo>
                                <a:lnTo>
                                  <a:pt x="20700" y="50890"/>
                                </a:lnTo>
                                <a:lnTo>
                                  <a:pt x="20700" y="25449"/>
                                </a:lnTo>
                                <a:lnTo>
                                  <a:pt x="42029" y="25449"/>
                                </a:lnTo>
                                <a:lnTo>
                                  <a:pt x="42029"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1" name="Shape 2841"/>
                        <wps:cNvSpPr/>
                        <wps:spPr>
                          <a:xfrm>
                            <a:off x="861467" y="352111"/>
                            <a:ext cx="46248" cy="197730"/>
                          </a:xfrm>
                          <a:custGeom>
                            <a:avLst/>
                            <a:gdLst/>
                            <a:ahLst/>
                            <a:cxnLst/>
                            <a:rect l="0" t="0" r="0" b="0"/>
                            <a:pathLst>
                              <a:path w="46248" h="197730">
                                <a:moveTo>
                                  <a:pt x="4813" y="0"/>
                                </a:moveTo>
                                <a:lnTo>
                                  <a:pt x="40724" y="0"/>
                                </a:lnTo>
                                <a:lnTo>
                                  <a:pt x="46248" y="197730"/>
                                </a:lnTo>
                                <a:lnTo>
                                  <a:pt x="0" y="197730"/>
                                </a:lnTo>
                                <a:lnTo>
                                  <a:pt x="4813"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2" name="Shape 2842"/>
                        <wps:cNvSpPr/>
                        <wps:spPr>
                          <a:xfrm>
                            <a:off x="777481" y="352111"/>
                            <a:ext cx="46248" cy="197730"/>
                          </a:xfrm>
                          <a:custGeom>
                            <a:avLst/>
                            <a:gdLst/>
                            <a:ahLst/>
                            <a:cxnLst/>
                            <a:rect l="0" t="0" r="0" b="0"/>
                            <a:pathLst>
                              <a:path w="46248" h="197730">
                                <a:moveTo>
                                  <a:pt x="4813" y="0"/>
                                </a:moveTo>
                                <a:lnTo>
                                  <a:pt x="40734" y="0"/>
                                </a:lnTo>
                                <a:lnTo>
                                  <a:pt x="46248" y="197730"/>
                                </a:lnTo>
                                <a:lnTo>
                                  <a:pt x="0" y="197730"/>
                                </a:lnTo>
                                <a:lnTo>
                                  <a:pt x="4813"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3" name="Shape 2843"/>
                        <wps:cNvSpPr/>
                        <wps:spPr>
                          <a:xfrm>
                            <a:off x="693495" y="352111"/>
                            <a:ext cx="46248" cy="197730"/>
                          </a:xfrm>
                          <a:custGeom>
                            <a:avLst/>
                            <a:gdLst/>
                            <a:ahLst/>
                            <a:cxnLst/>
                            <a:rect l="0" t="0" r="0" b="0"/>
                            <a:pathLst>
                              <a:path w="46248" h="197730">
                                <a:moveTo>
                                  <a:pt x="4813" y="0"/>
                                </a:moveTo>
                                <a:lnTo>
                                  <a:pt x="40734" y="0"/>
                                </a:lnTo>
                                <a:lnTo>
                                  <a:pt x="46248" y="197730"/>
                                </a:lnTo>
                                <a:lnTo>
                                  <a:pt x="0" y="197730"/>
                                </a:lnTo>
                                <a:lnTo>
                                  <a:pt x="4813"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4" name="Shape 2844"/>
                        <wps:cNvSpPr/>
                        <wps:spPr>
                          <a:xfrm>
                            <a:off x="609509" y="352111"/>
                            <a:ext cx="46248" cy="197730"/>
                          </a:xfrm>
                          <a:custGeom>
                            <a:avLst/>
                            <a:gdLst/>
                            <a:ahLst/>
                            <a:cxnLst/>
                            <a:rect l="0" t="0" r="0" b="0"/>
                            <a:pathLst>
                              <a:path w="46248" h="197730">
                                <a:moveTo>
                                  <a:pt x="4813" y="0"/>
                                </a:moveTo>
                                <a:lnTo>
                                  <a:pt x="40734" y="0"/>
                                </a:lnTo>
                                <a:lnTo>
                                  <a:pt x="46248" y="197730"/>
                                </a:lnTo>
                                <a:lnTo>
                                  <a:pt x="0" y="197730"/>
                                </a:lnTo>
                                <a:lnTo>
                                  <a:pt x="4813"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133828" name="Shape 133828"/>
                        <wps:cNvSpPr/>
                        <wps:spPr>
                          <a:xfrm>
                            <a:off x="599812" y="319573"/>
                            <a:ext cx="317565" cy="25440"/>
                          </a:xfrm>
                          <a:custGeom>
                            <a:avLst/>
                            <a:gdLst/>
                            <a:ahLst/>
                            <a:cxnLst/>
                            <a:rect l="0" t="0" r="0" b="0"/>
                            <a:pathLst>
                              <a:path w="317565" h="25440">
                                <a:moveTo>
                                  <a:pt x="0" y="0"/>
                                </a:moveTo>
                                <a:lnTo>
                                  <a:pt x="317565" y="0"/>
                                </a:lnTo>
                                <a:lnTo>
                                  <a:pt x="317565" y="25440"/>
                                </a:lnTo>
                                <a:lnTo>
                                  <a:pt x="0" y="25440"/>
                                </a:lnTo>
                                <a:lnTo>
                                  <a:pt x="0" y="0"/>
                                </a:lnTo>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6" name="Shape 2846"/>
                        <wps:cNvSpPr/>
                        <wps:spPr>
                          <a:xfrm>
                            <a:off x="561894" y="201816"/>
                            <a:ext cx="393400" cy="110659"/>
                          </a:xfrm>
                          <a:custGeom>
                            <a:avLst/>
                            <a:gdLst/>
                            <a:ahLst/>
                            <a:cxnLst/>
                            <a:rect l="0" t="0" r="0" b="0"/>
                            <a:pathLst>
                              <a:path w="393400" h="110659">
                                <a:moveTo>
                                  <a:pt x="196714" y="0"/>
                                </a:moveTo>
                                <a:lnTo>
                                  <a:pt x="393400" y="95087"/>
                                </a:lnTo>
                                <a:lnTo>
                                  <a:pt x="393400" y="110659"/>
                                </a:lnTo>
                                <a:lnTo>
                                  <a:pt x="0" y="110659"/>
                                </a:lnTo>
                                <a:lnTo>
                                  <a:pt x="0" y="95087"/>
                                </a:lnTo>
                                <a:lnTo>
                                  <a:pt x="196714" y="0"/>
                                </a:ln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47" name="Shape 2847"/>
                        <wps:cNvSpPr/>
                        <wps:spPr>
                          <a:xfrm>
                            <a:off x="443400" y="665986"/>
                            <a:ext cx="97624" cy="158760"/>
                          </a:xfrm>
                          <a:custGeom>
                            <a:avLst/>
                            <a:gdLst/>
                            <a:ahLst/>
                            <a:cxnLst/>
                            <a:rect l="0" t="0" r="0" b="0"/>
                            <a:pathLst>
                              <a:path w="97624" h="158760">
                                <a:moveTo>
                                  <a:pt x="48812" y="0"/>
                                </a:moveTo>
                                <a:cubicBezTo>
                                  <a:pt x="34301" y="0"/>
                                  <a:pt x="22463" y="10858"/>
                                  <a:pt x="22463" y="24352"/>
                                </a:cubicBezTo>
                                <a:cubicBezTo>
                                  <a:pt x="22463" y="37531"/>
                                  <a:pt x="33708" y="48173"/>
                                  <a:pt x="47687" y="48704"/>
                                </a:cubicBezTo>
                                <a:cubicBezTo>
                                  <a:pt x="47579" y="48875"/>
                                  <a:pt x="47553" y="49055"/>
                                  <a:pt x="47553" y="49261"/>
                                </a:cubicBezTo>
                                <a:lnTo>
                                  <a:pt x="47553" y="74990"/>
                                </a:lnTo>
                                <a:lnTo>
                                  <a:pt x="1727" y="61280"/>
                                </a:lnTo>
                                <a:cubicBezTo>
                                  <a:pt x="1583" y="61208"/>
                                  <a:pt x="1412" y="61208"/>
                                  <a:pt x="1232" y="61208"/>
                                </a:cubicBezTo>
                                <a:cubicBezTo>
                                  <a:pt x="639" y="61244"/>
                                  <a:pt x="108" y="61739"/>
                                  <a:pt x="36" y="62333"/>
                                </a:cubicBezTo>
                                <a:cubicBezTo>
                                  <a:pt x="0" y="62935"/>
                                  <a:pt x="423" y="63529"/>
                                  <a:pt x="1026" y="63673"/>
                                </a:cubicBezTo>
                                <a:lnTo>
                                  <a:pt x="47553" y="77590"/>
                                </a:lnTo>
                                <a:lnTo>
                                  <a:pt x="47553" y="104892"/>
                                </a:lnTo>
                                <a:lnTo>
                                  <a:pt x="20529" y="156754"/>
                                </a:lnTo>
                                <a:cubicBezTo>
                                  <a:pt x="20214" y="157356"/>
                                  <a:pt x="20457" y="158166"/>
                                  <a:pt x="21051" y="158445"/>
                                </a:cubicBezTo>
                                <a:cubicBezTo>
                                  <a:pt x="21653" y="158760"/>
                                  <a:pt x="22463" y="158517"/>
                                  <a:pt x="22778" y="157914"/>
                                </a:cubicBezTo>
                                <a:lnTo>
                                  <a:pt x="48776" y="107843"/>
                                </a:lnTo>
                                <a:lnTo>
                                  <a:pt x="75314" y="157707"/>
                                </a:lnTo>
                                <a:cubicBezTo>
                                  <a:pt x="75557" y="158373"/>
                                  <a:pt x="76438" y="158724"/>
                                  <a:pt x="77068" y="158373"/>
                                </a:cubicBezTo>
                                <a:cubicBezTo>
                                  <a:pt x="77698" y="158058"/>
                                  <a:pt x="77914" y="157114"/>
                                  <a:pt x="77491" y="156547"/>
                                </a:cubicBezTo>
                                <a:lnTo>
                                  <a:pt x="50044" y="104856"/>
                                </a:lnTo>
                                <a:lnTo>
                                  <a:pt x="50044" y="77239"/>
                                </a:lnTo>
                                <a:lnTo>
                                  <a:pt x="96607" y="63673"/>
                                </a:lnTo>
                                <a:cubicBezTo>
                                  <a:pt x="97201" y="63493"/>
                                  <a:pt x="97624" y="62755"/>
                                  <a:pt x="97444" y="62126"/>
                                </a:cubicBezTo>
                                <a:cubicBezTo>
                                  <a:pt x="97237" y="61496"/>
                                  <a:pt x="96499" y="61109"/>
                                  <a:pt x="95870" y="61280"/>
                                </a:cubicBezTo>
                                <a:lnTo>
                                  <a:pt x="50044" y="74666"/>
                                </a:lnTo>
                                <a:lnTo>
                                  <a:pt x="50044" y="49261"/>
                                </a:lnTo>
                                <a:cubicBezTo>
                                  <a:pt x="50044" y="49055"/>
                                  <a:pt x="50008" y="48875"/>
                                  <a:pt x="49900" y="48704"/>
                                </a:cubicBezTo>
                                <a:cubicBezTo>
                                  <a:pt x="63889" y="48173"/>
                                  <a:pt x="75170" y="37531"/>
                                  <a:pt x="75170" y="24352"/>
                                </a:cubicBezTo>
                                <a:cubicBezTo>
                                  <a:pt x="75170" y="10858"/>
                                  <a:pt x="63322" y="0"/>
                                  <a:pt x="48812"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48" name="Shape 2848"/>
                        <wps:cNvSpPr/>
                        <wps:spPr>
                          <a:xfrm>
                            <a:off x="468318" y="668441"/>
                            <a:ext cx="47759" cy="43819"/>
                          </a:xfrm>
                          <a:custGeom>
                            <a:avLst/>
                            <a:gdLst/>
                            <a:ahLst/>
                            <a:cxnLst/>
                            <a:rect l="0" t="0" r="0" b="0"/>
                            <a:pathLst>
                              <a:path w="47759" h="43819">
                                <a:moveTo>
                                  <a:pt x="23893" y="0"/>
                                </a:moveTo>
                                <a:cubicBezTo>
                                  <a:pt x="37144" y="0"/>
                                  <a:pt x="47759" y="9878"/>
                                  <a:pt x="47759" y="21896"/>
                                </a:cubicBezTo>
                                <a:cubicBezTo>
                                  <a:pt x="47759" y="33951"/>
                                  <a:pt x="37144" y="43819"/>
                                  <a:pt x="23893" y="43819"/>
                                </a:cubicBezTo>
                                <a:cubicBezTo>
                                  <a:pt x="10651" y="43819"/>
                                  <a:pt x="0" y="33951"/>
                                  <a:pt x="0" y="21896"/>
                                </a:cubicBezTo>
                                <a:cubicBezTo>
                                  <a:pt x="0" y="9878"/>
                                  <a:pt x="10651" y="0"/>
                                  <a:pt x="23893"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50" name="Shape 2850"/>
                        <wps:cNvSpPr/>
                        <wps:spPr>
                          <a:xfrm>
                            <a:off x="682529" y="666336"/>
                            <a:ext cx="97624" cy="158760"/>
                          </a:xfrm>
                          <a:custGeom>
                            <a:avLst/>
                            <a:gdLst/>
                            <a:ahLst/>
                            <a:cxnLst/>
                            <a:rect l="0" t="0" r="0" b="0"/>
                            <a:pathLst>
                              <a:path w="97624" h="158760">
                                <a:moveTo>
                                  <a:pt x="48812" y="0"/>
                                </a:moveTo>
                                <a:cubicBezTo>
                                  <a:pt x="34337" y="0"/>
                                  <a:pt x="22463" y="10858"/>
                                  <a:pt x="22463" y="24352"/>
                                </a:cubicBezTo>
                                <a:cubicBezTo>
                                  <a:pt x="22463" y="37531"/>
                                  <a:pt x="33708" y="48137"/>
                                  <a:pt x="47687" y="48704"/>
                                </a:cubicBezTo>
                                <a:cubicBezTo>
                                  <a:pt x="47588" y="48875"/>
                                  <a:pt x="47553" y="49055"/>
                                  <a:pt x="47553" y="49262"/>
                                </a:cubicBezTo>
                                <a:lnTo>
                                  <a:pt x="47553" y="74954"/>
                                </a:lnTo>
                                <a:lnTo>
                                  <a:pt x="1727" y="61280"/>
                                </a:lnTo>
                                <a:cubicBezTo>
                                  <a:pt x="1583" y="61208"/>
                                  <a:pt x="1412" y="61181"/>
                                  <a:pt x="1232" y="61208"/>
                                </a:cubicBezTo>
                                <a:cubicBezTo>
                                  <a:pt x="639" y="61244"/>
                                  <a:pt x="108" y="61739"/>
                                  <a:pt x="36" y="62333"/>
                                </a:cubicBezTo>
                                <a:cubicBezTo>
                                  <a:pt x="0" y="62935"/>
                                  <a:pt x="423" y="63529"/>
                                  <a:pt x="1026" y="63673"/>
                                </a:cubicBezTo>
                                <a:lnTo>
                                  <a:pt x="47553" y="77590"/>
                                </a:lnTo>
                                <a:lnTo>
                                  <a:pt x="47553" y="104892"/>
                                </a:lnTo>
                                <a:lnTo>
                                  <a:pt x="20529" y="156763"/>
                                </a:lnTo>
                                <a:cubicBezTo>
                                  <a:pt x="20214" y="157357"/>
                                  <a:pt x="20457" y="158166"/>
                                  <a:pt x="21050" y="158445"/>
                                </a:cubicBezTo>
                                <a:cubicBezTo>
                                  <a:pt x="21653" y="158760"/>
                                  <a:pt x="22463" y="158481"/>
                                  <a:pt x="22778" y="157914"/>
                                </a:cubicBezTo>
                                <a:lnTo>
                                  <a:pt x="48776" y="107807"/>
                                </a:lnTo>
                                <a:lnTo>
                                  <a:pt x="75314" y="157671"/>
                                </a:lnTo>
                                <a:cubicBezTo>
                                  <a:pt x="75557" y="158373"/>
                                  <a:pt x="76438" y="158688"/>
                                  <a:pt x="77068" y="158373"/>
                                </a:cubicBezTo>
                                <a:cubicBezTo>
                                  <a:pt x="77698" y="158023"/>
                                  <a:pt x="77914" y="157114"/>
                                  <a:pt x="77491" y="156547"/>
                                </a:cubicBezTo>
                                <a:lnTo>
                                  <a:pt x="50044" y="104856"/>
                                </a:lnTo>
                                <a:lnTo>
                                  <a:pt x="50044" y="77239"/>
                                </a:lnTo>
                                <a:lnTo>
                                  <a:pt x="96607" y="63673"/>
                                </a:lnTo>
                                <a:cubicBezTo>
                                  <a:pt x="97201" y="63493"/>
                                  <a:pt x="97624" y="62719"/>
                                  <a:pt x="97453" y="62126"/>
                                </a:cubicBezTo>
                                <a:cubicBezTo>
                                  <a:pt x="97237" y="61496"/>
                                  <a:pt x="96499" y="61073"/>
                                  <a:pt x="95869" y="61280"/>
                                </a:cubicBezTo>
                                <a:lnTo>
                                  <a:pt x="50044" y="74675"/>
                                </a:lnTo>
                                <a:lnTo>
                                  <a:pt x="50044" y="49262"/>
                                </a:lnTo>
                                <a:cubicBezTo>
                                  <a:pt x="50044" y="49055"/>
                                  <a:pt x="50008" y="48875"/>
                                  <a:pt x="49900" y="48704"/>
                                </a:cubicBezTo>
                                <a:cubicBezTo>
                                  <a:pt x="63889" y="48173"/>
                                  <a:pt x="75170" y="37531"/>
                                  <a:pt x="75170" y="24352"/>
                                </a:cubicBezTo>
                                <a:cubicBezTo>
                                  <a:pt x="75170" y="10858"/>
                                  <a:pt x="63331" y="0"/>
                                  <a:pt x="48812"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51" name="Shape 2851"/>
                        <wps:cNvSpPr/>
                        <wps:spPr>
                          <a:xfrm>
                            <a:off x="707448" y="668793"/>
                            <a:ext cx="47759" cy="43819"/>
                          </a:xfrm>
                          <a:custGeom>
                            <a:avLst/>
                            <a:gdLst/>
                            <a:ahLst/>
                            <a:cxnLst/>
                            <a:rect l="0" t="0" r="0" b="0"/>
                            <a:pathLst>
                              <a:path w="47759" h="43819">
                                <a:moveTo>
                                  <a:pt x="23893" y="0"/>
                                </a:moveTo>
                                <a:cubicBezTo>
                                  <a:pt x="37144" y="0"/>
                                  <a:pt x="47759" y="9841"/>
                                  <a:pt x="47759" y="21896"/>
                                </a:cubicBezTo>
                                <a:cubicBezTo>
                                  <a:pt x="47759" y="33951"/>
                                  <a:pt x="37144" y="43819"/>
                                  <a:pt x="23893" y="43819"/>
                                </a:cubicBezTo>
                                <a:cubicBezTo>
                                  <a:pt x="10651" y="43819"/>
                                  <a:pt x="0" y="33951"/>
                                  <a:pt x="0" y="21896"/>
                                </a:cubicBezTo>
                                <a:cubicBezTo>
                                  <a:pt x="0" y="9841"/>
                                  <a:pt x="10651" y="0"/>
                                  <a:pt x="23893"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53" name="Shape 2853"/>
                        <wps:cNvSpPr/>
                        <wps:spPr>
                          <a:xfrm>
                            <a:off x="530588" y="579085"/>
                            <a:ext cx="162421" cy="264111"/>
                          </a:xfrm>
                          <a:custGeom>
                            <a:avLst/>
                            <a:gdLst/>
                            <a:ahLst/>
                            <a:cxnLst/>
                            <a:rect l="0" t="0" r="0" b="0"/>
                            <a:pathLst>
                              <a:path w="162421" h="264111">
                                <a:moveTo>
                                  <a:pt x="81242" y="0"/>
                                </a:moveTo>
                                <a:cubicBezTo>
                                  <a:pt x="57097" y="0"/>
                                  <a:pt x="37351" y="18055"/>
                                  <a:pt x="37351" y="40508"/>
                                </a:cubicBezTo>
                                <a:cubicBezTo>
                                  <a:pt x="37351" y="62440"/>
                                  <a:pt x="56081" y="80118"/>
                                  <a:pt x="79344" y="81026"/>
                                </a:cubicBezTo>
                                <a:cubicBezTo>
                                  <a:pt x="79209" y="81314"/>
                                  <a:pt x="79101" y="81629"/>
                                  <a:pt x="79101" y="81943"/>
                                </a:cubicBezTo>
                                <a:lnTo>
                                  <a:pt x="79101" y="124710"/>
                                </a:lnTo>
                                <a:lnTo>
                                  <a:pt x="2915" y="101941"/>
                                </a:lnTo>
                                <a:cubicBezTo>
                                  <a:pt x="2636" y="101834"/>
                                  <a:pt x="2357" y="101798"/>
                                  <a:pt x="2069" y="101834"/>
                                </a:cubicBezTo>
                                <a:cubicBezTo>
                                  <a:pt x="1088" y="101870"/>
                                  <a:pt x="171" y="102742"/>
                                  <a:pt x="108" y="103732"/>
                                </a:cubicBezTo>
                                <a:cubicBezTo>
                                  <a:pt x="0" y="104712"/>
                                  <a:pt x="738" y="105702"/>
                                  <a:pt x="1718" y="105945"/>
                                </a:cubicBezTo>
                                <a:lnTo>
                                  <a:pt x="79101" y="129100"/>
                                </a:lnTo>
                                <a:lnTo>
                                  <a:pt x="79101" y="174503"/>
                                </a:lnTo>
                                <a:lnTo>
                                  <a:pt x="34158" y="260774"/>
                                </a:lnTo>
                                <a:cubicBezTo>
                                  <a:pt x="33627" y="261754"/>
                                  <a:pt x="34086" y="263094"/>
                                  <a:pt x="35066" y="263616"/>
                                </a:cubicBezTo>
                                <a:cubicBezTo>
                                  <a:pt x="36020" y="264111"/>
                                  <a:pt x="37387" y="263688"/>
                                  <a:pt x="37882" y="262708"/>
                                </a:cubicBezTo>
                                <a:lnTo>
                                  <a:pt x="81170" y="179388"/>
                                </a:lnTo>
                                <a:lnTo>
                                  <a:pt x="125313" y="262357"/>
                                </a:lnTo>
                                <a:cubicBezTo>
                                  <a:pt x="125700" y="263446"/>
                                  <a:pt x="127175" y="264039"/>
                                  <a:pt x="128228" y="263481"/>
                                </a:cubicBezTo>
                                <a:cubicBezTo>
                                  <a:pt x="129280" y="262915"/>
                                  <a:pt x="129631" y="261367"/>
                                  <a:pt x="128930" y="260422"/>
                                </a:cubicBezTo>
                                <a:lnTo>
                                  <a:pt x="83248" y="174467"/>
                                </a:lnTo>
                                <a:lnTo>
                                  <a:pt x="83248" y="128507"/>
                                </a:lnTo>
                                <a:lnTo>
                                  <a:pt x="160694" y="105945"/>
                                </a:lnTo>
                                <a:cubicBezTo>
                                  <a:pt x="161747" y="105630"/>
                                  <a:pt x="162421" y="104398"/>
                                  <a:pt x="162097" y="103345"/>
                                </a:cubicBezTo>
                                <a:cubicBezTo>
                                  <a:pt x="161783" y="102293"/>
                                  <a:pt x="160550" y="101618"/>
                                  <a:pt x="159498" y="101941"/>
                                </a:cubicBezTo>
                                <a:lnTo>
                                  <a:pt x="83248" y="124216"/>
                                </a:lnTo>
                                <a:lnTo>
                                  <a:pt x="83248" y="81943"/>
                                </a:lnTo>
                                <a:cubicBezTo>
                                  <a:pt x="83248" y="81629"/>
                                  <a:pt x="83176" y="81314"/>
                                  <a:pt x="83033" y="81026"/>
                                </a:cubicBezTo>
                                <a:cubicBezTo>
                                  <a:pt x="106332" y="80118"/>
                                  <a:pt x="125097" y="62440"/>
                                  <a:pt x="125097" y="40508"/>
                                </a:cubicBezTo>
                                <a:cubicBezTo>
                                  <a:pt x="125097" y="18055"/>
                                  <a:pt x="105351" y="0"/>
                                  <a:pt x="81242"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54" name="Shape 2854"/>
                        <wps:cNvSpPr/>
                        <wps:spPr>
                          <a:xfrm>
                            <a:off x="572050" y="583160"/>
                            <a:ext cx="79488" cy="72876"/>
                          </a:xfrm>
                          <a:custGeom>
                            <a:avLst/>
                            <a:gdLst/>
                            <a:ahLst/>
                            <a:cxnLst/>
                            <a:rect l="0" t="0" r="0" b="0"/>
                            <a:pathLst>
                              <a:path w="79488" h="72876">
                                <a:moveTo>
                                  <a:pt x="39780" y="0"/>
                                </a:moveTo>
                                <a:cubicBezTo>
                                  <a:pt x="61811" y="0"/>
                                  <a:pt x="79488" y="16409"/>
                                  <a:pt x="79488" y="36433"/>
                                </a:cubicBezTo>
                                <a:cubicBezTo>
                                  <a:pt x="79488" y="56504"/>
                                  <a:pt x="61811" y="72876"/>
                                  <a:pt x="39780" y="72876"/>
                                </a:cubicBezTo>
                                <a:cubicBezTo>
                                  <a:pt x="17713" y="72876"/>
                                  <a:pt x="0" y="56504"/>
                                  <a:pt x="0" y="36433"/>
                                </a:cubicBezTo>
                                <a:cubicBezTo>
                                  <a:pt x="0" y="16409"/>
                                  <a:pt x="17713" y="0"/>
                                  <a:pt x="39780" y="0"/>
                                </a:cubicBezTo>
                                <a:close/>
                              </a:path>
                            </a:pathLst>
                          </a:custGeom>
                          <a:ln w="7197" cap="flat">
                            <a:miter lim="100000"/>
                          </a:ln>
                        </wps:spPr>
                        <wps:style>
                          <a:lnRef idx="1">
                            <a:srgbClr val="323232"/>
                          </a:lnRef>
                          <a:fillRef idx="0">
                            <a:srgbClr val="000000">
                              <a:alpha val="0"/>
                            </a:srgbClr>
                          </a:fillRef>
                          <a:effectRef idx="0">
                            <a:scrgbClr r="0" g="0" b="0"/>
                          </a:effectRef>
                          <a:fontRef idx="none"/>
                        </wps:style>
                        <wps:bodyPr/>
                      </wps:wsp>
                      <wps:wsp>
                        <wps:cNvPr id="2856" name="Shape 2856"/>
                        <wps:cNvSpPr/>
                        <wps:spPr>
                          <a:xfrm>
                            <a:off x="932769" y="31944"/>
                            <a:ext cx="215902" cy="179918"/>
                          </a:xfrm>
                          <a:custGeom>
                            <a:avLst/>
                            <a:gdLst/>
                            <a:ahLst/>
                            <a:cxnLst/>
                            <a:rect l="0" t="0" r="0" b="0"/>
                            <a:pathLst>
                              <a:path w="215902" h="179918">
                                <a:moveTo>
                                  <a:pt x="0" y="179918"/>
                                </a:moveTo>
                                <a:cubicBezTo>
                                  <a:pt x="0" y="179918"/>
                                  <a:pt x="0" y="0"/>
                                  <a:pt x="215902" y="0"/>
                                </a:cubicBez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57" name="Shape 2857"/>
                        <wps:cNvSpPr/>
                        <wps:spPr>
                          <a:xfrm>
                            <a:off x="1071711" y="0"/>
                            <a:ext cx="86514" cy="63646"/>
                          </a:xfrm>
                          <a:custGeom>
                            <a:avLst/>
                            <a:gdLst/>
                            <a:ahLst/>
                            <a:cxnLst/>
                            <a:rect l="0" t="0" r="0" b="0"/>
                            <a:pathLst>
                              <a:path w="86514" h="63646">
                                <a:moveTo>
                                  <a:pt x="0" y="0"/>
                                </a:moveTo>
                                <a:lnTo>
                                  <a:pt x="86514" y="31944"/>
                                </a:lnTo>
                                <a:lnTo>
                                  <a:pt x="0" y="63646"/>
                                </a:lnTo>
                                <a:cubicBezTo>
                                  <a:pt x="13845" y="44845"/>
                                  <a:pt x="13746" y="19152"/>
                                  <a:pt x="0" y="0"/>
                                </a:cubicBezTo>
                                <a:close/>
                              </a:path>
                            </a:pathLst>
                          </a:custGeom>
                          <a:ln w="4948" cap="flat">
                            <a:round/>
                          </a:ln>
                        </wps:spPr>
                        <wps:style>
                          <a:lnRef idx="1">
                            <a:srgbClr val="787878"/>
                          </a:lnRef>
                          <a:fillRef idx="1">
                            <a:srgbClr val="787878"/>
                          </a:fillRef>
                          <a:effectRef idx="0">
                            <a:scrgbClr r="0" g="0" b="0"/>
                          </a:effectRef>
                          <a:fontRef idx="none"/>
                        </wps:style>
                        <wps:bodyPr/>
                      </wps:wsp>
                      <wps:wsp>
                        <wps:cNvPr id="2858" name="Shape 2858"/>
                        <wps:cNvSpPr/>
                        <wps:spPr>
                          <a:xfrm>
                            <a:off x="393014" y="31944"/>
                            <a:ext cx="215902" cy="179918"/>
                          </a:xfrm>
                          <a:custGeom>
                            <a:avLst/>
                            <a:gdLst/>
                            <a:ahLst/>
                            <a:cxnLst/>
                            <a:rect l="0" t="0" r="0" b="0"/>
                            <a:pathLst>
                              <a:path w="215902" h="179918">
                                <a:moveTo>
                                  <a:pt x="215902" y="179918"/>
                                </a:moveTo>
                                <a:cubicBezTo>
                                  <a:pt x="215902" y="179918"/>
                                  <a:pt x="215902" y="0"/>
                                  <a:pt x="0" y="0"/>
                                </a:cubicBez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59" name="Shape 2859"/>
                        <wps:cNvSpPr/>
                        <wps:spPr>
                          <a:xfrm>
                            <a:off x="383451" y="0"/>
                            <a:ext cx="86487" cy="63646"/>
                          </a:xfrm>
                          <a:custGeom>
                            <a:avLst/>
                            <a:gdLst/>
                            <a:ahLst/>
                            <a:cxnLst/>
                            <a:rect l="0" t="0" r="0" b="0"/>
                            <a:pathLst>
                              <a:path w="86487" h="63646">
                                <a:moveTo>
                                  <a:pt x="86487" y="0"/>
                                </a:moveTo>
                                <a:cubicBezTo>
                                  <a:pt x="72741" y="19152"/>
                                  <a:pt x="72678" y="44845"/>
                                  <a:pt x="86487" y="63646"/>
                                </a:cubicBezTo>
                                <a:lnTo>
                                  <a:pt x="0" y="31944"/>
                                </a:lnTo>
                                <a:lnTo>
                                  <a:pt x="86487" y="0"/>
                                </a:lnTo>
                                <a:close/>
                              </a:path>
                            </a:pathLst>
                          </a:custGeom>
                          <a:ln w="4948" cap="flat">
                            <a:round/>
                          </a:ln>
                        </wps:spPr>
                        <wps:style>
                          <a:lnRef idx="1">
                            <a:srgbClr val="787878"/>
                          </a:lnRef>
                          <a:fillRef idx="1">
                            <a:srgbClr val="787878"/>
                          </a:fillRef>
                          <a:effectRef idx="0">
                            <a:scrgbClr r="0" g="0" b="0"/>
                          </a:effectRef>
                          <a:fontRef idx="none"/>
                        </wps:style>
                        <wps:bodyPr/>
                      </wps:wsp>
                      <wps:wsp>
                        <wps:cNvPr id="2860" name="Shape 2860"/>
                        <wps:cNvSpPr/>
                        <wps:spPr>
                          <a:xfrm>
                            <a:off x="922612" y="48741"/>
                            <a:ext cx="52815" cy="50216"/>
                          </a:xfrm>
                          <a:custGeom>
                            <a:avLst/>
                            <a:gdLst/>
                            <a:ahLst/>
                            <a:cxnLst/>
                            <a:rect l="0" t="0" r="0" b="0"/>
                            <a:pathLst>
                              <a:path w="52815" h="50216">
                                <a:moveTo>
                                  <a:pt x="34364" y="0"/>
                                </a:moveTo>
                                <a:lnTo>
                                  <a:pt x="39007" y="0"/>
                                </a:lnTo>
                                <a:lnTo>
                                  <a:pt x="27024" y="11947"/>
                                </a:lnTo>
                                <a:cubicBezTo>
                                  <a:pt x="20412" y="18523"/>
                                  <a:pt x="14303" y="24955"/>
                                  <a:pt x="13422" y="26214"/>
                                </a:cubicBezTo>
                                <a:cubicBezTo>
                                  <a:pt x="8051" y="33879"/>
                                  <a:pt x="16903" y="43649"/>
                                  <a:pt x="25197" y="39222"/>
                                </a:cubicBezTo>
                                <a:cubicBezTo>
                                  <a:pt x="26322" y="38620"/>
                                  <a:pt x="32502" y="32718"/>
                                  <a:pt x="38934" y="26115"/>
                                </a:cubicBezTo>
                                <a:cubicBezTo>
                                  <a:pt x="45330" y="19467"/>
                                  <a:pt x="50917" y="14061"/>
                                  <a:pt x="51340" y="14061"/>
                                </a:cubicBezTo>
                                <a:cubicBezTo>
                                  <a:pt x="52815" y="14061"/>
                                  <a:pt x="52077" y="22634"/>
                                  <a:pt x="50287" y="26043"/>
                                </a:cubicBezTo>
                                <a:cubicBezTo>
                                  <a:pt x="47786" y="30856"/>
                                  <a:pt x="31764" y="46491"/>
                                  <a:pt x="27518" y="48245"/>
                                </a:cubicBezTo>
                                <a:cubicBezTo>
                                  <a:pt x="22733" y="50216"/>
                                  <a:pt x="17677" y="50045"/>
                                  <a:pt x="12963" y="47723"/>
                                </a:cubicBezTo>
                                <a:cubicBezTo>
                                  <a:pt x="3796" y="43154"/>
                                  <a:pt x="0" y="32889"/>
                                  <a:pt x="4219" y="23893"/>
                                </a:cubicBezTo>
                                <a:cubicBezTo>
                                  <a:pt x="6288" y="19431"/>
                                  <a:pt x="23299" y="2393"/>
                                  <a:pt x="27096" y="990"/>
                                </a:cubicBezTo>
                                <a:cubicBezTo>
                                  <a:pt x="28535" y="459"/>
                                  <a:pt x="31801" y="0"/>
                                  <a:pt x="34364" y="0"/>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61" name="Shape 2861"/>
                        <wps:cNvSpPr/>
                        <wps:spPr>
                          <a:xfrm>
                            <a:off x="949987" y="31874"/>
                            <a:ext cx="42937" cy="40311"/>
                          </a:xfrm>
                          <a:custGeom>
                            <a:avLst/>
                            <a:gdLst/>
                            <a:ahLst/>
                            <a:cxnLst/>
                            <a:rect l="0" t="0" r="0" b="0"/>
                            <a:pathLst>
                              <a:path w="42937" h="40311">
                                <a:moveTo>
                                  <a:pt x="37990" y="0"/>
                                </a:moveTo>
                                <a:cubicBezTo>
                                  <a:pt x="40868" y="0"/>
                                  <a:pt x="42937" y="2780"/>
                                  <a:pt x="42101" y="5452"/>
                                </a:cubicBezTo>
                                <a:cubicBezTo>
                                  <a:pt x="41363" y="7836"/>
                                  <a:pt x="8465" y="40311"/>
                                  <a:pt x="6783" y="40311"/>
                                </a:cubicBezTo>
                                <a:cubicBezTo>
                                  <a:pt x="6009" y="40311"/>
                                  <a:pt x="4741" y="39780"/>
                                  <a:pt x="3931" y="39150"/>
                                </a:cubicBezTo>
                                <a:cubicBezTo>
                                  <a:pt x="0" y="35948"/>
                                  <a:pt x="557" y="35039"/>
                                  <a:pt x="18342" y="17182"/>
                                </a:cubicBezTo>
                                <a:cubicBezTo>
                                  <a:pt x="32223" y="3203"/>
                                  <a:pt x="35912" y="0"/>
                                  <a:pt x="37990" y="0"/>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62" name="Shape 2862"/>
                        <wps:cNvSpPr/>
                        <wps:spPr>
                          <a:xfrm>
                            <a:off x="968572" y="4545"/>
                            <a:ext cx="52581" cy="50314"/>
                          </a:xfrm>
                          <a:custGeom>
                            <a:avLst/>
                            <a:gdLst/>
                            <a:ahLst/>
                            <a:cxnLst/>
                            <a:rect l="0" t="0" r="0" b="0"/>
                            <a:pathLst>
                              <a:path w="52581" h="50314">
                                <a:moveTo>
                                  <a:pt x="36196" y="903"/>
                                </a:moveTo>
                                <a:cubicBezTo>
                                  <a:pt x="45670" y="3538"/>
                                  <a:pt x="52581" y="13863"/>
                                  <a:pt x="49235" y="24172"/>
                                </a:cubicBezTo>
                                <a:cubicBezTo>
                                  <a:pt x="47795" y="28562"/>
                                  <a:pt x="30676" y="46554"/>
                                  <a:pt x="26079" y="48524"/>
                                </a:cubicBezTo>
                                <a:cubicBezTo>
                                  <a:pt x="22742" y="49963"/>
                                  <a:pt x="14555" y="50314"/>
                                  <a:pt x="14555" y="49009"/>
                                </a:cubicBezTo>
                                <a:cubicBezTo>
                                  <a:pt x="14555" y="48524"/>
                                  <a:pt x="19260" y="43774"/>
                                  <a:pt x="25027" y="38440"/>
                                </a:cubicBezTo>
                                <a:cubicBezTo>
                                  <a:pt x="37495" y="26870"/>
                                  <a:pt x="40806" y="22661"/>
                                  <a:pt x="40806" y="18225"/>
                                </a:cubicBezTo>
                                <a:cubicBezTo>
                                  <a:pt x="40806" y="13629"/>
                                  <a:pt x="36550" y="9517"/>
                                  <a:pt x="31810" y="9517"/>
                                </a:cubicBezTo>
                                <a:cubicBezTo>
                                  <a:pt x="28535" y="9517"/>
                                  <a:pt x="27339" y="10462"/>
                                  <a:pt x="15077" y="22661"/>
                                </a:cubicBezTo>
                                <a:cubicBezTo>
                                  <a:pt x="7808" y="29857"/>
                                  <a:pt x="1548" y="35768"/>
                                  <a:pt x="1161" y="35768"/>
                                </a:cubicBezTo>
                                <a:cubicBezTo>
                                  <a:pt x="0" y="35768"/>
                                  <a:pt x="459" y="27644"/>
                                  <a:pt x="1826" y="24415"/>
                                </a:cubicBezTo>
                                <a:cubicBezTo>
                                  <a:pt x="3833" y="19710"/>
                                  <a:pt x="21716" y="2554"/>
                                  <a:pt x="26152" y="1115"/>
                                </a:cubicBezTo>
                                <a:cubicBezTo>
                                  <a:pt x="29595" y="0"/>
                                  <a:pt x="33038" y="24"/>
                                  <a:pt x="36196" y="903"/>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63" name="Shape 2863"/>
                        <wps:cNvSpPr/>
                        <wps:spPr>
                          <a:xfrm>
                            <a:off x="565555" y="48723"/>
                            <a:ext cx="53688" cy="53220"/>
                          </a:xfrm>
                          <a:custGeom>
                            <a:avLst/>
                            <a:gdLst/>
                            <a:ahLst/>
                            <a:cxnLst/>
                            <a:rect l="0" t="0" r="0" b="0"/>
                            <a:pathLst>
                              <a:path w="53688" h="53220">
                                <a:moveTo>
                                  <a:pt x="19075" y="97"/>
                                </a:moveTo>
                                <a:cubicBezTo>
                                  <a:pt x="21529" y="193"/>
                                  <a:pt x="24401" y="634"/>
                                  <a:pt x="26070" y="1358"/>
                                </a:cubicBezTo>
                                <a:cubicBezTo>
                                  <a:pt x="30676" y="3320"/>
                                  <a:pt x="47786" y="21348"/>
                                  <a:pt x="49226" y="25710"/>
                                </a:cubicBezTo>
                                <a:cubicBezTo>
                                  <a:pt x="53688" y="39447"/>
                                  <a:pt x="39915" y="53220"/>
                                  <a:pt x="26178" y="48758"/>
                                </a:cubicBezTo>
                                <a:cubicBezTo>
                                  <a:pt x="21716" y="47318"/>
                                  <a:pt x="3823" y="30208"/>
                                  <a:pt x="1826" y="25459"/>
                                </a:cubicBezTo>
                                <a:cubicBezTo>
                                  <a:pt x="450" y="22229"/>
                                  <a:pt x="0" y="14115"/>
                                  <a:pt x="1151" y="14115"/>
                                </a:cubicBezTo>
                                <a:cubicBezTo>
                                  <a:pt x="1538" y="14115"/>
                                  <a:pt x="7799" y="20016"/>
                                  <a:pt x="15068" y="27222"/>
                                </a:cubicBezTo>
                                <a:cubicBezTo>
                                  <a:pt x="27339" y="39411"/>
                                  <a:pt x="28562" y="40365"/>
                                  <a:pt x="31800" y="40365"/>
                                </a:cubicBezTo>
                                <a:cubicBezTo>
                                  <a:pt x="36541" y="40365"/>
                                  <a:pt x="40796" y="36254"/>
                                  <a:pt x="40796" y="31648"/>
                                </a:cubicBezTo>
                                <a:cubicBezTo>
                                  <a:pt x="40796" y="27258"/>
                                  <a:pt x="37495" y="23002"/>
                                  <a:pt x="25017" y="11443"/>
                                </a:cubicBezTo>
                                <a:cubicBezTo>
                                  <a:pt x="19287" y="6099"/>
                                  <a:pt x="14582" y="1358"/>
                                  <a:pt x="14582" y="900"/>
                                </a:cubicBezTo>
                                <a:cubicBezTo>
                                  <a:pt x="14582" y="247"/>
                                  <a:pt x="16620" y="0"/>
                                  <a:pt x="19075" y="97"/>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64" name="Shape 2864"/>
                        <wps:cNvSpPr/>
                        <wps:spPr>
                          <a:xfrm>
                            <a:off x="546961" y="30966"/>
                            <a:ext cx="42973" cy="40301"/>
                          </a:xfrm>
                          <a:custGeom>
                            <a:avLst/>
                            <a:gdLst/>
                            <a:ahLst/>
                            <a:cxnLst/>
                            <a:rect l="0" t="0" r="0" b="0"/>
                            <a:pathLst>
                              <a:path w="42973" h="40301">
                                <a:moveTo>
                                  <a:pt x="6819" y="0"/>
                                </a:moveTo>
                                <a:cubicBezTo>
                                  <a:pt x="8474" y="0"/>
                                  <a:pt x="41363" y="32466"/>
                                  <a:pt x="42101" y="34859"/>
                                </a:cubicBezTo>
                                <a:cubicBezTo>
                                  <a:pt x="42973" y="37531"/>
                                  <a:pt x="40868" y="40301"/>
                                  <a:pt x="38026" y="40301"/>
                                </a:cubicBezTo>
                                <a:cubicBezTo>
                                  <a:pt x="35912" y="40301"/>
                                  <a:pt x="32259" y="37108"/>
                                  <a:pt x="18343" y="23120"/>
                                </a:cubicBezTo>
                                <a:cubicBezTo>
                                  <a:pt x="603" y="5271"/>
                                  <a:pt x="0" y="4354"/>
                                  <a:pt x="3940" y="1188"/>
                                </a:cubicBezTo>
                                <a:cubicBezTo>
                                  <a:pt x="4741" y="522"/>
                                  <a:pt x="6045" y="0"/>
                                  <a:pt x="6819" y="0"/>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65" name="Shape 2865"/>
                        <wps:cNvSpPr/>
                        <wps:spPr>
                          <a:xfrm>
                            <a:off x="519586" y="4185"/>
                            <a:ext cx="52815" cy="50215"/>
                          </a:xfrm>
                          <a:custGeom>
                            <a:avLst/>
                            <a:gdLst/>
                            <a:ahLst/>
                            <a:cxnLst/>
                            <a:rect l="0" t="0" r="0" b="0"/>
                            <a:pathLst>
                              <a:path w="52815" h="50215">
                                <a:moveTo>
                                  <a:pt x="27518" y="2006"/>
                                </a:moveTo>
                                <a:cubicBezTo>
                                  <a:pt x="31765" y="3760"/>
                                  <a:pt x="47795" y="19359"/>
                                  <a:pt x="50287" y="24181"/>
                                </a:cubicBezTo>
                                <a:cubicBezTo>
                                  <a:pt x="52077" y="27581"/>
                                  <a:pt x="52815" y="36164"/>
                                  <a:pt x="51340" y="36164"/>
                                </a:cubicBezTo>
                                <a:cubicBezTo>
                                  <a:pt x="50953" y="36164"/>
                                  <a:pt x="45367" y="30748"/>
                                  <a:pt x="38934" y="24145"/>
                                </a:cubicBezTo>
                                <a:cubicBezTo>
                                  <a:pt x="32502" y="17497"/>
                                  <a:pt x="26358" y="11596"/>
                                  <a:pt x="25234" y="11002"/>
                                </a:cubicBezTo>
                                <a:cubicBezTo>
                                  <a:pt x="16939" y="6576"/>
                                  <a:pt x="8087" y="16337"/>
                                  <a:pt x="13422" y="24001"/>
                                </a:cubicBezTo>
                                <a:cubicBezTo>
                                  <a:pt x="14304" y="25269"/>
                                  <a:pt x="20457" y="31702"/>
                                  <a:pt x="27024" y="38269"/>
                                </a:cubicBezTo>
                                <a:lnTo>
                                  <a:pt x="39042" y="50215"/>
                                </a:lnTo>
                                <a:lnTo>
                                  <a:pt x="34365" y="50215"/>
                                </a:lnTo>
                                <a:cubicBezTo>
                                  <a:pt x="31837" y="50215"/>
                                  <a:pt x="28535" y="49756"/>
                                  <a:pt x="27096" y="49235"/>
                                </a:cubicBezTo>
                                <a:cubicBezTo>
                                  <a:pt x="23335" y="47822"/>
                                  <a:pt x="6288" y="30784"/>
                                  <a:pt x="4219" y="26322"/>
                                </a:cubicBezTo>
                                <a:cubicBezTo>
                                  <a:pt x="0" y="17326"/>
                                  <a:pt x="3796" y="7062"/>
                                  <a:pt x="12972" y="2528"/>
                                </a:cubicBezTo>
                                <a:cubicBezTo>
                                  <a:pt x="17677" y="180"/>
                                  <a:pt x="22742" y="0"/>
                                  <a:pt x="27518" y="2006"/>
                                </a:cubicBezTo>
                                <a:close/>
                              </a:path>
                            </a:pathLst>
                          </a:custGeom>
                          <a:ln w="0" cap="flat">
                            <a:round/>
                          </a:ln>
                        </wps:spPr>
                        <wps:style>
                          <a:lnRef idx="0">
                            <a:srgbClr val="000000">
                              <a:alpha val="0"/>
                            </a:srgbClr>
                          </a:lnRef>
                          <a:fillRef idx="1">
                            <a:srgbClr val="787878"/>
                          </a:fillRef>
                          <a:effectRef idx="0">
                            <a:scrgbClr r="0" g="0" b="0"/>
                          </a:effectRef>
                          <a:fontRef idx="none"/>
                        </wps:style>
                        <wps:bodyPr/>
                      </wps:wsp>
                      <wps:wsp>
                        <wps:cNvPr id="2874" name="Shape 2874"/>
                        <wps:cNvSpPr/>
                        <wps:spPr>
                          <a:xfrm>
                            <a:off x="2131511" y="348349"/>
                            <a:ext cx="21149" cy="126995"/>
                          </a:xfrm>
                          <a:custGeom>
                            <a:avLst/>
                            <a:gdLst/>
                            <a:ahLst/>
                            <a:cxnLst/>
                            <a:rect l="0" t="0" r="0" b="0"/>
                            <a:pathLst>
                              <a:path w="21149" h="126995">
                                <a:moveTo>
                                  <a:pt x="21149" y="0"/>
                                </a:moveTo>
                                <a:lnTo>
                                  <a:pt x="0"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75" name="Shape 2875"/>
                        <wps:cNvSpPr/>
                        <wps:spPr>
                          <a:xfrm>
                            <a:off x="1993938" y="475344"/>
                            <a:ext cx="359832" cy="137575"/>
                          </a:xfrm>
                          <a:custGeom>
                            <a:avLst/>
                            <a:gdLst/>
                            <a:ahLst/>
                            <a:cxnLst/>
                            <a:rect l="0" t="0" r="0" b="0"/>
                            <a:pathLst>
                              <a:path w="359832" h="137575">
                                <a:moveTo>
                                  <a:pt x="137573" y="0"/>
                                </a:moveTo>
                                <a:lnTo>
                                  <a:pt x="359832" y="0"/>
                                </a:lnTo>
                                <a:lnTo>
                                  <a:pt x="222228" y="137575"/>
                                </a:lnTo>
                                <a:lnTo>
                                  <a:pt x="0" y="137575"/>
                                </a:lnTo>
                                <a:lnTo>
                                  <a:pt x="137573" y="0"/>
                                </a:lnTo>
                                <a:close/>
                              </a:path>
                            </a:pathLst>
                          </a:custGeom>
                          <a:ln w="6112" cap="flat">
                            <a:round/>
                          </a:ln>
                        </wps:spPr>
                        <wps:style>
                          <a:lnRef idx="1">
                            <a:srgbClr val="787878"/>
                          </a:lnRef>
                          <a:fillRef idx="1">
                            <a:srgbClr val="DEDEDE"/>
                          </a:fillRef>
                          <a:effectRef idx="0">
                            <a:scrgbClr r="0" g="0" b="0"/>
                          </a:effectRef>
                          <a:fontRef idx="none"/>
                        </wps:style>
                        <wps:bodyPr/>
                      </wps:wsp>
                      <wps:wsp>
                        <wps:cNvPr id="2876" name="Shape 2876"/>
                        <wps:cNvSpPr/>
                        <wps:spPr>
                          <a:xfrm>
                            <a:off x="2068012" y="348349"/>
                            <a:ext cx="211646" cy="84651"/>
                          </a:xfrm>
                          <a:custGeom>
                            <a:avLst/>
                            <a:gdLst/>
                            <a:ahLst/>
                            <a:cxnLst/>
                            <a:rect l="0" t="0" r="0" b="0"/>
                            <a:pathLst>
                              <a:path w="211646" h="84651">
                                <a:moveTo>
                                  <a:pt x="84655" y="0"/>
                                </a:moveTo>
                                <a:lnTo>
                                  <a:pt x="211646" y="0"/>
                                </a:lnTo>
                                <a:lnTo>
                                  <a:pt x="126998" y="84651"/>
                                </a:lnTo>
                                <a:lnTo>
                                  <a:pt x="0" y="84651"/>
                                </a:lnTo>
                                <a:lnTo>
                                  <a:pt x="84655" y="0"/>
                                </a:lnTo>
                                <a:close/>
                              </a:path>
                            </a:pathLst>
                          </a:custGeom>
                          <a:ln w="6112" cap="flat">
                            <a:round/>
                          </a:ln>
                        </wps:spPr>
                        <wps:style>
                          <a:lnRef idx="1">
                            <a:srgbClr val="787878"/>
                          </a:lnRef>
                          <a:fillRef idx="1">
                            <a:srgbClr val="B4B4B4"/>
                          </a:fillRef>
                          <a:effectRef idx="0">
                            <a:scrgbClr r="0" g="0" b="0"/>
                          </a:effectRef>
                          <a:fontRef idx="none"/>
                        </wps:style>
                        <wps:bodyPr/>
                      </wps:wsp>
                      <wps:wsp>
                        <wps:cNvPr id="2877" name="Shape 2877"/>
                        <wps:cNvSpPr/>
                        <wps:spPr>
                          <a:xfrm>
                            <a:off x="1993936" y="433000"/>
                            <a:ext cx="74073" cy="179918"/>
                          </a:xfrm>
                          <a:custGeom>
                            <a:avLst/>
                            <a:gdLst/>
                            <a:ahLst/>
                            <a:cxnLst/>
                            <a:rect l="0" t="0" r="0" b="0"/>
                            <a:pathLst>
                              <a:path w="74073" h="179918">
                                <a:moveTo>
                                  <a:pt x="0" y="179918"/>
                                </a:moveTo>
                                <a:lnTo>
                                  <a:pt x="74073"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78" name="Shape 2878"/>
                        <wps:cNvSpPr/>
                        <wps:spPr>
                          <a:xfrm>
                            <a:off x="2195004" y="433000"/>
                            <a:ext cx="21158" cy="179918"/>
                          </a:xfrm>
                          <a:custGeom>
                            <a:avLst/>
                            <a:gdLst/>
                            <a:ahLst/>
                            <a:cxnLst/>
                            <a:rect l="0" t="0" r="0" b="0"/>
                            <a:pathLst>
                              <a:path w="21158" h="179918">
                                <a:moveTo>
                                  <a:pt x="0" y="0"/>
                                </a:moveTo>
                                <a:lnTo>
                                  <a:pt x="21158"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79" name="Shape 2879"/>
                        <wps:cNvSpPr/>
                        <wps:spPr>
                          <a:xfrm>
                            <a:off x="2279664" y="348349"/>
                            <a:ext cx="74108" cy="126995"/>
                          </a:xfrm>
                          <a:custGeom>
                            <a:avLst/>
                            <a:gdLst/>
                            <a:ahLst/>
                            <a:cxnLst/>
                            <a:rect l="0" t="0" r="0" b="0"/>
                            <a:pathLst>
                              <a:path w="74108" h="126995">
                                <a:moveTo>
                                  <a:pt x="0" y="0"/>
                                </a:moveTo>
                                <a:lnTo>
                                  <a:pt x="74108"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80" name="Shape 2880"/>
                        <wps:cNvSpPr/>
                        <wps:spPr>
                          <a:xfrm>
                            <a:off x="2811827" y="595423"/>
                            <a:ext cx="52815" cy="50215"/>
                          </a:xfrm>
                          <a:custGeom>
                            <a:avLst/>
                            <a:gdLst/>
                            <a:ahLst/>
                            <a:cxnLst/>
                            <a:rect l="0" t="0" r="0" b="0"/>
                            <a:pathLst>
                              <a:path w="52815" h="50215">
                                <a:moveTo>
                                  <a:pt x="34365" y="0"/>
                                </a:moveTo>
                                <a:lnTo>
                                  <a:pt x="39006" y="0"/>
                                </a:lnTo>
                                <a:lnTo>
                                  <a:pt x="27024" y="11947"/>
                                </a:lnTo>
                                <a:cubicBezTo>
                                  <a:pt x="20412" y="18514"/>
                                  <a:pt x="14304" y="24946"/>
                                  <a:pt x="13422" y="26214"/>
                                </a:cubicBezTo>
                                <a:cubicBezTo>
                                  <a:pt x="8043" y="33870"/>
                                  <a:pt x="16904" y="43639"/>
                                  <a:pt x="25198" y="39213"/>
                                </a:cubicBezTo>
                                <a:cubicBezTo>
                                  <a:pt x="26322" y="38619"/>
                                  <a:pt x="32503" y="32709"/>
                                  <a:pt x="38935" y="26106"/>
                                </a:cubicBezTo>
                                <a:cubicBezTo>
                                  <a:pt x="45331" y="19467"/>
                                  <a:pt x="50917" y="14051"/>
                                  <a:pt x="51340" y="14051"/>
                                </a:cubicBezTo>
                                <a:cubicBezTo>
                                  <a:pt x="52815" y="14051"/>
                                  <a:pt x="52042" y="22625"/>
                                  <a:pt x="50288" y="26034"/>
                                </a:cubicBezTo>
                                <a:cubicBezTo>
                                  <a:pt x="47786" y="30847"/>
                                  <a:pt x="31765" y="46455"/>
                                  <a:pt x="27510" y="48245"/>
                                </a:cubicBezTo>
                                <a:cubicBezTo>
                                  <a:pt x="22697" y="50215"/>
                                  <a:pt x="17677" y="50035"/>
                                  <a:pt x="12964" y="47714"/>
                                </a:cubicBezTo>
                                <a:cubicBezTo>
                                  <a:pt x="3760" y="43153"/>
                                  <a:pt x="0" y="32889"/>
                                  <a:pt x="4219" y="23893"/>
                                </a:cubicBezTo>
                                <a:cubicBezTo>
                                  <a:pt x="6288" y="19431"/>
                                  <a:pt x="23299" y="2384"/>
                                  <a:pt x="27087" y="981"/>
                                </a:cubicBezTo>
                                <a:cubicBezTo>
                                  <a:pt x="28535" y="459"/>
                                  <a:pt x="31800" y="0"/>
                                  <a:pt x="34365"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1" name="Shape 2881"/>
                        <wps:cNvSpPr/>
                        <wps:spPr>
                          <a:xfrm>
                            <a:off x="2839166" y="578556"/>
                            <a:ext cx="42973" cy="40301"/>
                          </a:xfrm>
                          <a:custGeom>
                            <a:avLst/>
                            <a:gdLst/>
                            <a:ahLst/>
                            <a:cxnLst/>
                            <a:rect l="0" t="0" r="0" b="0"/>
                            <a:pathLst>
                              <a:path w="42973" h="40301">
                                <a:moveTo>
                                  <a:pt x="38017" y="0"/>
                                </a:moveTo>
                                <a:cubicBezTo>
                                  <a:pt x="40904" y="0"/>
                                  <a:pt x="42973" y="2770"/>
                                  <a:pt x="42128" y="5442"/>
                                </a:cubicBezTo>
                                <a:cubicBezTo>
                                  <a:pt x="41390" y="7835"/>
                                  <a:pt x="8501" y="40301"/>
                                  <a:pt x="6819" y="40301"/>
                                </a:cubicBezTo>
                                <a:cubicBezTo>
                                  <a:pt x="6045" y="40301"/>
                                  <a:pt x="4777" y="39780"/>
                                  <a:pt x="3967" y="39141"/>
                                </a:cubicBezTo>
                                <a:cubicBezTo>
                                  <a:pt x="0" y="35947"/>
                                  <a:pt x="594" y="35030"/>
                                  <a:pt x="18379" y="17182"/>
                                </a:cubicBezTo>
                                <a:cubicBezTo>
                                  <a:pt x="32259" y="3194"/>
                                  <a:pt x="35948" y="0"/>
                                  <a:pt x="38017"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2" name="Shape 2882"/>
                        <wps:cNvSpPr/>
                        <wps:spPr>
                          <a:xfrm>
                            <a:off x="2857787" y="551226"/>
                            <a:ext cx="52572" cy="50305"/>
                          </a:xfrm>
                          <a:custGeom>
                            <a:avLst/>
                            <a:gdLst/>
                            <a:ahLst/>
                            <a:cxnLst/>
                            <a:rect l="0" t="0" r="0" b="0"/>
                            <a:pathLst>
                              <a:path w="52572" h="50305">
                                <a:moveTo>
                                  <a:pt x="36192" y="902"/>
                                </a:moveTo>
                                <a:cubicBezTo>
                                  <a:pt x="45669" y="3537"/>
                                  <a:pt x="52572" y="13860"/>
                                  <a:pt x="49199" y="24163"/>
                                </a:cubicBezTo>
                                <a:cubicBezTo>
                                  <a:pt x="47796" y="28553"/>
                                  <a:pt x="30676" y="46545"/>
                                  <a:pt x="26080" y="48515"/>
                                </a:cubicBezTo>
                                <a:cubicBezTo>
                                  <a:pt x="22706" y="49954"/>
                                  <a:pt x="14547" y="50305"/>
                                  <a:pt x="14547" y="49010"/>
                                </a:cubicBezTo>
                                <a:cubicBezTo>
                                  <a:pt x="14547" y="48515"/>
                                  <a:pt x="19261" y="43774"/>
                                  <a:pt x="25018" y="38431"/>
                                </a:cubicBezTo>
                                <a:cubicBezTo>
                                  <a:pt x="37495" y="26871"/>
                                  <a:pt x="40797" y="22652"/>
                                  <a:pt x="40797" y="18226"/>
                                </a:cubicBezTo>
                                <a:cubicBezTo>
                                  <a:pt x="40797" y="13620"/>
                                  <a:pt x="36550" y="9509"/>
                                  <a:pt x="31801" y="9509"/>
                                </a:cubicBezTo>
                                <a:cubicBezTo>
                                  <a:pt x="28535" y="9509"/>
                                  <a:pt x="27339" y="10462"/>
                                  <a:pt x="15077" y="22652"/>
                                </a:cubicBezTo>
                                <a:cubicBezTo>
                                  <a:pt x="7764" y="29857"/>
                                  <a:pt x="1512" y="35759"/>
                                  <a:pt x="1161" y="35759"/>
                                </a:cubicBezTo>
                                <a:cubicBezTo>
                                  <a:pt x="0" y="35759"/>
                                  <a:pt x="459" y="27644"/>
                                  <a:pt x="1826" y="24415"/>
                                </a:cubicBezTo>
                                <a:cubicBezTo>
                                  <a:pt x="3832" y="19701"/>
                                  <a:pt x="21717" y="2555"/>
                                  <a:pt x="26143" y="1115"/>
                                </a:cubicBezTo>
                                <a:cubicBezTo>
                                  <a:pt x="29588" y="0"/>
                                  <a:pt x="33033" y="24"/>
                                  <a:pt x="36192" y="902"/>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3" name="Shape 2883"/>
                        <wps:cNvSpPr/>
                        <wps:spPr>
                          <a:xfrm>
                            <a:off x="1911111" y="851206"/>
                            <a:ext cx="53697" cy="53236"/>
                          </a:xfrm>
                          <a:custGeom>
                            <a:avLst/>
                            <a:gdLst/>
                            <a:ahLst/>
                            <a:cxnLst/>
                            <a:rect l="0" t="0" r="0" b="0"/>
                            <a:pathLst>
                              <a:path w="53697" h="53236">
                                <a:moveTo>
                                  <a:pt x="34631" y="102"/>
                                </a:moveTo>
                                <a:cubicBezTo>
                                  <a:pt x="37095" y="0"/>
                                  <a:pt x="39142" y="245"/>
                                  <a:pt x="39142" y="915"/>
                                </a:cubicBezTo>
                                <a:cubicBezTo>
                                  <a:pt x="39142" y="1374"/>
                                  <a:pt x="34437" y="6115"/>
                                  <a:pt x="28670" y="11459"/>
                                </a:cubicBezTo>
                                <a:cubicBezTo>
                                  <a:pt x="16202" y="23019"/>
                                  <a:pt x="12891" y="27274"/>
                                  <a:pt x="12891" y="31664"/>
                                </a:cubicBezTo>
                                <a:cubicBezTo>
                                  <a:pt x="12891" y="36269"/>
                                  <a:pt x="17146" y="40380"/>
                                  <a:pt x="21887" y="40380"/>
                                </a:cubicBezTo>
                                <a:cubicBezTo>
                                  <a:pt x="25162" y="40380"/>
                                  <a:pt x="26350" y="39427"/>
                                  <a:pt x="38620" y="27238"/>
                                </a:cubicBezTo>
                                <a:cubicBezTo>
                                  <a:pt x="45924" y="20032"/>
                                  <a:pt x="52150" y="14131"/>
                                  <a:pt x="52536" y="14131"/>
                                </a:cubicBezTo>
                                <a:cubicBezTo>
                                  <a:pt x="53697" y="14131"/>
                                  <a:pt x="53238" y="22245"/>
                                  <a:pt x="51862" y="25474"/>
                                </a:cubicBezTo>
                                <a:cubicBezTo>
                                  <a:pt x="49864" y="30188"/>
                                  <a:pt x="31972" y="47335"/>
                                  <a:pt x="27546" y="48774"/>
                                </a:cubicBezTo>
                                <a:cubicBezTo>
                                  <a:pt x="13773" y="53236"/>
                                  <a:pt x="0" y="39463"/>
                                  <a:pt x="4498" y="25726"/>
                                </a:cubicBezTo>
                                <a:cubicBezTo>
                                  <a:pt x="5902" y="21363"/>
                                  <a:pt x="23012" y="3335"/>
                                  <a:pt x="27618" y="1374"/>
                                </a:cubicBezTo>
                                <a:cubicBezTo>
                                  <a:pt x="29287" y="655"/>
                                  <a:pt x="32168" y="205"/>
                                  <a:pt x="34631" y="102"/>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4" name="Shape 2884"/>
                        <wps:cNvSpPr/>
                        <wps:spPr>
                          <a:xfrm>
                            <a:off x="1940455" y="833464"/>
                            <a:ext cx="42974" cy="40302"/>
                          </a:xfrm>
                          <a:custGeom>
                            <a:avLst/>
                            <a:gdLst/>
                            <a:ahLst/>
                            <a:cxnLst/>
                            <a:rect l="0" t="0" r="0" b="0"/>
                            <a:pathLst>
                              <a:path w="42974" h="40302">
                                <a:moveTo>
                                  <a:pt x="36155" y="0"/>
                                </a:moveTo>
                                <a:cubicBezTo>
                                  <a:pt x="36928" y="0"/>
                                  <a:pt x="38197" y="522"/>
                                  <a:pt x="38998" y="1160"/>
                                </a:cubicBezTo>
                                <a:cubicBezTo>
                                  <a:pt x="42974" y="4354"/>
                                  <a:pt x="42371" y="5272"/>
                                  <a:pt x="24595" y="23120"/>
                                </a:cubicBezTo>
                                <a:cubicBezTo>
                                  <a:pt x="10714" y="37108"/>
                                  <a:pt x="7026" y="40302"/>
                                  <a:pt x="4948" y="40302"/>
                                </a:cubicBezTo>
                                <a:cubicBezTo>
                                  <a:pt x="2069" y="40302"/>
                                  <a:pt x="0" y="37531"/>
                                  <a:pt x="837" y="34859"/>
                                </a:cubicBezTo>
                                <a:cubicBezTo>
                                  <a:pt x="1574" y="32466"/>
                                  <a:pt x="34472" y="0"/>
                                  <a:pt x="36155"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5" name="Shape 2885"/>
                        <wps:cNvSpPr/>
                        <wps:spPr>
                          <a:xfrm>
                            <a:off x="1957953" y="806683"/>
                            <a:ext cx="52815" cy="50216"/>
                          </a:xfrm>
                          <a:custGeom>
                            <a:avLst/>
                            <a:gdLst/>
                            <a:ahLst/>
                            <a:cxnLst/>
                            <a:rect l="0" t="0" r="0" b="0"/>
                            <a:pathLst>
                              <a:path w="52815" h="50216">
                                <a:moveTo>
                                  <a:pt x="25297" y="1970"/>
                                </a:moveTo>
                                <a:cubicBezTo>
                                  <a:pt x="30082" y="0"/>
                                  <a:pt x="35138" y="180"/>
                                  <a:pt x="39843" y="2528"/>
                                </a:cubicBezTo>
                                <a:cubicBezTo>
                                  <a:pt x="49019" y="7062"/>
                                  <a:pt x="52815" y="17326"/>
                                  <a:pt x="48596" y="26322"/>
                                </a:cubicBezTo>
                                <a:cubicBezTo>
                                  <a:pt x="46527" y="30784"/>
                                  <a:pt x="29515" y="47832"/>
                                  <a:pt x="25719" y="49235"/>
                                </a:cubicBezTo>
                                <a:cubicBezTo>
                                  <a:pt x="24280" y="49757"/>
                                  <a:pt x="21014" y="50216"/>
                                  <a:pt x="18450" y="50216"/>
                                </a:cubicBezTo>
                                <a:lnTo>
                                  <a:pt x="13808" y="50216"/>
                                </a:lnTo>
                                <a:lnTo>
                                  <a:pt x="25791" y="38269"/>
                                </a:lnTo>
                                <a:cubicBezTo>
                                  <a:pt x="32394" y="31702"/>
                                  <a:pt x="38512" y="25270"/>
                                  <a:pt x="39393" y="24001"/>
                                </a:cubicBezTo>
                                <a:cubicBezTo>
                                  <a:pt x="44764" y="16346"/>
                                  <a:pt x="35912" y="6576"/>
                                  <a:pt x="27617" y="11002"/>
                                </a:cubicBezTo>
                                <a:cubicBezTo>
                                  <a:pt x="26493" y="11596"/>
                                  <a:pt x="20313" y="17497"/>
                                  <a:pt x="13881" y="24109"/>
                                </a:cubicBezTo>
                                <a:cubicBezTo>
                                  <a:pt x="7484" y="30748"/>
                                  <a:pt x="1898" y="36164"/>
                                  <a:pt x="1475" y="36164"/>
                                </a:cubicBezTo>
                                <a:cubicBezTo>
                                  <a:pt x="0" y="36164"/>
                                  <a:pt x="774" y="27591"/>
                                  <a:pt x="2528" y="24181"/>
                                </a:cubicBezTo>
                                <a:cubicBezTo>
                                  <a:pt x="5020" y="19359"/>
                                  <a:pt x="21050" y="3760"/>
                                  <a:pt x="25297" y="197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886" name="Shape 2886"/>
                        <wps:cNvSpPr/>
                        <wps:spPr>
                          <a:xfrm>
                            <a:off x="3088236" y="185334"/>
                            <a:ext cx="21194" cy="127031"/>
                          </a:xfrm>
                          <a:custGeom>
                            <a:avLst/>
                            <a:gdLst/>
                            <a:ahLst/>
                            <a:cxnLst/>
                            <a:rect l="0" t="0" r="0" b="0"/>
                            <a:pathLst>
                              <a:path w="21194" h="127031">
                                <a:moveTo>
                                  <a:pt x="21194" y="0"/>
                                </a:moveTo>
                                <a:lnTo>
                                  <a:pt x="0" y="127031"/>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87" name="Shape 2887"/>
                        <wps:cNvSpPr/>
                        <wps:spPr>
                          <a:xfrm>
                            <a:off x="2950667" y="312365"/>
                            <a:ext cx="359832" cy="137575"/>
                          </a:xfrm>
                          <a:custGeom>
                            <a:avLst/>
                            <a:gdLst/>
                            <a:ahLst/>
                            <a:cxnLst/>
                            <a:rect l="0" t="0" r="0" b="0"/>
                            <a:pathLst>
                              <a:path w="359832" h="137575">
                                <a:moveTo>
                                  <a:pt x="137572" y="0"/>
                                </a:moveTo>
                                <a:lnTo>
                                  <a:pt x="359832" y="0"/>
                                </a:lnTo>
                                <a:lnTo>
                                  <a:pt x="222260" y="137575"/>
                                </a:lnTo>
                                <a:lnTo>
                                  <a:pt x="0" y="137575"/>
                                </a:lnTo>
                                <a:lnTo>
                                  <a:pt x="137572" y="0"/>
                                </a:lnTo>
                                <a:close/>
                              </a:path>
                            </a:pathLst>
                          </a:custGeom>
                          <a:ln w="6112" cap="flat">
                            <a:round/>
                          </a:ln>
                        </wps:spPr>
                        <wps:style>
                          <a:lnRef idx="1">
                            <a:srgbClr val="787878"/>
                          </a:lnRef>
                          <a:fillRef idx="1">
                            <a:srgbClr val="DEDEDE"/>
                          </a:fillRef>
                          <a:effectRef idx="0">
                            <a:scrgbClr r="0" g="0" b="0"/>
                          </a:effectRef>
                          <a:fontRef idx="none"/>
                        </wps:style>
                        <wps:bodyPr/>
                      </wps:wsp>
                      <wps:wsp>
                        <wps:cNvPr id="2888" name="Shape 2888"/>
                        <wps:cNvSpPr/>
                        <wps:spPr>
                          <a:xfrm>
                            <a:off x="3024740" y="185334"/>
                            <a:ext cx="211686" cy="84688"/>
                          </a:xfrm>
                          <a:custGeom>
                            <a:avLst/>
                            <a:gdLst/>
                            <a:ahLst/>
                            <a:cxnLst/>
                            <a:rect l="0" t="0" r="0" b="0"/>
                            <a:pathLst>
                              <a:path w="211686" h="84688">
                                <a:moveTo>
                                  <a:pt x="84688" y="0"/>
                                </a:moveTo>
                                <a:lnTo>
                                  <a:pt x="211686" y="0"/>
                                </a:lnTo>
                                <a:lnTo>
                                  <a:pt x="126998" y="84688"/>
                                </a:lnTo>
                                <a:lnTo>
                                  <a:pt x="0" y="84688"/>
                                </a:lnTo>
                                <a:lnTo>
                                  <a:pt x="84688" y="0"/>
                                </a:lnTo>
                                <a:close/>
                              </a:path>
                            </a:pathLst>
                          </a:custGeom>
                          <a:ln w="6112" cap="flat">
                            <a:round/>
                          </a:ln>
                        </wps:spPr>
                        <wps:style>
                          <a:lnRef idx="1">
                            <a:srgbClr val="787878"/>
                          </a:lnRef>
                          <a:fillRef idx="1">
                            <a:srgbClr val="DCDCDC"/>
                          </a:fillRef>
                          <a:effectRef idx="0">
                            <a:scrgbClr r="0" g="0" b="0"/>
                          </a:effectRef>
                          <a:fontRef idx="none"/>
                        </wps:style>
                        <wps:bodyPr/>
                      </wps:wsp>
                      <wps:wsp>
                        <wps:cNvPr id="2889" name="Shape 2889"/>
                        <wps:cNvSpPr/>
                        <wps:spPr>
                          <a:xfrm>
                            <a:off x="2950661" y="270022"/>
                            <a:ext cx="74082" cy="179918"/>
                          </a:xfrm>
                          <a:custGeom>
                            <a:avLst/>
                            <a:gdLst/>
                            <a:ahLst/>
                            <a:cxnLst/>
                            <a:rect l="0" t="0" r="0" b="0"/>
                            <a:pathLst>
                              <a:path w="74082" h="179918">
                                <a:moveTo>
                                  <a:pt x="0" y="179918"/>
                                </a:moveTo>
                                <a:lnTo>
                                  <a:pt x="74082"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0" name="Shape 2890"/>
                        <wps:cNvSpPr/>
                        <wps:spPr>
                          <a:xfrm>
                            <a:off x="3151738" y="270022"/>
                            <a:ext cx="21186" cy="179918"/>
                          </a:xfrm>
                          <a:custGeom>
                            <a:avLst/>
                            <a:gdLst/>
                            <a:ahLst/>
                            <a:cxnLst/>
                            <a:rect l="0" t="0" r="0" b="0"/>
                            <a:pathLst>
                              <a:path w="21186" h="179918">
                                <a:moveTo>
                                  <a:pt x="0" y="0"/>
                                </a:moveTo>
                                <a:lnTo>
                                  <a:pt x="21186"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1" name="Shape 2891"/>
                        <wps:cNvSpPr/>
                        <wps:spPr>
                          <a:xfrm>
                            <a:off x="3236426" y="185334"/>
                            <a:ext cx="74072" cy="127031"/>
                          </a:xfrm>
                          <a:custGeom>
                            <a:avLst/>
                            <a:gdLst/>
                            <a:ahLst/>
                            <a:cxnLst/>
                            <a:rect l="0" t="0" r="0" b="0"/>
                            <a:pathLst>
                              <a:path w="74072" h="127031">
                                <a:moveTo>
                                  <a:pt x="0" y="0"/>
                                </a:moveTo>
                                <a:lnTo>
                                  <a:pt x="74072" y="127031"/>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2" name="Shape 2892"/>
                        <wps:cNvSpPr/>
                        <wps:spPr>
                          <a:xfrm>
                            <a:off x="2844824" y="1163253"/>
                            <a:ext cx="21186" cy="126995"/>
                          </a:xfrm>
                          <a:custGeom>
                            <a:avLst/>
                            <a:gdLst/>
                            <a:ahLst/>
                            <a:cxnLst/>
                            <a:rect l="0" t="0" r="0" b="0"/>
                            <a:pathLst>
                              <a:path w="21186" h="126995">
                                <a:moveTo>
                                  <a:pt x="21186" y="0"/>
                                </a:moveTo>
                                <a:lnTo>
                                  <a:pt x="0"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3" name="Shape 2893"/>
                        <wps:cNvSpPr/>
                        <wps:spPr>
                          <a:xfrm>
                            <a:off x="2707245" y="1290248"/>
                            <a:ext cx="359839" cy="137611"/>
                          </a:xfrm>
                          <a:custGeom>
                            <a:avLst/>
                            <a:gdLst/>
                            <a:ahLst/>
                            <a:cxnLst/>
                            <a:rect l="0" t="0" r="0" b="0"/>
                            <a:pathLst>
                              <a:path w="359839" h="137611">
                                <a:moveTo>
                                  <a:pt x="137580" y="0"/>
                                </a:moveTo>
                                <a:lnTo>
                                  <a:pt x="359839" y="0"/>
                                </a:lnTo>
                                <a:lnTo>
                                  <a:pt x="222267" y="137611"/>
                                </a:lnTo>
                                <a:lnTo>
                                  <a:pt x="0" y="137611"/>
                                </a:lnTo>
                                <a:lnTo>
                                  <a:pt x="137580" y="0"/>
                                </a:lnTo>
                                <a:close/>
                              </a:path>
                            </a:pathLst>
                          </a:custGeom>
                          <a:ln w="6112" cap="flat">
                            <a:round/>
                          </a:ln>
                        </wps:spPr>
                        <wps:style>
                          <a:lnRef idx="1">
                            <a:srgbClr val="787878"/>
                          </a:lnRef>
                          <a:fillRef idx="1">
                            <a:srgbClr val="DEDEDE"/>
                          </a:fillRef>
                          <a:effectRef idx="0">
                            <a:scrgbClr r="0" g="0" b="0"/>
                          </a:effectRef>
                          <a:fontRef idx="none"/>
                        </wps:style>
                        <wps:bodyPr/>
                      </wps:wsp>
                      <wps:wsp>
                        <wps:cNvPr id="2894" name="Shape 2894"/>
                        <wps:cNvSpPr/>
                        <wps:spPr>
                          <a:xfrm>
                            <a:off x="2781326" y="1163253"/>
                            <a:ext cx="211685" cy="84687"/>
                          </a:xfrm>
                          <a:custGeom>
                            <a:avLst/>
                            <a:gdLst/>
                            <a:ahLst/>
                            <a:cxnLst/>
                            <a:rect l="0" t="0" r="0" b="0"/>
                            <a:pathLst>
                              <a:path w="211685" h="84687">
                                <a:moveTo>
                                  <a:pt x="84687" y="0"/>
                                </a:moveTo>
                                <a:lnTo>
                                  <a:pt x="211685" y="0"/>
                                </a:lnTo>
                                <a:lnTo>
                                  <a:pt x="126998" y="84687"/>
                                </a:lnTo>
                                <a:lnTo>
                                  <a:pt x="0" y="84687"/>
                                </a:lnTo>
                                <a:lnTo>
                                  <a:pt x="84687" y="0"/>
                                </a:lnTo>
                                <a:close/>
                              </a:path>
                            </a:pathLst>
                          </a:custGeom>
                          <a:ln w="6112" cap="flat">
                            <a:round/>
                          </a:ln>
                        </wps:spPr>
                        <wps:style>
                          <a:lnRef idx="1">
                            <a:srgbClr val="787878"/>
                          </a:lnRef>
                          <a:fillRef idx="1">
                            <a:srgbClr val="F0F0F0"/>
                          </a:fillRef>
                          <a:effectRef idx="0">
                            <a:scrgbClr r="0" g="0" b="0"/>
                          </a:effectRef>
                          <a:fontRef idx="none"/>
                        </wps:style>
                        <wps:bodyPr/>
                      </wps:wsp>
                      <wps:wsp>
                        <wps:cNvPr id="2895" name="Shape 2895"/>
                        <wps:cNvSpPr/>
                        <wps:spPr>
                          <a:xfrm>
                            <a:off x="2707250" y="1247941"/>
                            <a:ext cx="74072" cy="179918"/>
                          </a:xfrm>
                          <a:custGeom>
                            <a:avLst/>
                            <a:gdLst/>
                            <a:ahLst/>
                            <a:cxnLst/>
                            <a:rect l="0" t="0" r="0" b="0"/>
                            <a:pathLst>
                              <a:path w="74072" h="179918">
                                <a:moveTo>
                                  <a:pt x="0" y="179918"/>
                                </a:moveTo>
                                <a:lnTo>
                                  <a:pt x="74072"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6" name="Shape 2896"/>
                        <wps:cNvSpPr/>
                        <wps:spPr>
                          <a:xfrm>
                            <a:off x="2908317" y="1247941"/>
                            <a:ext cx="21195" cy="179918"/>
                          </a:xfrm>
                          <a:custGeom>
                            <a:avLst/>
                            <a:gdLst/>
                            <a:ahLst/>
                            <a:cxnLst/>
                            <a:rect l="0" t="0" r="0" b="0"/>
                            <a:pathLst>
                              <a:path w="21195" h="179918">
                                <a:moveTo>
                                  <a:pt x="0" y="0"/>
                                </a:moveTo>
                                <a:lnTo>
                                  <a:pt x="21195"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7" name="Shape 2897"/>
                        <wps:cNvSpPr/>
                        <wps:spPr>
                          <a:xfrm>
                            <a:off x="2993005" y="1163253"/>
                            <a:ext cx="74082" cy="126995"/>
                          </a:xfrm>
                          <a:custGeom>
                            <a:avLst/>
                            <a:gdLst/>
                            <a:ahLst/>
                            <a:cxnLst/>
                            <a:rect l="0" t="0" r="0" b="0"/>
                            <a:pathLst>
                              <a:path w="74082" h="126995">
                                <a:moveTo>
                                  <a:pt x="0" y="0"/>
                                </a:moveTo>
                                <a:lnTo>
                                  <a:pt x="74082"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8" name="Shape 2898"/>
                        <wps:cNvSpPr/>
                        <wps:spPr>
                          <a:xfrm>
                            <a:off x="3304138" y="653121"/>
                            <a:ext cx="21194" cy="127031"/>
                          </a:xfrm>
                          <a:custGeom>
                            <a:avLst/>
                            <a:gdLst/>
                            <a:ahLst/>
                            <a:cxnLst/>
                            <a:rect l="0" t="0" r="0" b="0"/>
                            <a:pathLst>
                              <a:path w="21194" h="127031">
                                <a:moveTo>
                                  <a:pt x="21194" y="0"/>
                                </a:moveTo>
                                <a:lnTo>
                                  <a:pt x="0" y="127031"/>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899" name="Shape 2899"/>
                        <wps:cNvSpPr/>
                        <wps:spPr>
                          <a:xfrm>
                            <a:off x="3166569" y="780153"/>
                            <a:ext cx="359833" cy="137575"/>
                          </a:xfrm>
                          <a:custGeom>
                            <a:avLst/>
                            <a:gdLst/>
                            <a:ahLst/>
                            <a:cxnLst/>
                            <a:rect l="0" t="0" r="0" b="0"/>
                            <a:pathLst>
                              <a:path w="359833" h="137575">
                                <a:moveTo>
                                  <a:pt x="137573" y="0"/>
                                </a:moveTo>
                                <a:lnTo>
                                  <a:pt x="359833" y="0"/>
                                </a:lnTo>
                                <a:lnTo>
                                  <a:pt x="222260" y="137575"/>
                                </a:lnTo>
                                <a:lnTo>
                                  <a:pt x="0" y="137575"/>
                                </a:lnTo>
                                <a:lnTo>
                                  <a:pt x="137573" y="0"/>
                                </a:lnTo>
                                <a:close/>
                              </a:path>
                            </a:pathLst>
                          </a:custGeom>
                          <a:ln w="6112" cap="flat">
                            <a:round/>
                          </a:ln>
                        </wps:spPr>
                        <wps:style>
                          <a:lnRef idx="1">
                            <a:srgbClr val="787878"/>
                          </a:lnRef>
                          <a:fillRef idx="1">
                            <a:srgbClr val="DEDEDE"/>
                          </a:fillRef>
                          <a:effectRef idx="0">
                            <a:scrgbClr r="0" g="0" b="0"/>
                          </a:effectRef>
                          <a:fontRef idx="none"/>
                        </wps:style>
                        <wps:bodyPr/>
                      </wps:wsp>
                      <wps:wsp>
                        <wps:cNvPr id="2900" name="Shape 2900"/>
                        <wps:cNvSpPr/>
                        <wps:spPr>
                          <a:xfrm>
                            <a:off x="3240643" y="653121"/>
                            <a:ext cx="211686" cy="84688"/>
                          </a:xfrm>
                          <a:custGeom>
                            <a:avLst/>
                            <a:gdLst/>
                            <a:ahLst/>
                            <a:cxnLst/>
                            <a:rect l="0" t="0" r="0" b="0"/>
                            <a:pathLst>
                              <a:path w="211686" h="84688">
                                <a:moveTo>
                                  <a:pt x="84687" y="0"/>
                                </a:moveTo>
                                <a:lnTo>
                                  <a:pt x="211686" y="0"/>
                                </a:lnTo>
                                <a:lnTo>
                                  <a:pt x="126998" y="84688"/>
                                </a:lnTo>
                                <a:lnTo>
                                  <a:pt x="0" y="84688"/>
                                </a:lnTo>
                                <a:lnTo>
                                  <a:pt x="84687" y="0"/>
                                </a:lnTo>
                                <a:close/>
                              </a:path>
                            </a:pathLst>
                          </a:custGeom>
                          <a:ln w="6112" cap="flat">
                            <a:round/>
                          </a:ln>
                        </wps:spPr>
                        <wps:style>
                          <a:lnRef idx="1">
                            <a:srgbClr val="787878"/>
                          </a:lnRef>
                          <a:fillRef idx="1">
                            <a:srgbClr val="FFFFFF"/>
                          </a:fillRef>
                          <a:effectRef idx="0">
                            <a:scrgbClr r="0" g="0" b="0"/>
                          </a:effectRef>
                          <a:fontRef idx="none"/>
                        </wps:style>
                        <wps:bodyPr/>
                      </wps:wsp>
                      <wps:wsp>
                        <wps:cNvPr id="2901" name="Shape 2901"/>
                        <wps:cNvSpPr/>
                        <wps:spPr>
                          <a:xfrm>
                            <a:off x="3166563" y="737809"/>
                            <a:ext cx="74081" cy="179918"/>
                          </a:xfrm>
                          <a:custGeom>
                            <a:avLst/>
                            <a:gdLst/>
                            <a:ahLst/>
                            <a:cxnLst/>
                            <a:rect l="0" t="0" r="0" b="0"/>
                            <a:pathLst>
                              <a:path w="74081" h="179918">
                                <a:moveTo>
                                  <a:pt x="0" y="179918"/>
                                </a:moveTo>
                                <a:lnTo>
                                  <a:pt x="74081"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2" name="Shape 2902"/>
                        <wps:cNvSpPr/>
                        <wps:spPr>
                          <a:xfrm>
                            <a:off x="3367640" y="737809"/>
                            <a:ext cx="21186" cy="179918"/>
                          </a:xfrm>
                          <a:custGeom>
                            <a:avLst/>
                            <a:gdLst/>
                            <a:ahLst/>
                            <a:cxnLst/>
                            <a:rect l="0" t="0" r="0" b="0"/>
                            <a:pathLst>
                              <a:path w="21186" h="179918">
                                <a:moveTo>
                                  <a:pt x="0" y="0"/>
                                </a:moveTo>
                                <a:lnTo>
                                  <a:pt x="21186"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3" name="Shape 2903"/>
                        <wps:cNvSpPr/>
                        <wps:spPr>
                          <a:xfrm>
                            <a:off x="3452327" y="653121"/>
                            <a:ext cx="74072" cy="127031"/>
                          </a:xfrm>
                          <a:custGeom>
                            <a:avLst/>
                            <a:gdLst/>
                            <a:ahLst/>
                            <a:cxnLst/>
                            <a:rect l="0" t="0" r="0" b="0"/>
                            <a:pathLst>
                              <a:path w="74072" h="127031">
                                <a:moveTo>
                                  <a:pt x="0" y="0"/>
                                </a:moveTo>
                                <a:lnTo>
                                  <a:pt x="74072" y="127031"/>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4" name="Shape 2904"/>
                        <wps:cNvSpPr/>
                        <wps:spPr>
                          <a:xfrm>
                            <a:off x="2017199" y="1235220"/>
                            <a:ext cx="21186" cy="126995"/>
                          </a:xfrm>
                          <a:custGeom>
                            <a:avLst/>
                            <a:gdLst/>
                            <a:ahLst/>
                            <a:cxnLst/>
                            <a:rect l="0" t="0" r="0" b="0"/>
                            <a:pathLst>
                              <a:path w="21186" h="126995">
                                <a:moveTo>
                                  <a:pt x="21186" y="0"/>
                                </a:moveTo>
                                <a:lnTo>
                                  <a:pt x="0"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5" name="Shape 2905"/>
                        <wps:cNvSpPr/>
                        <wps:spPr>
                          <a:xfrm>
                            <a:off x="1879623" y="1362216"/>
                            <a:ext cx="359839" cy="137611"/>
                          </a:xfrm>
                          <a:custGeom>
                            <a:avLst/>
                            <a:gdLst/>
                            <a:ahLst/>
                            <a:cxnLst/>
                            <a:rect l="0" t="0" r="0" b="0"/>
                            <a:pathLst>
                              <a:path w="359839" h="137611">
                                <a:moveTo>
                                  <a:pt x="137573" y="0"/>
                                </a:moveTo>
                                <a:lnTo>
                                  <a:pt x="359839" y="0"/>
                                </a:lnTo>
                                <a:lnTo>
                                  <a:pt x="222266" y="137611"/>
                                </a:lnTo>
                                <a:lnTo>
                                  <a:pt x="0" y="137611"/>
                                </a:lnTo>
                                <a:lnTo>
                                  <a:pt x="137573" y="0"/>
                                </a:lnTo>
                                <a:close/>
                              </a:path>
                            </a:pathLst>
                          </a:custGeom>
                          <a:ln w="6112" cap="flat">
                            <a:round/>
                          </a:ln>
                        </wps:spPr>
                        <wps:style>
                          <a:lnRef idx="1">
                            <a:srgbClr val="787878"/>
                          </a:lnRef>
                          <a:fillRef idx="1">
                            <a:srgbClr val="DEDEDE"/>
                          </a:fillRef>
                          <a:effectRef idx="0">
                            <a:scrgbClr r="0" g="0" b="0"/>
                          </a:effectRef>
                          <a:fontRef idx="none"/>
                        </wps:style>
                        <wps:bodyPr/>
                      </wps:wsp>
                      <wps:wsp>
                        <wps:cNvPr id="2906" name="Shape 2906"/>
                        <wps:cNvSpPr/>
                        <wps:spPr>
                          <a:xfrm>
                            <a:off x="1953696" y="1235220"/>
                            <a:ext cx="211686" cy="84687"/>
                          </a:xfrm>
                          <a:custGeom>
                            <a:avLst/>
                            <a:gdLst/>
                            <a:ahLst/>
                            <a:cxnLst/>
                            <a:rect l="0" t="0" r="0" b="0"/>
                            <a:pathLst>
                              <a:path w="211686" h="84687">
                                <a:moveTo>
                                  <a:pt x="84694" y="0"/>
                                </a:moveTo>
                                <a:lnTo>
                                  <a:pt x="211686" y="0"/>
                                </a:lnTo>
                                <a:lnTo>
                                  <a:pt x="126998" y="84687"/>
                                </a:lnTo>
                                <a:lnTo>
                                  <a:pt x="0" y="84687"/>
                                </a:lnTo>
                                <a:lnTo>
                                  <a:pt x="84694" y="0"/>
                                </a:lnTo>
                                <a:close/>
                              </a:path>
                            </a:pathLst>
                          </a:custGeom>
                          <a:ln w="6112" cap="flat">
                            <a:round/>
                          </a:ln>
                        </wps:spPr>
                        <wps:style>
                          <a:lnRef idx="1">
                            <a:srgbClr val="787878"/>
                          </a:lnRef>
                          <a:fillRef idx="1">
                            <a:srgbClr val="DCDCDC"/>
                          </a:fillRef>
                          <a:effectRef idx="0">
                            <a:scrgbClr r="0" g="0" b="0"/>
                          </a:effectRef>
                          <a:fontRef idx="none"/>
                        </wps:style>
                        <wps:bodyPr/>
                      </wps:wsp>
                      <wps:wsp>
                        <wps:cNvPr id="2907" name="Shape 2907"/>
                        <wps:cNvSpPr/>
                        <wps:spPr>
                          <a:xfrm>
                            <a:off x="1879625" y="1319908"/>
                            <a:ext cx="74073" cy="179918"/>
                          </a:xfrm>
                          <a:custGeom>
                            <a:avLst/>
                            <a:gdLst/>
                            <a:ahLst/>
                            <a:cxnLst/>
                            <a:rect l="0" t="0" r="0" b="0"/>
                            <a:pathLst>
                              <a:path w="74073" h="179918">
                                <a:moveTo>
                                  <a:pt x="0" y="179918"/>
                                </a:moveTo>
                                <a:lnTo>
                                  <a:pt x="74073"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8" name="Shape 2908"/>
                        <wps:cNvSpPr/>
                        <wps:spPr>
                          <a:xfrm>
                            <a:off x="2080693" y="1319908"/>
                            <a:ext cx="21194" cy="179918"/>
                          </a:xfrm>
                          <a:custGeom>
                            <a:avLst/>
                            <a:gdLst/>
                            <a:ahLst/>
                            <a:cxnLst/>
                            <a:rect l="0" t="0" r="0" b="0"/>
                            <a:pathLst>
                              <a:path w="21194" h="179918">
                                <a:moveTo>
                                  <a:pt x="0" y="0"/>
                                </a:moveTo>
                                <a:lnTo>
                                  <a:pt x="21194"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09" name="Shape 2909"/>
                        <wps:cNvSpPr/>
                        <wps:spPr>
                          <a:xfrm>
                            <a:off x="2165380" y="1235220"/>
                            <a:ext cx="74082" cy="126995"/>
                          </a:xfrm>
                          <a:custGeom>
                            <a:avLst/>
                            <a:gdLst/>
                            <a:ahLst/>
                            <a:cxnLst/>
                            <a:rect l="0" t="0" r="0" b="0"/>
                            <a:pathLst>
                              <a:path w="74082" h="126995">
                                <a:moveTo>
                                  <a:pt x="0" y="0"/>
                                </a:moveTo>
                                <a:lnTo>
                                  <a:pt x="74082"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10" name="Shape 2910"/>
                        <wps:cNvSpPr/>
                        <wps:spPr>
                          <a:xfrm>
                            <a:off x="2556955" y="695465"/>
                            <a:ext cx="21186" cy="126995"/>
                          </a:xfrm>
                          <a:custGeom>
                            <a:avLst/>
                            <a:gdLst/>
                            <a:ahLst/>
                            <a:cxnLst/>
                            <a:rect l="0" t="0" r="0" b="0"/>
                            <a:pathLst>
                              <a:path w="21186" h="126995">
                                <a:moveTo>
                                  <a:pt x="21186" y="0"/>
                                </a:moveTo>
                                <a:lnTo>
                                  <a:pt x="0"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11" name="Shape 2911"/>
                        <wps:cNvSpPr/>
                        <wps:spPr>
                          <a:xfrm>
                            <a:off x="2419378" y="822461"/>
                            <a:ext cx="359839" cy="137611"/>
                          </a:xfrm>
                          <a:custGeom>
                            <a:avLst/>
                            <a:gdLst/>
                            <a:ahLst/>
                            <a:cxnLst/>
                            <a:rect l="0" t="0" r="0" b="0"/>
                            <a:pathLst>
                              <a:path w="359839" h="137611">
                                <a:moveTo>
                                  <a:pt x="137573" y="0"/>
                                </a:moveTo>
                                <a:lnTo>
                                  <a:pt x="359839" y="0"/>
                                </a:lnTo>
                                <a:lnTo>
                                  <a:pt x="222266" y="137611"/>
                                </a:lnTo>
                                <a:lnTo>
                                  <a:pt x="0" y="137611"/>
                                </a:lnTo>
                                <a:lnTo>
                                  <a:pt x="137573" y="0"/>
                                </a:lnTo>
                                <a:close/>
                              </a:path>
                            </a:pathLst>
                          </a:custGeom>
                          <a:ln w="6112" cap="flat">
                            <a:round/>
                          </a:ln>
                        </wps:spPr>
                        <wps:style>
                          <a:lnRef idx="1">
                            <a:srgbClr val="787878"/>
                          </a:lnRef>
                          <a:fillRef idx="1">
                            <a:srgbClr val="DEDEDE"/>
                          </a:fillRef>
                          <a:effectRef idx="0">
                            <a:scrgbClr r="0" g="0" b="0"/>
                          </a:effectRef>
                          <a:fontRef idx="none"/>
                        </wps:style>
                        <wps:bodyPr/>
                      </wps:wsp>
                      <wps:wsp>
                        <wps:cNvPr id="2912" name="Shape 2912"/>
                        <wps:cNvSpPr/>
                        <wps:spPr>
                          <a:xfrm>
                            <a:off x="2493452" y="695465"/>
                            <a:ext cx="211686" cy="84687"/>
                          </a:xfrm>
                          <a:custGeom>
                            <a:avLst/>
                            <a:gdLst/>
                            <a:ahLst/>
                            <a:cxnLst/>
                            <a:rect l="0" t="0" r="0" b="0"/>
                            <a:pathLst>
                              <a:path w="211686" h="84687">
                                <a:moveTo>
                                  <a:pt x="84693" y="0"/>
                                </a:moveTo>
                                <a:lnTo>
                                  <a:pt x="211686" y="0"/>
                                </a:lnTo>
                                <a:lnTo>
                                  <a:pt x="126998" y="84687"/>
                                </a:lnTo>
                                <a:lnTo>
                                  <a:pt x="0" y="84687"/>
                                </a:lnTo>
                                <a:lnTo>
                                  <a:pt x="84693" y="0"/>
                                </a:lnTo>
                                <a:close/>
                              </a:path>
                            </a:pathLst>
                          </a:custGeom>
                          <a:ln w="6112" cap="flat">
                            <a:round/>
                          </a:ln>
                        </wps:spPr>
                        <wps:style>
                          <a:lnRef idx="1">
                            <a:srgbClr val="787878"/>
                          </a:lnRef>
                          <a:fillRef idx="1">
                            <a:srgbClr val="8C8C8C"/>
                          </a:fillRef>
                          <a:effectRef idx="0">
                            <a:scrgbClr r="0" g="0" b="0"/>
                          </a:effectRef>
                          <a:fontRef idx="none"/>
                        </wps:style>
                        <wps:bodyPr/>
                      </wps:wsp>
                      <wps:wsp>
                        <wps:cNvPr id="2913" name="Shape 2913"/>
                        <wps:cNvSpPr/>
                        <wps:spPr>
                          <a:xfrm>
                            <a:off x="2419380" y="780153"/>
                            <a:ext cx="74072" cy="179918"/>
                          </a:xfrm>
                          <a:custGeom>
                            <a:avLst/>
                            <a:gdLst/>
                            <a:ahLst/>
                            <a:cxnLst/>
                            <a:rect l="0" t="0" r="0" b="0"/>
                            <a:pathLst>
                              <a:path w="74072" h="179918">
                                <a:moveTo>
                                  <a:pt x="0" y="179918"/>
                                </a:moveTo>
                                <a:lnTo>
                                  <a:pt x="74072" y="0"/>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14" name="Shape 2914"/>
                        <wps:cNvSpPr/>
                        <wps:spPr>
                          <a:xfrm>
                            <a:off x="2620448" y="780153"/>
                            <a:ext cx="21194" cy="179918"/>
                          </a:xfrm>
                          <a:custGeom>
                            <a:avLst/>
                            <a:gdLst/>
                            <a:ahLst/>
                            <a:cxnLst/>
                            <a:rect l="0" t="0" r="0" b="0"/>
                            <a:pathLst>
                              <a:path w="21194" h="179918">
                                <a:moveTo>
                                  <a:pt x="0" y="0"/>
                                </a:moveTo>
                                <a:lnTo>
                                  <a:pt x="21194" y="179918"/>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15" name="Shape 2915"/>
                        <wps:cNvSpPr/>
                        <wps:spPr>
                          <a:xfrm>
                            <a:off x="2705136" y="695465"/>
                            <a:ext cx="74081" cy="126995"/>
                          </a:xfrm>
                          <a:custGeom>
                            <a:avLst/>
                            <a:gdLst/>
                            <a:ahLst/>
                            <a:cxnLst/>
                            <a:rect l="0" t="0" r="0" b="0"/>
                            <a:pathLst>
                              <a:path w="74081" h="126995">
                                <a:moveTo>
                                  <a:pt x="0" y="0"/>
                                </a:moveTo>
                                <a:lnTo>
                                  <a:pt x="74081" y="126995"/>
                                </a:lnTo>
                              </a:path>
                            </a:pathLst>
                          </a:custGeom>
                          <a:ln w="7197" cap="flat">
                            <a:miter lim="100000"/>
                          </a:ln>
                        </wps:spPr>
                        <wps:style>
                          <a:lnRef idx="1">
                            <a:srgbClr val="787878"/>
                          </a:lnRef>
                          <a:fillRef idx="0">
                            <a:srgbClr val="000000">
                              <a:alpha val="0"/>
                            </a:srgbClr>
                          </a:fillRef>
                          <a:effectRef idx="0">
                            <a:scrgbClr r="0" g="0" b="0"/>
                          </a:effectRef>
                          <a:fontRef idx="none"/>
                        </wps:style>
                        <wps:bodyPr/>
                      </wps:wsp>
                      <wps:wsp>
                        <wps:cNvPr id="2916" name="Shape 2916"/>
                        <wps:cNvSpPr/>
                        <wps:spPr>
                          <a:xfrm>
                            <a:off x="2044709" y="636218"/>
                            <a:ext cx="107951" cy="539755"/>
                          </a:xfrm>
                          <a:custGeom>
                            <a:avLst/>
                            <a:gdLst/>
                            <a:ahLst/>
                            <a:cxnLst/>
                            <a:rect l="0" t="0" r="0" b="0"/>
                            <a:pathLst>
                              <a:path w="107951" h="539755">
                                <a:moveTo>
                                  <a:pt x="0" y="539755"/>
                                </a:moveTo>
                                <a:cubicBezTo>
                                  <a:pt x="0" y="539755"/>
                                  <a:pt x="0" y="215902"/>
                                  <a:pt x="107951" y="0"/>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17" name="Shape 2917"/>
                        <wps:cNvSpPr/>
                        <wps:spPr>
                          <a:xfrm>
                            <a:off x="2368563" y="240398"/>
                            <a:ext cx="611722" cy="143935"/>
                          </a:xfrm>
                          <a:custGeom>
                            <a:avLst/>
                            <a:gdLst/>
                            <a:ahLst/>
                            <a:cxnLst/>
                            <a:rect l="0" t="0" r="0" b="0"/>
                            <a:pathLst>
                              <a:path w="611722" h="143935">
                                <a:moveTo>
                                  <a:pt x="0" y="143935"/>
                                </a:moveTo>
                                <a:cubicBezTo>
                                  <a:pt x="0" y="143935"/>
                                  <a:pt x="251885" y="0"/>
                                  <a:pt x="611722" y="0"/>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18" name="Shape 2918"/>
                        <wps:cNvSpPr/>
                        <wps:spPr>
                          <a:xfrm>
                            <a:off x="2764383" y="492284"/>
                            <a:ext cx="287869" cy="215902"/>
                          </a:xfrm>
                          <a:custGeom>
                            <a:avLst/>
                            <a:gdLst/>
                            <a:ahLst/>
                            <a:cxnLst/>
                            <a:rect l="0" t="0" r="0" b="0"/>
                            <a:pathLst>
                              <a:path w="287869" h="215902">
                                <a:moveTo>
                                  <a:pt x="0" y="215902"/>
                                </a:moveTo>
                                <a:cubicBezTo>
                                  <a:pt x="0" y="215902"/>
                                  <a:pt x="287869" y="179918"/>
                                  <a:pt x="287869" y="0"/>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19" name="Shape 2919"/>
                        <wps:cNvSpPr/>
                        <wps:spPr>
                          <a:xfrm>
                            <a:off x="2332579" y="564251"/>
                            <a:ext cx="143935" cy="179918"/>
                          </a:xfrm>
                          <a:custGeom>
                            <a:avLst/>
                            <a:gdLst/>
                            <a:ahLst/>
                            <a:cxnLst/>
                            <a:rect l="0" t="0" r="0" b="0"/>
                            <a:pathLst>
                              <a:path w="143935" h="179918">
                                <a:moveTo>
                                  <a:pt x="0" y="0"/>
                                </a:moveTo>
                                <a:cubicBezTo>
                                  <a:pt x="0" y="0"/>
                                  <a:pt x="35984" y="179918"/>
                                  <a:pt x="143935" y="179918"/>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20" name="Shape 2920"/>
                        <wps:cNvSpPr/>
                        <wps:spPr>
                          <a:xfrm>
                            <a:off x="2800366" y="924087"/>
                            <a:ext cx="107951" cy="179918"/>
                          </a:xfrm>
                          <a:custGeom>
                            <a:avLst/>
                            <a:gdLst/>
                            <a:ahLst/>
                            <a:cxnLst/>
                            <a:rect l="0" t="0" r="0" b="0"/>
                            <a:pathLst>
                              <a:path w="107951" h="179918">
                                <a:moveTo>
                                  <a:pt x="107951" y="179918"/>
                                </a:moveTo>
                                <a:cubicBezTo>
                                  <a:pt x="107951" y="179918"/>
                                  <a:pt x="71968" y="0"/>
                                  <a:pt x="0" y="0"/>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21" name="Shape 2921"/>
                        <wps:cNvSpPr/>
                        <wps:spPr>
                          <a:xfrm>
                            <a:off x="2188644" y="888104"/>
                            <a:ext cx="215902" cy="287869"/>
                          </a:xfrm>
                          <a:custGeom>
                            <a:avLst/>
                            <a:gdLst/>
                            <a:ahLst/>
                            <a:cxnLst/>
                            <a:rect l="0" t="0" r="0" b="0"/>
                            <a:pathLst>
                              <a:path w="215902" h="287869">
                                <a:moveTo>
                                  <a:pt x="0" y="287869"/>
                                </a:moveTo>
                                <a:cubicBezTo>
                                  <a:pt x="0" y="287869"/>
                                  <a:pt x="71967" y="0"/>
                                  <a:pt x="215902" y="0"/>
                                </a:cubicBezTo>
                              </a:path>
                            </a:pathLst>
                          </a:custGeom>
                          <a:ln w="7197" cap="flat">
                            <a:miter lim="100000"/>
                          </a:ln>
                        </wps:spPr>
                        <wps:style>
                          <a:lnRef idx="1">
                            <a:srgbClr val="000000"/>
                          </a:lnRef>
                          <a:fillRef idx="0">
                            <a:srgbClr val="000000">
                              <a:alpha val="0"/>
                            </a:srgbClr>
                          </a:fillRef>
                          <a:effectRef idx="0">
                            <a:scrgbClr r="0" g="0" b="0"/>
                          </a:effectRef>
                          <a:fontRef idx="none"/>
                        </wps:style>
                        <wps:bodyPr/>
                      </wps:wsp>
                      <wps:wsp>
                        <wps:cNvPr id="2922" name="Shape 2922"/>
                        <wps:cNvSpPr/>
                        <wps:spPr>
                          <a:xfrm>
                            <a:off x="2559834" y="198703"/>
                            <a:ext cx="53696" cy="53256"/>
                          </a:xfrm>
                          <a:custGeom>
                            <a:avLst/>
                            <a:gdLst/>
                            <a:ahLst/>
                            <a:cxnLst/>
                            <a:rect l="0" t="0" r="0" b="0"/>
                            <a:pathLst>
                              <a:path w="53696" h="53256">
                                <a:moveTo>
                                  <a:pt x="34617" y="97"/>
                                </a:moveTo>
                                <a:cubicBezTo>
                                  <a:pt x="37074" y="0"/>
                                  <a:pt x="39114" y="247"/>
                                  <a:pt x="39114" y="900"/>
                                </a:cubicBezTo>
                                <a:cubicBezTo>
                                  <a:pt x="39114" y="1358"/>
                                  <a:pt x="34400" y="6099"/>
                                  <a:pt x="28679" y="11443"/>
                                </a:cubicBezTo>
                                <a:cubicBezTo>
                                  <a:pt x="16201" y="23039"/>
                                  <a:pt x="12900" y="27249"/>
                                  <a:pt x="12900" y="31684"/>
                                </a:cubicBezTo>
                                <a:cubicBezTo>
                                  <a:pt x="12900" y="36244"/>
                                  <a:pt x="17146" y="40356"/>
                                  <a:pt x="21896" y="40356"/>
                                </a:cubicBezTo>
                                <a:cubicBezTo>
                                  <a:pt x="25126" y="40356"/>
                                  <a:pt x="26322" y="39447"/>
                                  <a:pt x="38619" y="27249"/>
                                </a:cubicBezTo>
                                <a:cubicBezTo>
                                  <a:pt x="45896" y="20052"/>
                                  <a:pt x="52149" y="14142"/>
                                  <a:pt x="52536" y="14142"/>
                                </a:cubicBezTo>
                                <a:cubicBezTo>
                                  <a:pt x="53696" y="14142"/>
                                  <a:pt x="53238" y="22229"/>
                                  <a:pt x="51870" y="25495"/>
                                </a:cubicBezTo>
                                <a:cubicBezTo>
                                  <a:pt x="49864" y="30208"/>
                                  <a:pt x="31980" y="47354"/>
                                  <a:pt x="27518" y="48794"/>
                                </a:cubicBezTo>
                                <a:cubicBezTo>
                                  <a:pt x="13773" y="53256"/>
                                  <a:pt x="0" y="39483"/>
                                  <a:pt x="4462" y="25737"/>
                                </a:cubicBezTo>
                                <a:cubicBezTo>
                                  <a:pt x="5901" y="21347"/>
                                  <a:pt x="23020" y="3320"/>
                                  <a:pt x="27617" y="1358"/>
                                </a:cubicBezTo>
                                <a:cubicBezTo>
                                  <a:pt x="29286" y="634"/>
                                  <a:pt x="32160" y="193"/>
                                  <a:pt x="34617" y="97"/>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3" name="Shape 2923"/>
                        <wps:cNvSpPr/>
                        <wps:spPr>
                          <a:xfrm>
                            <a:off x="2589142" y="180972"/>
                            <a:ext cx="42973" cy="40311"/>
                          </a:xfrm>
                          <a:custGeom>
                            <a:avLst/>
                            <a:gdLst/>
                            <a:ahLst/>
                            <a:cxnLst/>
                            <a:rect l="0" t="0" r="0" b="0"/>
                            <a:pathLst>
                              <a:path w="42973" h="40311">
                                <a:moveTo>
                                  <a:pt x="36155" y="0"/>
                                </a:moveTo>
                                <a:cubicBezTo>
                                  <a:pt x="36929" y="0"/>
                                  <a:pt x="38233" y="531"/>
                                  <a:pt x="39043" y="1161"/>
                                </a:cubicBezTo>
                                <a:cubicBezTo>
                                  <a:pt x="42973" y="4363"/>
                                  <a:pt x="42380" y="5272"/>
                                  <a:pt x="24631" y="23093"/>
                                </a:cubicBezTo>
                                <a:cubicBezTo>
                                  <a:pt x="10714" y="37081"/>
                                  <a:pt x="7062" y="40311"/>
                                  <a:pt x="4957" y="40311"/>
                                </a:cubicBezTo>
                                <a:cubicBezTo>
                                  <a:pt x="2105" y="40311"/>
                                  <a:pt x="0" y="37531"/>
                                  <a:pt x="881" y="34832"/>
                                </a:cubicBezTo>
                                <a:cubicBezTo>
                                  <a:pt x="1619" y="32439"/>
                                  <a:pt x="34509" y="0"/>
                                  <a:pt x="36155"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4" name="Shape 2924"/>
                        <wps:cNvSpPr/>
                        <wps:spPr>
                          <a:xfrm>
                            <a:off x="2606675" y="154201"/>
                            <a:ext cx="52779" cy="50215"/>
                          </a:xfrm>
                          <a:custGeom>
                            <a:avLst/>
                            <a:gdLst/>
                            <a:ahLst/>
                            <a:cxnLst/>
                            <a:rect l="0" t="0" r="0" b="0"/>
                            <a:pathLst>
                              <a:path w="52779" h="50215">
                                <a:moveTo>
                                  <a:pt x="25305" y="1970"/>
                                </a:moveTo>
                                <a:cubicBezTo>
                                  <a:pt x="30083" y="0"/>
                                  <a:pt x="35138" y="171"/>
                                  <a:pt x="39852" y="2492"/>
                                </a:cubicBezTo>
                                <a:cubicBezTo>
                                  <a:pt x="49019" y="7062"/>
                                  <a:pt x="52779" y="17290"/>
                                  <a:pt x="48596" y="26286"/>
                                </a:cubicBezTo>
                                <a:cubicBezTo>
                                  <a:pt x="46491" y="30748"/>
                                  <a:pt x="29480" y="47786"/>
                                  <a:pt x="25719" y="49199"/>
                                </a:cubicBezTo>
                                <a:cubicBezTo>
                                  <a:pt x="24280" y="49756"/>
                                  <a:pt x="20979" y="50215"/>
                                  <a:pt x="18451" y="50215"/>
                                </a:cubicBezTo>
                                <a:lnTo>
                                  <a:pt x="13773" y="50215"/>
                                </a:lnTo>
                                <a:lnTo>
                                  <a:pt x="25791" y="38233"/>
                                </a:lnTo>
                                <a:cubicBezTo>
                                  <a:pt x="32367" y="31657"/>
                                  <a:pt x="38512" y="25260"/>
                                  <a:pt x="39393" y="24001"/>
                                </a:cubicBezTo>
                                <a:cubicBezTo>
                                  <a:pt x="44737" y="16337"/>
                                  <a:pt x="35876" y="6567"/>
                                  <a:pt x="27582" y="11002"/>
                                </a:cubicBezTo>
                                <a:cubicBezTo>
                                  <a:pt x="26466" y="11595"/>
                                  <a:pt x="20313" y="17497"/>
                                  <a:pt x="13881" y="24109"/>
                                </a:cubicBezTo>
                                <a:cubicBezTo>
                                  <a:pt x="7448" y="30712"/>
                                  <a:pt x="1862" y="36118"/>
                                  <a:pt x="1475" y="36118"/>
                                </a:cubicBezTo>
                                <a:cubicBezTo>
                                  <a:pt x="0" y="36118"/>
                                  <a:pt x="738" y="27581"/>
                                  <a:pt x="2528" y="24136"/>
                                </a:cubicBezTo>
                                <a:cubicBezTo>
                                  <a:pt x="5028" y="19323"/>
                                  <a:pt x="21051" y="3724"/>
                                  <a:pt x="25305" y="197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5" name="Shape 2925"/>
                        <wps:cNvSpPr/>
                        <wps:spPr>
                          <a:xfrm>
                            <a:off x="2185523" y="923174"/>
                            <a:ext cx="53687" cy="53236"/>
                          </a:xfrm>
                          <a:custGeom>
                            <a:avLst/>
                            <a:gdLst/>
                            <a:ahLst/>
                            <a:cxnLst/>
                            <a:rect l="0" t="0" r="0" b="0"/>
                            <a:pathLst>
                              <a:path w="53687" h="53236">
                                <a:moveTo>
                                  <a:pt x="34613" y="102"/>
                                </a:moveTo>
                                <a:cubicBezTo>
                                  <a:pt x="37068" y="0"/>
                                  <a:pt x="39105" y="245"/>
                                  <a:pt x="39105" y="915"/>
                                </a:cubicBezTo>
                                <a:cubicBezTo>
                                  <a:pt x="39105" y="1374"/>
                                  <a:pt x="34400" y="6115"/>
                                  <a:pt x="28670" y="11459"/>
                                </a:cubicBezTo>
                                <a:cubicBezTo>
                                  <a:pt x="16193" y="23018"/>
                                  <a:pt x="12891" y="27274"/>
                                  <a:pt x="12891" y="31663"/>
                                </a:cubicBezTo>
                                <a:cubicBezTo>
                                  <a:pt x="12891" y="36269"/>
                                  <a:pt x="17110" y="40380"/>
                                  <a:pt x="21851" y="40380"/>
                                </a:cubicBezTo>
                                <a:cubicBezTo>
                                  <a:pt x="25126" y="40380"/>
                                  <a:pt x="26313" y="39427"/>
                                  <a:pt x="38619" y="27237"/>
                                </a:cubicBezTo>
                                <a:cubicBezTo>
                                  <a:pt x="45888" y="20032"/>
                                  <a:pt x="52149" y="14130"/>
                                  <a:pt x="52500" y="14130"/>
                                </a:cubicBezTo>
                                <a:cubicBezTo>
                                  <a:pt x="53687" y="14130"/>
                                  <a:pt x="53201" y="22244"/>
                                  <a:pt x="51826" y="25474"/>
                                </a:cubicBezTo>
                                <a:cubicBezTo>
                                  <a:pt x="49864" y="30188"/>
                                  <a:pt x="31971" y="47334"/>
                                  <a:pt x="27509" y="48774"/>
                                </a:cubicBezTo>
                                <a:cubicBezTo>
                                  <a:pt x="13773" y="53236"/>
                                  <a:pt x="0" y="39463"/>
                                  <a:pt x="4462" y="25726"/>
                                </a:cubicBezTo>
                                <a:cubicBezTo>
                                  <a:pt x="5865" y="21363"/>
                                  <a:pt x="23011" y="3335"/>
                                  <a:pt x="27617" y="1374"/>
                                </a:cubicBezTo>
                                <a:cubicBezTo>
                                  <a:pt x="29286" y="654"/>
                                  <a:pt x="32158" y="205"/>
                                  <a:pt x="34613" y="102"/>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6" name="Shape 2926"/>
                        <wps:cNvSpPr/>
                        <wps:spPr>
                          <a:xfrm>
                            <a:off x="2214831" y="905432"/>
                            <a:ext cx="42974" cy="40302"/>
                          </a:xfrm>
                          <a:custGeom>
                            <a:avLst/>
                            <a:gdLst/>
                            <a:ahLst/>
                            <a:cxnLst/>
                            <a:rect l="0" t="0" r="0" b="0"/>
                            <a:pathLst>
                              <a:path w="42974" h="40302">
                                <a:moveTo>
                                  <a:pt x="36155" y="0"/>
                                </a:moveTo>
                                <a:cubicBezTo>
                                  <a:pt x="36928" y="0"/>
                                  <a:pt x="38233" y="522"/>
                                  <a:pt x="39033" y="1160"/>
                                </a:cubicBezTo>
                                <a:cubicBezTo>
                                  <a:pt x="42974" y="4354"/>
                                  <a:pt x="42371" y="5272"/>
                                  <a:pt x="24631" y="23120"/>
                                </a:cubicBezTo>
                                <a:cubicBezTo>
                                  <a:pt x="10714" y="37108"/>
                                  <a:pt x="7062" y="40302"/>
                                  <a:pt x="4948" y="40302"/>
                                </a:cubicBezTo>
                                <a:cubicBezTo>
                                  <a:pt x="2069" y="40302"/>
                                  <a:pt x="0" y="37531"/>
                                  <a:pt x="837" y="34859"/>
                                </a:cubicBezTo>
                                <a:cubicBezTo>
                                  <a:pt x="1611" y="32466"/>
                                  <a:pt x="34499" y="0"/>
                                  <a:pt x="36155"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7" name="Shape 2927"/>
                        <wps:cNvSpPr/>
                        <wps:spPr>
                          <a:xfrm>
                            <a:off x="2232364" y="878651"/>
                            <a:ext cx="52779" cy="50216"/>
                          </a:xfrm>
                          <a:custGeom>
                            <a:avLst/>
                            <a:gdLst/>
                            <a:ahLst/>
                            <a:cxnLst/>
                            <a:rect l="0" t="0" r="0" b="0"/>
                            <a:pathLst>
                              <a:path w="52779" h="50216">
                                <a:moveTo>
                                  <a:pt x="25261" y="1970"/>
                                </a:moveTo>
                                <a:cubicBezTo>
                                  <a:pt x="30074" y="0"/>
                                  <a:pt x="35103" y="180"/>
                                  <a:pt x="39843" y="2528"/>
                                </a:cubicBezTo>
                                <a:cubicBezTo>
                                  <a:pt x="49019" y="7062"/>
                                  <a:pt x="52779" y="17326"/>
                                  <a:pt x="48596" y="26322"/>
                                </a:cubicBezTo>
                                <a:cubicBezTo>
                                  <a:pt x="46491" y="30784"/>
                                  <a:pt x="29480" y="47832"/>
                                  <a:pt x="25719" y="49235"/>
                                </a:cubicBezTo>
                                <a:cubicBezTo>
                                  <a:pt x="24280" y="49757"/>
                                  <a:pt x="20979" y="50216"/>
                                  <a:pt x="18451" y="50216"/>
                                </a:cubicBezTo>
                                <a:lnTo>
                                  <a:pt x="13773" y="50216"/>
                                </a:lnTo>
                                <a:lnTo>
                                  <a:pt x="25791" y="38269"/>
                                </a:lnTo>
                                <a:cubicBezTo>
                                  <a:pt x="32358" y="31702"/>
                                  <a:pt x="38512" y="25270"/>
                                  <a:pt x="39393" y="24001"/>
                                </a:cubicBezTo>
                                <a:cubicBezTo>
                                  <a:pt x="44728" y="16346"/>
                                  <a:pt x="35876" y="6576"/>
                                  <a:pt x="27582" y="11002"/>
                                </a:cubicBezTo>
                                <a:cubicBezTo>
                                  <a:pt x="26457" y="11596"/>
                                  <a:pt x="20313" y="17497"/>
                                  <a:pt x="13881" y="24109"/>
                                </a:cubicBezTo>
                                <a:cubicBezTo>
                                  <a:pt x="7449" y="30748"/>
                                  <a:pt x="1862" y="36164"/>
                                  <a:pt x="1475" y="36164"/>
                                </a:cubicBezTo>
                                <a:cubicBezTo>
                                  <a:pt x="0" y="36164"/>
                                  <a:pt x="738" y="27591"/>
                                  <a:pt x="2528" y="24181"/>
                                </a:cubicBezTo>
                                <a:cubicBezTo>
                                  <a:pt x="5020" y="19359"/>
                                  <a:pt x="21051" y="3761"/>
                                  <a:pt x="25261" y="197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8" name="Shape 2928"/>
                        <wps:cNvSpPr/>
                        <wps:spPr>
                          <a:xfrm>
                            <a:off x="2905196" y="923174"/>
                            <a:ext cx="53688" cy="53236"/>
                          </a:xfrm>
                          <a:custGeom>
                            <a:avLst/>
                            <a:gdLst/>
                            <a:ahLst/>
                            <a:cxnLst/>
                            <a:rect l="0" t="0" r="0" b="0"/>
                            <a:pathLst>
                              <a:path w="53688" h="53236">
                                <a:moveTo>
                                  <a:pt x="34613" y="102"/>
                                </a:moveTo>
                                <a:cubicBezTo>
                                  <a:pt x="37068" y="0"/>
                                  <a:pt x="39105" y="245"/>
                                  <a:pt x="39105" y="915"/>
                                </a:cubicBezTo>
                                <a:cubicBezTo>
                                  <a:pt x="39105" y="1374"/>
                                  <a:pt x="34400" y="6115"/>
                                  <a:pt x="28670" y="11459"/>
                                </a:cubicBezTo>
                                <a:cubicBezTo>
                                  <a:pt x="16193" y="23018"/>
                                  <a:pt x="12891" y="27274"/>
                                  <a:pt x="12891" y="31663"/>
                                </a:cubicBezTo>
                                <a:cubicBezTo>
                                  <a:pt x="12891" y="36269"/>
                                  <a:pt x="17111" y="40380"/>
                                  <a:pt x="21851" y="40380"/>
                                </a:cubicBezTo>
                                <a:cubicBezTo>
                                  <a:pt x="25126" y="40380"/>
                                  <a:pt x="26313" y="39427"/>
                                  <a:pt x="38619" y="27237"/>
                                </a:cubicBezTo>
                                <a:cubicBezTo>
                                  <a:pt x="45889" y="20032"/>
                                  <a:pt x="52150" y="14130"/>
                                  <a:pt x="52500" y="14130"/>
                                </a:cubicBezTo>
                                <a:cubicBezTo>
                                  <a:pt x="53688" y="14130"/>
                                  <a:pt x="53202" y="22244"/>
                                  <a:pt x="51826" y="25474"/>
                                </a:cubicBezTo>
                                <a:cubicBezTo>
                                  <a:pt x="49864" y="30188"/>
                                  <a:pt x="31972" y="47334"/>
                                  <a:pt x="27510" y="48774"/>
                                </a:cubicBezTo>
                                <a:cubicBezTo>
                                  <a:pt x="13773" y="53236"/>
                                  <a:pt x="0" y="39463"/>
                                  <a:pt x="4462" y="25726"/>
                                </a:cubicBezTo>
                                <a:cubicBezTo>
                                  <a:pt x="5866" y="21363"/>
                                  <a:pt x="23012" y="3335"/>
                                  <a:pt x="27618" y="1374"/>
                                </a:cubicBezTo>
                                <a:cubicBezTo>
                                  <a:pt x="29286" y="654"/>
                                  <a:pt x="32158" y="205"/>
                                  <a:pt x="34613" y="102"/>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29" name="Shape 2929"/>
                        <wps:cNvSpPr/>
                        <wps:spPr>
                          <a:xfrm>
                            <a:off x="2934505" y="905432"/>
                            <a:ext cx="42973" cy="40302"/>
                          </a:xfrm>
                          <a:custGeom>
                            <a:avLst/>
                            <a:gdLst/>
                            <a:ahLst/>
                            <a:cxnLst/>
                            <a:rect l="0" t="0" r="0" b="0"/>
                            <a:pathLst>
                              <a:path w="42973" h="40302">
                                <a:moveTo>
                                  <a:pt x="36154" y="0"/>
                                </a:moveTo>
                                <a:cubicBezTo>
                                  <a:pt x="36928" y="0"/>
                                  <a:pt x="38233" y="522"/>
                                  <a:pt x="39033" y="1160"/>
                                </a:cubicBezTo>
                                <a:cubicBezTo>
                                  <a:pt x="42973" y="4354"/>
                                  <a:pt x="42370" y="5272"/>
                                  <a:pt x="24630" y="23120"/>
                                </a:cubicBezTo>
                                <a:cubicBezTo>
                                  <a:pt x="10714" y="37108"/>
                                  <a:pt x="7062" y="40302"/>
                                  <a:pt x="4948" y="40302"/>
                                </a:cubicBezTo>
                                <a:cubicBezTo>
                                  <a:pt x="2069" y="40302"/>
                                  <a:pt x="0" y="37531"/>
                                  <a:pt x="836" y="34859"/>
                                </a:cubicBezTo>
                                <a:cubicBezTo>
                                  <a:pt x="1610" y="32466"/>
                                  <a:pt x="34499" y="0"/>
                                  <a:pt x="36154" y="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30" name="Shape 2930"/>
                        <wps:cNvSpPr/>
                        <wps:spPr>
                          <a:xfrm>
                            <a:off x="2952038" y="878651"/>
                            <a:ext cx="52779" cy="50216"/>
                          </a:xfrm>
                          <a:custGeom>
                            <a:avLst/>
                            <a:gdLst/>
                            <a:ahLst/>
                            <a:cxnLst/>
                            <a:rect l="0" t="0" r="0" b="0"/>
                            <a:pathLst>
                              <a:path w="52779" h="50216">
                                <a:moveTo>
                                  <a:pt x="25260" y="1970"/>
                                </a:moveTo>
                                <a:cubicBezTo>
                                  <a:pt x="30073" y="0"/>
                                  <a:pt x="35102" y="180"/>
                                  <a:pt x="39843" y="2528"/>
                                </a:cubicBezTo>
                                <a:cubicBezTo>
                                  <a:pt x="49019" y="7062"/>
                                  <a:pt x="52779" y="17326"/>
                                  <a:pt x="48595" y="26322"/>
                                </a:cubicBezTo>
                                <a:cubicBezTo>
                                  <a:pt x="46491" y="30784"/>
                                  <a:pt x="29480" y="47832"/>
                                  <a:pt x="25719" y="49235"/>
                                </a:cubicBezTo>
                                <a:cubicBezTo>
                                  <a:pt x="24280" y="49757"/>
                                  <a:pt x="20978" y="50216"/>
                                  <a:pt x="18450" y="50216"/>
                                </a:cubicBezTo>
                                <a:lnTo>
                                  <a:pt x="13773" y="50216"/>
                                </a:lnTo>
                                <a:lnTo>
                                  <a:pt x="25791" y="38269"/>
                                </a:lnTo>
                                <a:cubicBezTo>
                                  <a:pt x="32358" y="31702"/>
                                  <a:pt x="38512" y="25270"/>
                                  <a:pt x="39393" y="24001"/>
                                </a:cubicBezTo>
                                <a:cubicBezTo>
                                  <a:pt x="44728" y="16346"/>
                                  <a:pt x="35875" y="6576"/>
                                  <a:pt x="27581" y="11002"/>
                                </a:cubicBezTo>
                                <a:cubicBezTo>
                                  <a:pt x="26457" y="11596"/>
                                  <a:pt x="20313" y="17497"/>
                                  <a:pt x="13881" y="24109"/>
                                </a:cubicBezTo>
                                <a:cubicBezTo>
                                  <a:pt x="7448" y="30748"/>
                                  <a:pt x="1862" y="36164"/>
                                  <a:pt x="1475" y="36164"/>
                                </a:cubicBezTo>
                                <a:cubicBezTo>
                                  <a:pt x="0" y="36164"/>
                                  <a:pt x="737" y="27591"/>
                                  <a:pt x="2528" y="24181"/>
                                </a:cubicBezTo>
                                <a:cubicBezTo>
                                  <a:pt x="5020" y="19359"/>
                                  <a:pt x="21050" y="3761"/>
                                  <a:pt x="25260" y="1970"/>
                                </a:cubicBezTo>
                                <a:close/>
                              </a:path>
                            </a:pathLst>
                          </a:custGeom>
                          <a:ln w="0" cap="flat">
                            <a:miter lim="100000"/>
                          </a:ln>
                        </wps:spPr>
                        <wps:style>
                          <a:lnRef idx="0">
                            <a:srgbClr val="000000">
                              <a:alpha val="0"/>
                            </a:srgbClr>
                          </a:lnRef>
                          <a:fillRef idx="1">
                            <a:srgbClr val="787878"/>
                          </a:fillRef>
                          <a:effectRef idx="0">
                            <a:scrgbClr r="0" g="0" b="0"/>
                          </a:effectRef>
                          <a:fontRef idx="none"/>
                        </wps:style>
                        <wps:bodyPr/>
                      </wps:wsp>
                      <wps:wsp>
                        <wps:cNvPr id="2931" name="Shape 2931"/>
                        <wps:cNvSpPr/>
                        <wps:spPr>
                          <a:xfrm>
                            <a:off x="893304" y="1154680"/>
                            <a:ext cx="86802" cy="141119"/>
                          </a:xfrm>
                          <a:custGeom>
                            <a:avLst/>
                            <a:gdLst/>
                            <a:ahLst/>
                            <a:cxnLst/>
                            <a:rect l="0" t="0" r="0" b="0"/>
                            <a:pathLst>
                              <a:path w="86802" h="141119">
                                <a:moveTo>
                                  <a:pt x="43396" y="0"/>
                                </a:moveTo>
                                <a:cubicBezTo>
                                  <a:pt x="30541" y="0"/>
                                  <a:pt x="19962" y="9661"/>
                                  <a:pt x="19962" y="21680"/>
                                </a:cubicBezTo>
                                <a:cubicBezTo>
                                  <a:pt x="19962" y="33384"/>
                                  <a:pt x="29974" y="42838"/>
                                  <a:pt x="42416" y="43288"/>
                                </a:cubicBezTo>
                                <a:cubicBezTo>
                                  <a:pt x="42344" y="43468"/>
                                  <a:pt x="42272" y="43612"/>
                                  <a:pt x="42272" y="43783"/>
                                </a:cubicBezTo>
                                <a:lnTo>
                                  <a:pt x="42272" y="66660"/>
                                </a:lnTo>
                                <a:lnTo>
                                  <a:pt x="1547" y="54470"/>
                                </a:lnTo>
                                <a:cubicBezTo>
                                  <a:pt x="1403" y="54434"/>
                                  <a:pt x="1268" y="54398"/>
                                  <a:pt x="1124" y="54434"/>
                                </a:cubicBezTo>
                                <a:cubicBezTo>
                                  <a:pt x="603" y="54434"/>
                                  <a:pt x="108" y="54884"/>
                                  <a:pt x="72" y="55415"/>
                                </a:cubicBezTo>
                                <a:cubicBezTo>
                                  <a:pt x="0" y="55945"/>
                                  <a:pt x="423" y="56504"/>
                                  <a:pt x="917" y="56611"/>
                                </a:cubicBezTo>
                                <a:lnTo>
                                  <a:pt x="42272" y="68981"/>
                                </a:lnTo>
                                <a:lnTo>
                                  <a:pt x="42272" y="93261"/>
                                </a:lnTo>
                                <a:lnTo>
                                  <a:pt x="18271" y="139329"/>
                                </a:lnTo>
                                <a:cubicBezTo>
                                  <a:pt x="17992" y="139860"/>
                                  <a:pt x="18208" y="140597"/>
                                  <a:pt x="18729" y="140840"/>
                                </a:cubicBezTo>
                                <a:cubicBezTo>
                                  <a:pt x="19260" y="141119"/>
                                  <a:pt x="19998" y="140876"/>
                                  <a:pt x="20241" y="140345"/>
                                </a:cubicBezTo>
                                <a:lnTo>
                                  <a:pt x="43396" y="95860"/>
                                </a:lnTo>
                                <a:lnTo>
                                  <a:pt x="66948" y="140174"/>
                                </a:lnTo>
                                <a:cubicBezTo>
                                  <a:pt x="67154" y="140768"/>
                                  <a:pt x="67964" y="141092"/>
                                  <a:pt x="68522" y="140768"/>
                                </a:cubicBezTo>
                                <a:cubicBezTo>
                                  <a:pt x="69089" y="140489"/>
                                  <a:pt x="69259" y="139643"/>
                                  <a:pt x="68909" y="139158"/>
                                </a:cubicBezTo>
                                <a:lnTo>
                                  <a:pt x="44485" y="93225"/>
                                </a:lnTo>
                                <a:lnTo>
                                  <a:pt x="44485" y="68666"/>
                                </a:lnTo>
                                <a:lnTo>
                                  <a:pt x="85884" y="56611"/>
                                </a:lnTo>
                                <a:cubicBezTo>
                                  <a:pt x="86451" y="56431"/>
                                  <a:pt x="86802" y="55766"/>
                                  <a:pt x="86622" y="55244"/>
                                </a:cubicBezTo>
                                <a:cubicBezTo>
                                  <a:pt x="86451" y="54677"/>
                                  <a:pt x="85776" y="54290"/>
                                  <a:pt x="85218" y="54470"/>
                                </a:cubicBezTo>
                                <a:lnTo>
                                  <a:pt x="44485" y="66381"/>
                                </a:lnTo>
                                <a:lnTo>
                                  <a:pt x="44485" y="43783"/>
                                </a:lnTo>
                                <a:cubicBezTo>
                                  <a:pt x="44485" y="43612"/>
                                  <a:pt x="44458" y="43468"/>
                                  <a:pt x="44386" y="43288"/>
                                </a:cubicBezTo>
                                <a:cubicBezTo>
                                  <a:pt x="56827" y="42838"/>
                                  <a:pt x="66839" y="33384"/>
                                  <a:pt x="66839" y="21680"/>
                                </a:cubicBezTo>
                                <a:cubicBezTo>
                                  <a:pt x="66839" y="9661"/>
                                  <a:pt x="56297"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932" name="Shape 2932"/>
                        <wps:cNvSpPr/>
                        <wps:spPr>
                          <a:xfrm>
                            <a:off x="915479" y="1156893"/>
                            <a:ext cx="42452" cy="38934"/>
                          </a:xfrm>
                          <a:custGeom>
                            <a:avLst/>
                            <a:gdLst/>
                            <a:ahLst/>
                            <a:cxnLst/>
                            <a:rect l="0" t="0" r="0" b="0"/>
                            <a:pathLst>
                              <a:path w="42452" h="38934">
                                <a:moveTo>
                                  <a:pt x="21221" y="0"/>
                                </a:moveTo>
                                <a:cubicBezTo>
                                  <a:pt x="33033" y="0"/>
                                  <a:pt x="42452" y="8753"/>
                                  <a:pt x="42452" y="19467"/>
                                </a:cubicBezTo>
                                <a:cubicBezTo>
                                  <a:pt x="42452" y="30154"/>
                                  <a:pt x="33033" y="38934"/>
                                  <a:pt x="21221" y="38934"/>
                                </a:cubicBezTo>
                                <a:cubicBezTo>
                                  <a:pt x="9455" y="38934"/>
                                  <a:pt x="0" y="30154"/>
                                  <a:pt x="0" y="19467"/>
                                </a:cubicBezTo>
                                <a:cubicBezTo>
                                  <a:pt x="0" y="8753"/>
                                  <a:pt x="9455"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934" name="Shape 2934"/>
                        <wps:cNvSpPr/>
                        <wps:spPr>
                          <a:xfrm>
                            <a:off x="749369" y="1073330"/>
                            <a:ext cx="86802" cy="141119"/>
                          </a:xfrm>
                          <a:custGeom>
                            <a:avLst/>
                            <a:gdLst/>
                            <a:ahLst/>
                            <a:cxnLst/>
                            <a:rect l="0" t="0" r="0" b="0"/>
                            <a:pathLst>
                              <a:path w="86802" h="141119">
                                <a:moveTo>
                                  <a:pt x="43396" y="0"/>
                                </a:moveTo>
                                <a:cubicBezTo>
                                  <a:pt x="30541" y="0"/>
                                  <a:pt x="19962" y="9661"/>
                                  <a:pt x="19962" y="21644"/>
                                </a:cubicBezTo>
                                <a:cubicBezTo>
                                  <a:pt x="19962" y="33348"/>
                                  <a:pt x="29974" y="42802"/>
                                  <a:pt x="42416" y="43288"/>
                                </a:cubicBezTo>
                                <a:cubicBezTo>
                                  <a:pt x="42344" y="43432"/>
                                  <a:pt x="42272" y="43612"/>
                                  <a:pt x="42272" y="43783"/>
                                </a:cubicBezTo>
                                <a:lnTo>
                                  <a:pt x="42272" y="66660"/>
                                </a:lnTo>
                                <a:lnTo>
                                  <a:pt x="1547" y="54470"/>
                                </a:lnTo>
                                <a:cubicBezTo>
                                  <a:pt x="1403" y="54434"/>
                                  <a:pt x="1268" y="54398"/>
                                  <a:pt x="1124" y="54398"/>
                                </a:cubicBezTo>
                                <a:cubicBezTo>
                                  <a:pt x="603" y="54434"/>
                                  <a:pt x="108" y="54893"/>
                                  <a:pt x="72" y="55415"/>
                                </a:cubicBezTo>
                                <a:cubicBezTo>
                                  <a:pt x="0" y="55945"/>
                                  <a:pt x="423" y="56503"/>
                                  <a:pt x="917" y="56611"/>
                                </a:cubicBezTo>
                                <a:lnTo>
                                  <a:pt x="42272" y="68981"/>
                                </a:lnTo>
                                <a:lnTo>
                                  <a:pt x="42272" y="93225"/>
                                </a:lnTo>
                                <a:lnTo>
                                  <a:pt x="18271" y="139329"/>
                                </a:lnTo>
                                <a:cubicBezTo>
                                  <a:pt x="17992" y="139860"/>
                                  <a:pt x="18208" y="140561"/>
                                  <a:pt x="18729" y="140840"/>
                                </a:cubicBezTo>
                                <a:cubicBezTo>
                                  <a:pt x="19260" y="141119"/>
                                  <a:pt x="19998" y="140876"/>
                                  <a:pt x="20241" y="140354"/>
                                </a:cubicBezTo>
                                <a:lnTo>
                                  <a:pt x="43396" y="95860"/>
                                </a:lnTo>
                                <a:lnTo>
                                  <a:pt x="66947" y="140174"/>
                                </a:lnTo>
                                <a:cubicBezTo>
                                  <a:pt x="67154" y="140768"/>
                                  <a:pt x="67964" y="141056"/>
                                  <a:pt x="68522" y="140768"/>
                                </a:cubicBezTo>
                                <a:cubicBezTo>
                                  <a:pt x="69088" y="140489"/>
                                  <a:pt x="69259" y="139643"/>
                                  <a:pt x="68909" y="139122"/>
                                </a:cubicBezTo>
                                <a:lnTo>
                                  <a:pt x="44485" y="93225"/>
                                </a:lnTo>
                                <a:lnTo>
                                  <a:pt x="44485" y="68666"/>
                                </a:lnTo>
                                <a:lnTo>
                                  <a:pt x="85884" y="56611"/>
                                </a:lnTo>
                                <a:cubicBezTo>
                                  <a:pt x="86451" y="56431"/>
                                  <a:pt x="86802" y="55766"/>
                                  <a:pt x="86622" y="55208"/>
                                </a:cubicBezTo>
                                <a:cubicBezTo>
                                  <a:pt x="86451" y="54641"/>
                                  <a:pt x="85776" y="54290"/>
                                  <a:pt x="85218" y="54470"/>
                                </a:cubicBezTo>
                                <a:lnTo>
                                  <a:pt x="44485" y="66381"/>
                                </a:lnTo>
                                <a:lnTo>
                                  <a:pt x="44485" y="43783"/>
                                </a:lnTo>
                                <a:cubicBezTo>
                                  <a:pt x="44485" y="43612"/>
                                  <a:pt x="44458" y="43432"/>
                                  <a:pt x="44386" y="43288"/>
                                </a:cubicBezTo>
                                <a:cubicBezTo>
                                  <a:pt x="56827" y="42838"/>
                                  <a:pt x="66840" y="33348"/>
                                  <a:pt x="66840" y="21644"/>
                                </a:cubicBezTo>
                                <a:cubicBezTo>
                                  <a:pt x="66840" y="9661"/>
                                  <a:pt x="56296"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935" name="Shape 2935"/>
                        <wps:cNvSpPr/>
                        <wps:spPr>
                          <a:xfrm>
                            <a:off x="771544" y="1075507"/>
                            <a:ext cx="42452" cy="38934"/>
                          </a:xfrm>
                          <a:custGeom>
                            <a:avLst/>
                            <a:gdLst/>
                            <a:ahLst/>
                            <a:cxnLst/>
                            <a:rect l="0" t="0" r="0" b="0"/>
                            <a:pathLst>
                              <a:path w="42452" h="38934">
                                <a:moveTo>
                                  <a:pt x="21221" y="0"/>
                                </a:moveTo>
                                <a:cubicBezTo>
                                  <a:pt x="33033" y="0"/>
                                  <a:pt x="42452" y="8789"/>
                                  <a:pt x="42452" y="19467"/>
                                </a:cubicBezTo>
                                <a:cubicBezTo>
                                  <a:pt x="42452" y="30190"/>
                                  <a:pt x="33033" y="38934"/>
                                  <a:pt x="21221" y="38934"/>
                                </a:cubicBezTo>
                                <a:cubicBezTo>
                                  <a:pt x="9455" y="38934"/>
                                  <a:pt x="0" y="30190"/>
                                  <a:pt x="0" y="19467"/>
                                </a:cubicBezTo>
                                <a:cubicBezTo>
                                  <a:pt x="0" y="8789"/>
                                  <a:pt x="9455"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937" name="Shape 2937"/>
                        <wps:cNvSpPr/>
                        <wps:spPr>
                          <a:xfrm>
                            <a:off x="137647" y="1358878"/>
                            <a:ext cx="86801" cy="141092"/>
                          </a:xfrm>
                          <a:custGeom>
                            <a:avLst/>
                            <a:gdLst/>
                            <a:ahLst/>
                            <a:cxnLst/>
                            <a:rect l="0" t="0" r="0" b="0"/>
                            <a:pathLst>
                              <a:path w="86801" h="141092">
                                <a:moveTo>
                                  <a:pt x="43396" y="0"/>
                                </a:moveTo>
                                <a:cubicBezTo>
                                  <a:pt x="30541" y="0"/>
                                  <a:pt x="19962" y="9661"/>
                                  <a:pt x="19962" y="21644"/>
                                </a:cubicBezTo>
                                <a:cubicBezTo>
                                  <a:pt x="19962" y="33348"/>
                                  <a:pt x="29974" y="42802"/>
                                  <a:pt x="42416" y="43297"/>
                                </a:cubicBezTo>
                                <a:cubicBezTo>
                                  <a:pt x="42344" y="43432"/>
                                  <a:pt x="42272" y="43612"/>
                                  <a:pt x="42272" y="43783"/>
                                </a:cubicBezTo>
                                <a:lnTo>
                                  <a:pt x="42272" y="66624"/>
                                </a:lnTo>
                                <a:lnTo>
                                  <a:pt x="1547" y="54470"/>
                                </a:lnTo>
                                <a:cubicBezTo>
                                  <a:pt x="1403" y="54398"/>
                                  <a:pt x="1268" y="54398"/>
                                  <a:pt x="1124" y="54398"/>
                                </a:cubicBezTo>
                                <a:cubicBezTo>
                                  <a:pt x="603" y="54434"/>
                                  <a:pt x="108" y="54893"/>
                                  <a:pt x="72" y="55415"/>
                                </a:cubicBezTo>
                                <a:cubicBezTo>
                                  <a:pt x="0" y="55945"/>
                                  <a:pt x="423" y="56467"/>
                                  <a:pt x="917" y="56611"/>
                                </a:cubicBezTo>
                                <a:lnTo>
                                  <a:pt x="42272" y="68981"/>
                                </a:lnTo>
                                <a:lnTo>
                                  <a:pt x="42272" y="93225"/>
                                </a:lnTo>
                                <a:lnTo>
                                  <a:pt x="18271" y="139329"/>
                                </a:lnTo>
                                <a:cubicBezTo>
                                  <a:pt x="17992" y="139860"/>
                                  <a:pt x="18208" y="140561"/>
                                  <a:pt x="18729" y="140840"/>
                                </a:cubicBezTo>
                                <a:cubicBezTo>
                                  <a:pt x="19260" y="141092"/>
                                  <a:pt x="19998" y="140876"/>
                                  <a:pt x="20241" y="140354"/>
                                </a:cubicBezTo>
                                <a:lnTo>
                                  <a:pt x="43396" y="95824"/>
                                </a:lnTo>
                                <a:lnTo>
                                  <a:pt x="66947" y="140138"/>
                                </a:lnTo>
                                <a:cubicBezTo>
                                  <a:pt x="67154" y="140741"/>
                                  <a:pt x="67964" y="141056"/>
                                  <a:pt x="68522" y="140777"/>
                                </a:cubicBezTo>
                                <a:cubicBezTo>
                                  <a:pt x="69088" y="140453"/>
                                  <a:pt x="69259" y="139653"/>
                                  <a:pt x="68909" y="139122"/>
                                </a:cubicBezTo>
                                <a:lnTo>
                                  <a:pt x="44485" y="93197"/>
                                </a:lnTo>
                                <a:lnTo>
                                  <a:pt x="44485" y="68666"/>
                                </a:lnTo>
                                <a:lnTo>
                                  <a:pt x="85884" y="56611"/>
                                </a:lnTo>
                                <a:cubicBezTo>
                                  <a:pt x="86451" y="56440"/>
                                  <a:pt x="86801" y="55766"/>
                                  <a:pt x="86621" y="55208"/>
                                </a:cubicBezTo>
                                <a:cubicBezTo>
                                  <a:pt x="86451" y="54641"/>
                                  <a:pt x="85776" y="54290"/>
                                  <a:pt x="85218" y="54470"/>
                                </a:cubicBezTo>
                                <a:lnTo>
                                  <a:pt x="44485" y="66345"/>
                                </a:lnTo>
                                <a:lnTo>
                                  <a:pt x="44485" y="43783"/>
                                </a:lnTo>
                                <a:cubicBezTo>
                                  <a:pt x="44485" y="43612"/>
                                  <a:pt x="44458" y="43432"/>
                                  <a:pt x="44386" y="43297"/>
                                </a:cubicBezTo>
                                <a:cubicBezTo>
                                  <a:pt x="56827" y="42802"/>
                                  <a:pt x="66840" y="33348"/>
                                  <a:pt x="66840" y="21644"/>
                                </a:cubicBezTo>
                                <a:cubicBezTo>
                                  <a:pt x="66840" y="9661"/>
                                  <a:pt x="56296" y="0"/>
                                  <a:pt x="43396"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s:wsp>
                        <wps:cNvPr id="2938" name="Shape 2938"/>
                        <wps:cNvSpPr/>
                        <wps:spPr>
                          <a:xfrm>
                            <a:off x="159821" y="1361055"/>
                            <a:ext cx="42452" cy="38934"/>
                          </a:xfrm>
                          <a:custGeom>
                            <a:avLst/>
                            <a:gdLst/>
                            <a:ahLst/>
                            <a:cxnLst/>
                            <a:rect l="0" t="0" r="0" b="0"/>
                            <a:pathLst>
                              <a:path w="42452" h="38934">
                                <a:moveTo>
                                  <a:pt x="21221" y="0"/>
                                </a:moveTo>
                                <a:cubicBezTo>
                                  <a:pt x="33033" y="0"/>
                                  <a:pt x="42452" y="8789"/>
                                  <a:pt x="42452" y="19467"/>
                                </a:cubicBezTo>
                                <a:cubicBezTo>
                                  <a:pt x="42452" y="30190"/>
                                  <a:pt x="33033" y="38934"/>
                                  <a:pt x="21221" y="38934"/>
                                </a:cubicBezTo>
                                <a:cubicBezTo>
                                  <a:pt x="9455" y="38934"/>
                                  <a:pt x="0" y="30190"/>
                                  <a:pt x="0" y="19467"/>
                                </a:cubicBezTo>
                                <a:cubicBezTo>
                                  <a:pt x="0" y="8789"/>
                                  <a:pt x="9455" y="0"/>
                                  <a:pt x="21221" y="0"/>
                                </a:cubicBezTo>
                                <a:close/>
                              </a:path>
                            </a:pathLst>
                          </a:custGeom>
                          <a:ln w="3598" cap="flat">
                            <a:miter lim="100000"/>
                          </a:ln>
                        </wps:spPr>
                        <wps:style>
                          <a:lnRef idx="1">
                            <a:srgbClr val="505050"/>
                          </a:lnRef>
                          <a:fillRef idx="0">
                            <a:srgbClr val="000000">
                              <a:alpha val="0"/>
                            </a:srgbClr>
                          </a:fillRef>
                          <a:effectRef idx="0">
                            <a:scrgbClr r="0" g="0" b="0"/>
                          </a:effectRef>
                          <a:fontRef idx="none"/>
                        </wps:style>
                        <wps:bodyPr/>
                      </wps:wsp>
                    </wpg:wgp>
                  </a:graphicData>
                </a:graphic>
              </wp:anchor>
            </w:drawing>
          </mc:Choice>
          <mc:Fallback>
            <w:pict>
              <v:group w14:anchorId="6D9D4654" id="Group 124677" o:spid="_x0000_s1026" style="position:absolute;margin-left:97.2pt;margin-top:-.6pt;width:277.65pt;height:120.95pt;z-index:251658240" coordsize="35264,15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">
                <v:shape id="Shape 2786" o:spid="_x0000_s1027" style="position:absolute;left:4677;top:6362;width:720;height:4318;visibility:visible;mso-wrap-style:square;v-text-anchor:top" coordsize="71967,431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pV8cA&#10;AADdAAAADwAAAGRycy9kb3ducmV2LnhtbESPQU/CQBSE7yb8h80j4SZbOJRaWYjRgJxIQAWPL91H&#10;t9J9W7orVH69a0LicTIz32Sm887W4kytrxwrGA0TEMSF0xWXCt7fFvcZCB+QNdaOScEPeZjPendT&#10;zLW78IbO21CKCGGfowITQpNL6QtDFv3QNcTRO7jWYoiyLaVu8RLhtpbjJEmlxYrjgsGGng0Vx+23&#10;VVAtr1+Tj/T62WSHnTm9lOuH/SspNeh3T48gAnXhP3xrr7SC8SRL4e9Nf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waVfHAAAA3QAAAA8AAAAAAAAAAAAAAAAAmAIAAGRy&#10;cy9kb3ducmV2LnhtbFBLBQYAAAAABAAEAPUAAACMAwAAAAA=&#10;" path="m71967,l,431804e" filled="f" strokecolor="#787878" strokeweight=".39981mm">
                  <v:stroke miterlimit="1" joinstyle="miter"/>
                  <v:path arrowok="t" textboxrect="0,0,71967,431804"/>
                </v:shape>
                <v:shape id="Shape 2787" o:spid="_x0000_s1028" style="position:absolute;top:10680;width:12234;height:4678;visibility:visible;mso-wrap-style:square;v-text-anchor:top" coordsize="1223447,467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XX8YA&#10;AADdAAAADwAAAGRycy9kb3ducmV2LnhtbESPT2vCQBTE74LfYXlCb81G+ychZhUtFMSDtGkPPT6y&#10;zyQk+zZktzH99l1B8DjMzG+YfDuZTow0uMaygmUUgyAurW64UvD99f6YgnAeWWNnmRT8kYPtZj7L&#10;MdP2wp80Fr4SAcIuQwW1930mpStrMugi2xMH72wHgz7IoZJ6wEuAm06u4vhVGmw4LNTY01tNZVv8&#10;GgWn9PjUnqaPF43tz77cJfx8PLBSD4tptwbhafL38K190ApWSZrA9U14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hXX8YAAADdAAAADwAAAAAAAAAAAAAAAACYAgAAZHJz&#10;L2Rvd25yZXYueG1sUEsFBgAAAAAEAAQA9QAAAIsDAAAAAA==&#10;" path="m467790,r755657,l755657,467788,,467788,467790,xe" fillcolor="#dedede" strokecolor="#787878" strokeweight=".33953mm">
                  <v:path arrowok="t" textboxrect="0,0,1223447,467788"/>
                </v:shape>
                <v:shape id="Shape 2788" o:spid="_x0000_s1029" style="position:absolute;left:2891;top:11189;width:868;height:1411;visibility:visible;mso-wrap-style:square;v-text-anchor:top" coordsize="86793,1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Qn8MA&#10;AADdAAAADwAAAGRycy9kb3ducmV2LnhtbERPTWuDQBC9F/IflinkUpo1HqyYbEIQLCHtITE59Di4&#10;E5W6s+Ju1fz77qHQ4+N9b/ez6cRIg2stK1ivIhDEldUt1wpu1+I1BeE8ssbOMil4kIP9bvG0xUzb&#10;iS80lr4WIYRdhgoa7/tMSlc1ZNCtbE8cuLsdDPoAh1rqAacQbjoZR1EiDbYcGhrsKW+o+i5/jIKz&#10;ez+cSpek/Hn+KpLxA1+6HJVaPs+HDQhPs/8X/7mPWkH8loa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lQn8MAAADdAAAADwAAAAAAAAAAAAAAAACYAgAAZHJzL2Rv&#10;d25yZXYueG1sUEsFBgAAAAAEAAQA9QAAAIgDAAAAAA==&#10;" path="m43396,c30532,,19962,9635,19962,21653v,11695,10012,21149,22454,21644c42308,43432,42272,43612,42272,43783r,22850l1547,54470v-144,-72,-279,-72,-423,-72c594,54434,108,54893,72,55415v-72,531,315,1061,836,1160l42272,68945r,24289l18235,139338v-243,486,-36,1223,494,1511c19260,141092,19998,140876,20241,140354l43360,95834r23579,44304c67154,140741,67964,141056,68522,140777v566,-315,738,-1124,387,-1655l44485,93198r,-24532l85884,56575v522,-135,909,-809,738,-1367c86442,54641,85776,54290,85218,54470l44485,66345r,-22562c44485,43612,44449,43432,44377,43297,56818,42802,66840,33348,66840,21653,66840,9635,56296,,43396,xe" filled="f" strokecolor="#505050" strokeweight=".09994mm">
                  <v:stroke miterlimit="1" joinstyle="miter"/>
                  <v:path arrowok="t" textboxrect="0,0,86793,141092"/>
                </v:shape>
                <v:shape id="Shape 2789" o:spid="_x0000_s1030" style="position:absolute;left:3113;top:11211;width:424;height:389;visibility:visible;mso-wrap-style:square;v-text-anchor:top" coordsize="42443,3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l4cYA&#10;AADdAAAADwAAAGRycy9kb3ducmV2LnhtbESP0WrCQBRE3wv9h+UWfKsbLdg0uglaEGzRB60fcMle&#10;k2D2brq7TdK/7wpCH4eZOcOsitG0oifnG8sKZtMEBHFpdcOVgvPX9jkF4QOyxtYyKfglD0X++LDC&#10;TNuBj9SfQiUihH2GCuoQukxKX9Zk0E9tRxy9i3UGQ5SuktrhEOGmlfMkWUiDDceFGjt6r6m8nn6M&#10;grB3L/vkMLSfi/PmY8t9tfnmtVKTp3G9BBFoDP/he3unFcxf0ze4vYlP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l4cYAAADdAAAADwAAAAAAAAAAAAAAAACYAgAAZHJz&#10;L2Rvd25yZXYueG1sUEsFBgAAAAAEAAQA9QAAAIsDAAAAAA==&#10;" path="m21221,c33033,,42443,8753,42443,19476v,10714,-9410,19467,-21222,19467c9455,38943,,30190,,19476,,8753,9455,,21221,xe" filled="f" strokecolor="#505050" strokeweight=".09994mm">
                  <v:stroke miterlimit="1" joinstyle="miter"/>
                  <v:path arrowok="t" textboxrect="0,0,42443,38943"/>
                </v:shape>
                <v:shape id="Shape 2791" o:spid="_x0000_s1031" style="position:absolute;left:3884;top:11445;width:868;height:1412;visibility:visible;mso-wrap-style:square;v-text-anchor:top" coordsize="86766,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3icYA&#10;AADdAAAADwAAAGRycy9kb3ducmV2LnhtbESPQWvCQBSE70L/w/IKvelGKalNXUUEscUirXrp7Zl9&#10;JsHs27C7mvjvXUHocZiZb5jJrDO1uJDzlWUFw0ECgji3uuJCwX637I9B+ICssbZMCq7kYTZ96k0w&#10;07blX7psQyEihH2GCsoQmkxKn5dk0A9sQxy9o3UGQ5SukNphG+GmlqMkSaXBiuNCiQ0tSspP27NR&#10;8J2mh69N9+d+3LnZrJbjYk2vrVIvz938A0SgLvyHH+1PrWD09j6E+5v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3icYAAADdAAAADwAAAAAAAAAAAAAAAACYAgAAZHJz&#10;L2Rvd25yZXYueG1sUEsFBgAAAAAEAAQA9QAAAIsDAAAAAA==&#10;" path="m43360,c30505,,19962,9662,19962,21680v,11704,9976,21159,22418,21609c42308,43469,42236,43639,42236,43819r,22841l1547,54470v-180,-35,-315,-72,-459,-35c567,54435,72,54884,36,55451v-36,522,351,1053,846,1160l42236,68981r,24280l18235,139329v-279,531,-27,1268,458,1511c19224,141119,19962,140876,20205,140345l43360,95861r23552,44313c67154,140768,67928,141083,68486,140768v567,-279,737,-1124,387,-1610l44449,93225r,-24559l85848,56611v567,-180,918,-809,738,-1376c86415,54677,85740,54327,85218,54470l44449,66381r,-22562c44449,43639,44422,43469,44350,43289,56791,42839,66804,33384,66804,21680,66804,9662,56261,,43360,xe" filled="f" strokecolor="#505050" strokeweight=".09994mm">
                  <v:stroke miterlimit="1" joinstyle="miter"/>
                  <v:path arrowok="t" textboxrect="0,0,86766,141119"/>
                </v:shape>
                <v:shape id="Shape 2792" o:spid="_x0000_s1032" style="position:absolute;left:4105;top:11468;width:425;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id8cA&#10;AADdAAAADwAAAGRycy9kb3ducmV2LnhtbESPQWvCQBSE7wX/w/KEXqRuzMHG1FVULBUEaWyh10f2&#10;NQnNvg3ZrVn/vVsQehxm5htmuQ6mFRfqXWNZwWyagCAurW64UvD58fqUgXAeWWNrmRRcycF6NXpY&#10;Yq7twAVdzr4SEcIuRwW1910upStrMuimtiOO3rftDfoo+0rqHocIN61Mk2QuDTYcF2rsaFdT+XP+&#10;NQoyF07HxWR7LIb913z/povy8B6UehyHzQsIT8H/h+/tg1aQPi9S+HsTn4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S4nfHAAAA3QAAAA8AAAAAAAAAAAAAAAAAmAIAAGRy&#10;cy9kb3ducmV2LnhtbFBLBQYAAAAABAAEAPUAAACMAwAAAAA=&#10;" path="m21221,c33033,,42452,8753,42452,19467v,10678,-9419,19467,-21231,19467c9455,38934,,30145,,19467,,8753,9455,,21221,xe" filled="f" strokecolor="#505050" strokeweight=".09994mm">
                  <v:stroke miterlimit="1" joinstyle="miter"/>
                  <v:path arrowok="t" textboxrect="0,0,42452,38934"/>
                </v:shape>
                <v:shape id="Shape 2794" o:spid="_x0000_s1033" style="position:absolute;left:4670;top:11061;width:867;height:1411;visibility:visible;mso-wrap-style:square;v-text-anchor:top" coordsize="86766,1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02cUA&#10;AADdAAAADwAAAGRycy9kb3ducmV2LnhtbESPW2vCQBSE3wX/w3KEvtWNYrxEVxHbgi8K3t4P2ZOL&#10;Zs+G7Nak/75bKPg4zMw3zGrTmUo8qXGlZQWjYQSCOLW65FzB9fL1PgfhPLLGyjIp+CEHm3W/t8JE&#10;25ZP9Dz7XAQIuwQVFN7XiZQuLcigG9qaOHiZbQz6IJtc6gbbADeVHEfRVBosOSwUWNOuoPRx/jYK&#10;Dsd93V7iLPto43xyf8Tu86bnSr0Nuu0ShKfOv8L/7b1WMJ4tJvD3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zTZxQAAAN0AAAAPAAAAAAAAAAAAAAAAAJgCAABkcnMv&#10;ZG93bnJldi54bWxQSwUGAAAAAAQABAD1AAAAigMAAAAA&#10;" path="m43405,c30505,,19962,9635,19962,21653v,11704,10012,21150,22454,21644c42317,43442,42281,43612,42281,43792r,22841l1547,54470v-134,-72,-278,-72,-422,-72c567,54435,108,54893,72,55424v-72,522,315,1052,846,1161l42281,68954r,24280l18244,139302v-252,522,-36,1259,486,1547c19260,141092,19962,140885,20241,140354l43369,95834r23579,44314c67155,140741,67964,141056,68531,140741v558,-279,738,-1088,351,-1619l44494,93198r,-24532l85848,56585v567,-145,918,-810,774,-1377c86451,54650,85785,54300,85218,54470l44494,66345r,-22553c44494,43612,44458,43442,44386,43297,56827,42803,66840,33357,66840,21653,66840,9635,56297,,43405,xe" filled="f" strokecolor="#505050" strokeweight=".09994mm">
                  <v:stroke miterlimit="1" joinstyle="miter"/>
                  <v:path arrowok="t" textboxrect="0,0,86766,141092"/>
                </v:shape>
                <v:shape id="Shape 2795" o:spid="_x0000_s1034" style="position:absolute;left:4891;top:11082;width:425;height:390;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t6A8cA&#10;AADdAAAADwAAAGRycy9kb3ducmV2LnhtbESP3WrCQBSE74W+w3IKvRHdVKg/0VXaYlEQilHB20P2&#10;mIRmz4bs1mzf3hUKXg4z8w2zWAVTiyu1rrKs4HWYgCDOra64UHA6fg2mIJxH1lhbJgV/5GC1fOot&#10;MNW244yuB1+ICGGXooLS+yaV0uUlGXRD2xBH72Jbgz7KtpC6xS7CTS1HSTKWBiuOCyU29FlS/nP4&#10;NQqmLnzvZv2PXdatz+P1Rmf5dh+UenkO73MQnoJ/hP/bW61gNJm9wf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7egPHAAAA3QAAAA8AAAAAAAAAAAAAAAAAmAIAAGRy&#10;cy9kb3ducmV2LnhtbFBLBQYAAAAABAAEAPUAAACMAwAAAAA=&#10;" path="m21230,c32997,,42452,8744,42452,19467v,10714,-9455,19467,-21222,19467c9454,38934,,30181,,19467,,8744,9454,,21230,xe" filled="f" strokecolor="#505050" strokeweight=".09994mm">
                  <v:stroke miterlimit="1" joinstyle="miter"/>
                  <v:path arrowok="t" textboxrect="0,0,42452,38934"/>
                </v:shape>
                <v:shape id="Shape 2797" o:spid="_x0000_s1035" style="position:absolute;left:5333;top:11394;width:868;height:1411;visibility:visible;mso-wrap-style:square;v-text-anchor:top" coordsize="86766,1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2qrsUA&#10;AADdAAAADwAAAGRycy9kb3ducmV2LnhtbESPW2vCQBSE3wv9D8sp+FY3FWM0ukqpLfhSwdv7IXty&#10;qdmzIbua+O/dguDjMDPfMItVb2pxpdZVlhV8DCMQxJnVFRcKjoef9ykI55E11pZJwY0crJavLwtM&#10;te14R9e9L0SAsEtRQel9k0rpspIMuqFtiIOX29agD7ItpG6xC3BTy1EUTaTBisNCiQ19lZSd9xej&#10;4He7abpDnOfrLi7Gf+fYfZ/0VKnBW/85B+Gp98/wo73RCkbJLIH/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aquxQAAAN0AAAAPAAAAAAAAAAAAAAAAAJgCAABkcnMv&#10;ZG93bnJldi54bWxQSwUGAAAAAAQABAD1AAAAigMAAAAA&#10;" path="m43405,c30505,,19962,9671,19962,21653v,11695,10012,21150,22418,21644c42317,43442,42281,43612,42245,43792r,22841l1547,54470v-135,-72,-278,-72,-449,-72c567,54434,108,54893,36,55424v-36,521,351,1052,882,1187l42245,68981r,24252l18244,139338v-279,522,-36,1223,485,1511c19260,141092,19962,140885,20241,140354l43369,95833r23578,44314c67155,140741,67928,141056,68495,140777v558,-315,774,-1124,387,-1655l44494,93197r,-24531l85848,56611v567,-171,918,-836,738,-1403c86451,54650,85785,54299,85218,54470l44494,66345r,-22553c44494,43612,44458,43442,44350,43297,56791,42803,66840,33348,66840,21653,66840,9671,56297,,43405,xe" filled="f" strokecolor="#505050" strokeweight=".09994mm">
                  <v:stroke miterlimit="1" joinstyle="miter"/>
                  <v:path arrowok="t" textboxrect="0,0,86766,141092"/>
                </v:shape>
                <v:shape id="Shape 2798" o:spid="_x0000_s1036" style="position:absolute;left:5554;top:11416;width:425;height:390;visibility:visible;mso-wrap-style:square;v-text-anchor:top" coordsize="42488,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3ezcEA&#10;AADdAAAADwAAAGRycy9kb3ducmV2LnhtbERPTUvEMBC9C/6HMIKXxU27h1rrZhdZEL2J1YPHoRmb&#10;YDMpSezWf+8cBI+P970/rmFSC6XsIxuotxUo4iFaz6OB97fHmxZULsgWp8hk4IcyHA+XF3vsbDzz&#10;Ky19GZWEcO7QgCtl7rTOg6OAeRtnYuE+YwpYBKZR24RnCQ+T3lVVowN6lgaHM50cDV/9d5CSzZNr&#10;xk39EuqP1Na9983Snoy5vlof7kEVWsu/+M/9bA3sbu9krryRJ6A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N3s3BAAAA3QAAAA8AAAAAAAAAAAAAAAAAmAIAAGRycy9kb3du&#10;cmV2LnhtbFBLBQYAAAAABAAEAPUAAACGAwAAAAA=&#10;" path="m21267,c33033,,42488,8780,42488,19467v,10714,-9455,19467,-21221,19467c9491,38934,,30181,,19467,,8780,9491,,21267,xe" filled="f" strokecolor="#505050" strokeweight=".09994mm">
                  <v:stroke miterlimit="1" joinstyle="miter"/>
                  <v:path arrowok="t" textboxrect="0,0,42488,38934"/>
                </v:shape>
                <v:shape id="Shape 2800" o:spid="_x0000_s1037" style="position:absolute;left:7134;top:12334;width:867;height:1411;visibility:visible;mso-wrap-style:square;v-text-anchor:top" coordsize="86766,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Tw8MA&#10;AADdAAAADwAAAGRycy9kb3ducmV2LnhtbERPy4rCMBTdD/gP4QruxlSRUjpGEUFUFBkfm9ndae60&#10;xeamJNHWv58sBmZ5OO/5sjeNeJLztWUFk3ECgriwuuZSwe26ec9A+ICssbFMCl7kYbkYvM0x17bj&#10;Mz0voRQxhH2OCqoQ2lxKX1Rk0I9tSxy5H+sMhghdKbXDLoabRk6TJJUGa44NFba0rqi4Xx5GwTFN&#10;v/en/st9ukd72m6y8kCzTqnRsF99gAjUh3/xn3unFUyzJO6Pb+IT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GTw8MAAADdAAAADwAAAAAAAAAAAAAAAACYAgAAZHJzL2Rv&#10;d25yZXYueG1sUEsFBgAAAAAEAAQA9QAAAIgDAAAAAA==&#10;" path="m43396,c30505,,19962,9661,19962,21680v,11704,10013,21150,22418,21608c42308,43468,42272,43639,42236,43819r,22841l1547,54461v-144,-27,-278,-27,-458,-27c567,54461,108,54920,36,55450v-36,523,351,1053,882,1161l42236,68981r,24280l18235,139329v-279,530,-36,1268,494,1511c19260,141119,19962,140876,20241,140381l43360,95860r23579,44314c67154,140768,67928,141083,68486,140768v567,-279,774,-1124,387,-1619l44485,93225r,-24532l85848,56611v567,-180,918,-809,738,-1376c86442,54677,85776,54326,85218,54461l44485,66381r,-22562c44485,43639,44449,43468,44350,43288,56791,42830,66840,33384,66840,21680,66840,9661,56261,,43396,xe" filled="f" strokecolor="#505050" strokeweight=".09994mm">
                  <v:stroke miterlimit="1" joinstyle="miter"/>
                  <v:path arrowok="t" textboxrect="0,0,86766,141119"/>
                </v:shape>
                <v:shape id="Shape 2801" o:spid="_x0000_s1038" style="position:absolute;left:7355;top:12356;width:425;height:390;visibility:visible;mso-wrap-style:square;v-text-anchor:top" coordsize="42488,38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YsYA&#10;AADdAAAADwAAAGRycy9kb3ducmV2LnhtbESP3WrCQBSE74W+w3IKvdONXpSYukpJ8YeCUNM+wCF7&#10;zCbNno3ZVePbd4WCl8PMfMMsVoNtxYV6XztWMJ0kIIhLp2uuFPx8r8cpCB+QNbaOScGNPKyWT6MF&#10;Ztpd+UCXIlQiQthnqMCE0GVS+tKQRT9xHXH0jq63GKLsK6l7vEa4beUsSV6lxZrjgsGOckPlb3G2&#10;CtL5MafT18bm58/5tmmafG8+CqVenof3NxCBhvAI/7d3WsEsTaZw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yYsYAAADdAAAADwAAAAAAAAAAAAAAAACYAgAAZHJz&#10;L2Rvd25yZXYueG1sUEsFBgAAAAAEAAQA9QAAAIsDAAAAAA==&#10;" path="m21257,c33033,,42488,8744,42488,19467v,10678,-9455,19468,-21231,19468c9491,38935,,30145,,19467,,8744,9491,,21257,xe" filled="f" strokecolor="#505050" strokeweight=".09994mm">
                  <v:stroke miterlimit="1" joinstyle="miter"/>
                  <v:path arrowok="t" textboxrect="0,0,42488,38935"/>
                </v:shape>
                <v:shape id="Shape 2803" o:spid="_x0000_s1039" style="position:absolute;left:6468;top:11261;width:867;height:1412;visibility:visible;mso-wrap-style:square;v-text-anchor:top" coordsize="86757,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38UA&#10;AADdAAAADwAAAGRycy9kb3ducmV2LnhtbESPT4vCMBTE74LfITzBm6Z2RUrXKLKwsLfFP6x4ezTP&#10;ttq81CZbq5/eCILHYWZ+w8yXnalES40rLSuYjCMQxJnVJecKdtvvUQLCeWSNlWVScCMHy0W/N8dU&#10;2yuvqd34XAQIuxQVFN7XqZQuK8igG9uaOHhH2xj0QTa51A1eA9xUMo6imTRYclgosKavgrLz5t8o&#10;uCSX+9/+92BXnY1P03an9wevlRoOutUnCE+df4df7R+tIE6iD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fxQAAAN0AAAAPAAAAAAAAAAAAAAAAAJgCAABkcnMv&#10;ZG93bnJldi54bWxQSwUGAAAAAAQABAD1AAAAigMAAAAA&#10;" path="m43360,c30496,,19953,9661,19953,21644v,11704,9985,21158,22427,21644c42308,43432,42236,43612,42236,43783r,22841l1547,54470v-144,-36,-323,-72,-459,-72c558,54434,72,54893,36,55415v-36,530,351,1052,837,1196l42236,68981r,24244l18235,139329v-279,530,-36,1232,458,1511c19215,141119,19953,140876,20205,140354l43360,95824r23543,44350c67155,140768,67928,141056,68486,140768v558,-315,738,-1125,387,-1646l44449,93189r,-24523l85848,56611v558,-180,909,-845,738,-1403c86406,54641,85740,54290,85209,54470l44449,66381r,-22598c44449,43612,44413,43432,44341,43288,56782,42802,66795,33348,66795,21644,66795,9661,56261,,43360,xe" filled="f" strokecolor="#505050" strokeweight=".09994mm">
                  <v:stroke miterlimit="1" joinstyle="miter"/>
                  <v:path arrowok="t" textboxrect="0,0,86757,141119"/>
                </v:shape>
                <v:shape id="Shape 2804" o:spid="_x0000_s1040" style="position:absolute;left:6689;top:11283;width:425;height:389;visibility:visible;mso-wrap-style:square;v-text-anchor:top" coordsize="42443,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7KHMQA&#10;AADdAAAADwAAAGRycy9kb3ducmV2LnhtbESP3YrCMBSE7xd8h3AWvFuTrbJK1ygiCF4p/jzAoTm2&#10;XZuT0EStPr0RhL0cZuYbZjrvbCOu1IbasYbvgQJBXDhTc6nheFh9TUCEiGywcUwa7hRgPut9TDE3&#10;7sY7uu5jKRKEQ44aqhh9LmUoKrIYBs4TJ+/kWosxybaUpsVbgttGZkr9SIs1p4UKPS0rKs77i9Xg&#10;F6c/G7Pl9uxL9Vg9NpvheHjRuv/ZLX5BROrif/jdXhsN2USN4PUmPQ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yhzEAAAA3QAAAA8AAAAAAAAAAAAAAAAAmAIAAGRycy9k&#10;b3ducmV2LnhtbFBLBQYAAAAABAAEAPUAAACJAwAAAAA=&#10;" path="m21221,c33033,,42443,8789,42443,19467v,10723,-9410,19467,-21222,19467c9446,38934,,30190,,19467,,8789,9446,,21221,xe" filled="f" strokecolor="#505050" strokeweight=".09994mm">
                  <v:stroke miterlimit="1" joinstyle="miter"/>
                  <v:path arrowok="t" textboxrect="0,0,42443,38934"/>
                </v:shape>
                <v:shape id="Shape 2806" o:spid="_x0000_s1041" style="position:absolute;left:3513;top:12243;width:868;height:1411;visibility:visible;mso-wrap-style:square;v-text-anchor:top" coordsize="86766,14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oz8UA&#10;AADdAAAADwAAAGRycy9kb3ducmV2LnhtbESPT2sCMRTE7wW/Q3iCt5roQWQ1igiy9qDgn4u3x+a5&#10;u+3mZUlSd+2nbwoFj8PM/IZZrnvbiAf5UDvWMBkrEMSFMzWXGq6X3fscRIjIBhvHpOFJAdarwdsS&#10;M+M6PtHjHEuRIBwy1FDF2GZShqIii2HsWuLk3Z23GJP0pTQeuwS3jZwqNZMWa04LFba0raj4On9b&#10;DT/h4P3n7dl9KGeOp/yY37pdrvVo2G8WICL18RX+b++NhulczeDvTX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KjPxQAAAN0AAAAPAAAAAAAAAAAAAAAAAJgCAABkcnMv&#10;ZG93bnJldi54bWxQSwUGAAAAAAQABAD1AAAAigMAAAAA&#10;" path="m43396,c30505,,19962,9661,19962,21680v,11668,9976,21158,22418,21617c42308,43432,42236,43612,42236,43783r,22877l1547,54470v-144,-36,-315,-72,-459,-36c558,54434,72,54893,36,55414v-36,531,351,1089,881,1197l42236,68980r,24245l18235,139329v-279,530,-36,1232,494,1511c19260,141128,19962,140876,20241,140354l43360,95860r23579,44314c67154,140768,67928,141092,68486,140768v567,-279,773,-1125,387,-1611l44449,93225r,-24559l85848,56611v558,-180,918,-845,738,-1404c86406,54677,85776,54290,85218,54470l44449,66380r,-22597c44485,43612,44413,43468,44350,43297,56782,42838,66840,33384,66840,21680,66840,9661,56260,,43396,xe" filled="f" strokecolor="#505050" strokeweight=".09994mm">
                  <v:stroke miterlimit="1" joinstyle="miter"/>
                  <v:path arrowok="t" textboxrect="0,0,86766,141128"/>
                </v:shape>
                <v:shape id="Shape 2807" o:spid="_x0000_s1042" style="position:absolute;left:3735;top:12265;width:424;height:390;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APsYA&#10;AADdAAAADwAAAGRycy9kb3ducmV2LnhtbESPQWvCQBSE74L/YXmCl1I39aBpdBUtlgpCaVTw+si+&#10;JqHZtyG7mu2/7woFj8PMfMMs18E04kadqy0reJkkIIgLq2suFZxP788pCOeRNTaWScEvOVivhoMl&#10;Ztr2nNPt6EsRIewyVFB532ZSuqIig25iW+LofdvOoI+yK6XusI9w08hpksykwZrjQoUtvVVU/Byv&#10;RkHqwufh9Wl7yPvdZbb70Hmx/wpKjUdhswDhKfhH+L+91wqmaTKH+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tAPsYAAADdAAAADwAAAAAAAAAAAAAAAACYAgAAZHJz&#10;L2Rvd25yZXYueG1sUEsFBgAAAAAEAAQA9QAAAIsDAAAAAA==&#10;" path="m21257,c33033,,42452,8753,42452,19467v,10687,-9419,19467,-21195,19467c9455,38934,,30154,,19467,,8753,9455,,21257,xe" filled="f" strokecolor="#505050" strokeweight=".09994mm">
                  <v:stroke miterlimit="1" joinstyle="miter"/>
                  <v:path arrowok="t" textboxrect="0,0,42452,38934"/>
                </v:shape>
                <v:shape id="Shape 2809" o:spid="_x0000_s1043" style="position:absolute;left:2379;top:12077;width:867;height:1412;visibility:visible;mso-wrap-style:square;v-text-anchor:top" coordsize="86793,14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Uw8MA&#10;AADdAAAADwAAAGRycy9kb3ducmV2LnhtbESPQWvCQBSE70L/w/IKvYju1oLY1FVKo+DVaO+P7DMJ&#10;yb4Nu6tJ/fVuodDjMDPfMOvtaDtxIx8axxpe5woEcelMw5WG82k/W4EIEdlg55g0/FCA7eZpssbM&#10;uIGPdCtiJRKEQ4Ya6hj7TMpQ1mQxzF1PnLyL8xZjkr6SxuOQ4LaTC6WW0mLDaaHGnr5qKtviajXc&#10;/TI/noo3Dt9T1dqB8l2LudYvz+PnB4hIY/wP/7UPRsNipd7h9016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jUw8MAAADdAAAADwAAAAAAAAAAAAAAAACYAgAAZHJzL2Rv&#10;d25yZXYueG1sUEsFBgAAAAAEAAQA9QAAAIgDAAAAAA==&#10;" path="m43396,c30532,,19953,9661,19953,21653v,11695,10021,21149,22463,21644c42344,43432,42272,43612,42272,43783r,22850l1547,54470v-144,-36,-288,-72,-423,-72c594,54434,99,54893,72,55415v-72,530,351,1061,836,1196l42272,68981r,24252l18271,139338v-279,521,-72,1223,458,1511c19251,141128,19989,140876,20241,140354l43396,95833r23543,44341c67154,140777,67955,141056,68522,140777v558,-288,738,-1125,387,-1655l44485,93233r,-24567l85884,56611v558,-171,909,-845,738,-1403c86442,54641,85776,54290,85209,54470l44485,66381r,-22598c44485,43612,44449,43432,44377,43297,56818,42802,66831,33348,66831,21653,66831,9661,56297,,43396,xe" filled="f" strokecolor="#505050" strokeweight=".09994mm">
                  <v:stroke miterlimit="1" joinstyle="miter"/>
                  <v:path arrowok="t" textboxrect="0,0,86793,141128"/>
                </v:shape>
                <v:shape id="Shape 2810" o:spid="_x0000_s1044" style="position:absolute;left:2600;top:12099;width:425;height:389;visibility:visible;mso-wrap-style:square;v-text-anchor:top" coordsize="42443,38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NrcEA&#10;AADdAAAADwAAAGRycy9kb3ducmV2LnhtbERPy4rCMBTdC/5DuII7TXVApJoWHRBmRBc+PuDS3GnL&#10;NDedJNPWvzcLweXhvLf5YBrRkfO1ZQWLeQKCuLC65lLB/XaYrUH4gKyxsUwKHuQhz8ajLaba9nyh&#10;7hpKEUPYp6igCqFNpfRFRQb93LbEkfuxzmCI0JVSO+xjuGnkMklW0mDNsaHClj4rKn6v/0ZBOLmP&#10;U3Lum+Pqvv8+cFfu/3in1HQy7DYgAg3hLX65v7SC5XoR98c38Qn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zDa3BAAAA3QAAAA8AAAAAAAAAAAAAAAAAmAIAAGRycy9kb3du&#10;cmV2LnhtbFBLBQYAAAAABAAEAPUAAACGAwAAAAA=&#10;" path="m21221,c33024,,42443,8789,42443,19476v,10714,-9419,19467,-21222,19467c9446,38943,,30190,,19476,,8789,9446,,21221,xe" filled="f" strokecolor="#505050" strokeweight=".09994mm">
                  <v:stroke miterlimit="1" joinstyle="miter"/>
                  <v:path arrowok="t" textboxrect="0,0,42443,38943"/>
                </v:shape>
                <v:shape id="Shape 2812" o:spid="_x0000_s1045" style="position:absolute;left:4233;top:12829;width:868;height:1411;visibility:visible;mso-wrap-style:square;v-text-anchor:top" coordsize="86766,141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2c3sYA&#10;AADdAAAADwAAAGRycy9kb3ducmV2LnhtbESPQWsCMRSE74X+h/AKvYhmXUHtahQRCj14qdpKb8/k&#10;ubu4eVmSVLf99aYg9DjMzDfMfNnZRlzIh9qxguEgA0Gsnam5VLDfvfanIEJENtg4JgU/FGC5eHyY&#10;Y2Hcld/pso2lSBAOBSqoYmwLKYOuyGIYuJY4eSfnLcYkfSmNx2uC20bmWTaWFmtOCxW2tK5In7ff&#10;VsF4pD9qqz857F5+y8mmd/w6sFfq+albzUBE6uJ/+N5+Mwry6TCHvzfp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2c3sYAAADdAAAADwAAAAAAAAAAAAAAAACYAgAAZHJz&#10;L2Rvd25yZXYueG1sUEsFBgAAAAAEAAQA9QAAAIsDAAAAAA==&#10;" path="m43396,c30505,,19962,9626,19962,21644v,11704,9976,21159,22418,21645c42308,43433,42236,43604,42236,43783r,22841l1547,54461v-144,-62,-315,-62,-459,-62c558,54435,72,54884,36,55415v-36,522,351,1053,881,1161l42236,68945r,24280l18235,139329v-279,495,-36,1232,494,1511c19260,141083,19962,140876,20241,140346l43360,95825r23579,44314c67154,140733,67928,141047,68486,140769v567,-316,774,-1125,387,-1647l44449,93189r,-24523l85848,56576v558,-144,918,-810,738,-1377c86406,54642,85776,54290,85218,54461l44449,66345r,-22562c44485,43604,44413,43433,44350,43289,56782,42803,66840,33348,66840,21644,66840,9626,56261,,43396,xe" filled="f" strokecolor="#505050" strokeweight=".09994mm">
                  <v:stroke miterlimit="1" joinstyle="miter"/>
                  <v:path arrowok="t" textboxrect="0,0,86766,141083"/>
                </v:shape>
                <v:shape id="Shape 2813" o:spid="_x0000_s1046" style="position:absolute;left:4454;top:12851;width:425;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nQ4MYA&#10;AADdAAAADwAAAGRycy9kb3ducmV2LnhtbESPQWvCQBSE7wX/w/IKvYhutCBpdBUVSwVBGhW8PrLP&#10;JDT7NmS3ZvvvuwWhx2FmvmEWq2AacafO1ZYVTMYJCOLC6ppLBZfz+ygF4TyyxsYyKfghB6vl4GmB&#10;mbY953Q/+VJECLsMFVTet5mUrqjIoBvbljh6N9sZ9FF2pdQd9hFuGjlNkpk0WHNcqLClbUXF1+nb&#10;KEhdOB7ehptD3u+us92Hzov9Z1Dq5Tms5yA8Bf8ffrT3WsE0nbz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nQ4MYAAADdAAAADwAAAAAAAAAAAAAAAACYAgAAZHJz&#10;L2Rvd25yZXYueG1sUEsFBgAAAAAEAAQA9QAAAIsDAAAAAA==&#10;" path="m21257,c33033,,42452,8753,42452,19467v,10714,-9419,19467,-21195,19467c9454,38934,,30181,,19467,,8753,9454,,21257,xe" filled="f" strokecolor="#505050" strokeweight=".09994mm">
                  <v:stroke miterlimit="1" joinstyle="miter"/>
                  <v:path arrowok="t" textboxrect="0,0,42452,38934"/>
                </v:shape>
                <v:shape id="Shape 2815" o:spid="_x0000_s1047" style="position:absolute;left:5388;top:12701;width:868;height:1411;visibility:visible;mso-wrap-style:square;v-text-anchor:top" coordsize="86757,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K7cYA&#10;AADdAAAADwAAAGRycy9kb3ducmV2LnhtbESPQWvCQBSE70L/w/IK3nST0EpIXSUUCt6KVireHtnX&#10;JJp9m2TXJO2v7xaEHoeZ+YZZbyfTiIF6V1tWEC8jEMSF1TWXCo4fb4sUhPPIGhvLpOCbHGw3D7M1&#10;ZtqOvKfh4EsRIOwyVFB532ZSuqIig25pW+LgfdneoA+yL6XucQxw08gkilbSYM1hocKWXisqroeb&#10;UdCl3c/n6f1s88kml6fhqE9nr5WaP075CwhPk/8P39s7rSBJ42f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YK7cYAAADdAAAADwAAAAAAAAAAAAAAAACYAgAAZHJz&#10;L2Rvd25yZXYueG1sUEsFBgAAAAAEAAQA9QAAAIsDAAAAAA==&#10;" path="m43361,c30496,,19953,9661,19953,21644v,11704,9985,21158,22427,21644c42308,43432,42236,43612,42236,43783r,22841l1548,54470v-145,-36,-324,-72,-459,-72c558,54434,72,54893,36,55415v-36,530,351,1052,837,1196l42236,68981r,24244l18235,139329v-279,531,-36,1232,459,1511c19215,141119,19953,140876,20205,140354l43361,95824r23542,44350c67155,140768,67928,141056,68486,140768v558,-315,738,-1125,387,-1646l44449,93189r,-24523l85848,56611v558,-180,909,-845,738,-1403c86406,54641,85740,54290,85210,54470l44449,66381r,-22598c44449,43612,44413,43432,44341,43288,56783,42802,66795,33348,66795,21644,66795,9661,56261,,43361,xe" filled="f" strokecolor="#505050" strokeweight=".09994mm">
                  <v:stroke miterlimit="1" joinstyle="miter"/>
                  <v:path arrowok="t" textboxrect="0,0,86757,141119"/>
                </v:shape>
                <v:shape id="Shape 2816" o:spid="_x0000_s1048" style="position:absolute;left:5610;top:12722;width:424;height:390;visibility:visible;mso-wrap-style:square;v-text-anchor:top" coordsize="4244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HhcQA&#10;AADdAAAADwAAAGRycy9kb3ducmV2LnhtbESPQYvCMBSE7wv+h/AEb2tqD1K6RhHBXfGkrpe9PZtn&#10;W2xeShJt9dcbQdjjMDPfMLNFbxpxI+drywom4wQEcWF1zaWC4+/6MwPhA7LGxjIpuJOHxXzwMcNc&#10;2473dDuEUkQI+xwVVCG0uZS+qMigH9uWOHpn6wyGKF0ptcMuwk0j0ySZSoM1x4UKW1pVVFwOV6PA&#10;tDpby8ej355S9/1z9d3ub7lTajTsl18gAvXhP/xub7SCNJtM4fUmPg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px4XEAAAA3QAAAA8AAAAAAAAAAAAAAAAAmAIAAGRycy9k&#10;b3ducmV2LnhtbFBLBQYAAAAABAAEAPUAAACJAwAAAAA=&#10;" path="m21221,c33033,,42442,8789,42442,19467v,10723,-9409,19467,-21221,19467c9446,38934,,30190,,19467,,8789,9446,,21221,xe" filled="f" strokecolor="#505050" strokeweight=".09994mm">
                  <v:stroke miterlimit="1" joinstyle="miter"/>
                  <v:path arrowok="t" textboxrect="0,0,42442,38934"/>
                </v:shape>
                <v:shape id="Shape 2818" o:spid="_x0000_s1049" style="position:absolute;left:6049;top:13536;width:867;height:1411;visibility:visible;mso-wrap-style:square;v-text-anchor:top" coordsize="86757,1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2VcIA&#10;AADdAAAADwAAAGRycy9kb3ducmV2LnhtbERPTWsCMRC9F/ofwhR6KTWrQpHVKLZFEDzYbnvxNmym&#10;m8XNZNmMmv57cxA8Pt73YpV8p840xDawgfGoAEVcB9tyY+D3Z/M6AxUF2WIXmAz8U4TV8vFhgaUN&#10;F/6mcyWNyiEcSzTgRPpS61g78hhHoSfO3F8YPEqGQ6PtgJcc7js9KYo37bHl3OCwpw9H9bE6eQOf&#10;4l4SV/S+3h52+68qpKkckzHPT2k9ByWU5C6+ubfWwGQ2znPzm/w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fZVwgAAAN0AAAAPAAAAAAAAAAAAAAAAAJgCAABkcnMvZG93&#10;bnJldi54bWxQSwUGAAAAAAQABAD1AAAAhwMAAAAA&#10;" path="m43396,c30496,,19953,9661,19953,21644v,11704,9985,21158,22427,21653c42308,43432,42236,43612,42236,43783r,22841l1538,54470v-135,-72,-315,-72,-450,-72c558,54434,63,54893,27,55415v-27,530,360,1052,846,1196l42236,68981r,24244l18235,139329v-279,531,-36,1232,494,1511c19215,141092,19953,140876,20241,140354l43360,95824r23579,44314c67145,140741,67919,141056,68486,140768v558,-315,737,-1125,387,-1646l44449,93189r,-24523l85848,56611v558,-180,909,-845,738,-1403c86406,54641,85776,54290,85209,54470l44449,66345r,-22562c44449,43612,44413,43432,44341,43297,56782,42802,66795,33348,66795,21644,66795,9661,56251,,43396,xe" filled="f" strokecolor="#505050" strokeweight=".09994mm">
                  <v:stroke miterlimit="1" joinstyle="miter"/>
                  <v:path arrowok="t" textboxrect="0,0,86757,141092"/>
                </v:shape>
                <v:shape id="Shape 2819" o:spid="_x0000_s1050" style="position:absolute;left:6270;top:13558;width:424;height:389;visibility:visible;mso-wrap-style:square;v-text-anchor:top" coordsize="42443,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zX8UA&#10;AADdAAAADwAAAGRycy9kb3ducmV2LnhtbESP3YrCMBSE74V9h3CEvdPUCqtWUxFB2CsXfx7g0Bzb&#10;2uYkNFG7Pv1mQfBymJlvmNW6N624U+drywom4wQEcWF1zaWC82k3moPwAVlja5kU/JKHdf4xWGGm&#10;7YMPdD+GUkQI+wwVVCG4TEpfVGTQj60jjt7FdgZDlF0pdYePCDetTJPkSxqsOS5U6GhbUdEcb0aB&#10;21yuJqTbn8aVyXP33O+ns+lNqc9hv1mCCNSHd/jV/tYK0vlkAf9v4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vNfxQAAAN0AAAAPAAAAAAAAAAAAAAAAAJgCAABkcnMv&#10;ZG93bnJldi54bWxQSwUGAAAAAAQABAD1AAAAigMAAAAA&#10;" path="m21257,c33024,,42443,8789,42443,19467v,10723,-9419,19467,-21186,19467c9446,38934,,30190,,19467,,8789,9446,,21257,xe" filled="f" strokecolor="#505050" strokeweight=".09994mm">
                  <v:stroke miterlimit="1" joinstyle="miter"/>
                  <v:path arrowok="t" textboxrect="0,0,42443,38934"/>
                </v:shape>
                <v:shape id="Shape 2821" o:spid="_x0000_s1051" style="position:absolute;left:8345;top:10909;width:868;height:1411;visibility:visible;mso-wrap-style:square;v-text-anchor:top" coordsize="86757,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GU8QA&#10;AADdAAAADwAAAGRycy9kb3ducmV2LnhtbESPQYvCMBSE78L+h/AWvGlqWaRUo4iwsDdZFYu3R/O2&#10;7dq81CbW6q83guBxmJlvmPmyN7XoqHWVZQWTcQSCOLe64kLBfvc9SkA4j6yxtkwKbuRgufgYzDHV&#10;9sq/1G19IQKEXYoKSu+bVEqXl2TQjW1DHLw/2xr0QbaF1C1eA9zUMo6iqTRYcVgosaF1SflpezEK&#10;zsn5fsg2R7vqbfz/1e11dvRaqeFnv5qB8NT7d/jV/tEK4iSewPNNe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xlPEAAAA3QAAAA8AAAAAAAAAAAAAAAAAmAIAAGRycy9k&#10;b3ducmV2LnhtbFBLBQYAAAAABAAEAPUAAACJAwAAAAA=&#10;" path="m43396,c30496,,19962,9662,19962,21680v,11704,9976,21158,22418,21608c42308,43468,42236,43639,42236,43819r,22841l1547,54470v-144,-35,-315,-71,-459,-35c558,54435,72,54884,36,55451v-36,531,351,1053,837,1160l42236,68981r,24280l18235,139329v-279,531,-36,1268,494,1511c19224,141119,19962,140876,20241,140381l43360,95861r23579,44313c67155,140768,67928,141083,68486,140768v567,-279,737,-1124,387,-1610l44449,93225r,-24559l85848,56611v558,-180,909,-809,738,-1367c86406,54677,85776,54327,85209,54470l44449,66381r,-22562c44449,43639,44413,43468,44350,43288,56782,42838,66804,33384,66804,21680,66804,9662,56260,,43396,xe" filled="f" strokecolor="#505050" strokeweight=".09994mm">
                  <v:stroke miterlimit="1" joinstyle="miter"/>
                  <v:path arrowok="t" textboxrect="0,0,86757,141119"/>
                </v:shape>
                <v:shape id="Shape 2822" o:spid="_x0000_s1052" style="position:absolute;left:8567;top:10931;width:424;height:390;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m/xsYA&#10;AADdAAAADwAAAGRycy9kb3ducmV2LnhtbESPQWvCQBSE7wX/w/KEXkQ35iBpdBUVSwVBjBW8PrKv&#10;SWj2bchuzfbfdwuFHoeZ+YZZbYJpxYN611hWMJ8lIIhLqxuuFNzeX6cZCOeRNbaWScE3OdisR08r&#10;zLUduKDH1VciQtjlqKD2vsuldGVNBt3MdsTR+7C9QR9lX0nd4xDhppVpkiykwYbjQo0d7WsqP69f&#10;RkHmwvn0MtmdiuFwXxzedFEeL0Gp53HYLkF4Cv4//Nc+agVpl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m/xsYAAADdAAAADwAAAAAAAAAAAAAAAACYAgAAZHJz&#10;L2Rvd25yZXYueG1sUEsFBgAAAAAEAAQA9QAAAIsDAAAAAA==&#10;" path="m21258,c33033,,42452,8753,42452,19467v,10687,-9419,19467,-21194,19467c9455,38934,,30154,,19467,,8753,9455,,21258,xe" filled="f" strokecolor="#505050" strokeweight=".09994mm">
                  <v:stroke miterlimit="1" joinstyle="miter"/>
                  <v:path arrowok="t" textboxrect="0,0,42452,38934"/>
                </v:shape>
                <v:shape id="Shape 2824" o:spid="_x0000_s1053" style="position:absolute;left:2147;top:13374;width:868;height:1411;visibility:visible;mso-wrap-style:square;v-text-anchor:top" coordsize="86766,14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PQ8UA&#10;AADdAAAADwAAAGRycy9kb3ducmV2LnhtbESPQWvCQBSE70L/w/IKvenGIEVSVxFBUg8V1F68PbLP&#10;JJp9G3a3Jvrr3YLgcZiZb5jZojeNuJLztWUF41ECgriwuuZSwe9hPZyC8AFZY2OZFNzIw2L+Nphh&#10;pm3HO7ruQykihH2GCqoQ2kxKX1Rk0I9sSxy9k3UGQ5SulNphF+GmkWmSfEqDNceFCltaVVRc9n9G&#10;wd3/OHc+3rpNYvV2l2/zY7fOlfp475dfIAL14RV+tr+1gnSaTuD/TX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89DxQAAAN0AAAAPAAAAAAAAAAAAAAAAAJgCAABkcnMv&#10;ZG93bnJldi54bWxQSwUGAAAAAAQABAD1AAAAigMAAAAA&#10;" path="m43405,c30505,,19962,9671,19962,21689v,11695,10012,21150,22454,21608c42308,43468,42281,43648,42281,43828r,22841l1547,54470v-135,-36,-279,-36,-423,-36c567,54470,108,54929,36,55451v-36,531,351,1061,881,1160l42281,68981r,24289l18244,139338v-252,522,-36,1259,485,1511c19260,141128,19962,140885,20241,140390l43369,95870r23578,44304c67154,140777,67964,141092,68531,140777v557,-279,737,-1124,351,-1619l44494,93234r,-24568l85848,56611v567,-171,918,-800,773,-1367c86451,54686,85785,54327,85218,54470l44494,66381r,-22553c44494,43648,44458,43468,44386,43297,56827,42839,66840,33384,66840,21689,66840,9671,56296,,43405,xe" filled="f" strokecolor="#505050" strokeweight=".09994mm">
                  <v:stroke miterlimit="1" joinstyle="miter"/>
                  <v:path arrowok="t" textboxrect="0,0,86766,141128"/>
                </v:shape>
                <v:shape id="Shape 2825" o:spid="_x0000_s1054" style="position:absolute;left:2369;top:13396;width:425;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nsscA&#10;AADdAAAADwAAAGRycy9kb3ducmV2LnhtbESPQWvCQBSE7wX/w/IEL0U3DVRi6ipaLBWE0thCr4/s&#10;Mwlm34bsarb/3hUKPQ4z8w2zXAfTiiv1rrGs4GmWgCAurW64UvD99TbNQDiPrLG1TAp+ycF6NXpY&#10;Yq7twAVdj74SEcIuRwW1910upStrMuhmtiOO3sn2Bn2UfSV1j0OEm1amSTKXBhuOCzV29FpTeT5e&#10;jILMhY/D4nF7KIbdz3z3roty/xmUmozD5gWEp+D/w3/tvVaQZukz3N/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J7LHAAAA3QAAAA8AAAAAAAAAAAAAAAAAmAIAAGRy&#10;cy9kb3ducmV2LnhtbFBLBQYAAAAABAAEAPUAAACMAwAAAAA=&#10;" path="m21230,c32997,,42452,8744,42452,19467v,10678,-9455,19467,-21222,19467c9455,38934,,30145,,19467,,8744,9455,,21230,xe" filled="f" strokecolor="#505050" strokeweight=".09994mm">
                  <v:stroke miterlimit="1" joinstyle="miter"/>
                  <v:path arrowok="t" textboxrect="0,0,42452,38934"/>
                </v:shape>
                <v:shape id="Shape 2827" o:spid="_x0000_s1055" style="position:absolute;left:2518;top:6362;width:7197;height:2878;visibility:visible;mso-wrap-style:square;v-text-anchor:top" coordsize="719671,28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sWsYA&#10;AADdAAAADwAAAGRycy9kb3ducmV2LnhtbESP0WrCQBRE3wv9h+UW+iK6MZSqqauUikV9M/oBl91r&#10;kjZ7N81uY/x7VxB8HGbmDDNf9rYWHbW+cqxgPEpAEGtnKi4UHA/r4RSED8gGa8ek4EIelovnpzlm&#10;xp15T10eChEh7DNUUIbQZFJ6XZJFP3INcfROrrUYomwLaVo8R7itZZok79JixXGhxIa+StK/+b9V&#10;8Dfe5rvV6ufQNbvB2+x74Ndae6VeX/rPDxCB+vAI39sboyCdphO4vY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rsWsYAAADdAAAADwAAAAAAAAAAAAAAAACYAgAAZHJz&#10;L2Rvd25yZXYueG1sUEsFBgAAAAAEAAQA9QAAAIsDAAAAAA==&#10;" path="m287867,l719671,,431804,287869,,287869,287867,xe" fillcolor="#b4b4b4" strokecolor="#787878" strokeweight=".33953mm">
                  <v:path arrowok="t" textboxrect="0,0,719671,287869"/>
                </v:shape>
                <v:shape id="Shape 2828" o:spid="_x0000_s1056" style="position:absolute;top:9240;width:2518;height:6118;visibility:visible;mso-wrap-style:square;v-text-anchor:top" coordsize="251886,61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7LMIA&#10;AADdAAAADwAAAGRycy9kb3ducmV2LnhtbERPy4rCMBTdC/5DuII7m9rF6FSjDILoQgQfgy4vzbWt&#10;09yUJtPWvzeLgVkeznu57k0lWmpcaVnBNIpBEGdWl5wruF62kzkI55E1VpZJwYscrFfDwRJTbTs+&#10;UXv2uQgh7FJUUHhfp1K6rCCDLrI1ceAetjHoA2xyqRvsQripZBLHH9JgyaGhwJo2BWU/51+j4PvO&#10;p/wwex339e7Bz7b87G4zr9R41H8tQHjq/b/4z73XCpJ5EuaGN+EJ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7sswgAAAN0AAAAPAAAAAAAAAAAAAAAAAJgCAABkcnMvZG93&#10;bnJldi54bWxQSwUGAAAAAAQABAD1AAAAhwMAAAAA&#10;" path="m,611723l251886,e" filled="f" strokecolor="#787878" strokeweight=".39981mm">
                  <v:stroke miterlimit="1" joinstyle="miter"/>
                  <v:path arrowok="t" textboxrect="0,0,251886,611723"/>
                </v:shape>
                <v:shape id="Shape 2829" o:spid="_x0000_s1057" style="position:absolute;left:6836;top:9240;width:720;height:6118;visibility:visible;mso-wrap-style:square;v-text-anchor:top" coordsize="71967,61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CmcQA&#10;AADdAAAADwAAAGRycy9kb3ducmV2LnhtbESPQYvCMBSE74L/ITxhb5paWNFqFBGEZT0sq168PZpn&#10;U2xeShK1+us3grDHYWa+YRarzjbiRj7UjhWMRxkI4tLpmisFx8N2OAURIrLGxjEpeFCA1bLfW2Ch&#10;3Z1/6baPlUgQDgUqMDG2hZShNGQxjFxLnLyz8xZjkr6S2uM9wW0j8yybSIs1pwWDLW0MlZf91So4&#10;mM2u/KnDrDp6M8lOn89vGj+V+hh06zmISF38D7/bX1pBPs1n8Hq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iQpnEAAAA3QAAAA8AAAAAAAAAAAAAAAAAmAIAAGRycy9k&#10;b3ducmV2LnhtbFBLBQYAAAAABAAEAPUAAACJAwAAAAA=&#10;" path="m,l71967,611723e" filled="f" strokecolor="#787878" strokeweight=".39981mm">
                  <v:stroke miterlimit="1" joinstyle="miter"/>
                  <v:path arrowok="t" textboxrect="0,0,71967,611723"/>
                </v:shape>
                <v:shape id="Shape 2830" o:spid="_x0000_s1058" style="position:absolute;left:9715;top:6362;width:2519;height:4318;visibility:visible;mso-wrap-style:square;v-text-anchor:top" coordsize="251885,431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jTMMA&#10;AADdAAAADwAAAGRycy9kb3ducmV2LnhtbERPTWvCQBC9F/wPywi91Y0ptDG6iiiFHHppIqK3ITsm&#10;wexsyK5J/PfdQ6HHx/ve7CbTioF611hWsFxEIIhLqxuuFJyKr7cEhPPIGlvLpOBJDnbb2csGU21H&#10;/qEh95UIIexSVFB736VSurImg25hO+LA3Wxv0AfYV1L3OIZw08o4ij6kwYZDQ40dHWoq7/nDKFhd&#10;jqyf++F+za+HMxbf4ydmo1Kv82m/BuFp8v/iP3emFcTJe9gf3o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FjTMMAAADdAAAADwAAAAAAAAAAAAAAAACYAgAAZHJzL2Rv&#10;d25yZXYueG1sUEsFBgAAAAAEAAQA9QAAAIgDAAAAAA==&#10;" path="m,l251885,431804e" filled="f" strokecolor="#787878" strokeweight=".39981mm">
                  <v:stroke miterlimit="1" joinstyle="miter"/>
                  <v:path arrowok="t" textboxrect="0,0,251885,431804"/>
                </v:shape>
                <v:shape id="Shape 2831" o:spid="_x0000_s1059" style="position:absolute;left:2962;top:13747;width:868;height:1411;visibility:visible;mso-wrap-style:square;v-text-anchor:top" coordsize="86766,141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eyccA&#10;AADdAAAADwAAAGRycy9kb3ducmV2LnhtbESPQWsCMRSE70L/Q3iCl1KzKth1NUopFDx4qdqW3p7J&#10;c3dx87IkUbf99U1B8DjMzDfMYtXZRlzIh9qxgtEwA0Gsnam5VLDfvT3lIEJENtg4JgU/FGC1fOgt&#10;sDDuyu902cZSJAiHAhVUMbaFlEFXZDEMXUucvKPzFmOSvpTG4zXBbSPHWTaVFmtOCxW29FqRPm3P&#10;VsF0oj9qqz857Ga/5fPm8fD9xV6pQb97mYOI1MV7+NZeGwXjfDKC/zfp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qXsnHAAAA3QAAAA8AAAAAAAAAAAAAAAAAmAIAAGRy&#10;cy9kb3ducmV2LnhtbFBLBQYAAAAABAAEAPUAAACMAwAAAAA=&#10;" path="m43396,c30505,,19962,9626,19962,21644v,11704,10013,21159,22454,21644c42308,43433,42272,43612,42272,43783r,22841l1547,54470v-144,-71,-278,-71,-458,-71c567,54434,108,54884,36,55415v-36,531,351,1052,882,1160l42272,68945r,24280l18235,139329v-243,495,-27,1232,495,1511c19260,141083,19962,140876,20241,140345l43361,95825r23578,44313c67155,140732,67964,141056,68522,140769v531,-316,738,-1125,351,-1647l44485,93189r,-24523l85848,56575v567,-143,918,-809,774,-1367c86442,54641,85776,54290,85218,54470l44485,66345r,-22562c44485,43612,44449,43433,44386,43288,56818,42803,66840,33348,66840,21644,66840,9626,56297,,43396,xe" filled="f" strokecolor="#505050" strokeweight=".09994mm">
                  <v:stroke miterlimit="1" joinstyle="miter"/>
                  <v:path arrowok="t" textboxrect="0,0,86766,141083"/>
                </v:shape>
                <v:shape id="Shape 2832" o:spid="_x0000_s1060" style="position:absolute;left:3183;top:13769;width:425;height:389;visibility:visible;mso-wrap-style:square;v-text-anchor:top" coordsize="42488,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S8QA&#10;AADdAAAADwAAAGRycy9kb3ducmV2LnhtbESPX0vDMBTF34V9h3AFX4ZLW6GUumzIQNybWH3w8dLc&#10;NWHNTUmyrvv2RhB8PJw/P852v7hRzBSi9ayg3BQgiHuvLQ8Kvj5fHxsQMSFrHD2TghtF2O9Wd1ts&#10;tb/yB81dGkQe4diiApPS1EoZe0MO48ZPxNk7+eAwZRkGqQNe87gbZVUUtXRoORMMTnQw1J+7i8uQ&#10;9Zuph3X57srv0JSdtfXcHJR6uF9enkEkWtJ/+K991Aqq5qmC3zf5C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3IkvEAAAA3QAAAA8AAAAAAAAAAAAAAAAAmAIAAGRycy9k&#10;b3ducmV2LnhtbFBLBQYAAAAABAAEAPUAAACJAwAAAAA=&#10;" path="m21257,c33033,,42488,8753,42488,19467v,10723,-9455,19467,-21231,19467c9491,38934,,30190,,19467,,8753,9491,,21257,xe" filled="f" strokecolor="#505050" strokeweight=".09994mm">
                  <v:stroke miterlimit="1" joinstyle="miter"/>
                  <v:path arrowok="t" textboxrect="0,0,42488,38934"/>
                </v:shape>
                <v:shape id="Shape 2834" o:spid="_x0000_s1061" style="position:absolute;left:4893;top:13890;width:868;height:1411;visibility:visible;mso-wrap-style:square;v-text-anchor:top" coordsize="86757,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FsUA&#10;AADdAAAADwAAAGRycy9kb3ducmV2LnhtbESPT4vCMBTE7wt+h/AEb2tqlaVUo4iwsDfxD4q3R/Ns&#10;q81LbWKt++k3woLHYWZ+w8wWnalES40rLSsYDSMQxJnVJecK9rvvzwSE88gaK8uk4EkOFvPexwxT&#10;bR+8oXbrcxEg7FJUUHhfp1K6rCCDbmhr4uCdbWPQB9nkUjf4CHBTyTiKvqTBksNCgTWtCsqu27tR&#10;cEtuv4fj+mSXnY0vk3avjyevlRr0u+UUhKfOv8P/7R+tIE7GE3i9C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xQAAAN0AAAAPAAAAAAAAAAAAAAAAAJgCAABkcnMv&#10;ZG93bnJldi54bWxQSwUGAAAAAAQABAD1AAAAigMAAAAA&#10;" path="m43396,c30496,,19962,9662,19962,21644v,11704,9976,21159,22418,21645c42308,43433,42272,43604,42236,43783r,22877l1547,54461v-144,-36,-315,-62,-459,-62c558,54425,72,54884,36,55415v-36,522,351,1089,872,1197l42236,68981r,24244l18235,139329v-279,531,-36,1232,494,1511c19251,141119,19962,140876,20241,140346l43360,95861r23579,44313c67154,140769,67928,141047,68486,140769v567,-280,774,-1125,387,-1647l44449,93225r,-24559l85848,56612v558,-181,909,-846,738,-1413c86442,54642,85776,54290,85209,54461l44449,66381r,-22598c44485,43604,44413,43433,44341,43289,56782,42830,66830,33348,66830,21644,66830,9662,56260,,43396,xe" filled="f" strokecolor="#505050" strokeweight=".09994mm">
                  <v:stroke miterlimit="1" joinstyle="miter"/>
                  <v:path arrowok="t" textboxrect="0,0,86757,141119"/>
                </v:shape>
                <v:shape id="Shape 2835" o:spid="_x0000_s1062" style="position:absolute;left:5115;top:13912;width:424;height:389;visibility:visible;mso-wrap-style:square;v-text-anchor:top" coordsize="42443,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6lOsUA&#10;AADdAAAADwAAAGRycy9kb3ducmV2LnhtbESP3YrCMBSE74V9h3CEvbOpLf7QNYoIwl65+PMAh+bY&#10;dm1OQhO169NvBMHLYWa+YRar3rTiRp1vLCsYJykI4tLqhisFp+N2NAfhA7LG1jIp+CMPq+XHYIGF&#10;tnfe0+0QKhEh7AtUUIfgCil9WZNBn1hHHL2z7QyGKLtK6g7vEW5amaXpVBpsOC7U6GhTU3k5XI0C&#10;tz7/mpBtfi6uSh/bx26Xz/KrUp/Dfv0FIlAf3uFX+1sryOb5BJ5v4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qU6xQAAAN0AAAAPAAAAAAAAAAAAAAAAAJgCAABkcnMv&#10;ZG93bnJldi54bWxQSwUGAAAAAAQABAD1AAAAigMAAAAA&#10;" path="m21257,c33033,,42443,8780,42443,19467v,10714,-9410,19467,-21186,19467c9455,38934,,30181,,19467,,8780,9455,,21257,xe" filled="f" strokecolor="#505050" strokeweight=".09994mm">
                  <v:stroke miterlimit="1" joinstyle="miter"/>
                  <v:path arrowok="t" textboxrect="0,0,42443,38934"/>
                </v:shape>
                <v:shape id="Shape 2837" o:spid="_x0000_s1063" style="position:absolute;left:9652;top:10373;width:868;height:1411;visibility:visible;mso-wrap-style:square;v-text-anchor:top" coordsize="86802,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AMYA&#10;AADdAAAADwAAAGRycy9kb3ducmV2LnhtbESPQWvCQBSE70L/w/IK3nTTCFZSVymFgnooaKVeH9nX&#10;JDT7Ns2+xNhf7woFj8PMfMMs14OrVU9tqDwbeJomoIhzbysuDBw/3ycLUEGQLdaeycCFAqxXD6Ml&#10;ZtafeU/9QQoVIRwyNFCKNJnWIS/JYZj6hjh63751KFG2hbYtniPc1TpNkrl2WHFcKLGht5Lyn0Pn&#10;DJyO0m0+6u3vpe++/rZ5ujvJsDNm/Di8voASGuQe/m9vrIF0MXuG25v4BP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AMYAAADdAAAADwAAAAAAAAAAAAAAAACYAgAAZHJz&#10;L2Rvd25yZXYueG1sUEsFBgAAAAAEAAQA9QAAAIsDAAAAAA==&#10;" path="m43396,c30541,,19962,9662,19962,21644v,11704,10013,21159,22454,21644c42344,43432,42272,43612,42272,43783r,22877l1548,54470v-145,-35,-279,-72,-424,-72c603,54435,108,54893,72,55415v-72,531,351,1089,845,1196l42272,68981r,24244l18271,139329v-279,531,-63,1232,458,1511c19260,141119,19998,140876,20241,140355l43396,95861r23551,44313c67154,140768,67964,141056,68522,140768v566,-279,738,-1124,387,-1646l44484,93225r,-24559l85884,56611v567,-180,918,-845,737,-1403c86451,54641,85776,54290,85218,54470l44484,66381r,-22598c44484,43612,44458,43432,44386,43288,56827,42838,66840,33348,66840,21644,66840,9662,56296,,43396,xe" filled="f" strokecolor="#505050" strokeweight=".09994mm">
                  <v:stroke miterlimit="1" joinstyle="miter"/>
                  <v:path arrowok="t" textboxrect="0,0,86802,141119"/>
                </v:shape>
                <v:shape id="Shape 2838" o:spid="_x0000_s1064" style="position:absolute;left:9874;top:10395;width:424;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8cMA&#10;AADdAAAADwAAAGRycy9kb3ducmV2LnhtbERPXWvCMBR9F/wP4Qp7EU3nQLpqFDccEwRZVfD10lzb&#10;YnNTmsxm/355EHw8nO/lOphG3KlztWUFr9MEBHFhdc2lgvPpa5KCcB5ZY2OZFPyRg/VqOFhipm3P&#10;Od2PvhQxhF2GCirv20xKV1Rk0E1tSxy5q+0M+gi7UuoO+xhuGjlLkrk0WHNsqLClz4qK2/HXKEhd&#10;OOzfxx/7vN9e5ttvnRe7n6DUyyhsFiA8Bf8UP9w7rWCWvsW58U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e8cMAAADdAAAADwAAAAAAAAAAAAAAAACYAgAAZHJzL2Rv&#10;d25yZXYueG1sUEsFBgAAAAAEAAQA9QAAAIgDAAAAAA==&#10;" path="m21221,c33033,,42452,8789,42452,19467v,10723,-9419,19467,-21231,19467c9454,38934,,30190,,19467,,8789,9454,,21221,xe" filled="f" strokecolor="#505050" strokeweight=".09994mm">
                  <v:stroke miterlimit="1" joinstyle="miter"/>
                  <v:path arrowok="t" textboxrect="0,0,42452,38934"/>
                </v:shape>
                <v:shape id="Shape 2840" o:spid="_x0000_s1065" style="position:absolute;left:5384;top:5569;width:4403;height:763;visibility:visible;mso-wrap-style:square;v-text-anchor:top" coordsize="440306,7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5Z8IA&#10;AADdAAAADwAAAGRycy9kb3ducmV2LnhtbERPyWrDMBC9F/oPYgq9mEaOCSW4VkIIBHIK2G3JdbDG&#10;S2ONjKV46ddHh0KPj7dn+9l0YqTBtZYVrFcxCOLS6pZrBV+fp7ctCOeRNXaWScFCDva756cMU20n&#10;zmksfC1CCLsUFTTe96mUrmzIoFvZnjhwlR0M+gCHWuoBpxBuOpnE8bs02HJoaLCnY0PlrbgbBbn+&#10;vSwceW2vkY5+lr66fpejUq8v8+EDhKfZ/4v/3GetINluwv7wJjw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nwgAAAN0AAAAPAAAAAAAAAAAAAAAAAJgCAABkcnMvZG93&#10;bnJldi54bWxQSwUGAAAAAAQABAD1AAAAhwMAAAAA&#10;" path="m42029,l398240,r,25449l419606,25449r,25441l440306,50890r,25440l,76330,,50890r20700,l20700,25449r21329,l42029,xe" fillcolor="#787878" stroked="f" strokeweight="0">
                  <v:stroke miterlimit="1" joinstyle="miter"/>
                  <v:path arrowok="t" textboxrect="0,0,440306,76330"/>
                </v:shape>
                <v:shape id="Shape 2841" o:spid="_x0000_s1066" style="position:absolute;left:8614;top:3521;width:463;height:1977;visibility:visible;mso-wrap-style:square;v-text-anchor:top" coordsize="46248,19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KDCMMA&#10;AADdAAAADwAAAGRycy9kb3ducmV2LnhtbESPQWvCQBSE74L/YXlCb7pJKEFTV5FSoR7VFq+P7DMJ&#10;zb4N2aem/94VBI/DzHzDLNeDa9WV+tB4NpDOElDEpbcNVwZ+jtvpHFQQZIutZzLwTwHWq/FoiYX1&#10;N97T9SCVihAOBRqoRbpC61DW5DDMfEccvbPvHUqUfaVtj7cId63OkiTXDhuOCzV29FlT+Xe4OAOL&#10;XSabs80vpyN9/bptvjilJMa8TYbNByihQV7hZ/vbGsjm7yk83sQno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KDCMMAAADdAAAADwAAAAAAAAAAAAAAAACYAgAAZHJzL2Rv&#10;d25yZXYueG1sUEsFBgAAAAAEAAQA9QAAAIgDAAAAAA==&#10;" path="m4813,l40724,r5524,197730l,197730,4813,xe" fillcolor="#787878" stroked="f" strokeweight="0">
                  <v:stroke miterlimit="1" joinstyle="miter"/>
                  <v:path arrowok="t" textboxrect="0,0,46248,197730"/>
                </v:shape>
                <v:shape id="Shape 2842" o:spid="_x0000_s1067" style="position:absolute;left:7774;top:3521;width:463;height:1977;visibility:visible;mso-wrap-style:square;v-text-anchor:top" coordsize="46248,19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df8MA&#10;AADdAAAADwAAAGRycy9kb3ducmV2LnhtbESPzYrCQBCE78K+w9AL3nRiWIJGRxFR2D2uP3htMm0S&#10;zPSETKvx7XcWBI9FVX1FLVa9a9SdulB7NjAZJ6CIC29rLg0cD7vRFFQQZIuNZzLwpACr5cdggbn1&#10;D/6l+15KFSEccjRQibS51qGoyGEY+5Y4ehffOZQou1LbDh8R7hqdJkmmHdYcFypsaVNRcd3fnIHZ&#10;Tyrri81u5wNtT26Xzc4TEmOGn/16Dkqol3f41f62BtLpVwr/b+IT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Adf8MAAADdAAAADwAAAAAAAAAAAAAAAACYAgAAZHJzL2Rv&#10;d25yZXYueG1sUEsFBgAAAAAEAAQA9QAAAIgDAAAAAA==&#10;" path="m4813,l40734,r5514,197730l,197730,4813,xe" fillcolor="#787878" stroked="f" strokeweight="0">
                  <v:stroke miterlimit="1" joinstyle="miter"/>
                  <v:path arrowok="t" textboxrect="0,0,46248,197730"/>
                </v:shape>
                <v:shape id="Shape 2843" o:spid="_x0000_s1068" style="position:absolute;left:6934;top:3521;width:463;height:1977;visibility:visible;mso-wrap-style:square;v-text-anchor:top" coordsize="46248,19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45MMA&#10;AADdAAAADwAAAGRycy9kb3ducmV2LnhtbESPQWvCQBSE7wX/w/KE3urGWIKmriKiYI81Fq+P7DMJ&#10;Zt+G7FPTf+8WCj0OM/MNs1wPrlV36kPj2cB0koAiLr1tuDJwKvZvc1BBkC22nsnADwVYr0YvS8yt&#10;f/AX3Y9SqQjhkKOBWqTLtQ5lTQ7DxHfE0bv43qFE2Vfa9viIcNfqNEky7bDhuFBjR9uayuvx5gws&#10;PlPZXGx2Oxe0+3b7bHGekhjzOh42H6CEBvkP/7UP1kA6f5/B75v4BP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y45MMAAADdAAAADwAAAAAAAAAAAAAAAACYAgAAZHJzL2Rv&#10;d25yZXYueG1sUEsFBgAAAAAEAAQA9QAAAIgDAAAAAA==&#10;" path="m4813,l40734,r5514,197730l,197730,4813,xe" fillcolor="#787878" stroked="f" strokeweight="0">
                  <v:stroke miterlimit="1" joinstyle="miter"/>
                  <v:path arrowok="t" textboxrect="0,0,46248,197730"/>
                </v:shape>
                <v:shape id="Shape 2844" o:spid="_x0000_s1069" style="position:absolute;left:6095;top:3521;width:462;height:1977;visibility:visible;mso-wrap-style:square;v-text-anchor:top" coordsize="46248,197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gkMMA&#10;AADdAAAADwAAAGRycy9kb3ducmV2LnhtbESPzYrCQBCE78K+w9ALe9OJQYJmHUUWBT36s3htMm0S&#10;NtMTMq1m394RBI9FVX1FzZe9a9SNulB7NjAeJaCIC29rLg2cjpvhFFQQZIuNZzLwTwGWi4/BHHPr&#10;77yn20FKFSEccjRQibS51qGoyGEY+ZY4ehffOZQou1LbDu8R7hqdJkmmHdYcFyps6aei4u9wdQZm&#10;u1RWF5tdz0da/7pNNjuPSYz5+uxX36CEenmHX+2tNZBOJxN4volPQC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UgkMMAAADdAAAADwAAAAAAAAAAAAAAAACYAgAAZHJzL2Rv&#10;d25yZXYueG1sUEsFBgAAAAAEAAQA9QAAAIgDAAAAAA==&#10;" path="m4813,l40734,r5514,197730l,197730,4813,xe" fillcolor="#787878" stroked="f" strokeweight="0">
                  <v:stroke miterlimit="1" joinstyle="miter"/>
                  <v:path arrowok="t" textboxrect="0,0,46248,197730"/>
                </v:shape>
                <v:shape id="Shape 133828" o:spid="_x0000_s1070" style="position:absolute;left:5998;top:3195;width:3175;height:255;visibility:visible;mso-wrap-style:square;v-text-anchor:top" coordsize="317565,2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yesQA&#10;AADfAAAADwAAAGRycy9kb3ducmV2LnhtbERPPW/CMBDdK/EfrEPqVhwIQjTFIBQKqtigHTqe4muS&#10;Nj6H2ED499xQifHpfS9WvWvUhbpQezYwHiWgiAtvay4NfH1uX+agQkS22HgmAzcKsFoOnhaYWX/l&#10;A12OsVQSwiFDA1WMbaZ1KCpyGEa+JRbux3cOo8Cu1LbDq4S7Rk+SZKYd1iwNFbaUV1T8Hc/OQJ7/&#10;9slrnk6/95tbi+tm9z4+7Yx5HvbrN1CR+vgQ/7s/rMxP0/lEBssfA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KsnrEAAAA3wAAAA8AAAAAAAAAAAAAAAAAmAIAAGRycy9k&#10;b3ducmV2LnhtbFBLBQYAAAAABAAEAPUAAACJAwAAAAA=&#10;" path="m,l317565,r,25440l,25440,,e" fillcolor="#787878" stroked="f" strokeweight="0">
                  <v:stroke miterlimit="1" joinstyle="miter"/>
                  <v:path arrowok="t" textboxrect="0,0,317565,25440"/>
                </v:shape>
                <v:shape id="Shape 2846" o:spid="_x0000_s1071" style="position:absolute;left:5618;top:2018;width:3934;height:1106;visibility:visible;mso-wrap-style:square;v-text-anchor:top" coordsize="393400,110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Qr0MYA&#10;AADdAAAADwAAAGRycy9kb3ducmV2LnhtbESPT2vCQBTE7wW/w/IEb3XTEERTVymB1npq/QO9PrPP&#10;TTD7NmRXk357t1DwOMzMb5jlerCNuFHna8cKXqYJCOLS6ZqNguPh/XkOwgdkjY1jUvBLHtar0dMS&#10;c+163tFtH4yIEPY5KqhCaHMpfVmRRT91LXH0zq6zGKLsjNQd9hFuG5kmyUxarDkuVNhSUVF52V+t&#10;gpM59u3Xx89msT0dCl9+ZxszZEpNxsPbK4hAQ3iE/9ufWkE6z2b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Qr0MYAAADdAAAADwAAAAAAAAAAAAAAAACYAgAAZHJz&#10;L2Rvd25yZXYueG1sUEsFBgAAAAAEAAQA9QAAAIsDAAAAAA==&#10;" path="m196714,l393400,95087r,15572l,110659,,95087,196714,xe" fillcolor="#787878" stroked="f" strokeweight="0">
                  <v:stroke miterlimit="1" joinstyle="miter"/>
                  <v:path arrowok="t" textboxrect="0,0,393400,110659"/>
                </v:shape>
                <v:shape id="Shape 2847" o:spid="_x0000_s1072" style="position:absolute;left:4434;top:6659;width:976;height:1588;visibility:visible;mso-wrap-style:square;v-text-anchor:top" coordsize="97624,15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kfcQA&#10;AADdAAAADwAAAGRycy9kb3ducmV2LnhtbESPT4vCMBTE7wt+h/AEb2uquCrVKCIIHnYP/vf4SJ5t&#10;sXmpTVa7334jCB6HmfkNM503thR3qn3hWEGvm4Ag1s4UnCnY71afYxA+IBssHZOCP/Iwn7U+ppga&#10;9+AN3bchExHCPkUFeQhVKqXXOVn0XVcRR+/iaoshyjqTpsZHhNtS9pNkKC0WHBdyrGiZk75uf62C&#10;W1LpgnbfP1+HkTkt9Fn3jsYr1Wk3iwmIQE14h1/ttVHQHw9G8HwTn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K5H3EAAAA3QAAAA8AAAAAAAAAAAAAAAAAmAIAAGRycy9k&#10;b3ducmV2LnhtbFBLBQYAAAAABAAEAPUAAACJAwAAAAA=&#10;" path="m48812,c34301,,22463,10858,22463,24352v,13179,11245,23821,25224,24352c47579,48875,47553,49055,47553,49261r,25729l1727,61280v-144,-72,-315,-72,-495,-72c639,61244,108,61739,36,62333v-36,602,387,1196,990,1340l47553,77590r,27302l20529,156754v-315,602,-72,1412,522,1691c21653,158760,22463,158517,22778,157914l48776,107843r26538,49864c75557,158373,76438,158724,77068,158373v630,-315,846,-1259,423,-1826l50044,104856r,-27617l96607,63673v594,-180,1017,-918,837,-1547c97237,61496,96499,61109,95870,61280l50044,74666r,-25405c50044,49055,50008,48875,49900,48704,63889,48173,75170,37531,75170,24352,75170,10858,63322,,48812,xe" filled="f" strokecolor="#323232" strokeweight=".19992mm">
                  <v:stroke miterlimit="1" joinstyle="miter"/>
                  <v:path arrowok="t" textboxrect="0,0,97624,158760"/>
                </v:shape>
                <v:shape id="Shape 2848" o:spid="_x0000_s1073" style="position:absolute;left:4683;top:6684;width:477;height:438;visibility:visible;mso-wrap-style:square;v-text-anchor:top" coordsize="47759,4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6UXMQA&#10;AADdAAAADwAAAGRycy9kb3ducmV2LnhtbERPz2vCMBS+D/Y/hDfwMjTVba50RhGds7CTdfP8aJ5t&#10;sXkpSdT63y+HgceP7/ds0ZtWXMj5xrKC8SgBQVxa3XCl4Ge/GaYgfEDW2FomBTfysJg/Psww0/bK&#10;O7oUoRIxhH2GCuoQukxKX9Zk0I9sRxy5o3UGQ4SuktrhNYabVk6SZCoNNhwbauxoVVN5Ks5Gwfvq&#10;M317PjS/Lzkew9auDy7//lJq8NQvP0AE6sNd/O/OtYJJ+hrnxjfxC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OlFzEAAAA3QAAAA8AAAAAAAAAAAAAAAAAmAIAAGRycy9k&#10;b3ducmV2LnhtbFBLBQYAAAAABAAEAPUAAACJAwAAAAA=&#10;" path="m23893,c37144,,47759,9878,47759,21896v,12055,-10615,21923,-23866,21923c10651,43819,,33951,,21896,,9878,10651,,23893,xe" filled="f" strokecolor="#323232" strokeweight=".19992mm">
                  <v:stroke miterlimit="1" joinstyle="miter"/>
                  <v:path arrowok="t" textboxrect="0,0,47759,43819"/>
                </v:shape>
                <v:shape id="Shape 2850" o:spid="_x0000_s1074" style="position:absolute;left:6825;top:6663;width:976;height:1587;visibility:visible;mso-wrap-style:square;v-text-anchor:top" coordsize="97624,15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q1MIA&#10;AADdAAAADwAAAGRycy9kb3ducmV2LnhtbERPy2rCQBTdF/yH4QrumomCbYiOIkKhC7tofC4vM9ck&#10;mLmTZqYm/XtnIXR5OO/lerCNuFPna8cKpkkKglg7U3Op4LD/eM1A+IBssHFMCv7Iw3o1elliblzP&#10;33QvQiliCPscFVQhtLmUXldk0SeuJY7c1XUWQ4RdKU2HfQy3jZyl6Zu0WHNsqLClbUX6VvxaBT9p&#10;q2va777mx3dz3uiLnp6MV2oyHjYLEIGG8C9+uj+Nglk2j/vjm/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OurUwgAAAN0AAAAPAAAAAAAAAAAAAAAAAJgCAABkcnMvZG93&#10;bnJldi54bWxQSwUGAAAAAAQABAD1AAAAhwMAAAAA&#10;" path="m48812,c34337,,22463,10858,22463,24352v,13179,11245,23785,25224,24352c47588,48875,47553,49055,47553,49262r,25692l1727,61280v-144,-72,-315,-99,-495,-72c639,61244,108,61739,36,62333v-36,602,387,1196,990,1340l47553,77590r,27302l20529,156763v-315,594,-72,1403,521,1682c21653,158760,22463,158481,22778,157914l48776,107807r26538,49864c75557,158373,76438,158688,77068,158373v630,-350,846,-1259,423,-1826l50044,104856r,-27617l96607,63673v594,-180,1017,-954,846,-1547c97237,61496,96499,61073,95869,61280l50044,74675r,-25413c50044,49055,50008,48875,49900,48704,63889,48173,75170,37531,75170,24352,75170,10858,63331,,48812,xe" filled="f" strokecolor="#323232" strokeweight=".19992mm">
                  <v:stroke miterlimit="1" joinstyle="miter"/>
                  <v:path arrowok="t" textboxrect="0,0,97624,158760"/>
                </v:shape>
                <v:shape id="Shape 2851" o:spid="_x0000_s1075" style="position:absolute;left:7074;top:6687;width:478;height:439;visibility:visible;mso-wrap-style:square;v-text-anchor:top" coordsize="47759,4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2rHMYA&#10;AADdAAAADwAAAGRycy9kb3ducmV2LnhtbESPT2vCQBTE7wW/w/KEXoputKghuopY2wZ68u/5kX0m&#10;wezbsLtq+u27hUKPw8z8hlmsOtOIOzlfW1YwGiYgiAuray4VHA/vgxSED8gaG8uk4Js8rJa9pwVm&#10;2j54R/d9KEWEsM9QQRVCm0npi4oM+qFtiaN3sc5giNKVUjt8RLhp5DhJptJgzXGhwpY2FRXX/c0o&#10;mG226eTlXJ9ec7yET/t2dvnXh1LP/W49BxGoC//hv3auFYzTyQh+38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2rHMYAAADdAAAADwAAAAAAAAAAAAAAAACYAgAAZHJz&#10;L2Rvd25yZXYueG1sUEsFBgAAAAAEAAQA9QAAAIsDAAAAAA==&#10;" path="m23893,c37144,,47759,9841,47759,21896v,12055,-10615,21923,-23866,21923c10651,43819,,33951,,21896,,9841,10651,,23893,xe" filled="f" strokecolor="#323232" strokeweight=".19992mm">
                  <v:stroke miterlimit="1" joinstyle="miter"/>
                  <v:path arrowok="t" textboxrect="0,0,47759,43819"/>
                </v:shape>
                <v:shape id="Shape 2853" o:spid="_x0000_s1076" style="position:absolute;left:5305;top:5790;width:1625;height:2641;visibility:visible;mso-wrap-style:square;v-text-anchor:top" coordsize="162421,264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CUMgA&#10;AADdAAAADwAAAGRycy9kb3ducmV2LnhtbESP3WrCQBSE7wt9h+UIvRHdGGnV1FWKJaW0VPzpAxyy&#10;xySYPRt21xjfvlso9HKYmW+Y5bo3jejI+dqygsk4AUFcWF1zqeD7mI/mIHxA1thYJgU38rBe3d8t&#10;MdP2ynvqDqEUEcI+QwVVCG0mpS8qMujHtiWO3sk6gyFKV0rt8BrhppFpkjxJgzXHhQpb2lRUnA8X&#10;o2D79blbvG6Ht264Kd3s/JFP3tJcqYdB//IMIlAf/sN/7XetIJ0/TuH3TXw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zIJQyAAAAN0AAAAPAAAAAAAAAAAAAAAAAJgCAABk&#10;cnMvZG93bnJldi54bWxQSwUGAAAAAAQABAD1AAAAjQMAAAAA&#10;" path="m81242,c57097,,37351,18055,37351,40508v,21932,18730,39610,41993,40518c79209,81314,79101,81629,79101,81943r,42767l2915,101941v-279,-107,-558,-143,-846,-107c1088,101870,171,102742,108,103732v-108,980,630,1970,1610,2213l79101,129100r,45403l34158,260774v-531,980,-72,2320,908,2842c36020,264111,37387,263688,37882,262708l81170,179388r44143,82969c125700,263446,127175,264039,128228,263481v1052,-566,1403,-2114,702,-3059l83248,174467r,-45960l160694,105945v1053,-315,1727,-1547,1403,-2600c161783,102293,160550,101618,159498,101941l83248,124216r,-42273c83248,81629,83176,81314,83033,81026v23299,-908,42064,-18586,42064,-40518c125097,18055,105351,,81242,xe" filled="f" strokecolor="#323232" strokeweight=".19992mm">
                  <v:stroke miterlimit="1" joinstyle="miter"/>
                  <v:path arrowok="t" textboxrect="0,0,162421,264111"/>
                </v:shape>
                <v:shape id="Shape 2854" o:spid="_x0000_s1077" style="position:absolute;left:5720;top:5831;width:795;height:729;visibility:visible;mso-wrap-style:square;v-text-anchor:top" coordsize="79488,72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XPsQA&#10;AADdAAAADwAAAGRycy9kb3ducmV2LnhtbESPQYvCMBSE7wv+h/AW9ramK1WkGkUUlz140YrnR/O2&#10;Kdu8lCbW+O/NguBxmJlvmOU62lYM1PvGsYKvcQaCuHK64VrBudx/zkH4gKyxdUwK7uRhvRq9LbHQ&#10;7sZHGk6hFgnCvkAFJoSukNJXhiz6seuIk/freoshyb6WusdbgttWTrJsJi02nBYMdrQ1VP2drlbB&#10;Zrsbvo29DrHM5f6Sx6pssoNSH+9xswARKIZX+Nn+0Qom82kO/2/S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1z7EAAAA3QAAAA8AAAAAAAAAAAAAAAAAmAIAAGRycy9k&#10;b3ducmV2LnhtbFBLBQYAAAAABAAEAPUAAACJAwAAAAA=&#10;" path="m39780,c61811,,79488,16409,79488,36433v,20071,-17677,36443,-39708,36443c17713,72876,,56504,,36433,,16409,17713,,39780,xe" filled="f" strokecolor="#323232" strokeweight=".19992mm">
                  <v:stroke miterlimit="1" joinstyle="miter"/>
                  <v:path arrowok="t" textboxrect="0,0,79488,72876"/>
                </v:shape>
                <v:shape id="Shape 2856" o:spid="_x0000_s1078" style="position:absolute;left:9327;top:319;width:2159;height:1799;visibility:visible;mso-wrap-style:square;v-text-anchor:top" coordsize="215902,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gUrcYA&#10;AADdAAAADwAAAGRycy9kb3ducmV2LnhtbESPzW7CMBCE75X6DtZW4lKBQ9RGKMWgthK0h174eYAl&#10;XuKIeB3ZJoS3x5WQOI5m5hvNfDnYVvTkQ+NYwXSSgSCunG64VrDfrcYzECEia2wdk4IrBVgunp/m&#10;WGp34Q3121iLBOFQogITY1dKGSpDFsPEdcTJOzpvMSbpa6k9XhLctjLPskJabDgtGOzo21B12p6t&#10;gi7f/LXx58ucpse33vni9UBrUmr0Mnx+gIg0xEf43v7VCvLZewH/b9IT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gUrcYAAADdAAAADwAAAAAAAAAAAAAAAACYAgAAZHJz&#10;L2Rvd25yZXYueG1sUEsFBgAAAAAEAAQA9QAAAIsDAAAAAA==&#10;" path="m,179918c,179918,,,215902,e" filled="f" strokecolor="#787878" strokeweight=".19992mm">
                  <v:stroke miterlimit="1" joinstyle="miter"/>
                  <v:path arrowok="t" textboxrect="0,0,215902,179918"/>
                </v:shape>
                <v:shape id="Shape 2857" o:spid="_x0000_s1079" style="position:absolute;left:10717;width:865;height:636;visibility:visible;mso-wrap-style:square;v-text-anchor:top" coordsize="86514,63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3TUMcA&#10;AADdAAAADwAAAGRycy9kb3ducmV2LnhtbESPQWvCQBSE70L/w/IK3nRTRRuiq1RBqAilNSIeX7Ov&#10;STD7NmS3JvrrXaHQ4zAz3zDzZWcqcaHGlZYVvAwjEMSZ1SXnCg7pZhCDcB5ZY2WZFFzJwXLx1Jtj&#10;om3LX3TZ+1wECLsEFRTe14mULivIoBvamjh4P7Yx6INscqkbbAPcVHIURVNpsOSwUGBN64Ky8/7X&#10;KKjHx9Mt/fjudtPtebU27S3+jFKl+s/d2wyEp87/h//a71rBKJ68wuN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901DHAAAA3QAAAA8AAAAAAAAAAAAAAAAAmAIAAGRy&#10;cy9kb3ducmV2LnhtbFBLBQYAAAAABAAEAPUAAACMAwAAAAA=&#10;" path="m,l86514,31944,,63646c13845,44845,13746,19152,,xe" fillcolor="#787878" strokecolor="#787878" strokeweight=".1374mm">
                  <v:path arrowok="t" textboxrect="0,0,86514,63646"/>
                </v:shape>
                <v:shape id="Shape 2858" o:spid="_x0000_s1080" style="position:absolute;left:3930;top:319;width:2159;height:1799;visibility:visible;mso-wrap-style:square;v-text-anchor:top" coordsize="215902,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lRMIA&#10;AADdAAAADwAAAGRycy9kb3ducmV2LnhtbERPS27CMBDdV+IO1iCxqcAhoggFDIJKtCy64XOAIR7i&#10;iHgc2W5Ib18vkFg+vf9q09tGdORD7VjBdJKBIC6drrlScDnvxwsQISJrbByTgj8KsFkP3lZYaPfg&#10;I3WnWIkUwqFABSbGtpAylIYsholriRN3c95iTNBXUnt8pHDbyDzL5tJizanBYEufhsr76dcqaPPj&#10;TxO/d+Y+vc065+fvV/oipUbDfrsEEamPL/HTfdAK8sVHmpvep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yVEwgAAAN0AAAAPAAAAAAAAAAAAAAAAAJgCAABkcnMvZG93&#10;bnJldi54bWxQSwUGAAAAAAQABAD1AAAAhwMAAAAA&#10;" path="m215902,179918c215902,179918,215902,,,e" filled="f" strokecolor="#787878" strokeweight=".19992mm">
                  <v:stroke miterlimit="1" joinstyle="miter"/>
                  <v:path arrowok="t" textboxrect="0,0,215902,179918"/>
                </v:shape>
                <v:shape id="Shape 2859" o:spid="_x0000_s1081" style="position:absolute;left:3834;width:865;height:636;visibility:visible;mso-wrap-style:square;v-text-anchor:top" coordsize="86487,63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DmiMYA&#10;AADdAAAADwAAAGRycy9kb3ducmV2LnhtbESPQWsCMRSE7wX/Q3iF3mq2SxVdjaJCab0Uaovg7bF5&#10;7q5uXkKSuuu/N0Khx2FmvmHmy9604kI+NJYVvAwzEMSl1Q1XCn6+354nIEJE1thaJgVXCrBcDB7m&#10;WGjb8RdddrESCcKhQAV1jK6QMpQ1GQxD64iTd7TeYEzSV1J77BLctDLPsrE02HBaqNHRpqbyvPs1&#10;Co7b921++tyvyWX71/P40HnXVko9PfarGYhIffwP/7U/tIJ8MprC/U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DmiMYAAADdAAAADwAAAAAAAAAAAAAAAACYAgAAZHJz&#10;L2Rvd25yZXYueG1sUEsFBgAAAAAEAAQA9QAAAIsDAAAAAA==&#10;" path="m86487,v-13746,19152,-13809,44845,,63646l,31944,86487,xe" fillcolor="#787878" strokecolor="#787878" strokeweight=".1374mm">
                  <v:path arrowok="t" textboxrect="0,0,86487,63646"/>
                </v:shape>
                <v:shape id="Shape 2860" o:spid="_x0000_s1082" style="position:absolute;left:9226;top:487;width:528;height:502;visibility:visible;mso-wrap-style:square;v-text-anchor:top" coordsize="52815,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Ej6sQA&#10;AADdAAAADwAAAGRycy9kb3ducmV2LnhtbERPXWvCMBR9F/wP4Q72pulUWumMIoIgY8PNDdzjpblr&#10;ypqb2mRt/ffLg+Dj4XyvNoOtRUetrxwreJomIIgLpysuFXx97idLED4ga6wdk4Iredisx6MV5tr1&#10;/EHdKZQihrDPUYEJocml9IUhi37qGuLI/bjWYoiwLaVusY/htpazJEmlxYpjg8GGdoaK39OfVfB6&#10;PsvLS9aZxfw9O9Jbuv0+Zr1Sjw/D9hlEoCHcxTf3QSuYLdO4P76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xI+rEAAAA3QAAAA8AAAAAAAAAAAAAAAAAmAIAAGRycy9k&#10;b3ducmV2LnhtbFBLBQYAAAAABAAEAPUAAACJAwAAAAA=&#10;" path="m34364,r4643,l27024,11947c20412,18523,14303,24955,13422,26214v-5371,7665,3481,17435,11775,13008c26322,38620,32502,32718,38934,26115,45330,19467,50917,14061,51340,14061v1475,,737,8573,-1053,11982c47786,30856,31764,46491,27518,48245v-4785,1971,-9841,1800,-14555,-522c3796,43154,,32889,4219,23893,6288,19431,23299,2393,27096,990,28535,459,31801,,34364,xe" fillcolor="#787878" stroked="f" strokeweight="0">
                  <v:path arrowok="t" textboxrect="0,0,52815,50216"/>
                </v:shape>
                <v:shape id="Shape 2861" o:spid="_x0000_s1083" style="position:absolute;left:9499;top:318;width:430;height:403;visibility:visible;mso-wrap-style:square;v-text-anchor:top" coordsize="42937,40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zv6cQA&#10;AADdAAAADwAAAGRycy9kb3ducmV2LnhtbESPS2vDMBCE74X+B7GF3hrZOQTjRAnFUCi55XHJbbG2&#10;lh9auZKauPn1USCQ4zAz3zCrzWQHcSYfWscK8lkGgrh2uuVGwfHw9VGACBFZ4+CYFPxTgM369WWF&#10;pXYX3tF5HxuRIBxKVGBiHEspQ23IYpi5kTh5P85bjEn6RmqPlwS3g5xn2UJabDktGBypMlT3+z+r&#10;YNr2v93V5Kcr9b7r2gqrY4FKvb9Nn0sQkab4DD/a31rBvFjkcH+Tno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s7+nEAAAA3QAAAA8AAAAAAAAAAAAAAAAAmAIAAGRycy9k&#10;b3ducmV2LnhtbFBLBQYAAAAABAAEAPUAAACJAwAAAAA=&#10;" path="m37990,v2878,,4947,2780,4111,5452c41363,7836,8465,40311,6783,40311v-774,,-2042,-531,-2852,-1161c,35948,557,35039,18342,17182,32223,3203,35912,,37990,xe" fillcolor="#787878" stroked="f" strokeweight="0">
                  <v:path arrowok="t" textboxrect="0,0,42937,40311"/>
                </v:shape>
                <v:shape id="Shape 2862" o:spid="_x0000_s1084" style="position:absolute;left:9685;top:45;width:526;height:503;visibility:visible;mso-wrap-style:square;v-text-anchor:top" coordsize="52581,50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nL8cA&#10;AADdAAAADwAAAGRycy9kb3ducmV2LnhtbESPT2vCQBTE74LfYXlCL1I3hqCSuooohR568Q9ib6/Z&#10;ZxLMvk2z2xi/vSsIHoeZ+Q0zX3amEi01rrSsYDyKQBBnVpecKzjsP99nIJxH1lhZJgU3crBc9Htz&#10;TLW98pbanc9FgLBLUUHhfZ1K6bKCDLqRrYmDd7aNQR9kk0vd4DXATSXjKJpIgyWHhQJrWheUXXb/&#10;RsHGJW0yxp/NcJWffo/+73t6SZxSb4Nu9QHCU+df4Wf7SyuIZ5MYHm/C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qJy/HAAAA3QAAAA8AAAAAAAAAAAAAAAAAmAIAAGRy&#10;cy9kb3ducmV2LnhtbFBLBQYAAAAABAAEAPUAAACMAwAAAAA=&#10;" path="m36196,903v9474,2635,16385,12960,13039,23269c47795,28562,30676,46554,26079,48524v-3337,1439,-11524,1790,-11524,485c14555,48524,19260,43774,25027,38440,37495,26870,40806,22661,40806,18225v,-4596,-4256,-8708,-8996,-8708c28535,9517,27339,10462,15077,22661,7808,29857,1548,35768,1161,35768,,35768,459,27644,1826,24415,3833,19710,21716,2554,26152,1115,29595,,33038,24,36196,903xe" fillcolor="#787878" stroked="f" strokeweight="0">
                  <v:path arrowok="t" textboxrect="0,0,52581,50314"/>
                </v:shape>
                <v:shape id="Shape 2863" o:spid="_x0000_s1085" style="position:absolute;left:5655;top:487;width:537;height:532;visibility:visible;mso-wrap-style:square;v-text-anchor:top" coordsize="53688,53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w4EcUA&#10;AADdAAAADwAAAGRycy9kb3ducmV2LnhtbESPQWsCMRSE70L/Q3iF3jSroixbo1ihUFo8uJaeXzfP&#10;zeLmZUmyuv33jSB4HGbmG2a1GWwrLuRD41jBdJKBIK6cbrhW8H18H+cgQkTW2DomBX8UYLN+Gq2w&#10;0O7KB7qUsRYJwqFABSbGrpAyVIYshonriJN3ct5iTNLXUnu8Jrht5SzLltJiw2nBYEc7Q9W57K2C&#10;38XuJ9+fevMVfPfZv83Ls7GlUi/Pw/YVRKQhPsL39odWMMuXc7i9S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DgRxQAAAN0AAAAPAAAAAAAAAAAAAAAAAJgCAABkcnMv&#10;ZG93bnJldi54bWxQSwUGAAAAAAQABAD1AAAAigMAAAAA&#10;" path="m19075,97v2454,96,5326,537,6995,1261c30676,3320,47786,21348,49226,25710,53688,39447,39915,53220,26178,48758,21716,47318,3823,30208,1826,25459,450,22229,,14115,1151,14115v387,,6648,5901,13917,13107c27339,39411,28562,40365,31800,40365v4741,,8996,-4111,8996,-8717c40796,27258,37495,23002,25017,11443,19287,6099,14582,1358,14582,900,14582,247,16620,,19075,97xe" fillcolor="#787878" stroked="f" strokeweight="0">
                  <v:path arrowok="t" textboxrect="0,0,53688,53220"/>
                </v:shape>
                <v:shape id="Shape 2864" o:spid="_x0000_s1086" style="position:absolute;left:5469;top:309;width:430;height:403;visibility:visible;mso-wrap-style:square;v-text-anchor:top" coordsize="42973,4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gYsYA&#10;AADdAAAADwAAAGRycy9kb3ducmV2LnhtbESPQWvCQBSE74X+h+UVvBTdGERj6ipSKIinJrZ4fc2+&#10;JqHZtzG7MfHfdwsFj8PMfMNsdqNpxJU6V1tWMJ9FIIgLq2suFXyc3qYJCOeRNTaWScGNHOy2jw8b&#10;TLUdOKNr7ksRIOxSVFB536ZSuqIig25mW+LgfdvOoA+yK6XucAhw08g4ipbSYM1hocKWXisqfvLe&#10;KCjc4M6f7/r5sr6ssqGPj/78dVRq8jTuX0B4Gv09/N8+aAVxslz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IgYsYAAADdAAAADwAAAAAAAAAAAAAAAACYAgAAZHJz&#10;L2Rvd25yZXYueG1sUEsFBgAAAAAEAAQA9QAAAIsDAAAAAA==&#10;" path="m6819,c8474,,41363,32466,42101,34859v872,2672,-1233,5442,-4075,5442c35912,40301,32259,37108,18343,23120,603,5271,,4354,3940,1188,4741,522,6045,,6819,xe" fillcolor="#787878" stroked="f" strokeweight="0">
                  <v:path arrowok="t" textboxrect="0,0,42973,40301"/>
                </v:shape>
                <v:shape id="Shape 2865" o:spid="_x0000_s1087" style="position:absolute;left:5195;top:41;width:529;height:503;visibility:visible;mso-wrap-style:square;v-text-anchor:top" coordsize="52815,5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N0ZMEA&#10;AADdAAAADwAAAGRycy9kb3ducmV2LnhtbESPX2vCMBTF3wd+h3CFvc1Ux6RUo4gg1DfX6fslubbF&#10;5iY00dZvbwaDPR7Onx9nvR1tJx7Uh9axgvksA0GsnWm5VnD+OXzkIEJENtg5JgVPCrDdTN7WWBg3&#10;8Dc9qliLNMKhQAVNjL6QMuiGLIaZ88TJu7reYkyyr6XpcUjjtpOLLFtKiy0nQoOe9g3pW3W3CbL/&#10;HLLTsay8jd7n54tmKrVS79NxtwIRaYz/4b92aRQs8uUX/L5JT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zdGTBAAAA3QAAAA8AAAAAAAAAAAAAAAAAmAIAAGRycy9kb3du&#10;cmV2LnhtbFBLBQYAAAAABAAEAPUAAACGAwAAAAA=&#10;" path="m27518,2006v4247,1754,20277,17353,22769,22175c52077,27581,52815,36164,51340,36164v-387,,-5973,-5416,-12406,-12019c32502,17497,26358,11596,25234,11002,16939,6576,8087,16337,13422,24001v882,1268,7035,7701,13602,14268l39042,50215r-4677,c31837,50215,28535,49756,27096,49235,23335,47822,6288,30784,4219,26322,,17326,3796,7062,12972,2528,17677,180,22742,,27518,2006xe" fillcolor="#787878" stroked="f" strokeweight="0">
                  <v:path arrowok="t" textboxrect="0,0,52815,50215"/>
                </v:shape>
                <v:shape id="Shape 2874" o:spid="_x0000_s1088" style="position:absolute;left:21315;top:3483;width:211;height:1270;visibility:visible;mso-wrap-style:square;v-text-anchor:top" coordsize="21149,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CysUA&#10;AADdAAAADwAAAGRycy9kb3ducmV2LnhtbESPT4vCMBTE78J+h/AWvIimimipRlkE0cOC+G9hb4/m&#10;2YZtXkoTtfvtjSB4HGbmN8x82dpK3KjxxrGC4SABQZw7bbhQcDqu+ykIH5A1Vo5JwT95WC4+OnPM&#10;tLvznm6HUIgIYZ+hgjKEOpPS5yVZ9ANXE0fv4hqLIcqmkLrBe4TbSo6SZCItGo4LJda0Kin/O1yt&#10;gp4+4vnXT390urbnnan5e2c2SnU/268ZiEBteIdf7a1WMEqnY3i+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QLKxQAAAN0AAAAPAAAAAAAAAAAAAAAAAJgCAABkcnMv&#10;ZG93bnJldi54bWxQSwUGAAAAAAQABAD1AAAAigMAAAAA&#10;" path="m21149,l,126995e" filled="f" strokecolor="#787878" strokeweight=".19992mm">
                  <v:stroke miterlimit="1" joinstyle="miter"/>
                  <v:path arrowok="t" textboxrect="0,0,21149,126995"/>
                </v:shape>
                <v:shape id="Shape 2875" o:spid="_x0000_s1089" style="position:absolute;left:19939;top:4753;width:3598;height:1376;visibility:visible;mso-wrap-style:square;v-text-anchor:top" coordsize="359832,13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ncxsYA&#10;AADdAAAADwAAAGRycy9kb3ducmV2LnhtbESPW4vCMBSE3wX/QziCL6Kpl1WpRqnCwi7CgpcfcGhO&#10;L9ic1CZq999vFgQfh5n5hllvW1OJBzWutKxgPIpAEKdWl5wruJw/h0sQziNrrCyTgl9ysN10O2uM&#10;tX3ykR4nn4sAYRejgsL7OpbSpQUZdCNbEwcvs41BH2STS93gM8BNJSdRNJcGSw4LBda0Lyi9nu5G&#10;wfdMj6Nk9jNdHEpZDaZJttO3TKl+r01WIDy1/h1+tb+0gsly8QH/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ncxsYAAADdAAAADwAAAAAAAAAAAAAAAACYAgAAZHJz&#10;L2Rvd25yZXYueG1sUEsFBgAAAAAEAAQA9QAAAIsDAAAAAA==&#10;" path="m137573,l359832,,222228,137575,,137575,137573,xe" fillcolor="#dedede" strokecolor="#787878" strokeweight=".16978mm">
                  <v:path arrowok="t" textboxrect="0,0,359832,137575"/>
                </v:shape>
                <v:shape id="Shape 2876" o:spid="_x0000_s1090" style="position:absolute;left:20680;top:3483;width:2116;height:847;visibility:visible;mso-wrap-style:square;v-text-anchor:top" coordsize="211646,84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6cQA&#10;AADdAAAADwAAAGRycy9kb3ducmV2LnhtbESPQYvCMBSE78L+h/AEb5rag6vVKCK4em3Xi7dn82yr&#10;zUtposZ/v1lY2OMwM98wq00wrXhS7xrLCqaTBARxaXXDlYLT9348B+E8ssbWMil4k4PN+mOwwkzb&#10;F+f0LHwlIoRdhgpq77tMSlfWZNBNbEccvavtDfoo+0rqHl8RblqZJslMGmw4LtTY0a6m8l48jIJ8&#10;YS5peJy+7oc8vZ0P+2IXyrdSo2HYLkF4Cv4//Nc+agXp/HMGv2/i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jCenEAAAA3QAAAA8AAAAAAAAAAAAAAAAAmAIAAGRycy9k&#10;b3ducmV2LnhtbFBLBQYAAAAABAAEAPUAAACJAwAAAAA=&#10;" path="m84655,l211646,,126998,84651,,84651,84655,xe" fillcolor="#b4b4b4" strokecolor="#787878" strokeweight=".16978mm">
                  <v:path arrowok="t" textboxrect="0,0,211646,84651"/>
                </v:shape>
                <v:shape id="Shape 2877" o:spid="_x0000_s1091" style="position:absolute;left:19939;top:4330;width:741;height:1799;visibility:visible;mso-wrap-style:square;v-text-anchor:top" coordsize="74073,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h4sUA&#10;AADdAAAADwAAAGRycy9kb3ducmV2LnhtbESPQWvCQBSE7wX/w/IEL6VuElBD6ioiWPVo2h56e82+&#10;JqHZt2F3a+K/dwuFHoeZ+YZZb0fTiSs531pWkM4TEMSV1S3XCt5eD085CB+QNXaWScGNPGw3k4c1&#10;FtoOfKFrGWoRIewLVNCE0BdS+qohg35ue+LofVlnMETpaqkdDhFuOpklyVIabDkuNNjTvqHqu/wx&#10;Cur0/WPY5UckenGPn+fFqUwzq9RsOu6eQQQaw3/4r33SCrJ8tYLfN/EJ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aHixQAAAN0AAAAPAAAAAAAAAAAAAAAAAJgCAABkcnMv&#10;ZG93bnJldi54bWxQSwUGAAAAAAQABAD1AAAAigMAAAAA&#10;" path="m,179918l74073,e" filled="f" strokecolor="#787878" strokeweight=".19992mm">
                  <v:stroke miterlimit="1" joinstyle="miter"/>
                  <v:path arrowok="t" textboxrect="0,0,74073,179918"/>
                </v:shape>
                <v:shape id="Shape 2878" o:spid="_x0000_s1092" style="position:absolute;left:21950;top:4330;width:211;height:1799;visibility:visible;mso-wrap-style:square;v-text-anchor:top" coordsize="21158,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HCcAA&#10;AADdAAAADwAAAGRycy9kb3ducmV2LnhtbERPTYvCMBC9C/6HMMLeNLWwq1SjiKDowYO1eh6asa02&#10;k9JErf/eHBY8Pt73fNmZWjypdZVlBeNRBII4t7riQkF22gynIJxH1lhbJgVvcrBc9HtzTLR98ZGe&#10;qS9ECGGXoILS+yaR0uUlGXQj2xAH7mpbgz7AtpC6xVcIN7WMo+hPGqw4NJTY0Lqk/J4+jIJblv1u&#10;zxOzOWCT2nV9Nnu+xEr9DLrVDISnzn/F/+6dVhBPJ2FueBOe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DHCcAAAADdAAAADwAAAAAAAAAAAAAAAACYAgAAZHJzL2Rvd25y&#10;ZXYueG1sUEsFBgAAAAAEAAQA9QAAAIUDAAAAAA==&#10;" path="m,l21158,179918e" filled="f" strokecolor="#787878" strokeweight=".19992mm">
                  <v:stroke miterlimit="1" joinstyle="miter"/>
                  <v:path arrowok="t" textboxrect="0,0,21158,179918"/>
                </v:shape>
                <v:shape id="Shape 2879" o:spid="_x0000_s1093" style="position:absolute;left:22796;top:3483;width:741;height:1270;visibility:visible;mso-wrap-style:square;v-text-anchor:top" coordsize="74108,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cF8cA&#10;AADdAAAADwAAAGRycy9kb3ducmV2LnhtbESPzWrDMBCE74W+g9hAb42cHPLjRAmlUBpcqJO0hxwX&#10;a2OZWisjKYn99lGh0OMwM98w621vW3ElHxrHCibjDARx5XTDtYLvr7fnBYgQkTW2jknBQAG2m8eH&#10;Neba3fhA12OsRYJwyFGBibHLpQyVIYth7Dri5J2dtxiT9LXUHm8Jbls5zbKZtNhwWjDY0auh6ud4&#10;sQo+d2Ws96Evi/JjqE7+vTiZoVDqadS/rEBE6uN/+K+90wqmi/kSft+k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sXBfHAAAA3QAAAA8AAAAAAAAAAAAAAAAAmAIAAGRy&#10;cy9kb3ducmV2LnhtbFBLBQYAAAAABAAEAPUAAACMAwAAAAA=&#10;" path="m,l74108,126995e" filled="f" strokecolor="#787878" strokeweight=".19992mm">
                  <v:stroke miterlimit="1" joinstyle="miter"/>
                  <v:path arrowok="t" textboxrect="0,0,74108,126995"/>
                </v:shape>
                <v:shape id="Shape 2880" o:spid="_x0000_s1094" style="position:absolute;left:28118;top:5954;width:528;height:502;visibility:visible;mso-wrap-style:square;v-text-anchor:top" coordsize="52815,5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Uk8MA&#10;AADdAAAADwAAAGRycy9kb3ducmV2LnhtbERPy2qDQBTdF/oPwy1kU5KxLlpjM0qRCGk2JY/S7cW5&#10;UalzR5zRmL/PLApdHs57k8+mExMNrrWs4GUVgSCurG65VnA+lcsEhPPIGjvLpOBGDvLs8WGDqbZX&#10;PtB09LUIIexSVNB436dSuqohg25le+LAXexg0Ac41FIPeA3hppNxFL1Kgy2HhgZ7Khqqfo+jUfBd&#10;XEjy5/No8Ott/VMe1ttp75VaPM0f7yA8zf5f/OfeaQVxkoT94U14Aj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Uk8MAAADdAAAADwAAAAAAAAAAAAAAAACYAgAAZHJzL2Rv&#10;d25yZXYueG1sUEsFBgAAAAAEAAQA9QAAAIgDAAAAAA==&#10;" path="m34365,r4641,l27024,11947c20412,18514,14304,24946,13422,26214v-5379,7656,3482,17425,11776,12999c26322,38619,32503,32709,38935,26106,45331,19467,50917,14051,51340,14051v1475,,702,8574,-1052,11983c47786,30847,31765,46455,27510,48245v-4813,1970,-9833,1790,-14546,-531c3760,43153,,32889,4219,23893,6288,19431,23299,2384,27087,981,28535,459,31800,,34365,xe" fillcolor="#787878" stroked="f" strokeweight="0">
                  <v:stroke miterlimit="1" joinstyle="miter"/>
                  <v:path arrowok="t" textboxrect="0,0,52815,50215"/>
                </v:shape>
                <v:shape id="Shape 2881" o:spid="_x0000_s1095" style="position:absolute;left:28391;top:5785;width:430;height:403;visibility:visible;mso-wrap-style:square;v-text-anchor:top" coordsize="42973,40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LBV8UA&#10;AADdAAAADwAAAGRycy9kb3ducmV2LnhtbESP0WrCQBRE3wv+w3KFvtVNAikhuooEhLy0kNQPuGSv&#10;STR7N2a3Gv/eFQp9HGbmDLPZzWYQN5pcb1lBvIpAEDdW99wqOP4cPjIQziNrHCyTggc52G0XbxvM&#10;tb1zRbfatyJA2OWooPN+zKV0TUcG3cqOxME72cmgD3JqpZ7wHuBmkEkUfUqDPYeFDkcqOmou9a9R&#10;EKX9OS6L5qu6FKfUXrO6/T4+lHpfzvs1CE+z/w//tUutIMmyGF5vwhO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QsFXxQAAAN0AAAAPAAAAAAAAAAAAAAAAAJgCAABkcnMv&#10;ZG93bnJldi54bWxQSwUGAAAAAAQABAD1AAAAigMAAAAA&#10;" path="m38017,v2887,,4956,2770,4111,5442c41390,7835,8501,40301,6819,40301v-774,,-2042,-521,-2852,-1160c,35947,594,35030,18379,17182,32259,3194,35948,,38017,xe" fillcolor="#787878" stroked="f" strokeweight="0">
                  <v:stroke miterlimit="1" joinstyle="miter"/>
                  <v:path arrowok="t" textboxrect="0,0,42973,40301"/>
                </v:shape>
                <v:shape id="Shape 2882" o:spid="_x0000_s1096" style="position:absolute;left:28577;top:5512;width:526;height:503;visibility:visible;mso-wrap-style:square;v-text-anchor:top" coordsize="52572,50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4CcYA&#10;AADdAAAADwAAAGRycy9kb3ducmV2LnhtbESPzWrDMBCE74G+g9hCL6GRY0hq3CghFAKBXhInvS/W&#10;1jaVVq4l/7RPHwUKPQ4z8w2z2U3WiIE63zhWsFwkIIhLpxuuFFwvh+cMhA/IGo1jUvBDHnbbh9kG&#10;c+1GPtNQhEpECPscFdQhtLmUvqzJol+4ljh6n66zGKLsKqk7HCPcGpkmyVpabDgu1NjSW03lV9Fb&#10;Be9jcfz91qd+1V/Wc2eGj/3qxSj19DjtX0EEmsJ/+K991ArSLEvh/iY+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s4CcYAAADdAAAADwAAAAAAAAAAAAAAAACYAgAAZHJz&#10;L2Rvd25yZXYueG1sUEsFBgAAAAAEAAQA9QAAAIsDAAAAAA==&#10;" path="m36192,902v9477,2635,16380,12958,13007,23261c47796,28553,30676,46545,26080,48515v-3374,1439,-11533,1790,-11533,495c14547,48515,19261,43774,25018,38431,37495,26871,40797,22652,40797,18226v,-4606,-4247,-8717,-8996,-8717c28535,9509,27339,10462,15077,22652,7764,29857,1512,35759,1161,35759,,35759,459,27644,1826,24415,3832,19701,21717,2555,26143,1115,29588,,33033,24,36192,902xe" fillcolor="#787878" stroked="f" strokeweight="0">
                  <v:stroke miterlimit="1" joinstyle="miter"/>
                  <v:path arrowok="t" textboxrect="0,0,52572,50305"/>
                </v:shape>
                <v:shape id="Shape 2883" o:spid="_x0000_s1097" style="position:absolute;left:19111;top:8512;width:537;height:532;visibility:visible;mso-wrap-style:square;v-text-anchor:top" coordsize="53697,5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7dcYA&#10;AADdAAAADwAAAGRycy9kb3ducmV2LnhtbESPT2vCQBTE74LfYXlCb7oxlhpSVxHBthYv/rn09sg+&#10;s8Hs25DdJum37xYKHoeZ+Q2z2gy2Fh21vnKsYD5LQBAXTldcKrhe9tMMhA/IGmvHpOCHPGzW49EK&#10;c+16PlF3DqWIEPY5KjAhNLmUvjBk0c9cQxy9m2sthijbUuoW+wi3tUyT5EVarDguGGxoZ6i4n7+t&#10;gm75/mn6twNed/ejeXbLr/S0OCj1NBm2ryACDeER/m9/aAVpli3g7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K7dcYAAADdAAAADwAAAAAAAAAAAAAAAACYAgAAZHJz&#10;L2Rvd25yZXYueG1sUEsFBgAAAAAEAAQA9QAAAIsDAAAAAA==&#10;" path="m34631,102c37095,,39142,245,39142,915v,459,-4705,5200,-10472,10544c16202,23019,12891,27274,12891,31664v,4605,4255,8716,8996,8716c25162,40380,26350,39427,38620,27238,45924,20032,52150,14131,52536,14131v1161,,702,8114,-674,11343c49864,30188,31972,47335,27546,48774,13773,53236,,39463,4498,25726,5902,21363,23012,3335,27618,1374,29287,655,32168,205,34631,102xe" fillcolor="#787878" stroked="f" strokeweight="0">
                  <v:stroke miterlimit="1" joinstyle="miter"/>
                  <v:path arrowok="t" textboxrect="0,0,53697,53236"/>
                </v:shape>
                <v:shape id="Shape 2884" o:spid="_x0000_s1098" style="position:absolute;left:19404;top:8334;width:430;height:403;visibility:visible;mso-wrap-style:square;v-text-anchor:top" coordsize="42974,40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zL8UA&#10;AADdAAAADwAAAGRycy9kb3ducmV2LnhtbESPwWrDMBBE74H+g9hCbokcE4LjRg6lJeBLD0mT0uNi&#10;bW1ha2UkNXH/PioUehxm5g2z2092EFfywThWsFpmIIgbpw23Cs7vh0UBIkRkjYNjUvBDAfbVw2yH&#10;pXY3PtL1FFuRIBxKVNDFOJZShqYji2HpRuLkfTlvMSbpW6k93hLcDjLPso20aDgtdDjSS0dNf/q2&#10;Cnq9/vj09XiRZmXq42u9zQv3ptT8cXp+AhFpiv/hv3atFeRFsYbfN+kJy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vMvxQAAAN0AAAAPAAAAAAAAAAAAAAAAAJgCAABkcnMv&#10;ZG93bnJldi54bWxQSwUGAAAAAAQABAD1AAAAigMAAAAA&#10;" path="m36155,v773,,2042,522,2843,1160c42974,4354,42371,5272,24595,23120,10714,37108,7026,40302,4948,40302,2069,40302,,37531,837,34859,1574,32466,34472,,36155,xe" fillcolor="#787878" stroked="f" strokeweight="0">
                  <v:stroke miterlimit="1" joinstyle="miter"/>
                  <v:path arrowok="t" textboxrect="0,0,42974,40302"/>
                </v:shape>
                <v:shape id="Shape 2885" o:spid="_x0000_s1099" style="position:absolute;left:19579;top:8066;width:528;height:502;visibility:visible;mso-wrap-style:square;v-text-anchor:top" coordsize="52815,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uJ8UA&#10;AADdAAAADwAAAGRycy9kb3ducmV2LnhtbESPQWsCMRSE7wX/Q3hCb5pV2hJWo6iwpaXQUvXi7bF5&#10;7i5uXrabVOO/NwWhx2FmvmHmy2hbcabeN441TMYZCOLSmYYrDftdMVIgfEA22DomDVfysFwMHuaY&#10;G3fhbzpvQyUShH2OGuoQulxKX9Zk0Y9dR5y8o+sthiT7SpoeLwluWznNshdpseG0UGNHm5rK0/bX&#10;aqCDooJPP83X62dUm6cifrzTWuvHYVzNQASK4T98b78ZDVOlnuHv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C4nxQAAAN0AAAAPAAAAAAAAAAAAAAAAAJgCAABkcnMv&#10;ZG93bnJldi54bWxQSwUGAAAAAAQABAD1AAAAigMAAAAA&#10;" path="m25297,1970c30082,,35138,180,39843,2528v9176,4534,12972,14798,8753,23794c46527,30784,29515,47832,25719,49235v-1439,522,-4705,981,-7269,981l13808,50216,25791,38269c32394,31702,38512,25270,39393,24001,44764,16346,35912,6576,27617,11002v-1124,594,-7304,6495,-13736,13107c7484,30748,1898,36164,1475,36164,,36164,774,27591,2528,24181,5020,19359,21050,3760,25297,1970xe" fillcolor="#787878" stroked="f" strokeweight="0">
                  <v:stroke miterlimit="1" joinstyle="miter"/>
                  <v:path arrowok="t" textboxrect="0,0,52815,50216"/>
                </v:shape>
                <v:shape id="Shape 2886" o:spid="_x0000_s1100" style="position:absolute;left:30882;top:1853;width:212;height:1270;visibility:visible;mso-wrap-style:square;v-text-anchor:top" coordsize="21194,127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x6CMgA&#10;AADdAAAADwAAAGRycy9kb3ducmV2LnhtbESPS2vDMBCE74X8B7GB3hrZgRrjRg4hECgpFPI4tLet&#10;tX4k1spYamzn11eFQo/DzHzDrNajacWNetdYVhAvIhDEhdUNVwrOp91TCsJ5ZI2tZVIwkYN1PntY&#10;YabtwAe6HX0lAoRdhgpq77tMSlfUZNAtbEccvNL2Bn2QfSV1j0OAm1YuoyiRBhsOCzV2tK2puB6/&#10;jYLrFMfD5T16Hqe35pR8fuzLr/teqcf5uHkB4Wn0/+G/9qtWsEzTBH7fhCcg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oIyAAAAN0AAAAPAAAAAAAAAAAAAAAAAJgCAABk&#10;cnMvZG93bnJldi54bWxQSwUGAAAAAAQABAD1AAAAjQMAAAAA&#10;" path="m21194,l,127031e" filled="f" strokecolor="#787878" strokeweight=".19992mm">
                  <v:stroke miterlimit="1" joinstyle="miter"/>
                  <v:path arrowok="t" textboxrect="0,0,21194,127031"/>
                </v:shape>
                <v:shape id="Shape 2887" o:spid="_x0000_s1101" style="position:absolute;left:29506;top:3123;width:3598;height:1376;visibility:visible;mso-wrap-style:square;v-text-anchor:top" coordsize="359832,13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XDcUA&#10;AADdAAAADwAAAGRycy9kb3ducmV2LnhtbESP3YrCMBSE74V9h3AWvBFN/WEt1ShdQVAEQdcHODSn&#10;P9icdJuo9e3NwoKXw8x8wyzXnanFnVpXWVYwHkUgiDOrKy4UXH62wxiE88gaa8uk4EkO1quP3hIT&#10;bR98ovvZFyJA2CWooPS+SaR0WUkG3cg2xMHLbWvQB9kWUrf4CHBTy0kUfUmDFYeFEhvalJRdzzej&#10;YD/T4yidHafzQyXrwTTNv/VvrlT/s0sXIDx1/h3+b++0gkkcz+HvTX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pcNxQAAAN0AAAAPAAAAAAAAAAAAAAAAAJgCAABkcnMv&#10;ZG93bnJldi54bWxQSwUGAAAAAAQABAD1AAAAigMAAAAA&#10;" path="m137572,l359832,,222260,137575,,137575,137572,xe" fillcolor="#dedede" strokecolor="#787878" strokeweight=".16978mm">
                  <v:path arrowok="t" textboxrect="0,0,359832,137575"/>
                </v:shape>
                <v:shape id="Shape 2888" o:spid="_x0000_s1102" style="position:absolute;left:30247;top:1853;width:2117;height:847;visibility:visible;mso-wrap-style:square;v-text-anchor:top" coordsize="211686,8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9MQA&#10;AADdAAAADwAAAGRycy9kb3ducmV2LnhtbERPXWvCMBR9F/Yfwh3sbaZzqKUzyhgMHChqFdG3S3PX&#10;dmtuQpPZ+u/Nw8DHw/meLXrTiAu1vras4GWYgCAurK65VHDYfz6nIHxA1thYJgVX8rCYPwxmmGnb&#10;8Y4ueShFDGGfoYIqBJdJ6YuKDPqhdcSR+7atwRBhW0rdYhfDTSNHSTKRBmuODRU6+qio+M3/jAK/&#10;fR1Pu2upk+Pp7FbL9dcGf5xST4/9+xuIQH24i//dS61glKZ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vTEAAAA3QAAAA8AAAAAAAAAAAAAAAAAmAIAAGRycy9k&#10;b3ducmV2LnhtbFBLBQYAAAAABAAEAPUAAACJAwAAAAA=&#10;" path="m84688,l211686,,126998,84688,,84688,84688,xe" fillcolor="#dcdcdc" strokecolor="#787878" strokeweight=".16978mm">
                  <v:path arrowok="t" textboxrect="0,0,211686,84688"/>
                </v:shape>
                <v:shape id="Shape 2889" o:spid="_x0000_s1103" style="position:absolute;left:29506;top:2700;width:741;height:1799;visibility:visible;mso-wrap-style:square;v-text-anchor:top" coordsize="74082,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7v8cA&#10;AADdAAAADwAAAGRycy9kb3ducmV2LnhtbESP3WrCQBSE7wu+w3IEb0LdKKWkaVZRQZEihaZFennI&#10;nvxg9mzIriZ9+65Q6OUwM98w2Xo0rbhR7xrLChbzGARxYXXDlYKvz/1jAsJ5ZI2tZVLwQw7Wq8lD&#10;hqm2A3/QLfeVCBB2KSqove9SKV1Rk0E3tx1x8ErbG/RB9pXUPQ4Bblq5jONnabDhsFBjR7uaikt+&#10;NQrOUfH2fT7IaP9un05ROWxzjLZKzabj5hWEp9H/h//aR61gmSQvcH8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aO7/HAAAA3QAAAA8AAAAAAAAAAAAAAAAAmAIAAGRy&#10;cy9kb3ducmV2LnhtbFBLBQYAAAAABAAEAPUAAACMAwAAAAA=&#10;" path="m,179918l74082,e" filled="f" strokecolor="#787878" strokeweight=".19992mm">
                  <v:stroke miterlimit="1" joinstyle="miter"/>
                  <v:path arrowok="t" textboxrect="0,0,74082,179918"/>
                </v:shape>
                <v:shape id="Shape 2890" o:spid="_x0000_s1104" style="position:absolute;left:31517;top:2700;width:212;height:1799;visibility:visible;mso-wrap-style:square;v-text-anchor:top" coordsize="21186,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kE8IA&#10;AADdAAAADwAAAGRycy9kb3ducmV2LnhtbERPz2vCMBS+D/Y/hDfYZWhaD9JVo8hAcXpx3fD8aJ5t&#10;WfJSkqj1vzcHwePH93u+HKwRF/Khc6wgH2cgiGunO24U/P2uRwWIEJE1Gsek4EYBlovXlzmW2l35&#10;hy5VbEQK4VCigjbGvpQy1C1ZDGPXEyfu5LzFmKBvpPZ4TeHWyEmWTaXFjlNDiz19tVT/V2er4LBb&#10;FYdj3vuPvcn94DZopt+o1PvbsJqBiDTEp/jh3moFk+Iz7U9v0hO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iQTwgAAAN0AAAAPAAAAAAAAAAAAAAAAAJgCAABkcnMvZG93&#10;bnJldi54bWxQSwUGAAAAAAQABAD1AAAAhwMAAAAA&#10;" path="m,l21186,179918e" filled="f" strokecolor="#787878" strokeweight=".19992mm">
                  <v:stroke miterlimit="1" joinstyle="miter"/>
                  <v:path arrowok="t" textboxrect="0,0,21186,179918"/>
                </v:shape>
                <v:shape id="Shape 2891" o:spid="_x0000_s1105" style="position:absolute;left:32364;top:1853;width:740;height:1270;visibility:visible;mso-wrap-style:square;v-text-anchor:top" coordsize="74072,127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nl8YA&#10;AADdAAAADwAAAGRycy9kb3ducmV2LnhtbESPzWrDMBCE74W+g9hAb40c0wbbiRJKSsFQCOTnARZr&#10;YyuxVo6kJu7bV4VCj8PMfMMs16PtxY18MI4VzKYZCOLGacOtguPh47kAESKyxt4xKfimAOvV48MS&#10;K+3uvKPbPrYiQThUqKCLcaikDE1HFsPUDcTJOzlvMSbpW6k93hPc9jLPsrm0aDgtdDjQpqPmsv+y&#10;Csy12Pn6PP98fdnW2/he2tKccqWeJuPbAkSkMf6H/9q1VpAX5Qx+36Qn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lnl8YAAADdAAAADwAAAAAAAAAAAAAAAACYAgAAZHJz&#10;L2Rvd25yZXYueG1sUEsFBgAAAAAEAAQA9QAAAIsDAAAAAA==&#10;" path="m,l74072,127031e" filled="f" strokecolor="#787878" strokeweight=".19992mm">
                  <v:stroke miterlimit="1" joinstyle="miter"/>
                  <v:path arrowok="t" textboxrect="0,0,74072,127031"/>
                </v:shape>
                <v:shape id="Shape 2892" o:spid="_x0000_s1106" style="position:absolute;left:28448;top:11632;width:212;height:1270;visibility:visible;mso-wrap-style:square;v-text-anchor:top" coordsize="21186,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Sk8YA&#10;AADdAAAADwAAAGRycy9kb3ducmV2LnhtbESPQWvCQBSE7wX/w/IK3uqmAYtJXUWF1oKnRgW9PbLP&#10;JDT7NmbXGP+9KxQ8DjPzDTOd96YWHbWusqzgfRSBIM6trrhQsNt+vU1AOI+ssbZMCm7kYD4bvEwx&#10;1fbKv9RlvhABwi5FBaX3TSqly0sy6Ea2IQ7eybYGfZBtIXWL1wA3tYyj6EMarDgslNjQqqT8L7sY&#10;BevjYb88dJHdb85JcvpejxfZcazU8LVffILw1Ptn+L/9oxXEky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BSk8YAAADdAAAADwAAAAAAAAAAAAAAAACYAgAAZHJz&#10;L2Rvd25yZXYueG1sUEsFBgAAAAAEAAQA9QAAAIsDAAAAAA==&#10;" path="m21186,l,126995e" filled="f" strokecolor="#787878" strokeweight=".19992mm">
                  <v:stroke miterlimit="1" joinstyle="miter"/>
                  <v:path arrowok="t" textboxrect="0,0,21186,126995"/>
                </v:shape>
                <v:shape id="Shape 2893" o:spid="_x0000_s1107" style="position:absolute;left:27072;top:12902;width:3598;height:1376;visibility:visible;mso-wrap-style:square;v-text-anchor:top" coordsize="359839,137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ggsMA&#10;AADdAAAADwAAAGRycy9kb3ducmV2LnhtbESPQWsCMRSE7wX/Q3iCt5pVodjVKCoIgpdWi+DtsXnu&#10;LiYvSxLX1V9vCoUeh5n5hpkvO2tESz7UjhWMhhkI4sLpmksFP8ft+xREiMgajWNS8KAAy0XvbY65&#10;dnf+pvYQS5EgHHJUUMXY5FKGoiKLYega4uRdnLcYk/Sl1B7vCW6NHGfZh7RYc1qosKFNRcX1cLOJ&#10;svJ8bk23/moQ3bHF596cnkoN+t1qBiJSF//Df+2dVjCefk7g9016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3ggsMAAADdAAAADwAAAAAAAAAAAAAAAACYAgAAZHJzL2Rv&#10;d25yZXYueG1sUEsFBgAAAAAEAAQA9QAAAIgDAAAAAA==&#10;" path="m137580,l359839,,222267,137611,,137611,137580,xe" fillcolor="#dedede" strokecolor="#787878" strokeweight=".16978mm">
                  <v:path arrowok="t" textboxrect="0,0,359839,137611"/>
                </v:shape>
                <v:shape id="Shape 2894" o:spid="_x0000_s1108" style="position:absolute;left:27813;top:11632;width:2117;height:847;visibility:visible;mso-wrap-style:square;v-text-anchor:top" coordsize="211685,84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pvMYA&#10;AADdAAAADwAAAGRycy9kb3ducmV2LnhtbESPT2sCMRTE7wW/Q3hCL0UTRcp2a5TSP1R7qxXE22Pz&#10;3F26eQlJuq7f3hQKPQ4z8xtmuR5sJ3oKsXWsYTZVIIgrZ1quNey/3iYFiJiQDXaOScOFIqxXo5sl&#10;lsad+ZP6XapFhnAsUUOTki+ljFVDFuPUeeLsnVywmLIMtTQBzxluOzlX6l5abDkvNOjpuaHqe/dj&#10;NRSzg33x27vXI/Un//Ee1LYipfXteHh6BJFoSP/hv/bGaJgXDwv4fZOf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epvMYAAADdAAAADwAAAAAAAAAAAAAAAACYAgAAZHJz&#10;L2Rvd25yZXYueG1sUEsFBgAAAAAEAAQA9QAAAIsDAAAAAA==&#10;" path="m84687,l211685,,126998,84687,,84687,84687,xe" fillcolor="#f0f0f0" strokecolor="#787878" strokeweight=".16978mm">
                  <v:path arrowok="t" textboxrect="0,0,211685,84687"/>
                </v:shape>
                <v:shape id="Shape 2895" o:spid="_x0000_s1109" style="position:absolute;left:27072;top:12479;width:741;height:1799;visibility:visible;mso-wrap-style:square;v-text-anchor:top" coordsize="74072,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PJVMUA&#10;AADdAAAADwAAAGRycy9kb3ducmV2LnhtbESPQWvCQBSE7wX/w/IEb3UTQTHRVVQq9FCE2mCvj+wz&#10;G8y+DdltTP99VxB6HGbmG2a9HWwjeup87VhBOk1AEJdO11wpKL6Or0sQPiBrbByTgl/ysN2MXtaY&#10;a3fnT+rPoRIRwj5HBSaENpfSl4Ys+qlriaN3dZ3FEGVXSd3hPcJtI2dJspAWa44LBls6GCpv5x+r&#10;YLc/lebj9na8pGl26VtXZPV3odRkPOxWIAIN4T/8bL9rBbNlNof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8lUxQAAAN0AAAAPAAAAAAAAAAAAAAAAAJgCAABkcnMv&#10;ZG93bnJldi54bWxQSwUGAAAAAAQABAD1AAAAigMAAAAA&#10;" path="m,179918l74072,e" filled="f" strokecolor="#787878" strokeweight=".19992mm">
                  <v:stroke miterlimit="1" joinstyle="miter"/>
                  <v:path arrowok="t" textboxrect="0,0,74072,179918"/>
                </v:shape>
                <v:shape id="Shape 2896" o:spid="_x0000_s1110" style="position:absolute;left:29083;top:12479;width:212;height:1799;visibility:visible;mso-wrap-style:square;v-text-anchor:top" coordsize="21195,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r98YA&#10;AADdAAAADwAAAGRycy9kb3ducmV2LnhtbESPT4vCMBTE74LfITxhL2VN14O01SgqLOxh9+AfPL9t&#10;nk2xealN1PrtNwuCx2FmfsPMl71txI06XztW8DFOQRCXTtdcKTjsP98zED4ga2wck4IHeVguhoM5&#10;FtrdeUu3XahEhLAvUIEJoS2k9KUhi37sWuLonVxnMUTZVVJ3eI9w28hJmk6lxZrjgsGWNobK8+5q&#10;FdjffV7/PI7p4TtZZ7m5JCY5X5V6G/WrGYhAfXiFn+0vrWCS5VP4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0r98YAAADdAAAADwAAAAAAAAAAAAAAAACYAgAAZHJz&#10;L2Rvd25yZXYueG1sUEsFBgAAAAAEAAQA9QAAAIsDAAAAAA==&#10;" path="m,l21195,179918e" filled="f" strokecolor="#787878" strokeweight=".19992mm">
                  <v:stroke miterlimit="1" joinstyle="miter"/>
                  <v:path arrowok="t" textboxrect="0,0,21195,179918"/>
                </v:shape>
                <v:shape id="Shape 2897" o:spid="_x0000_s1111" style="position:absolute;left:29930;top:11632;width:740;height:1270;visibility:visible;mso-wrap-style:square;v-text-anchor:top" coordsize="74082,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2x8gA&#10;AADdAAAADwAAAGRycy9kb3ducmV2LnhtbESPT0vDQBTE74LfYXmCF2k35qBt7LaIUrX0UPrX6yP7&#10;mg3Jvk2zaxr99G5B8DjMzG+Yyay3teio9aVjBffDBARx7nTJhYLddj4YgfABWWPtmBR8k4fZ9Ppq&#10;gpl2Z15TtwmFiBD2GSowITSZlD43ZNEPXUMcvaNrLYYo20LqFs8RbmuZJsmDtFhyXDDY0IuhvNp8&#10;WQUrV9HP++timS4OpjvefR72p+pNqdub/vkJRKA+/If/2h9aQToaP8LlTXw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TbHyAAAAN0AAAAPAAAAAAAAAAAAAAAAAJgCAABk&#10;cnMvZG93bnJldi54bWxQSwUGAAAAAAQABAD1AAAAjQMAAAAA&#10;" path="m,l74082,126995e" filled="f" strokecolor="#787878" strokeweight=".19992mm">
                  <v:stroke miterlimit="1" joinstyle="miter"/>
                  <v:path arrowok="t" textboxrect="0,0,74082,126995"/>
                </v:shape>
                <v:shape id="Shape 2898" o:spid="_x0000_s1112" style="position:absolute;left:33041;top:6531;width:212;height:1270;visibility:visible;mso-wrap-style:square;v-text-anchor:top" coordsize="21194,127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dPMUA&#10;AADdAAAADwAAAGRycy9kb3ducmV2LnhtbERPy2rCQBTdC/2H4Ra6M5MIDTZmFCkUioJQ7aLdXTPX&#10;JJq5EzLTPPr1nUXB5eG8881oGtFT52rLCpIoBkFcWF1zqeDz9DZfgnAeWWNjmRRM5GCzfpjlmGk7&#10;8Af1R1+KEMIuQwWV920mpSsqMugi2xIH7mI7gz7ArpS6wyGEm0Yu4jiVBmsODRW29FpRcTv+GAW3&#10;KUmG6yF+Hqd9fUq/v3aX8+9OqafHcbsC4Wn0d/G/+10rWCxfwtzw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t08xQAAAN0AAAAPAAAAAAAAAAAAAAAAAJgCAABkcnMv&#10;ZG93bnJldi54bWxQSwUGAAAAAAQABAD1AAAAigMAAAAA&#10;" path="m21194,l,127031e" filled="f" strokecolor="#787878" strokeweight=".19992mm">
                  <v:stroke miterlimit="1" joinstyle="miter"/>
                  <v:path arrowok="t" textboxrect="0,0,21194,127031"/>
                </v:shape>
                <v:shape id="Shape 2899" o:spid="_x0000_s1113" style="position:absolute;left:31665;top:7801;width:3599;height:1376;visibility:visible;mso-wrap-style:square;v-text-anchor:top" coordsize="359833,13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SHLMYA&#10;AADdAAAADwAAAGRycy9kb3ducmV2LnhtbESPQWvCQBSE74L/YXlCL1I3ehATXUUMhfam0UOPz+xr&#10;sjX7NmRXk/77rlDocZiZb5jNbrCNeFDnjWMF81kCgrh02nCl4HJ+e12B8AFZY+OYFPyQh912PNpg&#10;pl3PJ3oUoRIRwj5DBXUIbSalL2uy6GeuJY7el+sshii7SuoO+wi3jVwkyVJaNBwXamzpUFN5K+5W&#10;wfKa98fpx2ee3y7z6vtuTC6PhVIvk2G/BhFoCP/hv/a7VrBYpSk838Qn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SHLMYAAADdAAAADwAAAAAAAAAAAAAAAACYAgAAZHJz&#10;L2Rvd25yZXYueG1sUEsFBgAAAAAEAAQA9QAAAIsDAAAAAA==&#10;" path="m137573,l359833,,222260,137575,,137575,137573,xe" fillcolor="#dedede" strokecolor="#787878" strokeweight=".16978mm">
                  <v:path arrowok="t" textboxrect="0,0,359833,137575"/>
                </v:shape>
                <v:shape id="Shape 2900" o:spid="_x0000_s1114" style="position:absolute;left:32406;top:6531;width:2117;height:847;visibility:visible;mso-wrap-style:square;v-text-anchor:top" coordsize="211686,84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2esMA&#10;AADdAAAADwAAAGRycy9kb3ducmV2LnhtbERPW2vCMBR+F/YfwhH2NtM6GFs1FtlQhKHOC+jjoTk2&#10;Zc1JaaKt/355GPj48d2neW9rcaPWV44VpKMEBHHhdMWlguNh8fIOwgdkjbVjUnAnD/nsaTDFTLuO&#10;d3Tbh1LEEPYZKjAhNJmUvjBk0Y9cQxy5i2sthgjbUuoWuxhuazlOkjdpseLYYLChT0PF7/5qFXxt&#10;1s3Zb3ffG8QCX5enH5PKTqnnYT+fgAjUh4f4373SCsYfSdwf38QnI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c2esMAAADdAAAADwAAAAAAAAAAAAAAAACYAgAAZHJzL2Rv&#10;d25yZXYueG1sUEsFBgAAAAAEAAQA9QAAAIgDAAAAAA==&#10;" path="m84687,l211686,,126998,84688,,84688,84687,xe" strokecolor="#787878" strokeweight=".16978mm">
                  <v:path arrowok="t" textboxrect="0,0,211686,84688"/>
                </v:shape>
                <v:shape id="Shape 2901" o:spid="_x0000_s1115" style="position:absolute;left:31665;top:7378;width:741;height:1799;visibility:visible;mso-wrap-style:square;v-text-anchor:top" coordsize="74081,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Bc+8kA&#10;AADdAAAADwAAAGRycy9kb3ducmV2LnhtbESPQWsCMRSE70L/Q3iCl1ITRYtujWIrltL2Um0Pvb3d&#10;PHeXbl6WJOr235tCweMwM98wi1VnG3EiH2rHGkZDBYK4cKbmUsPnfns3AxEissHGMWn4pQCr5U1v&#10;gZlxZ/6g0y6WIkE4ZKihirHNpAxFRRbD0LXEyTs4bzEm6UtpPJ4T3DZyrNS9tFhzWqiwpaeKip/d&#10;0Wo4Pufb4it/yx9f/UZNZ5Pp7fr9W+tBv1s/gIjUxWv4v/1iNIznagR/b9ITkM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Bc+8kAAADdAAAADwAAAAAAAAAAAAAAAACYAgAA&#10;ZHJzL2Rvd25yZXYueG1sUEsFBgAAAAAEAAQA9QAAAI4DAAAAAA==&#10;" path="m,179918l74081,e" filled="f" strokecolor="#787878" strokeweight=".19992mm">
                  <v:stroke miterlimit="1" joinstyle="miter"/>
                  <v:path arrowok="t" textboxrect="0,0,74081,179918"/>
                </v:shape>
                <v:shape id="Shape 2902" o:spid="_x0000_s1116" style="position:absolute;left:33676;top:7378;width:212;height:1799;visibility:visible;mso-wrap-style:square;v-text-anchor:top" coordsize="21186,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F5cUA&#10;AADdAAAADwAAAGRycy9kb3ducmV2LnhtbESPQWvCQBSE7wX/w/KEXkrdJAexMRsRwdLqRW3x/Mi+&#10;JqG7b8PuVtN/7wqFHoeZ+YapVqM14kI+9I4V5LMMBHHjdM+tgs+P7fMCRIjIGo1jUvBLAVb15KHC&#10;UrsrH+lyiq1IEA4lKuhiHEopQ9ORxTBzA3Hyvpy3GJP0rdQerwlujSyybC4t9pwWOhxo01Hzffqx&#10;Cg679eJwzgf/tDe5H90rmvk7KvU4HddLEJHG+B/+a79pBcVLVsD9TXoCs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4XlxQAAAN0AAAAPAAAAAAAAAAAAAAAAAJgCAABkcnMv&#10;ZG93bnJldi54bWxQSwUGAAAAAAQABAD1AAAAigMAAAAA&#10;" path="m,l21186,179918e" filled="f" strokecolor="#787878" strokeweight=".19992mm">
                  <v:stroke miterlimit="1" joinstyle="miter"/>
                  <v:path arrowok="t" textboxrect="0,0,21186,179918"/>
                </v:shape>
                <v:shape id="Shape 2903" o:spid="_x0000_s1117" style="position:absolute;left:34523;top:6531;width:740;height:1270;visibility:visible;mso-wrap-style:square;v-text-anchor:top" coordsize="74072,127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GYcYA&#10;AADdAAAADwAAAGRycy9kb3ducmV2LnhtbESP3WoCMRSE7wt9h3CE3tWsWyvuapTSUlgoCP48wGFz&#10;3I1uTrZJqtu3N4WCl8PMfMMs14PtxIV8MI4VTMYZCOLaacONgsP+83kOIkRkjZ1jUvBLAdarx4cl&#10;ltpdeUuXXWxEgnAoUUEbY19KGeqWLIax64mTd3TeYkzSN1J7vCa47WSeZTNp0XBaaLGn95bq8+7H&#10;KjDf862vTrOv1+mm2sSPwhbmmCv1NBreFiAiDfEe/m9XWkFeZC/w9yY9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zGYcYAAADdAAAADwAAAAAAAAAAAAAAAACYAgAAZHJz&#10;L2Rvd25yZXYueG1sUEsFBgAAAAAEAAQA9QAAAIsDAAAAAA==&#10;" path="m,l74072,127031e" filled="f" strokecolor="#787878" strokeweight=".19992mm">
                  <v:stroke miterlimit="1" joinstyle="miter"/>
                  <v:path arrowok="t" textboxrect="0,0,74072,127031"/>
                </v:shape>
                <v:shape id="Shape 2904" o:spid="_x0000_s1118" style="position:absolute;left:20171;top:12352;width:212;height:1270;visibility:visible;mso-wrap-style:square;v-text-anchor:top" coordsize="21186,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1ZscA&#10;AADdAAAADwAAAGRycy9kb3ducmV2LnhtbESPQWvCQBSE70L/w/IKvelupUoTXcUWWgVPphX09sg+&#10;k2D2bZrdxvTfu4LQ4zAz3zDzZW9r0VHrK8cankcKBHHuTMWFhu+vj+ErCB+QDdaOScMfeVguHgZz&#10;TI278I66LBQiQtinqKEMoUml9HlJFv3INcTRO7nWYoiyLaRp8RLhtpZjpabSYsVxocSG3kvKz9mv&#10;1bA+HvZvh065/fYnSU6f68kqO060fnrsVzMQgfrwH763N0bDOFE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e9WbHAAAA3QAAAA8AAAAAAAAAAAAAAAAAmAIAAGRy&#10;cy9kb3ducmV2LnhtbFBLBQYAAAAABAAEAPUAAACMAwAAAAA=&#10;" path="m21186,l,126995e" filled="f" strokecolor="#787878" strokeweight=".19992mm">
                  <v:stroke miterlimit="1" joinstyle="miter"/>
                  <v:path arrowok="t" textboxrect="0,0,21186,126995"/>
                </v:shape>
                <v:shape id="Shape 2905" o:spid="_x0000_s1119" style="position:absolute;left:18796;top:13622;width:3598;height:1376;visibility:visible;mso-wrap-style:square;v-text-anchor:top" coordsize="359839,137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NHd8QA&#10;AADdAAAADwAAAGRycy9kb3ducmV2LnhtbESPQWsCMRSE7wX/Q3hCbzWr0FJXo6hQKPSirgjeHpvn&#10;7mLysiRx3frrTUHocZiZb5j5srdGdORD41jBeJSBIC6dbrhScCi+3j5BhIis0TgmBb8UYLkYvMwx&#10;1+7GO+r2sRIJwiFHBXWMbS5lKGuyGEauJU7e2XmLMUlfSe3xluDWyEmWfUiLDaeFGlva1FRe9leb&#10;KCvPp870622L6IoO7z/meFfqddivZiAi9fE//Gx/awWTafYOf2/SE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jR3fEAAAA3QAAAA8AAAAAAAAAAAAAAAAAmAIAAGRycy9k&#10;b3ducmV2LnhtbFBLBQYAAAAABAAEAPUAAACJAwAAAAA=&#10;" path="m137573,l359839,,222266,137611,,137611,137573,xe" fillcolor="#dedede" strokecolor="#787878" strokeweight=".16978mm">
                  <v:path arrowok="t" textboxrect="0,0,359839,137611"/>
                </v:shape>
                <v:shape id="Shape 2906" o:spid="_x0000_s1120" style="position:absolute;left:19536;top:12352;width:2117;height:847;visibility:visible;mso-wrap-style:square;v-text-anchor:top" coordsize="211686,84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RXMUA&#10;AADdAAAADwAAAGRycy9kb3ducmV2LnhtbESPQYvCMBSE74L/IbwFL8ua6qFqNYoIsupFdKvnR/Ns&#10;yzYvpclq9dcbYcHjMDPfMLNFaypxpcaVlhUM+hEI4szqknMF6c/6awzCeWSNlWVScCcHi3m3M8NE&#10;2xsf6Hr0uQgQdgkqKLyvEyldVpBB17c1cfAutjHog2xyqRu8Bbip5DCKYmmw5LBQYE2rgrLf459R&#10;cPZp9jnRj8rs03QVj0677f17p1Tvo11OQXhq/Tv8395oBcNJFMPrTX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tFcxQAAAN0AAAAPAAAAAAAAAAAAAAAAAJgCAABkcnMv&#10;ZG93bnJldi54bWxQSwUGAAAAAAQABAD1AAAAigMAAAAA&#10;" path="m84694,l211686,,126998,84687,,84687,84694,xe" fillcolor="#dcdcdc" strokecolor="#787878" strokeweight=".16978mm">
                  <v:path arrowok="t" textboxrect="0,0,211686,84687"/>
                </v:shape>
                <v:shape id="Shape 2907" o:spid="_x0000_s1121" style="position:absolute;left:18796;top:13199;width:740;height:1799;visibility:visible;mso-wrap-style:square;v-text-anchor:top" coordsize="74073,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rdAsYA&#10;AADdAAAADwAAAGRycy9kb3ducmV2LnhtbESPQWvCQBSE74X+h+UVvBTdJGBro6tIoWqPjXro7Zl9&#10;TUKzb8PuauK/d4VCj8PMfMMsVoNpxYWcbywrSCcJCOLS6oYrBYf9x3gGwgdkja1lUnAlD6vl48MC&#10;c217/qJLESoRIexzVFCH0OVS+rImg35iO+Lo/VhnMETpKqkd9hFuWpklyYs02HBcqLGj95rK3+Js&#10;FFTp8btfz7ZItHHPp8/prkgzq9ToaVjPQQQawn/4r73TCrK35BXub+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rdAsYAAADdAAAADwAAAAAAAAAAAAAAAACYAgAAZHJz&#10;L2Rvd25yZXYueG1sUEsFBgAAAAAEAAQA9QAAAIsDAAAAAA==&#10;" path="m,179918l74073,e" filled="f" strokecolor="#787878" strokeweight=".19992mm">
                  <v:stroke miterlimit="1" joinstyle="miter"/>
                  <v:path arrowok="t" textboxrect="0,0,74073,179918"/>
                </v:shape>
                <v:shape id="Shape 2908" o:spid="_x0000_s1122" style="position:absolute;left:20806;top:13199;width:212;height:1799;visibility:visible;mso-wrap-style:square;v-text-anchor:top" coordsize="21194,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CpGsMA&#10;AADdAAAADwAAAGRycy9kb3ducmV2LnhtbERP3WrCMBS+H/gO4Qy8KTOtg6LVKDIouu1irO4Bjs2x&#10;LWtOSpLV+vbLxWCXH9//dj+ZXozkfGdZQbZIQRDXVnfcKPg6l08rED4ga+wtk4I7edjvZg9bLLS9&#10;8SeNVWhEDGFfoII2hKGQ0tctGfQLOxBH7mqdwRCha6R2eIvhppfLNM2lwY5jQ4sDvbRUf1c/RsHz&#10;WidV8nrEKZT28uHe38bsmis1f5wOGxCBpvAv/nOftILlOo1z45v4BO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CpGsMAAADdAAAADwAAAAAAAAAAAAAAAACYAgAAZHJzL2Rv&#10;d25yZXYueG1sUEsFBgAAAAAEAAQA9QAAAIgDAAAAAA==&#10;" path="m,l21194,179918e" filled="f" strokecolor="#787878" strokeweight=".19992mm">
                  <v:stroke miterlimit="1" joinstyle="miter"/>
                  <v:path arrowok="t" textboxrect="0,0,21194,179918"/>
                </v:shape>
                <v:shape id="Shape 2909" o:spid="_x0000_s1123" style="position:absolute;left:21653;top:12352;width:741;height:1270;visibility:visible;mso-wrap-style:square;v-text-anchor:top" coordsize="74082,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dNMgA&#10;AADdAAAADwAAAGRycy9kb3ducmV2LnhtbESPQWvCQBSE70L/w/KEXqRumkOpqatIi7XSQ9G29vrI&#10;PrMh2bcxu8bUX98VCh6HmfmGmc57W4uOWl86VnA/TkAQ506XXCj4+lzePYLwAVlj7ZgU/JKH+exm&#10;MMVMuxNvqNuGQkQI+wwVmBCaTEqfG7Lox64hjt7etRZDlG0hdYunCLe1TJPkQVosOS4YbOjZUF5t&#10;j1bBh6vovHpZv6frnen2o5/d96F6Vep22C+eQATqwzX8337TCtJJMoHLm/gE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KZ00yAAAAN0AAAAPAAAAAAAAAAAAAAAAAJgCAABk&#10;cnMvZG93bnJldi54bWxQSwUGAAAAAAQABAD1AAAAjQMAAAAA&#10;" path="m,l74082,126995e" filled="f" strokecolor="#787878" strokeweight=".19992mm">
                  <v:stroke miterlimit="1" joinstyle="miter"/>
                  <v:path arrowok="t" textboxrect="0,0,74082,126995"/>
                </v:shape>
                <v:shape id="Shape 2910" o:spid="_x0000_s1124" style="position:absolute;left:25569;top:6954;width:212;height:1270;visibility:visible;mso-wrap-style:square;v-text-anchor:top" coordsize="21186,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luMUA&#10;AADdAAAADwAAAGRycy9kb3ducmV2LnhtbERPTWvCQBC9F/wPyxS81Y2BlCZ1FS20Fjw1rZDchuyY&#10;hGZn0+wa4793D0KPj/e92kymEyMNrrWsYLmIQBBXVrdcK/j5fn96AeE8ssbOMim4koPNevawwkzb&#10;C3/RmPtahBB2GSpovO8zKV3VkEG3sD1x4E52MOgDHGqpB7yEcNPJOIqepcGWQ0ODPb01VP3mZ6Ng&#10;XxbHXTFG9nj4S9PTxz7Z5mWi1Pxx2r6C8DT5f/Hd/akVxOky7A9vw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GW4xQAAAN0AAAAPAAAAAAAAAAAAAAAAAJgCAABkcnMv&#10;ZG93bnJldi54bWxQSwUGAAAAAAQABAD1AAAAigMAAAAA&#10;" path="m21186,l,126995e" filled="f" strokecolor="#787878" strokeweight=".19992mm">
                  <v:stroke miterlimit="1" joinstyle="miter"/>
                  <v:path arrowok="t" textboxrect="0,0,21186,126995"/>
                </v:shape>
                <v:shape id="Shape 2911" o:spid="_x0000_s1125" style="position:absolute;left:24193;top:8224;width:3599;height:1376;visibility:visible;mso-wrap-style:square;v-text-anchor:top" coordsize="359839,137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XqcQA&#10;AADdAAAADwAAAGRycy9kb3ducmV2LnhtbESPzWrDMBCE74G+g9hCb4nsHEriRDFOoRDopfmh0Nti&#10;bWwTaWUkxXHz9FWhkOMwM98w63K0RgzkQ+dYQT7LQBDXTnfcKDgd36cLECEiazSOScEPBSg3T5M1&#10;FtrdeE/DITYiQTgUqKCNsS+kDHVLFsPM9cTJOztvMSbpG6k93hLcGjnPsldpseO00GJPby3Vl8PV&#10;Jkrl+Xsw4/azR3THAe8f5uuu1MvzWK1ARBrjI/zf3mkF82Wew9+b9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B16nEAAAA3QAAAA8AAAAAAAAAAAAAAAAAmAIAAGRycy9k&#10;b3ducmV2LnhtbFBLBQYAAAAABAAEAPUAAACJAwAAAAA=&#10;" path="m137573,l359839,,222266,137611,,137611,137573,xe" fillcolor="#dedede" strokecolor="#787878" strokeweight=".16978mm">
                  <v:path arrowok="t" textboxrect="0,0,359839,137611"/>
                </v:shape>
                <v:shape id="Shape 2912" o:spid="_x0000_s1126" style="position:absolute;left:24934;top:6954;width:2117;height:847;visibility:visible;mso-wrap-style:square;v-text-anchor:top" coordsize="211686,84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SOcQA&#10;AADdAAAADwAAAGRycy9kb3ducmV2LnhtbESPS2vCQBSF9wX/w3CF7urEBEobHaWIYktXtYLba+aa&#10;xGbuhJkxj3/fKRRcHs7j4yzXg2lER87XlhXMZwkI4sLqmksFx+/d0wsIH5A1NpZJwUge1qvJwxJz&#10;bXv+ou4QShFH2OeooAqhzaX0RUUG/cy2xNG7WGcwROlKqR32cdw0Mk2SZ2mw5kiosKVNRcXP4WYi&#10;ZH9GJ5vCjiZrd7fNR3bdfp6UepwObwsQgYZwD/+337WC9HWewt+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WUjnEAAAA3QAAAA8AAAAAAAAAAAAAAAAAmAIAAGRycy9k&#10;b3ducmV2LnhtbFBLBQYAAAAABAAEAPUAAACJAwAAAAA=&#10;" path="m84693,l211686,,126998,84687,,84687,84693,xe" fillcolor="#8c8c8c" strokecolor="#787878" strokeweight=".16978mm">
                  <v:path arrowok="t" textboxrect="0,0,211686,84687"/>
                </v:shape>
                <v:shape id="Shape 2913" o:spid="_x0000_s1127" style="position:absolute;left:24193;top:7801;width:741;height:1799;visibility:visible;mso-wrap-style:square;v-text-anchor:top" coordsize="74072,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4fMUA&#10;AADdAAAADwAAAGRycy9kb3ducmV2LnhtbESPQWvCQBSE7wX/w/IEb3UTC9JEV9FSwYMUqkGvj+wz&#10;G8y+DdltTP99tyB4HGbmG2a5Hmwjeup87VhBOk1AEJdO11wpKE6713cQPiBrbByTgl/ysF6NXpaY&#10;a3fnb+qPoRIRwj5HBSaENpfSl4Ys+qlriaN3dZ3FEGVXSd3hPcJtI2dJMpcWa44LBlv6MFTejj9W&#10;wWb7VZrD7XN3TtPs3LeuyOpLodRkPGwWIAIN4Rl+tPdawSxL3+D/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Ph8xQAAAN0AAAAPAAAAAAAAAAAAAAAAAJgCAABkcnMv&#10;ZG93bnJldi54bWxQSwUGAAAAAAQABAD1AAAAigMAAAAA&#10;" path="m,179918l74072,e" filled="f" strokecolor="#787878" strokeweight=".19992mm">
                  <v:stroke miterlimit="1" joinstyle="miter"/>
                  <v:path arrowok="t" textboxrect="0,0,74072,179918"/>
                </v:shape>
                <v:shape id="Shape 2914" o:spid="_x0000_s1128" style="position:absolute;left:26204;top:7801;width:212;height:1799;visibility:visible;mso-wrap-style:square;v-text-anchor:top" coordsize="21194,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1wsYA&#10;AADdAAAADwAAAGRycy9kb3ducmV2LnhtbESP0WrCQBRE34X+w3ILfRHdRIvU6CoiiNo+lMZ+wG32&#10;mgSzd8PuNsa/dwsFH4eZOcMs171pREfO15YVpOMEBHFhdc2lgu/TbvQGwgdkjY1lUnAjD+vV02CJ&#10;mbZX/qIuD6WIEPYZKqhCaDMpfVGRQT+2LXH0ztYZDFG6UmqH1wg3jZwkyUwarDkuVNjStqLikv8a&#10;BdO5HubD4x77sLM/n+7jvUvPM6VenvvNAkSgPjzC/+2DVjCZp6/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Q1wsYAAADdAAAADwAAAAAAAAAAAAAAAACYAgAAZHJz&#10;L2Rvd25yZXYueG1sUEsFBgAAAAAEAAQA9QAAAIsDAAAAAA==&#10;" path="m,l21194,179918e" filled="f" strokecolor="#787878" strokeweight=".19992mm">
                  <v:stroke miterlimit="1" joinstyle="miter"/>
                  <v:path arrowok="t" textboxrect="0,0,21194,179918"/>
                </v:shape>
                <v:shape id="Shape 2915" o:spid="_x0000_s1129" style="position:absolute;left:27051;top:6954;width:741;height:1270;visibility:visible;mso-wrap-style:square;v-text-anchor:top" coordsize="74081,126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IZsUA&#10;AADdAAAADwAAAGRycy9kb3ducmV2LnhtbESPQWvCQBSE7wX/w/IKvZS6iWCtqauoJVB60xa9PrKv&#10;2dDs25C3avz33ULB4zAz3zCL1eBbdaZemsAG8nEGirgKtuHawNdn+fQCSiKyxTYwGbiSwGo5ultg&#10;YcOFd3Tex1olCEuBBlyMXaG1VI48yjh0xMn7Dr3HmGRfa9vjJcF9qydZ9qw9NpwWHHa0dVT97E/e&#10;wONh9lHLPN+JuM1xti3b0r/lxjzcD+tXUJGGeAv/t9+tgck8n8Lfm/QE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ohmxQAAAN0AAAAPAAAAAAAAAAAAAAAAAJgCAABkcnMv&#10;ZG93bnJldi54bWxQSwUGAAAAAAQABAD1AAAAigMAAAAA&#10;" path="m,l74081,126995e" filled="f" strokecolor="#787878" strokeweight=".19992mm">
                  <v:stroke miterlimit="1" joinstyle="miter"/>
                  <v:path arrowok="t" textboxrect="0,0,74081,126995"/>
                </v:shape>
                <v:shape id="Shape 2916" o:spid="_x0000_s1130" style="position:absolute;left:20447;top:6362;width:1079;height:5397;visibility:visible;mso-wrap-style:square;v-text-anchor:top" coordsize="107951,539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0CEsQA&#10;AADdAAAADwAAAGRycy9kb3ducmV2LnhtbESPwW7CMBBE70j9B2sr9QZOOKA2YBAtRUXcGviATbwk&#10;EfE6sk2S/n2NhMRxNDNvNKvNaFrRk/ONZQXpLAFBXFrdcKXgfNpP30H4gKyxtUwK/sjDZv0yWWGm&#10;7cC/1OehEhHCPkMFdQhdJqUvazLoZ7Yjjt7FOoMhSldJ7XCIcNPKeZIspMGG40KNHX3VVF7zm1HQ&#10;n4qf3fZ73+TD4Uw+Ldzx0xVKvb2O2yWIQGN4hh/tg1Yw/0gXcH8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9AhLEAAAA3QAAAA8AAAAAAAAAAAAAAAAAmAIAAGRycy9k&#10;b3ducmV2LnhtbFBLBQYAAAAABAAEAPUAAACJAwAAAAA=&#10;" path="m,539755c,539755,,215902,107951,e" filled="f" strokeweight=".19992mm">
                  <v:stroke miterlimit="1" joinstyle="miter"/>
                  <v:path arrowok="t" textboxrect="0,0,107951,539755"/>
                </v:shape>
                <v:shape id="Shape 2917" o:spid="_x0000_s1131" style="position:absolute;left:23685;top:2403;width:6117;height:1440;visibility:visible;mso-wrap-style:square;v-text-anchor:top" coordsize="611722,143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bcYA&#10;AADdAAAADwAAAGRycy9kb3ducmV2LnhtbESPQWvCQBSE7wX/w/IK3urGCJqkriKWoPRW29IcH9ln&#10;Epp9m2ZXE/99tyD0OMzMN8x6O5pWXKl3jWUF81kEgri0uuFKwcd7/pSAcB5ZY2uZFNzIwXYzeVhj&#10;pu3Ab3Q9+UoECLsMFdTed5mUrqzJoJvZjjh4Z9sb9EH2ldQ9DgFuWhlH0VIabDgs1NjRvqby+3Qx&#10;CtLyZfF6zrH4/EryXfFTHIY4PSg1fRx3zyA8jf4/fG8ftYI4na/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IbcYAAADdAAAADwAAAAAAAAAAAAAAAACYAgAAZHJz&#10;L2Rvd25yZXYueG1sUEsFBgAAAAAEAAQA9QAAAIsDAAAAAA==&#10;" path="m,143935c,143935,251885,,611722,e" filled="f" strokeweight=".19992mm">
                  <v:stroke miterlimit="1" joinstyle="miter"/>
                  <v:path arrowok="t" textboxrect="0,0,611722,143935"/>
                </v:shape>
                <v:shape id="Shape 2918" o:spid="_x0000_s1132" style="position:absolute;left:27643;top:4922;width:2879;height:2159;visibility:visible;mso-wrap-style:square;v-text-anchor:top" coordsize="287869,215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P0cIA&#10;AADdAAAADwAAAGRycy9kb3ducmV2LnhtbERPyWrDMBC9F/oPYgq9hESOoU3qRgnBwSTXOu19sCaW&#10;qTVyLXnp30eHQo+Pt+8Os23FSL1vHCtYrxIQxJXTDdcKPq/FcgvCB2SNrWNS8EseDvvHhx1m2k38&#10;QWMZahFD2GeowITQZVL6ypBFv3IdceRurrcYIuxrqXucYrhtZZokr9Jiw7HBYEe5oeq7HKyCkOcj&#10;y5fbYiwum5/56zxoc1oo9fw0H99BBJrDv/jPfdEK0rd1nBvfxCcg9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M/RwgAAAN0AAAAPAAAAAAAAAAAAAAAAAJgCAABkcnMvZG93&#10;bnJldi54bWxQSwUGAAAAAAQABAD1AAAAhwMAAAAA&#10;" path="m,215902c,215902,287869,179918,287869,e" filled="f" strokeweight=".19992mm">
                  <v:stroke miterlimit="1" joinstyle="miter"/>
                  <v:path arrowok="t" textboxrect="0,0,287869,215902"/>
                </v:shape>
                <v:shape id="Shape 2919" o:spid="_x0000_s1133" style="position:absolute;left:23325;top:5642;width:1440;height:1799;visibility:visible;mso-wrap-style:square;v-text-anchor:top" coordsize="143935,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4OpcgA&#10;AADdAAAADwAAAGRycy9kb3ducmV2LnhtbESPQWvCQBSE70L/w/IKvUjdmIM2MRspQqkgPVSb4vGZ&#10;fU1Cs29DdtXor+8WBI/DzHzDZMvBtOJEvWssK5hOIhDEpdUNVwq+dm/PLyCcR9bYWiYFF3KwzB9G&#10;GabanvmTTltfiQBhl6KC2vsuldKVNRl0E9sRB+/H9gZ9kH0ldY/nADetjKNoJg02HBZq7GhVU/m7&#10;PRoFq+IQ7eOrvegPlt/FvpiP32cbpZ4eh9cFCE+Dv4dv7bVWECfTBP7fhCc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ng6lyAAAAN0AAAAPAAAAAAAAAAAAAAAAAJgCAABk&#10;cnMvZG93bnJldi54bWxQSwUGAAAAAAQABAD1AAAAjQMAAAAA&#10;" path="m,c,,35984,179918,143935,179918e" filled="f" strokeweight=".19992mm">
                  <v:stroke miterlimit="1" joinstyle="miter"/>
                  <v:path arrowok="t" textboxrect="0,0,143935,179918"/>
                </v:shape>
                <v:shape id="Shape 2920" o:spid="_x0000_s1134" style="position:absolute;left:28003;top:9240;width:1080;height:1800;visibility:visible;mso-wrap-style:square;v-text-anchor:top" coordsize="107951,179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uTsMA&#10;AADdAAAADwAAAGRycy9kb3ducmV2LnhtbERPXWvCMBR9H+w/hCv4NlOLuFmNMkRBYRNW9f3aXNti&#10;c1OSqNVfvzwM9ng437NFZxpxI+drywqGgwQEcWF1zaWCw3799gHCB2SNjWVS8CAPi/nrywwzbe/8&#10;Q7c8lCKGsM9QQRVCm0npi4oM+oFtiSN3ts5giNCVUju8x3DTyDRJxtJgzbGhwpaWFRWX/GoU1Gf7&#10;zJvV6PjV7t6/t5OVW6bjk1L9Xvc5BRGoC//iP/dGK0gnadwf38Qn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uTsMAAADdAAAADwAAAAAAAAAAAAAAAACYAgAAZHJzL2Rv&#10;d25yZXYueG1sUEsFBgAAAAAEAAQA9QAAAIgDAAAAAA==&#10;" path="m107951,179918c107951,179918,71968,,,e" filled="f" strokeweight=".19992mm">
                  <v:stroke miterlimit="1" joinstyle="miter"/>
                  <v:path arrowok="t" textboxrect="0,0,107951,179918"/>
                </v:shape>
                <v:shape id="Shape 2921" o:spid="_x0000_s1135" style="position:absolute;left:21886;top:8881;width:2159;height:2878;visibility:visible;mso-wrap-style:square;v-text-anchor:top" coordsize="215902,287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s0cQA&#10;AADdAAAADwAAAGRycy9kb3ducmV2LnhtbESPQWvCQBSE74X+h+UJvTWbBCo1uoqUFjzoQQ14fWaf&#10;SUz2bciuGv+9Kwg9DjPzDTNbDKYVV+pdbVlBEsUgiAuray4V5Pu/z28QziNrbC2Tgjs5WMzf32aY&#10;aXvjLV13vhQBwi5DBZX3XSalKyoy6CLbEQfvZHuDPsi+lLrHW4CbVqZxPJYGaw4LFXb0U1HR7C5G&#10;AW43p6Ns/GW1d/or/13z+kwHpT5Gw3IKwtPg/8Ov9korSCdpAs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2LNHEAAAA3QAAAA8AAAAAAAAAAAAAAAAAmAIAAGRycy9k&#10;b3ducmV2LnhtbFBLBQYAAAAABAAEAPUAAACJAwAAAAA=&#10;" path="m,287869c,287869,71967,,215902,e" filled="f" strokeweight=".19992mm">
                  <v:stroke miterlimit="1" joinstyle="miter"/>
                  <v:path arrowok="t" textboxrect="0,0,215902,287869"/>
                </v:shape>
                <v:shape id="Shape 2922" o:spid="_x0000_s1136" style="position:absolute;left:25598;top:1987;width:537;height:532;visibility:visible;mso-wrap-style:square;v-text-anchor:top" coordsize="53696,53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GacgA&#10;AADdAAAADwAAAGRycy9kb3ducmV2LnhtbESP3WrCQBSE7wt9h+UUelN00wilRlfpD4UiaDEqennM&#10;HrOh2bMhu2p8+65Q8HKYmW+Y8bSztThR6yvHCp77CQjiwumKSwXr1VfvFYQPyBprx6TgQh6mk/u7&#10;MWbanXlJpzyUIkLYZ6jAhNBkUvrCkEXfdw1x9A6utRiibEupWzxHuK1lmiQv0mLFccFgQx+Git/8&#10;aBU0x5nZDnZ+bwbrp5/8fTH83FRzpR4furcRiEBduIX/299aQTpMU7i+i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AZpyAAAAN0AAAAPAAAAAAAAAAAAAAAAAJgCAABk&#10;cnMvZG93bnJldi54bWxQSwUGAAAAAAQABAD1AAAAjQMAAAAA&#10;" path="m34617,97c37074,,39114,247,39114,900v,458,-4714,5199,-10435,10543c16201,23039,12900,27249,12900,31684v,4560,4246,8672,8996,8672c25126,40356,26322,39447,38619,27249,45896,20052,52149,14142,52536,14142v1160,,702,8087,-666,11353c49864,30208,31980,47354,27518,48794,13773,53256,,39483,4462,25737,5901,21347,23020,3320,27617,1358,29286,634,32160,193,34617,97xe" fillcolor="#787878" stroked="f" strokeweight="0">
                  <v:stroke miterlimit="1" joinstyle="miter"/>
                  <v:path arrowok="t" textboxrect="0,0,53696,53256"/>
                </v:shape>
                <v:shape id="Shape 2923" o:spid="_x0000_s1137" style="position:absolute;left:25891;top:1809;width:430;height:403;visibility:visible;mso-wrap-style:square;v-text-anchor:top" coordsize="42973,40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DfmcQA&#10;AADdAAAADwAAAGRycy9kb3ducmV2LnhtbESPUWvCQBCE3wv+h2MF3+qlEaRNPaUKgihYjP0BS25N&#10;QnO7MXdq/PeeUOjjMDPfMLNF7xp1pc7Xwgbexgko4kJszaWBn+P69R2UD8gWG2EycCcPi/ngZYaZ&#10;lRsf6JqHUkUI+wwNVCG0mda+qMihH0tLHL2TdA5DlF2pbYe3CHeNTpNkqh3WHBcqbGlVUfGbX5yB&#10;47dsl/vlWXarU7HbkL63csiNGQ37r09QgfrwH/5rb6yB9COdwPNNfAJ6/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w35nEAAAA3QAAAA8AAAAAAAAAAAAAAAAAmAIAAGRycy9k&#10;b3ducmV2LnhtbFBLBQYAAAAABAAEAPUAAACJAwAAAAA=&#10;" path="m36155,v774,,2078,531,2888,1161c42973,4363,42380,5272,24631,23093,10714,37081,7062,40311,4957,40311,2105,40311,,37531,881,34832,1619,32439,34509,,36155,xe" fillcolor="#787878" stroked="f" strokeweight="0">
                  <v:stroke miterlimit="1" joinstyle="miter"/>
                  <v:path arrowok="t" textboxrect="0,0,42973,40311"/>
                </v:shape>
                <v:shape id="Shape 2924" o:spid="_x0000_s1138" style="position:absolute;left:26066;top:1542;width:528;height:502;visibility:visible;mso-wrap-style:square;v-text-anchor:top" coordsize="52779,5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1cscgA&#10;AADdAAAADwAAAGRycy9kb3ducmV2LnhtbESPQWvCQBSE7wX/w/KE3uquabFN6ipSKNiKFNMW2tsz&#10;+0yC2bchu2r8911B6HGYmW+Y6by3jThS52vHGsYjBYK4cKbmUsPX5+vdEwgfkA02jknDmTzMZ4Ob&#10;KWbGnXhDxzyUIkLYZ6ihCqHNpPRFRRb9yLXE0du5zmKIsiul6fAU4baRiVITabHmuFBhSy8VFfv8&#10;YDWsH3+3Kr0fv799N+on/SjzYrM6a3077BfPIAL14T98bS+NhiRNHuDyJj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VyxyAAAAN0AAAAPAAAAAAAAAAAAAAAAAJgCAABk&#10;cnMvZG93bnJldi54bWxQSwUGAAAAAAQABAD1AAAAjQMAAAAA&#10;" path="m25305,1970c30083,,35138,171,39852,2492v9167,4570,12927,14798,8744,23794c46491,30748,29480,47786,25719,49199v-1439,557,-4740,1016,-7268,1016l13773,50215,25791,38233c32367,31657,38512,25260,39393,24001,44737,16337,35876,6567,27582,11002v-1116,593,-7269,6495,-13701,13107c7448,30712,1862,36118,1475,36118,,36118,738,27581,2528,24136,5028,19323,21051,3724,25305,1970xe" fillcolor="#787878" stroked="f" strokeweight="0">
                  <v:stroke miterlimit="1" joinstyle="miter"/>
                  <v:path arrowok="t" textboxrect="0,0,52779,50215"/>
                </v:shape>
                <v:shape id="Shape 2925" o:spid="_x0000_s1139" style="position:absolute;left:21855;top:9231;width:537;height:533;visibility:visible;mso-wrap-style:square;v-text-anchor:top" coordsize="53687,5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UYcUA&#10;AADdAAAADwAAAGRycy9kb3ducmV2LnhtbESPQWvCQBSE7wX/w/IEb3VjQKvRVUQQPLSFRkWPj+wz&#10;CWbfxuwa47/vFgoeh5n5hlmsOlOJlhpXWlYwGkYgiDOrS84VHPbb9ykI55E1VpZJwZMcrJa9twUm&#10;2j74h9rU5yJA2CWooPC+TqR0WUEG3dDWxMG72MagD7LJpW7wEeCmknEUTaTBksNCgTVtCsqu6d0o&#10;0N+39mOLX/r8POrTwXzeohQnSg363XoOwlPnX+H/9k4riGfxGP7eh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RRhxQAAAN0AAAAPAAAAAAAAAAAAAAAAAJgCAABkcnMv&#10;ZG93bnJldi54bWxQSwUGAAAAAAQABAD1AAAAigMAAAAA&#10;" path="m34613,102c37068,,39105,245,39105,915v,459,-4705,5200,-10435,10544c16193,23018,12891,27274,12891,31663v,4606,4219,8717,8960,8717c25126,40380,26313,39427,38619,27237,45888,20032,52149,14130,52500,14130v1187,,701,8114,-674,11344c49864,30188,31971,47334,27509,48774,13773,53236,,39463,4462,25726,5865,21363,23011,3335,27617,1374,29286,654,32158,205,34613,102xe" fillcolor="#787878" stroked="f" strokeweight="0">
                  <v:stroke miterlimit="1" joinstyle="miter"/>
                  <v:path arrowok="t" textboxrect="0,0,53687,53236"/>
                </v:shape>
                <v:shape id="Shape 2926" o:spid="_x0000_s1140" style="position:absolute;left:22148;top:9054;width:430;height:403;visibility:visible;mso-wrap-style:square;v-text-anchor:top" coordsize="42974,40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YZMQA&#10;AADdAAAADwAAAGRycy9kb3ducmV2LnhtbESPT2sCMRTE70K/Q3gFb5p1EdGtUUqLsBcP/is9Pjav&#10;u8HNy5Kkun57Iwgeh5n5DbNc97YVF/LBOFYwGWcgiCunDdcKjofNaA4iRGSNrWNScKMA69XbYImF&#10;dlfe0WUfa5EgHApU0MTYFVKGqiGLYew64uT9OW8xJulrqT1eE9y2Ms+ymbRoOC002NFXQ9V5/28V&#10;nPX059eX3UmaiSl33+Uin7utUsP3/vMDRKQ+vsLPdqkV5It8Bo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LmGTEAAAA3QAAAA8AAAAAAAAAAAAAAAAAmAIAAGRycy9k&#10;b3ducmV2LnhtbFBLBQYAAAAABAAEAPUAAACJAwAAAAA=&#10;" path="m36155,v773,,2078,522,2878,1160c42974,4354,42371,5272,24631,23120,10714,37108,7062,40302,4948,40302,2069,40302,,37531,837,34859,1611,32466,34499,,36155,xe" fillcolor="#787878" stroked="f" strokeweight="0">
                  <v:stroke miterlimit="1" joinstyle="miter"/>
                  <v:path arrowok="t" textboxrect="0,0,42974,40302"/>
                </v:shape>
                <v:shape id="Shape 2927" o:spid="_x0000_s1141" style="position:absolute;left:22323;top:8786;width:528;height:502;visibility:visible;mso-wrap-style:square;v-text-anchor:top" coordsize="52779,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akfsYA&#10;AADdAAAADwAAAGRycy9kb3ducmV2LnhtbESPQWvCQBSE70L/w/IKvenGHFpNXYOIUoVetLbn1+wz&#10;icm+DdmtJv56Vyh4HGbmG2aWdqYWZ2pdaVnBeBSBIM6sLjlXcPhaDycgnEfWWFsmBT05SOdPgxkm&#10;2l54R+e9z0WAsEtQQeF9k0jpsoIMupFtiIN3tK1BH2SbS93iJcBNLeMoepUGSw4LBTa0LCir9n9G&#10;wUr332aX02+/ij8+r9Wp0defrVIvz93iHYSnzj/C/+2NVhBP4ze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akfsYAAADdAAAADwAAAAAAAAAAAAAAAACYAgAAZHJz&#10;L2Rvd25yZXYueG1sUEsFBgAAAAAEAAQA9QAAAIsDAAAAAA==&#10;" path="m25261,1970c30074,,35103,180,39843,2528v9176,4534,12936,14798,8753,23794c46491,30784,29480,47832,25719,49235v-1439,522,-4740,981,-7268,981l13773,50216,25791,38269c32358,31702,38512,25270,39393,24001,44728,16346,35876,6576,27582,11002v-1125,594,-7269,6495,-13701,13107c7449,30748,1862,36164,1475,36164,,36164,738,27591,2528,24181,5020,19359,21051,3761,25261,1970xe" fillcolor="#787878" stroked="f" strokeweight="0">
                  <v:stroke miterlimit="1" joinstyle="miter"/>
                  <v:path arrowok="t" textboxrect="0,0,52779,50216"/>
                </v:shape>
                <v:shape id="Shape 2928" o:spid="_x0000_s1142" style="position:absolute;left:29051;top:9231;width:537;height:533;visibility:visible;mso-wrap-style:square;v-text-anchor:top" coordsize="53688,53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ZZMEA&#10;AADdAAAADwAAAGRycy9kb3ducmV2LnhtbERPy4rCMBTdC/5DuII7Te2iaMdUZGBgNgPjA7q9NrcP&#10;bG46Taatf28WgsvDee8Pk2nFQL1rLCvYrCMQxIXVDVcKrpev1RaE88gaW8uk4EEODtl8tsdU25FP&#10;NJx9JUIIuxQV1N53qZSuqMmgW9uOOHCl7Q36APtK6h7HEG5aGUdRIg02HBpq7OizpuJ+/jcKmO+P&#10;24kw+dvkSX49/ozDpfxVarmYjh8gPE3+LX65v7WCeBeHueFNeAIy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pGWTBAAAA3QAAAA8AAAAAAAAAAAAAAAAAmAIAAGRycy9kb3du&#10;cmV2LnhtbFBLBQYAAAAABAAEAPUAAACGAwAAAAA=&#10;" path="m34613,102c37068,,39105,245,39105,915v,459,-4705,5200,-10435,10544c16193,23018,12891,27274,12891,31663v,4606,4220,8717,8960,8717c25126,40380,26313,39427,38619,27237,45889,20032,52150,14130,52500,14130v1188,,702,8114,-674,11344c49864,30188,31972,47334,27510,48774,13773,53236,,39463,4462,25726,5866,21363,23012,3335,27618,1374,29286,654,32158,205,34613,102xe" fillcolor="#787878" stroked="f" strokeweight="0">
                  <v:stroke miterlimit="1" joinstyle="miter"/>
                  <v:path arrowok="t" textboxrect="0,0,53688,53236"/>
                </v:shape>
                <v:shape id="Shape 2929" o:spid="_x0000_s1143" style="position:absolute;left:29345;top:9054;width:429;height:403;visibility:visible;mso-wrap-style:square;v-text-anchor:top" coordsize="42973,40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s0sYA&#10;AADdAAAADwAAAGRycy9kb3ducmV2LnhtbESPQWvCQBSE7wX/w/KEXkrdmINodBURBIt4MC3U4zP7&#10;moTuvg3ZrUn+fVcQPA4z8w2z2vTWiBu1vnasYDpJQBAXTtdcKvj63L/PQfiArNE4JgUDedisRy8r&#10;zLTr+Ey3PJQiQthnqKAKocmk9EVFFv3ENcTR+3GtxRBlW0rdYhfh1sg0SWbSYs1xocKGdhUVv/mf&#10;VfCRH9+G70t3SYz0p/p4LYaDmSv1Ou63SxCB+vAMP9oHrSBdpAu4v4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cs0sYAAADdAAAADwAAAAAAAAAAAAAAAACYAgAAZHJz&#10;L2Rvd25yZXYueG1sUEsFBgAAAAAEAAQA9QAAAIsDAAAAAA==&#10;" path="m36154,v774,,2079,522,2879,1160c42973,4354,42370,5272,24630,23120,10714,37108,7062,40302,4948,40302,2069,40302,,37531,836,34859,1610,32466,34499,,36154,xe" fillcolor="#787878" stroked="f" strokeweight="0">
                  <v:stroke miterlimit="1" joinstyle="miter"/>
                  <v:path arrowok="t" textboxrect="0,0,42973,40302"/>
                </v:shape>
                <v:shape id="Shape 2930" o:spid="_x0000_s1144" style="position:absolute;left:29520;top:8786;width:528;height:502;visibility:visible;mso-wrap-style:square;v-text-anchor:top" coordsize="52779,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18MA&#10;AADdAAAADwAAAGRycy9kb3ducmV2LnhtbERPy2rCQBTdC/7DcIXuzMQUxKYZpYhihW5MH+vbzG2S&#10;mrkTMlNN8vWdheDycN7ZpjeNuFDnassKFlEMgriwuuZSwcf7fr4C4TyyxsYyKRjIwWY9nWSYanvl&#10;E11yX4oQwi5FBZX3bSqlKyoy6CLbEgfux3YGfYBdKXWH1xBuGpnE8VIarDk0VNjStqLinP8ZBTs9&#10;fJpTSd/DLjm8jeffVo9fR6UeZv3LMwhPvb+Lb+5XrSB5egz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aq18MAAADdAAAADwAAAAAAAAAAAAAAAACYAgAAZHJzL2Rv&#10;d25yZXYueG1sUEsFBgAAAAAEAAQA9QAAAIgDAAAAAA==&#10;" path="m25260,1970c30073,,35102,180,39843,2528v9176,4534,12936,14798,8752,23794c46491,30784,29480,47832,25719,49235v-1439,522,-4741,981,-7269,981l13773,50216,25791,38269c32358,31702,38512,25270,39393,24001,44728,16346,35875,6576,27581,11002v-1124,594,-7268,6495,-13700,13107c7448,30748,1862,36164,1475,36164,,36164,737,27591,2528,24181,5020,19359,21050,3761,25260,1970xe" fillcolor="#787878" stroked="f" strokeweight="0">
                  <v:stroke miterlimit="1" joinstyle="miter"/>
                  <v:path arrowok="t" textboxrect="0,0,52779,50216"/>
                </v:shape>
                <v:shape id="Shape 2931" o:spid="_x0000_s1145" style="position:absolute;left:8933;top:11546;width:868;height:1411;visibility:visible;mso-wrap-style:square;v-text-anchor:top" coordsize="86802,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McscA&#10;AADdAAAADwAAAGRycy9kb3ducmV2LnhtbESPX2vCQBDE3wv9DscW+lYvRpA29ZRSENQHwT/U1yW3&#10;TUJze2luE2M/vScIfRxm5jfMbDG4WvXUhsqzgfEoAUWce1txYeB4WL68ggqCbLH2TAYuFGAxf3yY&#10;YWb9mXfU76VQEcIhQwOlSJNpHfKSHIaRb4ij9+1bhxJlW2jb4jnCXa3TJJlqhxXHhRIb+iwp/9l3&#10;zsDpKN1qW69/L3339bfO081Jho0xz0/DxzsooUH+w/f2yhpI3yZjuL2JT0DP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THLHAAAA3QAAAA8AAAAAAAAAAAAAAAAAmAIAAGRy&#10;cy9kb3ducmV2LnhtbFBLBQYAAAAABAAEAPUAAACMAwAAAAA=&#10;" path="m43396,c30541,,19962,9661,19962,21680v,11704,10012,21158,22454,21608c42344,43468,42272,43612,42272,43783r,22877l1547,54470v-144,-36,-279,-72,-423,-36c603,54434,108,54884,72,55415v-72,530,351,1089,845,1196l42272,68981r,24280l18271,139329v-279,531,-63,1268,458,1511c19260,141119,19998,140876,20241,140345l43396,95860r23552,44314c67154,140768,67964,141092,68522,140768v567,-279,737,-1125,387,-1610l44485,93225r,-24559l85884,56611v567,-180,918,-845,738,-1367c86451,54677,85776,54290,85218,54470l44485,66381r,-22598c44485,43612,44458,43468,44386,43288,56827,42838,66839,33384,66839,21680,66839,9661,56297,,43396,xe" filled="f" strokecolor="#505050" strokeweight=".09994mm">
                  <v:stroke miterlimit="1" joinstyle="miter"/>
                  <v:path arrowok="t" textboxrect="0,0,86802,141119"/>
                </v:shape>
                <v:shape id="Shape 2932" o:spid="_x0000_s1146" style="position:absolute;left:9154;top:11568;width:425;height:390;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mhsYA&#10;AADdAAAADwAAAGRycy9kb3ducmV2LnhtbESPQWvCQBSE7wX/w/KEXqRuGkE0uooWSwVBGhW8PrKv&#10;SWj2bchuzfrvuwWhx2FmvmGW62AacaPO1ZYVvI4TEMSF1TWXCi7n95cZCOeRNTaWScGdHKxXg6cl&#10;Ztr2nNPt5EsRIewyVFB532ZSuqIig25sW+LofdnOoI+yK6XusI9w08g0SabSYM1xocKW3ioqvk8/&#10;RsHMheNhPtoe8n53ne4+dF7sP4NSz8OwWYDwFPx/+NHeawXpfJLC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EmhsYAAADdAAAADwAAAAAAAAAAAAAAAACYAgAAZHJz&#10;L2Rvd25yZXYueG1sUEsFBgAAAAAEAAQA9QAAAIsDAAAAAA==&#10;" path="m21221,c33033,,42452,8753,42452,19467v,10687,-9419,19467,-21231,19467c9455,38934,,30154,,19467,,8753,9455,,21221,xe" filled="f" strokecolor="#505050" strokeweight=".09994mm">
                  <v:stroke miterlimit="1" joinstyle="miter"/>
                  <v:path arrowok="t" textboxrect="0,0,42452,38934"/>
                </v:shape>
                <v:shape id="Shape 2934" o:spid="_x0000_s1147" style="position:absolute;left:7493;top:10733;width:868;height:1411;visibility:visible;mso-wrap-style:square;v-text-anchor:top" coordsize="86802,141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6scA&#10;AADdAAAADwAAAGRycy9kb3ducmV2LnhtbESPQWvCQBSE70L/w/IK3nTTWKRNXaUUCuqhoJV6fWRf&#10;k9Ds2zT7EmN/fVcQPA4z8w2zWA2uVj21ofJs4GGagCLOva24MHD4fJ88gQqCbLH2TAbOFGC1vBst&#10;MLP+xDvq91KoCOGQoYFSpMm0DnlJDsPUN8TR+/atQ4myLbRt8RThrtZpksy1w4rjQokNvZWU/+w7&#10;Z+B4kG79UW9+z3339bfJ0+1Rhq0x4/vh9QWU0CC38LW9tgbS59kjXN7EJ6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f7+rHAAAA3QAAAA8AAAAAAAAAAAAAAAAAmAIAAGRy&#10;cy9kb3ducmV2LnhtbFBLBQYAAAAABAAEAPUAAACMAwAAAAA=&#10;" path="m43396,c30541,,19962,9661,19962,21644v,11704,10012,21158,22454,21644c42344,43432,42272,43612,42272,43783r,22877l1547,54470v-144,-36,-279,-72,-423,-72c603,54434,108,54893,72,55415v-72,530,351,1088,845,1196l42272,68981r,24244l18271,139329v-279,531,-63,1232,458,1511c19260,141119,19998,140876,20241,140354l43396,95860r23551,44314c67154,140768,67964,141056,68522,140768v566,-279,737,-1125,387,-1646l44485,93225r,-24559l85884,56611v567,-180,918,-845,738,-1403c86451,54641,85776,54290,85218,54470l44485,66381r,-22598c44485,43612,44458,43432,44386,43288,56827,42838,66840,33348,66840,21644,66840,9661,56296,,43396,xe" filled="f" strokecolor="#505050" strokeweight=".09994mm">
                  <v:stroke miterlimit="1" joinstyle="miter"/>
                  <v:path arrowok="t" textboxrect="0,0,86802,141119"/>
                </v:shape>
                <v:shape id="Shape 2935" o:spid="_x0000_s1148" style="position:absolute;left:7715;top:10755;width:424;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8scA&#10;AADdAAAADwAAAGRycy9kb3ducmV2LnhtbESPQWvCQBSE74X+h+UVeim6qaJodJW2WBQEMSp4fWSf&#10;SWj2bchuzfrvXaHQ4zAz3zDzZTC1uFLrKssK3vsJCOLc6ooLBafjd28CwnlkjbVlUnAjB8vF89Mc&#10;U207zuh68IWIEHYpKii9b1IpXV6SQde3DXH0LrY16KNsC6lb7CLc1HKQJGNpsOK4UGJDXyXlP4df&#10;o2Diwm47ffvcZt3qPF6tdZZv9kGp15fwMQPhKfj/8F97oxUMpsMR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IvvLHAAAA3QAAAA8AAAAAAAAAAAAAAAAAmAIAAGRy&#10;cy9kb3ducmV2LnhtbFBLBQYAAAAABAAEAPUAAACMAwAAAAA=&#10;" path="m21221,c33033,,42452,8789,42452,19467v,10723,-9419,19467,-21231,19467c9455,38934,,30190,,19467,,8789,9455,,21221,xe" filled="f" strokecolor="#505050" strokeweight=".09994mm">
                  <v:stroke miterlimit="1" joinstyle="miter"/>
                  <v:path arrowok="t" textboxrect="0,0,42452,38934"/>
                </v:shape>
                <v:shape id="Shape 2937" o:spid="_x0000_s1149" style="position:absolute;left:1376;top:13588;width:868;height:1411;visibility:visible;mso-wrap-style:square;v-text-anchor:top" coordsize="86801,141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MMMUA&#10;AADdAAAADwAAAGRycy9kb3ducmV2LnhtbESP3WrCQBSE7wu+w3IE7+rGCKlGVxHBVtAbow9wzJ78&#10;YPZsyG5j+vbdgtDLYWa+YdbbwTSip87VlhXMphEI4tzqmksFt+vhfQHCeWSNjWVS8EMOtpvR2xpT&#10;bZ98oT7zpQgQdikqqLxvUyldXpFBN7UtcfAK2xn0QXal1B0+A9w0Mo6iRBqsOSxU2NK+ovyRfRsF&#10;R+nvhUyS7JIUn6fD+Wz6/Ves1GQ87FYgPA3+P/xqH7WCeDn/gL834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AwwxQAAAN0AAAAPAAAAAAAAAAAAAAAAAJgCAABkcnMv&#10;ZG93bnJldi54bWxQSwUGAAAAAAQABAD1AAAAigMAAAAA&#10;" path="m43396,c30541,,19962,9661,19962,21644v,11704,10012,21158,22454,21653c42344,43432,42272,43612,42272,43783r,22841l1547,54470v-144,-72,-279,-72,-423,-72c603,54434,108,54893,72,55415v-72,530,351,1052,845,1196l42272,68981r,24244l18271,139329v-279,531,-63,1232,458,1511c19260,141092,19998,140876,20241,140354l43396,95824r23551,44314c67154,140741,67964,141056,68522,140777v566,-324,737,-1124,387,-1655l44485,93197r,-24531l85884,56611v567,-171,917,-845,737,-1403c86451,54641,85776,54290,85218,54470l44485,66345r,-22562c44485,43612,44458,43432,44386,43297,56827,42802,66840,33348,66840,21644,66840,9661,56296,,43396,xe" filled="f" strokecolor="#505050" strokeweight=".09994mm">
                  <v:stroke miterlimit="1" joinstyle="miter"/>
                  <v:path arrowok="t" textboxrect="0,0,86801,141092"/>
                </v:shape>
                <v:shape id="Shape 2938" o:spid="_x0000_s1150" style="position:absolute;left:1598;top:13610;width:424;height:389;visibility:visible;mso-wrap-style:square;v-text-anchor:top" coordsize="42452,38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RbMMA&#10;AADdAAAADwAAAGRycy9kb3ducmV2LnhtbERPXWvCMBR9F/YfwhV8kZnOgdTOKJsoEwSxTvD10ty1&#10;xeamNNFm/355EHw8nO/FKphG3KlztWUFb5MEBHFhdc2lgvPP9jUF4TyyxsYyKfgjB6vly2CBmbY9&#10;53Q/+VLEEHYZKqi8bzMpXVGRQTexLXHkfm1n0EfYlVJ32Mdw08hpksykwZpjQ4UtrSsqrqebUZC6&#10;cNjPx1/7vN9cZptvnRe7Y1BqNAyfHyA8Bf8UP9w7rWA6f49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kRbMMAAADdAAAADwAAAAAAAAAAAAAAAACYAgAAZHJzL2Rv&#10;d25yZXYueG1sUEsFBgAAAAAEAAQA9QAAAIgDAAAAAA==&#10;" path="m21221,c33033,,42452,8789,42452,19467v,10723,-9419,19467,-21231,19467c9455,38934,,30190,,19467,,8789,9455,,21221,xe" filled="f" strokecolor="#505050" strokeweight=".09994mm">
                  <v:stroke miterlimit="1" joinstyle="miter"/>
                  <v:path arrowok="t" textboxrect="0,0,42452,38934"/>
                </v:shape>
                <w10:wrap type="square"/>
              </v:group>
            </w:pict>
          </mc:Fallback>
        </mc:AlternateContent>
      </w:r>
      <w:proofErr w:type="gramStart"/>
      <w:r>
        <w:rPr>
          <w:color w:val="141414"/>
          <w:sz w:val="17"/>
        </w:rPr>
        <w:t>capacity</w:t>
      </w:r>
      <w:proofErr w:type="gramEnd"/>
      <w:r>
        <w:rPr>
          <w:color w:val="141414"/>
          <w:sz w:val="17"/>
        </w:rPr>
        <w:t xml:space="preserve"> for diplomatic relations government</w:t>
      </w:r>
    </w:p>
    <w:p w14:paraId="1C9154B1" w14:textId="77777777" w:rsidR="00A21FDC" w:rsidRDefault="00252176">
      <w:pPr>
        <w:spacing w:after="210" w:line="216" w:lineRule="auto"/>
        <w:ind w:left="821" w:right="1005" w:hanging="5"/>
        <w:jc w:val="left"/>
      </w:pPr>
      <w:proofErr w:type="gramStart"/>
      <w:r>
        <w:rPr>
          <w:color w:val="141414"/>
          <w:sz w:val="17"/>
        </w:rPr>
        <w:t>permanent</w:t>
      </w:r>
      <w:proofErr w:type="gramEnd"/>
      <w:r>
        <w:rPr>
          <w:color w:val="141414"/>
          <w:sz w:val="17"/>
        </w:rPr>
        <w:t xml:space="preserve"> population</w:t>
      </w:r>
    </w:p>
    <w:p w14:paraId="0E6AC3ED" w14:textId="77777777" w:rsidR="00A21FDC" w:rsidRDefault="00252176">
      <w:pPr>
        <w:spacing w:after="281" w:line="216" w:lineRule="auto"/>
        <w:ind w:left="1089" w:right="1005" w:firstLine="245"/>
        <w:jc w:val="left"/>
      </w:pPr>
      <w:proofErr w:type="gramStart"/>
      <w:r>
        <w:rPr>
          <w:color w:val="141414"/>
          <w:sz w:val="17"/>
        </w:rPr>
        <w:t>clear</w:t>
      </w:r>
      <w:proofErr w:type="gramEnd"/>
      <w:r>
        <w:rPr>
          <w:color w:val="141414"/>
          <w:sz w:val="17"/>
        </w:rPr>
        <w:t xml:space="preserve"> territory</w:t>
      </w:r>
    </w:p>
    <w:p w14:paraId="30EB025D" w14:textId="77777777" w:rsidR="00A21FDC" w:rsidRDefault="00252176">
      <w:pPr>
        <w:spacing w:after="87" w:line="544" w:lineRule="auto"/>
        <w:ind w:left="-6" w:right="163" w:firstLine="324"/>
      </w:pPr>
      <w:r>
        <w:t xml:space="preserve">Figure 2.1: The Declaratory Theory (left) and the Constituitive Theory (right) of Statehood </w:t>
      </w:r>
      <w:proofErr w:type="gramStart"/>
      <w:r>
        <w:t>Both</w:t>
      </w:r>
      <w:proofErr w:type="gramEnd"/>
      <w:r>
        <w:t xml:space="preserve"> theories have advantages and disadvantages, but the main problems are:</w:t>
      </w:r>
    </w:p>
    <w:p w14:paraId="42C66428" w14:textId="77777777" w:rsidR="00A21FDC" w:rsidRDefault="00252176">
      <w:pPr>
        <w:numPr>
          <w:ilvl w:val="0"/>
          <w:numId w:val="3"/>
        </w:numPr>
        <w:spacing w:after="158"/>
        <w:ind w:right="163" w:hanging="255"/>
      </w:pPr>
      <w:r>
        <w:t>Following the declarative theory, countries are self-classifying and potentially conflicting entities. The application of this measure would grant Kosovo, the Republic of China and Abkhazia statehood. But this would lead to overlapping territories with Serbia, China and Georgia.</w:t>
      </w:r>
    </w:p>
    <w:p w14:paraId="4FFD191D" w14:textId="77777777" w:rsidR="00A21FDC" w:rsidRDefault="00252176">
      <w:pPr>
        <w:numPr>
          <w:ilvl w:val="0"/>
          <w:numId w:val="3"/>
        </w:numPr>
        <w:spacing w:after="361"/>
        <w:ind w:right="163" w:hanging="255"/>
      </w:pPr>
      <w:r>
        <w:t>There is no super-national organization that can judge if a country is a country or not. Even the United Nations fail to do so, because their membership requirements prevent states like Kosovo or the Republic of China from becoming members.</w:t>
      </w:r>
    </w:p>
    <w:p w14:paraId="3BB94B6C" w14:textId="77777777" w:rsidR="00A21FDC" w:rsidRDefault="00252176">
      <w:pPr>
        <w:ind w:left="2" w:right="163"/>
      </w:pPr>
      <w:r>
        <w:t>Nobody can clearly say if Kosovo, Taiwan or Abkhazia are countries or not – and if they do, there will be people that disagree. This is a big problem for the information system, because it is impossible to objectively classify a place as a country or not. And this section only covers the current countries. 100 years ago these two theories were not existing. For the time before that, a conflict-free decision of what is country is not just impossible, but also not justifiable because of a lack of jurisdiction.</w:t>
      </w:r>
    </w:p>
    <w:p w14:paraId="4E8F3890" w14:textId="77777777" w:rsidR="00A21FDC" w:rsidRDefault="00252176">
      <w:pPr>
        <w:ind w:left="2" w:right="163"/>
      </w:pPr>
      <w:r>
        <w:t>That means, the HGIS developed in this thesis inevitably deals with uncertain information that some parties disagree. Its data model can not perfectly fit self-classifying data and can not rely on an objective data source. The system has to contain approaches that deal with this problem.</w:t>
      </w:r>
    </w:p>
    <w:p w14:paraId="6779CD58" w14:textId="77777777" w:rsidR="00A21FDC" w:rsidRDefault="00252176">
      <w:pPr>
        <w:pStyle w:val="Heading3"/>
        <w:tabs>
          <w:tab w:val="center" w:pos="2014"/>
        </w:tabs>
        <w:ind w:left="-13" w:firstLine="0"/>
      </w:pPr>
      <w:bookmarkStart w:id="161" w:name="_Toc129084"/>
      <w:r>
        <w:t>2.1.3</w:t>
      </w:r>
      <w:r>
        <w:tab/>
        <w:t>Territory of a Country</w:t>
      </w:r>
      <w:bookmarkEnd w:id="161"/>
    </w:p>
    <w:p w14:paraId="46C78B6D" w14:textId="77777777" w:rsidR="00A21FDC" w:rsidRDefault="00252176">
      <w:pPr>
        <w:ind w:left="2" w:right="163"/>
      </w:pPr>
      <w:r>
        <w:t xml:space="preserve">The declaratory theory introduces four main properties of a country. The data model developed in this thesis focuses only the territory, since it is easy to present it on the map. It can just as well be a complex issue, as it has already been explained for the case of the State of Palestine in section 2.1.1. In the usual case, the three-dimensional territory of a country consists of the </w:t>
      </w:r>
      <w:r>
        <w:rPr>
          <w:i/>
        </w:rPr>
        <w:t xml:space="preserve">landmass </w:t>
      </w:r>
      <w:r>
        <w:t xml:space="preserve">it occupies, its </w:t>
      </w:r>
      <w:r>
        <w:rPr>
          <w:i/>
        </w:rPr>
        <w:t xml:space="preserve">territorial waters </w:t>
      </w:r>
      <w:r>
        <w:t xml:space="preserve">and its </w:t>
      </w:r>
      <w:r>
        <w:rPr>
          <w:i/>
        </w:rPr>
        <w:t>controlled airspace</w:t>
      </w:r>
      <w:r>
        <w:t>. This thesis considers only the two-dimensional part of the territory on the Earth’s surface. It contains land, islands, inland water, river outfalls, and fjords.</w:t>
      </w:r>
    </w:p>
    <w:p w14:paraId="703CA1FF" w14:textId="77777777" w:rsidR="00A21FDC" w:rsidRDefault="00252176">
      <w:pPr>
        <w:ind w:left="2" w:right="163"/>
      </w:pPr>
      <w:r>
        <w:lastRenderedPageBreak/>
        <w:t xml:space="preserve">The </w:t>
      </w:r>
      <w:r>
        <w:rPr>
          <w:i/>
        </w:rPr>
        <w:t xml:space="preserve">land territory </w:t>
      </w:r>
      <w:r>
        <w:t xml:space="preserve">is bounded by the countries </w:t>
      </w:r>
      <w:r>
        <w:rPr>
          <w:i/>
        </w:rPr>
        <w:t>borders</w:t>
      </w:r>
      <w:r>
        <w:t xml:space="preserve">. A border consists of a set of straight lines between clearly defined </w:t>
      </w:r>
      <w:r>
        <w:rPr>
          <w:i/>
        </w:rPr>
        <w:t>border points</w:t>
      </w:r>
      <w:r>
        <w:t xml:space="preserve">. A border is either </w:t>
      </w:r>
      <w:r>
        <w:rPr>
          <w:i/>
        </w:rPr>
        <w:t xml:space="preserve">interior </w:t>
      </w:r>
      <w:r>
        <w:t xml:space="preserve">when it directly borders the territory of another country on land or a </w:t>
      </w:r>
      <w:r>
        <w:rPr>
          <w:i/>
        </w:rPr>
        <w:t xml:space="preserve">coastline </w:t>
      </w:r>
      <w:r>
        <w:t xml:space="preserve">if it borders international water. In line with [Uni82], the territory of a country extends in a range of 3 to 12 miles (5 to 20 kilometers) into international waters and forms the </w:t>
      </w:r>
      <w:r>
        <w:rPr>
          <w:i/>
        </w:rPr>
        <w:t xml:space="preserve">sea territory </w:t>
      </w:r>
      <w:r>
        <w:t xml:space="preserve">of a county. The territory of a country is </w:t>
      </w:r>
      <w:r>
        <w:rPr>
          <w:i/>
        </w:rPr>
        <w:t xml:space="preserve">continuous </w:t>
      </w:r>
      <w:r>
        <w:t>if each point on the territory can be reached by any other point without leaving the territory. Non-continuous territories are usually the case if the country has islands. However, there is a special case to be considered:</w:t>
      </w:r>
    </w:p>
    <w:p w14:paraId="611FA5D3" w14:textId="77777777" w:rsidR="00A21FDC" w:rsidRDefault="00252176">
      <w:pPr>
        <w:spacing w:after="197"/>
        <w:ind w:left="2" w:right="231"/>
      </w:pPr>
      <w:r>
        <w:rPr>
          <w:noProof/>
          <w:sz w:val="22"/>
        </w:rPr>
        <mc:AlternateContent>
          <mc:Choice Requires="wpg">
            <w:drawing>
              <wp:anchor distT="0" distB="0" distL="114300" distR="114300" simplePos="0" relativeHeight="251659264" behindDoc="0" locked="0" layoutInCell="1" allowOverlap="1" wp14:anchorId="35560C04" wp14:editId="4117D86F">
                <wp:simplePos x="0" y="0"/>
                <wp:positionH relativeFrom="column">
                  <wp:posOffset>3595192</wp:posOffset>
                </wp:positionH>
                <wp:positionV relativeFrom="paragraph">
                  <wp:posOffset>50072</wp:posOffset>
                </wp:positionV>
                <wp:extent cx="1656442" cy="2509710"/>
                <wp:effectExtent l="0" t="0" r="0" b="0"/>
                <wp:wrapSquare wrapText="bothSides"/>
                <wp:docPr id="91925" name="Group 91925"/>
                <wp:cNvGraphicFramePr/>
                <a:graphic xmlns:a="http://schemas.openxmlformats.org/drawingml/2006/main">
                  <a:graphicData uri="http://schemas.microsoft.com/office/word/2010/wordprocessingGroup">
                    <wpg:wgp>
                      <wpg:cNvGrpSpPr/>
                      <wpg:grpSpPr>
                        <a:xfrm>
                          <a:off x="0" y="0"/>
                          <a:ext cx="1656442" cy="2509710"/>
                          <a:chOff x="0" y="0"/>
                          <a:chExt cx="1656442" cy="2509710"/>
                        </a:xfrm>
                      </wpg:grpSpPr>
                      <wps:wsp>
                        <wps:cNvPr id="133829" name="Shape 133829"/>
                        <wps:cNvSpPr/>
                        <wps:spPr>
                          <a:xfrm>
                            <a:off x="0" y="0"/>
                            <a:ext cx="1653024" cy="2509710"/>
                          </a:xfrm>
                          <a:custGeom>
                            <a:avLst/>
                            <a:gdLst/>
                            <a:ahLst/>
                            <a:cxnLst/>
                            <a:rect l="0" t="0" r="0" b="0"/>
                            <a:pathLst>
                              <a:path w="1653024" h="2509710">
                                <a:moveTo>
                                  <a:pt x="0" y="0"/>
                                </a:moveTo>
                                <a:lnTo>
                                  <a:pt x="1653024" y="0"/>
                                </a:lnTo>
                                <a:lnTo>
                                  <a:pt x="1653024" y="2509710"/>
                                </a:lnTo>
                                <a:lnTo>
                                  <a:pt x="0" y="2509710"/>
                                </a:lnTo>
                                <a:lnTo>
                                  <a:pt x="0" y="0"/>
                                </a:lnTo>
                              </a:path>
                            </a:pathLst>
                          </a:custGeom>
                          <a:ln w="0" cap="flat">
                            <a:miter lim="100000"/>
                          </a:ln>
                        </wps:spPr>
                        <wps:style>
                          <a:lnRef idx="1">
                            <a:srgbClr val="E6E6E6"/>
                          </a:lnRef>
                          <a:fillRef idx="1">
                            <a:srgbClr val="E6E6E6"/>
                          </a:fillRef>
                          <a:effectRef idx="0">
                            <a:scrgbClr r="0" g="0" b="0"/>
                          </a:effectRef>
                          <a:fontRef idx="none"/>
                        </wps:style>
                        <wps:bodyPr/>
                      </wps:wsp>
                      <wps:wsp>
                        <wps:cNvPr id="3064" name="Shape 3064"/>
                        <wps:cNvSpPr/>
                        <wps:spPr>
                          <a:xfrm>
                            <a:off x="0" y="1091649"/>
                            <a:ext cx="1089779" cy="883825"/>
                          </a:xfrm>
                          <a:custGeom>
                            <a:avLst/>
                            <a:gdLst/>
                            <a:ahLst/>
                            <a:cxnLst/>
                            <a:rect l="0" t="0" r="0" b="0"/>
                            <a:pathLst>
                              <a:path w="1089779" h="883825">
                                <a:moveTo>
                                  <a:pt x="0" y="0"/>
                                </a:moveTo>
                                <a:lnTo>
                                  <a:pt x="370521" y="0"/>
                                </a:lnTo>
                                <a:lnTo>
                                  <a:pt x="828230" y="65505"/>
                                </a:lnTo>
                                <a:lnTo>
                                  <a:pt x="1067986" y="305701"/>
                                </a:lnTo>
                                <a:lnTo>
                                  <a:pt x="1089779" y="851589"/>
                                </a:lnTo>
                                <a:lnTo>
                                  <a:pt x="784643" y="851589"/>
                                </a:lnTo>
                                <a:lnTo>
                                  <a:pt x="795531" y="753316"/>
                                </a:lnTo>
                                <a:lnTo>
                                  <a:pt x="719245" y="611389"/>
                                </a:lnTo>
                                <a:lnTo>
                                  <a:pt x="566685" y="600481"/>
                                </a:lnTo>
                                <a:lnTo>
                                  <a:pt x="501300" y="655060"/>
                                </a:lnTo>
                                <a:lnTo>
                                  <a:pt x="468601" y="796991"/>
                                </a:lnTo>
                                <a:lnTo>
                                  <a:pt x="303144" y="883825"/>
                                </a:lnTo>
                                <a:lnTo>
                                  <a:pt x="175059" y="861512"/>
                                </a:lnTo>
                                <a:lnTo>
                                  <a:pt x="175059" y="621589"/>
                                </a:lnTo>
                                <a:lnTo>
                                  <a:pt x="0" y="611389"/>
                                </a:lnTo>
                                <a:lnTo>
                                  <a:pt x="0" y="0"/>
                                </a:lnTo>
                                <a:close/>
                              </a:path>
                            </a:pathLst>
                          </a:custGeom>
                          <a:ln w="0" cap="flat">
                            <a:miter lim="100000"/>
                          </a:ln>
                        </wps:spPr>
                        <wps:style>
                          <a:lnRef idx="1">
                            <a:srgbClr val="000000"/>
                          </a:lnRef>
                          <a:fillRef idx="1">
                            <a:srgbClr val="787878"/>
                          </a:fillRef>
                          <a:effectRef idx="0">
                            <a:scrgbClr r="0" g="0" b="0"/>
                          </a:effectRef>
                          <a:fontRef idx="none"/>
                        </wps:style>
                        <wps:bodyPr/>
                      </wps:wsp>
                      <wps:wsp>
                        <wps:cNvPr id="3065" name="Shape 3065"/>
                        <wps:cNvSpPr/>
                        <wps:spPr>
                          <a:xfrm>
                            <a:off x="0" y="0"/>
                            <a:ext cx="828230" cy="1160570"/>
                          </a:xfrm>
                          <a:custGeom>
                            <a:avLst/>
                            <a:gdLst/>
                            <a:ahLst/>
                            <a:cxnLst/>
                            <a:rect l="0" t="0" r="0" b="0"/>
                            <a:pathLst>
                              <a:path w="828230" h="1160570">
                                <a:moveTo>
                                  <a:pt x="0" y="0"/>
                                </a:moveTo>
                                <a:lnTo>
                                  <a:pt x="527491" y="0"/>
                                </a:lnTo>
                                <a:lnTo>
                                  <a:pt x="719245" y="199822"/>
                                </a:lnTo>
                                <a:lnTo>
                                  <a:pt x="762849" y="854887"/>
                                </a:lnTo>
                                <a:lnTo>
                                  <a:pt x="828230" y="1160570"/>
                                </a:lnTo>
                                <a:lnTo>
                                  <a:pt x="370521" y="1095069"/>
                                </a:lnTo>
                                <a:lnTo>
                                  <a:pt x="0" y="1095069"/>
                                </a:lnTo>
                                <a:lnTo>
                                  <a:pt x="0" y="0"/>
                                </a:lnTo>
                                <a:close/>
                              </a:path>
                            </a:pathLst>
                          </a:custGeom>
                          <a:ln w="0" cap="flat">
                            <a:miter lim="100000"/>
                          </a:ln>
                        </wps:spPr>
                        <wps:style>
                          <a:lnRef idx="1">
                            <a:srgbClr val="000000"/>
                          </a:lnRef>
                          <a:fillRef idx="1">
                            <a:srgbClr val="969696"/>
                          </a:fillRef>
                          <a:effectRef idx="0">
                            <a:scrgbClr r="0" g="0" b="0"/>
                          </a:effectRef>
                          <a:fontRef idx="none"/>
                        </wps:style>
                        <wps:bodyPr/>
                      </wps:wsp>
                      <wps:wsp>
                        <wps:cNvPr id="3066" name="Shape 3066"/>
                        <wps:cNvSpPr/>
                        <wps:spPr>
                          <a:xfrm>
                            <a:off x="527491" y="0"/>
                            <a:ext cx="1128951" cy="2112797"/>
                          </a:xfrm>
                          <a:custGeom>
                            <a:avLst/>
                            <a:gdLst/>
                            <a:ahLst/>
                            <a:cxnLst/>
                            <a:rect l="0" t="0" r="0" b="0"/>
                            <a:pathLst>
                              <a:path w="1128951" h="2112797">
                                <a:moveTo>
                                  <a:pt x="0" y="0"/>
                                </a:moveTo>
                                <a:lnTo>
                                  <a:pt x="1125537" y="0"/>
                                </a:lnTo>
                                <a:lnTo>
                                  <a:pt x="1128951" y="1968483"/>
                                </a:lnTo>
                                <a:lnTo>
                                  <a:pt x="889490" y="2112797"/>
                                </a:lnTo>
                                <a:lnTo>
                                  <a:pt x="633304" y="2084888"/>
                                </a:lnTo>
                                <a:lnTo>
                                  <a:pt x="562288" y="1946636"/>
                                </a:lnTo>
                                <a:lnTo>
                                  <a:pt x="540495" y="1400753"/>
                                </a:lnTo>
                                <a:lnTo>
                                  <a:pt x="300739" y="1160570"/>
                                </a:lnTo>
                                <a:lnTo>
                                  <a:pt x="235358" y="854887"/>
                                </a:lnTo>
                                <a:lnTo>
                                  <a:pt x="191753" y="199822"/>
                                </a:lnTo>
                                <a:lnTo>
                                  <a:pt x="0"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67" name="Shape 3067"/>
                        <wps:cNvSpPr/>
                        <wps:spPr>
                          <a:xfrm>
                            <a:off x="468601" y="1695532"/>
                            <a:ext cx="326930" cy="262025"/>
                          </a:xfrm>
                          <a:custGeom>
                            <a:avLst/>
                            <a:gdLst/>
                            <a:ahLst/>
                            <a:cxnLst/>
                            <a:rect l="0" t="0" r="0" b="0"/>
                            <a:pathLst>
                              <a:path w="326930" h="262025">
                                <a:moveTo>
                                  <a:pt x="98084" y="0"/>
                                </a:moveTo>
                                <a:lnTo>
                                  <a:pt x="250643" y="10921"/>
                                </a:lnTo>
                                <a:lnTo>
                                  <a:pt x="326930" y="152848"/>
                                </a:lnTo>
                                <a:lnTo>
                                  <a:pt x="316042" y="251104"/>
                                </a:lnTo>
                                <a:lnTo>
                                  <a:pt x="185258" y="262025"/>
                                </a:lnTo>
                                <a:lnTo>
                                  <a:pt x="21793" y="251104"/>
                                </a:lnTo>
                                <a:lnTo>
                                  <a:pt x="0" y="196524"/>
                                </a:lnTo>
                                <a:lnTo>
                                  <a:pt x="32699" y="54597"/>
                                </a:lnTo>
                                <a:lnTo>
                                  <a:pt x="98084"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68" name="Shape 3068"/>
                        <wps:cNvSpPr/>
                        <wps:spPr>
                          <a:xfrm>
                            <a:off x="65385" y="934386"/>
                            <a:ext cx="305136" cy="160683"/>
                          </a:xfrm>
                          <a:custGeom>
                            <a:avLst/>
                            <a:gdLst/>
                            <a:ahLst/>
                            <a:cxnLst/>
                            <a:rect l="0" t="0" r="0" b="0"/>
                            <a:pathLst>
                              <a:path w="305136" h="160683">
                                <a:moveTo>
                                  <a:pt x="87622" y="0"/>
                                </a:moveTo>
                                <a:lnTo>
                                  <a:pt x="236798" y="11009"/>
                                </a:lnTo>
                                <a:lnTo>
                                  <a:pt x="305136" y="160683"/>
                                </a:lnTo>
                                <a:lnTo>
                                  <a:pt x="0" y="160683"/>
                                </a:lnTo>
                                <a:lnTo>
                                  <a:pt x="0" y="73331"/>
                                </a:lnTo>
                                <a:lnTo>
                                  <a:pt x="87622"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69" name="Shape 3069"/>
                        <wps:cNvSpPr/>
                        <wps:spPr>
                          <a:xfrm>
                            <a:off x="43592" y="396333"/>
                            <a:ext cx="217958" cy="283854"/>
                          </a:xfrm>
                          <a:custGeom>
                            <a:avLst/>
                            <a:gdLst/>
                            <a:ahLst/>
                            <a:cxnLst/>
                            <a:rect l="0" t="0" r="0" b="0"/>
                            <a:pathLst>
                              <a:path w="217958" h="283854">
                                <a:moveTo>
                                  <a:pt x="196164" y="0"/>
                                </a:moveTo>
                                <a:lnTo>
                                  <a:pt x="217958" y="131023"/>
                                </a:lnTo>
                                <a:lnTo>
                                  <a:pt x="217958" y="240200"/>
                                </a:lnTo>
                                <a:lnTo>
                                  <a:pt x="130779" y="283854"/>
                                </a:lnTo>
                                <a:lnTo>
                                  <a:pt x="41064" y="228298"/>
                                </a:lnTo>
                                <a:lnTo>
                                  <a:pt x="0" y="109177"/>
                                </a:lnTo>
                                <a:lnTo>
                                  <a:pt x="87192" y="43672"/>
                                </a:lnTo>
                                <a:lnTo>
                                  <a:pt x="196164"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70" name="Shape 3070"/>
                        <wps:cNvSpPr/>
                        <wps:spPr>
                          <a:xfrm>
                            <a:off x="385548" y="627929"/>
                            <a:ext cx="217940" cy="283872"/>
                          </a:xfrm>
                          <a:custGeom>
                            <a:avLst/>
                            <a:gdLst/>
                            <a:ahLst/>
                            <a:cxnLst/>
                            <a:rect l="0" t="0" r="0" b="0"/>
                            <a:pathLst>
                              <a:path w="217940" h="283872">
                                <a:moveTo>
                                  <a:pt x="196146" y="0"/>
                                </a:moveTo>
                                <a:lnTo>
                                  <a:pt x="217940" y="131019"/>
                                </a:lnTo>
                                <a:lnTo>
                                  <a:pt x="217940" y="240196"/>
                                </a:lnTo>
                                <a:lnTo>
                                  <a:pt x="130766" y="283872"/>
                                </a:lnTo>
                                <a:lnTo>
                                  <a:pt x="41046" y="228294"/>
                                </a:lnTo>
                                <a:lnTo>
                                  <a:pt x="0" y="109177"/>
                                </a:lnTo>
                                <a:lnTo>
                                  <a:pt x="87174" y="43672"/>
                                </a:lnTo>
                                <a:lnTo>
                                  <a:pt x="196146" y="0"/>
                                </a:lnTo>
                                <a:close/>
                              </a:path>
                            </a:pathLst>
                          </a:custGeom>
                          <a:ln w="0" cap="flat">
                            <a:miter lim="100000"/>
                          </a:ln>
                        </wps:spPr>
                        <wps:style>
                          <a:lnRef idx="1">
                            <a:srgbClr val="000000"/>
                          </a:lnRef>
                          <a:fillRef idx="1">
                            <a:srgbClr val="B4B4B4"/>
                          </a:fillRef>
                          <a:effectRef idx="0">
                            <a:scrgbClr r="0" g="0" b="0"/>
                          </a:effectRef>
                          <a:fontRef idx="none"/>
                        </wps:style>
                        <wps:bodyPr/>
                      </wps:wsp>
                      <wps:wsp>
                        <wps:cNvPr id="3071" name="Shape 3071"/>
                        <wps:cNvSpPr/>
                        <wps:spPr>
                          <a:xfrm>
                            <a:off x="896810" y="175865"/>
                            <a:ext cx="628866" cy="1137557"/>
                          </a:xfrm>
                          <a:custGeom>
                            <a:avLst/>
                            <a:gdLst/>
                            <a:ahLst/>
                            <a:cxnLst/>
                            <a:rect l="0" t="0" r="0" b="0"/>
                            <a:pathLst>
                              <a:path w="628866" h="1137557">
                                <a:moveTo>
                                  <a:pt x="175862" y="0"/>
                                </a:moveTo>
                                <a:lnTo>
                                  <a:pt x="541692" y="2115"/>
                                </a:lnTo>
                                <a:lnTo>
                                  <a:pt x="628866" y="351491"/>
                                </a:lnTo>
                                <a:lnTo>
                                  <a:pt x="628866" y="788181"/>
                                </a:lnTo>
                                <a:lnTo>
                                  <a:pt x="585279" y="1050206"/>
                                </a:lnTo>
                                <a:lnTo>
                                  <a:pt x="367322" y="1137557"/>
                                </a:lnTo>
                                <a:lnTo>
                                  <a:pt x="280143" y="962876"/>
                                </a:lnTo>
                                <a:lnTo>
                                  <a:pt x="62186" y="831852"/>
                                </a:lnTo>
                                <a:lnTo>
                                  <a:pt x="140688" y="422075"/>
                                </a:lnTo>
                                <a:lnTo>
                                  <a:pt x="0" y="211037"/>
                                </a:lnTo>
                                <a:lnTo>
                                  <a:pt x="175862" y="0"/>
                                </a:lnTo>
                                <a:close/>
                              </a:path>
                            </a:pathLst>
                          </a:custGeom>
                          <a:ln w="0" cap="flat">
                            <a:miter lim="100000"/>
                          </a:ln>
                        </wps:spPr>
                        <wps:style>
                          <a:lnRef idx="1">
                            <a:srgbClr val="000000"/>
                          </a:lnRef>
                          <a:fillRef idx="1">
                            <a:srgbClr val="B4B4B4"/>
                          </a:fillRef>
                          <a:effectRef idx="0">
                            <a:scrgbClr r="0" g="0" b="0"/>
                          </a:effectRef>
                          <a:fontRef idx="none"/>
                        </wps:style>
                        <wps:bodyPr/>
                      </wps:wsp>
                      <wps:wsp>
                        <wps:cNvPr id="3072" name="Shape 3072"/>
                        <wps:cNvSpPr/>
                        <wps:spPr>
                          <a:xfrm>
                            <a:off x="1072672" y="668286"/>
                            <a:ext cx="386904" cy="439164"/>
                          </a:xfrm>
                          <a:custGeom>
                            <a:avLst/>
                            <a:gdLst/>
                            <a:ahLst/>
                            <a:cxnLst/>
                            <a:rect l="0" t="0" r="0" b="0"/>
                            <a:pathLst>
                              <a:path w="386904" h="439164">
                                <a:moveTo>
                                  <a:pt x="140693" y="0"/>
                                </a:moveTo>
                                <a:lnTo>
                                  <a:pt x="281386" y="35173"/>
                                </a:lnTo>
                                <a:lnTo>
                                  <a:pt x="386904" y="70346"/>
                                </a:lnTo>
                                <a:lnTo>
                                  <a:pt x="365830" y="208426"/>
                                </a:lnTo>
                                <a:lnTo>
                                  <a:pt x="329335" y="295760"/>
                                </a:lnTo>
                                <a:lnTo>
                                  <a:pt x="322243" y="426783"/>
                                </a:lnTo>
                                <a:lnTo>
                                  <a:pt x="181998" y="439164"/>
                                </a:lnTo>
                                <a:lnTo>
                                  <a:pt x="106120" y="372305"/>
                                </a:lnTo>
                                <a:lnTo>
                                  <a:pt x="23290" y="264056"/>
                                </a:lnTo>
                                <a:lnTo>
                                  <a:pt x="0" y="175864"/>
                                </a:lnTo>
                                <a:lnTo>
                                  <a:pt x="35175" y="35173"/>
                                </a:lnTo>
                                <a:lnTo>
                                  <a:pt x="140693"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73" name="Shape 3073"/>
                        <wps:cNvSpPr/>
                        <wps:spPr>
                          <a:xfrm>
                            <a:off x="1088695" y="263129"/>
                            <a:ext cx="314993" cy="273672"/>
                          </a:xfrm>
                          <a:custGeom>
                            <a:avLst/>
                            <a:gdLst/>
                            <a:ahLst/>
                            <a:cxnLst/>
                            <a:rect l="0" t="0" r="0" b="0"/>
                            <a:pathLst>
                              <a:path w="314993" h="273672">
                                <a:moveTo>
                                  <a:pt x="98066" y="0"/>
                                </a:moveTo>
                                <a:lnTo>
                                  <a:pt x="250644" y="10921"/>
                                </a:lnTo>
                                <a:lnTo>
                                  <a:pt x="314993" y="142666"/>
                                </a:lnTo>
                                <a:lnTo>
                                  <a:pt x="271406" y="229996"/>
                                </a:lnTo>
                                <a:lnTo>
                                  <a:pt x="184232" y="273672"/>
                                </a:lnTo>
                                <a:lnTo>
                                  <a:pt x="103855" y="232726"/>
                                </a:lnTo>
                                <a:lnTo>
                                  <a:pt x="0" y="196524"/>
                                </a:lnTo>
                                <a:lnTo>
                                  <a:pt x="9861" y="98990"/>
                                </a:lnTo>
                                <a:lnTo>
                                  <a:pt x="32686" y="54597"/>
                                </a:lnTo>
                                <a:lnTo>
                                  <a:pt x="98066" y="0"/>
                                </a:lnTo>
                                <a:close/>
                              </a:path>
                            </a:pathLst>
                          </a:custGeom>
                          <a:ln w="0" cap="flat">
                            <a:miter lim="100000"/>
                          </a:ln>
                        </wps:spPr>
                        <wps:style>
                          <a:lnRef idx="1">
                            <a:srgbClr val="000000"/>
                          </a:lnRef>
                          <a:fillRef idx="1">
                            <a:srgbClr val="5A5A5A"/>
                          </a:fillRef>
                          <a:effectRef idx="0">
                            <a:scrgbClr r="0" g="0" b="0"/>
                          </a:effectRef>
                          <a:fontRef idx="none"/>
                        </wps:style>
                        <wps:bodyPr/>
                      </wps:wsp>
                      <wps:wsp>
                        <wps:cNvPr id="3074" name="Shape 3074"/>
                        <wps:cNvSpPr/>
                        <wps:spPr>
                          <a:xfrm>
                            <a:off x="1143017" y="738631"/>
                            <a:ext cx="243740" cy="203585"/>
                          </a:xfrm>
                          <a:custGeom>
                            <a:avLst/>
                            <a:gdLst/>
                            <a:ahLst/>
                            <a:cxnLst/>
                            <a:rect l="0" t="0" r="0" b="0"/>
                            <a:pathLst>
                              <a:path w="243740" h="203585">
                                <a:moveTo>
                                  <a:pt x="35174" y="0"/>
                                </a:moveTo>
                                <a:lnTo>
                                  <a:pt x="140692" y="0"/>
                                </a:lnTo>
                                <a:lnTo>
                                  <a:pt x="211041" y="35173"/>
                                </a:lnTo>
                                <a:lnTo>
                                  <a:pt x="243740" y="132896"/>
                                </a:lnTo>
                                <a:lnTo>
                                  <a:pt x="230088" y="203585"/>
                                </a:lnTo>
                                <a:lnTo>
                                  <a:pt x="136278" y="179232"/>
                                </a:lnTo>
                                <a:lnTo>
                                  <a:pt x="58894" y="202468"/>
                                </a:lnTo>
                                <a:lnTo>
                                  <a:pt x="31738" y="149401"/>
                                </a:lnTo>
                                <a:lnTo>
                                  <a:pt x="0" y="70346"/>
                                </a:lnTo>
                                <a:lnTo>
                                  <a:pt x="35174" y="0"/>
                                </a:lnTo>
                                <a:close/>
                              </a:path>
                            </a:pathLst>
                          </a:custGeom>
                          <a:ln w="0" cap="flat">
                            <a:miter lim="100000"/>
                          </a:ln>
                        </wps:spPr>
                        <wps:style>
                          <a:lnRef idx="1">
                            <a:srgbClr val="000000"/>
                          </a:lnRef>
                          <a:fillRef idx="1">
                            <a:srgbClr val="B4B4B4"/>
                          </a:fillRef>
                          <a:effectRef idx="0">
                            <a:scrgbClr r="0" g="0" b="0"/>
                          </a:effectRef>
                          <a:fontRef idx="none"/>
                        </wps:style>
                        <wps:bodyPr/>
                      </wps:wsp>
                      <wps:wsp>
                        <wps:cNvPr id="3075" name="Rectangle 3075"/>
                        <wps:cNvSpPr/>
                        <wps:spPr>
                          <a:xfrm>
                            <a:off x="1280232" y="1533473"/>
                            <a:ext cx="102869" cy="200827"/>
                          </a:xfrm>
                          <a:prstGeom prst="rect">
                            <a:avLst/>
                          </a:prstGeom>
                          <a:ln>
                            <a:noFill/>
                          </a:ln>
                        </wps:spPr>
                        <wps:txbx>
                          <w:txbxContent>
                            <w:p w14:paraId="5798B1EE"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76" name="Rectangle 3076"/>
                        <wps:cNvSpPr/>
                        <wps:spPr>
                          <a:xfrm>
                            <a:off x="572450" y="1741269"/>
                            <a:ext cx="102869" cy="200827"/>
                          </a:xfrm>
                          <a:prstGeom prst="rect">
                            <a:avLst/>
                          </a:prstGeom>
                          <a:ln>
                            <a:noFill/>
                          </a:ln>
                        </wps:spPr>
                        <wps:txbx>
                          <w:txbxContent>
                            <w:p w14:paraId="44249780"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77" name="Rectangle 3077"/>
                        <wps:cNvSpPr/>
                        <wps:spPr>
                          <a:xfrm>
                            <a:off x="649735" y="1804251"/>
                            <a:ext cx="50172" cy="130540"/>
                          </a:xfrm>
                          <a:prstGeom prst="rect">
                            <a:avLst/>
                          </a:prstGeom>
                          <a:ln>
                            <a:noFill/>
                          </a:ln>
                        </wps:spPr>
                        <wps:txbx>
                          <w:txbxContent>
                            <w:p w14:paraId="65198727" w14:textId="77777777" w:rsidR="006E2FA2" w:rsidRDefault="006E2FA2">
                              <w:pPr>
                                <w:spacing w:after="160" w:line="259" w:lineRule="auto"/>
                                <w:ind w:left="0" w:firstLine="0"/>
                                <w:jc w:val="left"/>
                              </w:pPr>
                              <w:r>
                                <w:rPr>
                                  <w:b/>
                                  <w:w w:val="108"/>
                                  <w:sz w:val="11"/>
                                </w:rPr>
                                <w:t>1</w:t>
                              </w:r>
                            </w:p>
                          </w:txbxContent>
                        </wps:txbx>
                        <wps:bodyPr horzOverflow="overflow" vert="horz" lIns="0" tIns="0" rIns="0" bIns="0" rtlCol="0">
                          <a:noAutofit/>
                        </wps:bodyPr>
                      </wps:wsp>
                      <wps:wsp>
                        <wps:cNvPr id="3078" name="Rectangle 3078"/>
                        <wps:cNvSpPr/>
                        <wps:spPr>
                          <a:xfrm>
                            <a:off x="142286" y="923931"/>
                            <a:ext cx="102869" cy="200828"/>
                          </a:xfrm>
                          <a:prstGeom prst="rect">
                            <a:avLst/>
                          </a:prstGeom>
                          <a:ln>
                            <a:noFill/>
                          </a:ln>
                        </wps:spPr>
                        <wps:txbx>
                          <w:txbxContent>
                            <w:p w14:paraId="2E4995BD"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79" name="Rectangle 3079"/>
                        <wps:cNvSpPr/>
                        <wps:spPr>
                          <a:xfrm>
                            <a:off x="219570" y="986914"/>
                            <a:ext cx="50172" cy="130539"/>
                          </a:xfrm>
                          <a:prstGeom prst="rect">
                            <a:avLst/>
                          </a:prstGeom>
                          <a:ln>
                            <a:noFill/>
                          </a:ln>
                        </wps:spPr>
                        <wps:txbx>
                          <w:txbxContent>
                            <w:p w14:paraId="69E2CA80" w14:textId="77777777" w:rsidR="006E2FA2" w:rsidRDefault="006E2FA2">
                              <w:pPr>
                                <w:spacing w:after="160" w:line="259" w:lineRule="auto"/>
                                <w:ind w:left="0" w:firstLine="0"/>
                                <w:jc w:val="left"/>
                              </w:pPr>
                              <w:r>
                                <w:rPr>
                                  <w:b/>
                                  <w:w w:val="108"/>
                                  <w:sz w:val="11"/>
                                </w:rPr>
                                <w:t>2</w:t>
                              </w:r>
                            </w:p>
                          </w:txbxContent>
                        </wps:txbx>
                        <wps:bodyPr horzOverflow="overflow" vert="horz" lIns="0" tIns="0" rIns="0" bIns="0" rtlCol="0">
                          <a:noAutofit/>
                        </wps:bodyPr>
                      </wps:wsp>
                      <wps:wsp>
                        <wps:cNvPr id="3080" name="Rectangle 3080"/>
                        <wps:cNvSpPr/>
                        <wps:spPr>
                          <a:xfrm>
                            <a:off x="106302" y="451802"/>
                            <a:ext cx="102869" cy="200827"/>
                          </a:xfrm>
                          <a:prstGeom prst="rect">
                            <a:avLst/>
                          </a:prstGeom>
                          <a:ln>
                            <a:noFill/>
                          </a:ln>
                        </wps:spPr>
                        <wps:txbx>
                          <w:txbxContent>
                            <w:p w14:paraId="0152C3EF"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81" name="Rectangle 3081"/>
                        <wps:cNvSpPr/>
                        <wps:spPr>
                          <a:xfrm>
                            <a:off x="183586" y="514785"/>
                            <a:ext cx="50172" cy="130540"/>
                          </a:xfrm>
                          <a:prstGeom prst="rect">
                            <a:avLst/>
                          </a:prstGeom>
                          <a:ln>
                            <a:noFill/>
                          </a:ln>
                        </wps:spPr>
                        <wps:txbx>
                          <w:txbxContent>
                            <w:p w14:paraId="4FE0AF0B" w14:textId="77777777" w:rsidR="006E2FA2" w:rsidRDefault="006E2FA2">
                              <w:pPr>
                                <w:spacing w:after="160" w:line="259" w:lineRule="auto"/>
                                <w:ind w:left="0" w:firstLine="0"/>
                                <w:jc w:val="left"/>
                              </w:pPr>
                              <w:r>
                                <w:rPr>
                                  <w:b/>
                                  <w:w w:val="108"/>
                                  <w:sz w:val="11"/>
                                </w:rPr>
                                <w:t>3</w:t>
                              </w:r>
                            </w:p>
                          </w:txbxContent>
                        </wps:txbx>
                        <wps:bodyPr horzOverflow="overflow" vert="horz" lIns="0" tIns="0" rIns="0" bIns="0" rtlCol="0">
                          <a:noAutofit/>
                        </wps:bodyPr>
                      </wps:wsp>
                      <wps:wsp>
                        <wps:cNvPr id="3082" name="Rectangle 3082"/>
                        <wps:cNvSpPr/>
                        <wps:spPr>
                          <a:xfrm>
                            <a:off x="1249099" y="927256"/>
                            <a:ext cx="102869" cy="200827"/>
                          </a:xfrm>
                          <a:prstGeom prst="rect">
                            <a:avLst/>
                          </a:prstGeom>
                          <a:ln>
                            <a:noFill/>
                          </a:ln>
                        </wps:spPr>
                        <wps:txbx>
                          <w:txbxContent>
                            <w:p w14:paraId="3F8E516C"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83" name="Rectangle 3083"/>
                        <wps:cNvSpPr/>
                        <wps:spPr>
                          <a:xfrm>
                            <a:off x="1326383" y="990239"/>
                            <a:ext cx="50172" cy="130539"/>
                          </a:xfrm>
                          <a:prstGeom prst="rect">
                            <a:avLst/>
                          </a:prstGeom>
                          <a:ln>
                            <a:noFill/>
                          </a:ln>
                        </wps:spPr>
                        <wps:txbx>
                          <w:txbxContent>
                            <w:p w14:paraId="2D53F35E" w14:textId="77777777" w:rsidR="006E2FA2" w:rsidRDefault="006E2FA2">
                              <w:pPr>
                                <w:spacing w:after="160" w:line="259" w:lineRule="auto"/>
                                <w:ind w:left="0" w:firstLine="0"/>
                                <w:jc w:val="left"/>
                              </w:pPr>
                              <w:r>
                                <w:rPr>
                                  <w:b/>
                                  <w:w w:val="108"/>
                                  <w:sz w:val="11"/>
                                </w:rPr>
                                <w:t>4</w:t>
                              </w:r>
                            </w:p>
                          </w:txbxContent>
                        </wps:txbx>
                        <wps:bodyPr horzOverflow="overflow" vert="horz" lIns="0" tIns="0" rIns="0" bIns="0" rtlCol="0">
                          <a:noAutofit/>
                        </wps:bodyPr>
                      </wps:wsp>
                      <wps:wsp>
                        <wps:cNvPr id="3084" name="Rectangle 3084"/>
                        <wps:cNvSpPr/>
                        <wps:spPr>
                          <a:xfrm>
                            <a:off x="1190998" y="302421"/>
                            <a:ext cx="102869" cy="200826"/>
                          </a:xfrm>
                          <a:prstGeom prst="rect">
                            <a:avLst/>
                          </a:prstGeom>
                          <a:ln>
                            <a:noFill/>
                          </a:ln>
                        </wps:spPr>
                        <wps:txbx>
                          <w:txbxContent>
                            <w:p w14:paraId="4E28C339" w14:textId="77777777" w:rsidR="006E2FA2" w:rsidRDefault="006E2FA2">
                              <w:pPr>
                                <w:spacing w:after="160" w:line="259" w:lineRule="auto"/>
                                <w:ind w:left="0" w:firstLine="0"/>
                                <w:jc w:val="left"/>
                              </w:pPr>
                              <w:r>
                                <w:rPr>
                                  <w:b/>
                                  <w:w w:val="130"/>
                                  <w:sz w:val="17"/>
                                </w:rPr>
                                <w:t>A</w:t>
                              </w:r>
                            </w:p>
                          </w:txbxContent>
                        </wps:txbx>
                        <wps:bodyPr horzOverflow="overflow" vert="horz" lIns="0" tIns="0" rIns="0" bIns="0" rtlCol="0">
                          <a:noAutofit/>
                        </wps:bodyPr>
                      </wps:wsp>
                      <wps:wsp>
                        <wps:cNvPr id="3085" name="Rectangle 3085"/>
                        <wps:cNvSpPr/>
                        <wps:spPr>
                          <a:xfrm>
                            <a:off x="1268282" y="365404"/>
                            <a:ext cx="50172" cy="130539"/>
                          </a:xfrm>
                          <a:prstGeom prst="rect">
                            <a:avLst/>
                          </a:prstGeom>
                          <a:ln>
                            <a:noFill/>
                          </a:ln>
                        </wps:spPr>
                        <wps:txbx>
                          <w:txbxContent>
                            <w:p w14:paraId="150A1541" w14:textId="77777777" w:rsidR="006E2FA2" w:rsidRDefault="006E2FA2">
                              <w:pPr>
                                <w:spacing w:after="160" w:line="259" w:lineRule="auto"/>
                                <w:ind w:left="0" w:firstLine="0"/>
                                <w:jc w:val="left"/>
                              </w:pPr>
                              <w:r>
                                <w:rPr>
                                  <w:b/>
                                  <w:w w:val="108"/>
                                  <w:sz w:val="11"/>
                                </w:rPr>
                                <w:t>5</w:t>
                              </w:r>
                            </w:p>
                          </w:txbxContent>
                        </wps:txbx>
                        <wps:bodyPr horzOverflow="overflow" vert="horz" lIns="0" tIns="0" rIns="0" bIns="0" rtlCol="0">
                          <a:noAutofit/>
                        </wps:bodyPr>
                      </wps:wsp>
                      <wps:wsp>
                        <wps:cNvPr id="3086" name="Rectangle 3086"/>
                        <wps:cNvSpPr/>
                        <wps:spPr>
                          <a:xfrm>
                            <a:off x="383360" y="253995"/>
                            <a:ext cx="102869" cy="200827"/>
                          </a:xfrm>
                          <a:prstGeom prst="rect">
                            <a:avLst/>
                          </a:prstGeom>
                          <a:ln>
                            <a:noFill/>
                          </a:ln>
                        </wps:spPr>
                        <wps:txbx>
                          <w:txbxContent>
                            <w:p w14:paraId="6982815A" w14:textId="77777777" w:rsidR="006E2FA2" w:rsidRDefault="006E2FA2">
                              <w:pPr>
                                <w:spacing w:after="160" w:line="259" w:lineRule="auto"/>
                                <w:ind w:left="0" w:firstLine="0"/>
                                <w:jc w:val="left"/>
                              </w:pPr>
                              <w:r>
                                <w:rPr>
                                  <w:b/>
                                  <w:w w:val="136"/>
                                  <w:sz w:val="17"/>
                                </w:rPr>
                                <w:t>B</w:t>
                              </w:r>
                            </w:p>
                          </w:txbxContent>
                        </wps:txbx>
                        <wps:bodyPr horzOverflow="overflow" vert="horz" lIns="0" tIns="0" rIns="0" bIns="0" rtlCol="0">
                          <a:noAutofit/>
                        </wps:bodyPr>
                      </wps:wsp>
                      <wps:wsp>
                        <wps:cNvPr id="3087" name="Rectangle 3087"/>
                        <wps:cNvSpPr/>
                        <wps:spPr>
                          <a:xfrm>
                            <a:off x="364891" y="1399470"/>
                            <a:ext cx="98659" cy="200827"/>
                          </a:xfrm>
                          <a:prstGeom prst="rect">
                            <a:avLst/>
                          </a:prstGeom>
                          <a:ln>
                            <a:noFill/>
                          </a:ln>
                        </wps:spPr>
                        <wps:txbx>
                          <w:txbxContent>
                            <w:p w14:paraId="4ED141EB" w14:textId="77777777" w:rsidR="006E2FA2" w:rsidRDefault="006E2FA2">
                              <w:pPr>
                                <w:spacing w:after="160" w:line="259" w:lineRule="auto"/>
                                <w:ind w:left="0" w:firstLine="0"/>
                                <w:jc w:val="left"/>
                              </w:pPr>
                              <w:r>
                                <w:rPr>
                                  <w:b/>
                                  <w:w w:val="131"/>
                                  <w:sz w:val="17"/>
                                </w:rPr>
                                <w:t>C</w:t>
                              </w:r>
                            </w:p>
                          </w:txbxContent>
                        </wps:txbx>
                        <wps:bodyPr horzOverflow="overflow" vert="horz" lIns="0" tIns="0" rIns="0" bIns="0" rtlCol="0">
                          <a:noAutofit/>
                        </wps:bodyPr>
                      </wps:wsp>
                      <wps:wsp>
                        <wps:cNvPr id="3088" name="Rectangle 3088"/>
                        <wps:cNvSpPr/>
                        <wps:spPr>
                          <a:xfrm>
                            <a:off x="465414" y="694646"/>
                            <a:ext cx="111430" cy="200827"/>
                          </a:xfrm>
                          <a:prstGeom prst="rect">
                            <a:avLst/>
                          </a:prstGeom>
                          <a:ln>
                            <a:noFill/>
                          </a:ln>
                        </wps:spPr>
                        <wps:txbx>
                          <w:txbxContent>
                            <w:p w14:paraId="00033522" w14:textId="77777777" w:rsidR="006E2FA2" w:rsidRDefault="006E2FA2">
                              <w:pPr>
                                <w:spacing w:after="160" w:line="259" w:lineRule="auto"/>
                                <w:ind w:left="0" w:firstLine="0"/>
                                <w:jc w:val="left"/>
                              </w:pPr>
                              <w:r>
                                <w:rPr>
                                  <w:b/>
                                  <w:w w:val="130"/>
                                  <w:sz w:val="17"/>
                                </w:rPr>
                                <w:t>D</w:t>
                              </w:r>
                            </w:p>
                          </w:txbxContent>
                        </wps:txbx>
                        <wps:bodyPr horzOverflow="overflow" vert="horz" lIns="0" tIns="0" rIns="0" bIns="0" rtlCol="0">
                          <a:noAutofit/>
                        </wps:bodyPr>
                      </wps:wsp>
                      <wps:wsp>
                        <wps:cNvPr id="3089" name="Rectangle 3089"/>
                        <wps:cNvSpPr/>
                        <wps:spPr>
                          <a:xfrm>
                            <a:off x="1144281" y="513459"/>
                            <a:ext cx="90098" cy="200827"/>
                          </a:xfrm>
                          <a:prstGeom prst="rect">
                            <a:avLst/>
                          </a:prstGeom>
                          <a:ln>
                            <a:noFill/>
                          </a:ln>
                        </wps:spPr>
                        <wps:txbx>
                          <w:txbxContent>
                            <w:p w14:paraId="003CF4C3" w14:textId="77777777" w:rsidR="006E2FA2" w:rsidRDefault="006E2FA2">
                              <w:pPr>
                                <w:spacing w:after="160" w:line="259" w:lineRule="auto"/>
                                <w:ind w:left="0" w:firstLine="0"/>
                                <w:jc w:val="left"/>
                              </w:pPr>
                              <w:r>
                                <w:rPr>
                                  <w:b/>
                                  <w:w w:val="131"/>
                                  <w:sz w:val="17"/>
                                </w:rPr>
                                <w:t>E</w:t>
                              </w:r>
                            </w:p>
                          </w:txbxContent>
                        </wps:txbx>
                        <wps:bodyPr horzOverflow="overflow" vert="horz" lIns="0" tIns="0" rIns="0" bIns="0" rtlCol="0">
                          <a:noAutofit/>
                        </wps:bodyPr>
                      </wps:wsp>
                      <wps:wsp>
                        <wps:cNvPr id="3090" name="Rectangle 3090"/>
                        <wps:cNvSpPr/>
                        <wps:spPr>
                          <a:xfrm>
                            <a:off x="1209962" y="735418"/>
                            <a:ext cx="90098" cy="200827"/>
                          </a:xfrm>
                          <a:prstGeom prst="rect">
                            <a:avLst/>
                          </a:prstGeom>
                          <a:ln>
                            <a:noFill/>
                          </a:ln>
                        </wps:spPr>
                        <wps:txbx>
                          <w:txbxContent>
                            <w:p w14:paraId="6EBE70A3" w14:textId="77777777" w:rsidR="006E2FA2" w:rsidRDefault="006E2FA2">
                              <w:pPr>
                                <w:spacing w:after="160" w:line="259" w:lineRule="auto"/>
                                <w:ind w:left="0" w:firstLine="0"/>
                                <w:jc w:val="left"/>
                              </w:pPr>
                              <w:r>
                                <w:rPr>
                                  <w:b/>
                                  <w:w w:val="131"/>
                                  <w:sz w:val="17"/>
                                </w:rPr>
                                <w:t>E</w:t>
                              </w:r>
                            </w:p>
                          </w:txbxContent>
                        </wps:txbx>
                        <wps:bodyPr horzOverflow="overflow" vert="horz" lIns="0" tIns="0" rIns="0" bIns="0" rtlCol="0">
                          <a:noAutofit/>
                        </wps:bodyPr>
                      </wps:wsp>
                      <wps:wsp>
                        <wps:cNvPr id="3091" name="Rectangle 3091"/>
                        <wps:cNvSpPr/>
                        <wps:spPr>
                          <a:xfrm>
                            <a:off x="1277767" y="798401"/>
                            <a:ext cx="50172" cy="130539"/>
                          </a:xfrm>
                          <a:prstGeom prst="rect">
                            <a:avLst/>
                          </a:prstGeom>
                          <a:ln>
                            <a:noFill/>
                          </a:ln>
                        </wps:spPr>
                        <wps:txbx>
                          <w:txbxContent>
                            <w:p w14:paraId="1D3F9B7D" w14:textId="77777777" w:rsidR="006E2FA2" w:rsidRDefault="006E2FA2">
                              <w:pPr>
                                <w:spacing w:after="160" w:line="259" w:lineRule="auto"/>
                                <w:ind w:left="0" w:firstLine="0"/>
                                <w:jc w:val="left"/>
                              </w:pPr>
                              <w:r>
                                <w:rPr>
                                  <w:b/>
                                  <w:w w:val="108"/>
                                  <w:sz w:val="11"/>
                                </w:rPr>
                                <w:t>1</w:t>
                              </w:r>
                            </w:p>
                          </w:txbxContent>
                        </wps:txbx>
                        <wps:bodyPr horzOverflow="overflow" vert="horz" lIns="0" tIns="0" rIns="0" bIns="0" rtlCol="0">
                          <a:noAutofit/>
                        </wps:bodyPr>
                      </wps:wsp>
                      <wps:wsp>
                        <wps:cNvPr id="3092" name="Shape 3092"/>
                        <wps:cNvSpPr/>
                        <wps:spPr>
                          <a:xfrm>
                            <a:off x="22705" y="2072951"/>
                            <a:ext cx="286690" cy="87796"/>
                          </a:xfrm>
                          <a:custGeom>
                            <a:avLst/>
                            <a:gdLst/>
                            <a:ahLst/>
                            <a:cxnLst/>
                            <a:rect l="0" t="0" r="0" b="0"/>
                            <a:pathLst>
                              <a:path w="286690" h="87796">
                                <a:moveTo>
                                  <a:pt x="98959" y="1288"/>
                                </a:moveTo>
                                <a:cubicBezTo>
                                  <a:pt x="109348" y="3060"/>
                                  <a:pt x="119175" y="7386"/>
                                  <a:pt x="127691" y="13260"/>
                                </a:cubicBezTo>
                                <a:cubicBezTo>
                                  <a:pt x="135077" y="18307"/>
                                  <a:pt x="141654" y="24181"/>
                                  <a:pt x="147717" y="30178"/>
                                </a:cubicBezTo>
                                <a:cubicBezTo>
                                  <a:pt x="148302" y="30759"/>
                                  <a:pt x="148887" y="31343"/>
                                  <a:pt x="149449" y="31911"/>
                                </a:cubicBezTo>
                                <a:cubicBezTo>
                                  <a:pt x="156304" y="38541"/>
                                  <a:pt x="162503" y="45100"/>
                                  <a:pt x="168619" y="50579"/>
                                </a:cubicBezTo>
                                <a:cubicBezTo>
                                  <a:pt x="174717" y="56074"/>
                                  <a:pt x="180745" y="60471"/>
                                  <a:pt x="187151" y="63135"/>
                                </a:cubicBezTo>
                                <a:cubicBezTo>
                                  <a:pt x="193592" y="66139"/>
                                  <a:pt x="200578" y="67580"/>
                                  <a:pt x="207467" y="67959"/>
                                </a:cubicBezTo>
                                <a:cubicBezTo>
                                  <a:pt x="214352" y="68354"/>
                                  <a:pt x="221136" y="67686"/>
                                  <a:pt x="227388" y="66398"/>
                                </a:cubicBezTo>
                                <a:cubicBezTo>
                                  <a:pt x="236027" y="64595"/>
                                  <a:pt x="243774" y="61504"/>
                                  <a:pt x="250558" y="58224"/>
                                </a:cubicBezTo>
                                <a:cubicBezTo>
                                  <a:pt x="257325" y="54940"/>
                                  <a:pt x="263128" y="51453"/>
                                  <a:pt x="267969" y="48468"/>
                                </a:cubicBezTo>
                                <a:cubicBezTo>
                                  <a:pt x="273262" y="45171"/>
                                  <a:pt x="277400" y="42423"/>
                                  <a:pt x="280407" y="40722"/>
                                </a:cubicBezTo>
                                <a:cubicBezTo>
                                  <a:pt x="283410" y="39002"/>
                                  <a:pt x="285318" y="38317"/>
                                  <a:pt x="286004" y="38972"/>
                                </a:cubicBezTo>
                                <a:cubicBezTo>
                                  <a:pt x="286690" y="39622"/>
                                  <a:pt x="286122" y="41596"/>
                                  <a:pt x="284254" y="44657"/>
                                </a:cubicBezTo>
                                <a:cubicBezTo>
                                  <a:pt x="282399" y="47712"/>
                                  <a:pt x="279238" y="51849"/>
                                  <a:pt x="274617" y="56624"/>
                                </a:cubicBezTo>
                                <a:cubicBezTo>
                                  <a:pt x="270392" y="61003"/>
                                  <a:pt x="264913" y="65949"/>
                                  <a:pt x="257905" y="70759"/>
                                </a:cubicBezTo>
                                <a:cubicBezTo>
                                  <a:pt x="250901" y="75569"/>
                                  <a:pt x="242363" y="80239"/>
                                  <a:pt x="232075" y="83606"/>
                                </a:cubicBezTo>
                                <a:cubicBezTo>
                                  <a:pt x="224557" y="86064"/>
                                  <a:pt x="216107" y="87660"/>
                                  <a:pt x="207071" y="87726"/>
                                </a:cubicBezTo>
                                <a:cubicBezTo>
                                  <a:pt x="198054" y="87796"/>
                                  <a:pt x="188470" y="86337"/>
                                  <a:pt x="178973" y="82679"/>
                                </a:cubicBezTo>
                                <a:cubicBezTo>
                                  <a:pt x="169907" y="78867"/>
                                  <a:pt x="161716" y="73489"/>
                                  <a:pt x="154242" y="67360"/>
                                </a:cubicBezTo>
                                <a:cubicBezTo>
                                  <a:pt x="146789" y="61227"/>
                                  <a:pt x="140059" y="54342"/>
                                  <a:pt x="133670" y="47796"/>
                                </a:cubicBezTo>
                                <a:cubicBezTo>
                                  <a:pt x="133121" y="47246"/>
                                  <a:pt x="132571" y="46696"/>
                                  <a:pt x="132021" y="46165"/>
                                </a:cubicBezTo>
                                <a:cubicBezTo>
                                  <a:pt x="126301" y="40585"/>
                                  <a:pt x="120805" y="35485"/>
                                  <a:pt x="115103" y="31515"/>
                                </a:cubicBezTo>
                                <a:cubicBezTo>
                                  <a:pt x="108543" y="27000"/>
                                  <a:pt x="101826" y="23601"/>
                                  <a:pt x="95217" y="22344"/>
                                </a:cubicBezTo>
                                <a:cubicBezTo>
                                  <a:pt x="89876" y="21179"/>
                                  <a:pt x="84037" y="21315"/>
                                  <a:pt x="78145" y="21899"/>
                                </a:cubicBezTo>
                                <a:cubicBezTo>
                                  <a:pt x="69866" y="22775"/>
                                  <a:pt x="62054" y="24784"/>
                                  <a:pt x="54993" y="27448"/>
                                </a:cubicBezTo>
                                <a:cubicBezTo>
                                  <a:pt x="47918" y="30126"/>
                                  <a:pt x="41596" y="33476"/>
                                  <a:pt x="36083" y="37064"/>
                                </a:cubicBezTo>
                                <a:cubicBezTo>
                                  <a:pt x="30178" y="40928"/>
                                  <a:pt x="25179" y="45100"/>
                                  <a:pt x="21024" y="49071"/>
                                </a:cubicBezTo>
                                <a:cubicBezTo>
                                  <a:pt x="16848" y="53036"/>
                                  <a:pt x="13502" y="56778"/>
                                  <a:pt x="10785" y="59939"/>
                                </a:cubicBezTo>
                                <a:cubicBezTo>
                                  <a:pt x="8089" y="63100"/>
                                  <a:pt x="6010" y="65659"/>
                                  <a:pt x="4397" y="67343"/>
                                </a:cubicBezTo>
                                <a:cubicBezTo>
                                  <a:pt x="2783" y="69027"/>
                                  <a:pt x="1649" y="69814"/>
                                  <a:pt x="945" y="69506"/>
                                </a:cubicBezTo>
                                <a:cubicBezTo>
                                  <a:pt x="242" y="69216"/>
                                  <a:pt x="0" y="67804"/>
                                  <a:pt x="343" y="65400"/>
                                </a:cubicBezTo>
                                <a:cubicBezTo>
                                  <a:pt x="690" y="62995"/>
                                  <a:pt x="1613" y="59596"/>
                                  <a:pt x="3385" y="55424"/>
                                </a:cubicBezTo>
                                <a:cubicBezTo>
                                  <a:pt x="5153" y="51234"/>
                                  <a:pt x="7764" y="46287"/>
                                  <a:pt x="11523" y="40963"/>
                                </a:cubicBezTo>
                                <a:cubicBezTo>
                                  <a:pt x="15287" y="35639"/>
                                  <a:pt x="20215" y="29954"/>
                                  <a:pt x="26533" y="24493"/>
                                </a:cubicBezTo>
                                <a:cubicBezTo>
                                  <a:pt x="32407" y="19442"/>
                                  <a:pt x="39451" y="14632"/>
                                  <a:pt x="47642" y="10631"/>
                                </a:cubicBezTo>
                                <a:cubicBezTo>
                                  <a:pt x="55819" y="6648"/>
                                  <a:pt x="65144" y="3469"/>
                                  <a:pt x="75309" y="1754"/>
                                </a:cubicBezTo>
                                <a:cubicBezTo>
                                  <a:pt x="82507" y="484"/>
                                  <a:pt x="90473" y="0"/>
                                  <a:pt x="98959" y="1288"/>
                                </a:cubicBezTo>
                                <a:close/>
                              </a:path>
                            </a:pathLst>
                          </a:custGeom>
                          <a:ln w="0" cap="flat">
                            <a:miter lim="100000"/>
                          </a:ln>
                        </wps:spPr>
                        <wps:style>
                          <a:lnRef idx="0">
                            <a:srgbClr val="000000">
                              <a:alpha val="0"/>
                            </a:srgbClr>
                          </a:lnRef>
                          <a:fillRef idx="1">
                            <a:srgbClr val="969696"/>
                          </a:fillRef>
                          <a:effectRef idx="0">
                            <a:scrgbClr r="0" g="0" b="0"/>
                          </a:effectRef>
                          <a:fontRef idx="none"/>
                        </wps:style>
                        <wps:bodyPr/>
                      </wps:wsp>
                      <wps:wsp>
                        <wps:cNvPr id="3093" name="Shape 3093"/>
                        <wps:cNvSpPr/>
                        <wps:spPr>
                          <a:xfrm>
                            <a:off x="280716" y="2319729"/>
                            <a:ext cx="286672" cy="87795"/>
                          </a:xfrm>
                          <a:custGeom>
                            <a:avLst/>
                            <a:gdLst/>
                            <a:ahLst/>
                            <a:cxnLst/>
                            <a:rect l="0" t="0" r="0" b="0"/>
                            <a:pathLst>
                              <a:path w="286672" h="87795">
                                <a:moveTo>
                                  <a:pt x="98959" y="1288"/>
                                </a:moveTo>
                                <a:cubicBezTo>
                                  <a:pt x="109348" y="3060"/>
                                  <a:pt x="119153" y="7386"/>
                                  <a:pt x="127673" y="13260"/>
                                </a:cubicBezTo>
                                <a:cubicBezTo>
                                  <a:pt x="135060" y="18307"/>
                                  <a:pt x="141637" y="24181"/>
                                  <a:pt x="147717" y="30178"/>
                                </a:cubicBezTo>
                                <a:cubicBezTo>
                                  <a:pt x="148298" y="30759"/>
                                  <a:pt x="148882" y="31343"/>
                                  <a:pt x="149450" y="31910"/>
                                </a:cubicBezTo>
                                <a:cubicBezTo>
                                  <a:pt x="156304" y="38540"/>
                                  <a:pt x="162486" y="45100"/>
                                  <a:pt x="168601" y="50578"/>
                                </a:cubicBezTo>
                                <a:cubicBezTo>
                                  <a:pt x="174713" y="56074"/>
                                  <a:pt x="180741" y="60471"/>
                                  <a:pt x="187146" y="63135"/>
                                </a:cubicBezTo>
                                <a:cubicBezTo>
                                  <a:pt x="193587" y="66138"/>
                                  <a:pt x="200578" y="67580"/>
                                  <a:pt x="207463" y="67958"/>
                                </a:cubicBezTo>
                                <a:cubicBezTo>
                                  <a:pt x="214352" y="68354"/>
                                  <a:pt x="221119" y="67686"/>
                                  <a:pt x="227388" y="66398"/>
                                </a:cubicBezTo>
                                <a:cubicBezTo>
                                  <a:pt x="236024" y="64595"/>
                                  <a:pt x="243753" y="61504"/>
                                  <a:pt x="250537" y="58220"/>
                                </a:cubicBezTo>
                                <a:cubicBezTo>
                                  <a:pt x="257321" y="54940"/>
                                  <a:pt x="263129" y="51453"/>
                                  <a:pt x="267969" y="48468"/>
                                </a:cubicBezTo>
                                <a:cubicBezTo>
                                  <a:pt x="273259" y="45170"/>
                                  <a:pt x="277382" y="42422"/>
                                  <a:pt x="280385" y="40721"/>
                                </a:cubicBezTo>
                                <a:cubicBezTo>
                                  <a:pt x="283410" y="39002"/>
                                  <a:pt x="285301" y="38316"/>
                                  <a:pt x="285986" y="38971"/>
                                </a:cubicBezTo>
                                <a:cubicBezTo>
                                  <a:pt x="286672" y="39622"/>
                                  <a:pt x="286105" y="41596"/>
                                  <a:pt x="284250" y="44656"/>
                                </a:cubicBezTo>
                                <a:cubicBezTo>
                                  <a:pt x="282394" y="47712"/>
                                  <a:pt x="279238" y="51849"/>
                                  <a:pt x="274617" y="56624"/>
                                </a:cubicBezTo>
                                <a:cubicBezTo>
                                  <a:pt x="270392" y="61002"/>
                                  <a:pt x="264914" y="65949"/>
                                  <a:pt x="257888" y="70758"/>
                                </a:cubicBezTo>
                                <a:cubicBezTo>
                                  <a:pt x="250880" y="75568"/>
                                  <a:pt x="242346" y="80238"/>
                                  <a:pt x="232075" y="83606"/>
                                </a:cubicBezTo>
                                <a:cubicBezTo>
                                  <a:pt x="224553" y="86059"/>
                                  <a:pt x="216085" y="87659"/>
                                  <a:pt x="207072" y="87725"/>
                                </a:cubicBezTo>
                                <a:cubicBezTo>
                                  <a:pt x="198054" y="87795"/>
                                  <a:pt x="188452" y="86336"/>
                                  <a:pt x="178955" y="82678"/>
                                </a:cubicBezTo>
                                <a:cubicBezTo>
                                  <a:pt x="169890" y="78866"/>
                                  <a:pt x="161694" y="73489"/>
                                  <a:pt x="154242" y="67360"/>
                                </a:cubicBezTo>
                                <a:cubicBezTo>
                                  <a:pt x="146790" y="61226"/>
                                  <a:pt x="140054" y="54342"/>
                                  <a:pt x="133666" y="47796"/>
                                </a:cubicBezTo>
                                <a:cubicBezTo>
                                  <a:pt x="133099" y="47246"/>
                                  <a:pt x="132549" y="46696"/>
                                  <a:pt x="132000" y="46164"/>
                                </a:cubicBezTo>
                                <a:cubicBezTo>
                                  <a:pt x="126284" y="40585"/>
                                  <a:pt x="120802" y="35485"/>
                                  <a:pt x="115103" y="31514"/>
                                </a:cubicBezTo>
                                <a:cubicBezTo>
                                  <a:pt x="108539" y="26999"/>
                                  <a:pt x="101808" y="23596"/>
                                  <a:pt x="95213" y="22343"/>
                                </a:cubicBezTo>
                                <a:cubicBezTo>
                                  <a:pt x="89871" y="21178"/>
                                  <a:pt x="84015" y="21314"/>
                                  <a:pt x="78141" y="21899"/>
                                </a:cubicBezTo>
                                <a:cubicBezTo>
                                  <a:pt x="69867" y="22774"/>
                                  <a:pt x="62049" y="24783"/>
                                  <a:pt x="54975" y="27443"/>
                                </a:cubicBezTo>
                                <a:cubicBezTo>
                                  <a:pt x="47915" y="30125"/>
                                  <a:pt x="41579" y="33475"/>
                                  <a:pt x="36083" y="37063"/>
                                </a:cubicBezTo>
                                <a:cubicBezTo>
                                  <a:pt x="30156" y="40928"/>
                                  <a:pt x="25175" y="45100"/>
                                  <a:pt x="21003" y="49066"/>
                                </a:cubicBezTo>
                                <a:cubicBezTo>
                                  <a:pt x="16848" y="53036"/>
                                  <a:pt x="13498" y="56777"/>
                                  <a:pt x="10785" y="59939"/>
                                </a:cubicBezTo>
                                <a:cubicBezTo>
                                  <a:pt x="8072" y="63100"/>
                                  <a:pt x="5993" y="65659"/>
                                  <a:pt x="4397" y="67342"/>
                                </a:cubicBezTo>
                                <a:cubicBezTo>
                                  <a:pt x="2783" y="69022"/>
                                  <a:pt x="1631" y="69814"/>
                                  <a:pt x="928" y="69506"/>
                                </a:cubicBezTo>
                                <a:cubicBezTo>
                                  <a:pt x="224" y="69211"/>
                                  <a:pt x="0" y="67804"/>
                                  <a:pt x="343" y="65399"/>
                                </a:cubicBezTo>
                                <a:cubicBezTo>
                                  <a:pt x="668" y="62995"/>
                                  <a:pt x="1596" y="59596"/>
                                  <a:pt x="3363" y="55423"/>
                                </a:cubicBezTo>
                                <a:cubicBezTo>
                                  <a:pt x="5135" y="51233"/>
                                  <a:pt x="7747" y="46287"/>
                                  <a:pt x="11524" y="40963"/>
                                </a:cubicBezTo>
                                <a:cubicBezTo>
                                  <a:pt x="15283" y="35639"/>
                                  <a:pt x="20216" y="29936"/>
                                  <a:pt x="26516" y="24493"/>
                                </a:cubicBezTo>
                                <a:cubicBezTo>
                                  <a:pt x="32390" y="19441"/>
                                  <a:pt x="39451" y="14632"/>
                                  <a:pt x="47624" y="10630"/>
                                </a:cubicBezTo>
                                <a:cubicBezTo>
                                  <a:pt x="55815" y="6648"/>
                                  <a:pt x="65123" y="3469"/>
                                  <a:pt x="75292" y="1754"/>
                                </a:cubicBezTo>
                                <a:cubicBezTo>
                                  <a:pt x="82489" y="483"/>
                                  <a:pt x="90474" y="0"/>
                                  <a:pt x="98959" y="1288"/>
                                </a:cubicBezTo>
                                <a:close/>
                              </a:path>
                            </a:pathLst>
                          </a:custGeom>
                          <a:ln w="0" cap="flat">
                            <a:miter lim="100000"/>
                          </a:ln>
                        </wps:spPr>
                        <wps:style>
                          <a:lnRef idx="0">
                            <a:srgbClr val="000000">
                              <a:alpha val="0"/>
                            </a:srgbClr>
                          </a:lnRef>
                          <a:fillRef idx="1">
                            <a:srgbClr val="969696"/>
                          </a:fillRef>
                          <a:effectRef idx="0">
                            <a:scrgbClr r="0" g="0" b="0"/>
                          </a:effectRef>
                          <a:fontRef idx="none"/>
                        </wps:style>
                        <wps:bodyPr/>
                      </wps:wsp>
                      <wps:wsp>
                        <wps:cNvPr id="3094" name="Shape 3094"/>
                        <wps:cNvSpPr/>
                        <wps:spPr>
                          <a:xfrm>
                            <a:off x="659409" y="2082399"/>
                            <a:ext cx="286690" cy="87796"/>
                          </a:xfrm>
                          <a:custGeom>
                            <a:avLst/>
                            <a:gdLst/>
                            <a:ahLst/>
                            <a:cxnLst/>
                            <a:rect l="0" t="0" r="0" b="0"/>
                            <a:pathLst>
                              <a:path w="286690" h="87796">
                                <a:moveTo>
                                  <a:pt x="98959" y="1288"/>
                                </a:moveTo>
                                <a:cubicBezTo>
                                  <a:pt x="109348" y="3056"/>
                                  <a:pt x="119170" y="7382"/>
                                  <a:pt x="127691" y="13256"/>
                                </a:cubicBezTo>
                                <a:cubicBezTo>
                                  <a:pt x="135073" y="18308"/>
                                  <a:pt x="141650" y="24181"/>
                                  <a:pt x="147713" y="30174"/>
                                </a:cubicBezTo>
                                <a:cubicBezTo>
                                  <a:pt x="148298" y="30759"/>
                                  <a:pt x="148882" y="31326"/>
                                  <a:pt x="149450" y="31911"/>
                                </a:cubicBezTo>
                                <a:cubicBezTo>
                                  <a:pt x="156299" y="38536"/>
                                  <a:pt x="162503" y="45101"/>
                                  <a:pt x="168597" y="50579"/>
                                </a:cubicBezTo>
                                <a:cubicBezTo>
                                  <a:pt x="174713" y="56057"/>
                                  <a:pt x="180741" y="60454"/>
                                  <a:pt x="187146" y="63131"/>
                                </a:cubicBezTo>
                                <a:cubicBezTo>
                                  <a:pt x="193587" y="66139"/>
                                  <a:pt x="200578" y="67580"/>
                                  <a:pt x="207463" y="67959"/>
                                </a:cubicBezTo>
                                <a:cubicBezTo>
                                  <a:pt x="214352" y="68337"/>
                                  <a:pt x="221137" y="67664"/>
                                  <a:pt x="227384" y="66376"/>
                                </a:cubicBezTo>
                                <a:cubicBezTo>
                                  <a:pt x="236023" y="64591"/>
                                  <a:pt x="243770" y="61500"/>
                                  <a:pt x="250537" y="58220"/>
                                </a:cubicBezTo>
                                <a:cubicBezTo>
                                  <a:pt x="257320" y="54922"/>
                                  <a:pt x="263124" y="51454"/>
                                  <a:pt x="267969" y="48464"/>
                                </a:cubicBezTo>
                                <a:cubicBezTo>
                                  <a:pt x="273258" y="45167"/>
                                  <a:pt x="277395" y="42419"/>
                                  <a:pt x="280403" y="40704"/>
                                </a:cubicBezTo>
                                <a:cubicBezTo>
                                  <a:pt x="283410" y="38985"/>
                                  <a:pt x="285314" y="38299"/>
                                  <a:pt x="286000" y="38967"/>
                                </a:cubicBezTo>
                                <a:cubicBezTo>
                                  <a:pt x="286690" y="39622"/>
                                  <a:pt x="286123" y="41597"/>
                                  <a:pt x="284250" y="44634"/>
                                </a:cubicBezTo>
                                <a:cubicBezTo>
                                  <a:pt x="282394" y="47690"/>
                                  <a:pt x="279233" y="51850"/>
                                  <a:pt x="274617" y="56624"/>
                                </a:cubicBezTo>
                                <a:cubicBezTo>
                                  <a:pt x="270392" y="61003"/>
                                  <a:pt x="264914" y="65932"/>
                                  <a:pt x="257905" y="70741"/>
                                </a:cubicBezTo>
                                <a:cubicBezTo>
                                  <a:pt x="250897" y="75547"/>
                                  <a:pt x="242363" y="80239"/>
                                  <a:pt x="232075" y="83589"/>
                                </a:cubicBezTo>
                                <a:cubicBezTo>
                                  <a:pt x="224553" y="86059"/>
                                  <a:pt x="216102" y="87638"/>
                                  <a:pt x="207067" y="87708"/>
                                </a:cubicBezTo>
                                <a:cubicBezTo>
                                  <a:pt x="198054" y="87796"/>
                                  <a:pt x="188470" y="86337"/>
                                  <a:pt x="178973" y="82661"/>
                                </a:cubicBezTo>
                                <a:cubicBezTo>
                                  <a:pt x="169903" y="78845"/>
                                  <a:pt x="161712" y="73489"/>
                                  <a:pt x="154242" y="67356"/>
                                </a:cubicBezTo>
                                <a:cubicBezTo>
                                  <a:pt x="146785" y="61209"/>
                                  <a:pt x="140054" y="54320"/>
                                  <a:pt x="133666" y="47778"/>
                                </a:cubicBezTo>
                                <a:cubicBezTo>
                                  <a:pt x="133116" y="47246"/>
                                  <a:pt x="132567" y="46696"/>
                                  <a:pt x="132017" y="46165"/>
                                </a:cubicBezTo>
                                <a:cubicBezTo>
                                  <a:pt x="126297" y="40563"/>
                                  <a:pt x="120802" y="35481"/>
                                  <a:pt x="115099" y="31515"/>
                                </a:cubicBezTo>
                                <a:cubicBezTo>
                                  <a:pt x="108539" y="26995"/>
                                  <a:pt x="101826" y="23597"/>
                                  <a:pt x="95213" y="22344"/>
                                </a:cubicBezTo>
                                <a:cubicBezTo>
                                  <a:pt x="89871" y="21174"/>
                                  <a:pt x="84032" y="21310"/>
                                  <a:pt x="78141" y="21895"/>
                                </a:cubicBezTo>
                                <a:cubicBezTo>
                                  <a:pt x="69862" y="22770"/>
                                  <a:pt x="62049" y="24784"/>
                                  <a:pt x="54993" y="27444"/>
                                </a:cubicBezTo>
                                <a:cubicBezTo>
                                  <a:pt x="47914" y="30121"/>
                                  <a:pt x="41596" y="33454"/>
                                  <a:pt x="36083" y="37059"/>
                                </a:cubicBezTo>
                                <a:cubicBezTo>
                                  <a:pt x="30174" y="40924"/>
                                  <a:pt x="25175" y="45101"/>
                                  <a:pt x="21020" y="49049"/>
                                </a:cubicBezTo>
                                <a:cubicBezTo>
                                  <a:pt x="16848" y="53015"/>
                                  <a:pt x="13498" y="56778"/>
                                  <a:pt x="10785" y="59939"/>
                                </a:cubicBezTo>
                                <a:cubicBezTo>
                                  <a:pt x="8090" y="63096"/>
                                  <a:pt x="6010" y="65655"/>
                                  <a:pt x="4397" y="67339"/>
                                </a:cubicBezTo>
                                <a:cubicBezTo>
                                  <a:pt x="2779" y="69023"/>
                                  <a:pt x="1649" y="69814"/>
                                  <a:pt x="945" y="69502"/>
                                </a:cubicBezTo>
                                <a:cubicBezTo>
                                  <a:pt x="238" y="69194"/>
                                  <a:pt x="0" y="67804"/>
                                  <a:pt x="343" y="65400"/>
                                </a:cubicBezTo>
                                <a:cubicBezTo>
                                  <a:pt x="686" y="62995"/>
                                  <a:pt x="1613" y="59592"/>
                                  <a:pt x="3381" y="55402"/>
                                </a:cubicBezTo>
                                <a:cubicBezTo>
                                  <a:pt x="5153" y="51229"/>
                                  <a:pt x="7760" y="46266"/>
                                  <a:pt x="11523" y="40959"/>
                                </a:cubicBezTo>
                                <a:cubicBezTo>
                                  <a:pt x="15283" y="35635"/>
                                  <a:pt x="20211" y="29932"/>
                                  <a:pt x="26534" y="24489"/>
                                </a:cubicBezTo>
                                <a:cubicBezTo>
                                  <a:pt x="32390" y="19442"/>
                                  <a:pt x="39446" y="14615"/>
                                  <a:pt x="47642" y="10631"/>
                                </a:cubicBezTo>
                                <a:cubicBezTo>
                                  <a:pt x="55815" y="6630"/>
                                  <a:pt x="65140" y="3469"/>
                                  <a:pt x="75310" y="1732"/>
                                </a:cubicBezTo>
                                <a:cubicBezTo>
                                  <a:pt x="82502" y="462"/>
                                  <a:pt x="90474" y="0"/>
                                  <a:pt x="98959" y="1288"/>
                                </a:cubicBezTo>
                                <a:close/>
                              </a:path>
                            </a:pathLst>
                          </a:custGeom>
                          <a:ln w="0" cap="flat">
                            <a:miter lim="100000"/>
                          </a:ln>
                        </wps:spPr>
                        <wps:style>
                          <a:lnRef idx="0">
                            <a:srgbClr val="000000">
                              <a:alpha val="0"/>
                            </a:srgbClr>
                          </a:lnRef>
                          <a:fillRef idx="1">
                            <a:srgbClr val="969696"/>
                          </a:fillRef>
                          <a:effectRef idx="0">
                            <a:scrgbClr r="0" g="0" b="0"/>
                          </a:effectRef>
                          <a:fontRef idx="none"/>
                        </wps:style>
                        <wps:bodyPr/>
                      </wps:wsp>
                      <wps:wsp>
                        <wps:cNvPr id="3095" name="Shape 3095"/>
                        <wps:cNvSpPr/>
                        <wps:spPr>
                          <a:xfrm>
                            <a:off x="1361786" y="2161728"/>
                            <a:ext cx="286690" cy="87795"/>
                          </a:xfrm>
                          <a:custGeom>
                            <a:avLst/>
                            <a:gdLst/>
                            <a:ahLst/>
                            <a:cxnLst/>
                            <a:rect l="0" t="0" r="0" b="0"/>
                            <a:pathLst>
                              <a:path w="286690" h="87795">
                                <a:moveTo>
                                  <a:pt x="98955" y="1288"/>
                                </a:moveTo>
                                <a:cubicBezTo>
                                  <a:pt x="109366" y="3056"/>
                                  <a:pt x="119170" y="7382"/>
                                  <a:pt x="127691" y="13256"/>
                                </a:cubicBezTo>
                                <a:cubicBezTo>
                                  <a:pt x="135073" y="18307"/>
                                  <a:pt x="141650" y="24181"/>
                                  <a:pt x="147713" y="30173"/>
                                </a:cubicBezTo>
                                <a:cubicBezTo>
                                  <a:pt x="148298" y="30759"/>
                                  <a:pt x="148882" y="31325"/>
                                  <a:pt x="149467" y="31910"/>
                                </a:cubicBezTo>
                                <a:cubicBezTo>
                                  <a:pt x="156300" y="38536"/>
                                  <a:pt x="162503" y="45100"/>
                                  <a:pt x="168615" y="50578"/>
                                </a:cubicBezTo>
                                <a:cubicBezTo>
                                  <a:pt x="174713" y="56074"/>
                                  <a:pt x="180741" y="60471"/>
                                  <a:pt x="187146" y="63131"/>
                                </a:cubicBezTo>
                                <a:cubicBezTo>
                                  <a:pt x="193587" y="66138"/>
                                  <a:pt x="200578" y="67580"/>
                                  <a:pt x="207463" y="67958"/>
                                </a:cubicBezTo>
                                <a:cubicBezTo>
                                  <a:pt x="214352" y="68354"/>
                                  <a:pt x="221132" y="67681"/>
                                  <a:pt x="227384" y="66393"/>
                                </a:cubicBezTo>
                                <a:cubicBezTo>
                                  <a:pt x="236023" y="64591"/>
                                  <a:pt x="243770" y="61499"/>
                                  <a:pt x="250554" y="58220"/>
                                </a:cubicBezTo>
                                <a:cubicBezTo>
                                  <a:pt x="257320" y="54940"/>
                                  <a:pt x="263142" y="51453"/>
                                  <a:pt x="267969" y="48464"/>
                                </a:cubicBezTo>
                                <a:cubicBezTo>
                                  <a:pt x="273258" y="45166"/>
                                  <a:pt x="277395" y="42418"/>
                                  <a:pt x="280403" y="40717"/>
                                </a:cubicBezTo>
                                <a:cubicBezTo>
                                  <a:pt x="283410" y="39002"/>
                                  <a:pt x="285314" y="38316"/>
                                  <a:pt x="286000" y="38967"/>
                                </a:cubicBezTo>
                                <a:cubicBezTo>
                                  <a:pt x="286690" y="39618"/>
                                  <a:pt x="286123" y="41596"/>
                                  <a:pt x="284268" y="44652"/>
                                </a:cubicBezTo>
                                <a:cubicBezTo>
                                  <a:pt x="282394" y="47707"/>
                                  <a:pt x="279233" y="51849"/>
                                  <a:pt x="274617" y="56624"/>
                                </a:cubicBezTo>
                                <a:cubicBezTo>
                                  <a:pt x="270409" y="61002"/>
                                  <a:pt x="264914" y="65949"/>
                                  <a:pt x="257905" y="70758"/>
                                </a:cubicBezTo>
                                <a:cubicBezTo>
                                  <a:pt x="250897" y="75564"/>
                                  <a:pt x="242363" y="80238"/>
                                  <a:pt x="232075" y="83601"/>
                                </a:cubicBezTo>
                                <a:cubicBezTo>
                                  <a:pt x="224570" y="86059"/>
                                  <a:pt x="216102" y="87655"/>
                                  <a:pt x="207085" y="87726"/>
                                </a:cubicBezTo>
                                <a:cubicBezTo>
                                  <a:pt x="198050" y="87795"/>
                                  <a:pt x="188470" y="86332"/>
                                  <a:pt x="178973" y="82674"/>
                                </a:cubicBezTo>
                                <a:cubicBezTo>
                                  <a:pt x="169903" y="78862"/>
                                  <a:pt x="161712" y="73489"/>
                                  <a:pt x="154260" y="67356"/>
                                </a:cubicBezTo>
                                <a:cubicBezTo>
                                  <a:pt x="146785" y="61227"/>
                                  <a:pt x="140072" y="54320"/>
                                  <a:pt x="133666" y="47796"/>
                                </a:cubicBezTo>
                                <a:cubicBezTo>
                                  <a:pt x="133116" y="47246"/>
                                  <a:pt x="132567" y="46696"/>
                                  <a:pt x="132017" y="46164"/>
                                </a:cubicBezTo>
                                <a:cubicBezTo>
                                  <a:pt x="126297" y="40580"/>
                                  <a:pt x="120819" y="35480"/>
                                  <a:pt x="115117" y="31514"/>
                                </a:cubicBezTo>
                                <a:cubicBezTo>
                                  <a:pt x="108539" y="26995"/>
                                  <a:pt x="101826" y="23596"/>
                                  <a:pt x="95231" y="22344"/>
                                </a:cubicBezTo>
                                <a:cubicBezTo>
                                  <a:pt x="89871" y="21174"/>
                                  <a:pt x="84032" y="21310"/>
                                  <a:pt x="78158" y="21895"/>
                                </a:cubicBezTo>
                                <a:cubicBezTo>
                                  <a:pt x="69862" y="22770"/>
                                  <a:pt x="62049" y="24779"/>
                                  <a:pt x="54989" y="27443"/>
                                </a:cubicBezTo>
                                <a:cubicBezTo>
                                  <a:pt x="47915" y="30121"/>
                                  <a:pt x="41596" y="33454"/>
                                  <a:pt x="36101" y="37059"/>
                                </a:cubicBezTo>
                                <a:cubicBezTo>
                                  <a:pt x="30174" y="40923"/>
                                  <a:pt x="25175" y="45100"/>
                                  <a:pt x="21020" y="49066"/>
                                </a:cubicBezTo>
                                <a:cubicBezTo>
                                  <a:pt x="16848" y="53032"/>
                                  <a:pt x="13498" y="56778"/>
                                  <a:pt x="10802" y="59939"/>
                                </a:cubicBezTo>
                                <a:cubicBezTo>
                                  <a:pt x="8086" y="63095"/>
                                  <a:pt x="6010" y="65654"/>
                                  <a:pt x="4397" y="67339"/>
                                </a:cubicBezTo>
                                <a:cubicBezTo>
                                  <a:pt x="2796" y="69022"/>
                                  <a:pt x="1649" y="69814"/>
                                  <a:pt x="941" y="69501"/>
                                </a:cubicBezTo>
                                <a:cubicBezTo>
                                  <a:pt x="238" y="69211"/>
                                  <a:pt x="0" y="67804"/>
                                  <a:pt x="343" y="65399"/>
                                </a:cubicBezTo>
                                <a:cubicBezTo>
                                  <a:pt x="686" y="62995"/>
                                  <a:pt x="1613" y="59592"/>
                                  <a:pt x="3381" y="55419"/>
                                </a:cubicBezTo>
                                <a:cubicBezTo>
                                  <a:pt x="5149" y="51229"/>
                                  <a:pt x="7760" y="46283"/>
                                  <a:pt x="11524" y="40959"/>
                                </a:cubicBezTo>
                                <a:cubicBezTo>
                                  <a:pt x="15283" y="35634"/>
                                  <a:pt x="20211" y="29932"/>
                                  <a:pt x="26534" y="24489"/>
                                </a:cubicBezTo>
                                <a:cubicBezTo>
                                  <a:pt x="32407" y="19441"/>
                                  <a:pt x="39446" y="14632"/>
                                  <a:pt x="47642" y="10630"/>
                                </a:cubicBezTo>
                                <a:cubicBezTo>
                                  <a:pt x="55815" y="6643"/>
                                  <a:pt x="65140" y="3469"/>
                                  <a:pt x="75305" y="1750"/>
                                </a:cubicBezTo>
                                <a:cubicBezTo>
                                  <a:pt x="82502" y="479"/>
                                  <a:pt x="90491" y="0"/>
                                  <a:pt x="98955" y="1288"/>
                                </a:cubicBezTo>
                                <a:close/>
                              </a:path>
                            </a:pathLst>
                          </a:custGeom>
                          <a:ln w="0" cap="flat">
                            <a:miter lim="100000"/>
                          </a:ln>
                        </wps:spPr>
                        <wps:style>
                          <a:lnRef idx="0">
                            <a:srgbClr val="000000">
                              <a:alpha val="0"/>
                            </a:srgbClr>
                          </a:lnRef>
                          <a:fillRef idx="1">
                            <a:srgbClr val="969696"/>
                          </a:fillRef>
                          <a:effectRef idx="0">
                            <a:scrgbClr r="0" g="0" b="0"/>
                          </a:effectRef>
                          <a:fontRef idx="none"/>
                        </wps:style>
                        <wps:bodyPr/>
                      </wps:wsp>
                      <wps:wsp>
                        <wps:cNvPr id="3096" name="Shape 3096"/>
                        <wps:cNvSpPr/>
                        <wps:spPr>
                          <a:xfrm>
                            <a:off x="1035663" y="2309133"/>
                            <a:ext cx="286690" cy="87778"/>
                          </a:xfrm>
                          <a:custGeom>
                            <a:avLst/>
                            <a:gdLst/>
                            <a:ahLst/>
                            <a:cxnLst/>
                            <a:rect l="0" t="0" r="0" b="0"/>
                            <a:pathLst>
                              <a:path w="286690" h="87778">
                                <a:moveTo>
                                  <a:pt x="98959" y="1288"/>
                                </a:moveTo>
                                <a:cubicBezTo>
                                  <a:pt x="109366" y="3056"/>
                                  <a:pt x="119170" y="7386"/>
                                  <a:pt x="127691" y="13260"/>
                                </a:cubicBezTo>
                                <a:cubicBezTo>
                                  <a:pt x="135073" y="18307"/>
                                  <a:pt x="141655" y="24181"/>
                                  <a:pt x="147731" y="30174"/>
                                </a:cubicBezTo>
                                <a:cubicBezTo>
                                  <a:pt x="148315" y="30741"/>
                                  <a:pt x="148882" y="31326"/>
                                  <a:pt x="149467" y="31893"/>
                                </a:cubicBezTo>
                                <a:cubicBezTo>
                                  <a:pt x="156317" y="38541"/>
                                  <a:pt x="162503" y="45100"/>
                                  <a:pt x="168615" y="50578"/>
                                </a:cubicBezTo>
                                <a:cubicBezTo>
                                  <a:pt x="174730" y="56057"/>
                                  <a:pt x="180758" y="60454"/>
                                  <a:pt x="187164" y="63131"/>
                                </a:cubicBezTo>
                                <a:cubicBezTo>
                                  <a:pt x="193605" y="66139"/>
                                  <a:pt x="200578" y="67563"/>
                                  <a:pt x="207463" y="67959"/>
                                </a:cubicBezTo>
                                <a:cubicBezTo>
                                  <a:pt x="214352" y="68337"/>
                                  <a:pt x="221137" y="67668"/>
                                  <a:pt x="227388" y="66380"/>
                                </a:cubicBezTo>
                                <a:cubicBezTo>
                                  <a:pt x="236024" y="64595"/>
                                  <a:pt x="243770" y="61482"/>
                                  <a:pt x="250554" y="58203"/>
                                </a:cubicBezTo>
                                <a:cubicBezTo>
                                  <a:pt x="257321" y="54922"/>
                                  <a:pt x="263142" y="51453"/>
                                  <a:pt x="267969" y="48451"/>
                                </a:cubicBezTo>
                                <a:cubicBezTo>
                                  <a:pt x="273258" y="45153"/>
                                  <a:pt x="277400" y="42423"/>
                                  <a:pt x="280403" y="40704"/>
                                </a:cubicBezTo>
                                <a:cubicBezTo>
                                  <a:pt x="283428" y="38984"/>
                                  <a:pt x="285314" y="38299"/>
                                  <a:pt x="286004" y="38950"/>
                                </a:cubicBezTo>
                                <a:cubicBezTo>
                                  <a:pt x="286690" y="39622"/>
                                  <a:pt x="286123" y="41579"/>
                                  <a:pt x="284267" y="44634"/>
                                </a:cubicBezTo>
                                <a:cubicBezTo>
                                  <a:pt x="282394" y="47695"/>
                                  <a:pt x="279238" y="51832"/>
                                  <a:pt x="274617" y="56607"/>
                                </a:cubicBezTo>
                                <a:cubicBezTo>
                                  <a:pt x="270409" y="60985"/>
                                  <a:pt x="264913" y="65932"/>
                                  <a:pt x="257905" y="70741"/>
                                </a:cubicBezTo>
                                <a:cubicBezTo>
                                  <a:pt x="250897" y="75551"/>
                                  <a:pt x="242363" y="80221"/>
                                  <a:pt x="232075" y="83589"/>
                                </a:cubicBezTo>
                                <a:cubicBezTo>
                                  <a:pt x="224570" y="86059"/>
                                  <a:pt x="216102" y="87642"/>
                                  <a:pt x="207085" y="87708"/>
                                </a:cubicBezTo>
                                <a:cubicBezTo>
                                  <a:pt x="198054" y="87778"/>
                                  <a:pt x="188470" y="86337"/>
                                  <a:pt x="178973" y="82661"/>
                                </a:cubicBezTo>
                                <a:cubicBezTo>
                                  <a:pt x="169903" y="78849"/>
                                  <a:pt x="161712" y="73471"/>
                                  <a:pt x="154260" y="67343"/>
                                </a:cubicBezTo>
                                <a:cubicBezTo>
                                  <a:pt x="146803" y="61209"/>
                                  <a:pt x="140072" y="54325"/>
                                  <a:pt x="133666" y="47778"/>
                                </a:cubicBezTo>
                                <a:cubicBezTo>
                                  <a:pt x="133116" y="47228"/>
                                  <a:pt x="132567" y="46696"/>
                                  <a:pt x="132017" y="46147"/>
                                </a:cubicBezTo>
                                <a:cubicBezTo>
                                  <a:pt x="126297" y="40567"/>
                                  <a:pt x="120819" y="35481"/>
                                  <a:pt x="115117" y="31515"/>
                                </a:cubicBezTo>
                                <a:cubicBezTo>
                                  <a:pt x="108557" y="27000"/>
                                  <a:pt x="101826" y="23579"/>
                                  <a:pt x="95231" y="22344"/>
                                </a:cubicBezTo>
                                <a:cubicBezTo>
                                  <a:pt x="89871" y="21179"/>
                                  <a:pt x="84032" y="21315"/>
                                  <a:pt x="78159" y="21882"/>
                                </a:cubicBezTo>
                                <a:cubicBezTo>
                                  <a:pt x="69879" y="22775"/>
                                  <a:pt x="62067" y="24766"/>
                                  <a:pt x="54993" y="27444"/>
                                </a:cubicBezTo>
                                <a:cubicBezTo>
                                  <a:pt x="47914" y="30108"/>
                                  <a:pt x="41596" y="33454"/>
                                  <a:pt x="36101" y="37046"/>
                                </a:cubicBezTo>
                                <a:cubicBezTo>
                                  <a:pt x="30174" y="40911"/>
                                  <a:pt x="25193" y="45083"/>
                                  <a:pt x="21020" y="49049"/>
                                </a:cubicBezTo>
                                <a:cubicBezTo>
                                  <a:pt x="16848" y="53018"/>
                                  <a:pt x="13515" y="56778"/>
                                  <a:pt x="10802" y="59921"/>
                                </a:cubicBezTo>
                                <a:cubicBezTo>
                                  <a:pt x="8090" y="63083"/>
                                  <a:pt x="6010" y="65659"/>
                                  <a:pt x="4397" y="67325"/>
                                </a:cubicBezTo>
                                <a:cubicBezTo>
                                  <a:pt x="2801" y="69005"/>
                                  <a:pt x="1649" y="69814"/>
                                  <a:pt x="945" y="69506"/>
                                </a:cubicBezTo>
                                <a:cubicBezTo>
                                  <a:pt x="237" y="69194"/>
                                  <a:pt x="0" y="67787"/>
                                  <a:pt x="343" y="65400"/>
                                </a:cubicBezTo>
                                <a:cubicBezTo>
                                  <a:pt x="686" y="62995"/>
                                  <a:pt x="1613" y="59579"/>
                                  <a:pt x="3381" y="55406"/>
                                </a:cubicBezTo>
                                <a:cubicBezTo>
                                  <a:pt x="5153" y="51229"/>
                                  <a:pt x="7760" y="46270"/>
                                  <a:pt x="11523" y="40946"/>
                                </a:cubicBezTo>
                                <a:cubicBezTo>
                                  <a:pt x="15300" y="35621"/>
                                  <a:pt x="20211" y="29937"/>
                                  <a:pt x="26534" y="24489"/>
                                </a:cubicBezTo>
                                <a:cubicBezTo>
                                  <a:pt x="32407" y="19424"/>
                                  <a:pt x="39464" y="14615"/>
                                  <a:pt x="47642" y="10631"/>
                                </a:cubicBezTo>
                                <a:cubicBezTo>
                                  <a:pt x="55833" y="6630"/>
                                  <a:pt x="65140" y="3452"/>
                                  <a:pt x="75309" y="1736"/>
                                </a:cubicBezTo>
                                <a:cubicBezTo>
                                  <a:pt x="82502" y="466"/>
                                  <a:pt x="90491" y="0"/>
                                  <a:pt x="98959" y="1288"/>
                                </a:cubicBezTo>
                                <a:close/>
                              </a:path>
                            </a:pathLst>
                          </a:custGeom>
                          <a:ln w="0" cap="flat">
                            <a:miter lim="100000"/>
                          </a:ln>
                        </wps:spPr>
                        <wps:style>
                          <a:lnRef idx="0">
                            <a:srgbClr val="000000">
                              <a:alpha val="0"/>
                            </a:srgbClr>
                          </a:lnRef>
                          <a:fillRef idx="1">
                            <a:srgbClr val="969696"/>
                          </a:fillRef>
                          <a:effectRef idx="0">
                            <a:scrgbClr r="0" g="0" b="0"/>
                          </a:effectRef>
                          <a:fontRef idx="none"/>
                        </wps:style>
                        <wps:bodyPr/>
                      </wps:wsp>
                      <wps:wsp>
                        <wps:cNvPr id="3097" name="Shape 3097"/>
                        <wps:cNvSpPr/>
                        <wps:spPr>
                          <a:xfrm>
                            <a:off x="642579" y="2240005"/>
                            <a:ext cx="84015" cy="108579"/>
                          </a:xfrm>
                          <a:custGeom>
                            <a:avLst/>
                            <a:gdLst/>
                            <a:ahLst/>
                            <a:cxnLst/>
                            <a:rect l="0" t="0" r="0" b="0"/>
                            <a:pathLst>
                              <a:path w="84015" h="108579">
                                <a:moveTo>
                                  <a:pt x="83944" y="0"/>
                                </a:moveTo>
                                <a:lnTo>
                                  <a:pt x="84015" y="108579"/>
                                </a:lnTo>
                                <a:lnTo>
                                  <a:pt x="41988" y="108579"/>
                                </a:lnTo>
                                <a:cubicBezTo>
                                  <a:pt x="2920" y="108579"/>
                                  <a:pt x="0" y="108526"/>
                                  <a:pt x="444" y="107993"/>
                                </a:cubicBezTo>
                                <a:cubicBezTo>
                                  <a:pt x="1460" y="106776"/>
                                  <a:pt x="11110" y="98343"/>
                                  <a:pt x="20383" y="90579"/>
                                </a:cubicBezTo>
                                <a:cubicBezTo>
                                  <a:pt x="37732" y="76048"/>
                                  <a:pt x="44410" y="70003"/>
                                  <a:pt x="51177" y="62704"/>
                                </a:cubicBezTo>
                                <a:cubicBezTo>
                                  <a:pt x="67374" y="45224"/>
                                  <a:pt x="76888" y="27874"/>
                                  <a:pt x="82555" y="5482"/>
                                </a:cubicBezTo>
                                <a:lnTo>
                                  <a:pt x="83944" y="0"/>
                                </a:lnTo>
                                <a:close/>
                              </a:path>
                            </a:pathLst>
                          </a:custGeom>
                          <a:ln w="0" cap="flat">
                            <a:miter lim="100000"/>
                          </a:ln>
                        </wps:spPr>
                        <wps:style>
                          <a:lnRef idx="0">
                            <a:srgbClr val="000000">
                              <a:alpha val="0"/>
                            </a:srgbClr>
                          </a:lnRef>
                          <a:fillRef idx="1">
                            <a:srgbClr val="141414"/>
                          </a:fillRef>
                          <a:effectRef idx="0">
                            <a:scrgbClr r="0" g="0" b="0"/>
                          </a:effectRef>
                          <a:fontRef idx="none"/>
                        </wps:style>
                        <wps:bodyPr/>
                      </wps:wsp>
                      <wps:wsp>
                        <wps:cNvPr id="3098" name="Shape 3098"/>
                        <wps:cNvSpPr/>
                        <wps:spPr>
                          <a:xfrm>
                            <a:off x="749918" y="2184207"/>
                            <a:ext cx="124754" cy="164377"/>
                          </a:xfrm>
                          <a:custGeom>
                            <a:avLst/>
                            <a:gdLst/>
                            <a:ahLst/>
                            <a:cxnLst/>
                            <a:rect l="0" t="0" r="0" b="0"/>
                            <a:pathLst>
                              <a:path w="124754" h="164377">
                                <a:moveTo>
                                  <a:pt x="189" y="928"/>
                                </a:moveTo>
                                <a:cubicBezTo>
                                  <a:pt x="0" y="0"/>
                                  <a:pt x="290" y="172"/>
                                  <a:pt x="3451" y="2867"/>
                                </a:cubicBezTo>
                                <a:cubicBezTo>
                                  <a:pt x="48002" y="40960"/>
                                  <a:pt x="81645" y="81456"/>
                                  <a:pt x="106855" y="127348"/>
                                </a:cubicBezTo>
                                <a:cubicBezTo>
                                  <a:pt x="111665" y="136106"/>
                                  <a:pt x="120441" y="154207"/>
                                  <a:pt x="124270" y="163225"/>
                                </a:cubicBezTo>
                                <a:lnTo>
                                  <a:pt x="124754" y="164377"/>
                                </a:lnTo>
                                <a:lnTo>
                                  <a:pt x="62374" y="164377"/>
                                </a:lnTo>
                                <a:cubicBezTo>
                                  <a:pt x="28059" y="164377"/>
                                  <a:pt x="48" y="164254"/>
                                  <a:pt x="119" y="164099"/>
                                </a:cubicBezTo>
                                <a:cubicBezTo>
                                  <a:pt x="7400" y="149881"/>
                                  <a:pt x="10389" y="139439"/>
                                  <a:pt x="12328" y="121681"/>
                                </a:cubicBezTo>
                                <a:cubicBezTo>
                                  <a:pt x="13172" y="113833"/>
                                  <a:pt x="13190" y="92105"/>
                                  <a:pt x="12328" y="81835"/>
                                </a:cubicBezTo>
                                <a:cubicBezTo>
                                  <a:pt x="11075" y="66587"/>
                                  <a:pt x="9136" y="51577"/>
                                  <a:pt x="6076" y="33282"/>
                                </a:cubicBezTo>
                                <a:cubicBezTo>
                                  <a:pt x="4616" y="24612"/>
                                  <a:pt x="1029" y="4811"/>
                                  <a:pt x="189" y="928"/>
                                </a:cubicBezTo>
                                <a:close/>
                              </a:path>
                            </a:pathLst>
                          </a:custGeom>
                          <a:ln w="0" cap="flat">
                            <a:miter lim="100000"/>
                          </a:ln>
                        </wps:spPr>
                        <wps:style>
                          <a:lnRef idx="0">
                            <a:srgbClr val="000000">
                              <a:alpha val="0"/>
                            </a:srgbClr>
                          </a:lnRef>
                          <a:fillRef idx="1">
                            <a:srgbClr val="141414"/>
                          </a:fillRef>
                          <a:effectRef idx="0">
                            <a:scrgbClr r="0" g="0" b="0"/>
                          </a:effectRef>
                          <a:fontRef idx="none"/>
                        </wps:style>
                        <wps:bodyPr/>
                      </wps:wsp>
                      <wps:wsp>
                        <wps:cNvPr id="3099" name="Shape 3099"/>
                        <wps:cNvSpPr/>
                        <wps:spPr>
                          <a:xfrm>
                            <a:off x="645103" y="2170582"/>
                            <a:ext cx="247617" cy="256007"/>
                          </a:xfrm>
                          <a:custGeom>
                            <a:avLst/>
                            <a:gdLst/>
                            <a:ahLst/>
                            <a:cxnLst/>
                            <a:rect l="0" t="0" r="0" b="0"/>
                            <a:pathLst>
                              <a:path w="247617" h="256007">
                                <a:moveTo>
                                  <a:pt x="89591" y="1245"/>
                                </a:moveTo>
                                <a:cubicBezTo>
                                  <a:pt x="92455" y="0"/>
                                  <a:pt x="95976" y="326"/>
                                  <a:pt x="98611" y="2894"/>
                                </a:cubicBezTo>
                                <a:cubicBezTo>
                                  <a:pt x="100401" y="4608"/>
                                  <a:pt x="100999" y="5897"/>
                                  <a:pt x="101223" y="8319"/>
                                </a:cubicBezTo>
                                <a:cubicBezTo>
                                  <a:pt x="101447" y="10825"/>
                                  <a:pt x="100898" y="12597"/>
                                  <a:pt x="99337" y="14329"/>
                                </a:cubicBezTo>
                                <a:lnTo>
                                  <a:pt x="98132" y="15653"/>
                                </a:lnTo>
                                <a:lnTo>
                                  <a:pt x="98304" y="192339"/>
                                </a:lnTo>
                                <a:lnTo>
                                  <a:pt x="172963" y="192339"/>
                                </a:lnTo>
                                <a:cubicBezTo>
                                  <a:pt x="214023" y="192339"/>
                                  <a:pt x="247617" y="192427"/>
                                  <a:pt x="247617" y="192515"/>
                                </a:cubicBezTo>
                                <a:cubicBezTo>
                                  <a:pt x="247582" y="192841"/>
                                  <a:pt x="236643" y="200482"/>
                                  <a:pt x="229741" y="205015"/>
                                </a:cubicBezTo>
                                <a:cubicBezTo>
                                  <a:pt x="189138" y="231618"/>
                                  <a:pt x="147594" y="249086"/>
                                  <a:pt x="113367" y="253945"/>
                                </a:cubicBezTo>
                                <a:cubicBezTo>
                                  <a:pt x="102410" y="255510"/>
                                  <a:pt x="90337" y="256007"/>
                                  <a:pt x="83689" y="255167"/>
                                </a:cubicBezTo>
                                <a:cubicBezTo>
                                  <a:pt x="69660" y="253395"/>
                                  <a:pt x="52192" y="243520"/>
                                  <a:pt x="32236" y="226053"/>
                                </a:cubicBezTo>
                                <a:cubicBezTo>
                                  <a:pt x="26103" y="220680"/>
                                  <a:pt x="11453" y="205894"/>
                                  <a:pt x="5390" y="198921"/>
                                </a:cubicBezTo>
                                <a:cubicBezTo>
                                  <a:pt x="2422" y="195536"/>
                                  <a:pt x="0" y="192669"/>
                                  <a:pt x="0" y="192546"/>
                                </a:cubicBezTo>
                                <a:cubicBezTo>
                                  <a:pt x="0" y="192445"/>
                                  <a:pt x="19732" y="192339"/>
                                  <a:pt x="43843" y="192339"/>
                                </a:cubicBezTo>
                                <a:lnTo>
                                  <a:pt x="87690" y="192339"/>
                                </a:lnTo>
                                <a:lnTo>
                                  <a:pt x="87862" y="15960"/>
                                </a:lnTo>
                                <a:lnTo>
                                  <a:pt x="86833" y="14879"/>
                                </a:lnTo>
                                <a:cubicBezTo>
                                  <a:pt x="85114" y="13059"/>
                                  <a:pt x="84512" y="11547"/>
                                  <a:pt x="84512" y="9023"/>
                                </a:cubicBezTo>
                                <a:cubicBezTo>
                                  <a:pt x="84520" y="5305"/>
                                  <a:pt x="86727" y="2490"/>
                                  <a:pt x="89591" y="1245"/>
                                </a:cubicBezTo>
                                <a:close/>
                              </a:path>
                            </a:pathLst>
                          </a:custGeom>
                          <a:ln w="0" cap="flat">
                            <a:miter lim="100000"/>
                          </a:ln>
                        </wps:spPr>
                        <wps:style>
                          <a:lnRef idx="0">
                            <a:srgbClr val="000000">
                              <a:alpha val="0"/>
                            </a:srgbClr>
                          </a:lnRef>
                          <a:fillRef idx="1">
                            <a:srgbClr val="141414"/>
                          </a:fillRef>
                          <a:effectRef idx="0">
                            <a:scrgbClr r="0" g="0" b="0"/>
                          </a:effectRef>
                          <a:fontRef idx="none"/>
                        </wps:style>
                        <wps:bodyPr/>
                      </wps:wsp>
                    </wpg:wgp>
                  </a:graphicData>
                </a:graphic>
              </wp:anchor>
            </w:drawing>
          </mc:Choice>
          <mc:Fallback>
            <w:pict>
              <v:group w14:anchorId="35560C04" id="Group 91925" o:spid="_x0000_s1091" style="position:absolute;left:0;text-align:left;margin-left:283.1pt;margin-top:3.95pt;width:130.45pt;height:197.6pt;z-index:251659264;mso-position-horizontal-relative:text;mso-position-vertical-relative:text" coordsize="16564,25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">
                <v:shape id="Shape 133829" o:spid="_x0000_s1092" style="position:absolute;width:16530;height:25097;visibility:visible;mso-wrap-style:square;v-text-anchor:top" coordsize="1653024,250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GbMUA&#10;AADfAAAADwAAAGRycy9kb3ducmV2LnhtbERPy2oCMRTdC/5DuIVupGZ0QOzUKD4QXLhotZQuL5Pb&#10;ydTJTZikOv69KQguD+c9W3S2EWdqQ+1YwWiYgSAuna65UvB53L5MQYSIrLFxTAquFGAx7/dmWGh3&#10;4Q86H2IlUgiHAhWYGH0hZSgNWQxD54kT9+NaizHBtpK6xUsKt40cZ9lEWqw5NRj0tDZUng5/VsE+&#10;zwytfO6/df2+3XydjoPV8lep56du+QYiUhcf4rt7p9P8PJ+OX+H/TwI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UZsxQAAAN8AAAAPAAAAAAAAAAAAAAAAAJgCAABkcnMv&#10;ZG93bnJldi54bWxQSwUGAAAAAAQABAD1AAAAigMAAAAA&#10;" path="m,l1653024,r,2509710l,2509710,,e" fillcolor="#e6e6e6" strokecolor="#e6e6e6" strokeweight="0">
                  <v:stroke miterlimit="1" joinstyle="miter"/>
                  <v:path arrowok="t" textboxrect="0,0,1653024,2509710"/>
                </v:shape>
                <v:shape id="Shape 3064" o:spid="_x0000_s1093" style="position:absolute;top:10916;width:10897;height:8838;visibility:visible;mso-wrap-style:square;v-text-anchor:top" coordsize="1089779,88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Do8UA&#10;AADdAAAADwAAAGRycy9kb3ducmV2LnhtbESPT2sCMRTE70K/Q3hCb5q1FZHVKCJI60GKf9Dr6+Z1&#10;s+3mZUmyuv32TUHwOMz8Zpj5srO1uJIPlWMFo2EGgrhwuuJSwem4GUxBhIissXZMCn4pwHLx1Jtj&#10;rt2N93Q9xFKkEg45KjAxNrmUoTBkMQxdQ5y8L+ctxiR9KbXHWyq3tXzJsom0WHFaMNjQ2lDxc2it&#10;gtf2uN28+Y8W12fjt9+f7WW1I6We+91qBiJSFx/hO/2uE5dNxvD/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CEOjxQAAAN0AAAAPAAAAAAAAAAAAAAAAAJgCAABkcnMv&#10;ZG93bnJldi54bWxQSwUGAAAAAAQABAD1AAAAigMAAAAA&#10;" path="m,l370521,,828230,65505r239756,240196l1089779,851589r-305136,l795531,753316,719245,611389,566685,600481r-65385,54579l468601,796991,303144,883825,175059,861512r,-239923l,611389,,xe" fillcolor="#787878" strokeweight="0">
                  <v:stroke miterlimit="1" joinstyle="miter"/>
                  <v:path arrowok="t" textboxrect="0,0,1089779,883825"/>
                </v:shape>
                <v:shape id="Shape 3065" o:spid="_x0000_s1094" style="position:absolute;width:8282;height:11605;visibility:visible;mso-wrap-style:square;v-text-anchor:top" coordsize="828230,1160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1e8YA&#10;AADdAAAADwAAAGRycy9kb3ducmV2LnhtbESP3WrCQBSE7wu+w3IK3hTd1FDR1FW0ECn0ysQHOGRP&#10;fjR7NmQ3Jn37bqHQy2FmvmF2h8m04kG9aywreF1GIIgLqxuuFFzzdLEB4TyyxtYyKfgmB4f97GmH&#10;ibYjX+iR+UoECLsEFdTed4mUrqjJoFvajjh4pe0N+iD7SuoexwA3rVxF0VoabDgs1NjRR03FPRuM&#10;gvMUn/Jye3oZbgOn96+yTc+3VKn583R8B+Fp8v/hv/anVhBH6zf4fROe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q1e8YAAADdAAAADwAAAAAAAAAAAAAAAACYAgAAZHJz&#10;L2Rvd25yZXYueG1sUEsFBgAAAAAEAAQA9QAAAIsDAAAAAA==&#10;" path="m,l527491,,719245,199822r43604,655065l828230,1160570,370521,1095069,,1095069,,xe" fillcolor="#969696" strokeweight="0">
                  <v:stroke miterlimit="1" joinstyle="miter"/>
                  <v:path arrowok="t" textboxrect="0,0,828230,1160570"/>
                </v:shape>
                <v:shape id="Shape 3066" o:spid="_x0000_s1095" style="position:absolute;left:5274;width:11290;height:21127;visibility:visible;mso-wrap-style:square;v-text-anchor:top" coordsize="1128951,2112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1HEMMA&#10;AADdAAAADwAAAGRycy9kb3ducmV2LnhtbESPzarCMBSE9xd8h3AEd9dUvRSpRhFBFHf+bNwdm2Nb&#10;bU5KE7X16c0FweUwM98w03ljSvGg2hWWFQz6EQji1OqCMwXHw+p3DMJ5ZI2lZVLQkoP5rPMzxUTb&#10;J+/osfeZCBB2CSrIva8SKV2ak0HXtxVx8C62NuiDrDOpa3wGuCnlMIpiabDgsJBjRcuc0tv+bhTs&#10;9GuQHUrJf22zbfl0xbU/b5XqdZvFBISnxn/Dn/ZGKxhFcQz/b8IT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1HEMMAAADdAAAADwAAAAAAAAAAAAAAAACYAgAAZHJzL2Rv&#10;d25yZXYueG1sUEsFBgAAAAAEAAQA9QAAAIgDAAAAAA==&#10;" path="m,l1125537,r3414,1968483l889490,2112797,633304,2084888,562288,1946636,540495,1400753,300739,1160570,235358,854887,191753,199822,,xe" fillcolor="#5a5a5a" strokeweight="0">
                  <v:stroke miterlimit="1" joinstyle="miter"/>
                  <v:path arrowok="t" textboxrect="0,0,1128951,2112797"/>
                </v:shape>
                <v:shape id="Shape 3067" o:spid="_x0000_s1096" style="position:absolute;left:4686;top:16955;width:3269;height:2620;visibility:visible;mso-wrap-style:square;v-text-anchor:top" coordsize="326930,26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6LsQA&#10;AADdAAAADwAAAGRycy9kb3ducmV2LnhtbESPQWsCMRSE74X+h/AK3mq2FbWsRikFwVupiuDtdfPc&#10;LN28bJNo0n/fFAoeh5n5hlmus+3FlXzoHCt4GlcgiBunO24VHPabxxcQISJr7B2Tgh8KsF7d3y2x&#10;1i7xB113sRUFwqFGBSbGoZYyNIYshrEbiIt3dt5iLNK3UntMBW57+VxVM2mx47JgcKA3Q83X7mIV&#10;+OGodWoPZjqd5HzK38l9vielRg/5dQEiUo638H97qxVMqtkc/t6U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dOi7EAAAA3QAAAA8AAAAAAAAAAAAAAAAAmAIAAGRycy9k&#10;b3ducmV2LnhtbFBLBQYAAAAABAAEAPUAAACJAwAAAAA=&#10;" path="m98084,l250643,10921r76287,141927l316042,251104,185258,262025,21793,251104,,196524,32699,54597,98084,xe" fillcolor="#5a5a5a" strokeweight="0">
                  <v:stroke miterlimit="1" joinstyle="miter"/>
                  <v:path arrowok="t" textboxrect="0,0,326930,262025"/>
                </v:shape>
                <v:shape id="Shape 3068" o:spid="_x0000_s1097" style="position:absolute;left:653;top:9343;width:3052;height:1607;visibility:visible;mso-wrap-style:square;v-text-anchor:top" coordsize="305136,160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RnBsMA&#10;AADdAAAADwAAAGRycy9kb3ducmV2LnhtbERPy2rCQBTdF/yH4Qru6owPRKOjiCW0dFcfoLtL5poE&#10;M3dCZpqk/frOouDycN6bXW8r0VLjS8caJmMFgjhzpuRcw/mUvi5B+IBssHJMGn7Iw247eNlgYlzH&#10;X9QeQy5iCPsENRQh1ImUPivIoh+7mjhyd9dYDBE2uTQNdjHcVnKq1EJaLDk2FFjToaDscfy2Gjol&#10;f9P9Z3perq7zt3ae3d7V5ab1aNjv1yAC9eEp/nd/GA0ztYhz45v4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RnBsMAAADdAAAADwAAAAAAAAAAAAAAAACYAgAAZHJzL2Rv&#10;d25yZXYueG1sUEsFBgAAAAAEAAQA9QAAAIgDAAAAAA==&#10;" path="m87622,l236798,11009r68338,149674l,160683,,73331,87622,xe" fillcolor="#5a5a5a" strokeweight="0">
                  <v:stroke miterlimit="1" joinstyle="miter"/>
                  <v:path arrowok="t" textboxrect="0,0,305136,160683"/>
                </v:shape>
                <v:shape id="Shape 3069" o:spid="_x0000_s1098" style="position:absolute;left:435;top:3963;width:2180;height:2838;visibility:visible;mso-wrap-style:square;v-text-anchor:top" coordsize="217958,283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8qMQA&#10;AADdAAAADwAAAGRycy9kb3ducmV2LnhtbESPwWrDMBBE74X+g9hCb43UFJLWjRJKISAoOSS174u1&#10;tUyslbGU2Pn7KhDIcZiZN8xqM/lOnGmIbWANrzMFgrgOtuVGQ/m7fXkHEROyxS4wabhQhM368WGF&#10;hQ0j7+l8SI3IEI4FanAp9YWUsXbkMc5CT5y9vzB4TFkOjbQDjhnuOzlXaiE9tpwXHPb07ag+Hk5e&#10;Q+UuP6YaVW3MsSxJGb9btnOtn5+mr08QiaZ0D9/axmp4U4sPuL7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d/KjEAAAA3QAAAA8AAAAAAAAAAAAAAAAAmAIAAGRycy9k&#10;b3ducmV2LnhtbFBLBQYAAAAABAAEAPUAAACJAwAAAAA=&#10;" path="m196164,r21794,131023l217958,240200r-87179,43654l41064,228298,,109177,87192,43672,196164,xe" fillcolor="#5a5a5a" strokeweight="0">
                  <v:stroke miterlimit="1" joinstyle="miter"/>
                  <v:path arrowok="t" textboxrect="0,0,217958,283854"/>
                </v:shape>
                <v:shape id="Shape 3070" o:spid="_x0000_s1099" style="position:absolute;left:3855;top:6279;width:2179;height:2839;visibility:visible;mso-wrap-style:square;v-text-anchor:top" coordsize="217940,283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vN8QA&#10;AADdAAAADwAAAGRycy9kb3ducmV2LnhtbERPy2oCMRTdF/yHcIXuamKLr9EopVhapC4cFXR3nVxn&#10;hk5uppNUp39vFgWXh/OeLVpbiQs1vnSsod9TIIgzZ0rONey2709jED4gG6wck4Y/8rCYdx5mmBh3&#10;5Q1d0pCLGMI+QQ1FCHUipc8Ksuh7riaO3Nk1FkOETS5Ng9cYbiv5rNRQWiw5NhRY01tB2Xf6azUs&#10;D2lYHr/2pFYfcqTWbE4/g4nWj932dQoiUBvu4n/3p9HwokZxf3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PLzfEAAAA3QAAAA8AAAAAAAAAAAAAAAAAmAIAAGRycy9k&#10;b3ducmV2LnhtbFBLBQYAAAAABAAEAPUAAACJAwAAAAA=&#10;" path="m196146,r21794,131019l217940,240196r-87174,43676l41046,228294,,109177,87174,43672,196146,xe" fillcolor="#b4b4b4" strokeweight="0">
                  <v:stroke miterlimit="1" joinstyle="miter"/>
                  <v:path arrowok="t" textboxrect="0,0,217940,283872"/>
                </v:shape>
                <v:shape id="Shape 3071" o:spid="_x0000_s1100" style="position:absolute;left:8968;top:1758;width:6288;height:11376;visibility:visible;mso-wrap-style:square;v-text-anchor:top" coordsize="628866,1137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A/PMUA&#10;AADdAAAADwAAAGRycy9kb3ducmV2LnhtbESP0WrCQBRE34X+w3ILfdONbakS3QQrChVpoeoHXLPX&#10;JJi9G3dXE/++Wyj0cZiZM8w8700jbuR8bVnBeJSAIC6srrlUcNivh1MQPiBrbCyTgjt5yLOHwRxT&#10;bTv+ptsulCJC2KeooAqhTaX0RUUG/ci2xNE7WWcwROlKqR12EW4a+Zwkb9JgzXGhwpaWFRXn3dUo&#10;cJevyebw3mw/X/G47ZC71QUXSj099osZiEB9+A//tT+0gpdkMobfN/EJ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D88xQAAAN0AAAAPAAAAAAAAAAAAAAAAAJgCAABkcnMv&#10;ZG93bnJldi54bWxQSwUGAAAAAAQABAD1AAAAigMAAAAA&#10;" path="m175862,l541692,2115r87174,349376l628866,788181r-43587,262025l367322,1137557,280143,962876,62186,831852,140688,422075,,211037,175862,xe" fillcolor="#b4b4b4" strokeweight="0">
                  <v:stroke miterlimit="1" joinstyle="miter"/>
                  <v:path arrowok="t" textboxrect="0,0,628866,1137557"/>
                </v:shape>
                <v:shape id="Shape 3072" o:spid="_x0000_s1101" style="position:absolute;left:10726;top:6682;width:3869;height:4392;visibility:visible;mso-wrap-style:square;v-text-anchor:top" coordsize="386904,43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Ua8YA&#10;AADdAAAADwAAAGRycy9kb3ducmV2LnhtbESPW2sCMRSE3wv9D+EIfatZt1B1a5QiCoJPXqD17bA5&#10;e6mbkyWJ7tpfb4RCH4eZb4aZLXrTiCs5X1tWMBomIIhzq2suFRwP69cJCB+QNTaWScGNPCzmz08z&#10;zLTteEfXfShFLGGfoYIqhDaT0ucVGfRD2xJHr7DOYIjSlVI77GK5aWSaJO/SYM1xocKWlhXl5/3F&#10;KHi7TPOf7859heK8KVbr3+0uPY2Vehn0nx8gAvXhP/xHb3TkknEK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EUa8YAAADdAAAADwAAAAAAAAAAAAAAAACYAgAAZHJz&#10;L2Rvd25yZXYueG1sUEsFBgAAAAAEAAQA9QAAAIsDAAAAAA==&#10;" path="m140693,l281386,35173,386904,70346,365830,208426r-36495,87334l322243,426783,181998,439164,106120,372305,23290,264056,,175864,35175,35173,140693,xe" fillcolor="#5a5a5a" strokeweight="0">
                  <v:stroke miterlimit="1" joinstyle="miter"/>
                  <v:path arrowok="t" textboxrect="0,0,386904,439164"/>
                </v:shape>
                <v:shape id="Shape 3073" o:spid="_x0000_s1102" style="position:absolute;left:10886;top:2631;width:3150;height:2737;visibility:visible;mso-wrap-style:square;v-text-anchor:top" coordsize="314993,27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lm8YA&#10;AADdAAAADwAAAGRycy9kb3ducmV2LnhtbESPQWvCQBSE74L/YXmFXkQ3acBK6hpsaUuPmhr0+Mi+&#10;JqHZtyG71eTfdwXB4zAz3zDrbDCtOFPvGssK4kUEgri0uuFKweH7Y74C4TyyxtYyKRjJQbaZTtaY&#10;anvhPZ1zX4kAYZeigtr7LpXSlTUZdAvbEQfvx/YGfZB9JXWPlwA3rXyKoqU02HBYqLGjt5rK3/zP&#10;KMBhpj9P43Gn2+I4vvtXjmdFotTjw7B9AeFp8Pfwrf2lFSTRcwLXN+E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lm8YAAADdAAAADwAAAAAAAAAAAAAAAACYAgAAZHJz&#10;L2Rvd25yZXYueG1sUEsFBgAAAAAEAAQA9QAAAIsDAAAAAA==&#10;" path="m98066,l250644,10921r64349,131745l271406,229996r-87174,43676l103855,232726,,196524,9861,98990,32686,54597,98066,xe" fillcolor="#5a5a5a" strokeweight="0">
                  <v:stroke miterlimit="1" joinstyle="miter"/>
                  <v:path arrowok="t" textboxrect="0,0,314993,273672"/>
                </v:shape>
                <v:shape id="Shape 3074" o:spid="_x0000_s1103" style="position:absolute;left:11430;top:7386;width:2437;height:2036;visibility:visible;mso-wrap-style:square;v-text-anchor:top" coordsize="243740,20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R0sUA&#10;AADdAAAADwAAAGRycy9kb3ducmV2LnhtbESPT2sCMRTE7wW/Q3hCbzXrn1pZjSItBZFe1Or5sXm7&#10;Wdy8LEnqbr+9EQo9DjPzG2a16W0jbuRD7VjBeJSBIC6crrlS8H36fFmACBFZY+OYFPxSgM168LTC&#10;XLuOD3Q7xkokCIccFZgY21zKUBiyGEauJU5e6bzFmKSvpPbYJbht5CTL5tJizWnBYEvvhorr8ccq&#10;cB9FNx2f29I3r1/bS7m/lGY2Uep52G+XICL18T/8195pBdPsbQa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dHSxQAAAN0AAAAPAAAAAAAAAAAAAAAAAJgCAABkcnMv&#10;ZG93bnJldi54bWxQSwUGAAAAAAQABAD1AAAAigMAAAAA&#10;" path="m35174,l140692,r70349,35173l243740,132896r-13652,70689l136278,179232,58894,202468,31738,149401,,70346,35174,xe" fillcolor="#b4b4b4" strokeweight="0">
                  <v:stroke miterlimit="1" joinstyle="miter"/>
                  <v:path arrowok="t" textboxrect="0,0,243740,203585"/>
                </v:shape>
                <v:rect id="Rectangle 3075" o:spid="_x0000_s1104" style="position:absolute;left:12802;top:15334;width:1029;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8x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MTHAAAA3QAAAA8AAAAAAAAAAAAAAAAAmAIAAGRy&#10;cy9kb3ducmV2LnhtbFBLBQYAAAAABAAEAPUAAACMAwAAAAA=&#10;" filled="f" stroked="f">
                  <v:textbox inset="0,0,0,0">
                    <w:txbxContent>
                      <w:p w14:paraId="5798B1EE" w14:textId="77777777" w:rsidR="006E2FA2" w:rsidRDefault="006E2FA2">
                        <w:pPr>
                          <w:spacing w:after="160" w:line="259" w:lineRule="auto"/>
                          <w:ind w:left="0" w:firstLine="0"/>
                          <w:jc w:val="left"/>
                        </w:pPr>
                        <w:r>
                          <w:rPr>
                            <w:b/>
                            <w:w w:val="130"/>
                            <w:sz w:val="17"/>
                          </w:rPr>
                          <w:t>A</w:t>
                        </w:r>
                      </w:p>
                    </w:txbxContent>
                  </v:textbox>
                </v:rect>
                <v:rect id="Rectangle 3076" o:spid="_x0000_s1105" style="position:absolute;left:5724;top:17412;width:1029;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is8cA&#10;AADdAAAADwAAAGRycy9kb3ducmV2LnhtbESPQWvCQBSE74L/YXmF3nTTC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YrPHAAAA3QAAAA8AAAAAAAAAAAAAAAAAmAIAAGRy&#10;cy9kb3ducmV2LnhtbFBLBQYAAAAABAAEAPUAAACMAwAAAAA=&#10;" filled="f" stroked="f">
                  <v:textbox inset="0,0,0,0">
                    <w:txbxContent>
                      <w:p w14:paraId="44249780" w14:textId="77777777" w:rsidR="006E2FA2" w:rsidRDefault="006E2FA2">
                        <w:pPr>
                          <w:spacing w:after="160" w:line="259" w:lineRule="auto"/>
                          <w:ind w:left="0" w:firstLine="0"/>
                          <w:jc w:val="left"/>
                        </w:pPr>
                        <w:r>
                          <w:rPr>
                            <w:b/>
                            <w:w w:val="130"/>
                            <w:sz w:val="17"/>
                          </w:rPr>
                          <w:t>A</w:t>
                        </w:r>
                      </w:p>
                    </w:txbxContent>
                  </v:textbox>
                </v:rect>
                <v:rect id="Rectangle 3077" o:spid="_x0000_s1106" style="position:absolute;left:6497;top:18042;width:50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14:paraId="65198727" w14:textId="77777777" w:rsidR="006E2FA2" w:rsidRDefault="006E2FA2">
                        <w:pPr>
                          <w:spacing w:after="160" w:line="259" w:lineRule="auto"/>
                          <w:ind w:left="0" w:firstLine="0"/>
                          <w:jc w:val="left"/>
                        </w:pPr>
                        <w:r>
                          <w:rPr>
                            <w:b/>
                            <w:w w:val="108"/>
                            <w:sz w:val="11"/>
                          </w:rPr>
                          <w:t>1</w:t>
                        </w:r>
                      </w:p>
                    </w:txbxContent>
                  </v:textbox>
                </v:rect>
                <v:rect id="Rectangle 3078" o:spid="_x0000_s1107" style="position:absolute;left:1422;top:9239;width:1029;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TWsIA&#10;AADdAAAADwAAAGRycy9kb3ducmV2LnhtbERPy4rCMBTdC/5DuII7TR3B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lNawgAAAN0AAAAPAAAAAAAAAAAAAAAAAJgCAABkcnMvZG93&#10;bnJldi54bWxQSwUGAAAAAAQABAD1AAAAhwMAAAAA&#10;" filled="f" stroked="f">
                  <v:textbox inset="0,0,0,0">
                    <w:txbxContent>
                      <w:p w14:paraId="2E4995BD" w14:textId="77777777" w:rsidR="006E2FA2" w:rsidRDefault="006E2FA2">
                        <w:pPr>
                          <w:spacing w:after="160" w:line="259" w:lineRule="auto"/>
                          <w:ind w:left="0" w:firstLine="0"/>
                          <w:jc w:val="left"/>
                        </w:pPr>
                        <w:r>
                          <w:rPr>
                            <w:b/>
                            <w:w w:val="130"/>
                            <w:sz w:val="17"/>
                          </w:rPr>
                          <w:t>A</w:t>
                        </w:r>
                      </w:p>
                    </w:txbxContent>
                  </v:textbox>
                </v:rect>
                <v:rect id="Rectangle 3079" o:spid="_x0000_s1108" style="position:absolute;left:2195;top:9869;width:50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2wcYA&#10;AADdAAAADwAAAGRycy9kb3ducmV2LnhtbESPT2vCQBTE70K/w/IK3nTTC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b2wcYAAADdAAAADwAAAAAAAAAAAAAAAACYAgAAZHJz&#10;L2Rvd25yZXYueG1sUEsFBgAAAAAEAAQA9QAAAIsDAAAAAA==&#10;" filled="f" stroked="f">
                  <v:textbox inset="0,0,0,0">
                    <w:txbxContent>
                      <w:p w14:paraId="69E2CA80" w14:textId="77777777" w:rsidR="006E2FA2" w:rsidRDefault="006E2FA2">
                        <w:pPr>
                          <w:spacing w:after="160" w:line="259" w:lineRule="auto"/>
                          <w:ind w:left="0" w:firstLine="0"/>
                          <w:jc w:val="left"/>
                        </w:pPr>
                        <w:r>
                          <w:rPr>
                            <w:b/>
                            <w:w w:val="108"/>
                            <w:sz w:val="11"/>
                          </w:rPr>
                          <w:t>2</w:t>
                        </w:r>
                      </w:p>
                    </w:txbxContent>
                  </v:textbox>
                </v:rect>
                <v:rect id="Rectangle 3080" o:spid="_x0000_s1109" style="position:absolute;left:1063;top:4518;width:1028;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ve8MA&#10;AADdAAAADwAAAGRycy9kb3ducmV2LnhtbERPz2vCMBS+D/wfwht4m+k2kF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ve8MAAADdAAAADwAAAAAAAAAAAAAAAACYAgAAZHJzL2Rv&#10;d25yZXYueG1sUEsFBgAAAAAEAAQA9QAAAIgDAAAAAA==&#10;" filled="f" stroked="f">
                  <v:textbox inset="0,0,0,0">
                    <w:txbxContent>
                      <w:p w14:paraId="0152C3EF" w14:textId="77777777" w:rsidR="006E2FA2" w:rsidRDefault="006E2FA2">
                        <w:pPr>
                          <w:spacing w:after="160" w:line="259" w:lineRule="auto"/>
                          <w:ind w:left="0" w:firstLine="0"/>
                          <w:jc w:val="left"/>
                        </w:pPr>
                        <w:r>
                          <w:rPr>
                            <w:b/>
                            <w:w w:val="130"/>
                            <w:sz w:val="17"/>
                          </w:rPr>
                          <w:t>A</w:t>
                        </w:r>
                      </w:p>
                    </w:txbxContent>
                  </v:textbox>
                </v:rect>
                <v:rect id="Rectangle 3081" o:spid="_x0000_s1110" style="position:absolute;left:1835;top:5147;width:502;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K4MYA&#10;AADdAAAADwAAAGRycy9kb3ducmV2LnhtbESPQWvCQBSE7wX/w/IKvTUbK5Q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WK4MYAAADdAAAADwAAAAAAAAAAAAAAAACYAgAAZHJz&#10;L2Rvd25yZXYueG1sUEsFBgAAAAAEAAQA9QAAAIsDAAAAAA==&#10;" filled="f" stroked="f">
                  <v:textbox inset="0,0,0,0">
                    <w:txbxContent>
                      <w:p w14:paraId="4FE0AF0B" w14:textId="77777777" w:rsidR="006E2FA2" w:rsidRDefault="006E2FA2">
                        <w:pPr>
                          <w:spacing w:after="160" w:line="259" w:lineRule="auto"/>
                          <w:ind w:left="0" w:firstLine="0"/>
                          <w:jc w:val="left"/>
                        </w:pPr>
                        <w:r>
                          <w:rPr>
                            <w:b/>
                            <w:w w:val="108"/>
                            <w:sz w:val="11"/>
                          </w:rPr>
                          <w:t>3</w:t>
                        </w:r>
                      </w:p>
                    </w:txbxContent>
                  </v:textbox>
                </v:rect>
                <v:rect id="Rectangle 3082" o:spid="_x0000_s1111" style="position:absolute;left:12490;top:9272;width:1029;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Ul8YA&#10;AADdAAAADwAAAGRycy9kb3ducmV2LnhtbESPQWvCQBSE7wX/w/KE3uqmEUq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cUl8YAAADdAAAADwAAAAAAAAAAAAAAAACYAgAAZHJz&#10;L2Rvd25yZXYueG1sUEsFBgAAAAAEAAQA9QAAAIsDAAAAAA==&#10;" filled="f" stroked="f">
                  <v:textbox inset="0,0,0,0">
                    <w:txbxContent>
                      <w:p w14:paraId="3F8E516C" w14:textId="77777777" w:rsidR="006E2FA2" w:rsidRDefault="006E2FA2">
                        <w:pPr>
                          <w:spacing w:after="160" w:line="259" w:lineRule="auto"/>
                          <w:ind w:left="0" w:firstLine="0"/>
                          <w:jc w:val="left"/>
                        </w:pPr>
                        <w:r>
                          <w:rPr>
                            <w:b/>
                            <w:w w:val="130"/>
                            <w:sz w:val="17"/>
                          </w:rPr>
                          <w:t>A</w:t>
                        </w:r>
                      </w:p>
                    </w:txbxContent>
                  </v:textbox>
                </v:rect>
                <v:rect id="Rectangle 3083" o:spid="_x0000_s1112" style="position:absolute;left:13263;top:9902;width:50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xDMUA&#10;AADdAAAADwAAAGRycy9kb3ducmV2LnhtbESPT4vCMBTE78J+h/AWvGmqwl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7EMxQAAAN0AAAAPAAAAAAAAAAAAAAAAAJgCAABkcnMv&#10;ZG93bnJldi54bWxQSwUGAAAAAAQABAD1AAAAigMAAAAA&#10;" filled="f" stroked="f">
                  <v:textbox inset="0,0,0,0">
                    <w:txbxContent>
                      <w:p w14:paraId="2D53F35E" w14:textId="77777777" w:rsidR="006E2FA2" w:rsidRDefault="006E2FA2">
                        <w:pPr>
                          <w:spacing w:after="160" w:line="259" w:lineRule="auto"/>
                          <w:ind w:left="0" w:firstLine="0"/>
                          <w:jc w:val="left"/>
                        </w:pPr>
                        <w:r>
                          <w:rPr>
                            <w:b/>
                            <w:w w:val="108"/>
                            <w:sz w:val="11"/>
                          </w:rPr>
                          <w:t>4</w:t>
                        </w:r>
                      </w:p>
                    </w:txbxContent>
                  </v:textbox>
                </v:rect>
                <v:rect id="Rectangle 3084" o:spid="_x0000_s1113" style="position:absolute;left:11909;top:3024;width:1029;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peMcA&#10;AADdAAAADwAAAGRycy9kb3ducmV2LnhtbESPT2vCQBTE7wW/w/KE3uqmVkq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yKXjHAAAA3QAAAA8AAAAAAAAAAAAAAAAAmAIAAGRy&#10;cy9kb3ducmV2LnhtbFBLBQYAAAAABAAEAPUAAACMAwAAAAA=&#10;" filled="f" stroked="f">
                  <v:textbox inset="0,0,0,0">
                    <w:txbxContent>
                      <w:p w14:paraId="4E28C339" w14:textId="77777777" w:rsidR="006E2FA2" w:rsidRDefault="006E2FA2">
                        <w:pPr>
                          <w:spacing w:after="160" w:line="259" w:lineRule="auto"/>
                          <w:ind w:left="0" w:firstLine="0"/>
                          <w:jc w:val="left"/>
                        </w:pPr>
                        <w:r>
                          <w:rPr>
                            <w:b/>
                            <w:w w:val="130"/>
                            <w:sz w:val="17"/>
                          </w:rPr>
                          <w:t>A</w:t>
                        </w:r>
                      </w:p>
                    </w:txbxContent>
                  </v:textbox>
                </v:rect>
                <v:rect id="Rectangle 3085" o:spid="_x0000_s1114" style="position:absolute;left:12682;top:3654;width:50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48cA&#10;AADdAAAADwAAAGRycy9kb3ducmV2LnhtbESPT2vCQBTE7wW/w/KE3uqmFku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OPHAAAA3QAAAA8AAAAAAAAAAAAAAAAAmAIAAGRy&#10;cy9kb3ducmV2LnhtbFBLBQYAAAAABAAEAPUAAACMAwAAAAA=&#10;" filled="f" stroked="f">
                  <v:textbox inset="0,0,0,0">
                    <w:txbxContent>
                      <w:p w14:paraId="150A1541" w14:textId="77777777" w:rsidR="006E2FA2" w:rsidRDefault="006E2FA2">
                        <w:pPr>
                          <w:spacing w:after="160" w:line="259" w:lineRule="auto"/>
                          <w:ind w:left="0" w:firstLine="0"/>
                          <w:jc w:val="left"/>
                        </w:pPr>
                        <w:r>
                          <w:rPr>
                            <w:b/>
                            <w:w w:val="108"/>
                            <w:sz w:val="11"/>
                          </w:rPr>
                          <w:t>5</w:t>
                        </w:r>
                      </w:p>
                    </w:txbxContent>
                  </v:textbox>
                </v:rect>
                <v:rect id="Rectangle 3086" o:spid="_x0000_s1115" style="position:absolute;left:3833;top:2539;width:1029;height:2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SlMUA&#10;AADdAAAADwAAAGRycy9kb3ducmV2LnhtbESPT4vCMBTE78J+h/AWvGmqgt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BKUxQAAAN0AAAAPAAAAAAAAAAAAAAAAAJgCAABkcnMv&#10;ZG93bnJldi54bWxQSwUGAAAAAAQABAD1AAAAigMAAAAA&#10;" filled="f" stroked="f">
                  <v:textbox inset="0,0,0,0">
                    <w:txbxContent>
                      <w:p w14:paraId="6982815A" w14:textId="77777777" w:rsidR="006E2FA2" w:rsidRDefault="006E2FA2">
                        <w:pPr>
                          <w:spacing w:after="160" w:line="259" w:lineRule="auto"/>
                          <w:ind w:left="0" w:firstLine="0"/>
                          <w:jc w:val="left"/>
                        </w:pPr>
                        <w:r>
                          <w:rPr>
                            <w:b/>
                            <w:w w:val="136"/>
                            <w:sz w:val="17"/>
                          </w:rPr>
                          <w:t>B</w:t>
                        </w:r>
                      </w:p>
                    </w:txbxContent>
                  </v:textbox>
                </v:rect>
                <v:rect id="Rectangle 3087" o:spid="_x0000_s1116" style="position:absolute;left:3648;top:13994;width:987;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14:paraId="4ED141EB" w14:textId="77777777" w:rsidR="006E2FA2" w:rsidRDefault="006E2FA2">
                        <w:pPr>
                          <w:spacing w:after="160" w:line="259" w:lineRule="auto"/>
                          <w:ind w:left="0" w:firstLine="0"/>
                          <w:jc w:val="left"/>
                        </w:pPr>
                        <w:r>
                          <w:rPr>
                            <w:b/>
                            <w:w w:val="131"/>
                            <w:sz w:val="17"/>
                          </w:rPr>
                          <w:t>C</w:t>
                        </w:r>
                      </w:p>
                    </w:txbxContent>
                  </v:textbox>
                </v:rect>
                <v:rect id="Rectangle 3088" o:spid="_x0000_s1117" style="position:absolute;left:4654;top:6946;width:1114;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14:paraId="00033522" w14:textId="77777777" w:rsidR="006E2FA2" w:rsidRDefault="006E2FA2">
                        <w:pPr>
                          <w:spacing w:after="160" w:line="259" w:lineRule="auto"/>
                          <w:ind w:left="0" w:firstLine="0"/>
                          <w:jc w:val="left"/>
                        </w:pPr>
                        <w:r>
                          <w:rPr>
                            <w:b/>
                            <w:w w:val="130"/>
                            <w:sz w:val="17"/>
                          </w:rPr>
                          <w:t>D</w:t>
                        </w:r>
                      </w:p>
                    </w:txbxContent>
                  </v:textbox>
                </v:rect>
                <v:rect id="Rectangle 3089" o:spid="_x0000_s1118" style="position:absolute;left:11442;top:5134;width:901;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14:paraId="003CF4C3" w14:textId="77777777" w:rsidR="006E2FA2" w:rsidRDefault="006E2FA2">
                        <w:pPr>
                          <w:spacing w:after="160" w:line="259" w:lineRule="auto"/>
                          <w:ind w:left="0" w:firstLine="0"/>
                          <w:jc w:val="left"/>
                        </w:pPr>
                        <w:r>
                          <w:rPr>
                            <w:b/>
                            <w:w w:val="131"/>
                            <w:sz w:val="17"/>
                          </w:rPr>
                          <w:t>E</w:t>
                        </w:r>
                      </w:p>
                    </w:txbxContent>
                  </v:textbox>
                </v:rect>
                <v:rect id="Rectangle 3090" o:spid="_x0000_s1119" style="position:absolute;left:12099;top:7354;width:901;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5psMA&#10;AADdAAAADwAAAGRycy9kb3ducmV2LnhtbERPz2vCMBS+D/wfwht4m+k2EFuNIm6jPW4qqLdH82yL&#10;yUtpMlv965fDwOPH93uxGqwRV+p841jB6yQBQVw63XClYL/7epmB8AFZo3FMCm7kYbUcPS0w067n&#10;H7puQyViCPsMFdQhtJmUvqzJop+4ljhyZ9dZDBF2ldQd9jHcGvmWJFNpseHYUGNLm5rKy/bXKshn&#10;7fpYuHtfmc9Tfvg+pB+7N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C5psMAAADdAAAADwAAAAAAAAAAAAAAAACYAgAAZHJzL2Rv&#10;d25yZXYueG1sUEsFBgAAAAAEAAQA9QAAAIgDAAAAAA==&#10;" filled="f" stroked="f">
                  <v:textbox inset="0,0,0,0">
                    <w:txbxContent>
                      <w:p w14:paraId="6EBE70A3" w14:textId="77777777" w:rsidR="006E2FA2" w:rsidRDefault="006E2FA2">
                        <w:pPr>
                          <w:spacing w:after="160" w:line="259" w:lineRule="auto"/>
                          <w:ind w:left="0" w:firstLine="0"/>
                          <w:jc w:val="left"/>
                        </w:pPr>
                        <w:r>
                          <w:rPr>
                            <w:b/>
                            <w:w w:val="131"/>
                            <w:sz w:val="17"/>
                          </w:rPr>
                          <w:t>E</w:t>
                        </w:r>
                      </w:p>
                    </w:txbxContent>
                  </v:textbox>
                </v:rect>
                <v:rect id="Rectangle 3091" o:spid="_x0000_s1120" style="position:absolute;left:12777;top:7984;width:50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cPcYA&#10;AADdAAAADwAAAGRycy9kb3ducmV2LnhtbESPQWvCQBSE7wX/w/IKvTUbKxQ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wcPcYAAADdAAAADwAAAAAAAAAAAAAAAACYAgAAZHJz&#10;L2Rvd25yZXYueG1sUEsFBgAAAAAEAAQA9QAAAIsDAAAAAA==&#10;" filled="f" stroked="f">
                  <v:textbox inset="0,0,0,0">
                    <w:txbxContent>
                      <w:p w14:paraId="1D3F9B7D" w14:textId="77777777" w:rsidR="006E2FA2" w:rsidRDefault="006E2FA2">
                        <w:pPr>
                          <w:spacing w:after="160" w:line="259" w:lineRule="auto"/>
                          <w:ind w:left="0" w:firstLine="0"/>
                          <w:jc w:val="left"/>
                        </w:pPr>
                        <w:r>
                          <w:rPr>
                            <w:b/>
                            <w:w w:val="108"/>
                            <w:sz w:val="11"/>
                          </w:rPr>
                          <w:t>1</w:t>
                        </w:r>
                      </w:p>
                    </w:txbxContent>
                  </v:textbox>
                </v:rect>
                <v:shape id="Shape 3092" o:spid="_x0000_s1121" style="position:absolute;left:227;top:20729;width:2866;height:878;visibility:visible;mso-wrap-style:square;v-text-anchor:top" coordsize="286690,8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znsQA&#10;AADdAAAADwAAAGRycy9kb3ducmV2LnhtbESPQWsCMRSE70L/Q3gFb5qtititUYqtIOJF68XbY/Oa&#10;bHfzsmxSXf+9EQSPw8x8w8yXnavFmdpQelbwNsxAEBdel2wUHH/WgxmIEJE11p5JwZUCLBcvvTnm&#10;2l94T+dDNCJBOOSowMbY5FKGwpLDMPQNcfJ+feswJtkaqVu8JLir5SjLptJhyWnBYkMrS0V1+HeJ&#10;UhXme2JPld8dzV912k6ar5VXqv/afX6AiNTFZ/jR3mgF4+x9BP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tM57EAAAA3QAAAA8AAAAAAAAAAAAAAAAAmAIAAGRycy9k&#10;b3ducmV2LnhtbFBLBQYAAAAABAAEAPUAAACJAwAAAAA=&#10;" path="m98959,1288v10389,1772,20216,6098,28732,11972c135077,18307,141654,24181,147717,30178v585,581,1170,1165,1732,1733c156304,38541,162503,45100,168619,50579v6098,5495,12126,9892,18532,12556c193592,66139,200578,67580,207467,67959v6885,395,13669,-273,19921,-1561c236027,64595,243774,61504,250558,58224v6767,-3284,12570,-6771,17411,-9756c273262,45171,277400,42423,280407,40722v3003,-1720,4911,-2405,5597,-1750c286690,39622,286122,41596,284254,44657v-1855,3055,-5016,7192,-9637,11967c270392,61003,264913,65949,257905,70759v-7004,4810,-15542,9480,-25830,12847c224557,86064,216107,87660,207071,87726v-9017,70,-18601,-1389,-28098,-5047c169907,78867,161716,73489,154242,67360,146789,61227,140059,54342,133670,47796v-549,-550,-1099,-1100,-1649,-1631c126301,40585,120805,35485,115103,31515,108543,27000,101826,23601,95217,22344,89876,21179,84037,21315,78145,21899v-8279,876,-16091,2885,-23152,5549c47918,30126,41596,33476,36083,37064,30178,40928,25179,45100,21024,49071v-4176,3965,-7522,7707,-10239,10868c8089,63100,6010,65659,4397,67343,2783,69027,1649,69814,945,69506,242,69216,,67804,343,65400,690,62995,1613,59596,3385,55424,5153,51234,7764,46287,11523,40963,15287,35639,20215,29954,26533,24493,32407,19442,39451,14632,47642,10631,55819,6648,65144,3469,75309,1754,82507,484,90473,,98959,1288xe" fillcolor="#969696" stroked="f" strokeweight="0">
                  <v:stroke miterlimit="1" joinstyle="miter"/>
                  <v:path arrowok="t" textboxrect="0,0,286690,87796"/>
                </v:shape>
                <v:shape id="Shape 3093" o:spid="_x0000_s1122" style="position:absolute;left:2807;top:23197;width:2866;height:878;visibility:visible;mso-wrap-style:square;v-text-anchor:top" coordsize="286672,8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CtMcA&#10;AADdAAAADwAAAGRycy9kb3ducmV2LnhtbESPT2vCQBTE7wW/w/KEXopuVFpsdCMiFFuoB/8cPL5m&#10;n9mQ7NuYXWP67buFQo/DzPyGWa56W4uOWl86VjAZJyCIc6dLLhScjm+jOQgfkDXWjknBN3lYZYOH&#10;Jaba3XlP3SEUIkLYp6jAhNCkUvrckEU/dg1x9C6utRiibAupW7xHuK3lNElepMWS44LBhjaG8upw&#10;swr66/O5On3sd1R8PU0Ndzlty0+lHof9egEiUB/+w3/td61glrzO4P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fwrTHAAAA3QAAAA8AAAAAAAAAAAAAAAAAmAIAAGRy&#10;cy9kb3ducmV2LnhtbFBLBQYAAAAABAAEAPUAAACMAwAAAAA=&#10;" path="m98959,1288v10389,1772,20194,6098,28714,11972c135060,18307,141637,24181,147717,30178v581,581,1165,1165,1733,1732c156304,38540,162486,45100,168601,50578v6112,5496,12140,9893,18545,12557c193587,66138,200578,67580,207463,67958v6889,396,13656,-272,19925,-1560c236024,64595,243753,61504,250537,58220v6784,-3280,12592,-6767,17432,-9752c273259,45170,277382,42422,280385,40721v3025,-1719,4916,-2405,5601,-1750c286672,39622,286105,41596,284250,44656v-1856,3056,-5012,7193,-9633,11968c270392,61002,264914,65949,257888,70758v-7008,4810,-15542,9480,-25813,12848c224553,86059,216085,87659,207072,87725v-9018,70,-18620,-1389,-28117,-5047c169890,78866,161694,73489,154242,67360,146790,61226,140054,54342,133666,47796v-567,-550,-1117,-1100,-1666,-1632c126284,40585,120802,35485,115103,31514,108539,26999,101808,23596,95213,22343,89871,21178,84015,21314,78141,21899v-8274,875,-16092,2884,-23166,5544c47915,30125,41579,33475,36083,37063,30156,40928,25175,45100,21003,49066v-4155,3970,-7505,7711,-10218,10873c8072,63100,5993,65659,4397,67342,2783,69022,1631,69814,928,69506,224,69211,,67804,343,65399,668,62995,1596,59596,3363,55423,5135,51233,7747,46287,11524,40963,15283,35639,20216,29936,26516,24493,32390,19441,39451,14632,47624,10630,55815,6648,65123,3469,75292,1754,82489,483,90474,,98959,1288xe" fillcolor="#969696" stroked="f" strokeweight="0">
                  <v:stroke miterlimit="1" joinstyle="miter"/>
                  <v:path arrowok="t" textboxrect="0,0,286672,87795"/>
                </v:shape>
                <v:shape id="Shape 3094" o:spid="_x0000_s1123" style="position:absolute;left:6594;top:20823;width:2866;height:878;visibility:visible;mso-wrap-style:square;v-text-anchor:top" coordsize="286690,87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gOccUA&#10;AADdAAAADwAAAGRycy9kb3ducmV2LnhtbESPT2sCMRTE7wW/Q3gFbzVbXYrdGkW0gpRe/HPx9tg8&#10;k3U3L8sm1fXbm0Khx2FmfsPMFr1rxJW6UHlW8DrKQBCXXldsFBwPm5cpiBCRNTaeScGdAizmg6cZ&#10;FtrfeEfXfTQiQTgUqMDG2BZShtKSwzDyLXHyzr5zGJPsjNQd3hLcNXKcZW/SYcVpwWJLK0tlvf9x&#10;iVKX5jO3p9p/H82lPn3l7XrllRo+98sPEJH6+B/+a2+1gkn2nsPvm/Q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A5xxQAAAN0AAAAPAAAAAAAAAAAAAAAAAJgCAABkcnMv&#10;ZG93bnJldi54bWxQSwUGAAAAAAQABAD1AAAAigMAAAAA&#10;" path="m98959,1288v10389,1768,20211,6094,28732,11968c135073,18308,141650,24181,147713,30174v585,585,1169,1152,1737,1737c156299,38536,162503,45101,168597,50579v6116,5478,12144,9875,18549,12552c193587,66139,200578,67580,207463,67959v6889,378,13674,-295,19921,-1583c236023,64591,243770,61500,250537,58220v6783,-3298,12587,-6766,17432,-9756c273258,45167,277395,42419,280403,40704v3007,-1719,4911,-2405,5597,-1737c286690,39622,286123,41597,284250,44634v-1856,3056,-5017,7216,-9633,11990c270392,61003,264914,65932,257905,70741v-7008,4806,-15542,9498,-25830,12848c224553,86059,216102,87638,207067,87708v-9013,88,-18597,-1371,-28094,-5047c169903,78845,161712,73489,154242,67356,146785,61209,140054,54320,133666,47778v-550,-532,-1099,-1082,-1649,-1613c126297,40563,120802,35481,115099,31515,108539,26995,101826,23597,95213,22344,89871,21174,84032,21310,78141,21895v-8279,875,-16092,2889,-23148,5549c47914,30121,41596,33454,36083,37059,30174,40924,25175,45101,21020,49049v-4172,3966,-7522,7729,-10235,10890c8090,63096,6010,65655,4397,67339,2779,69023,1649,69814,945,69502,238,69194,,67804,343,65400,686,62995,1613,59592,3381,55402,5153,51229,7760,46266,11523,40959,15283,35635,20211,29932,26534,24489,32390,19442,39446,14615,47642,10631,55815,6630,65140,3469,75310,1732,82502,462,90474,,98959,1288xe" fillcolor="#969696" stroked="f" strokeweight="0">
                  <v:stroke miterlimit="1" joinstyle="miter"/>
                  <v:path arrowok="t" textboxrect="0,0,286690,87796"/>
                </v:shape>
                <v:shape id="Shape 3095" o:spid="_x0000_s1124" style="position:absolute;left:13617;top:21617;width:2867;height:878;visibility:visible;mso-wrap-style:square;v-text-anchor:top" coordsize="286690,87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LXMcA&#10;AADdAAAADwAAAGRycy9kb3ducmV2LnhtbESP0WrCQBRE3wv+w3ILfRGzSW2Lpq4ShIIiPtT6ATfZ&#10;2yQ0ezfJbmP8e1co9HGYmTPMajOaRgzUu9qygiSKQRAXVtdcKjh/fcwWIJxH1thYJgVXcrBZTx5W&#10;mGp74U8aTr4UAcIuRQWV920qpSsqMugi2xIH79v2Bn2QfSl1j5cAN418juM3abDmsFBhS9uKip/T&#10;r1FAh2xqXhblXCfTrnP7etnk+VGpp8cxewfhafT/4b/2TiuYx8tXuL8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C1zHAAAA3QAAAA8AAAAAAAAAAAAAAAAAmAIAAGRy&#10;cy9kb3ducmV2LnhtbFBLBQYAAAAABAAEAPUAAACMAwAAAAA=&#10;" path="m98955,1288v10411,1768,20215,6094,28736,11968c135073,18307,141650,24181,147713,30173v585,586,1169,1152,1754,1737c156300,38536,162503,45100,168615,50578v6098,5496,12126,9893,18531,12553c193587,66138,200578,67580,207463,67958v6889,396,13669,-277,19921,-1565c236023,64591,243770,61499,250554,58220v6766,-3280,12588,-6767,17415,-9756c273258,45166,277395,42418,280403,40717v3007,-1715,4911,-2401,5597,-1750c286690,39618,286123,41596,284268,44652v-1874,3055,-5035,7197,-9651,11972c270409,61002,264914,65949,257905,70758v-7008,4806,-15542,9480,-25830,12843c224570,86059,216102,87655,207085,87726v-9035,69,-18615,-1394,-28112,-5052c169903,78862,161712,73489,154260,67356,146785,61227,140072,54320,133666,47796v-550,-550,-1099,-1100,-1649,-1632c126297,40580,120819,35480,115117,31514,108539,26995,101826,23596,95231,22344,89871,21174,84032,21310,78158,21895v-8296,875,-16109,2884,-23169,5548c47915,30121,41596,33454,36101,37059,30174,40923,25175,45100,21020,49066v-4172,3966,-7522,7712,-10218,10873c8086,63095,6010,65654,4397,67339,2796,69022,1649,69814,941,69501,238,69211,,67804,343,65399,686,62995,1613,59592,3381,55419,5149,51229,7760,46283,11524,40959,15283,35634,20211,29932,26534,24489,32407,19441,39446,14632,47642,10630,55815,6643,65140,3469,75305,1750,82502,479,90491,,98955,1288xe" fillcolor="#969696" stroked="f" strokeweight="0">
                  <v:stroke miterlimit="1" joinstyle="miter"/>
                  <v:path arrowok="t" textboxrect="0,0,286690,87795"/>
                </v:shape>
                <v:shape id="Shape 3096" o:spid="_x0000_s1125" style="position:absolute;left:10356;top:23091;width:2867;height:878;visibility:visible;mso-wrap-style:square;v-text-anchor:top" coordsize="286690,87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nDcQA&#10;AADdAAAADwAAAGRycy9kb3ducmV2LnhtbESPS4vCMBSF98L8h3AFNzKmPihOxyiOILi1LcLsLs21&#10;LTY3nSaj9d8bQXB5OI+Ps9r0phFX6lxtWcF0EoEgLqyuuVSQZ/vPJQjnkTU2lknBnRxs1h+DFSba&#10;3vhI19SXIoywS1BB5X2bSOmKigy6iW2Jg3e2nUEfZFdK3eEtjJtGzqIolgZrDoQKW9pVVFzSfxO4&#10;fhaf71l6+lvWefo7xmO+kD9KjYb99huEp96/w6/2QSuYR18xPN+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pw3EAAAA3QAAAA8AAAAAAAAAAAAAAAAAmAIAAGRycy9k&#10;b3ducmV2LnhtbFBLBQYAAAAABAAEAPUAAACJAwAAAAA=&#10;" path="m98959,1288v10407,1768,20211,6098,28732,11972c135073,18307,141655,24181,147731,30174v584,567,1151,1152,1736,1719c156317,38541,162503,45100,168615,50578v6115,5479,12143,9876,18549,12553c193605,66139,200578,67563,207463,67959v6889,378,13674,-291,19925,-1579c236024,64595,243770,61482,250554,58203v6767,-3281,12588,-6750,17415,-9752c273258,45153,277400,42423,280403,40704v3025,-1720,4911,-2405,5601,-1754c286690,39622,286123,41579,284267,44634v-1873,3061,-5029,7198,-9650,11973c270409,60985,264913,65932,257905,70741v-7008,4810,-15542,9480,-25830,12848c224570,86059,216102,87642,207085,87708v-9031,70,-18615,-1371,-28112,-5047c169903,78849,161712,73471,154260,67343,146803,61209,140072,54325,133666,47778v-550,-550,-1099,-1082,-1649,-1631c126297,40567,120819,35481,115117,31515,108557,27000,101826,23579,95231,22344,89871,21179,84032,21315,78159,21882v-8280,893,-16092,2884,-23166,5562c47914,30108,41596,33454,36101,37046,30174,40911,25193,45083,21020,49049v-4172,3969,-7505,7729,-10218,10872c8090,63083,6010,65659,4397,67325,2801,69005,1649,69814,945,69506,237,69194,,67787,343,65400,686,62995,1613,59579,3381,55406,5153,51229,7760,46270,11523,40946,15300,35621,20211,29937,26534,24489,32407,19424,39464,14615,47642,10631,55833,6630,65140,3452,75309,1736,82502,466,90491,,98959,1288xe" fillcolor="#969696" stroked="f" strokeweight="0">
                  <v:stroke miterlimit="1" joinstyle="miter"/>
                  <v:path arrowok="t" textboxrect="0,0,286690,87778"/>
                </v:shape>
                <v:shape id="Shape 3097" o:spid="_x0000_s1126" style="position:absolute;left:6425;top:22400;width:840;height:1085;visibility:visible;mso-wrap-style:square;v-text-anchor:top" coordsize="84015,10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j6gMQA&#10;AADdAAAADwAAAGRycy9kb3ducmV2LnhtbESPQWvCQBSE7wX/w/IEb3VjC7aJrqKFgj022vsj+8wu&#10;Zt+G7GoSf71bKPQ4zMw3zHo7uEbcqAvWs4LFPANBXHltuVZwOn4+v4MIEVlj45kUjBRgu5k8rbHQ&#10;vudvupWxFgnCoUAFJsa2kDJUhhyGuW+Jk3f2ncOYZFdL3WGf4K6RL1m2lA4tpwWDLX0Yqi7l1Sk4&#10;5Pflj7X513GfD1fUZiz7+6jUbDrsViAiDfE//Nc+aAWvWf4Gv2/SE5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oDEAAAA3QAAAA8AAAAAAAAAAAAAAAAAmAIAAGRycy9k&#10;b3ducmV2LnhtbFBLBQYAAAAABAAEAPUAAACJAwAAAAA=&#10;" path="m83944,r71,108579l41988,108579c2920,108579,,108526,444,107993,1460,106776,11110,98343,20383,90579,37732,76048,44410,70003,51177,62704,67374,45224,76888,27874,82555,5482l83944,xe" fillcolor="#141414" stroked="f" strokeweight="0">
                  <v:stroke miterlimit="1" joinstyle="miter"/>
                  <v:path arrowok="t" textboxrect="0,0,84015,108579"/>
                </v:shape>
                <v:shape id="Shape 3098" o:spid="_x0000_s1127" style="position:absolute;left:7499;top:21842;width:1247;height:1643;visibility:visible;mso-wrap-style:square;v-text-anchor:top" coordsize="124754,164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iosQA&#10;AADdAAAADwAAAGRycy9kb3ducmV2LnhtbERP3WrCMBS+F/YO4Qx2IzNxgrjOKFMYE0Hd7B7grDlr&#10;uzYntYla395cCF5+fP/TeWdrcaLWl441DAcKBHHmTMm5hp/043kCwgdkg7Vj0nAhD/PZQ2+KiXFn&#10;/qbTPuQihrBPUEMRQpNI6bOCLPqBa4gj9+daiyHCNpemxXMMt7V8UWosLZYcGwpsaFlQVu2PVsOx&#10;2vndf/q13VTKH9a/SOnnoq/102P3/gYiUBfu4pt7ZTSM1GucG9/EJ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QYqLEAAAA3QAAAA8AAAAAAAAAAAAAAAAAmAIAAGRycy9k&#10;b3ducmV2LnhtbFBLBQYAAAAABAAEAPUAAACJAwAAAAA=&#10;" path="m189,928c,,290,172,3451,2867,48002,40960,81645,81456,106855,127348v4810,8758,13586,26859,17415,35877l124754,164377r-62380,c28059,164377,48,164254,119,164099,7400,149881,10389,139439,12328,121681v844,-7848,862,-29576,,-39846c11075,66587,9136,51577,6076,33282,4616,24612,1029,4811,189,928xe" fillcolor="#141414" stroked="f" strokeweight="0">
                  <v:stroke miterlimit="1" joinstyle="miter"/>
                  <v:path arrowok="t" textboxrect="0,0,124754,164377"/>
                </v:shape>
                <v:shape id="Shape 3099" o:spid="_x0000_s1128" style="position:absolute;left:6451;top:21705;width:2476;height:2560;visibility:visible;mso-wrap-style:square;v-text-anchor:top" coordsize="247617,2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FbsYA&#10;AADdAAAADwAAAGRycy9kb3ducmV2LnhtbESP3WrCQBSE74W+w3IK3ummEUSja+ifqCC0ptLrQ/Y0&#10;Cc2eTbOriW/vCkIvh5n5hlmmvanFmVpXWVbwNI5AEOdWV1woOH6tRzMQziNrrC2Tggs5SFcPgyUm&#10;2nZ8oHPmCxEg7BJUUHrfJFK6vCSDbmwb4uD92NagD7ItpG6xC3BTyziKptJgxWGhxIZeS8p/s5NR&#10;8HnpPg5UTTO32cXNW/4y+3v/3is1fOyfFyA89f4/fG9vtYJJNJ/D7U1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MFbsYAAADdAAAADwAAAAAAAAAAAAAAAACYAgAAZHJz&#10;L2Rvd25yZXYueG1sUEsFBgAAAAAEAAQA9QAAAIsDAAAAAA==&#10;" path="m89591,1245c92455,,95976,326,98611,2894v1790,1714,2388,3003,2612,5425c101447,10825,100898,12597,99337,14329r-1205,1324l98304,192339r74659,c214023,192339,247617,192427,247617,192515v-35,326,-10974,7967,-17876,12500c189138,231618,147594,249086,113367,253945v-10957,1565,-23030,2062,-29678,1222c69660,253395,52192,243520,32236,226053,26103,220680,11453,205894,5390,198921,2422,195536,,192669,,192546v,-101,19732,-207,43843,-207l87690,192339,87862,15960,86833,14879c85114,13059,84512,11547,84512,9023v8,-3718,2215,-6533,5079,-7778xe" fillcolor="#141414" stroked="f" strokeweight="0">
                  <v:stroke miterlimit="1" joinstyle="miter"/>
                  <v:path arrowok="t" textboxrect="0,0,247617,256007"/>
                </v:shape>
                <w10:wrap type="square"/>
              </v:group>
            </w:pict>
          </mc:Fallback>
        </mc:AlternateContent>
      </w:r>
      <w:r>
        <w:t xml:space="preserve">If a territory is completely surrounded by the territory of exactly one country, it is an </w:t>
      </w:r>
      <w:r>
        <w:rPr>
          <w:i/>
        </w:rPr>
        <w:t>enclave</w:t>
      </w:r>
      <w:r>
        <w:t xml:space="preserve">. On a contrary, an </w:t>
      </w:r>
      <w:r>
        <w:rPr>
          <w:i/>
        </w:rPr>
        <w:t xml:space="preserve">exclave </w:t>
      </w:r>
      <w:r>
        <w:t xml:space="preserve">is a part of a countries territory that is geographically separate from the main part of the territory. In some cases the exclave of one country is automatically the enclave of another country – however, if the exclave is surrounded by more than one other country, is not an exclave. Enclaves can be be nested and form a hierarchy, e.g. a </w:t>
      </w:r>
      <w:r>
        <w:rPr>
          <w:i/>
        </w:rPr>
        <w:t xml:space="preserve">second-order enclave </w:t>
      </w:r>
      <w:r>
        <w:t>is an enclave within an enclave [Tho].</w:t>
      </w:r>
    </w:p>
    <w:p w14:paraId="162988F7" w14:textId="77777777" w:rsidR="00A21FDC" w:rsidRDefault="00252176">
      <w:pPr>
        <w:spacing w:after="42"/>
        <w:ind w:left="2" w:right="231"/>
      </w:pPr>
      <w:r>
        <w:t xml:space="preserve">In the example in figure 2.2 </w:t>
      </w:r>
      <w:r>
        <w:rPr>
          <w:i/>
        </w:rPr>
        <w:t xml:space="preserve">A </w:t>
      </w:r>
      <w:r>
        <w:t xml:space="preserve">has three exclaves: </w:t>
      </w:r>
      <w:r>
        <w:rPr>
          <w:i/>
        </w:rPr>
        <w:t>A</w:t>
      </w:r>
      <w:r>
        <w:rPr>
          <w:vertAlign w:val="subscript"/>
        </w:rPr>
        <w:t>1</w:t>
      </w:r>
      <w:r>
        <w:t xml:space="preserve">, </w:t>
      </w:r>
      <w:r>
        <w:rPr>
          <w:i/>
        </w:rPr>
        <w:t>A</w:t>
      </w:r>
      <w:r>
        <w:rPr>
          <w:vertAlign w:val="superscript"/>
        </w:rPr>
        <w:footnoteReference w:id="6"/>
      </w:r>
      <w:r>
        <w:t xml:space="preserve">and </w:t>
      </w:r>
      <w:r>
        <w:rPr>
          <w:i/>
        </w:rPr>
        <w:t>A</w:t>
      </w:r>
      <w:r>
        <w:rPr>
          <w:vertAlign w:val="subscript"/>
        </w:rPr>
        <w:t>3</w:t>
      </w:r>
      <w:r>
        <w:t xml:space="preserve">. Only </w:t>
      </w:r>
      <w:r>
        <w:rPr>
          <w:i/>
        </w:rPr>
        <w:t>A</w:t>
      </w:r>
      <w:r>
        <w:rPr>
          <w:vertAlign w:val="subscript"/>
        </w:rPr>
        <w:t xml:space="preserve">3 </w:t>
      </w:r>
      <w:r>
        <w:t xml:space="preserve">is also an enclave, within </w:t>
      </w:r>
      <w:r>
        <w:rPr>
          <w:i/>
        </w:rPr>
        <w:t>B</w:t>
      </w:r>
      <w:r>
        <w:t xml:space="preserve">. </w:t>
      </w:r>
      <w:r>
        <w:rPr>
          <w:i/>
        </w:rPr>
        <w:t xml:space="preserve">E </w:t>
      </w:r>
      <w:r>
        <w:t xml:space="preserve">is an enclave of </w:t>
      </w:r>
      <w:r>
        <w:rPr>
          <w:i/>
        </w:rPr>
        <w:t>A</w:t>
      </w:r>
      <w:r>
        <w:t xml:space="preserve">. Within </w:t>
      </w:r>
      <w:r>
        <w:rPr>
          <w:i/>
        </w:rPr>
        <w:t>E</w:t>
      </w:r>
      <w:r>
        <w:t xml:space="preserve">, there are two second-order enclaves for </w:t>
      </w:r>
      <w:r>
        <w:rPr>
          <w:i/>
        </w:rPr>
        <w:t>A</w:t>
      </w:r>
      <w:r>
        <w:t>:</w:t>
      </w:r>
    </w:p>
    <w:p w14:paraId="52782221" w14:textId="77777777" w:rsidR="00A21FDC" w:rsidRDefault="00252176">
      <w:pPr>
        <w:spacing w:after="27"/>
        <w:ind w:left="2" w:right="231"/>
      </w:pPr>
      <w:r>
        <w:rPr>
          <w:i/>
        </w:rPr>
        <w:t>A</w:t>
      </w:r>
      <w:r>
        <w:rPr>
          <w:vertAlign w:val="subscript"/>
        </w:rPr>
        <w:t xml:space="preserve">4 </w:t>
      </w:r>
      <w:r>
        <w:t xml:space="preserve">and </w:t>
      </w:r>
      <w:r>
        <w:rPr>
          <w:i/>
        </w:rPr>
        <w:t>A</w:t>
      </w:r>
      <w:r>
        <w:rPr>
          <w:vertAlign w:val="subscript"/>
        </w:rPr>
        <w:t>5</w:t>
      </w:r>
      <w:r>
        <w:t xml:space="preserve">. Inside </w:t>
      </w:r>
      <w:r>
        <w:rPr>
          <w:i/>
        </w:rPr>
        <w:t>A</w:t>
      </w:r>
      <w:r>
        <w:rPr>
          <w:vertAlign w:val="subscript"/>
        </w:rPr>
        <w:t>5</w:t>
      </w:r>
      <w:r>
        <w:t xml:space="preserve">, there is </w:t>
      </w:r>
      <w:r>
        <w:rPr>
          <w:i/>
        </w:rPr>
        <w:t>E</w:t>
      </w:r>
      <w:r>
        <w:rPr>
          <w:vertAlign w:val="subscript"/>
        </w:rPr>
        <w:t>1</w:t>
      </w:r>
      <w:r>
        <w:t xml:space="preserve">, a third-order enclave from the perspective of </w:t>
      </w:r>
      <w:proofErr w:type="gramStart"/>
      <w:r>
        <w:rPr>
          <w:i/>
        </w:rPr>
        <w:t>A</w:t>
      </w:r>
      <w:proofErr w:type="gramEnd"/>
      <w:r>
        <w:rPr>
          <w:i/>
        </w:rPr>
        <w:t xml:space="preserve"> </w:t>
      </w:r>
      <w:r>
        <w:t xml:space="preserve">and a second-order enclave for </w:t>
      </w:r>
      <w:r>
        <w:rPr>
          <w:i/>
        </w:rPr>
        <w:t>E</w:t>
      </w:r>
      <w:r>
        <w:t>.</w:t>
      </w:r>
    </w:p>
    <w:p w14:paraId="65C220E1" w14:textId="77777777" w:rsidR="00A21FDC" w:rsidRDefault="00252176">
      <w:pPr>
        <w:tabs>
          <w:tab w:val="right" w:pos="8502"/>
        </w:tabs>
        <w:ind w:left="-6" w:firstLine="0"/>
        <w:jc w:val="left"/>
      </w:pPr>
      <w:r>
        <w:rPr>
          <w:i/>
        </w:rPr>
        <w:t xml:space="preserve">D </w:t>
      </w:r>
      <w:r>
        <w:t>is the only fully enclaved territory.</w:t>
      </w:r>
      <w:r>
        <w:tab/>
        <w:t xml:space="preserve">Figure 2.2: Enclaves and exclaves </w:t>
      </w:r>
      <w:r>
        <w:rPr>
          <w:sz w:val="14"/>
        </w:rPr>
        <w:t>2</w:t>
      </w:r>
    </w:p>
    <w:p w14:paraId="63745039" w14:textId="77777777" w:rsidR="00A21FDC" w:rsidRDefault="00252176">
      <w:pPr>
        <w:ind w:left="2" w:right="163"/>
      </w:pPr>
      <w:r>
        <w:t xml:space="preserve">Second-order enclaves infrequently appear in the real world, as in the example of Baarle-Nassau and Baarle-Hertog at the border between the Netherlands and </w:t>
      </w:r>
      <w:proofErr w:type="gramStart"/>
      <w:r>
        <w:t xml:space="preserve">Belgium </w:t>
      </w:r>
      <w:proofErr w:type="gramEnd"/>
      <w:r>
        <w:rPr>
          <w:vertAlign w:val="superscript"/>
        </w:rPr>
        <w:footnoteReference w:id="7"/>
      </w:r>
      <w:r>
        <w:t>. There are three countries in the world that are complete enclaves: San Marino, Vatican City and Lesotho.</w:t>
      </w:r>
    </w:p>
    <w:p w14:paraId="0036778C" w14:textId="77777777" w:rsidR="00A21FDC" w:rsidRDefault="00252176">
      <w:pPr>
        <w:pStyle w:val="Heading2"/>
        <w:tabs>
          <w:tab w:val="center" w:pos="3521"/>
        </w:tabs>
        <w:ind w:left="-13" w:firstLine="0"/>
      </w:pPr>
      <w:bookmarkStart w:id="162" w:name="_Toc129085"/>
      <w:r>
        <w:t>2.2</w:t>
      </w:r>
      <w:r>
        <w:tab/>
        <w:t>Historical Geographic Information Systems</w:t>
      </w:r>
      <w:bookmarkEnd w:id="162"/>
    </w:p>
    <w:p w14:paraId="4494EB5C" w14:textId="77777777" w:rsidR="00A21FDC" w:rsidRDefault="00252176">
      <w:pPr>
        <w:spacing w:after="352"/>
        <w:ind w:left="2" w:right="163"/>
      </w:pPr>
      <w:r>
        <w:t xml:space="preserve">A </w:t>
      </w:r>
      <w:r>
        <w:rPr>
          <w:i/>
        </w:rPr>
        <w:t xml:space="preserve">system </w:t>
      </w:r>
      <w:r>
        <w:t xml:space="preserve">is an organized structure containing </w:t>
      </w:r>
      <w:r>
        <w:rPr>
          <w:i/>
        </w:rPr>
        <w:t xml:space="preserve">elements </w:t>
      </w:r>
      <w:r>
        <w:t xml:space="preserve">that are directly or indirectly </w:t>
      </w:r>
      <w:r>
        <w:rPr>
          <w:i/>
        </w:rPr>
        <w:t xml:space="preserve">related </w:t>
      </w:r>
      <w:r>
        <w:t xml:space="preserve">to each other. At any point in the system’s existence there is an </w:t>
      </w:r>
      <w:r>
        <w:rPr>
          <w:i/>
        </w:rPr>
        <w:t xml:space="preserve">internal state </w:t>
      </w:r>
      <w:r>
        <w:t xml:space="preserve">that changes when it gets influenced by stimuli of from the outside [Bus]. An </w:t>
      </w:r>
      <w:r>
        <w:rPr>
          <w:i/>
        </w:rPr>
        <w:t xml:space="preserve">information system </w:t>
      </w:r>
      <w:r>
        <w:t xml:space="preserve">(IS) is an application that is dealing with the acquisition, management, analysis and presentation of information [Zwa]. The terms “signs”, “data”, “information” and “knowledge” are sometimes used interchangeably and there is no </w:t>
      </w:r>
      <w:r>
        <w:lastRenderedPageBreak/>
        <w:t>coherent definition for any of them. However, all describe different concepts. This explanation seen in figure 2.3 is based on the work of [Dra].</w:t>
      </w:r>
    </w:p>
    <w:p w14:paraId="2015F66D" w14:textId="77777777" w:rsidR="00A21FDC" w:rsidRDefault="00252176">
      <w:pPr>
        <w:tabs>
          <w:tab w:val="center" w:pos="2456"/>
          <w:tab w:val="center" w:pos="4113"/>
          <w:tab w:val="center" w:pos="5764"/>
          <w:tab w:val="center" w:pos="7411"/>
        </w:tabs>
        <w:spacing w:line="259" w:lineRule="auto"/>
        <w:ind w:left="0" w:firstLine="0"/>
        <w:jc w:val="left"/>
      </w:pPr>
      <w:r>
        <w:rPr>
          <w:sz w:val="22"/>
        </w:rPr>
        <w:tab/>
      </w:r>
      <w:proofErr w:type="gramStart"/>
      <w:r>
        <w:rPr>
          <w:color w:val="121212"/>
          <w:sz w:val="19"/>
        </w:rPr>
        <w:t>logical</w:t>
      </w:r>
      <w:proofErr w:type="gramEnd"/>
      <w:r>
        <w:rPr>
          <w:color w:val="121212"/>
          <w:sz w:val="19"/>
        </w:rPr>
        <w:tab/>
        <w:t>semantical</w:t>
      </w:r>
      <w:r>
        <w:rPr>
          <w:color w:val="121212"/>
          <w:sz w:val="19"/>
        </w:rPr>
        <w:tab/>
        <w:t>syntactical</w:t>
      </w:r>
      <w:r>
        <w:rPr>
          <w:color w:val="121212"/>
          <w:sz w:val="19"/>
        </w:rPr>
        <w:tab/>
        <w:t>physical</w:t>
      </w:r>
    </w:p>
    <w:tbl>
      <w:tblPr>
        <w:tblStyle w:val="TableGrid"/>
        <w:tblpPr w:vertAnchor="text" w:tblpX="1993" w:tblpY="401"/>
        <w:tblOverlap w:val="never"/>
        <w:tblW w:w="925" w:type="dxa"/>
        <w:tblInd w:w="0" w:type="dxa"/>
        <w:tblCellMar>
          <w:top w:w="65" w:type="dxa"/>
          <w:left w:w="115" w:type="dxa"/>
          <w:right w:w="115" w:type="dxa"/>
        </w:tblCellMar>
        <w:tblLook w:val="04A0" w:firstRow="1" w:lastRow="0" w:firstColumn="1" w:lastColumn="0" w:noHBand="0" w:noVBand="1"/>
      </w:tblPr>
      <w:tblGrid>
        <w:gridCol w:w="925"/>
      </w:tblGrid>
      <w:tr w:rsidR="00A21FDC" w14:paraId="554E89E1" w14:textId="77777777">
        <w:trPr>
          <w:trHeight w:val="437"/>
        </w:trPr>
        <w:tc>
          <w:tcPr>
            <w:tcW w:w="925" w:type="dxa"/>
            <w:tcBorders>
              <w:top w:val="double" w:sz="3" w:space="0" w:color="121212"/>
              <w:left w:val="double" w:sz="3" w:space="0" w:color="121212"/>
              <w:bottom w:val="double" w:sz="3" w:space="0" w:color="121212"/>
              <w:right w:val="double" w:sz="3" w:space="0" w:color="121212"/>
            </w:tcBorders>
            <w:shd w:val="clear" w:color="auto" w:fill="DEDEDE"/>
          </w:tcPr>
          <w:p w14:paraId="059B78D6" w14:textId="77777777" w:rsidR="00A21FDC" w:rsidRDefault="00252176">
            <w:pPr>
              <w:spacing w:after="0" w:line="259" w:lineRule="auto"/>
              <w:ind w:left="0" w:firstLine="0"/>
              <w:jc w:val="center"/>
            </w:pPr>
            <w:r>
              <w:rPr>
                <w:color w:val="121212"/>
                <w:sz w:val="11"/>
              </w:rPr>
              <w:t>date of birth:</w:t>
            </w:r>
          </w:p>
          <w:p w14:paraId="387756ED" w14:textId="77777777" w:rsidR="00A21FDC" w:rsidRDefault="00252176">
            <w:pPr>
              <w:spacing w:after="0" w:line="259" w:lineRule="auto"/>
              <w:ind w:left="0" w:firstLine="0"/>
              <w:jc w:val="center"/>
            </w:pPr>
            <w:r>
              <w:rPr>
                <w:color w:val="121212"/>
                <w:sz w:val="11"/>
              </w:rPr>
              <w:t>21.08.1989</w:t>
            </w:r>
          </w:p>
        </w:tc>
      </w:tr>
    </w:tbl>
    <w:tbl>
      <w:tblPr>
        <w:tblStyle w:val="TableGrid"/>
        <w:tblpPr w:vertAnchor="text" w:tblpX="3602" w:tblpY="429"/>
        <w:tblOverlap w:val="never"/>
        <w:tblW w:w="1010" w:type="dxa"/>
        <w:tblInd w:w="0" w:type="dxa"/>
        <w:tblCellMar>
          <w:top w:w="86" w:type="dxa"/>
          <w:left w:w="115" w:type="dxa"/>
          <w:right w:w="115" w:type="dxa"/>
        </w:tblCellMar>
        <w:tblLook w:val="04A0" w:firstRow="1" w:lastRow="0" w:firstColumn="1" w:lastColumn="0" w:noHBand="0" w:noVBand="1"/>
      </w:tblPr>
      <w:tblGrid>
        <w:gridCol w:w="1010"/>
      </w:tblGrid>
      <w:tr w:rsidR="00A21FDC" w14:paraId="11737CAA" w14:textId="77777777">
        <w:trPr>
          <w:trHeight w:val="381"/>
        </w:trPr>
        <w:tc>
          <w:tcPr>
            <w:tcW w:w="1010" w:type="dxa"/>
            <w:tcBorders>
              <w:top w:val="nil"/>
              <w:left w:val="single" w:sz="2" w:space="0" w:color="121212"/>
              <w:bottom w:val="single" w:sz="2" w:space="0" w:color="121212"/>
              <w:right w:val="single" w:sz="2" w:space="0" w:color="121212"/>
            </w:tcBorders>
            <w:shd w:val="clear" w:color="auto" w:fill="DEDEDE"/>
          </w:tcPr>
          <w:p w14:paraId="410C5707" w14:textId="77777777" w:rsidR="00A21FDC" w:rsidRDefault="00252176">
            <w:pPr>
              <w:spacing w:after="0" w:line="259" w:lineRule="auto"/>
              <w:ind w:left="0" w:firstLine="0"/>
              <w:jc w:val="center"/>
            </w:pPr>
            <w:r>
              <w:rPr>
                <w:color w:val="121212"/>
                <w:sz w:val="13"/>
              </w:rPr>
              <w:t>21.08.1989</w:t>
            </w:r>
          </w:p>
        </w:tc>
      </w:tr>
    </w:tbl>
    <w:p w14:paraId="1682466C" w14:textId="77777777" w:rsidR="00A21FDC" w:rsidRDefault="00252176">
      <w:pPr>
        <w:tabs>
          <w:tab w:val="center" w:pos="3270"/>
          <w:tab w:val="center" w:pos="4931"/>
        </w:tabs>
        <w:spacing w:after="148" w:line="259" w:lineRule="auto"/>
        <w:ind w:left="0" w:firstLine="0"/>
        <w:jc w:val="left"/>
      </w:pPr>
      <w:r>
        <w:rPr>
          <w:noProof/>
          <w:sz w:val="22"/>
        </w:rPr>
        <mc:AlternateContent>
          <mc:Choice Requires="wpg">
            <w:drawing>
              <wp:anchor distT="0" distB="0" distL="114300" distR="114300" simplePos="0" relativeHeight="251660288" behindDoc="0" locked="0" layoutInCell="1" allowOverlap="1" wp14:anchorId="4AD6F224" wp14:editId="3314246C">
                <wp:simplePos x="0" y="0"/>
                <wp:positionH relativeFrom="column">
                  <wp:posOffset>266919</wp:posOffset>
                </wp:positionH>
                <wp:positionV relativeFrom="paragraph">
                  <wp:posOffset>77163</wp:posOffset>
                </wp:positionV>
                <wp:extent cx="886029" cy="632271"/>
                <wp:effectExtent l="0" t="0" r="0" b="0"/>
                <wp:wrapSquare wrapText="bothSides"/>
                <wp:docPr id="92277" name="Group 92277"/>
                <wp:cNvGraphicFramePr/>
                <a:graphic xmlns:a="http://schemas.openxmlformats.org/drawingml/2006/main">
                  <a:graphicData uri="http://schemas.microsoft.com/office/word/2010/wordprocessingGroup">
                    <wpg:wgp>
                      <wpg:cNvGrpSpPr/>
                      <wpg:grpSpPr>
                        <a:xfrm>
                          <a:off x="0" y="0"/>
                          <a:ext cx="886029" cy="632271"/>
                          <a:chOff x="0" y="0"/>
                          <a:chExt cx="886029" cy="632271"/>
                        </a:xfrm>
                      </wpg:grpSpPr>
                      <wps:wsp>
                        <wps:cNvPr id="3198" name="Shape 3198"/>
                        <wps:cNvSpPr/>
                        <wps:spPr>
                          <a:xfrm>
                            <a:off x="98" y="1516"/>
                            <a:ext cx="275252" cy="630675"/>
                          </a:xfrm>
                          <a:custGeom>
                            <a:avLst/>
                            <a:gdLst/>
                            <a:ahLst/>
                            <a:cxnLst/>
                            <a:rect l="0" t="0" r="0" b="0"/>
                            <a:pathLst>
                              <a:path w="275252" h="630675">
                                <a:moveTo>
                                  <a:pt x="275252" y="0"/>
                                </a:moveTo>
                                <a:lnTo>
                                  <a:pt x="275252" y="50724"/>
                                </a:lnTo>
                                <a:lnTo>
                                  <a:pt x="242792" y="52909"/>
                                </a:lnTo>
                                <a:cubicBezTo>
                                  <a:pt x="159805" y="64196"/>
                                  <a:pt x="94888" y="113000"/>
                                  <a:pt x="94888" y="171464"/>
                                </a:cubicBezTo>
                                <a:cubicBezTo>
                                  <a:pt x="94888" y="229927"/>
                                  <a:pt x="159805" y="278678"/>
                                  <a:pt x="242792" y="289952"/>
                                </a:cubicBezTo>
                                <a:lnTo>
                                  <a:pt x="275252" y="292135"/>
                                </a:lnTo>
                                <a:lnTo>
                                  <a:pt x="275252" y="630675"/>
                                </a:lnTo>
                                <a:lnTo>
                                  <a:pt x="172625" y="630675"/>
                                </a:lnTo>
                                <a:cubicBezTo>
                                  <a:pt x="171549" y="624675"/>
                                  <a:pt x="176815" y="609471"/>
                                  <a:pt x="177640" y="603404"/>
                                </a:cubicBezTo>
                                <a:cubicBezTo>
                                  <a:pt x="178349" y="597404"/>
                                  <a:pt x="178968" y="591314"/>
                                  <a:pt x="177365" y="585498"/>
                                </a:cubicBezTo>
                                <a:cubicBezTo>
                                  <a:pt x="175487" y="578972"/>
                                  <a:pt x="170747" y="573522"/>
                                  <a:pt x="165298" y="569950"/>
                                </a:cubicBezTo>
                                <a:cubicBezTo>
                                  <a:pt x="159024" y="565737"/>
                                  <a:pt x="151880" y="563585"/>
                                  <a:pt x="144530" y="562875"/>
                                </a:cubicBezTo>
                                <a:cubicBezTo>
                                  <a:pt x="137202" y="562073"/>
                                  <a:pt x="129875" y="562692"/>
                                  <a:pt x="122525" y="563333"/>
                                </a:cubicBezTo>
                                <a:cubicBezTo>
                                  <a:pt x="115198" y="564043"/>
                                  <a:pt x="107779" y="564752"/>
                                  <a:pt x="100452" y="564569"/>
                                </a:cubicBezTo>
                                <a:cubicBezTo>
                                  <a:pt x="93102" y="564478"/>
                                  <a:pt x="85500" y="563585"/>
                                  <a:pt x="78607" y="560539"/>
                                </a:cubicBezTo>
                                <a:cubicBezTo>
                                  <a:pt x="73158" y="558135"/>
                                  <a:pt x="68326" y="554380"/>
                                  <a:pt x="64846" y="549273"/>
                                </a:cubicBezTo>
                                <a:cubicBezTo>
                                  <a:pt x="61434" y="544099"/>
                                  <a:pt x="59557" y="537298"/>
                                  <a:pt x="60908" y="531116"/>
                                </a:cubicBezTo>
                                <a:cubicBezTo>
                                  <a:pt x="61801" y="526559"/>
                                  <a:pt x="64388" y="522438"/>
                                  <a:pt x="66632" y="518522"/>
                                </a:cubicBezTo>
                                <a:cubicBezTo>
                                  <a:pt x="68784" y="514492"/>
                                  <a:pt x="70845" y="510279"/>
                                  <a:pt x="70914" y="505631"/>
                                </a:cubicBezTo>
                                <a:cubicBezTo>
                                  <a:pt x="70914" y="501601"/>
                                  <a:pt x="69311" y="497754"/>
                                  <a:pt x="66907" y="494800"/>
                                </a:cubicBezTo>
                                <a:cubicBezTo>
                                  <a:pt x="64480" y="491846"/>
                                  <a:pt x="61274" y="489900"/>
                                  <a:pt x="58137" y="488000"/>
                                </a:cubicBezTo>
                                <a:cubicBezTo>
                                  <a:pt x="54908" y="486122"/>
                                  <a:pt x="51771" y="484176"/>
                                  <a:pt x="49367" y="481222"/>
                                </a:cubicBezTo>
                                <a:cubicBezTo>
                                  <a:pt x="47215" y="478612"/>
                                  <a:pt x="45795" y="475658"/>
                                  <a:pt x="45085" y="472361"/>
                                </a:cubicBezTo>
                                <a:cubicBezTo>
                                  <a:pt x="44444" y="469040"/>
                                  <a:pt x="44353" y="465377"/>
                                  <a:pt x="44811" y="462080"/>
                                </a:cubicBezTo>
                                <a:cubicBezTo>
                                  <a:pt x="44994" y="461278"/>
                                  <a:pt x="45085" y="460454"/>
                                  <a:pt x="45337" y="459744"/>
                                </a:cubicBezTo>
                                <a:cubicBezTo>
                                  <a:pt x="45612" y="459034"/>
                                  <a:pt x="46047" y="458324"/>
                                  <a:pt x="46597" y="457775"/>
                                </a:cubicBezTo>
                                <a:cubicBezTo>
                                  <a:pt x="47032" y="457340"/>
                                  <a:pt x="47581" y="457157"/>
                                  <a:pt x="48108" y="456699"/>
                                </a:cubicBezTo>
                                <a:cubicBezTo>
                                  <a:pt x="48657" y="456355"/>
                                  <a:pt x="49367" y="455806"/>
                                  <a:pt x="49642" y="455279"/>
                                </a:cubicBezTo>
                                <a:cubicBezTo>
                                  <a:pt x="49825" y="454638"/>
                                  <a:pt x="49734" y="454020"/>
                                  <a:pt x="49642" y="453493"/>
                                </a:cubicBezTo>
                                <a:cubicBezTo>
                                  <a:pt x="49459" y="452852"/>
                                  <a:pt x="49001" y="452417"/>
                                  <a:pt x="48566" y="451959"/>
                                </a:cubicBezTo>
                                <a:cubicBezTo>
                                  <a:pt x="47764" y="451066"/>
                                  <a:pt x="46871" y="450791"/>
                                  <a:pt x="45887" y="450173"/>
                                </a:cubicBezTo>
                                <a:cubicBezTo>
                                  <a:pt x="43551" y="448914"/>
                                  <a:pt x="41307" y="446876"/>
                                  <a:pt x="39796" y="444632"/>
                                </a:cubicBezTo>
                                <a:cubicBezTo>
                                  <a:pt x="38285" y="442388"/>
                                  <a:pt x="37392" y="439892"/>
                                  <a:pt x="37300" y="437121"/>
                                </a:cubicBezTo>
                                <a:cubicBezTo>
                                  <a:pt x="37209" y="434351"/>
                                  <a:pt x="37918" y="431580"/>
                                  <a:pt x="38811" y="428970"/>
                                </a:cubicBezTo>
                                <a:cubicBezTo>
                                  <a:pt x="39704" y="426474"/>
                                  <a:pt x="40781" y="424138"/>
                                  <a:pt x="41307" y="421459"/>
                                </a:cubicBezTo>
                                <a:cubicBezTo>
                                  <a:pt x="42132" y="417429"/>
                                  <a:pt x="41399" y="413331"/>
                                  <a:pt x="39796" y="409667"/>
                                </a:cubicBezTo>
                                <a:cubicBezTo>
                                  <a:pt x="38193" y="405912"/>
                                  <a:pt x="35423" y="402867"/>
                                  <a:pt x="32011" y="401081"/>
                                </a:cubicBezTo>
                                <a:cubicBezTo>
                                  <a:pt x="27363" y="398470"/>
                                  <a:pt x="22096" y="398378"/>
                                  <a:pt x="16807" y="397760"/>
                                </a:cubicBezTo>
                                <a:cubicBezTo>
                                  <a:pt x="14128" y="397485"/>
                                  <a:pt x="11266" y="397051"/>
                                  <a:pt x="8770" y="395974"/>
                                </a:cubicBezTo>
                                <a:cubicBezTo>
                                  <a:pt x="6251" y="394990"/>
                                  <a:pt x="4099" y="393478"/>
                                  <a:pt x="2496" y="391234"/>
                                </a:cubicBezTo>
                                <a:cubicBezTo>
                                  <a:pt x="801" y="388807"/>
                                  <a:pt x="92" y="385693"/>
                                  <a:pt x="0" y="382648"/>
                                </a:cubicBezTo>
                                <a:cubicBezTo>
                                  <a:pt x="0" y="379602"/>
                                  <a:pt x="618" y="376557"/>
                                  <a:pt x="1786" y="373787"/>
                                </a:cubicBezTo>
                                <a:cubicBezTo>
                                  <a:pt x="4030" y="368245"/>
                                  <a:pt x="7945" y="363689"/>
                                  <a:pt x="11540" y="358949"/>
                                </a:cubicBezTo>
                                <a:cubicBezTo>
                                  <a:pt x="24134" y="342485"/>
                                  <a:pt x="32721" y="322977"/>
                                  <a:pt x="44811" y="305987"/>
                                </a:cubicBezTo>
                                <a:cubicBezTo>
                                  <a:pt x="47490" y="302323"/>
                                  <a:pt x="50443" y="298751"/>
                                  <a:pt x="52596" y="294721"/>
                                </a:cubicBezTo>
                                <a:cubicBezTo>
                                  <a:pt x="54725" y="290691"/>
                                  <a:pt x="56259" y="285952"/>
                                  <a:pt x="56076" y="281303"/>
                                </a:cubicBezTo>
                                <a:cubicBezTo>
                                  <a:pt x="55893" y="276128"/>
                                  <a:pt x="53741" y="271457"/>
                                  <a:pt x="51336" y="266992"/>
                                </a:cubicBezTo>
                                <a:cubicBezTo>
                                  <a:pt x="49001" y="262436"/>
                                  <a:pt x="46322" y="258131"/>
                                  <a:pt x="45337" y="253139"/>
                                </a:cubicBezTo>
                                <a:cubicBezTo>
                                  <a:pt x="44444" y="248743"/>
                                  <a:pt x="44902" y="244094"/>
                                  <a:pt x="45887" y="239721"/>
                                </a:cubicBezTo>
                                <a:cubicBezTo>
                                  <a:pt x="46780" y="235416"/>
                                  <a:pt x="48291" y="231318"/>
                                  <a:pt x="49642" y="227105"/>
                                </a:cubicBezTo>
                                <a:cubicBezTo>
                                  <a:pt x="55801" y="207069"/>
                                  <a:pt x="58572" y="186141"/>
                                  <a:pt x="63403" y="165647"/>
                                </a:cubicBezTo>
                                <a:cubicBezTo>
                                  <a:pt x="69586" y="138903"/>
                                  <a:pt x="79249" y="112525"/>
                                  <a:pt x="94888" y="90795"/>
                                </a:cubicBezTo>
                                <a:cubicBezTo>
                                  <a:pt x="113938" y="64394"/>
                                  <a:pt x="141049" y="46076"/>
                                  <a:pt x="169053" y="31857"/>
                                </a:cubicBezTo>
                                <a:cubicBezTo>
                                  <a:pt x="198299" y="17019"/>
                                  <a:pt x="229309" y="5917"/>
                                  <a:pt x="261099" y="1138"/>
                                </a:cubicBezTo>
                                <a:lnTo>
                                  <a:pt x="275252" y="0"/>
                                </a:lnTo>
                                <a:close/>
                              </a:path>
                            </a:pathLst>
                          </a:custGeom>
                          <a:ln w="0" cap="flat">
                            <a:miter lim="100000"/>
                          </a:ln>
                        </wps:spPr>
                        <wps:style>
                          <a:lnRef idx="0">
                            <a:srgbClr val="000000">
                              <a:alpha val="0"/>
                            </a:srgbClr>
                          </a:lnRef>
                          <a:fillRef idx="1">
                            <a:srgbClr val="2F3B46"/>
                          </a:fillRef>
                          <a:effectRef idx="0">
                            <a:scrgbClr r="0" g="0" b="0"/>
                          </a:effectRef>
                          <a:fontRef idx="none"/>
                        </wps:style>
                        <wps:bodyPr/>
                      </wps:wsp>
                      <wps:wsp>
                        <wps:cNvPr id="3199" name="Shape 3199"/>
                        <wps:cNvSpPr/>
                        <wps:spPr>
                          <a:xfrm>
                            <a:off x="275350" y="11"/>
                            <a:ext cx="212398" cy="632180"/>
                          </a:xfrm>
                          <a:custGeom>
                            <a:avLst/>
                            <a:gdLst/>
                            <a:ahLst/>
                            <a:cxnLst/>
                            <a:rect l="0" t="0" r="0" b="0"/>
                            <a:pathLst>
                              <a:path w="212398" h="632180">
                                <a:moveTo>
                                  <a:pt x="17860" y="69"/>
                                </a:moveTo>
                                <a:cubicBezTo>
                                  <a:pt x="20722" y="0"/>
                                  <a:pt x="23745" y="0"/>
                                  <a:pt x="26607" y="69"/>
                                </a:cubicBezTo>
                                <a:cubicBezTo>
                                  <a:pt x="72402" y="1420"/>
                                  <a:pt x="126166" y="26469"/>
                                  <a:pt x="151834" y="52939"/>
                                </a:cubicBezTo>
                                <a:cubicBezTo>
                                  <a:pt x="177594" y="79501"/>
                                  <a:pt x="185287" y="94796"/>
                                  <a:pt x="194401" y="123326"/>
                                </a:cubicBezTo>
                                <a:cubicBezTo>
                                  <a:pt x="203628" y="151765"/>
                                  <a:pt x="212398" y="188905"/>
                                  <a:pt x="211940" y="227625"/>
                                </a:cubicBezTo>
                                <a:cubicBezTo>
                                  <a:pt x="211574" y="264833"/>
                                  <a:pt x="205231" y="301859"/>
                                  <a:pt x="194675" y="337281"/>
                                </a:cubicBezTo>
                                <a:cubicBezTo>
                                  <a:pt x="183043" y="376368"/>
                                  <a:pt x="166511" y="413760"/>
                                  <a:pt x="145308" y="447923"/>
                                </a:cubicBezTo>
                                <a:cubicBezTo>
                                  <a:pt x="142263" y="459005"/>
                                  <a:pt x="139950" y="470202"/>
                                  <a:pt x="138599" y="481651"/>
                                </a:cubicBezTo>
                                <a:cubicBezTo>
                                  <a:pt x="134844" y="513936"/>
                                  <a:pt x="138233" y="547115"/>
                                  <a:pt x="147804" y="577981"/>
                                </a:cubicBezTo>
                                <a:cubicBezTo>
                                  <a:pt x="150048" y="584942"/>
                                  <a:pt x="151216" y="619220"/>
                                  <a:pt x="157123" y="632180"/>
                                </a:cubicBezTo>
                                <a:lnTo>
                                  <a:pt x="0" y="632180"/>
                                </a:lnTo>
                                <a:lnTo>
                                  <a:pt x="0" y="293639"/>
                                </a:lnTo>
                                <a:lnTo>
                                  <a:pt x="4076" y="293913"/>
                                </a:lnTo>
                                <a:cubicBezTo>
                                  <a:pt x="103634" y="293913"/>
                                  <a:pt x="180364" y="239783"/>
                                  <a:pt x="180364" y="172969"/>
                                </a:cubicBezTo>
                                <a:cubicBezTo>
                                  <a:pt x="180364" y="106153"/>
                                  <a:pt x="103634" y="51955"/>
                                  <a:pt x="4076" y="51955"/>
                                </a:cubicBezTo>
                                <a:lnTo>
                                  <a:pt x="0" y="52229"/>
                                </a:lnTo>
                                <a:lnTo>
                                  <a:pt x="0" y="1505"/>
                                </a:lnTo>
                                <a:lnTo>
                                  <a:pt x="17860" y="69"/>
                                </a:lnTo>
                                <a:close/>
                              </a:path>
                            </a:pathLst>
                          </a:custGeom>
                          <a:ln w="0" cap="flat">
                            <a:miter lim="100000"/>
                          </a:ln>
                        </wps:spPr>
                        <wps:style>
                          <a:lnRef idx="0">
                            <a:srgbClr val="000000">
                              <a:alpha val="0"/>
                            </a:srgbClr>
                          </a:lnRef>
                          <a:fillRef idx="1">
                            <a:srgbClr val="2F3B46"/>
                          </a:fillRef>
                          <a:effectRef idx="0">
                            <a:scrgbClr r="0" g="0" b="0"/>
                          </a:effectRef>
                          <a:fontRef idx="none"/>
                        </wps:style>
                        <wps:bodyPr/>
                      </wps:wsp>
                      <wps:wsp>
                        <wps:cNvPr id="3200" name="Shape 3200"/>
                        <wps:cNvSpPr/>
                        <wps:spPr>
                          <a:xfrm>
                            <a:off x="0" y="0"/>
                            <a:ext cx="487828" cy="632271"/>
                          </a:xfrm>
                          <a:custGeom>
                            <a:avLst/>
                            <a:gdLst/>
                            <a:ahLst/>
                            <a:cxnLst/>
                            <a:rect l="0" t="0" r="0" b="0"/>
                            <a:pathLst>
                              <a:path w="487828" h="632271">
                                <a:moveTo>
                                  <a:pt x="293379" y="91"/>
                                </a:moveTo>
                                <a:cubicBezTo>
                                  <a:pt x="296247" y="0"/>
                                  <a:pt x="299115" y="91"/>
                                  <a:pt x="301959" y="183"/>
                                </a:cubicBezTo>
                                <a:cubicBezTo>
                                  <a:pt x="347772" y="1511"/>
                                  <a:pt x="401596" y="26470"/>
                                  <a:pt x="427267" y="53031"/>
                                </a:cubicBezTo>
                                <a:cubicBezTo>
                                  <a:pt x="453030" y="79615"/>
                                  <a:pt x="460631" y="94910"/>
                                  <a:pt x="469757" y="123441"/>
                                </a:cubicBezTo>
                                <a:cubicBezTo>
                                  <a:pt x="478884" y="151971"/>
                                  <a:pt x="487828" y="188997"/>
                                  <a:pt x="487372" y="227716"/>
                                </a:cubicBezTo>
                                <a:cubicBezTo>
                                  <a:pt x="487031" y="264925"/>
                                  <a:pt x="480682" y="301973"/>
                                  <a:pt x="470122" y="337373"/>
                                </a:cubicBezTo>
                                <a:cubicBezTo>
                                  <a:pt x="458492" y="376459"/>
                                  <a:pt x="441765" y="413851"/>
                                  <a:pt x="420668" y="447946"/>
                                </a:cubicBezTo>
                                <a:cubicBezTo>
                                  <a:pt x="417618" y="459028"/>
                                  <a:pt x="415479" y="470293"/>
                                  <a:pt x="414136" y="481742"/>
                                </a:cubicBezTo>
                                <a:cubicBezTo>
                                  <a:pt x="410290" y="514028"/>
                                  <a:pt x="413499" y="547229"/>
                                  <a:pt x="423171" y="578072"/>
                                </a:cubicBezTo>
                                <a:cubicBezTo>
                                  <a:pt x="425401" y="585057"/>
                                  <a:pt x="426744" y="619311"/>
                                  <a:pt x="432638" y="632271"/>
                                </a:cubicBezTo>
                                <a:lnTo>
                                  <a:pt x="172805" y="632271"/>
                                </a:lnTo>
                                <a:cubicBezTo>
                                  <a:pt x="171826" y="626295"/>
                                  <a:pt x="177015" y="611091"/>
                                  <a:pt x="177721" y="605000"/>
                                </a:cubicBezTo>
                                <a:cubicBezTo>
                                  <a:pt x="178540" y="599001"/>
                                  <a:pt x="179064" y="592841"/>
                                  <a:pt x="177471" y="587025"/>
                                </a:cubicBezTo>
                                <a:cubicBezTo>
                                  <a:pt x="175582" y="580408"/>
                                  <a:pt x="170939" y="575027"/>
                                  <a:pt x="165568" y="571364"/>
                                </a:cubicBezTo>
                                <a:cubicBezTo>
                                  <a:pt x="159309" y="567242"/>
                                  <a:pt x="151958" y="565112"/>
                                  <a:pt x="144630" y="564403"/>
                                </a:cubicBezTo>
                                <a:cubicBezTo>
                                  <a:pt x="137302" y="563670"/>
                                  <a:pt x="129883" y="564128"/>
                                  <a:pt x="122532" y="564838"/>
                                </a:cubicBezTo>
                                <a:cubicBezTo>
                                  <a:pt x="115203" y="565456"/>
                                  <a:pt x="107875" y="566349"/>
                                  <a:pt x="100547" y="566280"/>
                                </a:cubicBezTo>
                                <a:cubicBezTo>
                                  <a:pt x="93196" y="566097"/>
                                  <a:pt x="85686" y="565021"/>
                                  <a:pt x="78904" y="562067"/>
                                </a:cubicBezTo>
                                <a:cubicBezTo>
                                  <a:pt x="73442" y="559640"/>
                                  <a:pt x="68435" y="555885"/>
                                  <a:pt x="64930" y="550710"/>
                                </a:cubicBezTo>
                                <a:cubicBezTo>
                                  <a:pt x="61539" y="545512"/>
                                  <a:pt x="59832" y="538803"/>
                                  <a:pt x="61175" y="532643"/>
                                </a:cubicBezTo>
                                <a:cubicBezTo>
                                  <a:pt x="62176" y="528087"/>
                                  <a:pt x="64589" y="524149"/>
                                  <a:pt x="66728" y="520119"/>
                                </a:cubicBezTo>
                                <a:cubicBezTo>
                                  <a:pt x="68958" y="516180"/>
                                  <a:pt x="71120" y="511807"/>
                                  <a:pt x="71120" y="507159"/>
                                </a:cubicBezTo>
                                <a:cubicBezTo>
                                  <a:pt x="71211" y="503220"/>
                                  <a:pt x="69686" y="499282"/>
                                  <a:pt x="67183" y="496328"/>
                                </a:cubicBezTo>
                                <a:cubicBezTo>
                                  <a:pt x="64771" y="493374"/>
                                  <a:pt x="61539" y="491497"/>
                                  <a:pt x="58330" y="489619"/>
                                </a:cubicBezTo>
                                <a:cubicBezTo>
                                  <a:pt x="55189" y="487742"/>
                                  <a:pt x="51889" y="485772"/>
                                  <a:pt x="49386" y="482819"/>
                                </a:cubicBezTo>
                                <a:cubicBezTo>
                                  <a:pt x="47315" y="480323"/>
                                  <a:pt x="45972" y="477094"/>
                                  <a:pt x="45267" y="473774"/>
                                </a:cubicBezTo>
                                <a:cubicBezTo>
                                  <a:pt x="44629" y="470477"/>
                                  <a:pt x="44629" y="466996"/>
                                  <a:pt x="45085" y="463676"/>
                                </a:cubicBezTo>
                                <a:cubicBezTo>
                                  <a:pt x="45267" y="462875"/>
                                  <a:pt x="45358" y="462073"/>
                                  <a:pt x="45631" y="461363"/>
                                </a:cubicBezTo>
                                <a:cubicBezTo>
                                  <a:pt x="45881" y="460631"/>
                                  <a:pt x="46245" y="460013"/>
                                  <a:pt x="46791" y="459463"/>
                                </a:cubicBezTo>
                                <a:cubicBezTo>
                                  <a:pt x="47224" y="459028"/>
                                  <a:pt x="47861" y="458662"/>
                                  <a:pt x="48385" y="458318"/>
                                </a:cubicBezTo>
                                <a:cubicBezTo>
                                  <a:pt x="48931" y="457952"/>
                                  <a:pt x="49386" y="457425"/>
                                  <a:pt x="49636" y="456784"/>
                                </a:cubicBezTo>
                                <a:cubicBezTo>
                                  <a:pt x="49909" y="456257"/>
                                  <a:pt x="49909" y="455639"/>
                                  <a:pt x="49727" y="455090"/>
                                </a:cubicBezTo>
                                <a:cubicBezTo>
                                  <a:pt x="49545" y="454472"/>
                                  <a:pt x="49295" y="454013"/>
                                  <a:pt x="48840" y="453579"/>
                                </a:cubicBezTo>
                                <a:cubicBezTo>
                                  <a:pt x="48043" y="452685"/>
                                  <a:pt x="47042" y="452227"/>
                                  <a:pt x="45972" y="451701"/>
                                </a:cubicBezTo>
                                <a:cubicBezTo>
                                  <a:pt x="43742" y="450350"/>
                                  <a:pt x="41603" y="448564"/>
                                  <a:pt x="40078" y="446320"/>
                                </a:cubicBezTo>
                                <a:cubicBezTo>
                                  <a:pt x="38553" y="444098"/>
                                  <a:pt x="37574" y="441397"/>
                                  <a:pt x="37483" y="438626"/>
                                </a:cubicBezTo>
                                <a:cubicBezTo>
                                  <a:pt x="37392" y="435856"/>
                                  <a:pt x="38189" y="433268"/>
                                  <a:pt x="39099" y="430681"/>
                                </a:cubicBezTo>
                                <a:cubicBezTo>
                                  <a:pt x="39896" y="428162"/>
                                  <a:pt x="40874" y="425666"/>
                                  <a:pt x="41420" y="422987"/>
                                </a:cubicBezTo>
                                <a:cubicBezTo>
                                  <a:pt x="42126" y="419049"/>
                                  <a:pt x="41694" y="414744"/>
                                  <a:pt x="40078" y="411080"/>
                                </a:cubicBezTo>
                                <a:cubicBezTo>
                                  <a:pt x="38462" y="407417"/>
                                  <a:pt x="35685" y="404280"/>
                                  <a:pt x="32294" y="402494"/>
                                </a:cubicBezTo>
                                <a:cubicBezTo>
                                  <a:pt x="27561" y="399906"/>
                                  <a:pt x="22099" y="399906"/>
                                  <a:pt x="16819" y="399357"/>
                                </a:cubicBezTo>
                                <a:cubicBezTo>
                                  <a:pt x="14224" y="399105"/>
                                  <a:pt x="11539" y="398647"/>
                                  <a:pt x="9035" y="397571"/>
                                </a:cubicBezTo>
                                <a:cubicBezTo>
                                  <a:pt x="6623" y="396586"/>
                                  <a:pt x="4301" y="394983"/>
                                  <a:pt x="2685" y="392671"/>
                                </a:cubicBezTo>
                                <a:cubicBezTo>
                                  <a:pt x="979" y="390244"/>
                                  <a:pt x="91" y="387198"/>
                                  <a:pt x="91" y="384153"/>
                                </a:cubicBezTo>
                                <a:cubicBezTo>
                                  <a:pt x="0" y="381130"/>
                                  <a:pt x="819" y="378085"/>
                                  <a:pt x="1980" y="375314"/>
                                </a:cubicBezTo>
                                <a:cubicBezTo>
                                  <a:pt x="4210" y="369773"/>
                                  <a:pt x="8148" y="365194"/>
                                  <a:pt x="11721" y="360545"/>
                                </a:cubicBezTo>
                                <a:cubicBezTo>
                                  <a:pt x="24329" y="343991"/>
                                  <a:pt x="33000" y="324505"/>
                                  <a:pt x="45085" y="307515"/>
                                </a:cubicBezTo>
                                <a:cubicBezTo>
                                  <a:pt x="47770" y="303851"/>
                                  <a:pt x="50547" y="300256"/>
                                  <a:pt x="52777" y="296249"/>
                                </a:cubicBezTo>
                                <a:cubicBezTo>
                                  <a:pt x="54916" y="292219"/>
                                  <a:pt x="56350" y="287662"/>
                                  <a:pt x="56259" y="282991"/>
                                </a:cubicBezTo>
                                <a:cubicBezTo>
                                  <a:pt x="56077" y="277816"/>
                                  <a:pt x="53847" y="273077"/>
                                  <a:pt x="51434" y="268612"/>
                                </a:cubicBezTo>
                                <a:cubicBezTo>
                                  <a:pt x="49113" y="264032"/>
                                  <a:pt x="46518" y="259567"/>
                                  <a:pt x="45540" y="254553"/>
                                </a:cubicBezTo>
                                <a:cubicBezTo>
                                  <a:pt x="44720" y="250179"/>
                                  <a:pt x="45085" y="245622"/>
                                  <a:pt x="45972" y="241318"/>
                                </a:cubicBezTo>
                                <a:cubicBezTo>
                                  <a:pt x="46951" y="237036"/>
                                  <a:pt x="48385" y="232823"/>
                                  <a:pt x="49636" y="228609"/>
                                </a:cubicBezTo>
                                <a:cubicBezTo>
                                  <a:pt x="55895" y="208574"/>
                                  <a:pt x="58944" y="187554"/>
                                  <a:pt x="63678" y="167084"/>
                                </a:cubicBezTo>
                                <a:cubicBezTo>
                                  <a:pt x="69960" y="140339"/>
                                  <a:pt x="79336" y="114053"/>
                                  <a:pt x="94994" y="92300"/>
                                </a:cubicBezTo>
                                <a:cubicBezTo>
                                  <a:pt x="114043" y="65922"/>
                                  <a:pt x="141148" y="47673"/>
                                  <a:pt x="169141" y="33453"/>
                                </a:cubicBezTo>
                                <a:cubicBezTo>
                                  <a:pt x="208058" y="13693"/>
                                  <a:pt x="250457" y="458"/>
                                  <a:pt x="293379" y="91"/>
                                </a:cubicBezTo>
                                <a:close/>
                              </a:path>
                            </a:pathLst>
                          </a:custGeom>
                          <a:ln w="1826" cap="flat">
                            <a:miter lim="100000"/>
                          </a:ln>
                        </wps:spPr>
                        <wps:style>
                          <a:lnRef idx="1">
                            <a:srgbClr val="DEDEDE"/>
                          </a:lnRef>
                          <a:fillRef idx="1">
                            <a:srgbClr val="DEDEDE"/>
                          </a:fillRef>
                          <a:effectRef idx="0">
                            <a:scrgbClr r="0" g="0" b="0"/>
                          </a:effectRef>
                          <a:fontRef idx="none"/>
                        </wps:style>
                        <wps:bodyPr/>
                      </wps:wsp>
                      <wps:wsp>
                        <wps:cNvPr id="3201" name="Shape 3201"/>
                        <wps:cNvSpPr/>
                        <wps:spPr>
                          <a:xfrm>
                            <a:off x="94994" y="51977"/>
                            <a:ext cx="360719" cy="241936"/>
                          </a:xfrm>
                          <a:custGeom>
                            <a:avLst/>
                            <a:gdLst/>
                            <a:ahLst/>
                            <a:cxnLst/>
                            <a:rect l="0" t="0" r="0" b="0"/>
                            <a:pathLst>
                              <a:path w="360719" h="241936">
                                <a:moveTo>
                                  <a:pt x="180411" y="0"/>
                                </a:moveTo>
                                <a:cubicBezTo>
                                  <a:pt x="279506" y="0"/>
                                  <a:pt x="360105" y="53649"/>
                                  <a:pt x="360719" y="120121"/>
                                </a:cubicBezTo>
                                <a:lnTo>
                                  <a:pt x="360719" y="121014"/>
                                </a:lnTo>
                                <a:cubicBezTo>
                                  <a:pt x="360719" y="187829"/>
                                  <a:pt x="280038" y="241936"/>
                                  <a:pt x="180411" y="241936"/>
                                </a:cubicBezTo>
                                <a:cubicBezTo>
                                  <a:pt x="80763" y="241936"/>
                                  <a:pt x="0" y="187829"/>
                                  <a:pt x="0" y="121014"/>
                                </a:cubicBezTo>
                                <a:cubicBezTo>
                                  <a:pt x="0" y="54199"/>
                                  <a:pt x="80763" y="0"/>
                                  <a:pt x="180411" y="0"/>
                                </a:cubicBezTo>
                                <a:close/>
                              </a:path>
                            </a:pathLst>
                          </a:custGeom>
                          <a:ln w="12128" cap="rnd">
                            <a:custDash>
                              <a:ds d="95493" sp="286479"/>
                            </a:custDash>
                            <a:round/>
                          </a:ln>
                        </wps:spPr>
                        <wps:style>
                          <a:lnRef idx="1">
                            <a:srgbClr val="121212"/>
                          </a:lnRef>
                          <a:fillRef idx="1">
                            <a:srgbClr val="DEDEDE"/>
                          </a:fillRef>
                          <a:effectRef idx="0">
                            <a:scrgbClr r="0" g="0" b="0"/>
                          </a:effectRef>
                          <a:fontRef idx="none"/>
                        </wps:style>
                        <wps:bodyPr/>
                      </wps:wsp>
                      <wps:wsp>
                        <wps:cNvPr id="3202" name="Rectangle 3202"/>
                        <wps:cNvSpPr/>
                        <wps:spPr>
                          <a:xfrm>
                            <a:off x="198176" y="51832"/>
                            <a:ext cx="210034" cy="122974"/>
                          </a:xfrm>
                          <a:prstGeom prst="rect">
                            <a:avLst/>
                          </a:prstGeom>
                          <a:ln>
                            <a:noFill/>
                          </a:ln>
                        </wps:spPr>
                        <wps:txbx>
                          <w:txbxContent>
                            <w:p w14:paraId="349D78FD" w14:textId="77777777" w:rsidR="006E2FA2" w:rsidRDefault="006E2FA2">
                              <w:pPr>
                                <w:spacing w:after="160" w:line="259" w:lineRule="auto"/>
                                <w:ind w:left="0" w:firstLine="0"/>
                                <w:jc w:val="left"/>
                              </w:pPr>
                              <w:proofErr w:type="gramStart"/>
                              <w:r>
                                <w:rPr>
                                  <w:color w:val="121212"/>
                                  <w:w w:val="98"/>
                                  <w:sz w:val="10"/>
                                </w:rPr>
                                <w:t>name</w:t>
                              </w:r>
                              <w:proofErr w:type="gramEnd"/>
                              <w:r>
                                <w:rPr>
                                  <w:color w:val="121212"/>
                                  <w:w w:val="98"/>
                                  <w:sz w:val="10"/>
                                </w:rPr>
                                <w:t>,</w:t>
                              </w:r>
                            </w:p>
                          </w:txbxContent>
                        </wps:txbx>
                        <wps:bodyPr horzOverflow="overflow" vert="horz" lIns="0" tIns="0" rIns="0" bIns="0" rtlCol="0">
                          <a:noAutofit/>
                        </wps:bodyPr>
                      </wps:wsp>
                      <wps:wsp>
                        <wps:cNvPr id="3203" name="Rectangle 3203"/>
                        <wps:cNvSpPr/>
                        <wps:spPr>
                          <a:xfrm>
                            <a:off x="172105" y="108079"/>
                            <a:ext cx="279460" cy="122975"/>
                          </a:xfrm>
                          <a:prstGeom prst="rect">
                            <a:avLst/>
                          </a:prstGeom>
                          <a:ln>
                            <a:noFill/>
                          </a:ln>
                        </wps:spPr>
                        <wps:txbx>
                          <w:txbxContent>
                            <w:p w14:paraId="1ABFB4DA" w14:textId="77777777" w:rsidR="006E2FA2" w:rsidRDefault="006E2FA2">
                              <w:pPr>
                                <w:spacing w:after="160" w:line="259" w:lineRule="auto"/>
                                <w:ind w:left="0" w:firstLine="0"/>
                                <w:jc w:val="left"/>
                              </w:pPr>
                              <w:proofErr w:type="gramStart"/>
                              <w:r>
                                <w:rPr>
                                  <w:color w:val="121212"/>
                                  <w:w w:val="98"/>
                                  <w:sz w:val="10"/>
                                </w:rPr>
                                <w:t>address</w:t>
                              </w:r>
                              <w:proofErr w:type="gramEnd"/>
                              <w:r>
                                <w:rPr>
                                  <w:color w:val="121212"/>
                                  <w:w w:val="98"/>
                                  <w:sz w:val="10"/>
                                </w:rPr>
                                <w:t>,</w:t>
                              </w:r>
                            </w:p>
                          </w:txbxContent>
                        </wps:txbx>
                        <wps:bodyPr horzOverflow="overflow" vert="horz" lIns="0" tIns="0" rIns="0" bIns="0" rtlCol="0">
                          <a:noAutofit/>
                        </wps:bodyPr>
                      </wps:wsp>
                      <wps:wsp>
                        <wps:cNvPr id="3204" name="Rectangle 3204"/>
                        <wps:cNvSpPr/>
                        <wps:spPr>
                          <a:xfrm>
                            <a:off x="232406" y="164329"/>
                            <a:ext cx="119052" cy="122974"/>
                          </a:xfrm>
                          <a:prstGeom prst="rect">
                            <a:avLst/>
                          </a:prstGeom>
                          <a:ln>
                            <a:noFill/>
                          </a:ln>
                        </wps:spPr>
                        <wps:txbx>
                          <w:txbxContent>
                            <w:p w14:paraId="0E2B8D8F" w14:textId="77777777" w:rsidR="006E2FA2" w:rsidRDefault="006E2FA2">
                              <w:pPr>
                                <w:spacing w:after="160" w:line="259" w:lineRule="auto"/>
                                <w:ind w:left="0" w:firstLine="0"/>
                                <w:jc w:val="left"/>
                              </w:pPr>
                              <w:proofErr w:type="gramStart"/>
                              <w:r>
                                <w:rPr>
                                  <w:color w:val="121212"/>
                                  <w:w w:val="98"/>
                                  <w:sz w:val="10"/>
                                </w:rPr>
                                <w:t>age</w:t>
                              </w:r>
                              <w:proofErr w:type="gramEnd"/>
                            </w:p>
                          </w:txbxContent>
                        </wps:txbx>
                        <wps:bodyPr horzOverflow="overflow" vert="horz" lIns="0" tIns="0" rIns="0" bIns="0" rtlCol="0">
                          <a:noAutofit/>
                        </wps:bodyPr>
                      </wps:wsp>
                      <wps:wsp>
                        <wps:cNvPr id="3210" name="Shape 3210"/>
                        <wps:cNvSpPr/>
                        <wps:spPr>
                          <a:xfrm>
                            <a:off x="650161" y="316192"/>
                            <a:ext cx="235868" cy="0"/>
                          </a:xfrm>
                          <a:custGeom>
                            <a:avLst/>
                            <a:gdLst/>
                            <a:ahLst/>
                            <a:cxnLst/>
                            <a:rect l="0" t="0" r="0" b="0"/>
                            <a:pathLst>
                              <a:path w="235868">
                                <a:moveTo>
                                  <a:pt x="235868" y="0"/>
                                </a:moveTo>
                                <a:lnTo>
                                  <a:pt x="0" y="0"/>
                                </a:lnTo>
                              </a:path>
                            </a:pathLst>
                          </a:custGeom>
                          <a:ln w="0" cap="flat">
                            <a:miter lim="100000"/>
                          </a:ln>
                        </wps:spPr>
                        <wps:style>
                          <a:lnRef idx="1">
                            <a:srgbClr val="DEDEDE"/>
                          </a:lnRef>
                          <a:fillRef idx="0">
                            <a:srgbClr val="000000">
                              <a:alpha val="0"/>
                            </a:srgbClr>
                          </a:fillRef>
                          <a:effectRef idx="0">
                            <a:scrgbClr r="0" g="0" b="0"/>
                          </a:effectRef>
                          <a:fontRef idx="none"/>
                        </wps:style>
                        <wps:bodyPr/>
                      </wps:wsp>
                      <wps:wsp>
                        <wps:cNvPr id="3211" name="Shape 3211"/>
                        <wps:cNvSpPr/>
                        <wps:spPr>
                          <a:xfrm>
                            <a:off x="650161" y="294182"/>
                            <a:ext cx="77027" cy="43907"/>
                          </a:xfrm>
                          <a:custGeom>
                            <a:avLst/>
                            <a:gdLst/>
                            <a:ahLst/>
                            <a:cxnLst/>
                            <a:rect l="0" t="0" r="0" b="0"/>
                            <a:pathLst>
                              <a:path w="77027" h="43907">
                                <a:moveTo>
                                  <a:pt x="77027" y="0"/>
                                </a:moveTo>
                                <a:lnTo>
                                  <a:pt x="55023" y="22011"/>
                                </a:lnTo>
                                <a:lnTo>
                                  <a:pt x="77027" y="43907"/>
                                </a:lnTo>
                                <a:lnTo>
                                  <a:pt x="0" y="22011"/>
                                </a:lnTo>
                                <a:lnTo>
                                  <a:pt x="77027" y="0"/>
                                </a:lnTo>
                                <a:close/>
                              </a:path>
                            </a:pathLst>
                          </a:custGeom>
                          <a:ln w="5488" cap="flat">
                            <a:miter lim="100000"/>
                          </a:ln>
                        </wps:spPr>
                        <wps:style>
                          <a:lnRef idx="1">
                            <a:srgbClr val="DEDEDE"/>
                          </a:lnRef>
                          <a:fillRef idx="1">
                            <a:srgbClr val="DEDEDE"/>
                          </a:fillRef>
                          <a:effectRef idx="0">
                            <a:scrgbClr r="0" g="0" b="0"/>
                          </a:effectRef>
                          <a:fontRef idx="none"/>
                        </wps:style>
                        <wps:bodyPr/>
                      </wps:wsp>
                    </wpg:wgp>
                  </a:graphicData>
                </a:graphic>
              </wp:anchor>
            </w:drawing>
          </mc:Choice>
          <mc:Fallback>
            <w:pict>
              <v:group w14:anchorId="4AD6F224" id="Group 92277" o:spid="_x0000_s1129" style="position:absolute;margin-left:21pt;margin-top:6.1pt;width:69.75pt;height:49.8pt;z-index:251660288;mso-position-horizontal-relative:text;mso-position-vertical-relative:text" coordsize="8860,6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">
                <v:shape id="Shape 3198" o:spid="_x0000_s1130" style="position:absolute;top:15;width:2753;height:6306;visibility:visible;mso-wrap-style:square;v-text-anchor:top" coordsize="275252,630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uCcUA&#10;AADdAAAADwAAAGRycy9kb3ducmV2LnhtbERPy2rCQBTdF/oPwxW6qxNrFU0zkRJssBvB18LdJXOb&#10;BDN30sw0Rr++syh0eTjvZDWYRvTUudqygsk4AkFcWF1zqeB4+HhegHAeWWNjmRTcyMEqfXxIMNb2&#10;yjvq974UIYRdjAoq79tYSldUZNCNbUscuC/bGfQBdqXUHV5DuGnkSxTNpcGaQ0OFLWUVFZf9j1Gw&#10;zZ35zIvz66xZ390pn9XfG8qUehoN728gPA3+X/zn3mgF08kyzA1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y4JxQAAAN0AAAAPAAAAAAAAAAAAAAAAAJgCAABkcnMv&#10;ZG93bnJldi54bWxQSwUGAAAAAAQABAD1AAAAigMAAAAA&#10;" path="m275252,r,50724l242792,52909c159805,64196,94888,113000,94888,171464v,58463,64917,107214,147904,118488l275252,292135r,338540l172625,630675v-1076,-6000,4190,-21204,5015,-27271c178349,597404,178968,591314,177365,585498v-1878,-6526,-6618,-11976,-12067,-15548c159024,565737,151880,563585,144530,562875v-7328,-802,-14655,-183,-22005,458c115198,564043,107779,564752,100452,564569v-7350,-91,-14952,-984,-21845,-4030c73158,558135,68326,554380,64846,549273v-3412,-5174,-5289,-11975,-3938,-18157c61801,526559,64388,522438,66632,518522v2152,-4030,4213,-8243,4282,-12891c70914,501601,69311,497754,66907,494800v-2427,-2954,-5633,-4900,-8770,-6800c54908,486122,51771,484176,49367,481222v-2152,-2610,-3572,-5564,-4282,-8861c44444,469040,44353,465377,44811,462080v183,-802,274,-1626,526,-2336c45612,459034,46047,458324,46597,457775v435,-435,984,-618,1511,-1076c48657,456355,49367,455806,49642,455279v183,-641,92,-1259,,-1786c49459,452852,49001,452417,48566,451959v-802,-893,-1695,-1168,-2679,-1786c43551,448914,41307,446876,39796,444632v-1511,-2244,-2404,-4740,-2496,-7511c37209,434351,37918,431580,38811,428970v893,-2496,1970,-4832,2496,-7511c42132,417429,41399,413331,39796,409667v-1603,-3755,-4373,-6800,-7785,-8586c27363,398470,22096,398378,16807,397760v-2679,-275,-5541,-709,-8037,-1786c6251,394990,4099,393478,2496,391234,801,388807,92,385693,,382648v,-3046,618,-6091,1786,-8861c4030,368245,7945,363689,11540,358949,24134,342485,32721,322977,44811,305987v2679,-3664,5632,-7236,7785,-11266c54725,290691,56259,285952,56076,281303v-183,-5175,-2335,-9846,-4740,-14311c49001,262436,46322,258131,45337,253139v-893,-4396,-435,-9045,550,-13418c46780,235416,48291,231318,49642,227105v6159,-20036,8930,-40964,13761,-61458c69586,138903,79249,112525,94888,90795,113938,64394,141049,46076,169053,31857,198299,17019,229309,5917,261099,1138l275252,xe" fillcolor="#2f3b46" stroked="f" strokeweight="0">
                  <v:stroke miterlimit="1" joinstyle="miter"/>
                  <v:path arrowok="t" textboxrect="0,0,275252,630675"/>
                </v:shape>
                <v:shape id="Shape 3199" o:spid="_x0000_s1131" style="position:absolute;left:2753;width:2124;height:6321;visibility:visible;mso-wrap-style:square;v-text-anchor:top" coordsize="212398,63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qD3ccA&#10;AADdAAAADwAAAGRycy9kb3ducmV2LnhtbESPzWrDMBCE74W+g9hAb43slNSJYzmUQKGHXOr8QG6L&#10;tbFNrJWRlMTt01eFQo/DzHzDFOvR9OJGzneWFaTTBARxbXXHjYL97v15AcIHZI29ZVLwRR7W5eND&#10;gbm2d/6kWxUaESHsc1TQhjDkUvq6JYN+agfi6J2tMxiidI3UDu8Rbno5S5JXabDjuNDiQJuW6kt1&#10;NQq+q8wM23l2TE6pPrtD6DZuUSn1NBnfViACjeE//Nf+0Ape0uUSft/EJy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ag93HAAAA3QAAAA8AAAAAAAAAAAAAAAAAmAIAAGRy&#10;cy9kb3ducmV2LnhtbFBLBQYAAAAABAAEAPUAAACMAwAAAAA=&#10;" path="m17860,69c20722,,23745,,26607,69v45795,1351,99559,26400,125227,52870c177594,79501,185287,94796,194401,123326v9227,28439,17997,65579,17539,104299c211574,264833,205231,301859,194675,337281v-11632,39087,-28164,76479,-49367,110642c142263,459005,139950,470202,138599,481651v-3755,32285,-366,65464,9205,96330c150048,584942,151216,619220,157123,632180l,632180,,293639r4076,274c103634,293913,180364,239783,180364,172969,180364,106153,103634,51955,4076,51955l,52229,,1505,17860,69xe" fillcolor="#2f3b46" stroked="f" strokeweight="0">
                  <v:stroke miterlimit="1" joinstyle="miter"/>
                  <v:path arrowok="t" textboxrect="0,0,212398,632180"/>
                </v:shape>
                <v:shape id="Shape 3200" o:spid="_x0000_s1132" style="position:absolute;width:4878;height:6322;visibility:visible;mso-wrap-style:square;v-text-anchor:top" coordsize="487828,632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0MIA&#10;AADdAAAADwAAAGRycy9kb3ducmV2LnhtbESPW4vCMBSE34X9D+Es7Itout7QahQRFtxHb++H5th0&#10;25yUJtr6742w4OMwM98wq01nK3GnxheOFXwPExDEmdMF5wrOp5/BHIQPyBorx6TgQR4264/eClPt&#10;Wj7Q/RhyESHsU1RgQqhTKX1myKIfupo4elfXWAxRNrnUDbYRbis5SpKZtFhwXDBY085QVh5vVsFl&#10;8nsx3ejBpZwtdn/9dlpSv1bq67PbLkEE6sI7/N/eawXjiITXm/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1rjQwgAAAN0AAAAPAAAAAAAAAAAAAAAAAJgCAABkcnMvZG93&#10;bnJldi54bWxQSwUGAAAAAAQABAD1AAAAhwMAAAAA&#10;" path="m293379,91v2868,-91,5736,,8580,92c347772,1511,401596,26470,427267,53031v25763,26584,33364,41879,42490,70410c478884,151971,487828,188997,487372,227716v-341,37209,-6690,74257,-17250,109657c458492,376459,441765,413851,420668,447946v-3050,11082,-5189,22347,-6532,33796c410290,514028,413499,547229,423171,578072v2230,6985,3573,41239,9467,54199l172805,632271v-979,-5976,4210,-21180,4916,-27271c178540,599001,179064,592841,177471,587025v-1889,-6617,-6532,-11998,-11903,-15661c159309,567242,151958,565112,144630,564403v-7328,-733,-14747,-275,-22098,435c115203,565456,107875,566349,100547,566280v-7351,-183,-14861,-1259,-21643,-4213c73442,559640,68435,555885,64930,550710v-3391,-5198,-5098,-11907,-3755,-18067c62176,528087,64589,524149,66728,520119v2230,-3939,4392,-8312,4392,-12960c71211,503220,69686,499282,67183,496328v-2412,-2954,-5644,-4831,-8853,-6709c55189,487742,51889,485772,49386,482819v-2071,-2496,-3414,-5725,-4119,-9045c44629,470477,44629,466996,45085,463676v182,-801,273,-1603,546,-2313c45881,460631,46245,460013,46791,459463v433,-435,1070,-801,1594,-1145c48931,457952,49386,457425,49636,456784v273,-527,273,-1145,91,-1694c49545,454472,49295,454013,48840,453579v-797,-894,-1798,-1352,-2868,-1878c43742,450350,41603,448564,40078,446320v-1525,-2222,-2504,-4923,-2595,-7694c37392,435856,38189,433268,39099,430681v797,-2519,1775,-5015,2321,-7694c42126,419049,41694,414744,40078,411080v-1616,-3663,-4393,-6800,-7784,-8586c27561,399906,22099,399906,16819,399357v-2595,-252,-5280,-710,-7784,-1786c6623,396586,4301,394983,2685,392671,979,390244,91,387198,91,384153,,381130,819,378085,1980,375314v2230,-5541,6168,-10120,9741,-14769c24329,343991,33000,324505,45085,307515v2685,-3664,5462,-7259,7692,-11266c54916,292219,56350,287662,56259,282991v-182,-5175,-2412,-9914,-4825,-14379c49113,264032,46518,259567,45540,254553v-820,-4374,-455,-8931,432,-13235c46951,237036,48385,232823,49636,228609v6259,-20035,9308,-41055,14042,-61525c69960,140339,79336,114053,94994,92300,114043,65922,141148,47673,169141,33453,208058,13693,250457,458,293379,91xe" fillcolor="#dedede" strokecolor="#dedede" strokeweight=".05072mm">
                  <v:stroke miterlimit="1" joinstyle="miter"/>
                  <v:path arrowok="t" textboxrect="0,0,487828,632271"/>
                </v:shape>
                <v:shape id="Shape 3201" o:spid="_x0000_s1133" style="position:absolute;left:949;top:519;width:3608;height:2420;visibility:visible;mso-wrap-style:square;v-text-anchor:top" coordsize="360719,241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1PcYA&#10;AADdAAAADwAAAGRycy9kb3ducmV2LnhtbESPQWvCQBSE7wX/w/IEb3VjLJKmrkEEMQg91Erp8ZF9&#10;zQazb0N2TdJ/3y0Uehxm5htmW0y2FQP1vnGsYLVMQBBXTjdcK7i+Hx8zED4ga2wdk4Jv8lDsZg9b&#10;zLUb+Y2GS6hFhLDPUYEJocul9JUhi37pOuLofbneYoiyr6XucYxw28o0STbSYsNxwWBHB0PV7XK3&#10;Crr16akc+Pn8mUmDp9eP89VlG6UW82n/AiLQFP7Df+1SK1inyQp+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0b1PcYAAADdAAAADwAAAAAAAAAAAAAAAACYAgAAZHJz&#10;L2Rvd25yZXYueG1sUEsFBgAAAAAEAAQA9QAAAIsDAAAAAA==&#10;" path="m180411,v99095,,179694,53649,180308,120121l360719,121014v,66815,-80681,120922,-180308,120922c80763,241936,,187829,,121014,,54199,80763,,180411,xe" fillcolor="#dedede" strokecolor="#121212" strokeweight=".33689mm">
                  <v:stroke endcap="round"/>
                  <v:path arrowok="t" textboxrect="0,0,360719,241936"/>
                </v:shape>
                <v:rect id="Rectangle 3202" o:spid="_x0000_s1134" style="position:absolute;left:1981;top:518;width:2101;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5LMUA&#10;AADdAAAADwAAAGRycy9kb3ducmV2LnhtbESPT4vCMBTE74LfITxhb5paYdFqFPEPetxVQb09mmdb&#10;bF5KE213P/1mQfA4zMxvmNmiNaV4Uu0KywqGgwgEcWp1wZmC03HbH4NwHlljaZkU/JCDxbzbmWGi&#10;bcPf9Dz4TAQIuwQV5N5XiZQuzcmgG9iKOHg3Wxv0QdaZ1DU2AW5KGUfRpzRYcFjIsaJVTun98DAK&#10;duNqednb3yYrN9fd+es8WR8nXqmPXrucgvDU+nf41d5rBaM4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QHksxQAAAN0AAAAPAAAAAAAAAAAAAAAAAJgCAABkcnMv&#10;ZG93bnJldi54bWxQSwUGAAAAAAQABAD1AAAAigMAAAAA&#10;" filled="f" stroked="f">
                  <v:textbox inset="0,0,0,0">
                    <w:txbxContent>
                      <w:p w14:paraId="349D78FD" w14:textId="77777777" w:rsidR="006E2FA2" w:rsidRDefault="006E2FA2">
                        <w:pPr>
                          <w:spacing w:after="160" w:line="259" w:lineRule="auto"/>
                          <w:ind w:left="0" w:firstLine="0"/>
                          <w:jc w:val="left"/>
                        </w:pPr>
                        <w:proofErr w:type="gramStart"/>
                        <w:r>
                          <w:rPr>
                            <w:color w:val="121212"/>
                            <w:w w:val="98"/>
                            <w:sz w:val="10"/>
                          </w:rPr>
                          <w:t>name</w:t>
                        </w:r>
                        <w:proofErr w:type="gramEnd"/>
                        <w:r>
                          <w:rPr>
                            <w:color w:val="121212"/>
                            <w:w w:val="98"/>
                            <w:sz w:val="10"/>
                          </w:rPr>
                          <w:t>,</w:t>
                        </w:r>
                      </w:p>
                    </w:txbxContent>
                  </v:textbox>
                </v:rect>
                <v:rect id="Rectangle 3203" o:spid="_x0000_s1135" style="position:absolute;left:1721;top:1080;width:2794;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ct8UA&#10;AADdAAAADwAAAGRycy9kb3ducmV2LnhtbESPT4vCMBTE74LfIbwFb5qugmjXKOIf9Kh2wd3bo3nb&#10;lm1eShNt9dMbQfA4zMxvmNmiNaW4Uu0Kywo+BxEI4tTqgjMF38m2PwHhPLLG0jIpuJGDxbzbmWGs&#10;bcNHup58JgKEXYwKcu+rWEqX5mTQDWxFHLw/Wxv0QdaZ1DU2AW5KOYyisTRYcFjIsaJVTun/6WIU&#10;7CbV8mdv701Wbn5358N5uk6mXqneR7v8AuGp9e/wq73XCkbD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Ny3xQAAAN0AAAAPAAAAAAAAAAAAAAAAAJgCAABkcnMv&#10;ZG93bnJldi54bWxQSwUGAAAAAAQABAD1AAAAigMAAAAA&#10;" filled="f" stroked="f">
                  <v:textbox inset="0,0,0,0">
                    <w:txbxContent>
                      <w:p w14:paraId="1ABFB4DA" w14:textId="77777777" w:rsidR="006E2FA2" w:rsidRDefault="006E2FA2">
                        <w:pPr>
                          <w:spacing w:after="160" w:line="259" w:lineRule="auto"/>
                          <w:ind w:left="0" w:firstLine="0"/>
                          <w:jc w:val="left"/>
                        </w:pPr>
                        <w:proofErr w:type="gramStart"/>
                        <w:r>
                          <w:rPr>
                            <w:color w:val="121212"/>
                            <w:w w:val="98"/>
                            <w:sz w:val="10"/>
                          </w:rPr>
                          <w:t>address</w:t>
                        </w:r>
                        <w:proofErr w:type="gramEnd"/>
                        <w:r>
                          <w:rPr>
                            <w:color w:val="121212"/>
                            <w:w w:val="98"/>
                            <w:sz w:val="10"/>
                          </w:rPr>
                          <w:t>,</w:t>
                        </w:r>
                      </w:p>
                    </w:txbxContent>
                  </v:textbox>
                </v:rect>
                <v:rect id="Rectangle 3204" o:spid="_x0000_s1136" style="position:absolute;left:2324;top:1643;width:1190;height:1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Ew8cA&#10;AADdAAAADwAAAGRycy9kb3ducmV2LnhtbESPQWvCQBSE74L/YXlCb7rRFtHUVUQtydHGgu3tkX1N&#10;QrNvQ3abpP31XUHocZiZb5jNbjC16Kh1lWUF81kEgji3uuJCwdvlZboC4TyyxtoyKfghB7vteLTB&#10;WNueX6nLfCEChF2MCkrvm1hKl5dk0M1sQxy8T9sa9EG2hdQt9gFuarmIoqU0WHFYKLGhQ0n5V/Zt&#10;FCSrZv+e2t++qE8fyfV8XR8va6/Uw2TYP4PwNPj/8L2dagWPi+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RMPHAAAA3QAAAA8AAAAAAAAAAAAAAAAAmAIAAGRy&#10;cy9kb3ducmV2LnhtbFBLBQYAAAAABAAEAPUAAACMAwAAAAA=&#10;" filled="f" stroked="f">
                  <v:textbox inset="0,0,0,0">
                    <w:txbxContent>
                      <w:p w14:paraId="0E2B8D8F" w14:textId="77777777" w:rsidR="006E2FA2" w:rsidRDefault="006E2FA2">
                        <w:pPr>
                          <w:spacing w:after="160" w:line="259" w:lineRule="auto"/>
                          <w:ind w:left="0" w:firstLine="0"/>
                          <w:jc w:val="left"/>
                        </w:pPr>
                        <w:proofErr w:type="gramStart"/>
                        <w:r>
                          <w:rPr>
                            <w:color w:val="121212"/>
                            <w:w w:val="98"/>
                            <w:sz w:val="10"/>
                          </w:rPr>
                          <w:t>age</w:t>
                        </w:r>
                        <w:proofErr w:type="gramEnd"/>
                      </w:p>
                    </w:txbxContent>
                  </v:textbox>
                </v:rect>
                <v:shape id="Shape 3210" o:spid="_x0000_s1137" style="position:absolute;left:6501;top:3161;width:2359;height:0;visibility:visible;mso-wrap-style:square;v-text-anchor:top" coordsize="235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T18EA&#10;AADdAAAADwAAAGRycy9kb3ducmV2LnhtbERPzWrCQBC+C32HZQq96cYUpMSsoi3SHnqp+gBjdpIN&#10;ZmdDdo1pn75zKPT48f2X28l3aqQhtoENLBcZKOIq2JYbA+fTYf4CKiZki11gMvBNEbabh1mJhQ13&#10;/qLxmBolIRwLNOBS6gutY+XIY1yEnli4Ogwek8Ch0XbAu4T7TudZttIeW5YGhz29Oqqux5s38Kzj&#10;6uf9ku3d5+FGMdXOnd+cMU+P024NKtGU/sV/7g8rvnwp++WNPA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lU9fBAAAA3QAAAA8AAAAAAAAAAAAAAAAAmAIAAGRycy9kb3du&#10;cmV2LnhtbFBLBQYAAAAABAAEAPUAAACGAwAAAAA=&#10;" path="m235868,l,e" filled="f" strokecolor="#dedede" strokeweight="0">
                  <v:stroke miterlimit="1" joinstyle="miter"/>
                  <v:path arrowok="t" textboxrect="0,0,235868,0"/>
                </v:shape>
                <v:shape id="Shape 3211" o:spid="_x0000_s1138" style="position:absolute;left:6501;top:2941;width:770;height:439;visibility:visible;mso-wrap-style:square;v-text-anchor:top" coordsize="77027,43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p1zMYA&#10;AADdAAAADwAAAGRycy9kb3ducmV2LnhtbESPT2vCQBTE70K/w/IK3upuLC0SXSUKpV568A+0x2f2&#10;mQSzb0N2m0Q/vVsoeBxm5jfMYjXYWnTU+sqxhmSiQBDnzlRcaDgePl5mIHxANlg7Jg1X8rBaPo0W&#10;mBrX8466fShEhLBPUUMZQpNK6fOSLPqJa4ijd3atxRBlW0jTYh/htpZTpd6lxYrjQokNbUrKL/tf&#10;q+HN+Ox0UYo+f25dhl+++F6fe63Hz0M2BxFoCI/wf3trNLxOkwT+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p1zMYAAADdAAAADwAAAAAAAAAAAAAAAACYAgAAZHJz&#10;L2Rvd25yZXYueG1sUEsFBgAAAAAEAAQA9QAAAIsDAAAAAA==&#10;" path="m77027,l55023,22011,77027,43907,,22011,77027,xe" fillcolor="#dedede" strokecolor="#dedede" strokeweight=".15244mm">
                  <v:stroke miterlimit="1" joinstyle="miter"/>
                  <v:path arrowok="t" textboxrect="0,0,77027,43907"/>
                </v:shape>
                <w10:wrap type="square"/>
              </v:group>
            </w:pict>
          </mc:Fallback>
        </mc:AlternateContent>
      </w:r>
      <w:r>
        <w:rPr>
          <w:noProof/>
          <w:sz w:val="22"/>
        </w:rPr>
        <mc:AlternateContent>
          <mc:Choice Requires="wpg">
            <w:drawing>
              <wp:anchor distT="0" distB="0" distL="114300" distR="114300" simplePos="0" relativeHeight="251661312" behindDoc="0" locked="0" layoutInCell="1" allowOverlap="1" wp14:anchorId="26C618CE" wp14:editId="18B25AF3">
                <wp:simplePos x="0" y="0"/>
                <wp:positionH relativeFrom="column">
                  <wp:posOffset>3014545</wp:posOffset>
                </wp:positionH>
                <wp:positionV relativeFrom="paragraph">
                  <wp:posOffset>216976</wp:posOffset>
                </wp:positionV>
                <wp:extent cx="2011668" cy="352669"/>
                <wp:effectExtent l="0" t="0" r="0" b="0"/>
                <wp:wrapSquare wrapText="bothSides"/>
                <wp:docPr id="92271" name="Group 92271"/>
                <wp:cNvGraphicFramePr/>
                <a:graphic xmlns:a="http://schemas.openxmlformats.org/drawingml/2006/main">
                  <a:graphicData uri="http://schemas.microsoft.com/office/word/2010/wordprocessingGroup">
                    <wpg:wgp>
                      <wpg:cNvGrpSpPr/>
                      <wpg:grpSpPr>
                        <a:xfrm>
                          <a:off x="0" y="0"/>
                          <a:ext cx="2011668" cy="352669"/>
                          <a:chOff x="0" y="0"/>
                          <a:chExt cx="2011668" cy="352669"/>
                        </a:xfrm>
                      </wpg:grpSpPr>
                      <wps:wsp>
                        <wps:cNvPr id="3179" name="Shape 3179"/>
                        <wps:cNvSpPr/>
                        <wps:spPr>
                          <a:xfrm>
                            <a:off x="1370375" y="0"/>
                            <a:ext cx="641293" cy="352669"/>
                          </a:xfrm>
                          <a:custGeom>
                            <a:avLst/>
                            <a:gdLst/>
                            <a:ahLst/>
                            <a:cxnLst/>
                            <a:rect l="0" t="0" r="0" b="0"/>
                            <a:pathLst>
                              <a:path w="641293" h="352669">
                                <a:moveTo>
                                  <a:pt x="224488" y="0"/>
                                </a:moveTo>
                                <a:cubicBezTo>
                                  <a:pt x="262772" y="0"/>
                                  <a:pt x="297119" y="11609"/>
                                  <a:pt x="320658" y="30042"/>
                                </a:cubicBezTo>
                                <a:cubicBezTo>
                                  <a:pt x="344174" y="11609"/>
                                  <a:pt x="378428" y="0"/>
                                  <a:pt x="416804" y="0"/>
                                </a:cubicBezTo>
                                <a:cubicBezTo>
                                  <a:pt x="487650" y="0"/>
                                  <a:pt x="545054" y="39521"/>
                                  <a:pt x="545054" y="88178"/>
                                </a:cubicBezTo>
                                <a:cubicBezTo>
                                  <a:pt x="545054" y="89163"/>
                                  <a:pt x="544962" y="90056"/>
                                  <a:pt x="544894" y="91041"/>
                                </a:cubicBezTo>
                                <a:cubicBezTo>
                                  <a:pt x="600237" y="100795"/>
                                  <a:pt x="641293" y="135233"/>
                                  <a:pt x="641293" y="176380"/>
                                </a:cubicBezTo>
                                <a:cubicBezTo>
                                  <a:pt x="641293" y="217436"/>
                                  <a:pt x="600237" y="251873"/>
                                  <a:pt x="544894" y="261605"/>
                                </a:cubicBezTo>
                                <a:cubicBezTo>
                                  <a:pt x="544962" y="262589"/>
                                  <a:pt x="545054" y="263574"/>
                                  <a:pt x="545054" y="264467"/>
                                </a:cubicBezTo>
                                <a:cubicBezTo>
                                  <a:pt x="545054" y="313216"/>
                                  <a:pt x="487650" y="352669"/>
                                  <a:pt x="416804" y="352669"/>
                                </a:cubicBezTo>
                                <a:cubicBezTo>
                                  <a:pt x="378520" y="352669"/>
                                  <a:pt x="344174" y="341037"/>
                                  <a:pt x="320658" y="322695"/>
                                </a:cubicBezTo>
                                <a:cubicBezTo>
                                  <a:pt x="297119" y="341037"/>
                                  <a:pt x="262772" y="352669"/>
                                  <a:pt x="224488" y="352669"/>
                                </a:cubicBezTo>
                                <a:cubicBezTo>
                                  <a:pt x="153666" y="352669"/>
                                  <a:pt x="96238" y="313216"/>
                                  <a:pt x="96238" y="264467"/>
                                </a:cubicBezTo>
                                <a:cubicBezTo>
                                  <a:pt x="96238" y="263574"/>
                                  <a:pt x="96330" y="262589"/>
                                  <a:pt x="96421" y="261605"/>
                                </a:cubicBezTo>
                                <a:cubicBezTo>
                                  <a:pt x="41055" y="251873"/>
                                  <a:pt x="0" y="217436"/>
                                  <a:pt x="0" y="176380"/>
                                </a:cubicBezTo>
                                <a:cubicBezTo>
                                  <a:pt x="0" y="135233"/>
                                  <a:pt x="41055" y="100795"/>
                                  <a:pt x="96421" y="91041"/>
                                </a:cubicBezTo>
                                <a:cubicBezTo>
                                  <a:pt x="96330" y="90056"/>
                                  <a:pt x="96238" y="89163"/>
                                  <a:pt x="96238" y="88178"/>
                                </a:cubicBezTo>
                                <a:cubicBezTo>
                                  <a:pt x="96238" y="39521"/>
                                  <a:pt x="153666" y="0"/>
                                  <a:pt x="224488" y="0"/>
                                </a:cubicBezTo>
                                <a:close/>
                              </a:path>
                            </a:pathLst>
                          </a:custGeom>
                          <a:ln w="5495" cap="rnd">
                            <a:custDash>
                              <a:ds d="43271" sp="129813"/>
                            </a:custDash>
                            <a:round/>
                          </a:ln>
                        </wps:spPr>
                        <wps:style>
                          <a:lnRef idx="1">
                            <a:srgbClr val="121212"/>
                          </a:lnRef>
                          <a:fillRef idx="1">
                            <a:srgbClr val="DEDEDE"/>
                          </a:fillRef>
                          <a:effectRef idx="0">
                            <a:scrgbClr r="0" g="0" b="0"/>
                          </a:effectRef>
                          <a:fontRef idx="none"/>
                        </wps:style>
                        <wps:bodyPr/>
                      </wps:wsp>
                      <wps:wsp>
                        <wps:cNvPr id="3180" name="Rectangle 3180"/>
                        <wps:cNvSpPr/>
                        <wps:spPr>
                          <a:xfrm>
                            <a:off x="1540430" y="205472"/>
                            <a:ext cx="143834" cy="141238"/>
                          </a:xfrm>
                          <a:prstGeom prst="rect">
                            <a:avLst/>
                          </a:prstGeom>
                          <a:ln>
                            <a:noFill/>
                          </a:ln>
                        </wps:spPr>
                        <wps:txbx>
                          <w:txbxContent>
                            <w:p w14:paraId="05151259" w14:textId="77777777" w:rsidR="006E2FA2" w:rsidRDefault="006E2FA2">
                              <w:pPr>
                                <w:spacing w:after="160" w:line="259" w:lineRule="auto"/>
                                <w:ind w:left="0" w:firstLine="0"/>
                                <w:jc w:val="left"/>
                              </w:pPr>
                              <w:proofErr w:type="gramStart"/>
                              <w:r>
                                <w:rPr>
                                  <w:color w:val="121212"/>
                                  <w:w w:val="94"/>
                                  <w:sz w:val="11"/>
                                </w:rPr>
                                <w:t>ö</w:t>
                              </w:r>
                              <w:proofErr w:type="gramEnd"/>
                              <w:r>
                                <w:rPr>
                                  <w:color w:val="121212"/>
                                  <w:spacing w:val="12"/>
                                  <w:w w:val="94"/>
                                  <w:sz w:val="11"/>
                                </w:rPr>
                                <w:t xml:space="preserve">   </w:t>
                              </w:r>
                            </w:p>
                          </w:txbxContent>
                        </wps:txbx>
                        <wps:bodyPr horzOverflow="overflow" vert="horz" lIns="0" tIns="0" rIns="0" bIns="0" rtlCol="0">
                          <a:noAutofit/>
                        </wps:bodyPr>
                      </wps:wsp>
                      <wps:wsp>
                        <wps:cNvPr id="3181" name="Rectangle 3181"/>
                        <wps:cNvSpPr/>
                        <wps:spPr>
                          <a:xfrm>
                            <a:off x="1869666" y="127700"/>
                            <a:ext cx="69278" cy="141238"/>
                          </a:xfrm>
                          <a:prstGeom prst="rect">
                            <a:avLst/>
                          </a:prstGeom>
                          <a:ln>
                            <a:noFill/>
                          </a:ln>
                        </wps:spPr>
                        <wps:txbx>
                          <w:txbxContent>
                            <w:p w14:paraId="48CF74C3" w14:textId="77777777" w:rsidR="006E2FA2" w:rsidRDefault="006E2FA2">
                              <w:pPr>
                                <w:spacing w:after="160" w:line="259" w:lineRule="auto"/>
                                <w:ind w:left="0" w:firstLine="0"/>
                                <w:jc w:val="left"/>
                              </w:pPr>
                              <w:r>
                                <w:rPr>
                                  <w:color w:val="121212"/>
                                  <w:w w:val="108"/>
                                  <w:sz w:val="11"/>
                                </w:rPr>
                                <w:t>Ω</w:t>
                              </w:r>
                            </w:p>
                          </w:txbxContent>
                        </wps:txbx>
                        <wps:bodyPr horzOverflow="overflow" vert="horz" lIns="0" tIns="0" rIns="0" bIns="0" rtlCol="0">
                          <a:noAutofit/>
                        </wps:bodyPr>
                      </wps:wsp>
                      <wps:wsp>
                        <wps:cNvPr id="3182" name="Rectangle 3182"/>
                        <wps:cNvSpPr/>
                        <wps:spPr>
                          <a:xfrm>
                            <a:off x="1780915" y="205472"/>
                            <a:ext cx="49608" cy="141238"/>
                          </a:xfrm>
                          <a:prstGeom prst="rect">
                            <a:avLst/>
                          </a:prstGeom>
                          <a:ln>
                            <a:noFill/>
                          </a:ln>
                        </wps:spPr>
                        <wps:txbx>
                          <w:txbxContent>
                            <w:p w14:paraId="17A462C2" w14:textId="77777777" w:rsidR="006E2FA2" w:rsidRDefault="006E2FA2">
                              <w:pPr>
                                <w:spacing w:after="160" w:line="259" w:lineRule="auto"/>
                                <w:ind w:left="0" w:firstLine="0"/>
                                <w:jc w:val="left"/>
                              </w:pPr>
                              <w:proofErr w:type="gramStart"/>
                              <w:r>
                                <w:rPr>
                                  <w:color w:val="121212"/>
                                  <w:w w:val="98"/>
                                  <w:sz w:val="11"/>
                                </w:rPr>
                                <w:t>b</w:t>
                              </w:r>
                              <w:proofErr w:type="gramEnd"/>
                            </w:p>
                          </w:txbxContent>
                        </wps:txbx>
                        <wps:bodyPr horzOverflow="overflow" vert="horz" lIns="0" tIns="0" rIns="0" bIns="0" rtlCol="0">
                          <a:noAutofit/>
                        </wps:bodyPr>
                      </wps:wsp>
                      <wps:wsp>
                        <wps:cNvPr id="3183" name="Rectangle 3183"/>
                        <wps:cNvSpPr/>
                        <wps:spPr>
                          <a:xfrm>
                            <a:off x="1577648" y="24004"/>
                            <a:ext cx="46154" cy="141237"/>
                          </a:xfrm>
                          <a:prstGeom prst="rect">
                            <a:avLst/>
                          </a:prstGeom>
                          <a:ln>
                            <a:noFill/>
                          </a:ln>
                        </wps:spPr>
                        <wps:txbx>
                          <w:txbxContent>
                            <w:p w14:paraId="36578D34" w14:textId="77777777" w:rsidR="006E2FA2" w:rsidRDefault="006E2FA2">
                              <w:pPr>
                                <w:spacing w:after="160" w:line="259" w:lineRule="auto"/>
                                <w:ind w:left="0" w:firstLine="0"/>
                                <w:jc w:val="left"/>
                              </w:pPr>
                              <w:proofErr w:type="gramStart"/>
                              <w:r>
                                <w:rPr>
                                  <w:color w:val="121212"/>
                                  <w:sz w:val="11"/>
                                </w:rPr>
                                <w:t>å</w:t>
                              </w:r>
                              <w:proofErr w:type="gramEnd"/>
                            </w:p>
                          </w:txbxContent>
                        </wps:txbx>
                        <wps:bodyPr horzOverflow="overflow" vert="horz" lIns="0" tIns="0" rIns="0" bIns="0" rtlCol="0">
                          <a:noAutofit/>
                        </wps:bodyPr>
                      </wps:wsp>
                      <wps:wsp>
                        <wps:cNvPr id="3184" name="Rectangle 3184"/>
                        <wps:cNvSpPr/>
                        <wps:spPr>
                          <a:xfrm>
                            <a:off x="1629863" y="152728"/>
                            <a:ext cx="117063" cy="112380"/>
                          </a:xfrm>
                          <a:prstGeom prst="rect">
                            <a:avLst/>
                          </a:prstGeom>
                          <a:ln>
                            <a:noFill/>
                          </a:ln>
                        </wps:spPr>
                        <wps:txbx>
                          <w:txbxContent>
                            <w:p w14:paraId="00339F00" w14:textId="77777777" w:rsidR="006E2FA2" w:rsidRDefault="006E2FA2">
                              <w:pPr>
                                <w:spacing w:after="160" w:line="259" w:lineRule="auto"/>
                                <w:ind w:left="0" w:firstLine="0"/>
                                <w:jc w:val="left"/>
                              </w:pPr>
                              <w:r>
                                <w:rPr>
                                  <w:rFonts w:ascii="DejaVu Sans" w:eastAsia="DejaVu Sans" w:hAnsi="DejaVu Sans" w:cs="DejaVu Sans"/>
                                  <w:color w:val="121212"/>
                                  <w:sz w:val="11"/>
                                  <w:szCs w:val="11"/>
                                  <w:rtl/>
                                </w:rPr>
                                <w:t>ش</w:t>
                              </w:r>
                            </w:p>
                          </w:txbxContent>
                        </wps:txbx>
                        <wps:bodyPr horzOverflow="overflow" vert="horz" lIns="0" tIns="0" rIns="0" bIns="0" rtlCol="0">
                          <a:noAutofit/>
                        </wps:bodyPr>
                      </wps:wsp>
                      <wps:wsp>
                        <wps:cNvPr id="3185" name="Rectangle 3185"/>
                        <wps:cNvSpPr/>
                        <wps:spPr>
                          <a:xfrm>
                            <a:off x="1806681" y="67211"/>
                            <a:ext cx="47977" cy="141238"/>
                          </a:xfrm>
                          <a:prstGeom prst="rect">
                            <a:avLst/>
                          </a:prstGeom>
                          <a:ln>
                            <a:noFill/>
                          </a:ln>
                        </wps:spPr>
                        <wps:txbx>
                          <w:txbxContent>
                            <w:p w14:paraId="388F089B" w14:textId="77777777" w:rsidR="006E2FA2" w:rsidRDefault="006E2FA2">
                              <w:pPr>
                                <w:spacing w:after="160" w:line="259" w:lineRule="auto"/>
                                <w:ind w:left="0" w:firstLine="0"/>
                                <w:jc w:val="left"/>
                              </w:pPr>
                              <w:r>
                                <w:rPr>
                                  <w:color w:val="121212"/>
                                  <w:w w:val="97"/>
                                  <w:sz w:val="11"/>
                                </w:rPr>
                                <w:t>5</w:t>
                              </w:r>
                            </w:p>
                          </w:txbxContent>
                        </wps:txbx>
                        <wps:bodyPr horzOverflow="overflow" vert="horz" lIns="0" tIns="0" rIns="0" bIns="0" rtlCol="0">
                          <a:noAutofit/>
                        </wps:bodyPr>
                      </wps:wsp>
                      <wps:wsp>
                        <wps:cNvPr id="3186" name="Rectangle 3186"/>
                        <wps:cNvSpPr/>
                        <wps:spPr>
                          <a:xfrm>
                            <a:off x="1677850" y="40393"/>
                            <a:ext cx="99984" cy="112379"/>
                          </a:xfrm>
                          <a:prstGeom prst="rect">
                            <a:avLst/>
                          </a:prstGeom>
                          <a:ln>
                            <a:noFill/>
                          </a:ln>
                        </wps:spPr>
                        <wps:txbx>
                          <w:txbxContent>
                            <w:p w14:paraId="48F10B48" w14:textId="77777777" w:rsidR="006E2FA2" w:rsidRDefault="006E2FA2">
                              <w:pPr>
                                <w:spacing w:after="160" w:line="259" w:lineRule="auto"/>
                                <w:ind w:left="0" w:firstLine="0"/>
                                <w:jc w:val="left"/>
                              </w:pPr>
                              <w:r>
                                <w:rPr>
                                  <w:rFonts w:ascii="DejaVu Sans" w:eastAsia="DejaVu Sans" w:hAnsi="DejaVu Sans" w:cs="DejaVu Sans"/>
                                  <w:color w:val="121212"/>
                                  <w:sz w:val="11"/>
                                </w:rPr>
                                <w:t>☺</w:t>
                              </w:r>
                            </w:p>
                          </w:txbxContent>
                        </wps:txbx>
                        <wps:bodyPr horzOverflow="overflow" vert="horz" lIns="0" tIns="0" rIns="0" bIns="0" rtlCol="0">
                          <a:noAutofit/>
                        </wps:bodyPr>
                      </wps:wsp>
                      <wps:wsp>
                        <wps:cNvPr id="3187" name="Rectangle 3187"/>
                        <wps:cNvSpPr/>
                        <wps:spPr>
                          <a:xfrm>
                            <a:off x="1483172" y="96014"/>
                            <a:ext cx="74652" cy="141239"/>
                          </a:xfrm>
                          <a:prstGeom prst="rect">
                            <a:avLst/>
                          </a:prstGeom>
                          <a:ln>
                            <a:noFill/>
                          </a:ln>
                        </wps:spPr>
                        <wps:txbx>
                          <w:txbxContent>
                            <w:p w14:paraId="64D77CBF" w14:textId="77777777" w:rsidR="006E2FA2" w:rsidRDefault="006E2FA2">
                              <w:pPr>
                                <w:spacing w:after="160" w:line="259" w:lineRule="auto"/>
                                <w:ind w:left="0" w:firstLine="0"/>
                                <w:jc w:val="left"/>
                              </w:pPr>
                              <w:r>
                                <w:rPr>
                                  <w:color w:val="121212"/>
                                  <w:w w:val="154"/>
                                  <w:sz w:val="11"/>
                                </w:rPr>
                                <w:t>+</w:t>
                              </w:r>
                            </w:p>
                          </w:txbxContent>
                        </wps:txbx>
                        <wps:bodyPr horzOverflow="overflow" vert="horz" lIns="0" tIns="0" rIns="0" bIns="0" rtlCol="0">
                          <a:noAutofit/>
                        </wps:bodyPr>
                      </wps:wsp>
                      <wps:wsp>
                        <wps:cNvPr id="3188" name="Shape 3188"/>
                        <wps:cNvSpPr/>
                        <wps:spPr>
                          <a:xfrm>
                            <a:off x="321642" y="35239"/>
                            <a:ext cx="641316" cy="283701"/>
                          </a:xfrm>
                          <a:custGeom>
                            <a:avLst/>
                            <a:gdLst/>
                            <a:ahLst/>
                            <a:cxnLst/>
                            <a:rect l="0" t="0" r="0" b="0"/>
                            <a:pathLst>
                              <a:path w="641316" h="283701">
                                <a:moveTo>
                                  <a:pt x="320658" y="0"/>
                                </a:moveTo>
                                <a:cubicBezTo>
                                  <a:pt x="400800" y="0"/>
                                  <a:pt x="641316" y="0"/>
                                  <a:pt x="641316" y="56420"/>
                                </a:cubicBezTo>
                                <a:cubicBezTo>
                                  <a:pt x="641316" y="120922"/>
                                  <a:pt x="641316" y="169305"/>
                                  <a:pt x="641316" y="233876"/>
                                </a:cubicBezTo>
                                <a:cubicBezTo>
                                  <a:pt x="641316" y="283701"/>
                                  <a:pt x="376734" y="282282"/>
                                  <a:pt x="320658" y="282282"/>
                                </a:cubicBezTo>
                                <a:cubicBezTo>
                                  <a:pt x="264582" y="282282"/>
                                  <a:pt x="0" y="283701"/>
                                  <a:pt x="0" y="233876"/>
                                </a:cubicBezTo>
                                <a:lnTo>
                                  <a:pt x="0" y="56420"/>
                                </a:lnTo>
                                <a:cubicBezTo>
                                  <a:pt x="0" y="0"/>
                                  <a:pt x="240516" y="0"/>
                                  <a:pt x="320658" y="0"/>
                                </a:cubicBezTo>
                                <a:close/>
                              </a:path>
                            </a:pathLst>
                          </a:custGeom>
                          <a:ln w="1832" cap="flat">
                            <a:miter lim="100000"/>
                          </a:ln>
                        </wps:spPr>
                        <wps:style>
                          <a:lnRef idx="1">
                            <a:srgbClr val="121212"/>
                          </a:lnRef>
                          <a:fillRef idx="1">
                            <a:srgbClr val="DEDEDE"/>
                          </a:fillRef>
                          <a:effectRef idx="0">
                            <a:scrgbClr r="0" g="0" b="0"/>
                          </a:effectRef>
                          <a:fontRef idx="none"/>
                        </wps:style>
                        <wps:bodyPr/>
                      </wps:wsp>
                      <wps:wsp>
                        <wps:cNvPr id="3189" name="Rectangle 3189"/>
                        <wps:cNvSpPr/>
                        <wps:spPr>
                          <a:xfrm>
                            <a:off x="473929" y="144249"/>
                            <a:ext cx="448103" cy="142880"/>
                          </a:xfrm>
                          <a:prstGeom prst="rect">
                            <a:avLst/>
                          </a:prstGeom>
                          <a:ln>
                            <a:noFill/>
                          </a:ln>
                        </wps:spPr>
                        <wps:txbx>
                          <w:txbxContent>
                            <w:p w14:paraId="6AF81B4C" w14:textId="77777777" w:rsidR="006E2FA2" w:rsidRDefault="006E2FA2">
                              <w:pPr>
                                <w:spacing w:after="160" w:line="259" w:lineRule="auto"/>
                                <w:ind w:left="0" w:firstLine="0"/>
                                <w:jc w:val="left"/>
                              </w:pPr>
                              <w:r>
                                <w:rPr>
                                  <w:color w:val="121212"/>
                                  <w:w w:val="102"/>
                                  <w:sz w:val="13"/>
                                </w:rPr>
                                <w:t>21081989</w:t>
                              </w:r>
                            </w:p>
                          </w:txbxContent>
                        </wps:txbx>
                        <wps:bodyPr horzOverflow="overflow" vert="horz" lIns="0" tIns="0" rIns="0" bIns="0" rtlCol="0">
                          <a:noAutofit/>
                        </wps:bodyPr>
                      </wps:wsp>
                      <wps:wsp>
                        <wps:cNvPr id="3192" name="Shape 3192"/>
                        <wps:cNvSpPr/>
                        <wps:spPr>
                          <a:xfrm>
                            <a:off x="1048732" y="176380"/>
                            <a:ext cx="235869" cy="0"/>
                          </a:xfrm>
                          <a:custGeom>
                            <a:avLst/>
                            <a:gdLst/>
                            <a:ahLst/>
                            <a:cxnLst/>
                            <a:rect l="0" t="0" r="0" b="0"/>
                            <a:pathLst>
                              <a:path w="235869">
                                <a:moveTo>
                                  <a:pt x="235869" y="0"/>
                                </a:moveTo>
                                <a:lnTo>
                                  <a:pt x="0" y="0"/>
                                </a:lnTo>
                              </a:path>
                            </a:pathLst>
                          </a:custGeom>
                          <a:ln w="0" cap="flat">
                            <a:miter lim="100000"/>
                          </a:ln>
                        </wps:spPr>
                        <wps:style>
                          <a:lnRef idx="1">
                            <a:srgbClr val="DEDEDE"/>
                          </a:lnRef>
                          <a:fillRef idx="0">
                            <a:srgbClr val="000000">
                              <a:alpha val="0"/>
                            </a:srgbClr>
                          </a:fillRef>
                          <a:effectRef idx="0">
                            <a:scrgbClr r="0" g="0" b="0"/>
                          </a:effectRef>
                          <a:fontRef idx="none"/>
                        </wps:style>
                        <wps:bodyPr/>
                      </wps:wsp>
                      <wps:wsp>
                        <wps:cNvPr id="3193" name="Shape 3193"/>
                        <wps:cNvSpPr/>
                        <wps:spPr>
                          <a:xfrm>
                            <a:off x="1048732" y="154369"/>
                            <a:ext cx="77005" cy="43907"/>
                          </a:xfrm>
                          <a:custGeom>
                            <a:avLst/>
                            <a:gdLst/>
                            <a:ahLst/>
                            <a:cxnLst/>
                            <a:rect l="0" t="0" r="0" b="0"/>
                            <a:pathLst>
                              <a:path w="77005" h="43907">
                                <a:moveTo>
                                  <a:pt x="77005" y="0"/>
                                </a:moveTo>
                                <a:lnTo>
                                  <a:pt x="55001" y="22011"/>
                                </a:lnTo>
                                <a:lnTo>
                                  <a:pt x="77005" y="43907"/>
                                </a:lnTo>
                                <a:lnTo>
                                  <a:pt x="0" y="22011"/>
                                </a:lnTo>
                                <a:lnTo>
                                  <a:pt x="77005" y="0"/>
                                </a:lnTo>
                                <a:close/>
                              </a:path>
                            </a:pathLst>
                          </a:custGeom>
                          <a:ln w="5488" cap="flat">
                            <a:miter lim="100000"/>
                          </a:ln>
                        </wps:spPr>
                        <wps:style>
                          <a:lnRef idx="1">
                            <a:srgbClr val="DEDEDE"/>
                          </a:lnRef>
                          <a:fillRef idx="1">
                            <a:srgbClr val="DEDEDE"/>
                          </a:fillRef>
                          <a:effectRef idx="0">
                            <a:scrgbClr r="0" g="0" b="0"/>
                          </a:effectRef>
                          <a:fontRef idx="none"/>
                        </wps:style>
                        <wps:bodyPr/>
                      </wps:wsp>
                      <wps:wsp>
                        <wps:cNvPr id="3194" name="Shape 3194"/>
                        <wps:cNvSpPr/>
                        <wps:spPr>
                          <a:xfrm>
                            <a:off x="0" y="176380"/>
                            <a:ext cx="235868" cy="0"/>
                          </a:xfrm>
                          <a:custGeom>
                            <a:avLst/>
                            <a:gdLst/>
                            <a:ahLst/>
                            <a:cxnLst/>
                            <a:rect l="0" t="0" r="0" b="0"/>
                            <a:pathLst>
                              <a:path w="235868">
                                <a:moveTo>
                                  <a:pt x="235868" y="0"/>
                                </a:moveTo>
                                <a:lnTo>
                                  <a:pt x="0" y="0"/>
                                </a:lnTo>
                              </a:path>
                            </a:pathLst>
                          </a:custGeom>
                          <a:ln w="0" cap="flat">
                            <a:miter lim="100000"/>
                          </a:ln>
                        </wps:spPr>
                        <wps:style>
                          <a:lnRef idx="1">
                            <a:srgbClr val="DEDEDE"/>
                          </a:lnRef>
                          <a:fillRef idx="0">
                            <a:srgbClr val="000000">
                              <a:alpha val="0"/>
                            </a:srgbClr>
                          </a:fillRef>
                          <a:effectRef idx="0">
                            <a:scrgbClr r="0" g="0" b="0"/>
                          </a:effectRef>
                          <a:fontRef idx="none"/>
                        </wps:style>
                        <wps:bodyPr/>
                      </wps:wsp>
                      <wps:wsp>
                        <wps:cNvPr id="3195" name="Shape 3195"/>
                        <wps:cNvSpPr/>
                        <wps:spPr>
                          <a:xfrm>
                            <a:off x="0" y="154369"/>
                            <a:ext cx="77005" cy="43907"/>
                          </a:xfrm>
                          <a:custGeom>
                            <a:avLst/>
                            <a:gdLst/>
                            <a:ahLst/>
                            <a:cxnLst/>
                            <a:rect l="0" t="0" r="0" b="0"/>
                            <a:pathLst>
                              <a:path w="77005" h="43907">
                                <a:moveTo>
                                  <a:pt x="77005" y="0"/>
                                </a:moveTo>
                                <a:lnTo>
                                  <a:pt x="55000" y="22011"/>
                                </a:lnTo>
                                <a:lnTo>
                                  <a:pt x="77005" y="43907"/>
                                </a:lnTo>
                                <a:lnTo>
                                  <a:pt x="0" y="22011"/>
                                </a:lnTo>
                                <a:lnTo>
                                  <a:pt x="77005" y="0"/>
                                </a:lnTo>
                                <a:close/>
                              </a:path>
                            </a:pathLst>
                          </a:custGeom>
                          <a:ln w="5488" cap="flat">
                            <a:miter lim="100000"/>
                          </a:ln>
                        </wps:spPr>
                        <wps:style>
                          <a:lnRef idx="1">
                            <a:srgbClr val="DEDEDE"/>
                          </a:lnRef>
                          <a:fillRef idx="1">
                            <a:srgbClr val="DEDEDE"/>
                          </a:fillRef>
                          <a:effectRef idx="0">
                            <a:scrgbClr r="0" g="0" b="0"/>
                          </a:effectRef>
                          <a:fontRef idx="none"/>
                        </wps:style>
                        <wps:bodyPr/>
                      </wps:wsp>
                    </wpg:wgp>
                  </a:graphicData>
                </a:graphic>
              </wp:anchor>
            </w:drawing>
          </mc:Choice>
          <mc:Fallback>
            <w:pict>
              <v:group w14:anchorId="26C618CE" id="Group 92271" o:spid="_x0000_s1139" style="position:absolute;margin-left:237.35pt;margin-top:17.1pt;width:158.4pt;height:27.75pt;z-index:251661312;mso-position-horizontal-relative:text;mso-position-vertical-relative:text" coordsize="20116,3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">
                <v:shape id="Shape 3179" o:spid="_x0000_s1140" style="position:absolute;left:13703;width:6413;height:3526;visibility:visible;mso-wrap-style:square;v-text-anchor:top" coordsize="641293,352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QnccA&#10;AADdAAAADwAAAGRycy9kb3ducmV2LnhtbESPQWvCQBSE74L/YXlCL1I31qI1uoq2CIJ40BbPz+wz&#10;CWbfxuwa4793hYLHYWa+YabzxhSipsrllhX0exEI4sTqnFMFf7+r9y8QziNrLCyTgjs5mM/arSnG&#10;2t54R/XepyJA2MWoIPO+jKV0SUYGXc+WxME72cqgD7JKpa7wFuCmkB9RNJQGcw4LGZb0nVFy3l+N&#10;gk192Z3L6LJKj5+b6093uzyMhkul3jrNYgLCU+Nf4f/2WisY9EdjeL4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ckJ3HAAAA3QAAAA8AAAAAAAAAAAAAAAAAmAIAAGRy&#10;cy9kb3ducmV2LnhtbFBLBQYAAAAABAAEAPUAAACMAwAAAAA=&#10;" path="m224488,v38284,,72631,11609,96170,30042c344174,11609,378428,,416804,v70846,,128250,39521,128250,88178c545054,89163,544962,90056,544894,91041v55343,9754,96399,44192,96399,85339c641293,217436,600237,251873,544894,261605v68,984,160,1969,160,2862c545054,313216,487650,352669,416804,352669v-38284,,-72630,-11632,-96146,-29974c297119,341037,262772,352669,224488,352669v-70822,,-128250,-39453,-128250,-88202c96238,263574,96330,262589,96421,261605,41055,251873,,217436,,176380,,135233,41055,100795,96421,91041v-91,-985,-183,-1878,-183,-2863c96238,39521,153666,,224488,xe" fillcolor="#dedede" strokecolor="#121212" strokeweight=".15264mm">
                  <v:stroke endcap="round"/>
                  <v:path arrowok="t" textboxrect="0,0,641293,352669"/>
                </v:shape>
                <v:rect id="Rectangle 3180" o:spid="_x0000_s1141" style="position:absolute;left:15404;top:2054;width:1438;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5sMA&#10;AADdAAAADwAAAGRycy9kb3ducmV2LnhtbERPy4rCMBTdD/gP4Q64G1MV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g5sMAAADdAAAADwAAAAAAAAAAAAAAAACYAgAAZHJzL2Rv&#10;d25yZXYueG1sUEsFBgAAAAAEAAQA9QAAAIgDAAAAAA==&#10;" filled="f" stroked="f">
                  <v:textbox inset="0,0,0,0">
                    <w:txbxContent>
                      <w:p w14:paraId="05151259" w14:textId="77777777" w:rsidR="006E2FA2" w:rsidRDefault="006E2FA2">
                        <w:pPr>
                          <w:spacing w:after="160" w:line="259" w:lineRule="auto"/>
                          <w:ind w:left="0" w:firstLine="0"/>
                          <w:jc w:val="left"/>
                        </w:pPr>
                        <w:proofErr w:type="gramStart"/>
                        <w:r>
                          <w:rPr>
                            <w:color w:val="121212"/>
                            <w:w w:val="94"/>
                            <w:sz w:val="11"/>
                          </w:rPr>
                          <w:t>ö</w:t>
                        </w:r>
                        <w:proofErr w:type="gramEnd"/>
                        <w:r>
                          <w:rPr>
                            <w:color w:val="121212"/>
                            <w:spacing w:val="12"/>
                            <w:w w:val="94"/>
                            <w:sz w:val="11"/>
                          </w:rPr>
                          <w:t xml:space="preserve">   </w:t>
                        </w:r>
                      </w:p>
                    </w:txbxContent>
                  </v:textbox>
                </v:rect>
                <v:rect id="Rectangle 3181" o:spid="_x0000_s1142" style="position:absolute;left:18696;top:1277;width:693;height:1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FfcYA&#10;AADdAAAADwAAAGRycy9kb3ducmV2LnhtbESPT2vCQBTE70K/w/IK3nSTFiRGV5HWokf/FNTbI/tM&#10;QrNvQ3Y10U/vCkKPw8z8hpnOO1OJKzWutKwgHkYgiDOrS84V/O5/BgkI55E1VpZJwY0czGdvvSmm&#10;2ra8pevO5yJA2KWooPC+TqV0WUEG3dDWxME728agD7LJpW6wDXBTyY8oGkmDJYeFAmv6Kij7212M&#10;glVSL45re2/zanlaHTaH8fd+7JXqv3eLCQhPnf8Pv9prreAzTmJ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SFfcYAAADdAAAADwAAAAAAAAAAAAAAAACYAgAAZHJz&#10;L2Rvd25yZXYueG1sUEsFBgAAAAAEAAQA9QAAAIsDAAAAAA==&#10;" filled="f" stroked="f">
                  <v:textbox inset="0,0,0,0">
                    <w:txbxContent>
                      <w:p w14:paraId="48CF74C3" w14:textId="77777777" w:rsidR="006E2FA2" w:rsidRDefault="006E2FA2">
                        <w:pPr>
                          <w:spacing w:after="160" w:line="259" w:lineRule="auto"/>
                          <w:ind w:left="0" w:firstLine="0"/>
                          <w:jc w:val="left"/>
                        </w:pPr>
                        <w:r>
                          <w:rPr>
                            <w:color w:val="121212"/>
                            <w:w w:val="108"/>
                            <w:sz w:val="11"/>
                          </w:rPr>
                          <w:t>Ω</w:t>
                        </w:r>
                      </w:p>
                    </w:txbxContent>
                  </v:textbox>
                </v:rect>
                <v:rect id="Rectangle 3182" o:spid="_x0000_s1143" style="position:absolute;left:17809;top:2054;width:496;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bCscA&#10;AADdAAAADwAAAGRycy9kb3ducmV2LnhtbESPQWvCQBSE7wX/w/KE3upGCyVG1xC0JTm2Kqi3R/aZ&#10;BLNvQ3Zr0v76bqHQ4zAz3zDrdDStuFPvGssK5rMIBHFpdcOVguPh7SkG4TyyxtYyKfgiB+lm8rDG&#10;RNuBP+i+95UIEHYJKqi97xIpXVmTQTezHXHwrrY36IPsK6l7HALctHIRRS/SYMNhocaOtjWVt/2n&#10;UZDHXXYu7PdQta+X/PR+Wu4OS6/U43TMViA8jf4//NcutILneb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2GwrHAAAA3QAAAA8AAAAAAAAAAAAAAAAAmAIAAGRy&#10;cy9kb3ducmV2LnhtbFBLBQYAAAAABAAEAPUAAACMAwAAAAA=&#10;" filled="f" stroked="f">
                  <v:textbox inset="0,0,0,0">
                    <w:txbxContent>
                      <w:p w14:paraId="17A462C2" w14:textId="77777777" w:rsidR="006E2FA2" w:rsidRDefault="006E2FA2">
                        <w:pPr>
                          <w:spacing w:after="160" w:line="259" w:lineRule="auto"/>
                          <w:ind w:left="0" w:firstLine="0"/>
                          <w:jc w:val="left"/>
                        </w:pPr>
                        <w:proofErr w:type="gramStart"/>
                        <w:r>
                          <w:rPr>
                            <w:color w:val="121212"/>
                            <w:w w:val="98"/>
                            <w:sz w:val="11"/>
                          </w:rPr>
                          <w:t>b</w:t>
                        </w:r>
                        <w:proofErr w:type="gramEnd"/>
                      </w:p>
                    </w:txbxContent>
                  </v:textbox>
                </v:rect>
                <v:rect id="Rectangle 3183" o:spid="_x0000_s1144" style="position:absolute;left:15776;top:240;width:462;height:1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cUA&#10;AADdAAAADwAAAGRycy9kb3ducmV2LnhtbESPT4vCMBTE78J+h/AWvGmqgt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6RxQAAAN0AAAAPAAAAAAAAAAAAAAAAAJgCAABkcnMv&#10;ZG93bnJldi54bWxQSwUGAAAAAAQABAD1AAAAigMAAAAA&#10;" filled="f" stroked="f">
                  <v:textbox inset="0,0,0,0">
                    <w:txbxContent>
                      <w:p w14:paraId="36578D34" w14:textId="77777777" w:rsidR="006E2FA2" w:rsidRDefault="006E2FA2">
                        <w:pPr>
                          <w:spacing w:after="160" w:line="259" w:lineRule="auto"/>
                          <w:ind w:left="0" w:firstLine="0"/>
                          <w:jc w:val="left"/>
                        </w:pPr>
                        <w:proofErr w:type="gramStart"/>
                        <w:r>
                          <w:rPr>
                            <w:color w:val="121212"/>
                            <w:sz w:val="11"/>
                          </w:rPr>
                          <w:t>å</w:t>
                        </w:r>
                        <w:proofErr w:type="gramEnd"/>
                      </w:p>
                    </w:txbxContent>
                  </v:textbox>
                </v:rect>
                <v:rect id="Rectangle 3184" o:spid="_x0000_s1145" style="position:absolute;left:16298;top:1527;width:1171;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m5cYA&#10;AADdAAAADwAAAGRycy9kb3ducmV2LnhtbESPT2vCQBTE70K/w/IK3nRjL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m5cYAAADdAAAADwAAAAAAAAAAAAAAAACYAgAAZHJz&#10;L2Rvd25yZXYueG1sUEsFBgAAAAAEAAQA9QAAAIsDAAAAAA==&#10;" filled="f" stroked="f">
                  <v:textbox inset="0,0,0,0">
                    <w:txbxContent>
                      <w:p w14:paraId="00339F00" w14:textId="77777777" w:rsidR="006E2FA2" w:rsidRDefault="006E2FA2">
                        <w:pPr>
                          <w:spacing w:after="160" w:line="259" w:lineRule="auto"/>
                          <w:ind w:left="0" w:firstLine="0"/>
                          <w:jc w:val="left"/>
                        </w:pPr>
                        <w:r>
                          <w:rPr>
                            <w:rFonts w:ascii="DejaVu Sans" w:eastAsia="DejaVu Sans" w:hAnsi="DejaVu Sans" w:cs="DejaVu Sans"/>
                            <w:color w:val="121212"/>
                            <w:sz w:val="11"/>
                            <w:szCs w:val="11"/>
                            <w:rtl/>
                          </w:rPr>
                          <w:t>ش</w:t>
                        </w:r>
                      </w:p>
                    </w:txbxContent>
                  </v:textbox>
                </v:rect>
                <v:rect id="Rectangle 3185" o:spid="_x0000_s1146" style="position:absolute;left:18066;top:672;width:480;height:1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fsYA&#10;AADdAAAADwAAAGRycy9kb3ducmV2LnhtbESPT2vCQBTE70K/w/IK3nRjpRKjq0hV9OifgvX2yL4m&#10;odm3Ibua1E/vCoLHYWZ+w0znrSnFlWpXWFYw6EcgiFOrC84UfB/XvRiE88gaS8uk4J8czGdvnSkm&#10;2ja8p+vBZyJA2CWoIPe+SqR0aU4GXd9WxMH7tbVBH2SdSV1jE+CmlB9RNJIGCw4LOVb0lVP6d7gY&#10;BZu4Wvxs7a3JytV5c9qdxsvj2CvVfW8XExCeWv8KP9tbrWA4i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DfsYAAADdAAAADwAAAAAAAAAAAAAAAACYAgAAZHJz&#10;L2Rvd25yZXYueG1sUEsFBgAAAAAEAAQA9QAAAIsDAAAAAA==&#10;" filled="f" stroked="f">
                  <v:textbox inset="0,0,0,0">
                    <w:txbxContent>
                      <w:p w14:paraId="388F089B" w14:textId="77777777" w:rsidR="006E2FA2" w:rsidRDefault="006E2FA2">
                        <w:pPr>
                          <w:spacing w:after="160" w:line="259" w:lineRule="auto"/>
                          <w:ind w:left="0" w:firstLine="0"/>
                          <w:jc w:val="left"/>
                        </w:pPr>
                        <w:r>
                          <w:rPr>
                            <w:color w:val="121212"/>
                            <w:w w:val="97"/>
                            <w:sz w:val="11"/>
                          </w:rPr>
                          <w:t>5</w:t>
                        </w:r>
                      </w:p>
                    </w:txbxContent>
                  </v:textbox>
                </v:rect>
                <v:rect id="Rectangle 3186" o:spid="_x0000_s1147" style="position:absolute;left:16778;top:403;width:1000;height:1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dCcUA&#10;AADdAAAADwAAAGRycy9kb3ducmV2LnhtbESPT4vCMBTE74LfITzBm6YqSK1GEf+gx10V1NujebbF&#10;5qU00Xb3028WFvY4zMxvmMWqNaV4U+0KywpGwwgEcWp1wZmCy3k/iEE4j6yxtEwKvsjBatntLDDR&#10;tuFPep98JgKEXYIKcu+rREqX5mTQDW1FHLyHrQ36IOtM6hqbADelHEfRVBosOCzkWNEmp/R5ehkF&#10;h7ha3472u8nK3f1w/bjOtueZV6rfa9dzEJ5a/x/+ax+1gskon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R0JxQAAAN0AAAAPAAAAAAAAAAAAAAAAAJgCAABkcnMv&#10;ZG93bnJldi54bWxQSwUGAAAAAAQABAD1AAAAigMAAAAA&#10;" filled="f" stroked="f">
                  <v:textbox inset="0,0,0,0">
                    <w:txbxContent>
                      <w:p w14:paraId="48F10B48" w14:textId="77777777" w:rsidR="006E2FA2" w:rsidRDefault="006E2FA2">
                        <w:pPr>
                          <w:spacing w:after="160" w:line="259" w:lineRule="auto"/>
                          <w:ind w:left="0" w:firstLine="0"/>
                          <w:jc w:val="left"/>
                        </w:pPr>
                        <w:r>
                          <w:rPr>
                            <w:rFonts w:ascii="DejaVu Sans" w:eastAsia="DejaVu Sans" w:hAnsi="DejaVu Sans" w:cs="DejaVu Sans"/>
                            <w:color w:val="121212"/>
                            <w:sz w:val="11"/>
                          </w:rPr>
                          <w:t>☺</w:t>
                        </w:r>
                      </w:p>
                    </w:txbxContent>
                  </v:textbox>
                </v:rect>
                <v:rect id="Rectangle 3187" o:spid="_x0000_s1148" style="position:absolute;left:14831;top:960;width:747;height:1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4ksYA&#10;AADdAAAADwAAAGRycy9kb3ducmV2LnhtbESPT2vCQBTE70K/w/IK3nRjh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G4ksYAAADdAAAADwAAAAAAAAAAAAAAAACYAgAAZHJz&#10;L2Rvd25yZXYueG1sUEsFBgAAAAAEAAQA9QAAAIsDAAAAAA==&#10;" filled="f" stroked="f">
                  <v:textbox inset="0,0,0,0">
                    <w:txbxContent>
                      <w:p w14:paraId="64D77CBF" w14:textId="77777777" w:rsidR="006E2FA2" w:rsidRDefault="006E2FA2">
                        <w:pPr>
                          <w:spacing w:after="160" w:line="259" w:lineRule="auto"/>
                          <w:ind w:left="0" w:firstLine="0"/>
                          <w:jc w:val="left"/>
                        </w:pPr>
                        <w:r>
                          <w:rPr>
                            <w:color w:val="121212"/>
                            <w:w w:val="154"/>
                            <w:sz w:val="11"/>
                          </w:rPr>
                          <w:t>+</w:t>
                        </w:r>
                      </w:p>
                    </w:txbxContent>
                  </v:textbox>
                </v:rect>
                <v:shape id="Shape 3188" o:spid="_x0000_s1149" style="position:absolute;left:3216;top:352;width:6413;height:2837;visibility:visible;mso-wrap-style:square;v-text-anchor:top" coordsize="641316,283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ir6MEA&#10;AADdAAAADwAAAGRycy9kb3ducmV2LnhtbERPy4rCMBTdD/gP4QruxtQRH1SjSGHEjQ7W1/bSXNti&#10;c1OaqPXvzWLA5eG858vWVOJBjSstKxj0IxDEmdUl5wqOh9/vKQjnkTVWlknBixwsF52vOcbaPnlP&#10;j9TnIoSwi1FB4X0dS+myggy6vq2JA3e1jUEfYJNL3eAzhJtK/kTRWBosOTQUWFNSUHZL70ZBMtpt&#10;+bi2f5WcnPxYX5J9ck6V6nXb1QyEp9Z/xP/ujVYwHEzD3PAmP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Yq+jBAAAA3QAAAA8AAAAAAAAAAAAAAAAAmAIAAGRycy9kb3du&#10;cmV2LnhtbFBLBQYAAAAABAAEAPUAAACGAwAAAAA=&#10;" path="m320658,v80142,,320658,,320658,56420c641316,120922,641316,169305,641316,233876v,49825,-264582,48406,-320658,48406c264582,282282,,283701,,233876l,56420c,,240516,,320658,xe" fillcolor="#dedede" strokecolor="#121212" strokeweight=".05089mm">
                  <v:stroke miterlimit="1" joinstyle="miter"/>
                  <v:path arrowok="t" textboxrect="0,0,641316,283701"/>
                </v:shape>
                <v:rect id="Rectangle 3189" o:spid="_x0000_s1150" style="position:absolute;left:4739;top:1442;width:448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14:paraId="6AF81B4C" w14:textId="77777777" w:rsidR="006E2FA2" w:rsidRDefault="006E2FA2">
                        <w:pPr>
                          <w:spacing w:after="160" w:line="259" w:lineRule="auto"/>
                          <w:ind w:left="0" w:firstLine="0"/>
                          <w:jc w:val="left"/>
                        </w:pPr>
                        <w:r>
                          <w:rPr>
                            <w:color w:val="121212"/>
                            <w:w w:val="102"/>
                            <w:sz w:val="13"/>
                          </w:rPr>
                          <w:t>21081989</w:t>
                        </w:r>
                      </w:p>
                    </w:txbxContent>
                  </v:textbox>
                </v:rect>
                <v:shape id="Shape 3192" o:spid="_x0000_s1151" style="position:absolute;left:10487;top:1763;width:2359;height:0;visibility:visible;mso-wrap-style:square;v-text-anchor:top" coordsize="235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MT8YA&#10;AADdAAAADwAAAGRycy9kb3ducmV2LnhtbESPT2sCMRTE7wW/Q3iCN82uYrGrUUQRvZT6p+L1sXnd&#10;bN28LJuo22/fFIQeh5n5DTNbtLYSd2p86VhBOkhAEOdOl1wo+Dxt+hMQPiBrrByTgh/ysJh3XmaY&#10;affgA92PoRARwj5DBSaEOpPS54Ys+oGriaP35RqLIcqmkLrBR4TbSg6T5FVaLDkuGKxpZSi/Hm9W&#10;wfJ0+U7XW3rfXQxuRu4s9+Prh1K9brucggjUhv/ws73TCkbp2xD+3s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3MT8YAAADdAAAADwAAAAAAAAAAAAAAAACYAgAAZHJz&#10;L2Rvd25yZXYueG1sUEsFBgAAAAAEAAQA9QAAAIsDAAAAAA==&#10;" path="m235869,l,e" filled="f" strokecolor="#dedede" strokeweight="0">
                  <v:stroke miterlimit="1" joinstyle="miter"/>
                  <v:path arrowok="t" textboxrect="0,0,235869,0"/>
                </v:shape>
                <v:shape id="Shape 3193" o:spid="_x0000_s1152" style="position:absolute;left:10487;top:1543;width:770;height:439;visibility:visible;mso-wrap-style:square;v-text-anchor:top" coordsize="77005,43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9ScUA&#10;AADdAAAADwAAAGRycy9kb3ducmV2LnhtbESPT2vCQBTE74LfYXmFXqRu/kBpU1cRQSnkZGrvj+zr&#10;Jm32bcyuGr+9Kwg9DjPzG2axGm0nzjT41rGCdJ6AIK6dbtkoOHxtX95A+ICssXNMCq7kYbWcThZY&#10;aHfhPZ2rYESEsC9QQRNCX0jp64Ys+rnriaP34waLIcrBSD3gJcJtJ7MkeZUWW44LDfa0aaj+q05W&#10;wffVpZwdu10YsyT9NWV5mG1KpZ6fxvUHiEBj+A8/2p9aQZ6+53B/E5+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1JxQAAAN0AAAAPAAAAAAAAAAAAAAAAAJgCAABkcnMv&#10;ZG93bnJldi54bWxQSwUGAAAAAAQABAD1AAAAigMAAAAA&#10;" path="m77005,l55001,22011,77005,43907,,22011,77005,xe" fillcolor="#dedede" strokecolor="#dedede" strokeweight=".15244mm">
                  <v:stroke miterlimit="1" joinstyle="miter"/>
                  <v:path arrowok="t" textboxrect="0,0,77005,43907"/>
                </v:shape>
                <v:shape id="Shape 3194" o:spid="_x0000_s1153" style="position:absolute;top:1763;width:2358;height:0;visibility:visible;mso-wrap-style:square;v-text-anchor:top" coordsize="235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38sMA&#10;AADdAAAADwAAAGRycy9kb3ducmV2LnhtbESPQYvCMBSE7wv+h/AEb5q6img1iquIe/Bi9Qc8m2dT&#10;bF5KE7W7v34jCHscZr4ZZrFqbSUe1PjSsYLhIAFBnDtdcqHgfNr1pyB8QNZYOSYFP+Rhtex8LDDV&#10;7slHemShELGEfYoKTAh1KqXPDVn0A1cTR+/qGoshyqaQusFnLLeV/EySibRYclwwWNPGUH7L7lbB&#10;SPrJ7/6SfJnD7k4+XI05b41SvW67noMI1Ib/8Jv+1pEbzsbwehOf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g38sMAAADdAAAADwAAAAAAAAAAAAAAAACYAgAAZHJzL2Rv&#10;d25yZXYueG1sUEsFBgAAAAAEAAQA9QAAAIgDAAAAAA==&#10;" path="m235868,l,e" filled="f" strokecolor="#dedede" strokeweight="0">
                  <v:stroke miterlimit="1" joinstyle="miter"/>
                  <v:path arrowok="t" textboxrect="0,0,235868,0"/>
                </v:shape>
                <v:shape id="Shape 3195" o:spid="_x0000_s1154" style="position:absolute;top:1543;width:770;height:439;visibility:visible;mso-wrap-style:square;v-text-anchor:top" coordsize="77005,43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ApsQA&#10;AADdAAAADwAAAGRycy9kb3ducmV2LnhtbESPT4vCMBTE74LfIbwFL6JpKy7aNcoiKEJP/tn7o3m2&#10;3W1eapPV+u2NIHgcZuY3zGLVmVpcqXWVZQXxOAJBnFtdcaHgdNyMZiCcR9ZYWyYFd3KwWvZ7C0y1&#10;vfGergdfiABhl6KC0vsmldLlJRl0Y9sQB+9sW4M+yLaQusVbgJtaJlH0KQ1WHBZKbGhdUv53+DcK&#10;fu425uRSb32XRPFvkWWn4TpTavDRfX+B8NT5d/jV3mkFk3g+he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mwKbEAAAA3QAAAA8AAAAAAAAAAAAAAAAAmAIAAGRycy9k&#10;b3ducmV2LnhtbFBLBQYAAAAABAAEAPUAAACJAwAAAAA=&#10;" path="m77005,l55000,22011,77005,43907,,22011,77005,xe" fillcolor="#dedede" strokecolor="#dedede" strokeweight=".15244mm">
                  <v:stroke miterlimit="1" joinstyle="miter"/>
                  <v:path arrowok="t" textboxrect="0,0,77005,43907"/>
                </v:shape>
                <w10:wrap type="square"/>
              </v:group>
            </w:pict>
          </mc:Fallback>
        </mc:AlternateContent>
      </w:r>
      <w:r>
        <w:rPr>
          <w:noProof/>
          <w:sz w:val="22"/>
        </w:rPr>
        <mc:AlternateContent>
          <mc:Choice Requires="wpg">
            <w:drawing>
              <wp:anchor distT="0" distB="0" distL="114300" distR="114300" simplePos="0" relativeHeight="251662336" behindDoc="0" locked="0" layoutInCell="1" allowOverlap="1" wp14:anchorId="0D57D407" wp14:editId="7D6DC969">
                <wp:simplePos x="0" y="0"/>
                <wp:positionH relativeFrom="column">
                  <wp:posOffset>1965812</wp:posOffset>
                </wp:positionH>
                <wp:positionV relativeFrom="paragraph">
                  <wp:posOffset>371345</wp:posOffset>
                </wp:positionV>
                <wp:extent cx="235868" cy="43907"/>
                <wp:effectExtent l="0" t="0" r="0" b="0"/>
                <wp:wrapSquare wrapText="bothSides"/>
                <wp:docPr id="92275" name="Group 92275"/>
                <wp:cNvGraphicFramePr/>
                <a:graphic xmlns:a="http://schemas.openxmlformats.org/drawingml/2006/main">
                  <a:graphicData uri="http://schemas.microsoft.com/office/word/2010/wordprocessingGroup">
                    <wpg:wgp>
                      <wpg:cNvGrpSpPr/>
                      <wpg:grpSpPr>
                        <a:xfrm>
                          <a:off x="0" y="0"/>
                          <a:ext cx="235868" cy="43907"/>
                          <a:chOff x="0" y="0"/>
                          <a:chExt cx="235868" cy="43907"/>
                        </a:xfrm>
                      </wpg:grpSpPr>
                      <wps:wsp>
                        <wps:cNvPr id="3196" name="Shape 3196"/>
                        <wps:cNvSpPr/>
                        <wps:spPr>
                          <a:xfrm>
                            <a:off x="0" y="22011"/>
                            <a:ext cx="235868" cy="0"/>
                          </a:xfrm>
                          <a:custGeom>
                            <a:avLst/>
                            <a:gdLst/>
                            <a:ahLst/>
                            <a:cxnLst/>
                            <a:rect l="0" t="0" r="0" b="0"/>
                            <a:pathLst>
                              <a:path w="235868">
                                <a:moveTo>
                                  <a:pt x="235868" y="0"/>
                                </a:moveTo>
                                <a:lnTo>
                                  <a:pt x="0" y="0"/>
                                </a:lnTo>
                              </a:path>
                            </a:pathLst>
                          </a:custGeom>
                          <a:ln w="0" cap="flat">
                            <a:miter lim="100000"/>
                          </a:ln>
                        </wps:spPr>
                        <wps:style>
                          <a:lnRef idx="1">
                            <a:srgbClr val="DEDEDE"/>
                          </a:lnRef>
                          <a:fillRef idx="0">
                            <a:srgbClr val="000000">
                              <a:alpha val="0"/>
                            </a:srgbClr>
                          </a:fillRef>
                          <a:effectRef idx="0">
                            <a:scrgbClr r="0" g="0" b="0"/>
                          </a:effectRef>
                          <a:fontRef idx="none"/>
                        </wps:style>
                        <wps:bodyPr/>
                      </wps:wsp>
                      <wps:wsp>
                        <wps:cNvPr id="3197" name="Shape 3197"/>
                        <wps:cNvSpPr/>
                        <wps:spPr>
                          <a:xfrm>
                            <a:off x="0" y="0"/>
                            <a:ext cx="77005" cy="43907"/>
                          </a:xfrm>
                          <a:custGeom>
                            <a:avLst/>
                            <a:gdLst/>
                            <a:ahLst/>
                            <a:cxnLst/>
                            <a:rect l="0" t="0" r="0" b="0"/>
                            <a:pathLst>
                              <a:path w="77005" h="43907">
                                <a:moveTo>
                                  <a:pt x="77005" y="0"/>
                                </a:moveTo>
                                <a:lnTo>
                                  <a:pt x="55023" y="22011"/>
                                </a:lnTo>
                                <a:lnTo>
                                  <a:pt x="77005" y="43907"/>
                                </a:lnTo>
                                <a:lnTo>
                                  <a:pt x="0" y="22011"/>
                                </a:lnTo>
                                <a:lnTo>
                                  <a:pt x="77005" y="0"/>
                                </a:lnTo>
                                <a:close/>
                              </a:path>
                            </a:pathLst>
                          </a:custGeom>
                          <a:ln w="5488" cap="flat">
                            <a:miter lim="100000"/>
                          </a:ln>
                        </wps:spPr>
                        <wps:style>
                          <a:lnRef idx="1">
                            <a:srgbClr val="DEDEDE"/>
                          </a:lnRef>
                          <a:fillRef idx="1">
                            <a:srgbClr val="DEDEDE"/>
                          </a:fillRef>
                          <a:effectRef idx="0">
                            <a:scrgbClr r="0" g="0" b="0"/>
                          </a:effectRef>
                          <a:fontRef idx="none"/>
                        </wps:style>
                        <wps:bodyPr/>
                      </wps:wsp>
                    </wpg:wgp>
                  </a:graphicData>
                </a:graphic>
              </wp:anchor>
            </w:drawing>
          </mc:Choice>
          <mc:Fallback>
            <w:pict>
              <v:group w14:anchorId="7F0BF426" id="Group 92275" o:spid="_x0000_s1026" style="position:absolute;margin-left:154.8pt;margin-top:29.25pt;width:18.55pt;height:3.45pt;z-index:251662336" coordsize="235868,43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">
                <v:shape id="Shape 3196" o:spid="_x0000_s1027" style="position:absolute;top:22011;width:235868;height:0;visibility:visible;mso-wrap-style:square;v-text-anchor:top" coordsize="235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MHsMA&#10;AADdAAAADwAAAGRycy9kb3ducmV2LnhtbESP3YrCMBSE7xd8h3AE79ZUhbJWo/iDuBferPoAx+bY&#10;FJuT0kStPv1GELwcZr4ZZjpvbSVu1PjSsYJBPwFBnDtdcqHgeNh8/4DwAVlj5ZgUPMjDfNb5mmKm&#10;3Z3/6LYPhYgl7DNUYEKoMyl9bsii77uaOHpn11gMUTaF1A3eY7mt5DBJUmmx5LhgsKaVofyyv1oF&#10;I+nT5/aULM1ucyUfzsYc10apXrddTEAEasMn/KZ/deQG4xReb+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YMHsMAAADdAAAADwAAAAAAAAAAAAAAAACYAgAAZHJzL2Rv&#10;d25yZXYueG1sUEsFBgAAAAAEAAQA9QAAAIgDAAAAAA==&#10;" path="m235868,l,e" filled="f" strokecolor="#dedede" strokeweight="0">
                  <v:stroke miterlimit="1" joinstyle="miter"/>
                  <v:path arrowok="t" textboxrect="0,0,235868,0"/>
                </v:shape>
                <v:shape id="Shape 3197" o:spid="_x0000_s1028" style="position:absolute;width:77005;height:43907;visibility:visible;mso-wrap-style:square;v-text-anchor:top" coordsize="77005,43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j7SsQA&#10;AADdAAAADwAAAGRycy9kb3ducmV2LnhtbESPT4vCMBTE74LfIbwFL6JpK7jaNcoiKEJP/tn7o3m2&#10;3W1eapPV+u2NIHgcZuY3zGLVmVpcqXWVZQXxOAJBnFtdcaHgdNyMZiCcR9ZYWyYFd3KwWvZ7C0y1&#10;vfGergdfiABhl6KC0vsmldLlJRl0Y9sQB+9sW4M+yLaQusVbgJtaJlE0lQYrDgslNrQuKf87/BsF&#10;P3cbc3Kpt75Lovi3yLLTcJ0pNfjovr9AeOr8O/xq77SCSTz/h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0rEAAAA3QAAAA8AAAAAAAAAAAAAAAAAmAIAAGRycy9k&#10;b3ducmV2LnhtbFBLBQYAAAAABAAEAPUAAACJAwAAAAA=&#10;" path="m77005,l55023,22011,77005,43907,,22011,77005,xe" fillcolor="#dedede" strokecolor="#dedede" strokeweight=".15244mm">
                  <v:stroke miterlimit="1" joinstyle="miter"/>
                  <v:path arrowok="t" textboxrect="0,0,77005,43907"/>
                </v:shape>
                <w10:wrap type="square"/>
              </v:group>
            </w:pict>
          </mc:Fallback>
        </mc:AlternateContent>
      </w:r>
      <w:r>
        <w:rPr>
          <w:sz w:val="22"/>
        </w:rPr>
        <w:tab/>
      </w:r>
      <w:r>
        <w:rPr>
          <w:color w:val="121212"/>
          <w:sz w:val="13"/>
        </w:rPr>
        <w:t xml:space="preserve">+ </w:t>
      </w:r>
      <w:proofErr w:type="gramStart"/>
      <w:r>
        <w:rPr>
          <w:color w:val="121212"/>
          <w:sz w:val="13"/>
        </w:rPr>
        <w:t>subjective</w:t>
      </w:r>
      <w:proofErr w:type="gramEnd"/>
      <w:r>
        <w:rPr>
          <w:color w:val="121212"/>
          <w:sz w:val="13"/>
        </w:rPr>
        <w:t xml:space="preserve"> context</w:t>
      </w:r>
      <w:r>
        <w:rPr>
          <w:color w:val="121212"/>
          <w:sz w:val="13"/>
        </w:rPr>
        <w:tab/>
        <w:t>++ cultural context structure</w:t>
      </w:r>
    </w:p>
    <w:p w14:paraId="1ED46DB6" w14:textId="77777777" w:rsidR="00A21FDC" w:rsidRDefault="00252176">
      <w:pPr>
        <w:tabs>
          <w:tab w:val="center" w:pos="2451"/>
          <w:tab w:val="center" w:pos="4108"/>
          <w:tab w:val="center" w:pos="5762"/>
          <w:tab w:val="center" w:pos="7410"/>
        </w:tabs>
        <w:spacing w:before="346" w:after="364" w:line="259" w:lineRule="auto"/>
        <w:ind w:left="0" w:firstLine="0"/>
        <w:jc w:val="left"/>
      </w:pPr>
      <w:r>
        <w:rPr>
          <w:sz w:val="22"/>
        </w:rPr>
        <w:tab/>
      </w:r>
      <w:proofErr w:type="gramStart"/>
      <w:r>
        <w:rPr>
          <w:color w:val="121212"/>
          <w:sz w:val="21"/>
        </w:rPr>
        <w:t>knowledge</w:t>
      </w:r>
      <w:proofErr w:type="gramEnd"/>
      <w:r>
        <w:rPr>
          <w:color w:val="121212"/>
          <w:sz w:val="21"/>
        </w:rPr>
        <w:tab/>
        <w:t>information</w:t>
      </w:r>
      <w:r>
        <w:rPr>
          <w:color w:val="121212"/>
          <w:sz w:val="21"/>
        </w:rPr>
        <w:tab/>
        <w:t>data</w:t>
      </w:r>
      <w:r>
        <w:rPr>
          <w:color w:val="121212"/>
          <w:sz w:val="21"/>
        </w:rPr>
        <w:tab/>
        <w:t>signs</w:t>
      </w:r>
    </w:p>
    <w:p w14:paraId="568195BD" w14:textId="77777777" w:rsidR="00A21FDC" w:rsidRDefault="00252176">
      <w:pPr>
        <w:spacing w:after="290"/>
        <w:ind w:right="164" w:hanging="10"/>
        <w:jc w:val="center"/>
      </w:pPr>
      <w:r>
        <w:t>Figure 2.3: Signs, data, information and knowledge</w:t>
      </w:r>
    </w:p>
    <w:p w14:paraId="445A5D75" w14:textId="77777777" w:rsidR="00A21FDC" w:rsidRDefault="00252176">
      <w:pPr>
        <w:ind w:left="2" w:right="163"/>
      </w:pPr>
      <w:r>
        <w:t xml:space="preserve">A </w:t>
      </w:r>
      <w:r>
        <w:rPr>
          <w:i/>
        </w:rPr>
        <w:t xml:space="preserve">sign </w:t>
      </w:r>
      <w:r>
        <w:t xml:space="preserve">is the physical representation of something in the real world. Since the real world is continuous, literally anything can be seen as a sign, so there are uncountably infinitely many different signs. </w:t>
      </w:r>
      <w:r>
        <w:rPr>
          <w:i/>
        </w:rPr>
        <w:t xml:space="preserve">Data </w:t>
      </w:r>
      <w:r>
        <w:t xml:space="preserve">is a subset of all possible signs and represents the syntactical level of what an information system deals with. Data itself does not have any meaning, but as soon as it is organized, it becomes </w:t>
      </w:r>
      <w:r>
        <w:rPr>
          <w:i/>
        </w:rPr>
        <w:t>information</w:t>
      </w:r>
      <w:r>
        <w:t xml:space="preserve">. However, information is sensitive to its cultural context. The string 14.07.1789 is useful and understandable for people in countries that use the date format DD.MM.YYYY. However, for people in Belize and the USA this might just be a random string of numbers – it does not have any information although it is the same data. When a human understands the visualization of information he or she can be integrate it into the larger subjective context, the </w:t>
      </w:r>
      <w:r>
        <w:rPr>
          <w:i/>
        </w:rPr>
        <w:t xml:space="preserve">knowledge </w:t>
      </w:r>
      <w:r>
        <w:t>[Nak]. The goal of a visualization is to present the information in a way that it can be transformed into knowledge by the viewer.</w:t>
      </w:r>
    </w:p>
    <w:p w14:paraId="59C03DA0" w14:textId="77777777" w:rsidR="00A21FDC" w:rsidRDefault="00252176">
      <w:pPr>
        <w:ind w:left="2" w:right="163"/>
      </w:pPr>
      <w:r>
        <w:t xml:space="preserve">If the majority of the information in a system has a spatial relation to the Earth, its surface, its atmosphere or the social structure of its habitation, it is a </w:t>
      </w:r>
      <w:r>
        <w:rPr>
          <w:i/>
        </w:rPr>
        <w:t xml:space="preserve">Geographic Information system </w:t>
      </w:r>
      <w:r>
        <w:t xml:space="preserve">(GIS). The data objects in the system are called </w:t>
      </w:r>
      <w:r>
        <w:rPr>
          <w:i/>
        </w:rPr>
        <w:t xml:space="preserve">geo-objects </w:t>
      </w:r>
      <w:r>
        <w:t xml:space="preserve">[Bol08]. If the information additionally has a temporal dimension, e.g. via time stamps or time spans, which enable to trace developments of geo-objects, it becomes </w:t>
      </w:r>
      <w:proofErr w:type="gramStart"/>
      <w:r>
        <w:t>an</w:t>
      </w:r>
      <w:proofErr w:type="gramEnd"/>
      <w:r>
        <w:t xml:space="preserve"> </w:t>
      </w:r>
      <w:r>
        <w:rPr>
          <w:i/>
        </w:rPr>
        <w:t xml:space="preserve">Historical Geographic Information System </w:t>
      </w:r>
      <w:r>
        <w:t xml:space="preserve">[GG14] or alternatively </w:t>
      </w:r>
      <w:r>
        <w:rPr>
          <w:i/>
        </w:rPr>
        <w:t xml:space="preserve">Spatio-Temporal Information Systems </w:t>
      </w:r>
      <w:r>
        <w:t xml:space="preserve">(STIS) [PTKT04]. HGIS help scholars in </w:t>
      </w:r>
      <w:r>
        <w:rPr>
          <w:i/>
        </w:rPr>
        <w:t xml:space="preserve">Digital Humanities </w:t>
      </w:r>
      <w:r>
        <w:t>to analyze how “spatial patterns change over time in order to better understand large-scale Earth processes” [Peu99]. Their purpose is to situate “history in its geographical context and using geographic information to illuminate the past” [KH08, p. 3].</w:t>
      </w:r>
    </w:p>
    <w:p w14:paraId="3F090116" w14:textId="77777777" w:rsidR="00A21FDC" w:rsidRDefault="00252176">
      <w:pPr>
        <w:pStyle w:val="Heading3"/>
        <w:tabs>
          <w:tab w:val="center" w:pos="2027"/>
        </w:tabs>
        <w:ind w:left="-13" w:firstLine="0"/>
      </w:pPr>
      <w:bookmarkStart w:id="163" w:name="_Toc129086"/>
      <w:r>
        <w:t>2.2.1</w:t>
      </w:r>
      <w:r>
        <w:tab/>
        <w:t>History vs. Geography</w:t>
      </w:r>
      <w:bookmarkEnd w:id="163"/>
    </w:p>
    <w:p w14:paraId="577B7A4A" w14:textId="77777777" w:rsidR="00A21FDC" w:rsidRDefault="00252176">
      <w:pPr>
        <w:spacing w:after="209"/>
        <w:ind w:left="495" w:right="2755" w:hanging="10"/>
      </w:pPr>
      <w:r>
        <w:rPr>
          <w:i/>
        </w:rPr>
        <w:t xml:space="preserve">La G´eographie n’est autre chose que l’Histoire dans l’espace, de mˆeme que l’Histoire </w:t>
      </w:r>
      <w:proofErr w:type="gramStart"/>
      <w:r>
        <w:rPr>
          <w:i/>
        </w:rPr>
        <w:t>est</w:t>
      </w:r>
      <w:proofErr w:type="gramEnd"/>
      <w:r>
        <w:rPr>
          <w:i/>
        </w:rPr>
        <w:t xml:space="preserve"> la G´eographie dans le temps.</w:t>
      </w:r>
    </w:p>
    <w:p w14:paraId="370F45CB" w14:textId="77777777" w:rsidR="00A21FDC" w:rsidRDefault="00252176">
      <w:pPr>
        <w:spacing w:after="463"/>
        <w:ind w:left="495" w:right="3936" w:hanging="10"/>
      </w:pPr>
      <w:r>
        <w:rPr>
          <w:i/>
        </w:rPr>
        <w:t>Geography is nothing but History in space, the same way as History is Geography over time.</w:t>
      </w:r>
    </w:p>
    <w:p w14:paraId="5FF55F93" w14:textId="77777777" w:rsidR="00A21FDC" w:rsidRDefault="00252176">
      <w:pPr>
        <w:tabs>
          <w:tab w:val="center" w:pos="4630"/>
          <w:tab w:val="right" w:pos="8502"/>
        </w:tabs>
        <w:spacing w:after="542" w:line="265" w:lineRule="auto"/>
        <w:ind w:left="0" w:firstLine="0"/>
        <w:jc w:val="left"/>
      </w:pPr>
      <w:r>
        <w:rPr>
          <w:sz w:val="22"/>
        </w:rPr>
        <w:lastRenderedPageBreak/>
        <w:tab/>
      </w:r>
      <w:r>
        <w:rPr>
          <w:i/>
        </w:rPr>
        <w:t>– Elis´</w:t>
      </w:r>
      <w:r>
        <w:rPr>
          <w:i/>
        </w:rPr>
        <w:tab/>
        <w:t>´ee Reclus: “L’Homme et la Terre” (1908)</w:t>
      </w:r>
    </w:p>
    <w:p w14:paraId="63607AA5" w14:textId="77777777" w:rsidR="00A21FDC" w:rsidRDefault="00252176">
      <w:pPr>
        <w:ind w:left="2" w:right="163"/>
      </w:pPr>
      <w:r>
        <w:rPr>
          <w:b/>
        </w:rPr>
        <w:t>History</w:t>
      </w:r>
      <w:ins w:id="164" w:author="Veronica" w:date="2016-06-07T08:02:00Z">
        <w:r w:rsidR="004D03BF">
          <w:rPr>
            <w:b/>
          </w:rPr>
          <w:t>,</w:t>
        </w:r>
      </w:ins>
      <w:r>
        <w:rPr>
          <w:b/>
        </w:rPr>
        <w:t xml:space="preserve"> </w:t>
      </w:r>
      <w:ins w:id="165" w:author="Tom" w:date="2016-06-06T21:05:00Z">
        <w:del w:id="166" w:author="Veronica" w:date="2016-06-07T07:49:00Z">
          <w:r w:rsidR="004179F5" w:rsidDel="007C20FC">
            <w:delText>L</w:delText>
          </w:r>
        </w:del>
      </w:ins>
      <w:del w:id="167" w:author="Tom" w:date="2016-06-06T21:05:00Z">
        <w:r w:rsidDel="004179F5">
          <w:delText>Al</w:delText>
        </w:r>
      </w:del>
      <w:ins w:id="168" w:author="Veronica" w:date="2016-06-07T08:02:00Z">
        <w:r w:rsidR="004D03BF">
          <w:t>l</w:t>
        </w:r>
      </w:ins>
      <w:r>
        <w:t>ike many other fields in</w:t>
      </w:r>
      <w:ins w:id="169" w:author="Veronica" w:date="2016-06-07T07:50:00Z">
        <w:r w:rsidR="007C20FC">
          <w:t xml:space="preserve"> the</w:t>
        </w:r>
      </w:ins>
      <w:r>
        <w:t xml:space="preserve"> humanities, </w:t>
      </w:r>
      <w:del w:id="170" w:author="Veronica" w:date="2016-06-07T08:02:00Z">
        <w:r w:rsidDel="004D03BF">
          <w:rPr>
            <w:i/>
          </w:rPr>
          <w:delText xml:space="preserve">history </w:delText>
        </w:r>
      </w:del>
      <w:r>
        <w:t xml:space="preserve">is “an ideal field for thinking long and hard about important questions” [AHA]. It originates from the Greek word </w:t>
      </w:r>
      <w:ins w:id="171" w:author="Veronica" w:date="2016-06-07T07:51:00Z">
        <w:r w:rsidR="007C20FC" w:rsidRPr="007C20FC">
          <w:t>ἱ</w:t>
        </w:r>
        <w:r w:rsidR="007C20FC">
          <w:t>στορ</w:t>
        </w:r>
        <w:r w:rsidR="007C20FC" w:rsidRPr="007C20FC">
          <w:t xml:space="preserve">ία </w:t>
        </w:r>
      </w:ins>
      <w:del w:id="172" w:author="Veronica" w:date="2016-06-07T07:51:00Z">
        <w:r w:rsidDel="007C20FC">
          <w:delText>Ιστορια</w:delText>
        </w:r>
      </w:del>
      <w:r>
        <w:rPr>
          <w:i/>
        </w:rPr>
        <w:t>/</w:t>
      </w:r>
      <w:del w:id="173" w:author="Veronica" w:date="2016-06-07T08:04:00Z">
        <w:r w:rsidDel="004D03BF">
          <w:rPr>
            <w:i/>
          </w:rPr>
          <w:delText xml:space="preserve"> </w:delText>
        </w:r>
      </w:del>
      <w:r>
        <w:rPr>
          <w:i/>
        </w:rPr>
        <w:t>historia</w:t>
      </w:r>
      <w:r>
        <w:t>: “finding out, learning through research, narration of what is learned</w:t>
      </w:r>
      <w:ins w:id="174" w:author="Veronica" w:date="2016-06-07T07:51:00Z">
        <w:r w:rsidR="007C20FC">
          <w:t>,</w:t>
        </w:r>
      </w:ins>
      <w:r>
        <w:t>”</w:t>
      </w:r>
      <w:del w:id="175" w:author="Veronica" w:date="2016-06-07T07:51:00Z">
        <w:r w:rsidDel="007C20FC">
          <w:delText xml:space="preserve"> </w:delText>
        </w:r>
      </w:del>
      <w:r>
        <w:rPr>
          <w:vertAlign w:val="superscript"/>
        </w:rPr>
        <w:footnoteReference w:id="8"/>
      </w:r>
      <w:r>
        <w:rPr>
          <w:vertAlign w:val="superscript"/>
        </w:rPr>
        <w:t xml:space="preserve"> </w:t>
      </w:r>
      <w:r>
        <w:t xml:space="preserve">and it signifies the two main modern usage forms of the term: </w:t>
      </w:r>
      <w:ins w:id="176" w:author="Veronica" w:date="2016-06-07T07:51:00Z">
        <w:r w:rsidR="007C20FC">
          <w:t>t</w:t>
        </w:r>
      </w:ins>
      <w:del w:id="177" w:author="Veronica" w:date="2016-06-07T07:51:00Z">
        <w:r w:rsidDel="007C20FC">
          <w:delText>T</w:delText>
        </w:r>
      </w:del>
      <w:r>
        <w:t>o research about something and to tell a story. Historians interpret primary sources, such as written documents, photographs or historical maps to explain complex phenomena [KH08, pp.4-7]. The main goal of history is to study processes in the past to understand the situation in the present and make reasonable decisions for the future. The American Historical Association has developed the “five C‘s of historical thinking [that] together describe the shared foundations of [the] discipline” [AHA]:</w:t>
      </w:r>
    </w:p>
    <w:p w14:paraId="074DE988" w14:textId="77777777" w:rsidR="00A21FDC" w:rsidRDefault="00252176">
      <w:pPr>
        <w:spacing w:after="170"/>
        <w:ind w:left="492" w:right="163" w:hanging="498"/>
      </w:pPr>
      <w:r>
        <w:rPr>
          <w:b/>
        </w:rPr>
        <w:t xml:space="preserve">Change over time </w:t>
      </w:r>
      <w:proofErr w:type="gramStart"/>
      <w:r>
        <w:t>The</w:t>
      </w:r>
      <w:proofErr w:type="gramEnd"/>
      <w:r>
        <w:t xml:space="preserve"> lives of people, their languages and cultures are continuously changing. One goal of history is to describe these historical changes triggered by historical events. Snapshots in the form of historical maps or historical photography are used to tackle this task.</w:t>
      </w:r>
    </w:p>
    <w:p w14:paraId="5304B4DC" w14:textId="77777777" w:rsidR="00A21FDC" w:rsidRDefault="00252176">
      <w:pPr>
        <w:spacing w:after="170"/>
        <w:ind w:left="492" w:right="163" w:hanging="498"/>
      </w:pPr>
      <w:r>
        <w:rPr>
          <w:b/>
        </w:rPr>
        <w:t xml:space="preserve">Context </w:t>
      </w:r>
      <w:r>
        <w:t>The goal is to travel back in time to a moment in the past and recreate the world. Therefore it is crucial to understand the historical context via primary sources.</w:t>
      </w:r>
    </w:p>
    <w:p w14:paraId="769B4D6F" w14:textId="77777777" w:rsidR="00A21FDC" w:rsidRDefault="00252176">
      <w:pPr>
        <w:spacing w:after="170"/>
        <w:ind w:left="492" w:right="163" w:hanging="498"/>
      </w:pPr>
      <w:r>
        <w:rPr>
          <w:b/>
        </w:rPr>
        <w:t xml:space="preserve">Causality </w:t>
      </w:r>
      <w:r>
        <w:t xml:space="preserve">The overall goal of each science is to answer the question </w:t>
      </w:r>
      <w:r>
        <w:rPr>
          <w:i/>
        </w:rPr>
        <w:t xml:space="preserve">why </w:t>
      </w:r>
      <w:r>
        <w:t>something is the way it is. Historians want to explain an historical event or process based on evidence. The problem is that history can</w:t>
      </w:r>
      <w:del w:id="178" w:author="Tom" w:date="2016-06-06T21:14:00Z">
        <w:r w:rsidDel="008D2A66">
          <w:delText xml:space="preserve"> </w:delText>
        </w:r>
      </w:del>
      <w:r>
        <w:t>not run experiments, because the same condition can</w:t>
      </w:r>
      <w:del w:id="179" w:author="Tom" w:date="2016-06-06T21:14:00Z">
        <w:r w:rsidDel="008D2A66">
          <w:delText xml:space="preserve"> </w:delText>
        </w:r>
      </w:del>
      <w:r>
        <w:t>not be repeated. Therefore historians have to focus on the interpretation of primary sources.</w:t>
      </w:r>
    </w:p>
    <w:p w14:paraId="3EF6A2A5" w14:textId="77777777" w:rsidR="00A21FDC" w:rsidRDefault="00252176">
      <w:pPr>
        <w:spacing w:after="170"/>
        <w:ind w:left="492" w:right="163" w:hanging="498"/>
      </w:pPr>
      <w:r>
        <w:rPr>
          <w:b/>
        </w:rPr>
        <w:t xml:space="preserve">Contingency </w:t>
      </w:r>
      <w:r>
        <w:t>Each event has a network of prior conditions, because the world is highly interconnected. A slight change in one prior condition could have led to a completely different outcome of the event and a different state of the world.</w:t>
      </w:r>
    </w:p>
    <w:p w14:paraId="16CA6F95" w14:textId="77777777" w:rsidR="00A21FDC" w:rsidRDefault="00252176">
      <w:pPr>
        <w:ind w:left="492" w:right="163" w:hanging="498"/>
      </w:pPr>
      <w:r>
        <w:rPr>
          <w:b/>
        </w:rPr>
        <w:t xml:space="preserve">Complexity </w:t>
      </w:r>
      <w:r>
        <w:t xml:space="preserve">The intrinsic human need for order conflicts with the contingency of history. It is questionable </w:t>
      </w:r>
      <w:del w:id="180" w:author="Tom" w:date="2016-06-06T21:16:00Z">
        <w:r w:rsidDel="008D2A66">
          <w:delText xml:space="preserve">if </w:delText>
        </w:r>
      </w:del>
      <w:ins w:id="181" w:author="Tom" w:date="2016-06-06T21:16:00Z">
        <w:r w:rsidR="008D2A66">
          <w:t xml:space="preserve">whether </w:t>
        </w:r>
      </w:ins>
      <w:r>
        <w:t xml:space="preserve">all </w:t>
      </w:r>
      <w:del w:id="182" w:author="Tom" w:date="2016-06-06T21:16:00Z">
        <w:r w:rsidDel="008D2A66">
          <w:delText xml:space="preserve">details about </w:delText>
        </w:r>
      </w:del>
      <w:r>
        <w:t>events in the world are scientifically explainable.</w:t>
      </w:r>
    </w:p>
    <w:p w14:paraId="6F276039" w14:textId="77777777" w:rsidR="00A21FDC" w:rsidRDefault="00252176">
      <w:pPr>
        <w:spacing w:after="256"/>
        <w:ind w:left="2" w:right="163"/>
      </w:pPr>
      <w:r>
        <w:rPr>
          <w:b/>
        </w:rPr>
        <w:t xml:space="preserve">Geography </w:t>
      </w:r>
      <w:r>
        <w:t xml:space="preserve">(Greek </w:t>
      </w:r>
      <w:ins w:id="183" w:author="Veronica" w:date="2016-06-07T08:04:00Z">
        <w:r w:rsidR="004D03BF" w:rsidRPr="004D03BF">
          <w:t>γεωγραφία</w:t>
        </w:r>
      </w:ins>
      <w:del w:id="184" w:author="Veronica" w:date="2016-06-07T08:04:00Z">
        <w:r w:rsidDel="004D03BF">
          <w:delText>γεωγραφια</w:delText>
        </w:r>
      </w:del>
      <w:r>
        <w:rPr>
          <w:i/>
        </w:rPr>
        <w:t>/</w:t>
      </w:r>
      <w:del w:id="185" w:author="Veronica" w:date="2016-06-07T08:04:00Z">
        <w:r w:rsidDel="004D03BF">
          <w:rPr>
            <w:i/>
          </w:rPr>
          <w:delText xml:space="preserve"> </w:delText>
        </w:r>
      </w:del>
      <w:r>
        <w:rPr>
          <w:i/>
        </w:rPr>
        <w:t>geographia</w:t>
      </w:r>
      <w:r>
        <w:t xml:space="preserve">) literally means “describing the earth.” </w:t>
      </w:r>
      <w:r>
        <w:rPr>
          <w:vertAlign w:val="superscript"/>
        </w:rPr>
        <w:footnoteReference w:id="9"/>
      </w:r>
      <w:r>
        <w:rPr>
          <w:vertAlign w:val="superscript"/>
        </w:rPr>
        <w:t xml:space="preserve"> </w:t>
      </w:r>
      <w:r>
        <w:t>It is a science that studies the interplay between the landscapes and environments of the Earth (</w:t>
      </w:r>
      <w:r>
        <w:rPr>
          <w:i/>
        </w:rPr>
        <w:t>physical geography</w:t>
      </w:r>
      <w:r>
        <w:t>) on the one hand and</w:t>
      </w:r>
      <w:del w:id="186" w:author="Tom" w:date="2016-06-06T21:19:00Z">
        <w:r w:rsidDel="008D2A66">
          <w:delText xml:space="preserve"> the</w:delText>
        </w:r>
      </w:del>
      <w:r>
        <w:t xml:space="preserve"> people, their cultures, societies</w:t>
      </w:r>
      <w:ins w:id="187" w:author="Tom" w:date="2016-06-06T21:19:00Z">
        <w:del w:id="188" w:author="Veronica" w:date="2016-06-07T08:04:00Z">
          <w:r w:rsidR="008D2A66" w:rsidDel="004D03BF">
            <w:delText>,</w:delText>
          </w:r>
        </w:del>
      </w:ins>
      <w:r>
        <w:t xml:space="preserve"> and economies (</w:t>
      </w:r>
      <w:r>
        <w:rPr>
          <w:i/>
        </w:rPr>
        <w:t>human geography</w:t>
      </w:r>
      <w:r>
        <w:t xml:space="preserve">) on the other. It is an interdisciplinary field between natural and social sciences [RGS]. Geographical research aims to understand where things are found, why they are there and how they developed over time. It focuses on the interconnectivity between elements of physical and human </w:t>
      </w:r>
      <w:r>
        <w:lastRenderedPageBreak/>
        <w:t xml:space="preserve">geography, which gets expressed in Tobler’s First Law of Geography: “Everything is related to everything else, but near things are more related than distant things.” </w:t>
      </w:r>
      <w:r>
        <w:rPr>
          <w:vertAlign w:val="superscript"/>
        </w:rPr>
        <w:footnoteReference w:id="10"/>
      </w:r>
    </w:p>
    <w:p w14:paraId="54A35448" w14:textId="77777777" w:rsidR="00A21FDC" w:rsidRDefault="00252176">
      <w:pPr>
        <w:spacing w:after="361"/>
        <w:ind w:left="2" w:right="163"/>
      </w:pPr>
      <w:r>
        <w:t>Geographers use different</w:t>
      </w:r>
      <w:ins w:id="189" w:author="Veronica" w:date="2016-06-07T08:05:00Z">
        <w:r w:rsidR="004D03BF">
          <w:t xml:space="preserve"> tools and</w:t>
        </w:r>
      </w:ins>
      <w:r>
        <w:t xml:space="preserve"> techniques to answer their research questions. One important </w:t>
      </w:r>
      <w:del w:id="190" w:author="Veronica" w:date="2016-06-07T08:05:00Z">
        <w:r w:rsidDel="004D03BF">
          <w:delText xml:space="preserve">technique </w:delText>
        </w:r>
      </w:del>
      <w:ins w:id="191" w:author="Veronica" w:date="2016-06-07T08:05:00Z">
        <w:r w:rsidR="004D03BF">
          <w:t>tool</w:t>
        </w:r>
        <w:r w:rsidR="004D03BF">
          <w:t xml:space="preserve"> </w:t>
        </w:r>
      </w:ins>
      <w:r>
        <w:t xml:space="preserve">is a </w:t>
      </w:r>
      <w:r>
        <w:rPr>
          <w:i/>
        </w:rPr>
        <w:t>map</w:t>
      </w:r>
      <w:r>
        <w:t xml:space="preserve">: </w:t>
      </w:r>
      <w:del w:id="192" w:author="Veronica" w:date="2016-06-07T08:05:00Z">
        <w:r w:rsidDel="004D03BF">
          <w:delText>A</w:delText>
        </w:r>
      </w:del>
      <w:ins w:id="193" w:author="Veronica" w:date="2016-06-07T08:05:00Z">
        <w:r w:rsidR="004D03BF">
          <w:t>a</w:t>
        </w:r>
      </w:ins>
      <w:r>
        <w:t xml:space="preserve"> graphical expression of something that is not tangible. A map shows the physical, environmental, political, economic</w:t>
      </w:r>
      <w:del w:id="194" w:author="Veronica" w:date="2016-06-07T08:05:00Z">
        <w:r w:rsidDel="004D03BF">
          <w:delText>al</w:delText>
        </w:r>
      </w:del>
      <w:r>
        <w:t xml:space="preserve"> or social properties of the Earth. The “art and science of making maps” is the field of </w:t>
      </w:r>
      <w:proofErr w:type="gramStart"/>
      <w:r>
        <w:rPr>
          <w:i/>
        </w:rPr>
        <w:t xml:space="preserve">cartography </w:t>
      </w:r>
      <w:proofErr w:type="gramEnd"/>
      <w:r>
        <w:rPr>
          <w:vertAlign w:val="superscript"/>
        </w:rPr>
        <w:footnoteReference w:id="11"/>
      </w:r>
      <w:r>
        <w:t>. Since maps visualize a model, they have a natural constraint: “No map can perfectly replicate the real world, since it inevitably generalizes, abstracts and approximates the complexity of the reality” [KH08, p. 181].</w:t>
      </w:r>
    </w:p>
    <w:tbl>
      <w:tblPr>
        <w:tblStyle w:val="TableGrid"/>
        <w:tblW w:w="7915" w:type="dxa"/>
        <w:tblInd w:w="211" w:type="dxa"/>
        <w:tblCellMar>
          <w:right w:w="239" w:type="dxa"/>
        </w:tblCellMar>
        <w:tblLook w:val="04A0" w:firstRow="1" w:lastRow="0" w:firstColumn="1" w:lastColumn="0" w:noHBand="0" w:noVBand="1"/>
      </w:tblPr>
      <w:tblGrid>
        <w:gridCol w:w="3099"/>
        <w:gridCol w:w="2105"/>
        <w:gridCol w:w="2711"/>
      </w:tblGrid>
      <w:tr w:rsidR="00A21FDC" w14:paraId="54F094B0" w14:textId="77777777">
        <w:trPr>
          <w:trHeight w:val="390"/>
        </w:trPr>
        <w:tc>
          <w:tcPr>
            <w:tcW w:w="3099" w:type="dxa"/>
            <w:tcBorders>
              <w:top w:val="single" w:sz="6" w:space="0" w:color="000000"/>
              <w:left w:val="nil"/>
              <w:bottom w:val="single" w:sz="4" w:space="0" w:color="000000"/>
              <w:right w:val="nil"/>
            </w:tcBorders>
          </w:tcPr>
          <w:p w14:paraId="18E52573" w14:textId="77777777" w:rsidR="00A21FDC" w:rsidRDefault="00252176">
            <w:pPr>
              <w:spacing w:after="0" w:line="259" w:lineRule="auto"/>
              <w:ind w:left="0" w:right="21" w:firstLine="0"/>
              <w:jc w:val="right"/>
            </w:pPr>
            <w:r>
              <w:rPr>
                <w:i/>
              </w:rPr>
              <w:t>geography</w:t>
            </w:r>
          </w:p>
        </w:tc>
        <w:tc>
          <w:tcPr>
            <w:tcW w:w="2105" w:type="dxa"/>
            <w:tcBorders>
              <w:top w:val="single" w:sz="6" w:space="0" w:color="000000"/>
              <w:left w:val="nil"/>
              <w:bottom w:val="single" w:sz="4" w:space="0" w:color="000000"/>
              <w:right w:val="nil"/>
            </w:tcBorders>
          </w:tcPr>
          <w:p w14:paraId="29DA77B5" w14:textId="77777777" w:rsidR="00A21FDC" w:rsidRDefault="004D03BF">
            <w:pPr>
              <w:spacing w:after="0" w:line="259" w:lineRule="auto"/>
              <w:ind w:left="661" w:firstLine="0"/>
              <w:jc w:val="left"/>
            </w:pPr>
            <w:r>
              <w:rPr>
                <w:i/>
              </w:rPr>
              <w:t>A</w:t>
            </w:r>
            <w:r w:rsidR="00252176">
              <w:rPr>
                <w:i/>
              </w:rPr>
              <w:t>spect</w:t>
            </w:r>
          </w:p>
        </w:tc>
        <w:tc>
          <w:tcPr>
            <w:tcW w:w="2711" w:type="dxa"/>
            <w:tcBorders>
              <w:top w:val="single" w:sz="6" w:space="0" w:color="000000"/>
              <w:left w:val="nil"/>
              <w:bottom w:val="single" w:sz="4" w:space="0" w:color="000000"/>
              <w:right w:val="nil"/>
            </w:tcBorders>
          </w:tcPr>
          <w:p w14:paraId="3D2F26CE" w14:textId="77777777" w:rsidR="00A21FDC" w:rsidRDefault="00252176">
            <w:pPr>
              <w:spacing w:after="0" w:line="259" w:lineRule="auto"/>
              <w:ind w:left="0" w:firstLine="0"/>
              <w:jc w:val="left"/>
            </w:pPr>
            <w:r>
              <w:rPr>
                <w:i/>
              </w:rPr>
              <w:t>history</w:t>
            </w:r>
          </w:p>
        </w:tc>
      </w:tr>
      <w:tr w:rsidR="00A21FDC" w14:paraId="7A7F2EEF" w14:textId="77777777">
        <w:trPr>
          <w:trHeight w:val="321"/>
        </w:trPr>
        <w:tc>
          <w:tcPr>
            <w:tcW w:w="3099" w:type="dxa"/>
            <w:tcBorders>
              <w:top w:val="single" w:sz="4" w:space="0" w:color="000000"/>
              <w:left w:val="nil"/>
              <w:bottom w:val="nil"/>
              <w:right w:val="nil"/>
            </w:tcBorders>
          </w:tcPr>
          <w:p w14:paraId="2C84F456" w14:textId="77777777" w:rsidR="00A21FDC" w:rsidRDefault="00252176">
            <w:pPr>
              <w:spacing w:after="0" w:line="259" w:lineRule="auto"/>
              <w:ind w:left="0" w:firstLine="0"/>
              <w:jc w:val="right"/>
            </w:pPr>
            <w:proofErr w:type="gramStart"/>
            <w:r>
              <w:t>where</w:t>
            </w:r>
            <w:proofErr w:type="gramEnd"/>
            <w:r>
              <w:t>?</w:t>
            </w:r>
          </w:p>
        </w:tc>
        <w:tc>
          <w:tcPr>
            <w:tcW w:w="2105" w:type="dxa"/>
            <w:tcBorders>
              <w:top w:val="single" w:sz="4" w:space="0" w:color="000000"/>
              <w:left w:val="nil"/>
              <w:bottom w:val="nil"/>
              <w:right w:val="nil"/>
            </w:tcBorders>
          </w:tcPr>
          <w:p w14:paraId="039E5D44" w14:textId="77777777" w:rsidR="00A21FDC" w:rsidRDefault="004D03BF">
            <w:pPr>
              <w:spacing w:after="0" w:line="259" w:lineRule="auto"/>
              <w:ind w:left="587" w:firstLine="0"/>
              <w:jc w:val="left"/>
            </w:pPr>
            <w:r>
              <w:t>Q</w:t>
            </w:r>
            <w:r w:rsidR="00252176">
              <w:t>uestion</w:t>
            </w:r>
          </w:p>
        </w:tc>
        <w:tc>
          <w:tcPr>
            <w:tcW w:w="2711" w:type="dxa"/>
            <w:tcBorders>
              <w:top w:val="single" w:sz="4" w:space="0" w:color="000000"/>
              <w:left w:val="nil"/>
              <w:bottom w:val="nil"/>
              <w:right w:val="nil"/>
            </w:tcBorders>
          </w:tcPr>
          <w:p w14:paraId="6D6C9AE5" w14:textId="77777777" w:rsidR="00A21FDC" w:rsidRDefault="00252176">
            <w:pPr>
              <w:spacing w:after="0" w:line="259" w:lineRule="auto"/>
              <w:ind w:left="0" w:firstLine="0"/>
              <w:jc w:val="left"/>
            </w:pPr>
            <w:proofErr w:type="gramStart"/>
            <w:r>
              <w:t>when</w:t>
            </w:r>
            <w:proofErr w:type="gramEnd"/>
            <w:r>
              <w:t>?</w:t>
            </w:r>
          </w:p>
        </w:tc>
      </w:tr>
      <w:tr w:rsidR="00A21FDC" w14:paraId="50D43596" w14:textId="77777777">
        <w:trPr>
          <w:trHeight w:val="287"/>
        </w:trPr>
        <w:tc>
          <w:tcPr>
            <w:tcW w:w="3099" w:type="dxa"/>
            <w:tcBorders>
              <w:top w:val="nil"/>
              <w:left w:val="nil"/>
              <w:bottom w:val="nil"/>
              <w:right w:val="nil"/>
            </w:tcBorders>
          </w:tcPr>
          <w:p w14:paraId="7C388ED1" w14:textId="77777777" w:rsidR="00A21FDC" w:rsidRDefault="00252176">
            <w:pPr>
              <w:spacing w:after="0" w:line="259" w:lineRule="auto"/>
              <w:ind w:left="0" w:firstLine="0"/>
              <w:jc w:val="right"/>
            </w:pPr>
            <w:r>
              <w:t>space</w:t>
            </w:r>
          </w:p>
        </w:tc>
        <w:tc>
          <w:tcPr>
            <w:tcW w:w="2105" w:type="dxa"/>
            <w:tcBorders>
              <w:top w:val="nil"/>
              <w:left w:val="nil"/>
              <w:bottom w:val="nil"/>
              <w:right w:val="nil"/>
            </w:tcBorders>
          </w:tcPr>
          <w:p w14:paraId="20CBDBD8" w14:textId="77777777" w:rsidR="00A21FDC" w:rsidRDefault="004D03BF">
            <w:pPr>
              <w:spacing w:after="0" w:line="259" w:lineRule="auto"/>
              <w:ind w:left="520" w:firstLine="0"/>
              <w:jc w:val="left"/>
            </w:pPr>
            <w:r>
              <w:t>D</w:t>
            </w:r>
            <w:r w:rsidR="00252176">
              <w:t>imension</w:t>
            </w:r>
          </w:p>
        </w:tc>
        <w:tc>
          <w:tcPr>
            <w:tcW w:w="2711" w:type="dxa"/>
            <w:tcBorders>
              <w:top w:val="nil"/>
              <w:left w:val="nil"/>
              <w:bottom w:val="nil"/>
              <w:right w:val="nil"/>
            </w:tcBorders>
          </w:tcPr>
          <w:p w14:paraId="47BDA0F2" w14:textId="77777777" w:rsidR="00A21FDC" w:rsidRDefault="00252176">
            <w:pPr>
              <w:spacing w:after="0" w:line="259" w:lineRule="auto"/>
              <w:ind w:left="0" w:firstLine="0"/>
              <w:jc w:val="left"/>
            </w:pPr>
            <w:r>
              <w:t>time</w:t>
            </w:r>
          </w:p>
        </w:tc>
      </w:tr>
      <w:tr w:rsidR="00A21FDC" w14:paraId="6097AD0B" w14:textId="77777777">
        <w:trPr>
          <w:trHeight w:val="287"/>
        </w:trPr>
        <w:tc>
          <w:tcPr>
            <w:tcW w:w="3099" w:type="dxa"/>
            <w:tcBorders>
              <w:top w:val="nil"/>
              <w:left w:val="nil"/>
              <w:bottom w:val="nil"/>
              <w:right w:val="nil"/>
            </w:tcBorders>
          </w:tcPr>
          <w:p w14:paraId="781894E1" w14:textId="77777777" w:rsidR="00A21FDC" w:rsidRDefault="00252176">
            <w:pPr>
              <w:spacing w:after="0" w:line="259" w:lineRule="auto"/>
              <w:ind w:left="0" w:firstLine="0"/>
              <w:jc w:val="right"/>
            </w:pPr>
            <w:r>
              <w:t>exact, statistical</w:t>
            </w:r>
          </w:p>
        </w:tc>
        <w:tc>
          <w:tcPr>
            <w:tcW w:w="2105" w:type="dxa"/>
            <w:tcBorders>
              <w:top w:val="nil"/>
              <w:left w:val="nil"/>
              <w:bottom w:val="nil"/>
              <w:right w:val="nil"/>
            </w:tcBorders>
          </w:tcPr>
          <w:p w14:paraId="62147053" w14:textId="77777777" w:rsidR="00A21FDC" w:rsidRDefault="004D03BF">
            <w:pPr>
              <w:spacing w:after="0" w:line="259" w:lineRule="auto"/>
              <w:ind w:left="552" w:firstLine="0"/>
              <w:jc w:val="left"/>
            </w:pPr>
            <w:r>
              <w:t>C</w:t>
            </w:r>
            <w:r w:rsidR="00252176">
              <w:t>haracter</w:t>
            </w:r>
          </w:p>
        </w:tc>
        <w:tc>
          <w:tcPr>
            <w:tcW w:w="2711" w:type="dxa"/>
            <w:tcBorders>
              <w:top w:val="nil"/>
              <w:left w:val="nil"/>
              <w:bottom w:val="nil"/>
              <w:right w:val="nil"/>
            </w:tcBorders>
          </w:tcPr>
          <w:p w14:paraId="45261245" w14:textId="77777777" w:rsidR="00A21FDC" w:rsidRDefault="00252176">
            <w:pPr>
              <w:spacing w:after="0" w:line="259" w:lineRule="auto"/>
              <w:ind w:left="0" w:firstLine="0"/>
              <w:jc w:val="left"/>
            </w:pPr>
            <w:r>
              <w:t>complex, fuzzy</w:t>
            </w:r>
          </w:p>
        </w:tc>
      </w:tr>
      <w:tr w:rsidR="00A21FDC" w14:paraId="4F2B9AEA" w14:textId="77777777">
        <w:trPr>
          <w:trHeight w:val="287"/>
        </w:trPr>
        <w:tc>
          <w:tcPr>
            <w:tcW w:w="3099" w:type="dxa"/>
            <w:tcBorders>
              <w:top w:val="nil"/>
              <w:left w:val="nil"/>
              <w:bottom w:val="nil"/>
              <w:right w:val="nil"/>
            </w:tcBorders>
          </w:tcPr>
          <w:p w14:paraId="35D65FE1" w14:textId="77777777" w:rsidR="00A21FDC" w:rsidRDefault="00252176">
            <w:pPr>
              <w:spacing w:after="0" w:line="259" w:lineRule="auto"/>
              <w:ind w:left="0" w:firstLine="0"/>
              <w:jc w:val="right"/>
            </w:pPr>
            <w:r>
              <w:t>mainly quantitative</w:t>
            </w:r>
          </w:p>
        </w:tc>
        <w:tc>
          <w:tcPr>
            <w:tcW w:w="2105" w:type="dxa"/>
            <w:tcBorders>
              <w:top w:val="nil"/>
              <w:left w:val="nil"/>
              <w:bottom w:val="nil"/>
              <w:right w:val="nil"/>
            </w:tcBorders>
          </w:tcPr>
          <w:p w14:paraId="7C290F41" w14:textId="77777777" w:rsidR="00A21FDC" w:rsidRDefault="004D03BF">
            <w:pPr>
              <w:spacing w:after="0" w:line="259" w:lineRule="auto"/>
              <w:ind w:left="597" w:firstLine="0"/>
              <w:jc w:val="left"/>
            </w:pPr>
            <w:r>
              <w:t>R</w:t>
            </w:r>
            <w:r w:rsidR="00252176">
              <w:t>esearch</w:t>
            </w:r>
          </w:p>
        </w:tc>
        <w:tc>
          <w:tcPr>
            <w:tcW w:w="2711" w:type="dxa"/>
            <w:tcBorders>
              <w:top w:val="nil"/>
              <w:left w:val="nil"/>
              <w:bottom w:val="nil"/>
              <w:right w:val="nil"/>
            </w:tcBorders>
          </w:tcPr>
          <w:p w14:paraId="4E3B2C9E" w14:textId="77777777" w:rsidR="00A21FDC" w:rsidRDefault="00252176">
            <w:pPr>
              <w:spacing w:after="0" w:line="259" w:lineRule="auto"/>
              <w:ind w:left="0" w:firstLine="0"/>
              <w:jc w:val="left"/>
            </w:pPr>
            <w:r>
              <w:t>mainly qualitative</w:t>
            </w:r>
          </w:p>
        </w:tc>
      </w:tr>
      <w:tr w:rsidR="00A21FDC" w14:paraId="3151D71A" w14:textId="77777777">
        <w:trPr>
          <w:trHeight w:val="287"/>
        </w:trPr>
        <w:tc>
          <w:tcPr>
            <w:tcW w:w="3099" w:type="dxa"/>
            <w:tcBorders>
              <w:top w:val="nil"/>
              <w:left w:val="nil"/>
              <w:bottom w:val="nil"/>
              <w:right w:val="nil"/>
            </w:tcBorders>
          </w:tcPr>
          <w:p w14:paraId="56E2E3F7" w14:textId="77777777" w:rsidR="00A21FDC" w:rsidRDefault="00252176">
            <w:pPr>
              <w:spacing w:after="0" w:line="259" w:lineRule="auto"/>
              <w:ind w:left="358" w:firstLine="0"/>
              <w:jc w:val="center"/>
            </w:pPr>
            <w:r>
              <w:t>spatial proximity of conditions</w:t>
            </w:r>
          </w:p>
        </w:tc>
        <w:tc>
          <w:tcPr>
            <w:tcW w:w="2105" w:type="dxa"/>
            <w:tcBorders>
              <w:top w:val="nil"/>
              <w:left w:val="nil"/>
              <w:bottom w:val="nil"/>
              <w:right w:val="nil"/>
            </w:tcBorders>
          </w:tcPr>
          <w:p w14:paraId="59505637" w14:textId="77777777" w:rsidR="00A21FDC" w:rsidRDefault="00252176">
            <w:pPr>
              <w:spacing w:after="0" w:line="259" w:lineRule="auto"/>
              <w:ind w:left="173" w:firstLine="0"/>
              <w:jc w:val="left"/>
            </w:pPr>
            <w:r>
              <w:t>causal explanation</w:t>
            </w:r>
          </w:p>
        </w:tc>
        <w:tc>
          <w:tcPr>
            <w:tcW w:w="2711" w:type="dxa"/>
            <w:tcBorders>
              <w:top w:val="nil"/>
              <w:left w:val="nil"/>
              <w:bottom w:val="nil"/>
              <w:right w:val="nil"/>
            </w:tcBorders>
          </w:tcPr>
          <w:p w14:paraId="7A0873DD" w14:textId="77777777" w:rsidR="00A21FDC" w:rsidRDefault="00252176">
            <w:pPr>
              <w:spacing w:after="0" w:line="259" w:lineRule="auto"/>
              <w:ind w:left="0" w:firstLine="0"/>
              <w:jc w:val="left"/>
            </w:pPr>
            <w:r>
              <w:t>temporal sequence of events</w:t>
            </w:r>
          </w:p>
        </w:tc>
      </w:tr>
      <w:tr w:rsidR="00A21FDC" w14:paraId="0850BE2F" w14:textId="77777777">
        <w:trPr>
          <w:trHeight w:val="287"/>
        </w:trPr>
        <w:tc>
          <w:tcPr>
            <w:tcW w:w="3099" w:type="dxa"/>
            <w:tcBorders>
              <w:top w:val="nil"/>
              <w:left w:val="nil"/>
              <w:bottom w:val="nil"/>
              <w:right w:val="nil"/>
            </w:tcBorders>
          </w:tcPr>
          <w:p w14:paraId="2BB5D6FD" w14:textId="77777777" w:rsidR="00A21FDC" w:rsidRDefault="00252176">
            <w:pPr>
              <w:spacing w:after="0" w:line="259" w:lineRule="auto"/>
              <w:ind w:left="1103" w:firstLine="0"/>
              <w:jc w:val="left"/>
            </w:pPr>
            <w:r>
              <w:t>spatial differentiation</w:t>
            </w:r>
          </w:p>
        </w:tc>
        <w:tc>
          <w:tcPr>
            <w:tcW w:w="2105" w:type="dxa"/>
            <w:tcBorders>
              <w:top w:val="nil"/>
              <w:left w:val="nil"/>
              <w:bottom w:val="nil"/>
              <w:right w:val="nil"/>
            </w:tcBorders>
          </w:tcPr>
          <w:p w14:paraId="7A0579E1" w14:textId="77777777" w:rsidR="00A21FDC" w:rsidRDefault="00252176">
            <w:pPr>
              <w:spacing w:after="0" w:line="259" w:lineRule="auto"/>
              <w:ind w:left="459" w:firstLine="0"/>
              <w:jc w:val="left"/>
            </w:pPr>
            <w:r>
              <w:t>explanation</w:t>
            </w:r>
          </w:p>
        </w:tc>
        <w:tc>
          <w:tcPr>
            <w:tcW w:w="2711" w:type="dxa"/>
            <w:tcBorders>
              <w:top w:val="nil"/>
              <w:left w:val="nil"/>
              <w:bottom w:val="nil"/>
              <w:right w:val="nil"/>
            </w:tcBorders>
          </w:tcPr>
          <w:p w14:paraId="3F21A200" w14:textId="77777777" w:rsidR="00A21FDC" w:rsidRDefault="00252176">
            <w:pPr>
              <w:spacing w:after="0" w:line="259" w:lineRule="auto"/>
              <w:ind w:left="0" w:firstLine="0"/>
              <w:jc w:val="left"/>
            </w:pPr>
            <w:r>
              <w:t>temporal differentiation</w:t>
            </w:r>
          </w:p>
        </w:tc>
      </w:tr>
      <w:tr w:rsidR="00A21FDC" w14:paraId="03A6BB27" w14:textId="77777777">
        <w:trPr>
          <w:trHeight w:val="287"/>
        </w:trPr>
        <w:tc>
          <w:tcPr>
            <w:tcW w:w="3099" w:type="dxa"/>
            <w:tcBorders>
              <w:top w:val="nil"/>
              <w:left w:val="nil"/>
              <w:bottom w:val="nil"/>
              <w:right w:val="nil"/>
            </w:tcBorders>
          </w:tcPr>
          <w:p w14:paraId="1C9CBEEF" w14:textId="77777777" w:rsidR="00A21FDC" w:rsidRDefault="00252176">
            <w:pPr>
              <w:spacing w:after="0" w:line="259" w:lineRule="auto"/>
              <w:ind w:left="0" w:firstLine="0"/>
              <w:jc w:val="right"/>
            </w:pPr>
            <w:r>
              <w:t>clustering</w:t>
            </w:r>
          </w:p>
        </w:tc>
        <w:tc>
          <w:tcPr>
            <w:tcW w:w="2105" w:type="dxa"/>
            <w:tcBorders>
              <w:top w:val="nil"/>
              <w:left w:val="nil"/>
              <w:bottom w:val="nil"/>
              <w:right w:val="nil"/>
            </w:tcBorders>
          </w:tcPr>
          <w:p w14:paraId="44559098" w14:textId="77777777" w:rsidR="00A21FDC" w:rsidRDefault="00252176">
            <w:pPr>
              <w:spacing w:after="0" w:line="259" w:lineRule="auto"/>
              <w:ind w:left="48" w:firstLine="0"/>
              <w:jc w:val="left"/>
            </w:pPr>
            <w:r>
              <w:t>organization principle</w:t>
            </w:r>
          </w:p>
        </w:tc>
        <w:tc>
          <w:tcPr>
            <w:tcW w:w="2711" w:type="dxa"/>
            <w:tcBorders>
              <w:top w:val="nil"/>
              <w:left w:val="nil"/>
              <w:bottom w:val="nil"/>
              <w:right w:val="nil"/>
            </w:tcBorders>
          </w:tcPr>
          <w:p w14:paraId="2198F2C9" w14:textId="77777777" w:rsidR="00A21FDC" w:rsidRDefault="00252176">
            <w:pPr>
              <w:spacing w:after="0" w:line="259" w:lineRule="auto"/>
              <w:ind w:left="0" w:firstLine="0"/>
              <w:jc w:val="left"/>
            </w:pPr>
            <w:r>
              <w:t>periodization</w:t>
            </w:r>
          </w:p>
        </w:tc>
      </w:tr>
      <w:tr w:rsidR="00A21FDC" w14:paraId="715C26BD" w14:textId="77777777">
        <w:trPr>
          <w:trHeight w:val="287"/>
        </w:trPr>
        <w:tc>
          <w:tcPr>
            <w:tcW w:w="3099" w:type="dxa"/>
            <w:tcBorders>
              <w:top w:val="nil"/>
              <w:left w:val="nil"/>
              <w:bottom w:val="nil"/>
              <w:right w:val="nil"/>
            </w:tcBorders>
          </w:tcPr>
          <w:p w14:paraId="2E666823" w14:textId="77777777" w:rsidR="00A21FDC" w:rsidRDefault="00252176">
            <w:pPr>
              <w:spacing w:after="0" w:line="259" w:lineRule="auto"/>
              <w:ind w:left="1131" w:firstLine="0"/>
              <w:jc w:val="left"/>
            </w:pPr>
            <w:r>
              <w:t>mostly visual (maps)</w:t>
            </w:r>
          </w:p>
        </w:tc>
        <w:tc>
          <w:tcPr>
            <w:tcW w:w="2105" w:type="dxa"/>
            <w:tcBorders>
              <w:top w:val="nil"/>
              <w:left w:val="nil"/>
              <w:bottom w:val="nil"/>
              <w:right w:val="nil"/>
            </w:tcBorders>
          </w:tcPr>
          <w:p w14:paraId="29B5DD8F" w14:textId="77777777" w:rsidR="00A21FDC" w:rsidRDefault="004D03BF">
            <w:pPr>
              <w:spacing w:after="0" w:line="259" w:lineRule="auto"/>
              <w:ind w:left="514" w:firstLine="0"/>
              <w:jc w:val="left"/>
            </w:pPr>
            <w:r>
              <w:t>E</w:t>
            </w:r>
            <w:r w:rsidR="00252176">
              <w:t>xpression</w:t>
            </w:r>
          </w:p>
        </w:tc>
        <w:tc>
          <w:tcPr>
            <w:tcW w:w="2711" w:type="dxa"/>
            <w:tcBorders>
              <w:top w:val="nil"/>
              <w:left w:val="nil"/>
              <w:bottom w:val="nil"/>
              <w:right w:val="nil"/>
            </w:tcBorders>
          </w:tcPr>
          <w:p w14:paraId="41017E6E" w14:textId="77777777" w:rsidR="00A21FDC" w:rsidRDefault="00252176">
            <w:pPr>
              <w:spacing w:after="0" w:line="259" w:lineRule="auto"/>
              <w:ind w:left="0" w:firstLine="0"/>
              <w:jc w:val="left"/>
            </w:pPr>
            <w:r>
              <w:t>mostly verbal (texts)</w:t>
            </w:r>
          </w:p>
        </w:tc>
      </w:tr>
      <w:tr w:rsidR="00A21FDC" w14:paraId="1B942FE2" w14:textId="77777777">
        <w:trPr>
          <w:trHeight w:val="356"/>
        </w:trPr>
        <w:tc>
          <w:tcPr>
            <w:tcW w:w="3099" w:type="dxa"/>
            <w:tcBorders>
              <w:top w:val="nil"/>
              <w:left w:val="nil"/>
              <w:bottom w:val="single" w:sz="6" w:space="0" w:color="000000"/>
              <w:right w:val="nil"/>
            </w:tcBorders>
          </w:tcPr>
          <w:p w14:paraId="77470643" w14:textId="77777777" w:rsidR="00A21FDC" w:rsidRDefault="00252176">
            <w:pPr>
              <w:spacing w:after="0" w:line="259" w:lineRule="auto"/>
              <w:ind w:left="0" w:firstLine="0"/>
              <w:jc w:val="right"/>
            </w:pPr>
            <w:r>
              <w:t>high (GIS)</w:t>
            </w:r>
          </w:p>
        </w:tc>
        <w:tc>
          <w:tcPr>
            <w:tcW w:w="2105" w:type="dxa"/>
            <w:tcBorders>
              <w:top w:val="nil"/>
              <w:left w:val="nil"/>
              <w:bottom w:val="single" w:sz="6" w:space="0" w:color="000000"/>
              <w:right w:val="nil"/>
            </w:tcBorders>
          </w:tcPr>
          <w:p w14:paraId="7AC81DDD" w14:textId="77777777" w:rsidR="00A21FDC" w:rsidRDefault="00252176">
            <w:pPr>
              <w:spacing w:after="0" w:line="259" w:lineRule="auto"/>
              <w:ind w:left="0" w:firstLine="0"/>
              <w:jc w:val="left"/>
            </w:pPr>
            <w:r>
              <w:t>digitalization potential</w:t>
            </w:r>
          </w:p>
        </w:tc>
        <w:tc>
          <w:tcPr>
            <w:tcW w:w="2711" w:type="dxa"/>
            <w:tcBorders>
              <w:top w:val="nil"/>
              <w:left w:val="nil"/>
              <w:bottom w:val="single" w:sz="6" w:space="0" w:color="000000"/>
              <w:right w:val="nil"/>
            </w:tcBorders>
          </w:tcPr>
          <w:p w14:paraId="6A2EAC48" w14:textId="77777777" w:rsidR="00A21FDC" w:rsidRDefault="00252176">
            <w:pPr>
              <w:spacing w:after="0" w:line="259" w:lineRule="auto"/>
              <w:ind w:left="0" w:firstLine="0"/>
              <w:jc w:val="left"/>
            </w:pPr>
            <w:r>
              <w:t>low (digital humanities)</w:t>
            </w:r>
          </w:p>
        </w:tc>
      </w:tr>
    </w:tbl>
    <w:p w14:paraId="1EFDAFE5" w14:textId="77777777" w:rsidR="00A21FDC" w:rsidRDefault="00252176">
      <w:pPr>
        <w:spacing w:after="337"/>
        <w:ind w:right="164" w:hanging="10"/>
        <w:jc w:val="center"/>
      </w:pPr>
      <w:r>
        <w:t>Table 2.1: Differences between history and geography [KH08, pp. 2-4]</w:t>
      </w:r>
    </w:p>
    <w:p w14:paraId="05519FEA" w14:textId="77777777" w:rsidR="00A21FDC" w:rsidRDefault="00252176">
      <w:pPr>
        <w:pStyle w:val="Heading3"/>
        <w:tabs>
          <w:tab w:val="center" w:pos="1685"/>
        </w:tabs>
        <w:ind w:left="-13" w:firstLine="0"/>
      </w:pPr>
      <w:bookmarkStart w:id="195" w:name="_Toc129087"/>
      <w:r>
        <w:t>2.2.2</w:t>
      </w:r>
      <w:r>
        <w:tab/>
        <w:t>Geospatial Data</w:t>
      </w:r>
      <w:bookmarkEnd w:id="195"/>
    </w:p>
    <w:p w14:paraId="27707E92" w14:textId="77777777" w:rsidR="00A21FDC" w:rsidRDefault="00252176">
      <w:pPr>
        <w:spacing w:after="518"/>
        <w:ind w:left="2" w:right="163"/>
      </w:pPr>
      <w:r>
        <w:t xml:space="preserve">HGIS need to unambiguously locate geo-objects on, underneath or close to the Earth’s surface using </w:t>
      </w:r>
      <w:r>
        <w:rPr>
          <w:i/>
        </w:rPr>
        <w:t>geographic coordinates</w:t>
      </w:r>
      <w:r>
        <w:t xml:space="preserve">. They express an object directly in the coordinate system of the Earth. To understand that, a model of the Earth has to be developed, the </w:t>
      </w:r>
      <w:r>
        <w:rPr>
          <w:i/>
        </w:rPr>
        <w:t>geodetic datum</w:t>
      </w:r>
      <w:r>
        <w:t>, that needs to fit the real shape of the Earth as accurately as possible.</w:t>
      </w:r>
    </w:p>
    <w:p w14:paraId="21B4611C" w14:textId="77777777" w:rsidR="00A21FDC" w:rsidRDefault="00252176">
      <w:pPr>
        <w:spacing w:after="11"/>
        <w:ind w:left="2" w:right="163"/>
      </w:pPr>
      <w:r>
        <w:rPr>
          <w:b/>
        </w:rPr>
        <w:t xml:space="preserve">The shape of the Earth </w:t>
      </w:r>
      <w:r>
        <w:t xml:space="preserve">measured in the field of </w:t>
      </w:r>
      <w:r>
        <w:rPr>
          <w:i/>
        </w:rPr>
        <w:t xml:space="preserve">geodesy </w:t>
      </w:r>
      <w:r>
        <w:t>is very complicated. In the Babylonian Empire (</w:t>
      </w:r>
      <w:r>
        <w:rPr>
          <w:i/>
        </w:rPr>
        <w:t xml:space="preserve">≈ </w:t>
      </w:r>
      <w:r>
        <w:t xml:space="preserve">2000-539 BC) the theory of the Earth being a flat disc surrounded by an infinite body of water </w:t>
      </w:r>
      <w:proofErr w:type="gramStart"/>
      <w:r>
        <w:t xml:space="preserve">evolved </w:t>
      </w:r>
      <w:proofErr w:type="gramEnd"/>
      <w:r>
        <w:rPr>
          <w:vertAlign w:val="superscript"/>
        </w:rPr>
        <w:footnoteReference w:id="12"/>
      </w:r>
      <w:r>
        <w:t xml:space="preserve">. The Greek scientists Pythagoras and Aristotle (340 BC) rejected this theory and proved the Earth to be a three-dimensional spherical object. It took almost 2000 years until Sir Isaac Newton (1687) reasoned that due to the centrifugal forces of the rotating Earth the shape has to be flattened at the poles and is therefore better described as an </w:t>
      </w:r>
      <w:r>
        <w:rPr>
          <w:i/>
        </w:rPr>
        <w:t xml:space="preserve">ellipsoid </w:t>
      </w:r>
      <w:r>
        <w:t>with two radii: the polar radius (</w:t>
      </w:r>
      <w:r>
        <w:rPr>
          <w:i/>
        </w:rPr>
        <w:t>r</w:t>
      </w:r>
      <w:r>
        <w:rPr>
          <w:i/>
          <w:vertAlign w:val="subscript"/>
        </w:rPr>
        <w:t>p</w:t>
      </w:r>
      <w:r>
        <w:t xml:space="preserve">) and the slightly </w:t>
      </w:r>
      <w:r>
        <w:lastRenderedPageBreak/>
        <w:t>larger equatorial radius (</w:t>
      </w:r>
      <w:r>
        <w:rPr>
          <w:i/>
        </w:rPr>
        <w:t>r</w:t>
      </w:r>
      <w:r>
        <w:rPr>
          <w:i/>
          <w:vertAlign w:val="subscript"/>
        </w:rPr>
        <w:t>e</w:t>
      </w:r>
      <w:r>
        <w:t xml:space="preserve">) [Bol08, pp. 69-77]. However, the model disregards that the surface of the Earth is not flat but consists of deep oceanic trenches and high mountains. Therefore the gravitational field of the Earth is not homogeneous either: the actual </w:t>
      </w:r>
      <w:r>
        <w:rPr>
          <w:i/>
        </w:rPr>
        <w:t>mean sea level</w:t>
      </w:r>
      <w:r>
        <w:t>, the reference surface for the height of objects varies from 106 meter below to 85 meter above the uniform sea level of the ellipsoid model. These discoveries in the 20</w:t>
      </w:r>
      <w:r>
        <w:rPr>
          <w:vertAlign w:val="superscript"/>
        </w:rPr>
        <w:t xml:space="preserve">th </w:t>
      </w:r>
      <w:r>
        <w:t xml:space="preserve">century led to the complex model of a </w:t>
      </w:r>
      <w:r>
        <w:rPr>
          <w:i/>
        </w:rPr>
        <w:t xml:space="preserve">geoid </w:t>
      </w:r>
      <w:r>
        <w:t>(see figure 2.4). The latest and most accurate measurements for the shape of the</w:t>
      </w:r>
    </w:p>
    <w:p w14:paraId="1FFE403F" w14:textId="77777777" w:rsidR="00A21FDC" w:rsidRDefault="00252176">
      <w:pPr>
        <w:spacing w:after="0" w:line="259" w:lineRule="auto"/>
        <w:ind w:left="2" w:firstLine="0"/>
        <w:jc w:val="left"/>
      </w:pPr>
      <w:r>
        <w:rPr>
          <w:noProof/>
          <w:sz w:val="22"/>
        </w:rPr>
        <mc:AlternateContent>
          <mc:Choice Requires="wpg">
            <w:drawing>
              <wp:inline distT="0" distB="0" distL="0" distR="0" wp14:anchorId="77D4BC2C" wp14:editId="3743EE14">
                <wp:extent cx="4812403" cy="3034489"/>
                <wp:effectExtent l="0" t="0" r="0" b="0"/>
                <wp:docPr id="93654" name="Group 93654"/>
                <wp:cNvGraphicFramePr/>
                <a:graphic xmlns:a="http://schemas.openxmlformats.org/drawingml/2006/main">
                  <a:graphicData uri="http://schemas.microsoft.com/office/word/2010/wordprocessingGroup">
                    <wpg:wgp>
                      <wpg:cNvGrpSpPr/>
                      <wpg:grpSpPr>
                        <a:xfrm>
                          <a:off x="0" y="0"/>
                          <a:ext cx="4812403" cy="3034489"/>
                          <a:chOff x="0" y="0"/>
                          <a:chExt cx="4812403" cy="3034489"/>
                        </a:xfrm>
                      </wpg:grpSpPr>
                      <wps:wsp>
                        <wps:cNvPr id="3501" name="Rectangle 3501"/>
                        <wps:cNvSpPr/>
                        <wps:spPr>
                          <a:xfrm>
                            <a:off x="0" y="0"/>
                            <a:ext cx="5437476" cy="246191"/>
                          </a:xfrm>
                          <a:prstGeom prst="rect">
                            <a:avLst/>
                          </a:prstGeom>
                          <a:ln>
                            <a:noFill/>
                          </a:ln>
                        </wps:spPr>
                        <wps:txbx>
                          <w:txbxContent>
                            <w:p w14:paraId="5DA75C34" w14:textId="77777777" w:rsidR="006E2FA2" w:rsidRDefault="006E2FA2">
                              <w:pPr>
                                <w:spacing w:after="160" w:line="259" w:lineRule="auto"/>
                                <w:ind w:left="0" w:firstLine="0"/>
                                <w:jc w:val="left"/>
                              </w:pPr>
                              <w:r>
                                <w:rPr>
                                  <w:w w:val="101"/>
                                </w:rPr>
                                <w:t>Earth</w:t>
                              </w:r>
                              <w:r>
                                <w:rPr>
                                  <w:spacing w:val="21"/>
                                  <w:w w:val="101"/>
                                </w:rPr>
                                <w:t xml:space="preserve"> </w:t>
                              </w:r>
                              <w:r>
                                <w:rPr>
                                  <w:w w:val="101"/>
                                </w:rPr>
                                <w:t>are</w:t>
                              </w:r>
                              <w:r>
                                <w:rPr>
                                  <w:spacing w:val="21"/>
                                  <w:w w:val="101"/>
                                </w:rPr>
                                <w:t xml:space="preserve"> </w:t>
                              </w:r>
                              <w:r>
                                <w:rPr>
                                  <w:w w:val="101"/>
                                </w:rPr>
                                <w:t>the</w:t>
                              </w:r>
                              <w:r>
                                <w:rPr>
                                  <w:spacing w:val="21"/>
                                  <w:w w:val="101"/>
                                </w:rPr>
                                <w:t xml:space="preserve"> </w:t>
                              </w:r>
                              <w:r>
                                <w:rPr>
                                  <w:w w:val="101"/>
                                </w:rPr>
                                <w:t>result</w:t>
                              </w:r>
                              <w:r>
                                <w:rPr>
                                  <w:spacing w:val="21"/>
                                  <w:w w:val="101"/>
                                </w:rPr>
                                <w:t xml:space="preserve"> </w:t>
                              </w:r>
                              <w:r>
                                <w:rPr>
                                  <w:w w:val="101"/>
                                </w:rPr>
                                <w:t>of</w:t>
                              </w:r>
                              <w:r>
                                <w:rPr>
                                  <w:spacing w:val="22"/>
                                  <w:w w:val="101"/>
                                </w:rPr>
                                <w:t xml:space="preserve"> </w:t>
                              </w:r>
                              <w:r>
                                <w:rPr>
                                  <w:w w:val="101"/>
                                </w:rPr>
                                <w:t>the</w:t>
                              </w:r>
                              <w:r>
                                <w:rPr>
                                  <w:spacing w:val="21"/>
                                  <w:w w:val="101"/>
                                </w:rPr>
                                <w:t xml:space="preserve"> </w:t>
                              </w:r>
                              <w:r>
                                <w:rPr>
                                  <w:w w:val="101"/>
                                </w:rPr>
                                <w:t>GOCE</w:t>
                              </w:r>
                              <w:r>
                                <w:rPr>
                                  <w:spacing w:val="21"/>
                                  <w:w w:val="101"/>
                                </w:rPr>
                                <w:t xml:space="preserve"> </w:t>
                              </w:r>
                              <w:r>
                                <w:rPr>
                                  <w:w w:val="101"/>
                                </w:rPr>
                                <w:t>satellite</w:t>
                              </w:r>
                              <w:r>
                                <w:rPr>
                                  <w:spacing w:val="22"/>
                                  <w:w w:val="101"/>
                                </w:rPr>
                                <w:t xml:space="preserve"> </w:t>
                              </w:r>
                              <w:r>
                                <w:rPr>
                                  <w:w w:val="101"/>
                                </w:rPr>
                                <w:t>launched</w:t>
                              </w:r>
                              <w:r>
                                <w:rPr>
                                  <w:spacing w:val="22"/>
                                  <w:w w:val="101"/>
                                </w:rPr>
                                <w:t xml:space="preserve"> </w:t>
                              </w:r>
                              <w:r>
                                <w:rPr>
                                  <w:w w:val="101"/>
                                </w:rPr>
                                <w:t>in</w:t>
                              </w:r>
                              <w:r>
                                <w:rPr>
                                  <w:spacing w:val="21"/>
                                  <w:w w:val="101"/>
                                </w:rPr>
                                <w:t xml:space="preserve"> </w:t>
                              </w:r>
                              <w:r>
                                <w:rPr>
                                  <w:w w:val="101"/>
                                </w:rPr>
                                <w:t>March</w:t>
                              </w:r>
                              <w:r>
                                <w:rPr>
                                  <w:spacing w:val="21"/>
                                  <w:w w:val="101"/>
                                </w:rPr>
                                <w:t xml:space="preserve"> </w:t>
                              </w:r>
                              <w:r>
                                <w:rPr>
                                  <w:w w:val="101"/>
                                </w:rPr>
                                <w:t>2009</w:t>
                              </w:r>
                              <w:r>
                                <w:rPr>
                                  <w:spacing w:val="22"/>
                                  <w:w w:val="101"/>
                                </w:rPr>
                                <w:t xml:space="preserve"> </w:t>
                              </w:r>
                              <w:r>
                                <w:rPr>
                                  <w:w w:val="101"/>
                                </w:rPr>
                                <w:t>[Uot</w:t>
                              </w:r>
                              <w:proofErr w:type="gramStart"/>
                              <w:r>
                                <w:rPr>
                                  <w:w w:val="101"/>
                                </w:rPr>
                                <w:t>,Fra</w:t>
                              </w:r>
                              <w:proofErr w:type="gramEnd"/>
                              <w:r>
                                <w:rPr>
                                  <w:w w:val="101"/>
                                </w:rPr>
                                <w:t>].</w:t>
                              </w:r>
                            </w:p>
                          </w:txbxContent>
                        </wps:txbx>
                        <wps:bodyPr horzOverflow="overflow" vert="horz" lIns="0" tIns="0" rIns="0" bIns="0" rtlCol="0">
                          <a:noAutofit/>
                        </wps:bodyPr>
                      </wps:wsp>
                      <wps:wsp>
                        <wps:cNvPr id="3502" name="Shape 3502"/>
                        <wps:cNvSpPr/>
                        <wps:spPr>
                          <a:xfrm>
                            <a:off x="634912" y="1117649"/>
                            <a:ext cx="1754686" cy="1480747"/>
                          </a:xfrm>
                          <a:custGeom>
                            <a:avLst/>
                            <a:gdLst/>
                            <a:ahLst/>
                            <a:cxnLst/>
                            <a:rect l="0" t="0" r="0" b="0"/>
                            <a:pathLst>
                              <a:path w="1754686" h="1480747">
                                <a:moveTo>
                                  <a:pt x="1754686" y="740369"/>
                                </a:moveTo>
                                <a:cubicBezTo>
                                  <a:pt x="1754686" y="1149266"/>
                                  <a:pt x="1361891" y="1480747"/>
                                  <a:pt x="877348" y="1480747"/>
                                </a:cubicBezTo>
                                <a:cubicBezTo>
                                  <a:pt x="392795" y="1480747"/>
                                  <a:pt x="0" y="1149266"/>
                                  <a:pt x="0" y="740369"/>
                                </a:cubicBezTo>
                                <a:cubicBezTo>
                                  <a:pt x="0" y="331472"/>
                                  <a:pt x="392795" y="0"/>
                                  <a:pt x="877348" y="0"/>
                                </a:cubicBezTo>
                                <a:cubicBezTo>
                                  <a:pt x="1361891" y="0"/>
                                  <a:pt x="1754686" y="331472"/>
                                  <a:pt x="1754686" y="740369"/>
                                </a:cubicBezTo>
                                <a:close/>
                              </a:path>
                            </a:pathLst>
                          </a:custGeom>
                          <a:ln w="20420" cap="flat">
                            <a:custDash>
                              <a:ds d="160785" sp="160785"/>
                            </a:custDash>
                            <a:miter lim="100000"/>
                          </a:ln>
                        </wps:spPr>
                        <wps:style>
                          <a:lnRef idx="1">
                            <a:srgbClr val="A0A0A0"/>
                          </a:lnRef>
                          <a:fillRef idx="0">
                            <a:srgbClr val="000000">
                              <a:alpha val="0"/>
                            </a:srgbClr>
                          </a:fillRef>
                          <a:effectRef idx="0">
                            <a:scrgbClr r="0" g="0" b="0"/>
                          </a:effectRef>
                          <a:fontRef idx="none"/>
                        </wps:style>
                        <wps:bodyPr/>
                      </wps:wsp>
                      <wps:wsp>
                        <wps:cNvPr id="3504" name="Rectangle 3504"/>
                        <wps:cNvSpPr/>
                        <wps:spPr>
                          <a:xfrm>
                            <a:off x="2564175" y="2464416"/>
                            <a:ext cx="1159379" cy="216005"/>
                          </a:xfrm>
                          <a:prstGeom prst="rect">
                            <a:avLst/>
                          </a:prstGeom>
                          <a:ln>
                            <a:noFill/>
                          </a:ln>
                        </wps:spPr>
                        <wps:txbx>
                          <w:txbxContent>
                            <w:p w14:paraId="410B1CCD" w14:textId="77777777" w:rsidR="006E2FA2" w:rsidRDefault="006E2FA2">
                              <w:pPr>
                                <w:spacing w:after="160" w:line="259" w:lineRule="auto"/>
                                <w:ind w:left="0" w:firstLine="0"/>
                                <w:jc w:val="left"/>
                              </w:pPr>
                              <w:r>
                                <w:rPr>
                                  <w:w w:val="101"/>
                                  <w:sz w:val="17"/>
                                </w:rPr>
                                <w:t>Reference</w:t>
                              </w:r>
                              <w:r>
                                <w:rPr>
                                  <w:spacing w:val="19"/>
                                  <w:w w:val="101"/>
                                  <w:sz w:val="17"/>
                                </w:rPr>
                                <w:t xml:space="preserve"> </w:t>
                              </w:r>
                              <w:r>
                                <w:rPr>
                                  <w:w w:val="101"/>
                                  <w:sz w:val="17"/>
                                </w:rPr>
                                <w:t>Ellipsoid</w:t>
                              </w:r>
                            </w:p>
                          </w:txbxContent>
                        </wps:txbx>
                        <wps:bodyPr horzOverflow="overflow" vert="horz" lIns="0" tIns="0" rIns="0" bIns="0" rtlCol="0">
                          <a:noAutofit/>
                        </wps:bodyPr>
                      </wps:wsp>
                      <wps:wsp>
                        <wps:cNvPr id="3505" name="Shape 3505"/>
                        <wps:cNvSpPr/>
                        <wps:spPr>
                          <a:xfrm>
                            <a:off x="2578058" y="2643866"/>
                            <a:ext cx="752165" cy="0"/>
                          </a:xfrm>
                          <a:custGeom>
                            <a:avLst/>
                            <a:gdLst/>
                            <a:ahLst/>
                            <a:cxnLst/>
                            <a:rect l="0" t="0" r="0" b="0"/>
                            <a:pathLst>
                              <a:path w="752165">
                                <a:moveTo>
                                  <a:pt x="0" y="0"/>
                                </a:moveTo>
                                <a:lnTo>
                                  <a:pt x="752165" y="0"/>
                                </a:lnTo>
                              </a:path>
                            </a:pathLst>
                          </a:custGeom>
                          <a:ln w="17781" cap="flat">
                            <a:custDash>
                              <a:ds d="140006" sp="140006"/>
                            </a:custDash>
                            <a:miter lim="100000"/>
                          </a:ln>
                        </wps:spPr>
                        <wps:style>
                          <a:lnRef idx="1">
                            <a:srgbClr val="A0A0A0"/>
                          </a:lnRef>
                          <a:fillRef idx="0">
                            <a:srgbClr val="000000">
                              <a:alpha val="0"/>
                            </a:srgbClr>
                          </a:fillRef>
                          <a:effectRef idx="0">
                            <a:scrgbClr r="0" g="0" b="0"/>
                          </a:effectRef>
                          <a:fontRef idx="none"/>
                        </wps:style>
                        <wps:bodyPr/>
                      </wps:wsp>
                      <wps:wsp>
                        <wps:cNvPr id="3506" name="Rectangle 3506"/>
                        <wps:cNvSpPr/>
                        <wps:spPr>
                          <a:xfrm>
                            <a:off x="2566805" y="2256007"/>
                            <a:ext cx="350300" cy="216005"/>
                          </a:xfrm>
                          <a:prstGeom prst="rect">
                            <a:avLst/>
                          </a:prstGeom>
                          <a:ln>
                            <a:noFill/>
                          </a:ln>
                        </wps:spPr>
                        <wps:txbx>
                          <w:txbxContent>
                            <w:p w14:paraId="17BC3A3E" w14:textId="77777777" w:rsidR="006E2FA2" w:rsidRDefault="006E2FA2">
                              <w:pPr>
                                <w:spacing w:after="160" w:line="259" w:lineRule="auto"/>
                                <w:ind w:left="0" w:firstLine="0"/>
                                <w:jc w:val="left"/>
                              </w:pPr>
                              <w:r>
                                <w:rPr>
                                  <w:w w:val="99"/>
                                  <w:sz w:val="17"/>
                                </w:rPr>
                                <w:t>Geoid</w:t>
                              </w:r>
                            </w:p>
                          </w:txbxContent>
                        </wps:txbx>
                        <wps:bodyPr horzOverflow="overflow" vert="horz" lIns="0" tIns="0" rIns="0" bIns="0" rtlCol="0">
                          <a:noAutofit/>
                        </wps:bodyPr>
                      </wps:wsp>
                      <wps:wsp>
                        <wps:cNvPr id="3507" name="Shape 3507"/>
                        <wps:cNvSpPr/>
                        <wps:spPr>
                          <a:xfrm>
                            <a:off x="2578058" y="2420641"/>
                            <a:ext cx="752091" cy="7308"/>
                          </a:xfrm>
                          <a:custGeom>
                            <a:avLst/>
                            <a:gdLst/>
                            <a:ahLst/>
                            <a:cxnLst/>
                            <a:rect l="0" t="0" r="0" b="0"/>
                            <a:pathLst>
                              <a:path w="752091" h="7308">
                                <a:moveTo>
                                  <a:pt x="752091" y="7308"/>
                                </a:moveTo>
                                <a:lnTo>
                                  <a:pt x="0" y="0"/>
                                </a:lnTo>
                                <a:close/>
                              </a:path>
                            </a:pathLst>
                          </a:custGeom>
                          <a:ln w="0" cap="flat">
                            <a:custDash>
                              <a:ds d="218809" sp="218809"/>
                            </a:custDash>
                            <a:miter lim="100000"/>
                          </a:ln>
                        </wps:spPr>
                        <wps:style>
                          <a:lnRef idx="0">
                            <a:srgbClr val="000000">
                              <a:alpha val="0"/>
                            </a:srgbClr>
                          </a:lnRef>
                          <a:fillRef idx="1">
                            <a:srgbClr val="C8C8C8">
                              <a:alpha val="58823"/>
                            </a:srgbClr>
                          </a:fillRef>
                          <a:effectRef idx="0">
                            <a:scrgbClr r="0" g="0" b="0"/>
                          </a:effectRef>
                          <a:fontRef idx="none"/>
                        </wps:style>
                        <wps:bodyPr/>
                      </wps:wsp>
                      <wps:wsp>
                        <wps:cNvPr id="3508" name="Shape 3508"/>
                        <wps:cNvSpPr/>
                        <wps:spPr>
                          <a:xfrm>
                            <a:off x="2578058" y="2420644"/>
                            <a:ext cx="752091" cy="7309"/>
                          </a:xfrm>
                          <a:custGeom>
                            <a:avLst/>
                            <a:gdLst/>
                            <a:ahLst/>
                            <a:cxnLst/>
                            <a:rect l="0" t="0" r="0" b="0"/>
                            <a:pathLst>
                              <a:path w="752091" h="7309">
                                <a:moveTo>
                                  <a:pt x="0" y="0"/>
                                </a:moveTo>
                                <a:lnTo>
                                  <a:pt x="752091" y="7309"/>
                                </a:lnTo>
                                <a:close/>
                              </a:path>
                            </a:pathLst>
                          </a:custGeom>
                          <a:ln w="11304" cap="flat">
                            <a:miter lim="100000"/>
                          </a:ln>
                        </wps:spPr>
                        <wps:style>
                          <a:lnRef idx="1">
                            <a:srgbClr val="323232"/>
                          </a:lnRef>
                          <a:fillRef idx="0">
                            <a:srgbClr val="000000">
                              <a:alpha val="0"/>
                            </a:srgbClr>
                          </a:fillRef>
                          <a:effectRef idx="0">
                            <a:scrgbClr r="0" g="0" b="0"/>
                          </a:effectRef>
                          <a:fontRef idx="none"/>
                        </wps:style>
                        <wps:bodyPr/>
                      </wps:wsp>
                      <wps:wsp>
                        <wps:cNvPr id="3510" name="Shape 3510"/>
                        <wps:cNvSpPr/>
                        <wps:spPr>
                          <a:xfrm>
                            <a:off x="612702" y="1056651"/>
                            <a:ext cx="1822270" cy="1589569"/>
                          </a:xfrm>
                          <a:custGeom>
                            <a:avLst/>
                            <a:gdLst/>
                            <a:ahLst/>
                            <a:cxnLst/>
                            <a:rect l="0" t="0" r="0" b="0"/>
                            <a:pathLst>
                              <a:path w="1822270" h="1589569">
                                <a:moveTo>
                                  <a:pt x="985007" y="1539422"/>
                                </a:moveTo>
                                <a:cubicBezTo>
                                  <a:pt x="1040866" y="1514679"/>
                                  <a:pt x="1075746" y="1437797"/>
                                  <a:pt x="1136819" y="1436786"/>
                                </a:cubicBezTo>
                                <a:cubicBezTo>
                                  <a:pt x="1177812" y="1436094"/>
                                  <a:pt x="1200059" y="1498944"/>
                                  <a:pt x="1240940" y="1502235"/>
                                </a:cubicBezTo>
                                <a:cubicBezTo>
                                  <a:pt x="1288296" y="1506029"/>
                                  <a:pt x="1338440" y="1480054"/>
                                  <a:pt x="1372273" y="1446660"/>
                                </a:cubicBezTo>
                                <a:cubicBezTo>
                                  <a:pt x="1408886" y="1410553"/>
                                  <a:pt x="1415573" y="1353284"/>
                                  <a:pt x="1434282" y="1305349"/>
                                </a:cubicBezTo>
                                <a:cubicBezTo>
                                  <a:pt x="1447341" y="1271879"/>
                                  <a:pt x="1443868" y="1228862"/>
                                  <a:pt x="1469227" y="1203465"/>
                                </a:cubicBezTo>
                                <a:cubicBezTo>
                                  <a:pt x="1498966" y="1173728"/>
                                  <a:pt x="1550638" y="1180676"/>
                                  <a:pt x="1588547" y="1162478"/>
                                </a:cubicBezTo>
                                <a:cubicBezTo>
                                  <a:pt x="1656964" y="1129624"/>
                                  <a:pt x="1745749" y="1107952"/>
                                  <a:pt x="1780990" y="1040770"/>
                                </a:cubicBezTo>
                                <a:cubicBezTo>
                                  <a:pt x="1822270" y="962003"/>
                                  <a:pt x="1798097" y="858569"/>
                                  <a:pt x="1769987" y="774200"/>
                                </a:cubicBezTo>
                                <a:cubicBezTo>
                                  <a:pt x="1740506" y="685635"/>
                                  <a:pt x="1670857" y="615336"/>
                                  <a:pt x="1611489" y="543266"/>
                                </a:cubicBezTo>
                                <a:cubicBezTo>
                                  <a:pt x="1580702" y="505935"/>
                                  <a:pt x="1537931" y="479048"/>
                                  <a:pt x="1509720" y="439763"/>
                                </a:cubicBezTo>
                                <a:cubicBezTo>
                                  <a:pt x="1468254" y="382053"/>
                                  <a:pt x="1458955" y="304122"/>
                                  <a:pt x="1413368" y="249642"/>
                                </a:cubicBezTo>
                                <a:cubicBezTo>
                                  <a:pt x="1372412" y="200650"/>
                                  <a:pt x="1316665" y="164581"/>
                                  <a:pt x="1260548" y="134121"/>
                                </a:cubicBezTo>
                                <a:cubicBezTo>
                                  <a:pt x="1204764" y="103875"/>
                                  <a:pt x="1143293" y="84050"/>
                                  <a:pt x="1081535" y="69433"/>
                                </a:cubicBezTo>
                                <a:cubicBezTo>
                                  <a:pt x="944311" y="36868"/>
                                  <a:pt x="802373" y="23626"/>
                                  <a:pt x="661426" y="19217"/>
                                </a:cubicBezTo>
                                <a:cubicBezTo>
                                  <a:pt x="557628" y="15956"/>
                                  <a:pt x="447533" y="0"/>
                                  <a:pt x="350432" y="36761"/>
                                </a:cubicBezTo>
                                <a:cubicBezTo>
                                  <a:pt x="306577" y="53401"/>
                                  <a:pt x="276040" y="93962"/>
                                  <a:pt x="239975" y="123920"/>
                                </a:cubicBezTo>
                                <a:cubicBezTo>
                                  <a:pt x="207734" y="150655"/>
                                  <a:pt x="173947" y="175945"/>
                                  <a:pt x="145402" y="206511"/>
                                </a:cubicBezTo>
                                <a:cubicBezTo>
                                  <a:pt x="119459" y="234302"/>
                                  <a:pt x="93156" y="263172"/>
                                  <a:pt x="76410" y="297288"/>
                                </a:cubicBezTo>
                                <a:cubicBezTo>
                                  <a:pt x="60165" y="330461"/>
                                  <a:pt x="58137" y="368925"/>
                                  <a:pt x="47643" y="404340"/>
                                </a:cubicBezTo>
                                <a:cubicBezTo>
                                  <a:pt x="33574" y="451842"/>
                                  <a:pt x="3140" y="496197"/>
                                  <a:pt x="1769" y="545728"/>
                                </a:cubicBezTo>
                                <a:cubicBezTo>
                                  <a:pt x="0" y="610669"/>
                                  <a:pt x="35741" y="671199"/>
                                  <a:pt x="51663" y="734185"/>
                                </a:cubicBezTo>
                                <a:cubicBezTo>
                                  <a:pt x="70436" y="808391"/>
                                  <a:pt x="105205" y="880925"/>
                                  <a:pt x="105492" y="957480"/>
                                </a:cubicBezTo>
                                <a:cubicBezTo>
                                  <a:pt x="105817" y="1041021"/>
                                  <a:pt x="19607" y="1123254"/>
                                  <a:pt x="48662" y="1201588"/>
                                </a:cubicBezTo>
                                <a:cubicBezTo>
                                  <a:pt x="65296" y="1246445"/>
                                  <a:pt x="129805" y="1253468"/>
                                  <a:pt x="164537" y="1286420"/>
                                </a:cubicBezTo>
                                <a:cubicBezTo>
                                  <a:pt x="196916" y="1317108"/>
                                  <a:pt x="222609" y="1354257"/>
                                  <a:pt x="249236" y="1390044"/>
                                </a:cubicBezTo>
                                <a:cubicBezTo>
                                  <a:pt x="274957" y="1424593"/>
                                  <a:pt x="285450" y="1473722"/>
                                  <a:pt x="321627" y="1497059"/>
                                </a:cubicBezTo>
                                <a:cubicBezTo>
                                  <a:pt x="364463" y="1524667"/>
                                  <a:pt x="423183" y="1509252"/>
                                  <a:pt x="472318" y="1522820"/>
                                </a:cubicBezTo>
                                <a:cubicBezTo>
                                  <a:pt x="518367" y="1535514"/>
                                  <a:pt x="558925" y="1566377"/>
                                  <a:pt x="606031" y="1574450"/>
                                </a:cubicBezTo>
                                <a:cubicBezTo>
                                  <a:pt x="694343" y="1589569"/>
                                  <a:pt x="785915" y="1578532"/>
                                  <a:pt x="874699" y="1566483"/>
                                </a:cubicBezTo>
                                <a:cubicBezTo>
                                  <a:pt x="912219" y="1561383"/>
                                  <a:pt x="950424" y="1554799"/>
                                  <a:pt x="985007" y="1539422"/>
                                </a:cubicBezTo>
                                <a:close/>
                              </a:path>
                            </a:pathLst>
                          </a:custGeom>
                          <a:ln w="20138" cap="flat">
                            <a:miter lim="100000"/>
                          </a:ln>
                        </wps:spPr>
                        <wps:style>
                          <a:lnRef idx="1">
                            <a:srgbClr val="787878"/>
                          </a:lnRef>
                          <a:fillRef idx="0">
                            <a:srgbClr val="000000">
                              <a:alpha val="0"/>
                            </a:srgbClr>
                          </a:fillRef>
                          <a:effectRef idx="0">
                            <a:scrgbClr r="0" g="0" b="0"/>
                          </a:effectRef>
                          <a:fontRef idx="none"/>
                        </wps:style>
                        <wps:bodyPr/>
                      </wps:wsp>
                      <wps:wsp>
                        <wps:cNvPr id="93440" name="Rectangle 93440"/>
                        <wps:cNvSpPr/>
                        <wps:spPr>
                          <a:xfrm>
                            <a:off x="2566805" y="2045164"/>
                            <a:ext cx="1008870" cy="216005"/>
                          </a:xfrm>
                          <a:prstGeom prst="rect">
                            <a:avLst/>
                          </a:prstGeom>
                          <a:ln>
                            <a:noFill/>
                          </a:ln>
                        </wps:spPr>
                        <wps:txbx>
                          <w:txbxContent>
                            <w:p w14:paraId="1628985D" w14:textId="77777777" w:rsidR="006E2FA2" w:rsidRDefault="006E2FA2">
                              <w:pPr>
                                <w:spacing w:after="160" w:line="259" w:lineRule="auto"/>
                                <w:ind w:left="0" w:firstLine="0"/>
                                <w:jc w:val="left"/>
                              </w:pPr>
                              <w:r>
                                <w:rPr>
                                  <w:w w:val="103"/>
                                  <w:sz w:val="17"/>
                                  <w:u w:val="single" w:color="C8C8C8"/>
                                </w:rPr>
                                <w:t>Surface</w:t>
                              </w:r>
                              <w:r>
                                <w:rPr>
                                  <w:spacing w:val="19"/>
                                  <w:w w:val="103"/>
                                  <w:sz w:val="17"/>
                                  <w:u w:val="single" w:color="C8C8C8"/>
                                </w:rPr>
                                <w:t xml:space="preserve"> </w:t>
                              </w:r>
                              <w:r>
                                <w:rPr>
                                  <w:w w:val="103"/>
                                  <w:sz w:val="17"/>
                                  <w:u w:val="single" w:color="C8C8C8"/>
                                </w:rPr>
                                <w:t>of</w:t>
                              </w:r>
                              <w:r>
                                <w:rPr>
                                  <w:spacing w:val="19"/>
                                  <w:w w:val="103"/>
                                  <w:sz w:val="17"/>
                                  <w:u w:val="single" w:color="C8C8C8"/>
                                </w:rPr>
                                <w:t xml:space="preserve"> </w:t>
                              </w:r>
                              <w:r>
                                <w:rPr>
                                  <w:w w:val="103"/>
                                  <w:sz w:val="17"/>
                                  <w:u w:val="single" w:color="C8C8C8"/>
                                </w:rPr>
                                <w:t>the</w:t>
                              </w:r>
                              <w:r>
                                <w:rPr>
                                  <w:spacing w:val="19"/>
                                  <w:w w:val="103"/>
                                  <w:sz w:val="17"/>
                                  <w:u w:val="single" w:color="C8C8C8"/>
                                </w:rPr>
                                <w:t xml:space="preserve"> </w:t>
                              </w:r>
                              <w:r>
                                <w:rPr>
                                  <w:w w:val="103"/>
                                  <w:sz w:val="17"/>
                                  <w:u w:val="single" w:color="C8C8C8"/>
                                </w:rPr>
                                <w:t>E</w:t>
                              </w:r>
                            </w:p>
                          </w:txbxContent>
                        </wps:txbx>
                        <wps:bodyPr horzOverflow="overflow" vert="horz" lIns="0" tIns="0" rIns="0" bIns="0" rtlCol="0">
                          <a:noAutofit/>
                        </wps:bodyPr>
                      </wps:wsp>
                      <wps:wsp>
                        <wps:cNvPr id="93449" name="Rectangle 93449"/>
                        <wps:cNvSpPr/>
                        <wps:spPr>
                          <a:xfrm>
                            <a:off x="3325355" y="2045164"/>
                            <a:ext cx="247889" cy="216005"/>
                          </a:xfrm>
                          <a:prstGeom prst="rect">
                            <a:avLst/>
                          </a:prstGeom>
                          <a:ln>
                            <a:noFill/>
                          </a:ln>
                        </wps:spPr>
                        <wps:txbx>
                          <w:txbxContent>
                            <w:p w14:paraId="2F831A33" w14:textId="77777777" w:rsidR="006E2FA2" w:rsidRDefault="006E2FA2">
                              <w:pPr>
                                <w:spacing w:after="160" w:line="259" w:lineRule="auto"/>
                                <w:ind w:left="0" w:firstLine="0"/>
                                <w:jc w:val="left"/>
                              </w:pPr>
                              <w:proofErr w:type="gramStart"/>
                              <w:r>
                                <w:rPr>
                                  <w:w w:val="101"/>
                                  <w:sz w:val="17"/>
                                </w:rPr>
                                <w:t>arth</w:t>
                              </w:r>
                              <w:proofErr w:type="gramEnd"/>
                            </w:p>
                          </w:txbxContent>
                        </wps:txbx>
                        <wps:bodyPr horzOverflow="overflow" vert="horz" lIns="0" tIns="0" rIns="0" bIns="0" rtlCol="0">
                          <a:noAutofit/>
                        </wps:bodyPr>
                      </wps:wsp>
                      <wps:wsp>
                        <wps:cNvPr id="3516" name="Shape 3516"/>
                        <wps:cNvSpPr/>
                        <wps:spPr>
                          <a:xfrm>
                            <a:off x="1064356" y="136077"/>
                            <a:ext cx="1621732" cy="788165"/>
                          </a:xfrm>
                          <a:custGeom>
                            <a:avLst/>
                            <a:gdLst/>
                            <a:ahLst/>
                            <a:cxnLst/>
                            <a:rect l="0" t="0" r="0" b="0"/>
                            <a:pathLst>
                              <a:path w="1621732" h="788165">
                                <a:moveTo>
                                  <a:pt x="0" y="788165"/>
                                </a:moveTo>
                                <a:cubicBezTo>
                                  <a:pt x="0" y="788165"/>
                                  <a:pt x="576449" y="0"/>
                                  <a:pt x="1621732" y="394277"/>
                                </a:cubicBezTo>
                              </a:path>
                            </a:pathLst>
                          </a:custGeom>
                          <a:ln w="7409" cap="flat">
                            <a:miter lim="100000"/>
                          </a:ln>
                        </wps:spPr>
                        <wps:style>
                          <a:lnRef idx="1">
                            <a:srgbClr val="000000"/>
                          </a:lnRef>
                          <a:fillRef idx="0">
                            <a:srgbClr val="000000">
                              <a:alpha val="0"/>
                            </a:srgbClr>
                          </a:fillRef>
                          <a:effectRef idx="0">
                            <a:scrgbClr r="0" g="0" b="0"/>
                          </a:effectRef>
                          <a:fontRef idx="none"/>
                        </wps:style>
                        <wps:bodyPr/>
                      </wps:wsp>
                      <wps:wsp>
                        <wps:cNvPr id="3517" name="Shape 3517"/>
                        <wps:cNvSpPr/>
                        <wps:spPr>
                          <a:xfrm>
                            <a:off x="2578559" y="466032"/>
                            <a:ext cx="107531" cy="64329"/>
                          </a:xfrm>
                          <a:custGeom>
                            <a:avLst/>
                            <a:gdLst/>
                            <a:ahLst/>
                            <a:cxnLst/>
                            <a:rect l="0" t="0" r="0" b="0"/>
                            <a:pathLst>
                              <a:path w="107531" h="64329">
                                <a:moveTo>
                                  <a:pt x="20911" y="0"/>
                                </a:moveTo>
                                <a:lnTo>
                                  <a:pt x="107531" y="64329"/>
                                </a:lnTo>
                                <a:lnTo>
                                  <a:pt x="0" y="55464"/>
                                </a:lnTo>
                                <a:lnTo>
                                  <a:pt x="38169" y="38165"/>
                                </a:lnTo>
                                <a:lnTo>
                                  <a:pt x="20911" y="0"/>
                                </a:lnTo>
                                <a:close/>
                              </a:path>
                            </a:pathLst>
                          </a:custGeom>
                          <a:ln w="6933" cap="flat">
                            <a:miter lim="100000"/>
                          </a:ln>
                        </wps:spPr>
                        <wps:style>
                          <a:lnRef idx="1">
                            <a:srgbClr val="000000"/>
                          </a:lnRef>
                          <a:fillRef idx="1">
                            <a:srgbClr val="000000"/>
                          </a:fillRef>
                          <a:effectRef idx="0">
                            <a:scrgbClr r="0" g="0" b="0"/>
                          </a:effectRef>
                          <a:fontRef idx="none"/>
                        </wps:style>
                        <wps:bodyPr/>
                      </wps:wsp>
                      <wps:wsp>
                        <wps:cNvPr id="3518" name="Shape 3518"/>
                        <wps:cNvSpPr/>
                        <wps:spPr>
                          <a:xfrm>
                            <a:off x="634912" y="1117649"/>
                            <a:ext cx="1754686" cy="1480747"/>
                          </a:xfrm>
                          <a:custGeom>
                            <a:avLst/>
                            <a:gdLst/>
                            <a:ahLst/>
                            <a:cxnLst/>
                            <a:rect l="0" t="0" r="0" b="0"/>
                            <a:pathLst>
                              <a:path w="1754686" h="1480747">
                                <a:moveTo>
                                  <a:pt x="1754686" y="740369"/>
                                </a:moveTo>
                                <a:cubicBezTo>
                                  <a:pt x="1754686" y="1149266"/>
                                  <a:pt x="1361891" y="1480747"/>
                                  <a:pt x="877348" y="1480747"/>
                                </a:cubicBezTo>
                                <a:cubicBezTo>
                                  <a:pt x="392795" y="1480747"/>
                                  <a:pt x="0" y="1149266"/>
                                  <a:pt x="0" y="740369"/>
                                </a:cubicBezTo>
                                <a:cubicBezTo>
                                  <a:pt x="0" y="331472"/>
                                  <a:pt x="392795" y="0"/>
                                  <a:pt x="877348" y="0"/>
                                </a:cubicBezTo>
                                <a:cubicBezTo>
                                  <a:pt x="1361891" y="0"/>
                                  <a:pt x="1754686" y="331472"/>
                                  <a:pt x="1754686" y="740369"/>
                                </a:cubicBezTo>
                                <a:close/>
                              </a:path>
                            </a:pathLst>
                          </a:custGeom>
                          <a:ln w="20420" cap="flat">
                            <a:custDash>
                              <a:ds d="160785" sp="160785"/>
                            </a:custDash>
                            <a:miter lim="100000"/>
                          </a:ln>
                        </wps:spPr>
                        <wps:style>
                          <a:lnRef idx="1">
                            <a:srgbClr val="A0A0A0"/>
                          </a:lnRef>
                          <a:fillRef idx="0">
                            <a:srgbClr val="000000">
                              <a:alpha val="0"/>
                            </a:srgbClr>
                          </a:fillRef>
                          <a:effectRef idx="0">
                            <a:scrgbClr r="0" g="0" b="0"/>
                          </a:effectRef>
                          <a:fontRef idx="none"/>
                        </wps:style>
                        <wps:bodyPr/>
                      </wps:wsp>
                      <wps:wsp>
                        <wps:cNvPr id="3520" name="Shape 3520"/>
                        <wps:cNvSpPr/>
                        <wps:spPr>
                          <a:xfrm>
                            <a:off x="622066" y="1075348"/>
                            <a:ext cx="1777119" cy="1569754"/>
                          </a:xfrm>
                          <a:custGeom>
                            <a:avLst/>
                            <a:gdLst/>
                            <a:ahLst/>
                            <a:cxnLst/>
                            <a:rect l="0" t="0" r="0" b="0"/>
                            <a:pathLst>
                              <a:path w="1777119" h="1569754">
                                <a:moveTo>
                                  <a:pt x="828428" y="1755"/>
                                </a:moveTo>
                                <a:cubicBezTo>
                                  <a:pt x="924815" y="7019"/>
                                  <a:pt x="1021286" y="31170"/>
                                  <a:pt x="1111423" y="64193"/>
                                </a:cubicBezTo>
                                <a:cubicBezTo>
                                  <a:pt x="1274228" y="123885"/>
                                  <a:pt x="1439607" y="205214"/>
                                  <a:pt x="1556751" y="333000"/>
                                </a:cubicBezTo>
                                <a:cubicBezTo>
                                  <a:pt x="1668950" y="455395"/>
                                  <a:pt x="1777119" y="614152"/>
                                  <a:pt x="1776146" y="780180"/>
                                </a:cubicBezTo>
                                <a:cubicBezTo>
                                  <a:pt x="1775350" y="912190"/>
                                  <a:pt x="1675276" y="1027027"/>
                                  <a:pt x="1597420" y="1133687"/>
                                </a:cubicBezTo>
                                <a:cubicBezTo>
                                  <a:pt x="1551472" y="1196594"/>
                                  <a:pt x="1483851" y="1240523"/>
                                  <a:pt x="1430892" y="1297687"/>
                                </a:cubicBezTo>
                                <a:cubicBezTo>
                                  <a:pt x="1375061" y="1357954"/>
                                  <a:pt x="1340728" y="1441135"/>
                                  <a:pt x="1271884" y="1486026"/>
                                </a:cubicBezTo>
                                <a:cubicBezTo>
                                  <a:pt x="1204625" y="1529882"/>
                                  <a:pt x="1120286" y="1542756"/>
                                  <a:pt x="1040764" y="1553972"/>
                                </a:cubicBezTo>
                                <a:cubicBezTo>
                                  <a:pt x="941996" y="1567901"/>
                                  <a:pt x="839717" y="1569754"/>
                                  <a:pt x="741532" y="1552277"/>
                                </a:cubicBezTo>
                                <a:cubicBezTo>
                                  <a:pt x="622610" y="1531114"/>
                                  <a:pt x="507781" y="1485128"/>
                                  <a:pt x="400723" y="1429233"/>
                                </a:cubicBezTo>
                                <a:cubicBezTo>
                                  <a:pt x="332491" y="1393556"/>
                                  <a:pt x="259008" y="1356870"/>
                                  <a:pt x="212263" y="1295695"/>
                                </a:cubicBezTo>
                                <a:cubicBezTo>
                                  <a:pt x="119580" y="1174495"/>
                                  <a:pt x="95045" y="1013098"/>
                                  <a:pt x="54775" y="865955"/>
                                </a:cubicBezTo>
                                <a:cubicBezTo>
                                  <a:pt x="30574" y="777569"/>
                                  <a:pt x="0" y="687164"/>
                                  <a:pt x="4705" y="595666"/>
                                </a:cubicBezTo>
                                <a:cubicBezTo>
                                  <a:pt x="9373" y="505289"/>
                                  <a:pt x="39724" y="415597"/>
                                  <a:pt x="81365" y="335278"/>
                                </a:cubicBezTo>
                                <a:cubicBezTo>
                                  <a:pt x="109883" y="280327"/>
                                  <a:pt x="146347" y="225627"/>
                                  <a:pt x="196815" y="189765"/>
                                </a:cubicBezTo>
                                <a:cubicBezTo>
                                  <a:pt x="250144" y="151893"/>
                                  <a:pt x="343920" y="147188"/>
                                  <a:pt x="404771" y="120810"/>
                                </a:cubicBezTo>
                                <a:cubicBezTo>
                                  <a:pt x="519757" y="70954"/>
                                  <a:pt x="609152" y="13975"/>
                                  <a:pt x="732307" y="3157"/>
                                </a:cubicBezTo>
                                <a:cubicBezTo>
                                  <a:pt x="764180" y="344"/>
                                  <a:pt x="796299" y="0"/>
                                  <a:pt x="828428" y="1755"/>
                                </a:cubicBezTo>
                                <a:close/>
                              </a:path>
                            </a:pathLst>
                          </a:custGeom>
                          <a:ln w="0" cap="flat">
                            <a:custDash>
                              <a:ds d="190531" sp="190531"/>
                            </a:custDash>
                            <a:miter lim="100000"/>
                          </a:ln>
                        </wps:spPr>
                        <wps:style>
                          <a:lnRef idx="0">
                            <a:srgbClr val="000000">
                              <a:alpha val="0"/>
                            </a:srgbClr>
                          </a:lnRef>
                          <a:fillRef idx="1">
                            <a:srgbClr val="DEDEDE">
                              <a:alpha val="39215"/>
                            </a:srgbClr>
                          </a:fillRef>
                          <a:effectRef idx="0">
                            <a:scrgbClr r="0" g="0" b="0"/>
                          </a:effectRef>
                          <a:fontRef idx="none"/>
                        </wps:style>
                        <wps:bodyPr/>
                      </wps:wsp>
                      <wps:wsp>
                        <wps:cNvPr id="3521" name="Shape 3521"/>
                        <wps:cNvSpPr/>
                        <wps:spPr>
                          <a:xfrm>
                            <a:off x="622066" y="1067256"/>
                            <a:ext cx="1777119" cy="1577839"/>
                          </a:xfrm>
                          <a:custGeom>
                            <a:avLst/>
                            <a:gdLst/>
                            <a:ahLst/>
                            <a:cxnLst/>
                            <a:rect l="0" t="0" r="0" b="0"/>
                            <a:pathLst>
                              <a:path w="1777119" h="1577839">
                                <a:moveTo>
                                  <a:pt x="1040764" y="1562067"/>
                                </a:moveTo>
                                <a:cubicBezTo>
                                  <a:pt x="1120286" y="1550854"/>
                                  <a:pt x="1204625" y="1537978"/>
                                  <a:pt x="1271884" y="1494124"/>
                                </a:cubicBezTo>
                                <a:cubicBezTo>
                                  <a:pt x="1340728" y="1449229"/>
                                  <a:pt x="1375061" y="1366054"/>
                                  <a:pt x="1430892" y="1305774"/>
                                </a:cubicBezTo>
                                <a:cubicBezTo>
                                  <a:pt x="1483851" y="1248611"/>
                                  <a:pt x="1551472" y="1204689"/>
                                  <a:pt x="1597420" y="1141778"/>
                                </a:cubicBezTo>
                                <a:cubicBezTo>
                                  <a:pt x="1675276" y="1035121"/>
                                  <a:pt x="1775350" y="920286"/>
                                  <a:pt x="1776146" y="788270"/>
                                </a:cubicBezTo>
                                <a:cubicBezTo>
                                  <a:pt x="1777119" y="622245"/>
                                  <a:pt x="1668950" y="463487"/>
                                  <a:pt x="1556751" y="341095"/>
                                </a:cubicBezTo>
                                <a:cubicBezTo>
                                  <a:pt x="1439607" y="213314"/>
                                  <a:pt x="1274228" y="131977"/>
                                  <a:pt x="1111423" y="72283"/>
                                </a:cubicBezTo>
                                <a:cubicBezTo>
                                  <a:pt x="991241" y="28255"/>
                                  <a:pt x="859797" y="0"/>
                                  <a:pt x="732307" y="11250"/>
                                </a:cubicBezTo>
                                <a:cubicBezTo>
                                  <a:pt x="609152" y="22067"/>
                                  <a:pt x="519757" y="79048"/>
                                  <a:pt x="404771" y="128906"/>
                                </a:cubicBezTo>
                                <a:cubicBezTo>
                                  <a:pt x="343920" y="155276"/>
                                  <a:pt x="250144" y="159982"/>
                                  <a:pt x="196815" y="197860"/>
                                </a:cubicBezTo>
                                <a:cubicBezTo>
                                  <a:pt x="146347" y="233716"/>
                                  <a:pt x="109883" y="288417"/>
                                  <a:pt x="81365" y="343376"/>
                                </a:cubicBezTo>
                                <a:cubicBezTo>
                                  <a:pt x="39724" y="423694"/>
                                  <a:pt x="9373" y="513384"/>
                                  <a:pt x="4705" y="603759"/>
                                </a:cubicBezTo>
                                <a:cubicBezTo>
                                  <a:pt x="0" y="695250"/>
                                  <a:pt x="30574" y="785663"/>
                                  <a:pt x="54775" y="874053"/>
                                </a:cubicBezTo>
                                <a:cubicBezTo>
                                  <a:pt x="95045" y="1021188"/>
                                  <a:pt x="119580" y="1182584"/>
                                  <a:pt x="212263" y="1303789"/>
                                </a:cubicBezTo>
                                <a:cubicBezTo>
                                  <a:pt x="259008" y="1364967"/>
                                  <a:pt x="332491" y="1401652"/>
                                  <a:pt x="400723" y="1437326"/>
                                </a:cubicBezTo>
                                <a:cubicBezTo>
                                  <a:pt x="507781" y="1493220"/>
                                  <a:pt x="622610" y="1539201"/>
                                  <a:pt x="741532" y="1560371"/>
                                </a:cubicBezTo>
                                <a:cubicBezTo>
                                  <a:pt x="839717" y="1577839"/>
                                  <a:pt x="941996" y="1576000"/>
                                  <a:pt x="1040764" y="1562067"/>
                                </a:cubicBezTo>
                                <a:close/>
                              </a:path>
                            </a:pathLst>
                          </a:custGeom>
                          <a:ln w="20138" cap="flat">
                            <a:miter lim="100000"/>
                          </a:ln>
                        </wps:spPr>
                        <wps:style>
                          <a:lnRef idx="1">
                            <a:srgbClr val="323232"/>
                          </a:lnRef>
                          <a:fillRef idx="0">
                            <a:srgbClr val="000000">
                              <a:alpha val="0"/>
                            </a:srgbClr>
                          </a:fillRef>
                          <a:effectRef idx="0">
                            <a:scrgbClr r="0" g="0" b="0"/>
                          </a:effectRef>
                          <a:fontRef idx="none"/>
                        </wps:style>
                        <wps:bodyPr/>
                      </wps:wsp>
                      <wps:wsp>
                        <wps:cNvPr id="3523" name="Shape 3523"/>
                        <wps:cNvSpPr/>
                        <wps:spPr>
                          <a:xfrm>
                            <a:off x="612702" y="1056651"/>
                            <a:ext cx="1822270" cy="1589569"/>
                          </a:xfrm>
                          <a:custGeom>
                            <a:avLst/>
                            <a:gdLst/>
                            <a:ahLst/>
                            <a:cxnLst/>
                            <a:rect l="0" t="0" r="0" b="0"/>
                            <a:pathLst>
                              <a:path w="1822270" h="1589569">
                                <a:moveTo>
                                  <a:pt x="985007" y="1539422"/>
                                </a:moveTo>
                                <a:cubicBezTo>
                                  <a:pt x="1040866" y="1514679"/>
                                  <a:pt x="1075746" y="1437797"/>
                                  <a:pt x="1136819" y="1436786"/>
                                </a:cubicBezTo>
                                <a:cubicBezTo>
                                  <a:pt x="1177812" y="1436094"/>
                                  <a:pt x="1200059" y="1498944"/>
                                  <a:pt x="1240940" y="1502235"/>
                                </a:cubicBezTo>
                                <a:cubicBezTo>
                                  <a:pt x="1288296" y="1506029"/>
                                  <a:pt x="1338440" y="1480054"/>
                                  <a:pt x="1372273" y="1446660"/>
                                </a:cubicBezTo>
                                <a:cubicBezTo>
                                  <a:pt x="1408886" y="1410553"/>
                                  <a:pt x="1415573" y="1353284"/>
                                  <a:pt x="1434282" y="1305349"/>
                                </a:cubicBezTo>
                                <a:cubicBezTo>
                                  <a:pt x="1447341" y="1271879"/>
                                  <a:pt x="1443868" y="1228862"/>
                                  <a:pt x="1469227" y="1203465"/>
                                </a:cubicBezTo>
                                <a:cubicBezTo>
                                  <a:pt x="1498966" y="1173728"/>
                                  <a:pt x="1550638" y="1180676"/>
                                  <a:pt x="1588547" y="1162478"/>
                                </a:cubicBezTo>
                                <a:cubicBezTo>
                                  <a:pt x="1656964" y="1129624"/>
                                  <a:pt x="1745749" y="1107952"/>
                                  <a:pt x="1780990" y="1040770"/>
                                </a:cubicBezTo>
                                <a:cubicBezTo>
                                  <a:pt x="1822270" y="962003"/>
                                  <a:pt x="1798097" y="858569"/>
                                  <a:pt x="1769987" y="774200"/>
                                </a:cubicBezTo>
                                <a:cubicBezTo>
                                  <a:pt x="1740506" y="685635"/>
                                  <a:pt x="1670857" y="615336"/>
                                  <a:pt x="1611489" y="543266"/>
                                </a:cubicBezTo>
                                <a:cubicBezTo>
                                  <a:pt x="1580702" y="505935"/>
                                  <a:pt x="1537931" y="479048"/>
                                  <a:pt x="1509720" y="439763"/>
                                </a:cubicBezTo>
                                <a:cubicBezTo>
                                  <a:pt x="1468254" y="382053"/>
                                  <a:pt x="1458955" y="304122"/>
                                  <a:pt x="1413368" y="249642"/>
                                </a:cubicBezTo>
                                <a:cubicBezTo>
                                  <a:pt x="1372412" y="200650"/>
                                  <a:pt x="1316665" y="164581"/>
                                  <a:pt x="1260548" y="134121"/>
                                </a:cubicBezTo>
                                <a:cubicBezTo>
                                  <a:pt x="1204764" y="103875"/>
                                  <a:pt x="1143293" y="84050"/>
                                  <a:pt x="1081535" y="69433"/>
                                </a:cubicBezTo>
                                <a:cubicBezTo>
                                  <a:pt x="944311" y="36868"/>
                                  <a:pt x="802373" y="23626"/>
                                  <a:pt x="661426" y="19217"/>
                                </a:cubicBezTo>
                                <a:cubicBezTo>
                                  <a:pt x="557628" y="15956"/>
                                  <a:pt x="447533" y="0"/>
                                  <a:pt x="350432" y="36761"/>
                                </a:cubicBezTo>
                                <a:cubicBezTo>
                                  <a:pt x="306577" y="53401"/>
                                  <a:pt x="276040" y="93962"/>
                                  <a:pt x="239975" y="123920"/>
                                </a:cubicBezTo>
                                <a:cubicBezTo>
                                  <a:pt x="207734" y="150655"/>
                                  <a:pt x="173947" y="175945"/>
                                  <a:pt x="145402" y="206511"/>
                                </a:cubicBezTo>
                                <a:cubicBezTo>
                                  <a:pt x="119459" y="234302"/>
                                  <a:pt x="93156" y="263172"/>
                                  <a:pt x="76410" y="297288"/>
                                </a:cubicBezTo>
                                <a:cubicBezTo>
                                  <a:pt x="60165" y="330461"/>
                                  <a:pt x="58137" y="368925"/>
                                  <a:pt x="47643" y="404340"/>
                                </a:cubicBezTo>
                                <a:cubicBezTo>
                                  <a:pt x="33574" y="451842"/>
                                  <a:pt x="3140" y="496197"/>
                                  <a:pt x="1769" y="545728"/>
                                </a:cubicBezTo>
                                <a:cubicBezTo>
                                  <a:pt x="0" y="610669"/>
                                  <a:pt x="35741" y="671199"/>
                                  <a:pt x="51663" y="734185"/>
                                </a:cubicBezTo>
                                <a:cubicBezTo>
                                  <a:pt x="70436" y="808391"/>
                                  <a:pt x="105205" y="880925"/>
                                  <a:pt x="105492" y="957480"/>
                                </a:cubicBezTo>
                                <a:cubicBezTo>
                                  <a:pt x="105817" y="1041021"/>
                                  <a:pt x="19607" y="1123254"/>
                                  <a:pt x="48662" y="1201588"/>
                                </a:cubicBezTo>
                                <a:cubicBezTo>
                                  <a:pt x="65296" y="1246445"/>
                                  <a:pt x="129805" y="1253468"/>
                                  <a:pt x="164537" y="1286420"/>
                                </a:cubicBezTo>
                                <a:cubicBezTo>
                                  <a:pt x="196916" y="1317108"/>
                                  <a:pt x="222609" y="1354257"/>
                                  <a:pt x="249236" y="1390044"/>
                                </a:cubicBezTo>
                                <a:cubicBezTo>
                                  <a:pt x="274957" y="1424593"/>
                                  <a:pt x="285450" y="1473722"/>
                                  <a:pt x="321627" y="1497059"/>
                                </a:cubicBezTo>
                                <a:cubicBezTo>
                                  <a:pt x="364463" y="1524667"/>
                                  <a:pt x="423183" y="1509252"/>
                                  <a:pt x="472318" y="1522820"/>
                                </a:cubicBezTo>
                                <a:cubicBezTo>
                                  <a:pt x="518367" y="1535514"/>
                                  <a:pt x="558925" y="1566377"/>
                                  <a:pt x="606031" y="1574450"/>
                                </a:cubicBezTo>
                                <a:cubicBezTo>
                                  <a:pt x="694343" y="1589569"/>
                                  <a:pt x="785915" y="1578532"/>
                                  <a:pt x="874699" y="1566483"/>
                                </a:cubicBezTo>
                                <a:cubicBezTo>
                                  <a:pt x="912219" y="1561383"/>
                                  <a:pt x="950424" y="1554799"/>
                                  <a:pt x="985007" y="1539422"/>
                                </a:cubicBezTo>
                                <a:close/>
                              </a:path>
                            </a:pathLst>
                          </a:custGeom>
                          <a:ln w="20138" cap="flat">
                            <a:miter lim="100000"/>
                          </a:ln>
                        </wps:spPr>
                        <wps:style>
                          <a:lnRef idx="1">
                            <a:srgbClr val="B4B4B4"/>
                          </a:lnRef>
                          <a:fillRef idx="0">
                            <a:srgbClr val="000000">
                              <a:alpha val="0"/>
                            </a:srgbClr>
                          </a:fillRef>
                          <a:effectRef idx="0">
                            <a:scrgbClr r="0" g="0" b="0"/>
                          </a:effectRef>
                          <a:fontRef idx="none"/>
                        </wps:style>
                        <wps:bodyPr/>
                      </wps:wsp>
                      <wps:wsp>
                        <wps:cNvPr id="3525" name="Shape 3525"/>
                        <wps:cNvSpPr/>
                        <wps:spPr>
                          <a:xfrm>
                            <a:off x="2585764" y="1114979"/>
                            <a:ext cx="2075739" cy="836271"/>
                          </a:xfrm>
                          <a:custGeom>
                            <a:avLst/>
                            <a:gdLst/>
                            <a:ahLst/>
                            <a:cxnLst/>
                            <a:rect l="0" t="0" r="0" b="0"/>
                            <a:pathLst>
                              <a:path w="2075739" h="836271">
                                <a:moveTo>
                                  <a:pt x="2075739" y="0"/>
                                </a:moveTo>
                                <a:lnTo>
                                  <a:pt x="2068830" y="829724"/>
                                </a:lnTo>
                                <a:lnTo>
                                  <a:pt x="102788" y="835947"/>
                                </a:lnTo>
                                <a:cubicBezTo>
                                  <a:pt x="0" y="836271"/>
                                  <a:pt x="256183" y="627158"/>
                                  <a:pt x="365371" y="553758"/>
                                </a:cubicBezTo>
                                <a:cubicBezTo>
                                  <a:pt x="661139" y="354840"/>
                                  <a:pt x="1157621" y="342541"/>
                                  <a:pt x="1506321" y="223582"/>
                                </a:cubicBezTo>
                                <a:cubicBezTo>
                                  <a:pt x="1744702" y="142216"/>
                                  <a:pt x="1825595" y="49746"/>
                                  <a:pt x="2075739" y="0"/>
                                </a:cubicBezTo>
                                <a:close/>
                              </a:path>
                            </a:pathLst>
                          </a:custGeom>
                          <a:ln w="0" cap="flat">
                            <a:miter lim="100000"/>
                          </a:ln>
                        </wps:spPr>
                        <wps:style>
                          <a:lnRef idx="0">
                            <a:srgbClr val="000000">
                              <a:alpha val="0"/>
                            </a:srgbClr>
                          </a:lnRef>
                          <a:fillRef idx="1">
                            <a:srgbClr val="DEDEDE">
                              <a:alpha val="39215"/>
                            </a:srgbClr>
                          </a:fillRef>
                          <a:effectRef idx="0">
                            <a:scrgbClr r="0" g="0" b="0"/>
                          </a:effectRef>
                          <a:fontRef idx="none"/>
                        </wps:style>
                        <wps:bodyPr/>
                      </wps:wsp>
                      <wps:wsp>
                        <wps:cNvPr id="3526" name="Shape 3526"/>
                        <wps:cNvSpPr/>
                        <wps:spPr>
                          <a:xfrm>
                            <a:off x="2560405" y="852313"/>
                            <a:ext cx="2100552" cy="921590"/>
                          </a:xfrm>
                          <a:custGeom>
                            <a:avLst/>
                            <a:gdLst/>
                            <a:ahLst/>
                            <a:cxnLst/>
                            <a:rect l="0" t="0" r="0" b="0"/>
                            <a:pathLst>
                              <a:path w="2100552" h="921590">
                                <a:moveTo>
                                  <a:pt x="2100552" y="25795"/>
                                </a:moveTo>
                                <a:cubicBezTo>
                                  <a:pt x="1739237" y="8790"/>
                                  <a:pt x="1378497" y="0"/>
                                  <a:pt x="1046692" y="113207"/>
                                </a:cubicBezTo>
                                <a:cubicBezTo>
                                  <a:pt x="847237" y="181261"/>
                                  <a:pt x="708421" y="347358"/>
                                  <a:pt x="544310" y="470040"/>
                                </a:cubicBezTo>
                                <a:cubicBezTo>
                                  <a:pt x="397861" y="579558"/>
                                  <a:pt x="244133" y="683099"/>
                                  <a:pt x="114217" y="808389"/>
                                </a:cubicBezTo>
                                <a:cubicBezTo>
                                  <a:pt x="75790" y="845472"/>
                                  <a:pt x="37186" y="882986"/>
                                  <a:pt x="0" y="921590"/>
                                </a:cubicBezTo>
                              </a:path>
                            </a:pathLst>
                          </a:custGeom>
                          <a:ln w="19110" cap="flat">
                            <a:bevel/>
                          </a:ln>
                        </wps:spPr>
                        <wps:style>
                          <a:lnRef idx="1">
                            <a:srgbClr val="B4B4B4"/>
                          </a:lnRef>
                          <a:fillRef idx="0">
                            <a:srgbClr val="000000">
                              <a:alpha val="0"/>
                            </a:srgbClr>
                          </a:fillRef>
                          <a:effectRef idx="0">
                            <a:scrgbClr r="0" g="0" b="0"/>
                          </a:effectRef>
                          <a:fontRef idx="none"/>
                        </wps:style>
                        <wps:bodyPr/>
                      </wps:wsp>
                      <wps:wsp>
                        <wps:cNvPr id="133885" name="Shape 133885"/>
                        <wps:cNvSpPr/>
                        <wps:spPr>
                          <a:xfrm>
                            <a:off x="2509678" y="1727233"/>
                            <a:ext cx="59989" cy="64037"/>
                          </a:xfrm>
                          <a:custGeom>
                            <a:avLst/>
                            <a:gdLst/>
                            <a:ahLst/>
                            <a:cxnLst/>
                            <a:rect l="0" t="0" r="0" b="0"/>
                            <a:pathLst>
                              <a:path w="59989" h="64037">
                                <a:moveTo>
                                  <a:pt x="0" y="0"/>
                                </a:moveTo>
                                <a:lnTo>
                                  <a:pt x="59989" y="0"/>
                                </a:lnTo>
                                <a:lnTo>
                                  <a:pt x="59989" y="64037"/>
                                </a:lnTo>
                                <a:lnTo>
                                  <a:pt x="0" y="64037"/>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s:wsp>
                        <wps:cNvPr id="3528" name="Shape 3528"/>
                        <wps:cNvSpPr/>
                        <wps:spPr>
                          <a:xfrm>
                            <a:off x="2641336" y="1119570"/>
                            <a:ext cx="2035468" cy="832520"/>
                          </a:xfrm>
                          <a:custGeom>
                            <a:avLst/>
                            <a:gdLst/>
                            <a:ahLst/>
                            <a:cxnLst/>
                            <a:rect l="0" t="0" r="0" b="0"/>
                            <a:pathLst>
                              <a:path w="2035468" h="832520">
                                <a:moveTo>
                                  <a:pt x="2035468" y="0"/>
                                </a:moveTo>
                                <a:cubicBezTo>
                                  <a:pt x="1770533" y="52712"/>
                                  <a:pt x="1723937" y="102172"/>
                                  <a:pt x="1473570" y="191933"/>
                                </a:cubicBezTo>
                                <a:cubicBezTo>
                                  <a:pt x="1141848" y="310891"/>
                                  <a:pt x="598186" y="364650"/>
                                  <a:pt x="309800" y="549163"/>
                                </a:cubicBezTo>
                                <a:cubicBezTo>
                                  <a:pt x="226804" y="602237"/>
                                  <a:pt x="67621" y="762837"/>
                                  <a:pt x="0" y="832520"/>
                                </a:cubicBezTo>
                              </a:path>
                            </a:pathLst>
                          </a:custGeom>
                          <a:ln w="19110" cap="flat">
                            <a:miter lim="100000"/>
                          </a:ln>
                        </wps:spPr>
                        <wps:style>
                          <a:lnRef idx="1">
                            <a:srgbClr val="323232"/>
                          </a:lnRef>
                          <a:fillRef idx="0">
                            <a:srgbClr val="000000">
                              <a:alpha val="0"/>
                            </a:srgbClr>
                          </a:fillRef>
                          <a:effectRef idx="0">
                            <a:scrgbClr r="0" g="0" b="0"/>
                          </a:effectRef>
                          <a:fontRef idx="none"/>
                        </wps:style>
                        <wps:bodyPr/>
                      </wps:wsp>
                      <wps:wsp>
                        <wps:cNvPr id="3529" name="Shape 3529"/>
                        <wps:cNvSpPr/>
                        <wps:spPr>
                          <a:xfrm>
                            <a:off x="3278412" y="1268775"/>
                            <a:ext cx="1382008" cy="680271"/>
                          </a:xfrm>
                          <a:custGeom>
                            <a:avLst/>
                            <a:gdLst/>
                            <a:ahLst/>
                            <a:cxnLst/>
                            <a:rect l="0" t="0" r="0" b="0"/>
                            <a:pathLst>
                              <a:path w="1382008" h="680271">
                                <a:moveTo>
                                  <a:pt x="0" y="680271"/>
                                </a:moveTo>
                                <a:cubicBezTo>
                                  <a:pt x="0" y="680271"/>
                                  <a:pt x="439938" y="301367"/>
                                  <a:pt x="1382008" y="0"/>
                                </a:cubicBezTo>
                              </a:path>
                            </a:pathLst>
                          </a:custGeom>
                          <a:ln w="21092" cap="flat">
                            <a:custDash>
                              <a:ds d="166080" sp="166080"/>
                            </a:custDash>
                            <a:miter lim="100000"/>
                          </a:ln>
                        </wps:spPr>
                        <wps:style>
                          <a:lnRef idx="1">
                            <a:srgbClr val="A0A0A0"/>
                          </a:lnRef>
                          <a:fillRef idx="0">
                            <a:srgbClr val="000000">
                              <a:alpha val="0"/>
                            </a:srgbClr>
                          </a:fillRef>
                          <a:effectRef idx="0">
                            <a:scrgbClr r="0" g="0" b="0"/>
                          </a:effectRef>
                          <a:fontRef idx="none"/>
                        </wps:style>
                        <wps:bodyPr/>
                      </wps:wsp>
                      <wps:wsp>
                        <wps:cNvPr id="3530" name="Shape 3530"/>
                        <wps:cNvSpPr/>
                        <wps:spPr>
                          <a:xfrm>
                            <a:off x="2568973" y="575583"/>
                            <a:ext cx="2091438" cy="1372891"/>
                          </a:xfrm>
                          <a:custGeom>
                            <a:avLst/>
                            <a:gdLst/>
                            <a:ahLst/>
                            <a:cxnLst/>
                            <a:rect l="0" t="0" r="0" b="0"/>
                            <a:pathLst>
                              <a:path w="2091438" h="1372891">
                                <a:moveTo>
                                  <a:pt x="0" y="0"/>
                                </a:moveTo>
                                <a:lnTo>
                                  <a:pt x="2091438" y="0"/>
                                </a:lnTo>
                                <a:lnTo>
                                  <a:pt x="2091438" y="1372891"/>
                                </a:lnTo>
                                <a:lnTo>
                                  <a:pt x="0" y="1372891"/>
                                </a:lnTo>
                                <a:close/>
                              </a:path>
                            </a:pathLst>
                          </a:custGeom>
                          <a:ln w="6003" cap="flat">
                            <a:miter lim="100000"/>
                          </a:ln>
                        </wps:spPr>
                        <wps:style>
                          <a:lnRef idx="1">
                            <a:srgbClr val="000000"/>
                          </a:lnRef>
                          <a:fillRef idx="0">
                            <a:srgbClr val="000000">
                              <a:alpha val="0"/>
                            </a:srgbClr>
                          </a:fillRef>
                          <a:effectRef idx="0">
                            <a:scrgbClr r="0" g="0" b="0"/>
                          </a:effectRef>
                          <a:fontRef idx="none"/>
                        </wps:style>
                        <wps:bodyPr/>
                      </wps:wsp>
                      <wps:wsp>
                        <wps:cNvPr id="133886" name="Shape 133886"/>
                        <wps:cNvSpPr/>
                        <wps:spPr>
                          <a:xfrm>
                            <a:off x="2624507" y="1949268"/>
                            <a:ext cx="76920" cy="26415"/>
                          </a:xfrm>
                          <a:custGeom>
                            <a:avLst/>
                            <a:gdLst/>
                            <a:ahLst/>
                            <a:cxnLst/>
                            <a:rect l="0" t="0" r="0" b="0"/>
                            <a:pathLst>
                              <a:path w="76920" h="26415">
                                <a:moveTo>
                                  <a:pt x="0" y="0"/>
                                </a:moveTo>
                                <a:lnTo>
                                  <a:pt x="76920" y="0"/>
                                </a:lnTo>
                                <a:lnTo>
                                  <a:pt x="76920" y="26415"/>
                                </a:lnTo>
                                <a:lnTo>
                                  <a:pt x="0" y="26415"/>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33887" name="Shape 133887"/>
                        <wps:cNvSpPr/>
                        <wps:spPr>
                          <a:xfrm>
                            <a:off x="3245996" y="1949268"/>
                            <a:ext cx="76883" cy="26415"/>
                          </a:xfrm>
                          <a:custGeom>
                            <a:avLst/>
                            <a:gdLst/>
                            <a:ahLst/>
                            <a:cxnLst/>
                            <a:rect l="0" t="0" r="0" b="0"/>
                            <a:pathLst>
                              <a:path w="76883" h="26415">
                                <a:moveTo>
                                  <a:pt x="0" y="0"/>
                                </a:moveTo>
                                <a:lnTo>
                                  <a:pt x="76883" y="0"/>
                                </a:lnTo>
                                <a:lnTo>
                                  <a:pt x="76883" y="26415"/>
                                </a:lnTo>
                                <a:lnTo>
                                  <a:pt x="0" y="26415"/>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533" name="Shape 3533"/>
                        <wps:cNvSpPr/>
                        <wps:spPr>
                          <a:xfrm>
                            <a:off x="2568973" y="575583"/>
                            <a:ext cx="2091438" cy="1372891"/>
                          </a:xfrm>
                          <a:custGeom>
                            <a:avLst/>
                            <a:gdLst/>
                            <a:ahLst/>
                            <a:cxnLst/>
                            <a:rect l="0" t="0" r="0" b="0"/>
                            <a:pathLst>
                              <a:path w="2091438" h="1372891">
                                <a:moveTo>
                                  <a:pt x="0" y="0"/>
                                </a:moveTo>
                                <a:lnTo>
                                  <a:pt x="2091438" y="0"/>
                                </a:lnTo>
                                <a:lnTo>
                                  <a:pt x="2091438" y="1372891"/>
                                </a:lnTo>
                                <a:lnTo>
                                  <a:pt x="0" y="1372891"/>
                                </a:lnTo>
                                <a:close/>
                              </a:path>
                            </a:pathLst>
                          </a:custGeom>
                          <a:ln w="6003" cap="flat">
                            <a:miter lim="100000"/>
                          </a:ln>
                        </wps:spPr>
                        <wps:style>
                          <a:lnRef idx="1">
                            <a:srgbClr val="000000"/>
                          </a:lnRef>
                          <a:fillRef idx="0">
                            <a:srgbClr val="000000">
                              <a:alpha val="0"/>
                            </a:srgbClr>
                          </a:fillRef>
                          <a:effectRef idx="0">
                            <a:scrgbClr r="0" g="0" b="0"/>
                          </a:effectRef>
                          <a:fontRef idx="none"/>
                        </wps:style>
                        <wps:bodyPr/>
                      </wps:wsp>
                      <wps:wsp>
                        <wps:cNvPr id="3534" name="Shape 3534"/>
                        <wps:cNvSpPr/>
                        <wps:spPr>
                          <a:xfrm>
                            <a:off x="3703086" y="945801"/>
                            <a:ext cx="351043" cy="550173"/>
                          </a:xfrm>
                          <a:custGeom>
                            <a:avLst/>
                            <a:gdLst/>
                            <a:ahLst/>
                            <a:cxnLst/>
                            <a:rect l="0" t="0" r="0" b="0"/>
                            <a:pathLst>
                              <a:path w="351043" h="550173">
                                <a:moveTo>
                                  <a:pt x="351043" y="550173"/>
                                </a:moveTo>
                                <a:lnTo>
                                  <a:pt x="0" y="0"/>
                                </a:lnTo>
                              </a:path>
                            </a:pathLst>
                          </a:custGeom>
                          <a:ln w="7031" cap="flat">
                            <a:miter lim="100000"/>
                          </a:ln>
                        </wps:spPr>
                        <wps:style>
                          <a:lnRef idx="1">
                            <a:srgbClr val="000000"/>
                          </a:lnRef>
                          <a:fillRef idx="0">
                            <a:srgbClr val="000000">
                              <a:alpha val="0"/>
                            </a:srgbClr>
                          </a:fillRef>
                          <a:effectRef idx="0">
                            <a:scrgbClr r="0" g="0" b="0"/>
                          </a:effectRef>
                          <a:fontRef idx="none"/>
                        </wps:style>
                        <wps:bodyPr/>
                      </wps:wsp>
                      <wps:wsp>
                        <wps:cNvPr id="3535" name="Shape 3535"/>
                        <wps:cNvSpPr/>
                        <wps:spPr>
                          <a:xfrm>
                            <a:off x="4017226" y="1452420"/>
                            <a:ext cx="40776" cy="49667"/>
                          </a:xfrm>
                          <a:custGeom>
                            <a:avLst/>
                            <a:gdLst/>
                            <a:ahLst/>
                            <a:cxnLst/>
                            <a:rect l="0" t="0" r="0" b="0"/>
                            <a:pathLst>
                              <a:path w="40776" h="49667">
                                <a:moveTo>
                                  <a:pt x="27096" y="0"/>
                                </a:moveTo>
                                <a:lnTo>
                                  <a:pt x="40776" y="49667"/>
                                </a:lnTo>
                                <a:lnTo>
                                  <a:pt x="0" y="14004"/>
                                </a:lnTo>
                                <a:lnTo>
                                  <a:pt x="21348" y="19178"/>
                                </a:lnTo>
                                <a:lnTo>
                                  <a:pt x="27096" y="0"/>
                                </a:lnTo>
                                <a:close/>
                              </a:path>
                            </a:pathLst>
                          </a:custGeom>
                          <a:ln w="1751" cap="flat">
                            <a:miter lim="100000"/>
                          </a:ln>
                        </wps:spPr>
                        <wps:style>
                          <a:lnRef idx="1">
                            <a:srgbClr val="000000"/>
                          </a:lnRef>
                          <a:fillRef idx="1">
                            <a:srgbClr val="000000"/>
                          </a:fillRef>
                          <a:effectRef idx="0">
                            <a:scrgbClr r="0" g="0" b="0"/>
                          </a:effectRef>
                          <a:fontRef idx="none"/>
                        </wps:style>
                        <wps:bodyPr/>
                      </wps:wsp>
                      <wps:wsp>
                        <wps:cNvPr id="3537" name="Shape 3537"/>
                        <wps:cNvSpPr/>
                        <wps:spPr>
                          <a:xfrm>
                            <a:off x="3635605" y="970256"/>
                            <a:ext cx="252895" cy="398229"/>
                          </a:xfrm>
                          <a:custGeom>
                            <a:avLst/>
                            <a:gdLst/>
                            <a:ahLst/>
                            <a:cxnLst/>
                            <a:rect l="0" t="0" r="0" b="0"/>
                            <a:pathLst>
                              <a:path w="252895" h="398229">
                                <a:moveTo>
                                  <a:pt x="252895" y="398229"/>
                                </a:moveTo>
                                <a:lnTo>
                                  <a:pt x="0" y="0"/>
                                </a:lnTo>
                              </a:path>
                            </a:pathLst>
                          </a:custGeom>
                          <a:ln w="7047" cap="flat">
                            <a:miter lim="100000"/>
                          </a:ln>
                        </wps:spPr>
                        <wps:style>
                          <a:lnRef idx="1">
                            <a:srgbClr val="000000"/>
                          </a:lnRef>
                          <a:fillRef idx="0">
                            <a:srgbClr val="000000">
                              <a:alpha val="0"/>
                            </a:srgbClr>
                          </a:fillRef>
                          <a:effectRef idx="0">
                            <a:scrgbClr r="0" g="0" b="0"/>
                          </a:effectRef>
                          <a:fontRef idx="none"/>
                        </wps:style>
                        <wps:bodyPr/>
                      </wps:wsp>
                      <wps:wsp>
                        <wps:cNvPr id="3538" name="Shape 3538"/>
                        <wps:cNvSpPr/>
                        <wps:spPr>
                          <a:xfrm>
                            <a:off x="3851711" y="1324775"/>
                            <a:ext cx="40660" cy="49785"/>
                          </a:xfrm>
                          <a:custGeom>
                            <a:avLst/>
                            <a:gdLst/>
                            <a:ahLst/>
                            <a:cxnLst/>
                            <a:rect l="0" t="0" r="0" b="0"/>
                            <a:pathLst>
                              <a:path w="40660" h="49785">
                                <a:moveTo>
                                  <a:pt x="27026" y="0"/>
                                </a:moveTo>
                                <a:lnTo>
                                  <a:pt x="40660" y="49785"/>
                                </a:lnTo>
                                <a:lnTo>
                                  <a:pt x="0" y="14043"/>
                                </a:lnTo>
                                <a:lnTo>
                                  <a:pt x="21267" y="19249"/>
                                </a:lnTo>
                                <a:lnTo>
                                  <a:pt x="27026" y="0"/>
                                </a:lnTo>
                                <a:close/>
                              </a:path>
                            </a:pathLst>
                          </a:custGeom>
                          <a:ln w="1755" cap="flat">
                            <a:miter lim="100000"/>
                          </a:ln>
                        </wps:spPr>
                        <wps:style>
                          <a:lnRef idx="1">
                            <a:srgbClr val="000000"/>
                          </a:lnRef>
                          <a:fillRef idx="1">
                            <a:srgbClr val="000000"/>
                          </a:fillRef>
                          <a:effectRef idx="0">
                            <a:scrgbClr r="0" g="0" b="0"/>
                          </a:effectRef>
                          <a:fontRef idx="none"/>
                        </wps:style>
                        <wps:bodyPr/>
                      </wps:wsp>
                      <wps:wsp>
                        <wps:cNvPr id="3540" name="Shape 3540"/>
                        <wps:cNvSpPr/>
                        <wps:spPr>
                          <a:xfrm>
                            <a:off x="3900726" y="1389107"/>
                            <a:ext cx="80939" cy="131873"/>
                          </a:xfrm>
                          <a:custGeom>
                            <a:avLst/>
                            <a:gdLst/>
                            <a:ahLst/>
                            <a:cxnLst/>
                            <a:rect l="0" t="0" r="0" b="0"/>
                            <a:pathLst>
                              <a:path w="80939" h="131873">
                                <a:moveTo>
                                  <a:pt x="80939" y="131873"/>
                                </a:moveTo>
                                <a:lnTo>
                                  <a:pt x="0" y="0"/>
                                </a:lnTo>
                              </a:path>
                            </a:pathLst>
                          </a:custGeom>
                          <a:ln w="7168" cap="flat">
                            <a:miter lim="100000"/>
                          </a:ln>
                        </wps:spPr>
                        <wps:style>
                          <a:lnRef idx="1">
                            <a:srgbClr val="000000"/>
                          </a:lnRef>
                          <a:fillRef idx="0">
                            <a:srgbClr val="000000">
                              <a:alpha val="0"/>
                            </a:srgbClr>
                          </a:fillRef>
                          <a:effectRef idx="0">
                            <a:scrgbClr r="0" g="0" b="0"/>
                          </a:effectRef>
                          <a:fontRef idx="none"/>
                        </wps:style>
                        <wps:bodyPr/>
                      </wps:wsp>
                      <wps:wsp>
                        <wps:cNvPr id="3541" name="Shape 3541"/>
                        <wps:cNvSpPr/>
                        <wps:spPr>
                          <a:xfrm>
                            <a:off x="3945486" y="1476557"/>
                            <a:ext cx="40010" cy="50648"/>
                          </a:xfrm>
                          <a:custGeom>
                            <a:avLst/>
                            <a:gdLst/>
                            <a:ahLst/>
                            <a:cxnLst/>
                            <a:rect l="0" t="0" r="0" b="0"/>
                            <a:pathLst>
                              <a:path w="40010" h="50648">
                                <a:moveTo>
                                  <a:pt x="26587" y="0"/>
                                </a:moveTo>
                                <a:lnTo>
                                  <a:pt x="40010" y="50648"/>
                                </a:lnTo>
                                <a:lnTo>
                                  <a:pt x="0" y="14283"/>
                                </a:lnTo>
                                <a:lnTo>
                                  <a:pt x="20906" y="19564"/>
                                </a:lnTo>
                                <a:lnTo>
                                  <a:pt x="26587" y="0"/>
                                </a:lnTo>
                                <a:close/>
                              </a:path>
                            </a:pathLst>
                          </a:custGeom>
                          <a:ln w="1785" cap="flat">
                            <a:miter lim="100000"/>
                          </a:ln>
                        </wps:spPr>
                        <wps:style>
                          <a:lnRef idx="1">
                            <a:srgbClr val="000000"/>
                          </a:lnRef>
                          <a:fillRef idx="1">
                            <a:srgbClr val="000000"/>
                          </a:fillRef>
                          <a:effectRef idx="0">
                            <a:scrgbClr r="0" g="0" b="0"/>
                          </a:effectRef>
                          <a:fontRef idx="none"/>
                        </wps:style>
                        <wps:bodyPr/>
                      </wps:wsp>
                      <wps:wsp>
                        <wps:cNvPr id="3542" name="Shape 3542"/>
                        <wps:cNvSpPr/>
                        <wps:spPr>
                          <a:xfrm>
                            <a:off x="3896896" y="1382916"/>
                            <a:ext cx="40010" cy="50648"/>
                          </a:xfrm>
                          <a:custGeom>
                            <a:avLst/>
                            <a:gdLst/>
                            <a:ahLst/>
                            <a:cxnLst/>
                            <a:rect l="0" t="0" r="0" b="0"/>
                            <a:pathLst>
                              <a:path w="40010" h="50648">
                                <a:moveTo>
                                  <a:pt x="0" y="0"/>
                                </a:moveTo>
                                <a:lnTo>
                                  <a:pt x="40010" y="36365"/>
                                </a:lnTo>
                                <a:lnTo>
                                  <a:pt x="19103" y="31084"/>
                                </a:lnTo>
                                <a:lnTo>
                                  <a:pt x="13423" y="50648"/>
                                </a:lnTo>
                                <a:lnTo>
                                  <a:pt x="0" y="0"/>
                                </a:lnTo>
                                <a:close/>
                              </a:path>
                            </a:pathLst>
                          </a:custGeom>
                          <a:ln w="1785" cap="flat">
                            <a:miter lim="100000"/>
                          </a:ln>
                        </wps:spPr>
                        <wps:style>
                          <a:lnRef idx="1">
                            <a:srgbClr val="000000"/>
                          </a:lnRef>
                          <a:fillRef idx="1">
                            <a:srgbClr val="000000"/>
                          </a:fillRef>
                          <a:effectRef idx="0">
                            <a:scrgbClr r="0" g="0" b="0"/>
                          </a:effectRef>
                          <a:fontRef idx="none"/>
                        </wps:style>
                        <wps:bodyPr/>
                      </wps:wsp>
                      <wps:wsp>
                        <wps:cNvPr id="93587" name="Rectangle 93587"/>
                        <wps:cNvSpPr/>
                        <wps:spPr>
                          <a:xfrm>
                            <a:off x="3622667" y="731800"/>
                            <a:ext cx="147794" cy="1304976"/>
                          </a:xfrm>
                          <a:prstGeom prst="rect">
                            <a:avLst/>
                          </a:prstGeom>
                          <a:ln>
                            <a:noFill/>
                          </a:ln>
                        </wps:spPr>
                        <wps:txbx>
                          <w:txbxContent>
                            <w:p w14:paraId="7A849644" w14:textId="77777777" w:rsidR="006E2FA2" w:rsidRDefault="006E2FA2">
                              <w:pPr>
                                <w:spacing w:after="160" w:line="259" w:lineRule="auto"/>
                                <w:ind w:left="0" w:firstLine="0"/>
                                <w:jc w:val="left"/>
                              </w:pPr>
                              <w:r>
                                <w:rPr>
                                  <w:w w:val="121"/>
                                  <w:sz w:val="23"/>
                                </w:rPr>
                                <w:t>H</w:t>
                              </w:r>
                            </w:p>
                          </w:txbxContent>
                        </wps:txbx>
                        <wps:bodyPr horzOverflow="overflow" vert="horz" lIns="0" tIns="0" rIns="0" bIns="0" rtlCol="0">
                          <a:noAutofit/>
                        </wps:bodyPr>
                      </wps:wsp>
                      <wps:wsp>
                        <wps:cNvPr id="3544" name="Rectangle 3544"/>
                        <wps:cNvSpPr/>
                        <wps:spPr>
                          <a:xfrm>
                            <a:off x="3770856" y="1028179"/>
                            <a:ext cx="147794" cy="1304975"/>
                          </a:xfrm>
                          <a:prstGeom prst="rect">
                            <a:avLst/>
                          </a:prstGeom>
                          <a:ln>
                            <a:noFill/>
                          </a:ln>
                        </wps:spPr>
                        <wps:txbx>
                          <w:txbxContent>
                            <w:p w14:paraId="60D91FF1" w14:textId="77777777" w:rsidR="006E2FA2" w:rsidRDefault="006E2FA2">
                              <w:pPr>
                                <w:spacing w:after="160" w:line="259" w:lineRule="auto"/>
                                <w:ind w:left="0" w:firstLine="0"/>
                                <w:jc w:val="left"/>
                              </w:pPr>
                              <w:r>
                                <w:rPr>
                                  <w:w w:val="117"/>
                                  <w:sz w:val="23"/>
                                </w:rPr>
                                <w:t>N</w:t>
                              </w:r>
                            </w:p>
                          </w:txbxContent>
                        </wps:txbx>
                        <wps:bodyPr horzOverflow="overflow" vert="horz" lIns="0" tIns="0" rIns="0" bIns="0" rtlCol="0">
                          <a:noAutofit/>
                        </wps:bodyPr>
                      </wps:wsp>
                      <wps:wsp>
                        <wps:cNvPr id="3545" name="Rectangle 3545"/>
                        <wps:cNvSpPr/>
                        <wps:spPr>
                          <a:xfrm>
                            <a:off x="3896323" y="694751"/>
                            <a:ext cx="109565" cy="1304976"/>
                          </a:xfrm>
                          <a:prstGeom prst="rect">
                            <a:avLst/>
                          </a:prstGeom>
                          <a:ln>
                            <a:noFill/>
                          </a:ln>
                        </wps:spPr>
                        <wps:txbx>
                          <w:txbxContent>
                            <w:p w14:paraId="3C0510CC" w14:textId="77777777" w:rsidR="006E2FA2" w:rsidRDefault="006E2FA2">
                              <w:pPr>
                                <w:spacing w:after="160" w:line="259" w:lineRule="auto"/>
                                <w:ind w:left="0" w:firstLine="0"/>
                                <w:jc w:val="left"/>
                              </w:pPr>
                              <w:proofErr w:type="gramStart"/>
                              <w:r>
                                <w:rPr>
                                  <w:w w:val="106"/>
                                  <w:sz w:val="23"/>
                                </w:rPr>
                                <w:t>h</w:t>
                              </w:r>
                              <w:proofErr w:type="gramEnd"/>
                            </w:p>
                          </w:txbxContent>
                        </wps:txbx>
                        <wps:bodyPr horzOverflow="overflow" vert="horz" lIns="0" tIns="0" rIns="0" bIns="0" rtlCol="0">
                          <a:noAutofit/>
                        </wps:bodyPr>
                      </wps:wsp>
                      <wps:wsp>
                        <wps:cNvPr id="3546" name="Rectangle 3546"/>
                        <wps:cNvSpPr/>
                        <wps:spPr>
                          <a:xfrm>
                            <a:off x="3614255" y="1794507"/>
                            <a:ext cx="295690" cy="977412"/>
                          </a:xfrm>
                          <a:prstGeom prst="rect">
                            <a:avLst/>
                          </a:prstGeom>
                          <a:ln>
                            <a:noFill/>
                          </a:ln>
                        </wps:spPr>
                        <wps:txbx>
                          <w:txbxContent>
                            <w:p w14:paraId="375DD990" w14:textId="77777777" w:rsidR="006E2FA2" w:rsidRDefault="006E2FA2">
                              <w:pPr>
                                <w:spacing w:after="160" w:line="259" w:lineRule="auto"/>
                                <w:ind w:left="0" w:firstLine="0"/>
                                <w:jc w:val="left"/>
                              </w:pPr>
                              <w:r>
                                <w:rPr>
                                  <w:w w:val="131"/>
                                  <w:sz w:val="17"/>
                                </w:rPr>
                                <w:t>h</w:t>
                              </w:r>
                              <w:r>
                                <w:rPr>
                                  <w:spacing w:val="19"/>
                                  <w:w w:val="131"/>
                                  <w:sz w:val="17"/>
                                </w:rPr>
                                <w:t xml:space="preserve"> </w:t>
                              </w:r>
                              <w:r>
                                <w:rPr>
                                  <w:w w:val="131"/>
                                  <w:sz w:val="17"/>
                                </w:rPr>
                                <w:t>=</w:t>
                              </w:r>
                              <w:r>
                                <w:rPr>
                                  <w:spacing w:val="19"/>
                                  <w:w w:val="131"/>
                                  <w:sz w:val="17"/>
                                </w:rPr>
                                <w:t xml:space="preserve"> </w:t>
                              </w:r>
                            </w:p>
                          </w:txbxContent>
                        </wps:txbx>
                        <wps:bodyPr horzOverflow="overflow" vert="horz" lIns="0" tIns="0" rIns="0" bIns="0" rtlCol="0">
                          <a:noAutofit/>
                        </wps:bodyPr>
                      </wps:wsp>
                      <wps:wsp>
                        <wps:cNvPr id="3547" name="Rectangle 3547"/>
                        <wps:cNvSpPr/>
                        <wps:spPr>
                          <a:xfrm>
                            <a:off x="3836578" y="2061601"/>
                            <a:ext cx="1031957" cy="216005"/>
                          </a:xfrm>
                          <a:prstGeom prst="rect">
                            <a:avLst/>
                          </a:prstGeom>
                          <a:ln>
                            <a:noFill/>
                          </a:ln>
                        </wps:spPr>
                        <wps:txbx>
                          <w:txbxContent>
                            <w:p w14:paraId="3C87D86F" w14:textId="77777777" w:rsidR="006E2FA2" w:rsidRDefault="006E2FA2">
                              <w:pPr>
                                <w:spacing w:after="160" w:line="259" w:lineRule="auto"/>
                                <w:ind w:left="0" w:firstLine="0"/>
                                <w:jc w:val="left"/>
                              </w:pPr>
                              <w:proofErr w:type="gramStart"/>
                              <w:r>
                                <w:rPr>
                                  <w:w w:val="101"/>
                                  <w:sz w:val="17"/>
                                </w:rPr>
                                <w:t>ellipsodial</w:t>
                              </w:r>
                              <w:proofErr w:type="gramEnd"/>
                              <w:r>
                                <w:rPr>
                                  <w:spacing w:val="19"/>
                                  <w:w w:val="101"/>
                                  <w:sz w:val="17"/>
                                </w:rPr>
                                <w:t xml:space="preserve"> </w:t>
                              </w:r>
                              <w:r>
                                <w:rPr>
                                  <w:w w:val="101"/>
                                  <w:sz w:val="17"/>
                                </w:rPr>
                                <w:t>height</w:t>
                              </w:r>
                            </w:p>
                          </w:txbxContent>
                        </wps:txbx>
                        <wps:bodyPr horzOverflow="overflow" vert="horz" lIns="0" tIns="0" rIns="0" bIns="0" rtlCol="0">
                          <a:noAutofit/>
                        </wps:bodyPr>
                      </wps:wsp>
                      <wps:wsp>
                        <wps:cNvPr id="3548" name="Rectangle 3548"/>
                        <wps:cNvSpPr/>
                        <wps:spPr>
                          <a:xfrm>
                            <a:off x="3611317" y="2006715"/>
                            <a:ext cx="324401" cy="977412"/>
                          </a:xfrm>
                          <a:prstGeom prst="rect">
                            <a:avLst/>
                          </a:prstGeom>
                          <a:ln>
                            <a:noFill/>
                          </a:ln>
                        </wps:spPr>
                        <wps:txbx>
                          <w:txbxContent>
                            <w:p w14:paraId="4E5A608B" w14:textId="77777777" w:rsidR="006E2FA2" w:rsidRDefault="006E2FA2">
                              <w:pPr>
                                <w:spacing w:after="160" w:line="259" w:lineRule="auto"/>
                                <w:ind w:left="0" w:firstLine="0"/>
                                <w:jc w:val="left"/>
                              </w:pPr>
                              <w:r>
                                <w:rPr>
                                  <w:w w:val="135"/>
                                  <w:sz w:val="17"/>
                                </w:rPr>
                                <w:t>N</w:t>
                              </w:r>
                              <w:r>
                                <w:rPr>
                                  <w:spacing w:val="19"/>
                                  <w:w w:val="135"/>
                                  <w:sz w:val="17"/>
                                </w:rPr>
                                <w:t xml:space="preserve"> </w:t>
                              </w:r>
                              <w:r>
                                <w:rPr>
                                  <w:w w:val="135"/>
                                  <w:sz w:val="17"/>
                                </w:rPr>
                                <w:t>=</w:t>
                              </w:r>
                              <w:r>
                                <w:rPr>
                                  <w:spacing w:val="19"/>
                                  <w:w w:val="135"/>
                                  <w:sz w:val="17"/>
                                </w:rPr>
                                <w:t xml:space="preserve"> </w:t>
                              </w:r>
                            </w:p>
                          </w:txbxContent>
                        </wps:txbx>
                        <wps:bodyPr horzOverflow="overflow" vert="horz" lIns="0" tIns="0" rIns="0" bIns="0" rtlCol="0">
                          <a:noAutofit/>
                        </wps:bodyPr>
                      </wps:wsp>
                      <wps:wsp>
                        <wps:cNvPr id="3549" name="Rectangle 3549"/>
                        <wps:cNvSpPr/>
                        <wps:spPr>
                          <a:xfrm>
                            <a:off x="3855228" y="2273809"/>
                            <a:ext cx="866797" cy="216005"/>
                          </a:xfrm>
                          <a:prstGeom prst="rect">
                            <a:avLst/>
                          </a:prstGeom>
                          <a:ln>
                            <a:noFill/>
                          </a:ln>
                        </wps:spPr>
                        <wps:txbx>
                          <w:txbxContent>
                            <w:p w14:paraId="5213C107" w14:textId="77777777" w:rsidR="006E2FA2" w:rsidRDefault="006E2FA2">
                              <w:pPr>
                                <w:spacing w:after="160" w:line="259" w:lineRule="auto"/>
                                <w:ind w:left="0" w:firstLine="0"/>
                                <w:jc w:val="left"/>
                              </w:pPr>
                              <w:proofErr w:type="gramStart"/>
                              <w:r>
                                <w:rPr>
                                  <w:w w:val="101"/>
                                  <w:sz w:val="17"/>
                                </w:rPr>
                                <w:t>geodial</w:t>
                              </w:r>
                              <w:proofErr w:type="gramEnd"/>
                              <w:r>
                                <w:rPr>
                                  <w:spacing w:val="19"/>
                                  <w:w w:val="101"/>
                                  <w:sz w:val="17"/>
                                </w:rPr>
                                <w:t xml:space="preserve"> </w:t>
                              </w:r>
                              <w:r>
                                <w:rPr>
                                  <w:w w:val="101"/>
                                  <w:sz w:val="17"/>
                                </w:rPr>
                                <w:t>height</w:t>
                              </w:r>
                            </w:p>
                          </w:txbxContent>
                        </wps:txbx>
                        <wps:bodyPr horzOverflow="overflow" vert="horz" lIns="0" tIns="0" rIns="0" bIns="0" rtlCol="0">
                          <a:noAutofit/>
                        </wps:bodyPr>
                      </wps:wsp>
                      <wps:wsp>
                        <wps:cNvPr id="3550" name="Rectangle 3550"/>
                        <wps:cNvSpPr/>
                        <wps:spPr>
                          <a:xfrm>
                            <a:off x="3611317" y="2218923"/>
                            <a:ext cx="275267" cy="977412"/>
                          </a:xfrm>
                          <a:prstGeom prst="rect">
                            <a:avLst/>
                          </a:prstGeom>
                          <a:ln>
                            <a:noFill/>
                          </a:ln>
                        </wps:spPr>
                        <wps:txbx>
                          <w:txbxContent>
                            <w:p w14:paraId="075C807B" w14:textId="77777777" w:rsidR="006E2FA2" w:rsidRDefault="006E2FA2">
                              <w:pPr>
                                <w:spacing w:after="160" w:line="259" w:lineRule="auto"/>
                                <w:ind w:left="0" w:firstLine="0"/>
                                <w:jc w:val="left"/>
                              </w:pPr>
                              <w:r>
                                <w:rPr>
                                  <w:w w:val="137"/>
                                  <w:sz w:val="17"/>
                                </w:rPr>
                                <w:t>H</w:t>
                              </w:r>
                              <w:r>
                                <w:rPr>
                                  <w:spacing w:val="19"/>
                                  <w:w w:val="137"/>
                                  <w:sz w:val="17"/>
                                </w:rPr>
                                <w:t xml:space="preserve"> </w:t>
                              </w:r>
                              <w:r>
                                <w:rPr>
                                  <w:w w:val="137"/>
                                  <w:sz w:val="17"/>
                                </w:rPr>
                                <w:t>=</w:t>
                              </w:r>
                            </w:p>
                          </w:txbxContent>
                        </wps:txbx>
                        <wps:bodyPr horzOverflow="overflow" vert="horz" lIns="0" tIns="0" rIns="0" bIns="0" rtlCol="0">
                          <a:noAutofit/>
                        </wps:bodyPr>
                      </wps:wsp>
                      <wps:wsp>
                        <wps:cNvPr id="3551" name="Rectangle 3551"/>
                        <wps:cNvSpPr/>
                        <wps:spPr>
                          <a:xfrm>
                            <a:off x="3818285" y="2486017"/>
                            <a:ext cx="1192974" cy="216006"/>
                          </a:xfrm>
                          <a:prstGeom prst="rect">
                            <a:avLst/>
                          </a:prstGeom>
                          <a:ln>
                            <a:noFill/>
                          </a:ln>
                        </wps:spPr>
                        <wps:txbx>
                          <w:txbxContent>
                            <w:p w14:paraId="27D681D3" w14:textId="77777777" w:rsidR="006E2FA2" w:rsidRDefault="006E2FA2">
                              <w:pPr>
                                <w:spacing w:after="160" w:line="259" w:lineRule="auto"/>
                                <w:ind w:left="0" w:firstLine="0"/>
                                <w:jc w:val="left"/>
                              </w:pPr>
                              <w:r>
                                <w:rPr>
                                  <w:spacing w:val="19"/>
                                  <w:sz w:val="17"/>
                                </w:rPr>
                                <w:t xml:space="preserve"> </w:t>
                              </w:r>
                              <w:proofErr w:type="gramStart"/>
                              <w:r>
                                <w:rPr>
                                  <w:sz w:val="17"/>
                                </w:rPr>
                                <w:t>orthometric</w:t>
                              </w:r>
                              <w:proofErr w:type="gramEnd"/>
                              <w:r>
                                <w:rPr>
                                  <w:spacing w:val="19"/>
                                  <w:sz w:val="17"/>
                                </w:rPr>
                                <w:t xml:space="preserve"> </w:t>
                              </w:r>
                              <w:r>
                                <w:rPr>
                                  <w:sz w:val="17"/>
                                </w:rPr>
                                <w:t>height</w:t>
                              </w:r>
                            </w:p>
                          </w:txbxContent>
                        </wps:txbx>
                        <wps:bodyPr horzOverflow="overflow" vert="horz" lIns="0" tIns="0" rIns="0" bIns="0" rtlCol="0">
                          <a:noAutofit/>
                        </wps:bodyPr>
                      </wps:wsp>
                      <wps:wsp>
                        <wps:cNvPr id="3552" name="Shape 3552"/>
                        <wps:cNvSpPr/>
                        <wps:spPr>
                          <a:xfrm>
                            <a:off x="732087" y="998222"/>
                            <a:ext cx="462658" cy="336397"/>
                          </a:xfrm>
                          <a:custGeom>
                            <a:avLst/>
                            <a:gdLst/>
                            <a:ahLst/>
                            <a:cxnLst/>
                            <a:rect l="0" t="0" r="0" b="0"/>
                            <a:pathLst>
                              <a:path w="462658" h="336397">
                                <a:moveTo>
                                  <a:pt x="0" y="0"/>
                                </a:moveTo>
                                <a:lnTo>
                                  <a:pt x="462658" y="0"/>
                                </a:lnTo>
                                <a:lnTo>
                                  <a:pt x="462658" y="336397"/>
                                </a:lnTo>
                                <a:lnTo>
                                  <a:pt x="0" y="336397"/>
                                </a:lnTo>
                                <a:close/>
                              </a:path>
                            </a:pathLst>
                          </a:custGeom>
                          <a:ln w="6318" cap="flat">
                            <a:miter lim="100000"/>
                          </a:ln>
                        </wps:spPr>
                        <wps:style>
                          <a:lnRef idx="1">
                            <a:srgbClr val="000000"/>
                          </a:lnRef>
                          <a:fillRef idx="0">
                            <a:srgbClr val="000000">
                              <a:alpha val="0"/>
                            </a:srgbClr>
                          </a:fillRef>
                          <a:effectRef idx="0">
                            <a:scrgbClr r="0" g="0" b="0"/>
                          </a:effectRef>
                          <a:fontRef idx="none"/>
                        </wps:style>
                        <wps:bodyPr/>
                      </wps:wsp>
                      <wps:wsp>
                        <wps:cNvPr id="3553" name="Rectangle 3553"/>
                        <wps:cNvSpPr/>
                        <wps:spPr>
                          <a:xfrm>
                            <a:off x="479591" y="2849384"/>
                            <a:ext cx="5762640" cy="246191"/>
                          </a:xfrm>
                          <a:prstGeom prst="rect">
                            <a:avLst/>
                          </a:prstGeom>
                          <a:ln>
                            <a:noFill/>
                          </a:ln>
                        </wps:spPr>
                        <wps:txbx>
                          <w:txbxContent>
                            <w:p w14:paraId="76443C84" w14:textId="77777777" w:rsidR="006E2FA2" w:rsidRDefault="006E2FA2">
                              <w:pPr>
                                <w:spacing w:after="160" w:line="259" w:lineRule="auto"/>
                                <w:ind w:left="0" w:firstLine="0"/>
                                <w:jc w:val="left"/>
                              </w:pPr>
                              <w:r>
                                <w:rPr>
                                  <w:w w:val="101"/>
                                </w:rPr>
                                <w:t>Figure</w:t>
                              </w:r>
                              <w:r>
                                <w:rPr>
                                  <w:spacing w:val="21"/>
                                  <w:w w:val="101"/>
                                </w:rPr>
                                <w:t xml:space="preserve"> </w:t>
                              </w:r>
                              <w:r>
                                <w:rPr>
                                  <w:w w:val="101"/>
                                </w:rPr>
                                <w:t>2.4:</w:t>
                              </w:r>
                              <w:r>
                                <w:rPr>
                                  <w:spacing w:val="44"/>
                                  <w:w w:val="101"/>
                                </w:rPr>
                                <w:t xml:space="preserve"> </w:t>
                              </w:r>
                              <w:r>
                                <w:rPr>
                                  <w:w w:val="101"/>
                                </w:rPr>
                                <w:t>The</w:t>
                              </w:r>
                              <w:r>
                                <w:rPr>
                                  <w:spacing w:val="22"/>
                                  <w:w w:val="101"/>
                                </w:rPr>
                                <w:t xml:space="preserve"> </w:t>
                              </w:r>
                              <w:r>
                                <w:rPr>
                                  <w:w w:val="101"/>
                                </w:rPr>
                                <w:t>geoid</w:t>
                              </w:r>
                              <w:r>
                                <w:rPr>
                                  <w:spacing w:val="21"/>
                                  <w:w w:val="101"/>
                                </w:rPr>
                                <w:t xml:space="preserve"> </w:t>
                              </w:r>
                              <w:r>
                                <w:rPr>
                                  <w:w w:val="101"/>
                                </w:rPr>
                                <w:t>model,</w:t>
                              </w:r>
                              <w:r>
                                <w:rPr>
                                  <w:spacing w:val="21"/>
                                  <w:w w:val="101"/>
                                </w:rPr>
                                <w:t xml:space="preserve"> </w:t>
                              </w:r>
                              <w:r>
                                <w:rPr>
                                  <w:w w:val="101"/>
                                </w:rPr>
                                <w:t>differences</w:t>
                              </w:r>
                              <w:r>
                                <w:rPr>
                                  <w:spacing w:val="21"/>
                                  <w:w w:val="101"/>
                                </w:rPr>
                                <w:t xml:space="preserve"> </w:t>
                              </w:r>
                              <w:r>
                                <w:rPr>
                                  <w:w w:val="101"/>
                                </w:rPr>
                                <w:t>are</w:t>
                              </w:r>
                              <w:r>
                                <w:rPr>
                                  <w:spacing w:val="22"/>
                                  <w:w w:val="101"/>
                                </w:rPr>
                                <w:t xml:space="preserve"> </w:t>
                              </w:r>
                              <w:r>
                                <w:rPr>
                                  <w:w w:val="101"/>
                                </w:rPr>
                                <w:t>exaggerated,</w:t>
                              </w:r>
                              <w:r>
                                <w:rPr>
                                  <w:spacing w:val="22"/>
                                  <w:w w:val="101"/>
                                </w:rPr>
                                <w:t xml:space="preserve"> </w:t>
                              </w:r>
                              <w:r>
                                <w:rPr>
                                  <w:w w:val="101"/>
                                </w:rPr>
                                <w:t>[Bol08,</w:t>
                              </w:r>
                              <w:r>
                                <w:rPr>
                                  <w:spacing w:val="21"/>
                                  <w:w w:val="101"/>
                                </w:rPr>
                                <w:t xml:space="preserve"> </w:t>
                              </w:r>
                              <w:r>
                                <w:rPr>
                                  <w:w w:val="101"/>
                                </w:rPr>
                                <w:t>Fig.</w:t>
                              </w:r>
                              <w:r>
                                <w:rPr>
                                  <w:spacing w:val="43"/>
                                  <w:w w:val="101"/>
                                </w:rPr>
                                <w:t xml:space="preserve"> </w:t>
                              </w:r>
                              <w:r>
                                <w:rPr>
                                  <w:w w:val="101"/>
                                </w:rPr>
                                <w:t>3-6,</w:t>
                              </w:r>
                              <w:r>
                                <w:rPr>
                                  <w:spacing w:val="22"/>
                                  <w:w w:val="101"/>
                                </w:rPr>
                                <w:t xml:space="preserve"> </w:t>
                              </w:r>
                              <w:proofErr w:type="gramStart"/>
                              <w:r>
                                <w:rPr>
                                  <w:w w:val="101"/>
                                </w:rPr>
                                <w:t>p</w:t>
                              </w:r>
                              <w:proofErr w:type="gramEnd"/>
                              <w:r>
                                <w:rPr>
                                  <w:w w:val="101"/>
                                </w:rPr>
                                <w:t>.</w:t>
                              </w:r>
                              <w:r>
                                <w:rPr>
                                  <w:spacing w:val="43"/>
                                  <w:w w:val="101"/>
                                </w:rPr>
                                <w:t xml:space="preserve"> </w:t>
                              </w:r>
                              <w:r>
                                <w:rPr>
                                  <w:w w:val="101"/>
                                </w:rPr>
                                <w:t>75]</w:t>
                              </w:r>
                            </w:p>
                          </w:txbxContent>
                        </wps:txbx>
                        <wps:bodyPr horzOverflow="overflow" vert="horz" lIns="0" tIns="0" rIns="0" bIns="0" rtlCol="0">
                          <a:noAutofit/>
                        </wps:bodyPr>
                      </wps:wsp>
                    </wpg:wgp>
                  </a:graphicData>
                </a:graphic>
              </wp:inline>
            </w:drawing>
          </mc:Choice>
          <mc:Fallback>
            <w:pict>
              <v:group w14:anchorId="77D4BC2C" id="Group 93654" o:spid="_x0000_s1155" style="width:378.95pt;height:238.95pt;mso-position-horizontal-relative:char;mso-position-vertical-relative:line" coordsize="48124,30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">
                <v:rect id="Rectangle 3501" o:spid="_x0000_s1156" style="position:absolute;width:54374;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qPscA&#10;AADdAAAADwAAAGRycy9kb3ducmV2LnhtbESPQWvCQBSE7wX/w/IEb3Wj0h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4Kj7HAAAA3QAAAA8AAAAAAAAAAAAAAAAAmAIAAGRy&#10;cy9kb3ducmV2LnhtbFBLBQYAAAAABAAEAPUAAACMAwAAAAA=&#10;" filled="f" stroked="f">
                  <v:textbox inset="0,0,0,0">
                    <w:txbxContent>
                      <w:p w14:paraId="5DA75C34" w14:textId="77777777" w:rsidR="006E2FA2" w:rsidRDefault="006E2FA2">
                        <w:pPr>
                          <w:spacing w:after="160" w:line="259" w:lineRule="auto"/>
                          <w:ind w:left="0" w:firstLine="0"/>
                          <w:jc w:val="left"/>
                        </w:pPr>
                        <w:r>
                          <w:rPr>
                            <w:w w:val="101"/>
                          </w:rPr>
                          <w:t>Earth</w:t>
                        </w:r>
                        <w:r>
                          <w:rPr>
                            <w:spacing w:val="21"/>
                            <w:w w:val="101"/>
                          </w:rPr>
                          <w:t xml:space="preserve"> </w:t>
                        </w:r>
                        <w:r>
                          <w:rPr>
                            <w:w w:val="101"/>
                          </w:rPr>
                          <w:t>are</w:t>
                        </w:r>
                        <w:r>
                          <w:rPr>
                            <w:spacing w:val="21"/>
                            <w:w w:val="101"/>
                          </w:rPr>
                          <w:t xml:space="preserve"> </w:t>
                        </w:r>
                        <w:r>
                          <w:rPr>
                            <w:w w:val="101"/>
                          </w:rPr>
                          <w:t>the</w:t>
                        </w:r>
                        <w:r>
                          <w:rPr>
                            <w:spacing w:val="21"/>
                            <w:w w:val="101"/>
                          </w:rPr>
                          <w:t xml:space="preserve"> </w:t>
                        </w:r>
                        <w:r>
                          <w:rPr>
                            <w:w w:val="101"/>
                          </w:rPr>
                          <w:t>result</w:t>
                        </w:r>
                        <w:r>
                          <w:rPr>
                            <w:spacing w:val="21"/>
                            <w:w w:val="101"/>
                          </w:rPr>
                          <w:t xml:space="preserve"> </w:t>
                        </w:r>
                        <w:r>
                          <w:rPr>
                            <w:w w:val="101"/>
                          </w:rPr>
                          <w:t>of</w:t>
                        </w:r>
                        <w:r>
                          <w:rPr>
                            <w:spacing w:val="22"/>
                            <w:w w:val="101"/>
                          </w:rPr>
                          <w:t xml:space="preserve"> </w:t>
                        </w:r>
                        <w:r>
                          <w:rPr>
                            <w:w w:val="101"/>
                          </w:rPr>
                          <w:t>the</w:t>
                        </w:r>
                        <w:r>
                          <w:rPr>
                            <w:spacing w:val="21"/>
                            <w:w w:val="101"/>
                          </w:rPr>
                          <w:t xml:space="preserve"> </w:t>
                        </w:r>
                        <w:r>
                          <w:rPr>
                            <w:w w:val="101"/>
                          </w:rPr>
                          <w:t>GOCE</w:t>
                        </w:r>
                        <w:r>
                          <w:rPr>
                            <w:spacing w:val="21"/>
                            <w:w w:val="101"/>
                          </w:rPr>
                          <w:t xml:space="preserve"> </w:t>
                        </w:r>
                        <w:r>
                          <w:rPr>
                            <w:w w:val="101"/>
                          </w:rPr>
                          <w:t>satellite</w:t>
                        </w:r>
                        <w:r>
                          <w:rPr>
                            <w:spacing w:val="22"/>
                            <w:w w:val="101"/>
                          </w:rPr>
                          <w:t xml:space="preserve"> </w:t>
                        </w:r>
                        <w:r>
                          <w:rPr>
                            <w:w w:val="101"/>
                          </w:rPr>
                          <w:t>launched</w:t>
                        </w:r>
                        <w:r>
                          <w:rPr>
                            <w:spacing w:val="22"/>
                            <w:w w:val="101"/>
                          </w:rPr>
                          <w:t xml:space="preserve"> </w:t>
                        </w:r>
                        <w:r>
                          <w:rPr>
                            <w:w w:val="101"/>
                          </w:rPr>
                          <w:t>in</w:t>
                        </w:r>
                        <w:r>
                          <w:rPr>
                            <w:spacing w:val="21"/>
                            <w:w w:val="101"/>
                          </w:rPr>
                          <w:t xml:space="preserve"> </w:t>
                        </w:r>
                        <w:r>
                          <w:rPr>
                            <w:w w:val="101"/>
                          </w:rPr>
                          <w:t>March</w:t>
                        </w:r>
                        <w:r>
                          <w:rPr>
                            <w:spacing w:val="21"/>
                            <w:w w:val="101"/>
                          </w:rPr>
                          <w:t xml:space="preserve"> </w:t>
                        </w:r>
                        <w:r>
                          <w:rPr>
                            <w:w w:val="101"/>
                          </w:rPr>
                          <w:t>2009</w:t>
                        </w:r>
                        <w:r>
                          <w:rPr>
                            <w:spacing w:val="22"/>
                            <w:w w:val="101"/>
                          </w:rPr>
                          <w:t xml:space="preserve"> </w:t>
                        </w:r>
                        <w:r>
                          <w:rPr>
                            <w:w w:val="101"/>
                          </w:rPr>
                          <w:t>[Uot</w:t>
                        </w:r>
                        <w:proofErr w:type="gramStart"/>
                        <w:r>
                          <w:rPr>
                            <w:w w:val="101"/>
                          </w:rPr>
                          <w:t>,Fra</w:t>
                        </w:r>
                        <w:proofErr w:type="gramEnd"/>
                        <w:r>
                          <w:rPr>
                            <w:w w:val="101"/>
                          </w:rPr>
                          <w:t>].</w:t>
                        </w:r>
                      </w:p>
                    </w:txbxContent>
                  </v:textbox>
                </v:rect>
                <v:shape id="Shape 3502" o:spid="_x0000_s1157" style="position:absolute;left:6349;top:11176;width:17546;height:14807;visibility:visible;mso-wrap-style:square;v-text-anchor:top" coordsize="1754686,148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My8YA&#10;AADdAAAADwAAAGRycy9kb3ducmV2LnhtbESPQWvCQBSE74X+h+UJ3nSjUi2pq9hCSUGomArS2yP7&#10;TBazb0N21eTfuwWhx2FmvmGW687W4kqtN44VTMYJCOLCacOlgsPP5+gVhA/IGmvHpKAnD+vV89MS&#10;U+1uvKdrHkoRIexTVFCF0KRS+qIii37sGuLonVxrMUTZllK3eItwW8tpksylRcNxocKGPioqzvnF&#10;KsiOc7Nlt8my/ne2W5Tvef1teqWGg27zBiJQF/7Dj/aXVjB7Sab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kMy8YAAADdAAAADwAAAAAAAAAAAAAAAACYAgAAZHJz&#10;L2Rvd25yZXYueG1sUEsFBgAAAAAEAAQA9QAAAIsDAAAAAA==&#10;" path="m1754686,740369v,408897,-392795,740378,-877338,740378c392795,1480747,,1149266,,740369,,331472,392795,,877348,v484543,,877338,331472,877338,740369xe" filled="f" strokecolor="#a0a0a0" strokeweight=".56722mm">
                  <v:stroke miterlimit="1" joinstyle="miter"/>
                  <v:path arrowok="t" textboxrect="0,0,1754686,1480747"/>
                </v:shape>
                <v:rect id="Rectangle 3504" o:spid="_x0000_s1158" style="position:absolute;left:25641;top:24644;width:11594;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pscA&#10;AADdAAAADwAAAGRycy9kb3ducmV2LnhtbESPT2vCQBTE7wW/w/KE3uqmVotJXUX8gx5tLKS9PbKv&#10;STD7NmRXk/bTdwuCx2FmfsPMl72pxZVaV1lW8DyKQBDnVldcKPg47Z5mIJxH1lhbJgU/5GC5GDzM&#10;MdG243e6pr4QAcIuQQWl900ipctLMuhGtiEO3rdtDfog20LqFrsAN7UcR9GrNFhxWCixoXVJ+Tm9&#10;GAX7WbP6PNjfrqi3X/vsmMWbU+yVehz2qzcQnnp/D9/aB63gZRpN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iabHAAAA3QAAAA8AAAAAAAAAAAAAAAAAmAIAAGRy&#10;cy9kb3ducmV2LnhtbFBLBQYAAAAABAAEAPUAAACMAwAAAAA=&#10;" filled="f" stroked="f">
                  <v:textbox inset="0,0,0,0">
                    <w:txbxContent>
                      <w:p w14:paraId="410B1CCD" w14:textId="77777777" w:rsidR="006E2FA2" w:rsidRDefault="006E2FA2">
                        <w:pPr>
                          <w:spacing w:after="160" w:line="259" w:lineRule="auto"/>
                          <w:ind w:left="0" w:firstLine="0"/>
                          <w:jc w:val="left"/>
                        </w:pPr>
                        <w:r>
                          <w:rPr>
                            <w:w w:val="101"/>
                            <w:sz w:val="17"/>
                          </w:rPr>
                          <w:t>Reference</w:t>
                        </w:r>
                        <w:r>
                          <w:rPr>
                            <w:spacing w:val="19"/>
                            <w:w w:val="101"/>
                            <w:sz w:val="17"/>
                          </w:rPr>
                          <w:t xml:space="preserve"> </w:t>
                        </w:r>
                        <w:r>
                          <w:rPr>
                            <w:w w:val="101"/>
                            <w:sz w:val="17"/>
                          </w:rPr>
                          <w:t>Ellipsoid</w:t>
                        </w:r>
                      </w:p>
                    </w:txbxContent>
                  </v:textbox>
                </v:rect>
                <v:shape id="Shape 3505" o:spid="_x0000_s1159" style="position:absolute;left:25780;top:26438;width:7522;height:0;visibility:visible;mso-wrap-style:square;v-text-anchor:top" coordsize="752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s7sUA&#10;AADdAAAADwAAAGRycy9kb3ducmV2LnhtbESPQWvCQBSE74X+h+UVein1xYpSUlcphWBPUqOX3h7Z&#10;ZzaafRuyq6b/3hUKHoeZ+YaZLwfXqjP3ofGiYTzKQLFU3jRSa9hti9d3UCGSGGq9sIY/DrBcPD7M&#10;KTf+Ihs+l7FWCSIhJw02xi5HDJVlR2HkO5bk7X3vKCbZ12h6uiS4a/Ety2boqJG0YKnjL8vVsTw5&#10;DbgrXxC3P7Sq7e+hsasi7teF1s9Pw+cHqMhDvIf/299Gw2SaTeH2Jj0B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GzuxQAAAN0AAAAPAAAAAAAAAAAAAAAAAJgCAABkcnMv&#10;ZG93bnJldi54bWxQSwUGAAAAAAQABAD1AAAAigMAAAAA&#10;" path="m,l752165,e" filled="f" strokecolor="#a0a0a0" strokeweight=".49392mm">
                  <v:stroke miterlimit="1" joinstyle="miter"/>
                  <v:path arrowok="t" textboxrect="0,0,752165,0"/>
                </v:shape>
                <v:rect id="Rectangle 3506" o:spid="_x0000_s1160" style="position:absolute;left:25668;top:22560;width:3503;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ySscA&#10;AADdAAAADwAAAGRycy9kb3ducmV2LnhtbESPQWvCQBSE7wX/w/KE3upGS4O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skrHAAAA3QAAAA8AAAAAAAAAAAAAAAAAmAIAAGRy&#10;cy9kb3ducmV2LnhtbFBLBQYAAAAABAAEAPUAAACMAwAAAAA=&#10;" filled="f" stroked="f">
                  <v:textbox inset="0,0,0,0">
                    <w:txbxContent>
                      <w:p w14:paraId="17BC3A3E" w14:textId="77777777" w:rsidR="006E2FA2" w:rsidRDefault="006E2FA2">
                        <w:pPr>
                          <w:spacing w:after="160" w:line="259" w:lineRule="auto"/>
                          <w:ind w:left="0" w:firstLine="0"/>
                          <w:jc w:val="left"/>
                        </w:pPr>
                        <w:r>
                          <w:rPr>
                            <w:w w:val="99"/>
                            <w:sz w:val="17"/>
                          </w:rPr>
                          <w:t>Geoid</w:t>
                        </w:r>
                      </w:p>
                    </w:txbxContent>
                  </v:textbox>
                </v:rect>
                <v:shape id="Shape 3507" o:spid="_x0000_s1161" style="position:absolute;left:25780;top:24206;width:7521;height:73;visibility:visible;mso-wrap-style:square;v-text-anchor:top" coordsize="752091,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0/MgA&#10;AADdAAAADwAAAGRycy9kb3ducmV2LnhtbESPS2vDMBCE74H+B7GF3BK5Cc3DtRzSgksohJIHgd4W&#10;a2ubWCsjKYnz76tCocdhZr5hslVvWnEl5xvLCp7GCQji0uqGKwXHQzFagPABWWNrmRTcycMqfxhk&#10;mGp74x1d96ESEcI+RQV1CF0qpS9rMujHtiOO3rd1BkOUrpLa4S3CTSsnSTKTBhuOCzV29FZTed5f&#10;jIJ2+bpwzWehv2bhsHWTy+mjmL8rNXzs1y8gAvXhP/zX3mgF0+dkDr9v4hO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DbT8yAAAAN0AAAAPAAAAAAAAAAAAAAAAAJgCAABk&#10;cnMvZG93bnJldi54bWxQSwUGAAAAAAQABAD1AAAAjQMAAAAA&#10;" path="m752091,7308l,,752091,7308xe" fillcolor="#c8c8c8" stroked="f" strokeweight="0">
                  <v:fill opacity="38550f"/>
                  <v:stroke miterlimit="1" joinstyle="miter"/>
                  <v:path arrowok="t" textboxrect="0,0,752091,7308"/>
                </v:shape>
                <v:shape id="Shape 3508" o:spid="_x0000_s1162" style="position:absolute;left:25780;top:24206;width:7521;height:73;visibility:visible;mso-wrap-style:square;v-text-anchor:top" coordsize="752091,7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DEMQA&#10;AADdAAAADwAAAGRycy9kb3ducmV2LnhtbERPS2vCQBC+C/6HZYTe6qYvaVNXqYJUKD1UpaW3ITvN&#10;hmRnY3bV2F/fORQ8fnzv6bz3jTpSF6vABm7GGSjiItiKSwO77er6EVRMyBabwGTgTBHms+FgirkN&#10;J/6g4yaVSkI45mjApdTmWsfCkcc4Di2xcD+h85gEdqW2HZ4k3Df6Nssm2mPF0uCwpaWjot4cvPTe&#10;v9V7jfXvd7+LC/duv/afT6/GXI36l2dQifp0Ef+719bA3UMmc+WNPAE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QxDEAAAA3QAAAA8AAAAAAAAAAAAAAAAAmAIAAGRycy9k&#10;b3ducmV2LnhtbFBLBQYAAAAABAAEAPUAAACJAwAAAAA=&#10;" path="m,l752091,7309,,xe" filled="f" strokecolor="#323232" strokeweight=".314mm">
                  <v:stroke miterlimit="1" joinstyle="miter"/>
                  <v:path arrowok="t" textboxrect="0,0,752091,7309"/>
                </v:shape>
                <v:shape id="Shape 3510" o:spid="_x0000_s1163" style="position:absolute;left:6127;top:10566;width:18222;height:15896;visibility:visible;mso-wrap-style:square;v-text-anchor:top" coordsize="1822270,158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97RcMA&#10;AADdAAAADwAAAGRycy9kb3ducmV2LnhtbERPz2vCMBS+D/wfwhN2GZrqpmzVKCIM5mWgLTu/Jc+2&#10;2LyUJLbdf78cBjt+fL+3+9G2oicfGscKFvMMBLF2puFKQVm8z15BhIhssHVMCn4owH43edhibtzA&#10;Z+ovsRIphEOOCuoYu1zKoGuyGOauI07c1XmLMUFfSeNxSOG2lcssW0uLDaeGGjs61qRvl7tV8GK/&#10;D1csT29Pwd8/v4qTHleZVupxOh42ICKN8V/85/4wCp5Xi7Q/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97RcMAAADdAAAADwAAAAAAAAAAAAAAAACYAgAAZHJzL2Rv&#10;d25yZXYueG1sUEsFBgAAAAAEAAQA9QAAAIgDAAAAAA==&#10;" path="m985007,1539422v55859,-24743,90739,-101625,151812,-102636c1177812,1436094,1200059,1498944,1240940,1502235v47356,3794,97500,-22181,131333,-55575c1408886,1410553,1415573,1353284,1434282,1305349v13059,-33470,9586,-76487,34945,-101884c1498966,1173728,1550638,1180676,1588547,1162478v68417,-32854,157202,-54526,192443,-121708c1822270,962003,1798097,858569,1769987,774200,1740506,685635,1670857,615336,1611489,543266v-30787,-37331,-73558,-64218,-101769,-103503c1468254,382053,1458955,304122,1413368,249642v-40956,-48992,-96703,-85061,-152820,-115521c1204764,103875,1143293,84050,1081535,69433,944311,36868,802373,23626,661426,19217,557628,15956,447533,,350432,36761,306577,53401,276040,93962,239975,123920v-32241,26735,-66028,52025,-94573,82591c119459,234302,93156,263172,76410,297288,60165,330461,58137,368925,47643,404340,33574,451842,3140,496197,1769,545728,,610669,35741,671199,51663,734185v18773,74206,53542,146740,53829,223295c105817,1041021,19607,1123254,48662,1201588v16634,44857,81143,51880,115875,84832c196916,1317108,222609,1354257,249236,1390044v25721,34549,36214,83678,72391,107015c364463,1524667,423183,1509252,472318,1522820v46049,12694,86607,43557,133713,51630c694343,1589569,785915,1578532,874699,1566483v37520,-5100,75725,-11684,110308,-27061xe" filled="f" strokecolor="#787878" strokeweight=".55939mm">
                  <v:stroke miterlimit="1" joinstyle="miter"/>
                  <v:path arrowok="t" textboxrect="0,0,1822270,1589569"/>
                </v:shape>
                <v:rect id="Rectangle 93440" o:spid="_x0000_s1164" style="position:absolute;left:25668;top:20451;width:10088;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DlsUA&#10;AADeAAAADwAAAGRycy9kb3ducmV2LnhtbESPy4rCMBSG98K8QzgD7jQdFbHVKOIFXTo64Mzu0Bzb&#10;Ms1JaaKtPr1ZCC5//hvfbNGaUtyodoVlBV/9CARxanXBmYKf07Y3AeE8ssbSMim4k4PF/KMzw0Tb&#10;hr/pdvSZCCPsElSQe18lUro0J4Oubyvi4F1sbdAHWWdS19iEcVPKQRSNpcGCw0OOFa1ySv+PV6Ng&#10;N6mWv3v7aLJy87c7H87x+hR7pbqf7XIKwlPr3+FXe68VxMPRKAAEnIA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cOWxQAAAN4AAAAPAAAAAAAAAAAAAAAAAJgCAABkcnMv&#10;ZG93bnJldi54bWxQSwUGAAAAAAQABAD1AAAAigMAAAAA&#10;" filled="f" stroked="f">
                  <v:textbox inset="0,0,0,0">
                    <w:txbxContent>
                      <w:p w14:paraId="1628985D" w14:textId="77777777" w:rsidR="006E2FA2" w:rsidRDefault="006E2FA2">
                        <w:pPr>
                          <w:spacing w:after="160" w:line="259" w:lineRule="auto"/>
                          <w:ind w:left="0" w:firstLine="0"/>
                          <w:jc w:val="left"/>
                        </w:pPr>
                        <w:r>
                          <w:rPr>
                            <w:w w:val="103"/>
                            <w:sz w:val="17"/>
                            <w:u w:val="single" w:color="C8C8C8"/>
                          </w:rPr>
                          <w:t>Surface</w:t>
                        </w:r>
                        <w:r>
                          <w:rPr>
                            <w:spacing w:val="19"/>
                            <w:w w:val="103"/>
                            <w:sz w:val="17"/>
                            <w:u w:val="single" w:color="C8C8C8"/>
                          </w:rPr>
                          <w:t xml:space="preserve"> </w:t>
                        </w:r>
                        <w:r>
                          <w:rPr>
                            <w:w w:val="103"/>
                            <w:sz w:val="17"/>
                            <w:u w:val="single" w:color="C8C8C8"/>
                          </w:rPr>
                          <w:t>of</w:t>
                        </w:r>
                        <w:r>
                          <w:rPr>
                            <w:spacing w:val="19"/>
                            <w:w w:val="103"/>
                            <w:sz w:val="17"/>
                            <w:u w:val="single" w:color="C8C8C8"/>
                          </w:rPr>
                          <w:t xml:space="preserve"> </w:t>
                        </w:r>
                        <w:r>
                          <w:rPr>
                            <w:w w:val="103"/>
                            <w:sz w:val="17"/>
                            <w:u w:val="single" w:color="C8C8C8"/>
                          </w:rPr>
                          <w:t>the</w:t>
                        </w:r>
                        <w:r>
                          <w:rPr>
                            <w:spacing w:val="19"/>
                            <w:w w:val="103"/>
                            <w:sz w:val="17"/>
                            <w:u w:val="single" w:color="C8C8C8"/>
                          </w:rPr>
                          <w:t xml:space="preserve"> </w:t>
                        </w:r>
                        <w:r>
                          <w:rPr>
                            <w:w w:val="103"/>
                            <w:sz w:val="17"/>
                            <w:u w:val="single" w:color="C8C8C8"/>
                          </w:rPr>
                          <w:t>E</w:t>
                        </w:r>
                      </w:p>
                    </w:txbxContent>
                  </v:textbox>
                </v:rect>
                <v:rect id="Rectangle 93449" o:spid="_x0000_s1165" style="position:absolute;left:33253;top:20451;width:2479;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qC8cA&#10;AADeAAAADwAAAGRycy9kb3ducmV2LnhtbESPQWvCQBSE70L/w/IKvemmKpJEV5Fq0aNVQb09ss8k&#10;mH0bsluT9td3BaHHYWa+YWaLzlTiTo0rLSt4H0QgiDOrS84VHA+f/RiE88gaK8uk4IccLOYvvRmm&#10;2rb8Rfe9z0WAsEtRQeF9nUrpsoIMuoGtiYN3tY1BH2STS91gG+CmksMomkiDJYeFAmv6KCi77b+N&#10;gk1cL89b+9vm1fqyOe1OyeqQeKXeXrvlFISnzv+Hn+2tVpCMxuME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DagvHAAAA3gAAAA8AAAAAAAAAAAAAAAAAmAIAAGRy&#10;cy9kb3ducmV2LnhtbFBLBQYAAAAABAAEAPUAAACMAwAAAAA=&#10;" filled="f" stroked="f">
                  <v:textbox inset="0,0,0,0">
                    <w:txbxContent>
                      <w:p w14:paraId="2F831A33" w14:textId="77777777" w:rsidR="006E2FA2" w:rsidRDefault="006E2FA2">
                        <w:pPr>
                          <w:spacing w:after="160" w:line="259" w:lineRule="auto"/>
                          <w:ind w:left="0" w:firstLine="0"/>
                          <w:jc w:val="left"/>
                        </w:pPr>
                        <w:proofErr w:type="gramStart"/>
                        <w:r>
                          <w:rPr>
                            <w:w w:val="101"/>
                            <w:sz w:val="17"/>
                          </w:rPr>
                          <w:t>arth</w:t>
                        </w:r>
                        <w:proofErr w:type="gramEnd"/>
                      </w:p>
                    </w:txbxContent>
                  </v:textbox>
                </v:rect>
                <v:shape id="Shape 3516" o:spid="_x0000_s1166" style="position:absolute;left:10643;top:1360;width:16217;height:7882;visibility:visible;mso-wrap-style:square;v-text-anchor:top" coordsize="1621732,78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CaMQA&#10;AADdAAAADwAAAGRycy9kb3ducmV2LnhtbESPQWvCQBSE70L/w/IKvenGtgYTs0opFPVoWj0/ss9s&#10;2uzbkN3G9N93BcHjMDPfMMVmtK0YqPeNYwXzWQKCuHK64VrB1+fHdAnCB2SNrWNS8EceNuuHSYG5&#10;dhc+0FCGWkQI+xwVmBC6XEpfGbLoZ64jjt7Z9RZDlH0tdY+XCLetfE6SVFpsOC4Y7OjdUPVT/loF&#10;++0289/OZMeW9aIcTqcdvVqlnh7HtxWIQGO4h2/tnVbwspincH0Tn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TAmjEAAAA3QAAAA8AAAAAAAAAAAAAAAAAmAIAAGRycy9k&#10;b3ducmV2LnhtbFBLBQYAAAAABAAEAPUAAACJAwAAAAA=&#10;" path="m,788165c,788165,576449,,1621732,394277e" filled="f" strokeweight=".20581mm">
                  <v:stroke miterlimit="1" joinstyle="miter"/>
                  <v:path arrowok="t" textboxrect="0,0,1621732,788165"/>
                </v:shape>
                <v:shape id="Shape 3517" o:spid="_x0000_s1167" style="position:absolute;left:25785;top:4660;width:1075;height:643;visibility:visible;mso-wrap-style:square;v-text-anchor:top" coordsize="107531,64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YncYA&#10;AADdAAAADwAAAGRycy9kb3ducmV2LnhtbESPQWvCQBSE74L/YXlCL1I3aavW6CoiCL0UiVV6fWSf&#10;m2j2bciumv77bqHgcZiZb5jFqrO1uFHrK8cK0lECgrhwumKj4PC1fX4H4QOyxtoxKfghD6tlv7fA&#10;TLs753TbByMihH2GCsoQmkxKX5Rk0Y9cQxy9k2sthihbI3WL9wi3tXxJkom0WHFcKLGhTUnFZX+1&#10;CqT5Nrthvn075J+T09Ga2TktZko9Dbr1HESgLjzC/+0PreB1nE7h701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YncYAAADdAAAADwAAAAAAAAAAAAAAAACYAgAAZHJz&#10;L2Rvd25yZXYueG1sUEsFBgAAAAAEAAQA9QAAAIsDAAAAAA==&#10;" path="m20911,r86620,64329l,55464,38169,38165,20911,xe" fillcolor="black" strokeweight=".19258mm">
                  <v:stroke miterlimit="1" joinstyle="miter"/>
                  <v:path arrowok="t" textboxrect="0,0,107531,64329"/>
                </v:shape>
                <v:shape id="Shape 3518" o:spid="_x0000_s1168" style="position:absolute;left:6349;top:11176;width:17546;height:14807;visibility:visible;mso-wrap-style:square;v-text-anchor:top" coordsize="1754686,148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t/MQA&#10;AADdAAAADwAAAGRycy9kb3ducmV2LnhtbERPXWvCMBR9H/gfwhX2NtMq01GNUoVRYbCxOhh7uzTX&#10;NtjclCZq+++Xh8EeD+d7sxtsK27Ue+NYQTpLQBBXThuuFXydXp9eQPiArLF1TApG8rDbTh42mGl3&#10;50+6laEWMYR9hgqaELpMSl81ZNHPXEccubPrLYYI+1rqHu8x3LZyniRLadFwbGiwo0ND1aW8WgXF&#10;99K8scuLYvxZfKzqfdm+m1Gpx+mQr0EEGsK/+M991AoWz2mcG9/EJ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4rfzEAAAA3QAAAA8AAAAAAAAAAAAAAAAAmAIAAGRycy9k&#10;b3ducmV2LnhtbFBLBQYAAAAABAAEAPUAAACJAwAAAAA=&#10;" path="m1754686,740369v,408897,-392795,740378,-877338,740378c392795,1480747,,1149266,,740369,,331472,392795,,877348,v484543,,877338,331472,877338,740369xe" filled="f" strokecolor="#a0a0a0" strokeweight=".56722mm">
                  <v:stroke miterlimit="1" joinstyle="miter"/>
                  <v:path arrowok="t" textboxrect="0,0,1754686,1480747"/>
                </v:shape>
                <v:shape id="Shape 3520" o:spid="_x0000_s1169" style="position:absolute;left:6220;top:10753;width:17771;height:15698;visibility:visible;mso-wrap-style:square;v-text-anchor:top" coordsize="1777119,1569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bePsIA&#10;AADdAAAADwAAAGRycy9kb3ducmV2LnhtbERPy2oCMRTdF/yHcAvd1UynVGQ0Sn1BVwM+Fi6vk+tk&#10;6ORmSKJO+/VmIbg8nPd03ttWXMmHxrGCj2EGgrhyuuFawWG/eR+DCBFZY+uYFPxRgPls8DLFQrsb&#10;b+m6i7VIIRwKVGBi7AopQ2XIYhi6jjhxZ+ctxgR9LbXHWwq3rcyzbCQtNpwaDHa0NFT97i5Wwea4&#10;Wpc6PxlP2jflyJX/i46UenvtvycgIvXxKX64f7SCz6887U9v0hO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t4+wgAAAN0AAAAPAAAAAAAAAAAAAAAAAJgCAABkcnMvZG93&#10;bnJldi54bWxQSwUGAAAAAAQABAD1AAAAhwMAAAAA&#10;" path="m828428,1755v96387,5264,192858,29415,282995,62438c1274228,123885,1439607,205214,1556751,333000v112199,122395,220368,281152,219395,447180c1775350,912190,1675276,1027027,1597420,1133687v-45948,62907,-113569,106836,-166528,164000c1375061,1357954,1340728,1441135,1271884,1486026v-67259,43856,-151598,56730,-231120,67946c941996,1567901,839717,1569754,741532,1552277,622610,1531114,507781,1485128,400723,1429233,332491,1393556,259008,1356870,212263,1295695,119580,1174495,95045,1013098,54775,865955,30574,777569,,687164,4705,595666,9373,505289,39724,415597,81365,335278,109883,280327,146347,225627,196815,189765v53329,-37872,147105,-42577,207956,-68955c519757,70954,609152,13975,732307,3157,764180,344,796299,,828428,1755xe" fillcolor="#dedede" stroked="f" strokeweight="0">
                  <v:fill opacity="25700f"/>
                  <v:stroke miterlimit="1" joinstyle="miter"/>
                  <v:path arrowok="t" textboxrect="0,0,1777119,1569754"/>
                </v:shape>
                <v:shape id="Shape 3521" o:spid="_x0000_s1170" style="position:absolute;left:6220;top:10672;width:17771;height:15778;visibility:visible;mso-wrap-style:square;v-text-anchor:top" coordsize="1777119,157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HscA&#10;AADdAAAADwAAAGRycy9kb3ducmV2LnhtbESPQWvCQBSE70L/w/IKvYhuVCw2ukqbtuKtbSzo8ZF9&#10;JsHs25Ddxthf7wqCx2FmvmEWq85UoqXGlZYVjIYRCOLM6pJzBb/bz8EMhPPIGivLpOBMDlbLh94C&#10;Y21P/ENt6nMRIOxiVFB4X8dSuqwgg25oa+LgHWxj0AfZ5FI3eApwU8lxFD1LgyWHhQJrSgrKjumf&#10;UfC9faHuPTm+9Ut93v9/8PprvTNKPT12r3MQnjp/D9/aG61gMh2P4PomP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hhx7HAAAA3QAAAA8AAAAAAAAAAAAAAAAAmAIAAGRy&#10;cy9kb3ducmV2LnhtbFBLBQYAAAAABAAEAPUAAACMAwAAAAA=&#10;" path="m1040764,1562067v79522,-11213,163861,-24089,231120,-67943c1340728,1449229,1375061,1366054,1430892,1305774v52959,-57163,120580,-101085,166528,-163996c1675276,1035121,1775350,920286,1776146,788270v973,-166025,-107196,-324783,-219395,-447175c1439607,213314,1274228,131977,1111423,72283,991241,28255,859797,,732307,11250,609152,22067,519757,79048,404771,128906v-60851,26370,-154627,31076,-207956,68954c146347,233716,109883,288417,81365,343376,39724,423694,9373,513384,4705,603759,,695250,30574,785663,54775,874053v40270,147135,64805,308531,157488,429736c259008,1364967,332491,1401652,400723,1437326v107058,55894,221887,101875,340809,123045c839717,1577839,941996,1576000,1040764,1562067xe" filled="f" strokecolor="#323232" strokeweight=".55939mm">
                  <v:stroke miterlimit="1" joinstyle="miter"/>
                  <v:path arrowok="t" textboxrect="0,0,1777119,1577839"/>
                </v:shape>
                <v:shape id="Shape 3523" o:spid="_x0000_s1171" style="position:absolute;left:6127;top:10566;width:18222;height:15896;visibility:visible;mso-wrap-style:square;v-text-anchor:top" coordsize="1822270,158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LU8YA&#10;AADdAAAADwAAAGRycy9kb3ducmV2LnhtbESPT2vCQBTE74LfYXkFb7rRYJXUVSRQqPQgUSkeH9mX&#10;PzT7NmZXTb+9KxQ8DjPzG2a16U0jbtS52rKC6SQCQZxbXXOp4HT8HC9BOI+ssbFMCv7IwWY9HKww&#10;0fbOGd0OvhQBwi5BBZX3bSKlyysy6Ca2JQ5eYTuDPsiulLrDe4CbRs6i6F0arDksVNhSWlH+e7ga&#10;Bfv4/P2zzLbTY5pdDS4uxTndFUqN3vrtBwhPvX+F/9tfWkE8n8XwfBOe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YLU8YAAADdAAAADwAAAAAAAAAAAAAAAACYAgAAZHJz&#10;L2Rvd25yZXYueG1sUEsFBgAAAAAEAAQA9QAAAIsDAAAAAA==&#10;" path="m985007,1539422v55859,-24743,90739,-101625,151812,-102636c1177812,1436094,1200059,1498944,1240940,1502235v47356,3794,97500,-22181,131333,-55575c1408886,1410553,1415573,1353284,1434282,1305349v13059,-33470,9586,-76487,34945,-101884c1498966,1173728,1550638,1180676,1588547,1162478v68417,-32854,157202,-54526,192443,-121708c1822270,962003,1798097,858569,1769987,774200,1740506,685635,1670857,615336,1611489,543266v-30787,-37331,-73558,-64218,-101769,-103503c1468254,382053,1458955,304122,1413368,249642v-40956,-48992,-96703,-85061,-152820,-115521c1204764,103875,1143293,84050,1081535,69433,944311,36868,802373,23626,661426,19217,557628,15956,447533,,350432,36761,306577,53401,276040,93962,239975,123920v-32241,26735,-66028,52025,-94573,82591c119459,234302,93156,263172,76410,297288,60165,330461,58137,368925,47643,404340,33574,451842,3140,496197,1769,545728,,610669,35741,671199,51663,734185v18773,74206,53542,146740,53829,223295c105817,1041021,19607,1123254,48662,1201588v16634,44857,81143,51880,115875,84832c196916,1317108,222609,1354257,249236,1390044v25721,34549,36214,83678,72391,107015c364463,1524667,423183,1509252,472318,1522820v46049,12694,86607,43557,133713,51630c694343,1589569,785915,1578532,874699,1566483v37520,-5100,75725,-11684,110308,-27061xe" filled="f" strokecolor="#b4b4b4" strokeweight=".55939mm">
                  <v:stroke miterlimit="1" joinstyle="miter"/>
                  <v:path arrowok="t" textboxrect="0,0,1822270,1589569"/>
                </v:shape>
                <v:shape id="Shape 3525" o:spid="_x0000_s1172" style="position:absolute;left:25857;top:11149;width:20758;height:8363;visibility:visible;mso-wrap-style:square;v-text-anchor:top" coordsize="2075739,83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KzsUA&#10;AADdAAAADwAAAGRycy9kb3ducmV2LnhtbESPQWvCQBSE7wX/w/IEb3VjxCLRVUQoeJHSWKrHZ/a5&#10;iWbfhuzWxH/fLQg9DjPzDbNc97YWd2p95VjBZJyAIC6crtgo+Dq8v85B+ICssXZMCh7kYb0avCwx&#10;067jT7rnwYgIYZ+hgjKEJpPSFyVZ9GPXEEfv4lqLIcrWSN1iF+G2lmmSvEmLFceFEhvallTc8h+r&#10;4HY29pF/TM/HQGm+/7525rTbKDUa9psFiEB9+A8/2zutYDpLZ/D3Jj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rOxQAAAN0AAAAPAAAAAAAAAAAAAAAAAJgCAABkcnMv&#10;ZG93bnJldi54bWxQSwUGAAAAAAQABAD1AAAAigMAAAAA&#10;" path="m2075739,r-6909,829724l102788,835947c,836271,256183,627158,365371,553758,661139,354840,1157621,342541,1506321,223582,1744702,142216,1825595,49746,2075739,xe" fillcolor="#dedede" stroked="f" strokeweight="0">
                  <v:fill opacity="25700f"/>
                  <v:stroke miterlimit="1" joinstyle="miter"/>
                  <v:path arrowok="t" textboxrect="0,0,2075739,836271"/>
                </v:shape>
                <v:shape id="Shape 3526" o:spid="_x0000_s1173" style="position:absolute;left:25604;top:8523;width:21005;height:9216;visibility:visible;mso-wrap-style:square;v-text-anchor:top" coordsize="2100552,9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CZjMUA&#10;AADdAAAADwAAAGRycy9kb3ducmV2LnhtbESPQYvCMBSE74L/ITzBi2hqRZFqFJFdkAVltV68PZpn&#10;W2xeShO1+++NIOxxmJlvmOW6NZV4UONKywrGowgEcWZ1ybmCc/o9nINwHlljZZkU/JGD9arbWWKi&#10;7ZOP9Dj5XAQIuwQVFN7XiZQuK8igG9maOHhX2xj0QTa51A0+A9xUMo6imTRYclgosKZtQdntdDcK&#10;vtJDto+nv+f7hQfH1O+vPweWSvV77WYBwlPr/8Of9k4rmEzjGbzfhCc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8JmMxQAAAN0AAAAPAAAAAAAAAAAAAAAAAJgCAABkcnMv&#10;ZG93bnJldi54bWxQSwUGAAAAAAQABAD1AAAAigMAAAAA&#10;" path="m2100552,25795c1739237,8790,1378497,,1046692,113207,847237,181261,708421,347358,544310,470040,397861,579558,244133,683099,114217,808389,75790,845472,37186,882986,,921590e" filled="f" strokecolor="#b4b4b4" strokeweight=".53083mm">
                  <v:stroke joinstyle="bevel"/>
                  <v:path arrowok="t" textboxrect="0,0,2100552,921590"/>
                </v:shape>
                <v:shape id="Shape 133885" o:spid="_x0000_s1174" style="position:absolute;left:25096;top:17272;width:600;height:640;visibility:visible;mso-wrap-style:square;v-text-anchor:top" coordsize="59989,64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CucQA&#10;AADfAAAADwAAAGRycy9kb3ducmV2LnhtbERPXWvCMBR9H+w/hCvsbababpRqlCEO9jARXX2/NNe2&#10;2tyUJKvdv18Gwh4P53u5Hk0nBnK+taxgNk1AEFdWt1wrKL/en3MQPiBr7CyTgh/ysF49Piyx0PbG&#10;BxqOoRYxhH2BCpoQ+kJKXzVk0E9tTxy5s3UGQ4SultrhLYabTs6T5FUabDk2NNjTpqHqevw2CoZL&#10;tjOf56xMd+6U7S+hLE/zrVJPk/FtASLQGP7Fd/eHjvPTNM9f4O9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gQrnEAAAA3wAAAA8AAAAAAAAAAAAAAAAAmAIAAGRycy9k&#10;b3ducmV2LnhtbFBLBQYAAAAABAAEAPUAAACJAwAAAAA=&#10;" path="m,l59989,r,64037l,64037,,e" stroked="f" strokeweight="0">
                  <v:stroke joinstyle="bevel"/>
                  <v:path arrowok="t" textboxrect="0,0,59989,64037"/>
                </v:shape>
                <v:shape id="Shape 3528" o:spid="_x0000_s1175" style="position:absolute;left:26413;top:11195;width:20355;height:8325;visibility:visible;mso-wrap-style:square;v-text-anchor:top" coordsize="2035468,83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XbWsEA&#10;AADdAAAADwAAAGRycy9kb3ducmV2LnhtbERPy4rCMBTdC/MP4QruNK2ijB1TGYSBWY34oOtLc/uw&#10;zU1pYu38vVkILg/nvduPphUD9a62rCBeRCCIc6trLhVcLz/zTxDOI2tsLZOCf3KwTz8mO0y0ffCJ&#10;hrMvRQhhl6CCyvsukdLlFRl0C9sRB66wvUEfYF9K3eMjhJtWLqNoIw3WHBoq7OhQUd6c70bBthi2&#10;cXHMrrfi2Og/P2Y2NplSs+n4/QXC0+jf4pf7VytYrZdhbngTnoB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V21rBAAAA3QAAAA8AAAAAAAAAAAAAAAAAmAIAAGRycy9kb3du&#10;cmV2LnhtbFBLBQYAAAAABAAEAPUAAACGAwAAAAA=&#10;" path="m2035468,c1770533,52712,1723937,102172,1473570,191933,1141848,310891,598186,364650,309800,549163,226804,602237,67621,762837,,832520e" filled="f" strokecolor="#323232" strokeweight=".53083mm">
                  <v:stroke miterlimit="1" joinstyle="miter"/>
                  <v:path arrowok="t" textboxrect="0,0,2035468,832520"/>
                </v:shape>
                <v:shape id="Shape 3529" o:spid="_x0000_s1176" style="position:absolute;left:32784;top:12687;width:13820;height:6803;visibility:visible;mso-wrap-style:square;v-text-anchor:top" coordsize="1382008,68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PcMUA&#10;AADdAAAADwAAAGRycy9kb3ducmV2LnhtbESPQWvCQBSE74X+h+UJvdWNKWqMriIWwUMvjYrXZ/aZ&#10;RLNvQ3bV+O/dQsHjMDPfMLNFZ2pxo9ZVlhUM+hEI4tzqigsFu+36MwHhPLLG2jIpeJCDxfz9bYap&#10;tnf+pVvmCxEg7FJUUHrfpFK6vCSDrm8b4uCdbGvQB9kWUrd4D3BTyziKRtJgxWGhxIZWJeWX7GoU&#10;ZMl55Q/L0ZU2w2PyOOzj75+xUeqj1y2nIDx1/hX+b2+0gq9h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U9wxQAAAN0AAAAPAAAAAAAAAAAAAAAAAJgCAABkcnMv&#10;ZG93bnJldi54bWxQSwUGAAAAAAQABAD1AAAAigMAAAAA&#10;" path="m,680271c,680271,439938,301367,1382008,e" filled="f" strokecolor="#a0a0a0" strokeweight=".58589mm">
                  <v:stroke miterlimit="1" joinstyle="miter"/>
                  <v:path arrowok="t" textboxrect="0,0,1382008,680271"/>
                </v:shape>
                <v:shape id="Shape 3530" o:spid="_x0000_s1177" style="position:absolute;left:25689;top:5755;width:20915;height:13729;visibility:visible;mso-wrap-style:square;v-text-anchor:top" coordsize="2091438,1372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4XVcIA&#10;AADdAAAADwAAAGRycy9kb3ducmV2LnhtbERPzYrCMBC+C/sOYRa8abqKIl2jyIIgKrq6+wBDM7bV&#10;ZlKTaOvbm4Pg8eP7n85bU4k7OV9aVvDVT0AQZ1aXnCv4/1v2JiB8QNZYWSYFD/Iwn310pphq2/CB&#10;7seQixjCPkUFRQh1KqXPCjLo+7YmjtzJOoMhQpdL7bCJ4aaSgyQZS4Mlx4YCa/opKLscb0bB7rr2&#10;G7Mom4tx+3G+Pbe/68lBqe5nu/gGEagNb/HLvdIKhqNh3B/fxCc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3hdVwgAAAN0AAAAPAAAAAAAAAAAAAAAAAJgCAABkcnMvZG93&#10;bnJldi54bWxQSwUGAAAAAAQABAD1AAAAhwMAAAAA&#10;" path="m,l2091438,r,1372891l,1372891,,xe" filled="f" strokeweight=".16675mm">
                  <v:stroke miterlimit="1" joinstyle="miter"/>
                  <v:path arrowok="t" textboxrect="0,0,2091438,1372891"/>
                </v:shape>
                <v:shape id="Shape 133886" o:spid="_x0000_s1178" style="position:absolute;left:26245;top:19492;width:769;height:264;visibility:visible;mso-wrap-style:square;v-text-anchor:top" coordsize="76920,2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WusUA&#10;AADfAAAADwAAAGRycy9kb3ducmV2LnhtbERPy2rCQBTdF/yH4Ra6qxOVSoiO4qOCduWjUJeXzDUJ&#10;zdxJMqNJ/fpOoeDycN7TeWdKcaPGFZYVDPoRCOLU6oIzBZ+nzWsMwnlkjaVlUvBDDuaz3tMUE21b&#10;PtDt6DMRQtglqCD3vkqkdGlOBl3fVsSBu9jGoA+wyaRusA3hppTDKBpLgwWHhhwrWuWUfh+vRgHt&#10;lufl++Bt336c43pxr7+265qVennuFhMQnjr/EP+7tzrMH43ieAx/fwI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gBa6xQAAAN8AAAAPAAAAAAAAAAAAAAAAAJgCAABkcnMv&#10;ZG93bnJldi54bWxQSwUGAAAAAAQABAD1AAAAigMAAAAA&#10;" path="m,l76920,r,26415l,26415,,e" stroked="f" strokeweight="0">
                  <v:stroke miterlimit="1" joinstyle="miter"/>
                  <v:path arrowok="t" textboxrect="0,0,76920,26415"/>
                </v:shape>
                <v:shape id="Shape 133887" o:spid="_x0000_s1179" style="position:absolute;left:32459;top:19492;width:769;height:264;visibility:visible;mso-wrap-style:square;v-text-anchor:top" coordsize="76883,2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n3cQA&#10;AADfAAAADwAAAGRycy9kb3ducmV2LnhtbERPXWvCMBR9H+w/hCv4MmY6BS2dUYYgysAH64Q9Xppr&#10;W2xuSpLZ9t8vguDj4Xwv171pxI2cry0r+JgkIIgLq2suFfyctu8pCB+QNTaWScFAHtar15clZtp2&#10;fKRbHkoRQ9hnqKAKoc2k9EVFBv3EtsSRu1hnMEToSqkddjHcNHKaJHNpsObYUGFLm4qKa/5nFLRv&#10;9emwcbvt+Xd67r4HPzTXXa7UeNR/fYII1Ien+OHe6zh/NkvTBdz/RAB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J93EAAAA3wAAAA8AAAAAAAAAAAAAAAAAmAIAAGRycy9k&#10;b3ducmV2LnhtbFBLBQYAAAAABAAEAPUAAACJAwAAAAA=&#10;" path="m,l76883,r,26415l,26415,,e" stroked="f" strokeweight="0">
                  <v:stroke miterlimit="1" joinstyle="miter"/>
                  <v:path arrowok="t" textboxrect="0,0,76883,26415"/>
                </v:shape>
                <v:shape id="Shape 3533" o:spid="_x0000_s1180" style="position:absolute;left:25689;top:5755;width:20915;height:13729;visibility:visible;mso-wrap-style:square;v-text-anchor:top" coordsize="2091438,1372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JIsYA&#10;AADdAAAADwAAAGRycy9kb3ducmV2LnhtbESP0WrCQBRE3wv9h+UWfKsbDRWJboIIgthSq+0HXLLX&#10;JJq9G3e3Jv37bkHo4zAzZ5hlMZhW3Mj5xrKCyTgBQVxa3XCl4Otz8zwH4QOyxtYyKfghD0X++LDE&#10;TNueD3Q7hkpECPsMFdQhdJmUvqzJoB/bjjh6J+sMhihdJbXDPsJNK6dJMpMGG44LNXa0rqm8HL+N&#10;gvfrzr+aVdNfjNvPqrfz8LGbH5QaPQ2rBYhAQ/gP39tbrSB9SVP4exOf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yJIsYAAADdAAAADwAAAAAAAAAAAAAAAACYAgAAZHJz&#10;L2Rvd25yZXYueG1sUEsFBgAAAAAEAAQA9QAAAIsDAAAAAA==&#10;" path="m,l2091438,r,1372891l,1372891,,xe" filled="f" strokeweight=".16675mm">
                  <v:stroke miterlimit="1" joinstyle="miter"/>
                  <v:path arrowok="t" textboxrect="0,0,2091438,1372891"/>
                </v:shape>
                <v:shape id="Shape 3534" o:spid="_x0000_s1181" style="position:absolute;left:37030;top:9458;width:3511;height:5501;visibility:visible;mso-wrap-style:square;v-text-anchor:top" coordsize="351043,55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1F8cA&#10;AADdAAAADwAAAGRycy9kb3ducmV2LnhtbESPQWvCQBSE7wX/w/IEL6VuNCoSXUVKhbYntS1eH9ln&#10;Esy+DbtrTPrru4VCj8PMfMOst52pRUvOV5YVTMYJCOLc6ooLBZ8f+6clCB+QNdaWSUFPHrabwcMa&#10;M23vfKT2FAoRIewzVFCG0GRS+rwkg35sG+LoXawzGKJ0hdQO7xFuajlNkoU0WHFcKLGh55Ly6+lm&#10;FHRft11DqXs8zN7fFt8v0/7c+l6p0bDbrUAE6sJ/+K/9qhWk83QGv2/i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a9RfHAAAA3QAAAA8AAAAAAAAAAAAAAAAAmAIAAGRy&#10;cy9kb3ducmV2LnhtbFBLBQYAAAAABAAEAPUAAACMAwAAAAA=&#10;" path="m351043,550173l,e" filled="f" strokeweight=".19531mm">
                  <v:stroke miterlimit="1" joinstyle="miter"/>
                  <v:path arrowok="t" textboxrect="0,0,351043,550173"/>
                </v:shape>
                <v:shape id="Shape 3535" o:spid="_x0000_s1182" style="position:absolute;left:40172;top:14524;width:408;height:496;visibility:visible;mso-wrap-style:square;v-text-anchor:top" coordsize="40776,49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uXscA&#10;AADdAAAADwAAAGRycy9kb3ducmV2LnhtbESP3WrCQBSE74W+w3IK3plNFVtJXaUUhGiFopbi5Wn2&#10;mASzZ0N28+Pbd4VCL4eZ+YZZrgdTiY4aV1pW8BTFIIgzq0vOFXydNpMFCOeRNVaWScGNHKxXD6Ml&#10;Jtr2fKDu6HMRIOwSVFB4XydSuqwggy6yNXHwLrYx6INscqkb7APcVHIax8/SYMlhocCa3gvKrsfW&#10;KDifF6k7bIfrfnf6vODLj/loq2+lxo/D2ysIT4P/D/+1U61gNp/N4f4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Wrl7HAAAA3QAAAA8AAAAAAAAAAAAAAAAAmAIAAGRy&#10;cy9kb3ducmV2LnhtbFBLBQYAAAAABAAEAPUAAACMAwAAAAA=&#10;" path="m27096,l40776,49667,,14004r21348,5174l27096,xe" fillcolor="black" strokeweight=".04864mm">
                  <v:stroke miterlimit="1" joinstyle="miter"/>
                  <v:path arrowok="t" textboxrect="0,0,40776,49667"/>
                </v:shape>
                <v:shape id="Shape 3537" o:spid="_x0000_s1183" style="position:absolute;left:36356;top:9702;width:2529;height:3982;visibility:visible;mso-wrap-style:square;v-text-anchor:top" coordsize="252895,398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s8UA&#10;AADdAAAADwAAAGRycy9kb3ducmV2LnhtbESPS2vCQBSF90L/w3ALbkQnVXwQHaUUbLMrpnXh7pK5&#10;JqEzd0Jm1OTfO0LB5eE8Ps5m11kjrtT62rGCt0kCgrhwuuZSwe/PfrwC4QOyRuOYFPTkYbd9GWww&#10;1e7GB7rmoRRxhH2KCqoQmlRKX1Rk0U9cQxy9s2sthijbUuoWb3HcGjlNkoW0WHMkVNjQR0XFX36x&#10;kTtd+exoRr3pu+X5+/OSnfyXU2r42r2vQQTqwjP83860gtl8toTHm/gE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T3+zxQAAAN0AAAAPAAAAAAAAAAAAAAAAAJgCAABkcnMv&#10;ZG93bnJldi54bWxQSwUGAAAAAAQABAD1AAAAigMAAAAA&#10;" path="m252895,398229l,e" filled="f" strokeweight=".19575mm">
                  <v:stroke miterlimit="1" joinstyle="miter"/>
                  <v:path arrowok="t" textboxrect="0,0,252895,398229"/>
                </v:shape>
                <v:shape id="Shape 3538" o:spid="_x0000_s1184" style="position:absolute;left:38517;top:13247;width:406;height:498;visibility:visible;mso-wrap-style:square;v-text-anchor:top" coordsize="40660,49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ivXMEA&#10;AADdAAAADwAAAGRycy9kb3ducmV2LnhtbERPy4rCMBTdC/5DuIKbQVOVEa1GEUERRcHX/tJc22Jz&#10;U5poO38/WQguD+c9XzamEG+qXG5ZwaAfgSBOrM45VXC7bnoTEM4jaywsk4I/crBctFtzjLWt+Uzv&#10;i09FCGEXo4LM+zKW0iUZGXR9WxIH7mErgz7AKpW6wjqEm0IOo2gsDeYcGjIsaZ1R8ry8jILH9HR4&#10;HQ9l7aY/CZ/NfrW9T1Klup1mNQPhqfFf8ce90wpGv6MwN7wJT0A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Ir1zBAAAA3QAAAA8AAAAAAAAAAAAAAAAAmAIAAGRycy9kb3du&#10;cmV2LnhtbFBLBQYAAAAABAAEAPUAAACGAwAAAAA=&#10;" path="m27026,l40660,49785,,14043r21267,5206l27026,xe" fillcolor="black" strokeweight=".04875mm">
                  <v:stroke miterlimit="1" joinstyle="miter"/>
                  <v:path arrowok="t" textboxrect="0,0,40660,49785"/>
                </v:shape>
                <v:shape id="Shape 3540" o:spid="_x0000_s1185" style="position:absolute;left:39007;top:13891;width:809;height:1318;visibility:visible;mso-wrap-style:square;v-text-anchor:top" coordsize="80939,131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a38IA&#10;AADdAAAADwAAAGRycy9kb3ducmV2LnhtbERPW2vCMBR+F/YfwhnszSa6m1SjqGwgDB/suvdDc9aW&#10;NSehibX79+ZB8PHju682o+3EQH1oHWuYZQoEceVMy7WG8vtzugARIrLBzjFp+KcAm/XDZIW5cRc+&#10;0VDEWqQQDjlqaGL0uZShashiyJwnTtyv6y3GBPtamh4vKdx2cq7Um7TYcmpo0NO+oeqvOFsNXxhm&#10;Xv1sd/vjhx/aolTl/L3U+ulx3C5BRBrjXXxzH4yG59eXtD+9SU9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cRrfwgAAAN0AAAAPAAAAAAAAAAAAAAAAAJgCAABkcnMvZG93&#10;bnJldi54bWxQSwUGAAAAAAQABAD1AAAAhwMAAAAA&#10;" path="m80939,131873l,e" filled="f" strokeweight=".19911mm">
                  <v:stroke miterlimit="1" joinstyle="miter"/>
                  <v:path arrowok="t" textboxrect="0,0,80939,131873"/>
                </v:shape>
                <v:shape id="Shape 3541" o:spid="_x0000_s1186" style="position:absolute;left:39454;top:14765;width:400;height:507;visibility:visible;mso-wrap-style:square;v-text-anchor:top" coordsize="40010,50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ZHCMcA&#10;AADdAAAADwAAAGRycy9kb3ducmV2LnhtbESPQUvDQBSE70L/w/IEb3ZTbYrEbksVRS9CWz14fGRf&#10;s9Hs2yT7TFN/vSsIHoeZ+YZZrkffqIH6WAc2MJtmoIjLYGuuDLy9Pl7egIqCbLEJTAZOFGG9mpwt&#10;sbDhyDsa9lKpBOFYoAEn0hZax9KRxzgNLXHyDqH3KEn2lbY9HhPcN/oqyxbaY81pwWFL947Kz/2X&#10;NyDuzn68D9l2nh+6/Omhk+/u9GLMxfm4uQUlNMp/+K/9bA1c5/MZ/L5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RwjHAAAA3QAAAA8AAAAAAAAAAAAAAAAAmAIAAGRy&#10;cy9kb3ducmV2LnhtbFBLBQYAAAAABAAEAPUAAACMAwAAAAA=&#10;" path="m26587,l40010,50648,,14283r20906,5281l26587,xe" fillcolor="black" strokeweight=".04958mm">
                  <v:stroke miterlimit="1" joinstyle="miter"/>
                  <v:path arrowok="t" textboxrect="0,0,40010,50648"/>
                </v:shape>
                <v:shape id="Shape 3542" o:spid="_x0000_s1187" style="position:absolute;left:38968;top:13829;width:401;height:506;visibility:visible;mso-wrap-style:square;v-text-anchor:top" coordsize="40010,50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f8cA&#10;AADdAAAADwAAAGRycy9kb3ducmV2LnhtbESPQUvDQBSE70L/w/IK3uzG2ojEbksril6EWj14fGRf&#10;s9Hs2yT7TFN/vSsIHoeZ+YZZrkffqIH6WAc2cDnLQBGXwdZcGXh7fbi4ARUF2WITmAycKMJ6NTlb&#10;YmHDkV9o2EulEoRjgQacSFtoHUtHHuMstMTJO4TeoyTZV9r2eExw3+h5ll1rjzWnBYct3TkqP/df&#10;3oC4rf14H7LdIj90+eN9J9/d6dmY8+m4uQUlNMp/+K/9ZA1c5Ys5/L5JT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E2X/HAAAA3QAAAA8AAAAAAAAAAAAAAAAAmAIAAGRy&#10;cy9kb3ducmV2LnhtbFBLBQYAAAAABAAEAPUAAACMAwAAAAA=&#10;" path="m,l40010,36365,19103,31084,13423,50648,,xe" fillcolor="black" strokeweight=".04958mm">
                  <v:stroke miterlimit="1" joinstyle="miter"/>
                  <v:path arrowok="t" textboxrect="0,0,40010,50648"/>
                </v:shape>
                <v:rect id="Rectangle 93587" o:spid="_x0000_s1188" style="position:absolute;left:36226;top:7318;width:1478;height:13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ju5cgA&#10;AADeAAAADwAAAGRycy9kb3ducmV2LnhtbESPT2vCQBTE7wW/w/KE3upGi5pEV5G2osf6B9TbI/tM&#10;gtm3Ibs1aT99tyD0OMzMb5j5sjOVuFPjSssKhoMIBHFmdcm5guNh/RKDcB5ZY2WZFHyTg+Wi9zTH&#10;VNuWd3Tf+1wECLsUFRTe16mULivIoBvYmjh4V9sY9EE2udQNtgFuKjmKook0WHJYKLCmt4Ky2/7L&#10;KNjE9eq8tT9tXn1cNqfPU/J+SLxSz/1uNQPhqfP/4Ud7qxUkr+N4C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O7lyAAAAN4AAAAPAAAAAAAAAAAAAAAAAJgCAABk&#10;cnMvZG93bnJldi54bWxQSwUGAAAAAAQABAD1AAAAjQMAAAAA&#10;" filled="f" stroked="f">
                  <v:textbox inset="0,0,0,0">
                    <w:txbxContent>
                      <w:p w14:paraId="7A849644" w14:textId="77777777" w:rsidR="006E2FA2" w:rsidRDefault="006E2FA2">
                        <w:pPr>
                          <w:spacing w:after="160" w:line="259" w:lineRule="auto"/>
                          <w:ind w:left="0" w:firstLine="0"/>
                          <w:jc w:val="left"/>
                        </w:pPr>
                        <w:r>
                          <w:rPr>
                            <w:w w:val="121"/>
                            <w:sz w:val="23"/>
                          </w:rPr>
                          <w:t>H</w:t>
                        </w:r>
                      </w:p>
                    </w:txbxContent>
                  </v:textbox>
                </v:rect>
                <v:rect id="Rectangle 3544" o:spid="_x0000_s1189" style="position:absolute;left:37708;top:10281;width:1478;height:1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wZsYA&#10;AADdAAAADwAAAGRycy9kb3ducmV2LnhtbESPQWvCQBSE74L/YXmCN91YtWjqKlIVPdpYUG+P7GsS&#10;zL4N2dWk/fXdgtDjMDPfMItVa0rxoNoVlhWMhhEI4tTqgjMFn6fdYAbCeWSNpWVS8E0OVstuZ4Gx&#10;tg1/0CPxmQgQdjEqyL2vYildmpNBN7QVcfC+bG3QB1lnUtfYBLgp5UsUvUqDBYeFHCt6zym9JXej&#10;YD+r1peD/Wmycnvdn4/n+eY090r1e+36DYSn1v+Hn+2DVjCe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UwZsYAAADdAAAADwAAAAAAAAAAAAAAAACYAgAAZHJz&#10;L2Rvd25yZXYueG1sUEsFBgAAAAAEAAQA9QAAAIsDAAAAAA==&#10;" filled="f" stroked="f">
                  <v:textbox inset="0,0,0,0">
                    <w:txbxContent>
                      <w:p w14:paraId="60D91FF1" w14:textId="77777777" w:rsidR="006E2FA2" w:rsidRDefault="006E2FA2">
                        <w:pPr>
                          <w:spacing w:after="160" w:line="259" w:lineRule="auto"/>
                          <w:ind w:left="0" w:firstLine="0"/>
                          <w:jc w:val="left"/>
                        </w:pPr>
                        <w:r>
                          <w:rPr>
                            <w:w w:val="117"/>
                            <w:sz w:val="23"/>
                          </w:rPr>
                          <w:t>N</w:t>
                        </w:r>
                      </w:p>
                    </w:txbxContent>
                  </v:textbox>
                </v:rect>
                <v:rect id="Rectangle 3545" o:spid="_x0000_s1190" style="position:absolute;left:38963;top:6947;width:1095;height:1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mV/ccA&#10;AADdAAAADwAAAGRycy9kb3ducmV2LnhtbESPT2vCQBTE7wW/w/KE3pqNtSmauopURY/+Kai3R/Y1&#10;CWbfhuzWpP30bkHwOMzMb5jJrDOVuFLjSssKBlEMgjizuuRcwddh9TIC4TyyxsoyKfglB7Np72mC&#10;qbYt7+i697kIEHYpKii8r1MpXVaQQRfZmjh437Yx6INscqkbbAPcVPI1jt+lwZLDQoE1fRaUXfY/&#10;RsF6VM9PG/vX5tXyvD5uj+PFYeyVeu538w8Qnjr/CN/bG61gmLw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plf3HAAAA3QAAAA8AAAAAAAAAAAAAAAAAmAIAAGRy&#10;cy9kb3ducmV2LnhtbFBLBQYAAAAABAAEAPUAAACMAwAAAAA=&#10;" filled="f" stroked="f">
                  <v:textbox inset="0,0,0,0">
                    <w:txbxContent>
                      <w:p w14:paraId="3C0510CC" w14:textId="77777777" w:rsidR="006E2FA2" w:rsidRDefault="006E2FA2">
                        <w:pPr>
                          <w:spacing w:after="160" w:line="259" w:lineRule="auto"/>
                          <w:ind w:left="0" w:firstLine="0"/>
                          <w:jc w:val="left"/>
                        </w:pPr>
                        <w:proofErr w:type="gramStart"/>
                        <w:r>
                          <w:rPr>
                            <w:w w:val="106"/>
                            <w:sz w:val="23"/>
                          </w:rPr>
                          <w:t>h</w:t>
                        </w:r>
                        <w:proofErr w:type="gramEnd"/>
                      </w:p>
                    </w:txbxContent>
                  </v:textbox>
                </v:rect>
                <v:rect id="Rectangle 3546" o:spid="_x0000_s1191" style="position:absolute;left:36142;top:17945;width:2957;height:9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sLi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7C4rHAAAA3QAAAA8AAAAAAAAAAAAAAAAAmAIAAGRy&#10;cy9kb3ducmV2LnhtbFBLBQYAAAAABAAEAPUAAACMAwAAAAA=&#10;" filled="f" stroked="f">
                  <v:textbox inset="0,0,0,0">
                    <w:txbxContent>
                      <w:p w14:paraId="375DD990" w14:textId="77777777" w:rsidR="006E2FA2" w:rsidRDefault="006E2FA2">
                        <w:pPr>
                          <w:spacing w:after="160" w:line="259" w:lineRule="auto"/>
                          <w:ind w:left="0" w:firstLine="0"/>
                          <w:jc w:val="left"/>
                        </w:pPr>
                        <w:r>
                          <w:rPr>
                            <w:w w:val="131"/>
                            <w:sz w:val="17"/>
                          </w:rPr>
                          <w:t>h</w:t>
                        </w:r>
                        <w:r>
                          <w:rPr>
                            <w:spacing w:val="19"/>
                            <w:w w:val="131"/>
                            <w:sz w:val="17"/>
                          </w:rPr>
                          <w:t xml:space="preserve"> </w:t>
                        </w:r>
                        <w:r>
                          <w:rPr>
                            <w:w w:val="131"/>
                            <w:sz w:val="17"/>
                          </w:rPr>
                          <w:t>=</w:t>
                        </w:r>
                        <w:r>
                          <w:rPr>
                            <w:spacing w:val="19"/>
                            <w:w w:val="131"/>
                            <w:sz w:val="17"/>
                          </w:rPr>
                          <w:t xml:space="preserve"> </w:t>
                        </w:r>
                      </w:p>
                    </w:txbxContent>
                  </v:textbox>
                </v:rect>
                <v:rect id="Rectangle 3547" o:spid="_x0000_s1192" style="position:absolute;left:38365;top:20616;width:10320;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14:paraId="3C87D86F" w14:textId="77777777" w:rsidR="006E2FA2" w:rsidRDefault="006E2FA2">
                        <w:pPr>
                          <w:spacing w:after="160" w:line="259" w:lineRule="auto"/>
                          <w:ind w:left="0" w:firstLine="0"/>
                          <w:jc w:val="left"/>
                        </w:pPr>
                        <w:proofErr w:type="gramStart"/>
                        <w:r>
                          <w:rPr>
                            <w:w w:val="101"/>
                            <w:sz w:val="17"/>
                          </w:rPr>
                          <w:t>ellipsodial</w:t>
                        </w:r>
                        <w:proofErr w:type="gramEnd"/>
                        <w:r>
                          <w:rPr>
                            <w:spacing w:val="19"/>
                            <w:w w:val="101"/>
                            <w:sz w:val="17"/>
                          </w:rPr>
                          <w:t xml:space="preserve"> </w:t>
                        </w:r>
                        <w:r>
                          <w:rPr>
                            <w:w w:val="101"/>
                            <w:sz w:val="17"/>
                          </w:rPr>
                          <w:t>height</w:t>
                        </w:r>
                      </w:p>
                    </w:txbxContent>
                  </v:textbox>
                </v:rect>
                <v:rect id="Rectangle 3548" o:spid="_x0000_s1193" style="position:absolute;left:36113;top:20067;width:3244;height:9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14:paraId="4E5A608B" w14:textId="77777777" w:rsidR="006E2FA2" w:rsidRDefault="006E2FA2">
                        <w:pPr>
                          <w:spacing w:after="160" w:line="259" w:lineRule="auto"/>
                          <w:ind w:left="0" w:firstLine="0"/>
                          <w:jc w:val="left"/>
                        </w:pPr>
                        <w:r>
                          <w:rPr>
                            <w:w w:val="135"/>
                            <w:sz w:val="17"/>
                          </w:rPr>
                          <w:t>N</w:t>
                        </w:r>
                        <w:r>
                          <w:rPr>
                            <w:spacing w:val="19"/>
                            <w:w w:val="135"/>
                            <w:sz w:val="17"/>
                          </w:rPr>
                          <w:t xml:space="preserve"> </w:t>
                        </w:r>
                        <w:r>
                          <w:rPr>
                            <w:w w:val="135"/>
                            <w:sz w:val="17"/>
                          </w:rPr>
                          <w:t>=</w:t>
                        </w:r>
                        <w:r>
                          <w:rPr>
                            <w:spacing w:val="19"/>
                            <w:w w:val="135"/>
                            <w:sz w:val="17"/>
                          </w:rPr>
                          <w:t xml:space="preserve"> </w:t>
                        </w:r>
                      </w:p>
                    </w:txbxContent>
                  </v:textbox>
                </v:rect>
                <v:rect id="Rectangle 3549" o:spid="_x0000_s1194" style="position:absolute;left:38552;top:22738;width:8668;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f+McA&#10;AADdAAAADwAAAGRycy9kb3ducmV2LnhtbESPT2vCQBTE7wW/w/IEb3WjtmKiq4i26LH+AfX2yD6T&#10;YPZtyG5N2k/vCoUeh5n5DTNbtKYUd6pdYVnBoB+BIE6tLjhTcDx8vk5AOI+ssbRMCn7IwWLeeZlh&#10;om3DO7rvfSYChF2CCnLvq0RKl+Zk0PVtRRy8q60N+iDrTOoamwA3pRxG0VgaLDgs5FjRKqf0tv82&#10;CjaTanne2t8mKz8um9PXKV4fYq9Ur9supyA8tf4//NfeagWj9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kn/jHAAAA3QAAAA8AAAAAAAAAAAAAAAAAmAIAAGRy&#10;cy9kb3ducmV2LnhtbFBLBQYAAAAABAAEAPUAAACMAwAAAAA=&#10;" filled="f" stroked="f">
                  <v:textbox inset="0,0,0,0">
                    <w:txbxContent>
                      <w:p w14:paraId="5213C107" w14:textId="77777777" w:rsidR="006E2FA2" w:rsidRDefault="006E2FA2">
                        <w:pPr>
                          <w:spacing w:after="160" w:line="259" w:lineRule="auto"/>
                          <w:ind w:left="0" w:firstLine="0"/>
                          <w:jc w:val="left"/>
                        </w:pPr>
                        <w:proofErr w:type="gramStart"/>
                        <w:r>
                          <w:rPr>
                            <w:w w:val="101"/>
                            <w:sz w:val="17"/>
                          </w:rPr>
                          <w:t>geodial</w:t>
                        </w:r>
                        <w:proofErr w:type="gramEnd"/>
                        <w:r>
                          <w:rPr>
                            <w:spacing w:val="19"/>
                            <w:w w:val="101"/>
                            <w:sz w:val="17"/>
                          </w:rPr>
                          <w:t xml:space="preserve"> </w:t>
                        </w:r>
                        <w:r>
                          <w:rPr>
                            <w:w w:val="101"/>
                            <w:sz w:val="17"/>
                          </w:rPr>
                          <w:t>height</w:t>
                        </w:r>
                      </w:p>
                    </w:txbxContent>
                  </v:textbox>
                </v:rect>
                <v:rect id="Rectangle 3550" o:spid="_x0000_s1195" style="position:absolute;left:36113;top:22189;width:2752;height:9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14:paraId="075C807B" w14:textId="77777777" w:rsidR="006E2FA2" w:rsidRDefault="006E2FA2">
                        <w:pPr>
                          <w:spacing w:after="160" w:line="259" w:lineRule="auto"/>
                          <w:ind w:left="0" w:firstLine="0"/>
                          <w:jc w:val="left"/>
                        </w:pPr>
                        <w:r>
                          <w:rPr>
                            <w:w w:val="137"/>
                            <w:sz w:val="17"/>
                          </w:rPr>
                          <w:t>H</w:t>
                        </w:r>
                        <w:r>
                          <w:rPr>
                            <w:spacing w:val="19"/>
                            <w:w w:val="137"/>
                            <w:sz w:val="17"/>
                          </w:rPr>
                          <w:t xml:space="preserve"> </w:t>
                        </w:r>
                        <w:r>
                          <w:rPr>
                            <w:w w:val="137"/>
                            <w:sz w:val="17"/>
                          </w:rPr>
                          <w:t>=</w:t>
                        </w:r>
                      </w:p>
                    </w:txbxContent>
                  </v:textbox>
                </v:rect>
                <v:rect id="Rectangle 3551" o:spid="_x0000_s1196" style="position:absolute;left:38182;top:24860;width:11930;height: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14:paraId="27D681D3" w14:textId="77777777" w:rsidR="006E2FA2" w:rsidRDefault="006E2FA2">
                        <w:pPr>
                          <w:spacing w:after="160" w:line="259" w:lineRule="auto"/>
                          <w:ind w:left="0" w:firstLine="0"/>
                          <w:jc w:val="left"/>
                        </w:pPr>
                        <w:r>
                          <w:rPr>
                            <w:spacing w:val="19"/>
                            <w:sz w:val="17"/>
                          </w:rPr>
                          <w:t xml:space="preserve"> </w:t>
                        </w:r>
                        <w:proofErr w:type="gramStart"/>
                        <w:r>
                          <w:rPr>
                            <w:sz w:val="17"/>
                          </w:rPr>
                          <w:t>orthometric</w:t>
                        </w:r>
                        <w:proofErr w:type="gramEnd"/>
                        <w:r>
                          <w:rPr>
                            <w:spacing w:val="19"/>
                            <w:sz w:val="17"/>
                          </w:rPr>
                          <w:t xml:space="preserve"> </w:t>
                        </w:r>
                        <w:r>
                          <w:rPr>
                            <w:sz w:val="17"/>
                          </w:rPr>
                          <w:t>height</w:t>
                        </w:r>
                      </w:p>
                    </w:txbxContent>
                  </v:textbox>
                </v:rect>
                <v:shape id="Shape 3552" o:spid="_x0000_s1197" style="position:absolute;left:7320;top:9982;width:4627;height:3364;visibility:visible;mso-wrap-style:square;v-text-anchor:top" coordsize="462658,336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r78YA&#10;AADdAAAADwAAAGRycy9kb3ducmV2LnhtbESPT2vCQBTE7wW/w/KE3upGxaLRVVQQpO3FPyDeHtln&#10;EpJ9u2RXE/vpu4VCj8PM/IZZrDpTiwc1vrSsYDhIQBBnVpecKzifdm9TED4ga6wtk4IneVgtey8L&#10;TLVt+UCPY8hFhLBPUUERgkul9FlBBv3AOuLo3WxjMETZ5FI32Ea4qeUoSd6lwZLjQoGOtgVl1fFu&#10;FND+GW5VW31dP2eb79kHuYt3V6Ve+916DiJQF/7Df+29VjCeTEb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wr78YAAADdAAAADwAAAAAAAAAAAAAAAACYAgAAZHJz&#10;L2Rvd25yZXYueG1sUEsFBgAAAAAEAAQA9QAAAIsDAAAAAA==&#10;" path="m,l462658,r,336397l,336397,,xe" filled="f" strokeweight=".1755mm">
                  <v:stroke miterlimit="1" joinstyle="miter"/>
                  <v:path arrowok="t" textboxrect="0,0,462658,336397"/>
                </v:shape>
                <v:rect id="Rectangle 3553" o:spid="_x0000_s1198" style="position:absolute;left:4795;top:28493;width:57627;height:24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14:paraId="76443C84" w14:textId="77777777" w:rsidR="006E2FA2" w:rsidRDefault="006E2FA2">
                        <w:pPr>
                          <w:spacing w:after="160" w:line="259" w:lineRule="auto"/>
                          <w:ind w:left="0" w:firstLine="0"/>
                          <w:jc w:val="left"/>
                        </w:pPr>
                        <w:r>
                          <w:rPr>
                            <w:w w:val="101"/>
                          </w:rPr>
                          <w:t>Figure</w:t>
                        </w:r>
                        <w:r>
                          <w:rPr>
                            <w:spacing w:val="21"/>
                            <w:w w:val="101"/>
                          </w:rPr>
                          <w:t xml:space="preserve"> </w:t>
                        </w:r>
                        <w:r>
                          <w:rPr>
                            <w:w w:val="101"/>
                          </w:rPr>
                          <w:t>2.4:</w:t>
                        </w:r>
                        <w:r>
                          <w:rPr>
                            <w:spacing w:val="44"/>
                            <w:w w:val="101"/>
                          </w:rPr>
                          <w:t xml:space="preserve"> </w:t>
                        </w:r>
                        <w:r>
                          <w:rPr>
                            <w:w w:val="101"/>
                          </w:rPr>
                          <w:t>The</w:t>
                        </w:r>
                        <w:r>
                          <w:rPr>
                            <w:spacing w:val="22"/>
                            <w:w w:val="101"/>
                          </w:rPr>
                          <w:t xml:space="preserve"> </w:t>
                        </w:r>
                        <w:r>
                          <w:rPr>
                            <w:w w:val="101"/>
                          </w:rPr>
                          <w:t>geoid</w:t>
                        </w:r>
                        <w:r>
                          <w:rPr>
                            <w:spacing w:val="21"/>
                            <w:w w:val="101"/>
                          </w:rPr>
                          <w:t xml:space="preserve"> </w:t>
                        </w:r>
                        <w:r>
                          <w:rPr>
                            <w:w w:val="101"/>
                          </w:rPr>
                          <w:t>model,</w:t>
                        </w:r>
                        <w:r>
                          <w:rPr>
                            <w:spacing w:val="21"/>
                            <w:w w:val="101"/>
                          </w:rPr>
                          <w:t xml:space="preserve"> </w:t>
                        </w:r>
                        <w:r>
                          <w:rPr>
                            <w:w w:val="101"/>
                          </w:rPr>
                          <w:t>differences</w:t>
                        </w:r>
                        <w:r>
                          <w:rPr>
                            <w:spacing w:val="21"/>
                            <w:w w:val="101"/>
                          </w:rPr>
                          <w:t xml:space="preserve"> </w:t>
                        </w:r>
                        <w:r>
                          <w:rPr>
                            <w:w w:val="101"/>
                          </w:rPr>
                          <w:t>are</w:t>
                        </w:r>
                        <w:r>
                          <w:rPr>
                            <w:spacing w:val="22"/>
                            <w:w w:val="101"/>
                          </w:rPr>
                          <w:t xml:space="preserve"> </w:t>
                        </w:r>
                        <w:r>
                          <w:rPr>
                            <w:w w:val="101"/>
                          </w:rPr>
                          <w:t>exaggerated,</w:t>
                        </w:r>
                        <w:r>
                          <w:rPr>
                            <w:spacing w:val="22"/>
                            <w:w w:val="101"/>
                          </w:rPr>
                          <w:t xml:space="preserve"> </w:t>
                        </w:r>
                        <w:r>
                          <w:rPr>
                            <w:w w:val="101"/>
                          </w:rPr>
                          <w:t>[Bol08,</w:t>
                        </w:r>
                        <w:r>
                          <w:rPr>
                            <w:spacing w:val="21"/>
                            <w:w w:val="101"/>
                          </w:rPr>
                          <w:t xml:space="preserve"> </w:t>
                        </w:r>
                        <w:r>
                          <w:rPr>
                            <w:w w:val="101"/>
                          </w:rPr>
                          <w:t>Fig.</w:t>
                        </w:r>
                        <w:r>
                          <w:rPr>
                            <w:spacing w:val="43"/>
                            <w:w w:val="101"/>
                          </w:rPr>
                          <w:t xml:space="preserve"> </w:t>
                        </w:r>
                        <w:r>
                          <w:rPr>
                            <w:w w:val="101"/>
                          </w:rPr>
                          <w:t>3-6,</w:t>
                        </w:r>
                        <w:r>
                          <w:rPr>
                            <w:spacing w:val="22"/>
                            <w:w w:val="101"/>
                          </w:rPr>
                          <w:t xml:space="preserve"> </w:t>
                        </w:r>
                        <w:proofErr w:type="gramStart"/>
                        <w:r>
                          <w:rPr>
                            <w:w w:val="101"/>
                          </w:rPr>
                          <w:t>p</w:t>
                        </w:r>
                        <w:proofErr w:type="gramEnd"/>
                        <w:r>
                          <w:rPr>
                            <w:w w:val="101"/>
                          </w:rPr>
                          <w:t>.</w:t>
                        </w:r>
                        <w:r>
                          <w:rPr>
                            <w:spacing w:val="43"/>
                            <w:w w:val="101"/>
                          </w:rPr>
                          <w:t xml:space="preserve"> </w:t>
                        </w:r>
                        <w:r>
                          <w:rPr>
                            <w:w w:val="101"/>
                          </w:rPr>
                          <w:t>75]</w:t>
                        </w:r>
                      </w:p>
                    </w:txbxContent>
                  </v:textbox>
                </v:rect>
                <w10:anchorlock/>
              </v:group>
            </w:pict>
          </mc:Fallback>
        </mc:AlternateContent>
      </w:r>
    </w:p>
    <w:p w14:paraId="77F378E4" w14:textId="77777777" w:rsidR="00A21FDC" w:rsidRDefault="00252176">
      <w:pPr>
        <w:ind w:left="2" w:right="163"/>
      </w:pPr>
      <w:r>
        <w:rPr>
          <w:b/>
        </w:rPr>
        <w:t xml:space="preserve">Geographic coordinate system </w:t>
      </w:r>
      <w:proofErr w:type="gramStart"/>
      <w:r>
        <w:t>The</w:t>
      </w:r>
      <w:proofErr w:type="gramEnd"/>
      <w:r>
        <w:t xml:space="preserve"> basis for the geospatial data model is the reference ellipsoid. It is represented in a three-dimensional </w:t>
      </w:r>
      <w:r>
        <w:rPr>
          <w:i/>
        </w:rPr>
        <w:t>spherical coordinate system</w:t>
      </w:r>
      <w:r>
        <w:t xml:space="preserve">. The </w:t>
      </w:r>
      <w:r>
        <w:rPr>
          <w:i/>
        </w:rPr>
        <w:t xml:space="preserve">North </w:t>
      </w:r>
      <w:r>
        <w:t xml:space="preserve">and the </w:t>
      </w:r>
      <w:r>
        <w:rPr>
          <w:i/>
        </w:rPr>
        <w:t xml:space="preserve">South Pole </w:t>
      </w:r>
      <w:r>
        <w:t xml:space="preserve">are defined as the two surface points closest to the Earth’s center opposite to each other. The </w:t>
      </w:r>
      <w:r>
        <w:rPr>
          <w:i/>
        </w:rPr>
        <w:t xml:space="preserve">Equator </w:t>
      </w:r>
      <w:r>
        <w:t xml:space="preserve">is the line equidistant to the two poles and dividing the world in a </w:t>
      </w:r>
      <w:r>
        <w:rPr>
          <w:i/>
        </w:rPr>
        <w:t xml:space="preserve">Northern </w:t>
      </w:r>
      <w:r>
        <w:t xml:space="preserve">and </w:t>
      </w:r>
      <w:r>
        <w:rPr>
          <w:i/>
        </w:rPr>
        <w:t>Southern Hemisphere</w:t>
      </w:r>
      <w:r>
        <w:t xml:space="preserve">. Additionally, the </w:t>
      </w:r>
      <w:r>
        <w:rPr>
          <w:i/>
        </w:rPr>
        <w:t xml:space="preserve">Prime Meridian </w:t>
      </w:r>
      <w:r>
        <w:t>is defined as the line perpendicular to the Equator, running from the North to the South Pole. Since there are infinitely many lines like this, its definition is arbitrary, but by convention, the line running through Greenwich is used. Based on these two lines, each point in the spherical coordinate system can be unambiguously defined by [Bol08, pp. 26-28]:</w:t>
      </w:r>
    </w:p>
    <w:p w14:paraId="5271B205" w14:textId="77777777" w:rsidR="00A21FDC" w:rsidRDefault="00252176">
      <w:pPr>
        <w:numPr>
          <w:ilvl w:val="0"/>
          <w:numId w:val="4"/>
        </w:numPr>
        <w:spacing w:after="0"/>
        <w:ind w:right="486" w:hanging="255"/>
      </w:pPr>
      <w:r>
        <w:t xml:space="preserve">The rotation angle along the Equator, defining its longitude: </w:t>
      </w:r>
      <w:r>
        <w:rPr>
          <w:i/>
        </w:rPr>
        <w:t xml:space="preserve">γ </w:t>
      </w:r>
      <w:r>
        <w:rPr>
          <w:sz w:val="31"/>
          <w:vertAlign w:val="subscript"/>
        </w:rPr>
        <w:t>= [</w:t>
      </w:r>
      <w:r>
        <w:rPr>
          <w:i/>
        </w:rPr>
        <w:t>−</w:t>
      </w:r>
      <w:r>
        <w:rPr>
          <w:sz w:val="31"/>
          <w:vertAlign w:val="subscript"/>
        </w:rPr>
        <w:t>180</w:t>
      </w:r>
      <w:r>
        <w:t xml:space="preserve">° </w:t>
      </w:r>
      <w:r>
        <w:rPr>
          <w:i/>
        </w:rPr>
        <w:t xml:space="preserve">... </w:t>
      </w:r>
      <w:r>
        <w:rPr>
          <w:sz w:val="31"/>
          <w:vertAlign w:val="subscript"/>
        </w:rPr>
        <w:t>+ 180</w:t>
      </w:r>
      <w:r>
        <w:t>°]</w:t>
      </w:r>
    </w:p>
    <w:p w14:paraId="6EC758EF" w14:textId="77777777" w:rsidR="00A21FDC" w:rsidRDefault="00252176">
      <w:pPr>
        <w:numPr>
          <w:ilvl w:val="0"/>
          <w:numId w:val="4"/>
        </w:numPr>
        <w:spacing w:after="48" w:line="216" w:lineRule="auto"/>
        <w:ind w:right="486" w:hanging="255"/>
      </w:pPr>
      <w:r>
        <w:t xml:space="preserve">The rotation angle along the Prime Meridian, defining its latitude: </w:t>
      </w:r>
      <w:r>
        <w:rPr>
          <w:i/>
        </w:rPr>
        <w:t xml:space="preserve">φ </w:t>
      </w:r>
      <w:r>
        <w:rPr>
          <w:sz w:val="31"/>
          <w:vertAlign w:val="subscript"/>
        </w:rPr>
        <w:t>= [</w:t>
      </w:r>
      <w:r>
        <w:rPr>
          <w:i/>
          <w:sz w:val="31"/>
          <w:vertAlign w:val="subscript"/>
        </w:rPr>
        <w:t>−</w:t>
      </w:r>
      <w:r>
        <w:rPr>
          <w:sz w:val="31"/>
          <w:vertAlign w:val="subscript"/>
        </w:rPr>
        <w:t>90</w:t>
      </w:r>
      <w:r>
        <w:t xml:space="preserve">° </w:t>
      </w:r>
      <w:r>
        <w:rPr>
          <w:i/>
        </w:rPr>
        <w:t xml:space="preserve">... </w:t>
      </w:r>
      <w:r>
        <w:rPr>
          <w:sz w:val="31"/>
          <w:vertAlign w:val="subscript"/>
        </w:rPr>
        <w:t>+ 90</w:t>
      </w:r>
      <w:r>
        <w:t xml:space="preserve">°] 3. The distance to the origin: </w:t>
      </w:r>
      <w:r>
        <w:rPr>
          <w:i/>
        </w:rPr>
        <w:t xml:space="preserve">r </w:t>
      </w:r>
      <w:r>
        <w:rPr>
          <w:i/>
          <w:sz w:val="31"/>
          <w:vertAlign w:val="subscript"/>
        </w:rPr>
        <w:t xml:space="preserve">∈ </w:t>
      </w:r>
      <w:r>
        <w:t>N</w:t>
      </w:r>
      <w:r>
        <w:rPr>
          <w:sz w:val="14"/>
        </w:rPr>
        <w:t>0</w:t>
      </w:r>
    </w:p>
    <w:p w14:paraId="70ABB0F9" w14:textId="77777777" w:rsidR="00A21FDC" w:rsidRDefault="00252176">
      <w:pPr>
        <w:spacing w:after="227" w:line="259" w:lineRule="auto"/>
        <w:ind w:left="923" w:firstLine="0"/>
        <w:jc w:val="left"/>
      </w:pPr>
      <w:r>
        <w:rPr>
          <w:noProof/>
        </w:rPr>
        <w:lastRenderedPageBreak/>
        <w:drawing>
          <wp:inline distT="0" distB="0" distL="0" distR="0" wp14:anchorId="4411461D" wp14:editId="65BB9FFF">
            <wp:extent cx="4111752" cy="1636776"/>
            <wp:effectExtent l="0" t="0" r="0" b="0"/>
            <wp:docPr id="124633" name="Picture 124633"/>
            <wp:cNvGraphicFramePr/>
            <a:graphic xmlns:a="http://schemas.openxmlformats.org/drawingml/2006/main">
              <a:graphicData uri="http://schemas.openxmlformats.org/drawingml/2006/picture">
                <pic:pic xmlns:pic="http://schemas.openxmlformats.org/drawingml/2006/picture">
                  <pic:nvPicPr>
                    <pic:cNvPr id="124633" name="Picture 124633"/>
                    <pic:cNvPicPr/>
                  </pic:nvPicPr>
                  <pic:blipFill>
                    <a:blip r:embed="rId10"/>
                    <a:stretch>
                      <a:fillRect/>
                    </a:stretch>
                  </pic:blipFill>
                  <pic:spPr>
                    <a:xfrm>
                      <a:off x="0" y="0"/>
                      <a:ext cx="4111752" cy="1636776"/>
                    </a:xfrm>
                    <a:prstGeom prst="rect">
                      <a:avLst/>
                    </a:prstGeom>
                  </pic:spPr>
                </pic:pic>
              </a:graphicData>
            </a:graphic>
          </wp:inline>
        </w:drawing>
      </w:r>
    </w:p>
    <w:p w14:paraId="05B12CE2" w14:textId="77777777" w:rsidR="00A21FDC" w:rsidRDefault="00252176">
      <w:pPr>
        <w:spacing w:after="268"/>
        <w:ind w:right="164" w:hanging="10"/>
        <w:jc w:val="center"/>
      </w:pPr>
      <w:r>
        <w:t>Figure 2.5: Geographic coordinates using latitude and longitude</w:t>
      </w:r>
    </w:p>
    <w:p w14:paraId="79138748" w14:textId="77777777" w:rsidR="00A21FDC" w:rsidRDefault="00252176">
      <w:pPr>
        <w:spacing w:after="356"/>
        <w:ind w:left="2" w:right="163"/>
      </w:pPr>
      <w:r>
        <w:t xml:space="preserve">Lines of constant latitude are running horizontally and are called </w:t>
      </w:r>
      <w:r>
        <w:rPr>
          <w:i/>
        </w:rPr>
        <w:t>parallels</w:t>
      </w:r>
      <w:r>
        <w:t xml:space="preserve">, lines of constant longitude in vertical direction are </w:t>
      </w:r>
      <w:proofErr w:type="gramStart"/>
      <w:r>
        <w:rPr>
          <w:i/>
        </w:rPr>
        <w:t xml:space="preserve">meridians </w:t>
      </w:r>
      <w:r>
        <w:t>.</w:t>
      </w:r>
      <w:proofErr w:type="gramEnd"/>
      <w:r>
        <w:t xml:space="preserve"> All parallels are circles with their center on the axis between the poles. No two parallels intersect. The longest parallel is the Equator (0° latitude). All meridians have the same length. Geographic coordinates are usually recorded either in degree-minutes-second (DMS, e.g. 50</w:t>
      </w:r>
      <w:r>
        <w:rPr>
          <w:sz w:val="31"/>
          <w:vertAlign w:val="subscript"/>
        </w:rPr>
        <w:t>° 58’ 22’’</w:t>
      </w:r>
      <w:r>
        <w:t>) or in decimal degree (DD, e.g. 50.973) notation [Bol08, pp. 30, 79].</w:t>
      </w:r>
    </w:p>
    <w:p w14:paraId="7D39C34C" w14:textId="77777777" w:rsidR="00A21FDC" w:rsidRDefault="00252176">
      <w:pPr>
        <w:ind w:left="2" w:right="163"/>
      </w:pPr>
      <w:r>
        <w:rPr>
          <w:b/>
        </w:rPr>
        <w:t xml:space="preserve">The Geodetic Datum </w:t>
      </w:r>
      <w:r>
        <w:t xml:space="preserve">is the discrete digital model of the continuous Earth that is described by the geoid. It consists of two parts: The approximation of the Earth’s surface in </w:t>
      </w:r>
      <w:proofErr w:type="gramStart"/>
      <w:r>
        <w:t>a the</w:t>
      </w:r>
      <w:proofErr w:type="gramEnd"/>
      <w:r>
        <w:t xml:space="preserve"> Cartesian coordinate system with the origin in the Earth’s center and a set of reference points used to accurately locate a point. Geodetic datums can be very accurate in one region of the world, i.e. the model fits the real geoid very well, but inaccurate in another region. This is the main reason why there are a lot of different geodetic datums used in the world. The same coordinates in two different geodetic datums define two different points on Earth. In order to be accurate is essential to know the geodetic datum of the coordinates [Bol08, p. 80]. The </w:t>
      </w:r>
      <w:r>
        <w:rPr>
          <w:i/>
        </w:rPr>
        <w:t xml:space="preserve">World Geodetic System 1984 (WGS84) </w:t>
      </w:r>
      <w:r>
        <w:t xml:space="preserve">is a model that found worldwide acceptance and is used in all major Web-based mapping services like </w:t>
      </w:r>
      <w:r>
        <w:rPr>
          <w:i/>
        </w:rPr>
        <w:t xml:space="preserve">OpenStreetMap </w:t>
      </w:r>
      <w:r>
        <w:t>and in the GPS unit of major mobile devices.</w:t>
      </w:r>
    </w:p>
    <w:p w14:paraId="2C063B6A" w14:textId="77777777" w:rsidR="00A21FDC" w:rsidRDefault="00252176">
      <w:pPr>
        <w:spacing w:after="296"/>
        <w:ind w:left="2" w:right="163"/>
      </w:pPr>
      <w:r>
        <w:rPr>
          <w:b/>
        </w:rPr>
        <w:t xml:space="preserve">Vector Model </w:t>
      </w:r>
      <w:r>
        <w:t>The real world is infinite in detail, but storage in a computer is finite. In order to model continuous geographical phenomena in an information system, a relevant subset of them has be sampled to create discrete spatial data. It can be represented either in a raster or vector model. In the vector model each spatial object is expressed by three basic geometric primitives.</w:t>
      </w:r>
    </w:p>
    <w:p w14:paraId="06220E47" w14:textId="77777777" w:rsidR="00A21FDC" w:rsidRDefault="00252176">
      <w:pPr>
        <w:tabs>
          <w:tab w:val="center" w:pos="1407"/>
          <w:tab w:val="center" w:pos="3843"/>
          <w:tab w:val="center" w:pos="6279"/>
        </w:tabs>
        <w:spacing w:after="177" w:line="259" w:lineRule="auto"/>
        <w:ind w:left="0" w:firstLine="0"/>
        <w:jc w:val="left"/>
      </w:pPr>
      <w:r>
        <w:rPr>
          <w:sz w:val="22"/>
        </w:rPr>
        <w:tab/>
      </w:r>
      <w:r>
        <w:rPr>
          <w:b/>
          <w:sz w:val="14"/>
        </w:rPr>
        <w:t>Point</w:t>
      </w:r>
      <w:r>
        <w:rPr>
          <w:sz w:val="14"/>
        </w:rPr>
        <w:t xml:space="preserve"> (0D)</w:t>
      </w:r>
      <w:r>
        <w:rPr>
          <w:sz w:val="14"/>
        </w:rPr>
        <w:tab/>
      </w:r>
      <w:r>
        <w:rPr>
          <w:b/>
          <w:sz w:val="14"/>
        </w:rPr>
        <w:t>Polyline</w:t>
      </w:r>
      <w:r>
        <w:rPr>
          <w:sz w:val="14"/>
        </w:rPr>
        <w:t xml:space="preserve"> (1D)</w:t>
      </w:r>
      <w:r>
        <w:rPr>
          <w:sz w:val="14"/>
        </w:rPr>
        <w:tab/>
      </w:r>
      <w:r>
        <w:rPr>
          <w:b/>
          <w:sz w:val="14"/>
        </w:rPr>
        <w:t>Polygon</w:t>
      </w:r>
      <w:r>
        <w:rPr>
          <w:sz w:val="14"/>
        </w:rPr>
        <w:t xml:space="preserve"> (2D)</w:t>
      </w:r>
    </w:p>
    <w:p w14:paraId="638A792E" w14:textId="77777777" w:rsidR="00A21FDC" w:rsidRDefault="00252176">
      <w:pPr>
        <w:spacing w:after="24" w:line="298" w:lineRule="auto"/>
        <w:ind w:left="911" w:right="945" w:hanging="5"/>
        <w:jc w:val="left"/>
      </w:pPr>
      <w:r>
        <w:rPr>
          <w:noProof/>
          <w:sz w:val="22"/>
        </w:rPr>
        <mc:AlternateContent>
          <mc:Choice Requires="wpg">
            <w:drawing>
              <wp:anchor distT="0" distB="0" distL="114300" distR="114300" simplePos="0" relativeHeight="251663360" behindDoc="0" locked="0" layoutInCell="1" allowOverlap="1" wp14:anchorId="69F5F531" wp14:editId="1BCC46CC">
                <wp:simplePos x="0" y="0"/>
                <wp:positionH relativeFrom="column">
                  <wp:posOffset>575322</wp:posOffset>
                </wp:positionH>
                <wp:positionV relativeFrom="paragraph">
                  <wp:posOffset>-151311</wp:posOffset>
                </wp:positionV>
                <wp:extent cx="1781392" cy="757863"/>
                <wp:effectExtent l="0" t="0" r="0" b="0"/>
                <wp:wrapSquare wrapText="bothSides"/>
                <wp:docPr id="87667" name="Group 87667"/>
                <wp:cNvGraphicFramePr/>
                <a:graphic xmlns:a="http://schemas.openxmlformats.org/drawingml/2006/main">
                  <a:graphicData uri="http://schemas.microsoft.com/office/word/2010/wordprocessingGroup">
                    <wpg:wgp>
                      <wpg:cNvGrpSpPr/>
                      <wpg:grpSpPr>
                        <a:xfrm>
                          <a:off x="0" y="0"/>
                          <a:ext cx="1781392" cy="757863"/>
                          <a:chOff x="0" y="0"/>
                          <a:chExt cx="1781392" cy="757863"/>
                        </a:xfrm>
                      </wpg:grpSpPr>
                      <wps:wsp>
                        <wps:cNvPr id="4270" name="Shape 4270"/>
                        <wps:cNvSpPr/>
                        <wps:spPr>
                          <a:xfrm>
                            <a:off x="586373" y="309554"/>
                            <a:ext cx="37344" cy="37357"/>
                          </a:xfrm>
                          <a:custGeom>
                            <a:avLst/>
                            <a:gdLst/>
                            <a:ahLst/>
                            <a:cxnLst/>
                            <a:rect l="0" t="0" r="0" b="0"/>
                            <a:pathLst>
                              <a:path w="37344" h="37357">
                                <a:moveTo>
                                  <a:pt x="0" y="0"/>
                                </a:moveTo>
                                <a:lnTo>
                                  <a:pt x="37344"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71" name="Shape 4271"/>
                        <wps:cNvSpPr/>
                        <wps:spPr>
                          <a:xfrm>
                            <a:off x="586373" y="309554"/>
                            <a:ext cx="37344" cy="37357"/>
                          </a:xfrm>
                          <a:custGeom>
                            <a:avLst/>
                            <a:gdLst/>
                            <a:ahLst/>
                            <a:cxnLst/>
                            <a:rect l="0" t="0" r="0" b="0"/>
                            <a:pathLst>
                              <a:path w="37344" h="37357">
                                <a:moveTo>
                                  <a:pt x="0" y="37357"/>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72" name="Shape 4272"/>
                        <wps:cNvSpPr/>
                        <wps:spPr>
                          <a:xfrm>
                            <a:off x="0" y="663622"/>
                            <a:ext cx="37344" cy="37357"/>
                          </a:xfrm>
                          <a:custGeom>
                            <a:avLst/>
                            <a:gdLst/>
                            <a:ahLst/>
                            <a:cxnLst/>
                            <a:rect l="0" t="0" r="0" b="0"/>
                            <a:pathLst>
                              <a:path w="37344" h="37357">
                                <a:moveTo>
                                  <a:pt x="0" y="0"/>
                                </a:moveTo>
                                <a:lnTo>
                                  <a:pt x="37344"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73" name="Shape 4273"/>
                        <wps:cNvSpPr/>
                        <wps:spPr>
                          <a:xfrm>
                            <a:off x="0" y="663622"/>
                            <a:ext cx="37344" cy="37357"/>
                          </a:xfrm>
                          <a:custGeom>
                            <a:avLst/>
                            <a:gdLst/>
                            <a:ahLst/>
                            <a:cxnLst/>
                            <a:rect l="0" t="0" r="0" b="0"/>
                            <a:pathLst>
                              <a:path w="37344" h="37357">
                                <a:moveTo>
                                  <a:pt x="0" y="37357"/>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74" name="Shape 4274"/>
                        <wps:cNvSpPr/>
                        <wps:spPr>
                          <a:xfrm>
                            <a:off x="336385" y="700121"/>
                            <a:ext cx="37340" cy="37372"/>
                          </a:xfrm>
                          <a:custGeom>
                            <a:avLst/>
                            <a:gdLst/>
                            <a:ahLst/>
                            <a:cxnLst/>
                            <a:rect l="0" t="0" r="0" b="0"/>
                            <a:pathLst>
                              <a:path w="37340" h="37372">
                                <a:moveTo>
                                  <a:pt x="0" y="0"/>
                                </a:moveTo>
                                <a:lnTo>
                                  <a:pt x="37340" y="37372"/>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75" name="Shape 4275"/>
                        <wps:cNvSpPr/>
                        <wps:spPr>
                          <a:xfrm>
                            <a:off x="336385" y="700121"/>
                            <a:ext cx="37340" cy="37372"/>
                          </a:xfrm>
                          <a:custGeom>
                            <a:avLst/>
                            <a:gdLst/>
                            <a:ahLst/>
                            <a:cxnLst/>
                            <a:rect l="0" t="0" r="0" b="0"/>
                            <a:pathLst>
                              <a:path w="37340" h="37372">
                                <a:moveTo>
                                  <a:pt x="0" y="37372"/>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76" name="Shape 4276"/>
                        <wps:cNvSpPr/>
                        <wps:spPr>
                          <a:xfrm>
                            <a:off x="463849" y="628547"/>
                            <a:ext cx="37340" cy="37357"/>
                          </a:xfrm>
                          <a:custGeom>
                            <a:avLst/>
                            <a:gdLst/>
                            <a:ahLst/>
                            <a:cxnLst/>
                            <a:rect l="0" t="0" r="0" b="0"/>
                            <a:pathLst>
                              <a:path w="37340" h="37357">
                                <a:moveTo>
                                  <a:pt x="0" y="0"/>
                                </a:moveTo>
                                <a:lnTo>
                                  <a:pt x="37340"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77" name="Shape 4277"/>
                        <wps:cNvSpPr/>
                        <wps:spPr>
                          <a:xfrm>
                            <a:off x="463849" y="628547"/>
                            <a:ext cx="37340" cy="37357"/>
                          </a:xfrm>
                          <a:custGeom>
                            <a:avLst/>
                            <a:gdLst/>
                            <a:ahLst/>
                            <a:cxnLst/>
                            <a:rect l="0" t="0" r="0" b="0"/>
                            <a:pathLst>
                              <a:path w="37340" h="37357">
                                <a:moveTo>
                                  <a:pt x="0" y="37357"/>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80" name="Shape 4280"/>
                        <wps:cNvSpPr/>
                        <wps:spPr>
                          <a:xfrm>
                            <a:off x="134611" y="267708"/>
                            <a:ext cx="37344" cy="37361"/>
                          </a:xfrm>
                          <a:custGeom>
                            <a:avLst/>
                            <a:gdLst/>
                            <a:ahLst/>
                            <a:cxnLst/>
                            <a:rect l="0" t="0" r="0" b="0"/>
                            <a:pathLst>
                              <a:path w="37344" h="37361">
                                <a:moveTo>
                                  <a:pt x="0" y="0"/>
                                </a:moveTo>
                                <a:lnTo>
                                  <a:pt x="37344" y="37361"/>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81" name="Shape 4281"/>
                        <wps:cNvSpPr/>
                        <wps:spPr>
                          <a:xfrm>
                            <a:off x="134611" y="267708"/>
                            <a:ext cx="37344" cy="37361"/>
                          </a:xfrm>
                          <a:custGeom>
                            <a:avLst/>
                            <a:gdLst/>
                            <a:ahLst/>
                            <a:cxnLst/>
                            <a:rect l="0" t="0" r="0" b="0"/>
                            <a:pathLst>
                              <a:path w="37344" h="37361">
                                <a:moveTo>
                                  <a:pt x="0" y="37361"/>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82" name="Shape 4282"/>
                        <wps:cNvSpPr/>
                        <wps:spPr>
                          <a:xfrm>
                            <a:off x="129899" y="501233"/>
                            <a:ext cx="37340" cy="37372"/>
                          </a:xfrm>
                          <a:custGeom>
                            <a:avLst/>
                            <a:gdLst/>
                            <a:ahLst/>
                            <a:cxnLst/>
                            <a:rect l="0" t="0" r="0" b="0"/>
                            <a:pathLst>
                              <a:path w="37340" h="37372">
                                <a:moveTo>
                                  <a:pt x="0" y="0"/>
                                </a:moveTo>
                                <a:lnTo>
                                  <a:pt x="37340" y="37372"/>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83" name="Shape 4283"/>
                        <wps:cNvSpPr/>
                        <wps:spPr>
                          <a:xfrm>
                            <a:off x="129899" y="501233"/>
                            <a:ext cx="37340" cy="37372"/>
                          </a:xfrm>
                          <a:custGeom>
                            <a:avLst/>
                            <a:gdLst/>
                            <a:ahLst/>
                            <a:cxnLst/>
                            <a:rect l="0" t="0" r="0" b="0"/>
                            <a:pathLst>
                              <a:path w="37340" h="37372">
                                <a:moveTo>
                                  <a:pt x="0" y="37372"/>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84" name="Shape 4284"/>
                        <wps:cNvSpPr/>
                        <wps:spPr>
                          <a:xfrm>
                            <a:off x="326412" y="536068"/>
                            <a:ext cx="37344" cy="37357"/>
                          </a:xfrm>
                          <a:custGeom>
                            <a:avLst/>
                            <a:gdLst/>
                            <a:ahLst/>
                            <a:cxnLst/>
                            <a:rect l="0" t="0" r="0" b="0"/>
                            <a:pathLst>
                              <a:path w="37344" h="37357">
                                <a:moveTo>
                                  <a:pt x="0" y="0"/>
                                </a:moveTo>
                                <a:lnTo>
                                  <a:pt x="37344"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85" name="Shape 4285"/>
                        <wps:cNvSpPr/>
                        <wps:spPr>
                          <a:xfrm>
                            <a:off x="326412" y="536068"/>
                            <a:ext cx="37344" cy="37357"/>
                          </a:xfrm>
                          <a:custGeom>
                            <a:avLst/>
                            <a:gdLst/>
                            <a:ahLst/>
                            <a:cxnLst/>
                            <a:rect l="0" t="0" r="0" b="0"/>
                            <a:pathLst>
                              <a:path w="37344" h="37357">
                                <a:moveTo>
                                  <a:pt x="0" y="37357"/>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86" name="Shape 4286"/>
                        <wps:cNvSpPr/>
                        <wps:spPr>
                          <a:xfrm>
                            <a:off x="575391" y="473378"/>
                            <a:ext cx="37340" cy="37372"/>
                          </a:xfrm>
                          <a:custGeom>
                            <a:avLst/>
                            <a:gdLst/>
                            <a:ahLst/>
                            <a:cxnLst/>
                            <a:rect l="0" t="0" r="0" b="0"/>
                            <a:pathLst>
                              <a:path w="37340" h="37372">
                                <a:moveTo>
                                  <a:pt x="0" y="0"/>
                                </a:moveTo>
                                <a:lnTo>
                                  <a:pt x="37340" y="37372"/>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287" name="Shape 4287"/>
                        <wps:cNvSpPr/>
                        <wps:spPr>
                          <a:xfrm>
                            <a:off x="575391" y="473378"/>
                            <a:ext cx="37340" cy="37372"/>
                          </a:xfrm>
                          <a:custGeom>
                            <a:avLst/>
                            <a:gdLst/>
                            <a:ahLst/>
                            <a:cxnLst/>
                            <a:rect l="0" t="0" r="0" b="0"/>
                            <a:pathLst>
                              <a:path w="37340" h="37372">
                                <a:moveTo>
                                  <a:pt x="0" y="37372"/>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290" name="Rectangle 4290"/>
                        <wps:cNvSpPr/>
                        <wps:spPr>
                          <a:xfrm>
                            <a:off x="65747" y="197520"/>
                            <a:ext cx="76829" cy="168589"/>
                          </a:xfrm>
                          <a:prstGeom prst="rect">
                            <a:avLst/>
                          </a:prstGeom>
                          <a:ln>
                            <a:noFill/>
                          </a:ln>
                        </wps:spPr>
                        <wps:txbx>
                          <w:txbxContent>
                            <w:p w14:paraId="5328D8AD" w14:textId="77777777" w:rsidR="006E2FA2" w:rsidRDefault="006E2FA2">
                              <w:pPr>
                                <w:spacing w:after="160" w:line="259" w:lineRule="auto"/>
                                <w:ind w:left="0" w:firstLine="0"/>
                                <w:jc w:val="left"/>
                              </w:pPr>
                              <w:r>
                                <w:rPr>
                                  <w:w w:val="118"/>
                                  <w:sz w:val="14"/>
                                </w:rPr>
                                <w:t>A</w:t>
                              </w:r>
                            </w:p>
                          </w:txbxContent>
                        </wps:txbx>
                        <wps:bodyPr horzOverflow="overflow" vert="horz" lIns="0" tIns="0" rIns="0" bIns="0" rtlCol="0">
                          <a:noAutofit/>
                        </wps:bodyPr>
                      </wps:wsp>
                      <wps:wsp>
                        <wps:cNvPr id="87253" name="Rectangle 87253"/>
                        <wps:cNvSpPr/>
                        <wps:spPr>
                          <a:xfrm>
                            <a:off x="372458" y="177507"/>
                            <a:ext cx="76829" cy="168589"/>
                          </a:xfrm>
                          <a:prstGeom prst="rect">
                            <a:avLst/>
                          </a:prstGeom>
                          <a:ln>
                            <a:noFill/>
                          </a:ln>
                        </wps:spPr>
                        <wps:txbx>
                          <w:txbxContent>
                            <w:p w14:paraId="53252361" w14:textId="77777777" w:rsidR="006E2FA2" w:rsidRDefault="006E2FA2">
                              <w:pPr>
                                <w:spacing w:after="160" w:line="259" w:lineRule="auto"/>
                                <w:ind w:left="0" w:firstLine="0"/>
                                <w:jc w:val="left"/>
                              </w:pPr>
                              <w:r>
                                <w:rPr>
                                  <w:w w:val="124"/>
                                  <w:sz w:val="14"/>
                                  <w:u w:val="single" w:color="787878"/>
                                </w:rPr>
                                <w:t>B</w:t>
                              </w:r>
                            </w:p>
                          </w:txbxContent>
                        </wps:txbx>
                        <wps:bodyPr horzOverflow="overflow" vert="horz" lIns="0" tIns="0" rIns="0" bIns="0" rtlCol="0">
                          <a:noAutofit/>
                        </wps:bodyPr>
                      </wps:wsp>
                      <wps:wsp>
                        <wps:cNvPr id="4292" name="Rectangle 4292"/>
                        <wps:cNvSpPr/>
                        <wps:spPr>
                          <a:xfrm>
                            <a:off x="573756" y="187514"/>
                            <a:ext cx="73603" cy="168589"/>
                          </a:xfrm>
                          <a:prstGeom prst="rect">
                            <a:avLst/>
                          </a:prstGeom>
                          <a:ln>
                            <a:noFill/>
                          </a:ln>
                        </wps:spPr>
                        <wps:txbx>
                          <w:txbxContent>
                            <w:p w14:paraId="53587296" w14:textId="77777777" w:rsidR="006E2FA2" w:rsidRDefault="006E2FA2">
                              <w:pPr>
                                <w:spacing w:after="160" w:line="259" w:lineRule="auto"/>
                                <w:ind w:left="0" w:firstLine="0"/>
                                <w:jc w:val="left"/>
                              </w:pPr>
                              <w:r>
                                <w:rPr>
                                  <w:w w:val="119"/>
                                  <w:sz w:val="14"/>
                                </w:rPr>
                                <w:t>C</w:t>
                              </w:r>
                            </w:p>
                          </w:txbxContent>
                        </wps:txbx>
                        <wps:bodyPr horzOverflow="overflow" vert="horz" lIns="0" tIns="0" rIns="0" bIns="0" rtlCol="0">
                          <a:noAutofit/>
                        </wps:bodyPr>
                      </wps:wsp>
                      <wps:wsp>
                        <wps:cNvPr id="87272" name="Rectangle 87272"/>
                        <wps:cNvSpPr/>
                        <wps:spPr>
                          <a:xfrm>
                            <a:off x="221735" y="329262"/>
                            <a:ext cx="83164" cy="168589"/>
                          </a:xfrm>
                          <a:prstGeom prst="rect">
                            <a:avLst/>
                          </a:prstGeom>
                          <a:ln>
                            <a:noFill/>
                          </a:ln>
                        </wps:spPr>
                        <wps:txbx>
                          <w:txbxContent>
                            <w:p w14:paraId="7FEE7574" w14:textId="77777777" w:rsidR="006E2FA2" w:rsidRDefault="006E2FA2">
                              <w:pPr>
                                <w:spacing w:after="160" w:line="259" w:lineRule="auto"/>
                                <w:ind w:left="0" w:firstLine="0"/>
                                <w:jc w:val="left"/>
                              </w:pPr>
                              <w:r>
                                <w:rPr>
                                  <w:w w:val="118"/>
                                  <w:sz w:val="14"/>
                                </w:rPr>
                                <w:t>D</w:t>
                              </w:r>
                            </w:p>
                          </w:txbxContent>
                        </wps:txbx>
                        <wps:bodyPr horzOverflow="overflow" vert="horz" lIns="0" tIns="0" rIns="0" bIns="0" rtlCol="0">
                          <a:noAutofit/>
                        </wps:bodyPr>
                      </wps:wsp>
                      <wps:wsp>
                        <wps:cNvPr id="4294" name="Rectangle 4294"/>
                        <wps:cNvSpPr/>
                        <wps:spPr>
                          <a:xfrm>
                            <a:off x="77126" y="432656"/>
                            <a:ext cx="68766" cy="168589"/>
                          </a:xfrm>
                          <a:prstGeom prst="rect">
                            <a:avLst/>
                          </a:prstGeom>
                          <a:ln>
                            <a:noFill/>
                          </a:ln>
                        </wps:spPr>
                        <wps:txbx>
                          <w:txbxContent>
                            <w:p w14:paraId="3FCC40EB" w14:textId="77777777" w:rsidR="006E2FA2" w:rsidRDefault="006E2FA2">
                              <w:pPr>
                                <w:spacing w:after="160" w:line="259" w:lineRule="auto"/>
                                <w:ind w:left="0" w:firstLine="0"/>
                                <w:jc w:val="left"/>
                              </w:pPr>
                              <w:r>
                                <w:rPr>
                                  <w:w w:val="122"/>
                                  <w:sz w:val="14"/>
                                </w:rPr>
                                <w:t>E</w:t>
                              </w:r>
                            </w:p>
                          </w:txbxContent>
                        </wps:txbx>
                        <wps:bodyPr horzOverflow="overflow" vert="horz" lIns="0" tIns="0" rIns="0" bIns="0" rtlCol="0">
                          <a:noAutofit/>
                        </wps:bodyPr>
                      </wps:wsp>
                      <wps:wsp>
                        <wps:cNvPr id="4295" name="Rectangle 4295"/>
                        <wps:cNvSpPr/>
                        <wps:spPr>
                          <a:xfrm>
                            <a:off x="620827" y="407641"/>
                            <a:ext cx="76829" cy="168589"/>
                          </a:xfrm>
                          <a:prstGeom prst="rect">
                            <a:avLst/>
                          </a:prstGeom>
                          <a:ln>
                            <a:noFill/>
                          </a:ln>
                        </wps:spPr>
                        <wps:txbx>
                          <w:txbxContent>
                            <w:p w14:paraId="41F7078C" w14:textId="77777777" w:rsidR="006E2FA2" w:rsidRDefault="006E2FA2">
                              <w:pPr>
                                <w:spacing w:after="160" w:line="259" w:lineRule="auto"/>
                                <w:ind w:left="0" w:firstLine="0"/>
                                <w:jc w:val="left"/>
                              </w:pPr>
                              <w:r>
                                <w:rPr>
                                  <w:w w:val="106"/>
                                  <w:sz w:val="14"/>
                                </w:rPr>
                                <w:t>G</w:t>
                              </w:r>
                            </w:p>
                          </w:txbxContent>
                        </wps:txbx>
                        <wps:bodyPr horzOverflow="overflow" vert="horz" lIns="0" tIns="0" rIns="0" bIns="0" rtlCol="0">
                          <a:noAutofit/>
                        </wps:bodyPr>
                      </wps:wsp>
                      <wps:wsp>
                        <wps:cNvPr id="4296" name="Rectangle 4296"/>
                        <wps:cNvSpPr/>
                        <wps:spPr>
                          <a:xfrm>
                            <a:off x="375104" y="469344"/>
                            <a:ext cx="65540" cy="168589"/>
                          </a:xfrm>
                          <a:prstGeom prst="rect">
                            <a:avLst/>
                          </a:prstGeom>
                          <a:ln>
                            <a:noFill/>
                          </a:ln>
                        </wps:spPr>
                        <wps:txbx>
                          <w:txbxContent>
                            <w:p w14:paraId="5E8DB8C5" w14:textId="77777777" w:rsidR="006E2FA2" w:rsidRDefault="006E2FA2">
                              <w:pPr>
                                <w:spacing w:after="160" w:line="259" w:lineRule="auto"/>
                                <w:ind w:left="0" w:firstLine="0"/>
                                <w:jc w:val="left"/>
                              </w:pPr>
                              <w:r>
                                <w:rPr>
                                  <w:w w:val="123"/>
                                  <w:sz w:val="14"/>
                                </w:rPr>
                                <w:t>F</w:t>
                              </w:r>
                            </w:p>
                          </w:txbxContent>
                        </wps:txbx>
                        <wps:bodyPr horzOverflow="overflow" vert="horz" lIns="0" tIns="0" rIns="0" bIns="0" rtlCol="0">
                          <a:noAutofit/>
                        </wps:bodyPr>
                      </wps:wsp>
                      <wps:wsp>
                        <wps:cNvPr id="4297" name="Rectangle 4297"/>
                        <wps:cNvSpPr/>
                        <wps:spPr>
                          <a:xfrm>
                            <a:off x="504035" y="564399"/>
                            <a:ext cx="81551" cy="168590"/>
                          </a:xfrm>
                          <a:prstGeom prst="rect">
                            <a:avLst/>
                          </a:prstGeom>
                          <a:ln>
                            <a:noFill/>
                          </a:ln>
                        </wps:spPr>
                        <wps:txbx>
                          <w:txbxContent>
                            <w:p w14:paraId="6AAF9754" w14:textId="77777777" w:rsidR="006E2FA2" w:rsidRDefault="006E2FA2">
                              <w:pPr>
                                <w:spacing w:after="160" w:line="259" w:lineRule="auto"/>
                                <w:ind w:left="0" w:firstLine="0"/>
                                <w:jc w:val="left"/>
                              </w:pPr>
                              <w:r>
                                <w:rPr>
                                  <w:w w:val="114"/>
                                  <w:sz w:val="14"/>
                                </w:rPr>
                                <w:t>H</w:t>
                              </w:r>
                            </w:p>
                          </w:txbxContent>
                        </wps:txbx>
                        <wps:bodyPr horzOverflow="overflow" vert="horz" lIns="0" tIns="0" rIns="0" bIns="0" rtlCol="0">
                          <a:noAutofit/>
                        </wps:bodyPr>
                      </wps:wsp>
                      <wps:wsp>
                        <wps:cNvPr id="4298" name="Rectangle 4298"/>
                        <wps:cNvSpPr/>
                        <wps:spPr>
                          <a:xfrm>
                            <a:off x="391040" y="631104"/>
                            <a:ext cx="32021" cy="168589"/>
                          </a:xfrm>
                          <a:prstGeom prst="rect">
                            <a:avLst/>
                          </a:prstGeom>
                          <a:ln>
                            <a:noFill/>
                          </a:ln>
                        </wps:spPr>
                        <wps:txbx>
                          <w:txbxContent>
                            <w:p w14:paraId="4DA08212" w14:textId="77777777" w:rsidR="006E2FA2" w:rsidRDefault="006E2FA2">
                              <w:pPr>
                                <w:spacing w:after="160" w:line="259" w:lineRule="auto"/>
                                <w:ind w:left="0" w:firstLine="0"/>
                                <w:jc w:val="left"/>
                              </w:pPr>
                              <w:r>
                                <w:rPr>
                                  <w:w w:val="113"/>
                                  <w:sz w:val="14"/>
                                </w:rPr>
                                <w:t>I</w:t>
                              </w:r>
                            </w:p>
                          </w:txbxContent>
                        </wps:txbx>
                        <wps:bodyPr horzOverflow="overflow" vert="horz" lIns="0" tIns="0" rIns="0" bIns="0" rtlCol="0">
                          <a:noAutofit/>
                        </wps:bodyPr>
                      </wps:wsp>
                      <wps:wsp>
                        <wps:cNvPr id="4300" name="Shape 4300"/>
                        <wps:cNvSpPr/>
                        <wps:spPr>
                          <a:xfrm>
                            <a:off x="782072" y="14533"/>
                            <a:ext cx="587716" cy="0"/>
                          </a:xfrm>
                          <a:custGeom>
                            <a:avLst/>
                            <a:gdLst/>
                            <a:ahLst/>
                            <a:cxnLst/>
                            <a:rect l="0" t="0" r="0" b="0"/>
                            <a:pathLst>
                              <a:path w="587716">
                                <a:moveTo>
                                  <a:pt x="0" y="0"/>
                                </a:moveTo>
                                <a:lnTo>
                                  <a:pt x="587716" y="0"/>
                                </a:lnTo>
                              </a:path>
                            </a:pathLst>
                          </a:custGeom>
                          <a:ln w="2636" cap="flat">
                            <a:miter lim="100000"/>
                          </a:ln>
                        </wps:spPr>
                        <wps:style>
                          <a:lnRef idx="1">
                            <a:srgbClr val="000000"/>
                          </a:lnRef>
                          <a:fillRef idx="0">
                            <a:srgbClr val="000000">
                              <a:alpha val="0"/>
                            </a:srgbClr>
                          </a:fillRef>
                          <a:effectRef idx="0">
                            <a:scrgbClr r="0" g="0" b="0"/>
                          </a:effectRef>
                          <a:fontRef idx="none"/>
                        </wps:style>
                        <wps:bodyPr/>
                      </wps:wsp>
                      <wps:wsp>
                        <wps:cNvPr id="4301" name="Shape 4301"/>
                        <wps:cNvSpPr/>
                        <wps:spPr>
                          <a:xfrm>
                            <a:off x="1332885" y="0"/>
                            <a:ext cx="36903" cy="29050"/>
                          </a:xfrm>
                          <a:custGeom>
                            <a:avLst/>
                            <a:gdLst/>
                            <a:ahLst/>
                            <a:cxnLst/>
                            <a:rect l="0" t="0" r="0" b="0"/>
                            <a:pathLst>
                              <a:path w="36903" h="29050">
                                <a:moveTo>
                                  <a:pt x="0" y="0"/>
                                </a:moveTo>
                                <a:lnTo>
                                  <a:pt x="36903" y="14533"/>
                                </a:lnTo>
                                <a:lnTo>
                                  <a:pt x="0" y="29050"/>
                                </a:lnTo>
                                <a:lnTo>
                                  <a:pt x="10545" y="14533"/>
                                </a:lnTo>
                                <a:lnTo>
                                  <a:pt x="0" y="0"/>
                                </a:lnTo>
                                <a:close/>
                              </a:path>
                            </a:pathLst>
                          </a:custGeom>
                          <a:ln w="2636" cap="flat">
                            <a:miter lim="100000"/>
                          </a:ln>
                        </wps:spPr>
                        <wps:style>
                          <a:lnRef idx="1">
                            <a:srgbClr val="000000"/>
                          </a:lnRef>
                          <a:fillRef idx="1">
                            <a:srgbClr val="000000"/>
                          </a:fillRef>
                          <a:effectRef idx="0">
                            <a:scrgbClr r="0" g="0" b="0"/>
                          </a:effectRef>
                          <a:fontRef idx="none"/>
                        </wps:style>
                        <wps:bodyPr/>
                      </wps:wsp>
                      <wps:wsp>
                        <wps:cNvPr id="4311" name="Shape 4311"/>
                        <wps:cNvSpPr/>
                        <wps:spPr>
                          <a:xfrm>
                            <a:off x="1687634" y="309658"/>
                            <a:ext cx="37340" cy="37357"/>
                          </a:xfrm>
                          <a:custGeom>
                            <a:avLst/>
                            <a:gdLst/>
                            <a:ahLst/>
                            <a:cxnLst/>
                            <a:rect l="0" t="0" r="0" b="0"/>
                            <a:pathLst>
                              <a:path w="37340" h="37357">
                                <a:moveTo>
                                  <a:pt x="0" y="0"/>
                                </a:moveTo>
                                <a:lnTo>
                                  <a:pt x="37340"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12" name="Shape 4312"/>
                        <wps:cNvSpPr/>
                        <wps:spPr>
                          <a:xfrm>
                            <a:off x="1687634" y="309658"/>
                            <a:ext cx="37340" cy="37357"/>
                          </a:xfrm>
                          <a:custGeom>
                            <a:avLst/>
                            <a:gdLst/>
                            <a:ahLst/>
                            <a:cxnLst/>
                            <a:rect l="0" t="0" r="0" b="0"/>
                            <a:pathLst>
                              <a:path w="37340" h="37357">
                                <a:moveTo>
                                  <a:pt x="0" y="37357"/>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13" name="Shape 4313"/>
                        <wps:cNvSpPr/>
                        <wps:spPr>
                          <a:xfrm>
                            <a:off x="1101261" y="663715"/>
                            <a:ext cx="37344" cy="37372"/>
                          </a:xfrm>
                          <a:custGeom>
                            <a:avLst/>
                            <a:gdLst/>
                            <a:ahLst/>
                            <a:cxnLst/>
                            <a:rect l="0" t="0" r="0" b="0"/>
                            <a:pathLst>
                              <a:path w="37344" h="37372">
                                <a:moveTo>
                                  <a:pt x="0" y="0"/>
                                </a:moveTo>
                                <a:lnTo>
                                  <a:pt x="37344" y="37372"/>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14" name="Shape 4314"/>
                        <wps:cNvSpPr/>
                        <wps:spPr>
                          <a:xfrm>
                            <a:off x="1101261" y="663715"/>
                            <a:ext cx="37344" cy="37372"/>
                          </a:xfrm>
                          <a:custGeom>
                            <a:avLst/>
                            <a:gdLst/>
                            <a:ahLst/>
                            <a:cxnLst/>
                            <a:rect l="0" t="0" r="0" b="0"/>
                            <a:pathLst>
                              <a:path w="37344" h="37372">
                                <a:moveTo>
                                  <a:pt x="0" y="37372"/>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15" name="Shape 4315"/>
                        <wps:cNvSpPr/>
                        <wps:spPr>
                          <a:xfrm>
                            <a:off x="1437658" y="700225"/>
                            <a:ext cx="37344" cy="37357"/>
                          </a:xfrm>
                          <a:custGeom>
                            <a:avLst/>
                            <a:gdLst/>
                            <a:ahLst/>
                            <a:cxnLst/>
                            <a:rect l="0" t="0" r="0" b="0"/>
                            <a:pathLst>
                              <a:path w="37344" h="37357">
                                <a:moveTo>
                                  <a:pt x="0" y="0"/>
                                </a:moveTo>
                                <a:lnTo>
                                  <a:pt x="37344"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16" name="Shape 4316"/>
                        <wps:cNvSpPr/>
                        <wps:spPr>
                          <a:xfrm>
                            <a:off x="1437658" y="700225"/>
                            <a:ext cx="37344" cy="37357"/>
                          </a:xfrm>
                          <a:custGeom>
                            <a:avLst/>
                            <a:gdLst/>
                            <a:ahLst/>
                            <a:cxnLst/>
                            <a:rect l="0" t="0" r="0" b="0"/>
                            <a:pathLst>
                              <a:path w="37344" h="37357">
                                <a:moveTo>
                                  <a:pt x="0" y="37357"/>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17" name="Shape 4317"/>
                        <wps:cNvSpPr/>
                        <wps:spPr>
                          <a:xfrm>
                            <a:off x="1565111" y="628652"/>
                            <a:ext cx="37340" cy="37361"/>
                          </a:xfrm>
                          <a:custGeom>
                            <a:avLst/>
                            <a:gdLst/>
                            <a:ahLst/>
                            <a:cxnLst/>
                            <a:rect l="0" t="0" r="0" b="0"/>
                            <a:pathLst>
                              <a:path w="37340" h="37361">
                                <a:moveTo>
                                  <a:pt x="0" y="0"/>
                                </a:moveTo>
                                <a:lnTo>
                                  <a:pt x="37340" y="37361"/>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18" name="Shape 4318"/>
                        <wps:cNvSpPr/>
                        <wps:spPr>
                          <a:xfrm>
                            <a:off x="1565111" y="628652"/>
                            <a:ext cx="37340" cy="37361"/>
                          </a:xfrm>
                          <a:custGeom>
                            <a:avLst/>
                            <a:gdLst/>
                            <a:ahLst/>
                            <a:cxnLst/>
                            <a:rect l="0" t="0" r="0" b="0"/>
                            <a:pathLst>
                              <a:path w="37340" h="37361">
                                <a:moveTo>
                                  <a:pt x="0" y="37361"/>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21" name="Shape 4321"/>
                        <wps:cNvSpPr/>
                        <wps:spPr>
                          <a:xfrm>
                            <a:off x="1235872" y="267800"/>
                            <a:ext cx="37341" cy="37357"/>
                          </a:xfrm>
                          <a:custGeom>
                            <a:avLst/>
                            <a:gdLst/>
                            <a:ahLst/>
                            <a:cxnLst/>
                            <a:rect l="0" t="0" r="0" b="0"/>
                            <a:pathLst>
                              <a:path w="37341" h="37357">
                                <a:moveTo>
                                  <a:pt x="0" y="0"/>
                                </a:moveTo>
                                <a:lnTo>
                                  <a:pt x="37341"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22" name="Shape 4322"/>
                        <wps:cNvSpPr/>
                        <wps:spPr>
                          <a:xfrm>
                            <a:off x="1235872" y="267800"/>
                            <a:ext cx="37341" cy="37357"/>
                          </a:xfrm>
                          <a:custGeom>
                            <a:avLst/>
                            <a:gdLst/>
                            <a:ahLst/>
                            <a:cxnLst/>
                            <a:rect l="0" t="0" r="0" b="0"/>
                            <a:pathLst>
                              <a:path w="37341" h="37357">
                                <a:moveTo>
                                  <a:pt x="0" y="37357"/>
                                </a:moveTo>
                                <a:lnTo>
                                  <a:pt x="37341"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23" name="Shape 4323"/>
                        <wps:cNvSpPr/>
                        <wps:spPr>
                          <a:xfrm>
                            <a:off x="1231161" y="501341"/>
                            <a:ext cx="37341" cy="37357"/>
                          </a:xfrm>
                          <a:custGeom>
                            <a:avLst/>
                            <a:gdLst/>
                            <a:ahLst/>
                            <a:cxnLst/>
                            <a:rect l="0" t="0" r="0" b="0"/>
                            <a:pathLst>
                              <a:path w="37341" h="37357">
                                <a:moveTo>
                                  <a:pt x="0" y="0"/>
                                </a:moveTo>
                                <a:lnTo>
                                  <a:pt x="37341" y="37357"/>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24" name="Shape 4324"/>
                        <wps:cNvSpPr/>
                        <wps:spPr>
                          <a:xfrm>
                            <a:off x="1231161" y="501341"/>
                            <a:ext cx="37341" cy="37357"/>
                          </a:xfrm>
                          <a:custGeom>
                            <a:avLst/>
                            <a:gdLst/>
                            <a:ahLst/>
                            <a:cxnLst/>
                            <a:rect l="0" t="0" r="0" b="0"/>
                            <a:pathLst>
                              <a:path w="37341" h="37357">
                                <a:moveTo>
                                  <a:pt x="0" y="37357"/>
                                </a:moveTo>
                                <a:lnTo>
                                  <a:pt x="37341"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25" name="Shape 4325"/>
                        <wps:cNvSpPr/>
                        <wps:spPr>
                          <a:xfrm>
                            <a:off x="1427689" y="536157"/>
                            <a:ext cx="37344" cy="37372"/>
                          </a:xfrm>
                          <a:custGeom>
                            <a:avLst/>
                            <a:gdLst/>
                            <a:ahLst/>
                            <a:cxnLst/>
                            <a:rect l="0" t="0" r="0" b="0"/>
                            <a:pathLst>
                              <a:path w="37344" h="37372">
                                <a:moveTo>
                                  <a:pt x="0" y="0"/>
                                </a:moveTo>
                                <a:lnTo>
                                  <a:pt x="37344" y="37372"/>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26" name="Shape 4326"/>
                        <wps:cNvSpPr/>
                        <wps:spPr>
                          <a:xfrm>
                            <a:off x="1427689" y="536157"/>
                            <a:ext cx="37344" cy="37372"/>
                          </a:xfrm>
                          <a:custGeom>
                            <a:avLst/>
                            <a:gdLst/>
                            <a:ahLst/>
                            <a:cxnLst/>
                            <a:rect l="0" t="0" r="0" b="0"/>
                            <a:pathLst>
                              <a:path w="37344" h="37372">
                                <a:moveTo>
                                  <a:pt x="0" y="37372"/>
                                </a:moveTo>
                                <a:lnTo>
                                  <a:pt x="37344"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27" name="Shape 4327"/>
                        <wps:cNvSpPr/>
                        <wps:spPr>
                          <a:xfrm>
                            <a:off x="1676653" y="473482"/>
                            <a:ext cx="37340" cy="37361"/>
                          </a:xfrm>
                          <a:custGeom>
                            <a:avLst/>
                            <a:gdLst/>
                            <a:ahLst/>
                            <a:cxnLst/>
                            <a:rect l="0" t="0" r="0" b="0"/>
                            <a:pathLst>
                              <a:path w="37340" h="37361">
                                <a:moveTo>
                                  <a:pt x="0" y="0"/>
                                </a:moveTo>
                                <a:lnTo>
                                  <a:pt x="37340" y="37361"/>
                                </a:lnTo>
                              </a:path>
                            </a:pathLst>
                          </a:custGeom>
                          <a:ln w="2474" cap="flat">
                            <a:miter lim="100000"/>
                          </a:ln>
                        </wps:spPr>
                        <wps:style>
                          <a:lnRef idx="1">
                            <a:srgbClr val="787878"/>
                          </a:lnRef>
                          <a:fillRef idx="0">
                            <a:srgbClr val="000000">
                              <a:alpha val="0"/>
                            </a:srgbClr>
                          </a:fillRef>
                          <a:effectRef idx="0">
                            <a:scrgbClr r="0" g="0" b="0"/>
                          </a:effectRef>
                          <a:fontRef idx="none"/>
                        </wps:style>
                        <wps:bodyPr/>
                      </wps:wsp>
                      <wps:wsp>
                        <wps:cNvPr id="4328" name="Shape 4328"/>
                        <wps:cNvSpPr/>
                        <wps:spPr>
                          <a:xfrm>
                            <a:off x="1676653" y="473482"/>
                            <a:ext cx="37340" cy="37361"/>
                          </a:xfrm>
                          <a:custGeom>
                            <a:avLst/>
                            <a:gdLst/>
                            <a:ahLst/>
                            <a:cxnLst/>
                            <a:rect l="0" t="0" r="0" b="0"/>
                            <a:pathLst>
                              <a:path w="37340" h="37361">
                                <a:moveTo>
                                  <a:pt x="0" y="37361"/>
                                </a:moveTo>
                                <a:lnTo>
                                  <a:pt x="37340" y="0"/>
                                </a:lnTo>
                              </a:path>
                            </a:pathLst>
                          </a:custGeom>
                          <a:ln w="0" cap="flat">
                            <a:miter lim="100000"/>
                          </a:ln>
                        </wps:spPr>
                        <wps:style>
                          <a:lnRef idx="1">
                            <a:srgbClr val="787878"/>
                          </a:lnRef>
                          <a:fillRef idx="0">
                            <a:srgbClr val="000000">
                              <a:alpha val="0"/>
                            </a:srgbClr>
                          </a:fillRef>
                          <a:effectRef idx="0">
                            <a:scrgbClr r="0" g="0" b="0"/>
                          </a:effectRef>
                          <a:fontRef idx="none"/>
                        </wps:style>
                        <wps:bodyPr/>
                      </wps:wsp>
                      <wps:wsp>
                        <wps:cNvPr id="4331" name="Rectangle 4331"/>
                        <wps:cNvSpPr/>
                        <wps:spPr>
                          <a:xfrm>
                            <a:off x="1144032" y="176323"/>
                            <a:ext cx="65853" cy="144506"/>
                          </a:xfrm>
                          <a:prstGeom prst="rect">
                            <a:avLst/>
                          </a:prstGeom>
                          <a:ln>
                            <a:noFill/>
                          </a:ln>
                        </wps:spPr>
                        <wps:txbx>
                          <w:txbxContent>
                            <w:p w14:paraId="2E0DD9FC" w14:textId="77777777" w:rsidR="006E2FA2" w:rsidRDefault="006E2FA2">
                              <w:pPr>
                                <w:spacing w:after="160" w:line="259" w:lineRule="auto"/>
                                <w:ind w:left="0" w:firstLine="0"/>
                                <w:jc w:val="left"/>
                              </w:pPr>
                              <w:r>
                                <w:rPr>
                                  <w:color w:val="808080"/>
                                  <w:w w:val="118"/>
                                  <w:sz w:val="12"/>
                                </w:rPr>
                                <w:t>A</w:t>
                              </w:r>
                            </w:p>
                          </w:txbxContent>
                        </wps:txbx>
                        <wps:bodyPr horzOverflow="overflow" vert="horz" lIns="0" tIns="0" rIns="0" bIns="0" rtlCol="0">
                          <a:noAutofit/>
                        </wps:bodyPr>
                      </wps:wsp>
                      <wps:wsp>
                        <wps:cNvPr id="87259" name="Rectangle 87259"/>
                        <wps:cNvSpPr/>
                        <wps:spPr>
                          <a:xfrm>
                            <a:off x="1484341" y="196607"/>
                            <a:ext cx="65853" cy="144505"/>
                          </a:xfrm>
                          <a:prstGeom prst="rect">
                            <a:avLst/>
                          </a:prstGeom>
                          <a:ln>
                            <a:noFill/>
                          </a:ln>
                        </wps:spPr>
                        <wps:txbx>
                          <w:txbxContent>
                            <w:p w14:paraId="441888BB" w14:textId="77777777" w:rsidR="006E2FA2" w:rsidRDefault="006E2FA2">
                              <w:pPr>
                                <w:spacing w:after="160" w:line="259" w:lineRule="auto"/>
                                <w:ind w:left="0" w:firstLine="0"/>
                                <w:jc w:val="left"/>
                              </w:pPr>
                              <w:r>
                                <w:rPr>
                                  <w:color w:val="808080"/>
                                  <w:w w:val="124"/>
                                  <w:sz w:val="12"/>
                                  <w:u w:val="single" w:color="787878"/>
                                </w:rPr>
                                <w:t>B</w:t>
                              </w:r>
                            </w:p>
                          </w:txbxContent>
                        </wps:txbx>
                        <wps:bodyPr horzOverflow="overflow" vert="horz" lIns="0" tIns="0" rIns="0" bIns="0" rtlCol="0">
                          <a:noAutofit/>
                        </wps:bodyPr>
                      </wps:wsp>
                      <wps:wsp>
                        <wps:cNvPr id="4333" name="Rectangle 4333"/>
                        <wps:cNvSpPr/>
                        <wps:spPr>
                          <a:xfrm>
                            <a:off x="1686521" y="201798"/>
                            <a:ext cx="63089" cy="144506"/>
                          </a:xfrm>
                          <a:prstGeom prst="rect">
                            <a:avLst/>
                          </a:prstGeom>
                          <a:ln>
                            <a:noFill/>
                          </a:ln>
                        </wps:spPr>
                        <wps:txbx>
                          <w:txbxContent>
                            <w:p w14:paraId="14585929" w14:textId="77777777" w:rsidR="006E2FA2" w:rsidRDefault="006E2FA2">
                              <w:pPr>
                                <w:spacing w:after="160" w:line="259" w:lineRule="auto"/>
                                <w:ind w:left="0" w:firstLine="0"/>
                                <w:jc w:val="left"/>
                              </w:pPr>
                              <w:r>
                                <w:rPr>
                                  <w:color w:val="808080"/>
                                  <w:w w:val="119"/>
                                  <w:sz w:val="12"/>
                                </w:rPr>
                                <w:t>C</w:t>
                              </w:r>
                            </w:p>
                          </w:txbxContent>
                        </wps:txbx>
                        <wps:bodyPr horzOverflow="overflow" vert="horz" lIns="0" tIns="0" rIns="0" bIns="0" rtlCol="0">
                          <a:noAutofit/>
                        </wps:bodyPr>
                      </wps:wsp>
                      <wps:wsp>
                        <wps:cNvPr id="87282" name="Rectangle 87282"/>
                        <wps:cNvSpPr/>
                        <wps:spPr>
                          <a:xfrm>
                            <a:off x="1389500" y="294609"/>
                            <a:ext cx="71283" cy="144505"/>
                          </a:xfrm>
                          <a:prstGeom prst="rect">
                            <a:avLst/>
                          </a:prstGeom>
                          <a:ln>
                            <a:noFill/>
                          </a:ln>
                        </wps:spPr>
                        <wps:txbx>
                          <w:txbxContent>
                            <w:p w14:paraId="559AF841" w14:textId="77777777" w:rsidR="006E2FA2" w:rsidRDefault="006E2FA2">
                              <w:pPr>
                                <w:spacing w:after="160" w:line="259" w:lineRule="auto"/>
                                <w:ind w:left="0" w:firstLine="0"/>
                                <w:jc w:val="left"/>
                              </w:pPr>
                              <w:r>
                                <w:rPr>
                                  <w:color w:val="808080"/>
                                  <w:w w:val="118"/>
                                  <w:sz w:val="12"/>
                                  <w:u w:val="single" w:color="787878"/>
                                </w:rPr>
                                <w:t>D</w:t>
                              </w:r>
                            </w:p>
                          </w:txbxContent>
                        </wps:txbx>
                        <wps:bodyPr horzOverflow="overflow" vert="horz" lIns="0" tIns="0" rIns="0" bIns="0" rtlCol="0">
                          <a:noAutofit/>
                        </wps:bodyPr>
                      </wps:wsp>
                      <wps:wsp>
                        <wps:cNvPr id="16820" name="Rectangle 16820"/>
                        <wps:cNvSpPr/>
                        <wps:spPr>
                          <a:xfrm>
                            <a:off x="1731878" y="480231"/>
                            <a:ext cx="65853" cy="144505"/>
                          </a:xfrm>
                          <a:prstGeom prst="rect">
                            <a:avLst/>
                          </a:prstGeom>
                          <a:ln>
                            <a:noFill/>
                          </a:ln>
                        </wps:spPr>
                        <wps:txbx>
                          <w:txbxContent>
                            <w:p w14:paraId="7578FBB0" w14:textId="77777777" w:rsidR="006E2FA2" w:rsidRDefault="006E2FA2">
                              <w:pPr>
                                <w:spacing w:after="160" w:line="259" w:lineRule="auto"/>
                                <w:ind w:left="0" w:firstLine="0"/>
                                <w:jc w:val="left"/>
                              </w:pPr>
                              <w:r>
                                <w:rPr>
                                  <w:color w:val="808080"/>
                                  <w:w w:val="106"/>
                                  <w:sz w:val="12"/>
                                </w:rPr>
                                <w:t>G</w:t>
                              </w:r>
                            </w:p>
                          </w:txbxContent>
                        </wps:txbx>
                        <wps:bodyPr horzOverflow="overflow" vert="horz" lIns="0" tIns="0" rIns="0" bIns="0" rtlCol="0">
                          <a:noAutofit/>
                        </wps:bodyPr>
                      </wps:wsp>
                      <wps:wsp>
                        <wps:cNvPr id="16819" name="Rectangle 16819"/>
                        <wps:cNvSpPr/>
                        <wps:spPr>
                          <a:xfrm>
                            <a:off x="1177579" y="480231"/>
                            <a:ext cx="58942" cy="144505"/>
                          </a:xfrm>
                          <a:prstGeom prst="rect">
                            <a:avLst/>
                          </a:prstGeom>
                          <a:ln>
                            <a:noFill/>
                          </a:ln>
                        </wps:spPr>
                        <wps:txbx>
                          <w:txbxContent>
                            <w:p w14:paraId="217C3A61" w14:textId="77777777" w:rsidR="006E2FA2" w:rsidRDefault="006E2FA2">
                              <w:pPr>
                                <w:spacing w:after="160" w:line="259" w:lineRule="auto"/>
                                <w:ind w:left="0" w:firstLine="0"/>
                                <w:jc w:val="left"/>
                              </w:pPr>
                              <w:r>
                                <w:rPr>
                                  <w:color w:val="808080"/>
                                  <w:w w:val="122"/>
                                  <w:sz w:val="12"/>
                                </w:rPr>
                                <w:t>E</w:t>
                              </w:r>
                            </w:p>
                          </w:txbxContent>
                        </wps:txbx>
                        <wps:bodyPr horzOverflow="overflow" vert="horz" lIns="0" tIns="0" rIns="0" bIns="0" rtlCol="0">
                          <a:noAutofit/>
                        </wps:bodyPr>
                      </wps:wsp>
                      <wps:wsp>
                        <wps:cNvPr id="4336" name="Rectangle 4336"/>
                        <wps:cNvSpPr/>
                        <wps:spPr>
                          <a:xfrm>
                            <a:off x="1472570" y="495700"/>
                            <a:ext cx="56177" cy="144506"/>
                          </a:xfrm>
                          <a:prstGeom prst="rect">
                            <a:avLst/>
                          </a:prstGeom>
                          <a:ln>
                            <a:noFill/>
                          </a:ln>
                        </wps:spPr>
                        <wps:txbx>
                          <w:txbxContent>
                            <w:p w14:paraId="4B9A773D" w14:textId="77777777" w:rsidR="006E2FA2" w:rsidRDefault="006E2FA2">
                              <w:pPr>
                                <w:spacing w:after="160" w:line="259" w:lineRule="auto"/>
                                <w:ind w:left="0" w:firstLine="0"/>
                                <w:jc w:val="left"/>
                              </w:pPr>
                              <w:r>
                                <w:rPr>
                                  <w:color w:val="808080"/>
                                  <w:w w:val="123"/>
                                  <w:sz w:val="12"/>
                                </w:rPr>
                                <w:t>F</w:t>
                              </w:r>
                            </w:p>
                          </w:txbxContent>
                        </wps:txbx>
                        <wps:bodyPr horzOverflow="overflow" vert="horz" lIns="0" tIns="0" rIns="0" bIns="0" rtlCol="0">
                          <a:noAutofit/>
                        </wps:bodyPr>
                      </wps:wsp>
                      <wps:wsp>
                        <wps:cNvPr id="4337" name="Rectangle 4337"/>
                        <wps:cNvSpPr/>
                        <wps:spPr>
                          <a:xfrm>
                            <a:off x="1622037" y="603981"/>
                            <a:ext cx="69901" cy="144505"/>
                          </a:xfrm>
                          <a:prstGeom prst="rect">
                            <a:avLst/>
                          </a:prstGeom>
                          <a:ln>
                            <a:noFill/>
                          </a:ln>
                        </wps:spPr>
                        <wps:txbx>
                          <w:txbxContent>
                            <w:p w14:paraId="67224CAD" w14:textId="77777777" w:rsidR="006E2FA2" w:rsidRDefault="006E2FA2">
                              <w:pPr>
                                <w:spacing w:after="160" w:line="259" w:lineRule="auto"/>
                                <w:ind w:left="0" w:firstLine="0"/>
                                <w:jc w:val="left"/>
                              </w:pPr>
                              <w:r>
                                <w:rPr>
                                  <w:color w:val="808080"/>
                                  <w:w w:val="114"/>
                                  <w:sz w:val="12"/>
                                </w:rPr>
                                <w:t>H</w:t>
                              </w:r>
                            </w:p>
                          </w:txbxContent>
                        </wps:txbx>
                        <wps:bodyPr horzOverflow="overflow" vert="horz" lIns="0" tIns="0" rIns="0" bIns="0" rtlCol="0">
                          <a:noAutofit/>
                        </wps:bodyPr>
                      </wps:wsp>
                      <wps:wsp>
                        <wps:cNvPr id="4339" name="Rectangle 4339"/>
                        <wps:cNvSpPr/>
                        <wps:spPr>
                          <a:xfrm>
                            <a:off x="1040891" y="588512"/>
                            <a:ext cx="46601" cy="144506"/>
                          </a:xfrm>
                          <a:prstGeom prst="rect">
                            <a:avLst/>
                          </a:prstGeom>
                          <a:ln>
                            <a:noFill/>
                          </a:ln>
                        </wps:spPr>
                        <wps:txbx>
                          <w:txbxContent>
                            <w:p w14:paraId="3BF5313A" w14:textId="77777777" w:rsidR="006E2FA2" w:rsidRDefault="006E2FA2">
                              <w:pPr>
                                <w:spacing w:after="160" w:line="259" w:lineRule="auto"/>
                                <w:ind w:left="0" w:firstLine="0"/>
                                <w:jc w:val="left"/>
                              </w:pPr>
                              <w:r>
                                <w:rPr>
                                  <w:color w:val="808080"/>
                                  <w:w w:val="150"/>
                                  <w:sz w:val="12"/>
                                </w:rPr>
                                <w:t>J</w:t>
                              </w:r>
                            </w:p>
                          </w:txbxContent>
                        </wps:txbx>
                        <wps:bodyPr horzOverflow="overflow" vert="horz" lIns="0" tIns="0" rIns="0" bIns="0" rtlCol="0">
                          <a:noAutofit/>
                        </wps:bodyPr>
                      </wps:wsp>
                      <wps:wsp>
                        <wps:cNvPr id="4340" name="Shape 4340"/>
                        <wps:cNvSpPr/>
                        <wps:spPr>
                          <a:xfrm>
                            <a:off x="1255556" y="286668"/>
                            <a:ext cx="451990" cy="361818"/>
                          </a:xfrm>
                          <a:custGeom>
                            <a:avLst/>
                            <a:gdLst/>
                            <a:ahLst/>
                            <a:cxnLst/>
                            <a:rect l="0" t="0" r="0" b="0"/>
                            <a:pathLst>
                              <a:path w="451990" h="361818">
                                <a:moveTo>
                                  <a:pt x="0" y="0"/>
                                </a:moveTo>
                                <a:lnTo>
                                  <a:pt x="248086" y="26873"/>
                                </a:lnTo>
                                <a:lnTo>
                                  <a:pt x="451990" y="38672"/>
                                </a:lnTo>
                                <a:lnTo>
                                  <a:pt x="440207" y="204928"/>
                                </a:lnTo>
                                <a:lnTo>
                                  <a:pt x="328662" y="361818"/>
                                </a:lnTo>
                              </a:path>
                            </a:pathLst>
                          </a:custGeom>
                          <a:ln w="1856" cap="flat">
                            <a:miter lim="100000"/>
                          </a:ln>
                        </wps:spPr>
                        <wps:style>
                          <a:lnRef idx="1">
                            <a:srgbClr val="505050"/>
                          </a:lnRef>
                          <a:fillRef idx="0">
                            <a:srgbClr val="000000">
                              <a:alpha val="0"/>
                            </a:srgbClr>
                          </a:fillRef>
                          <a:effectRef idx="0">
                            <a:scrgbClr r="0" g="0" b="0"/>
                          </a:effectRef>
                          <a:fontRef idx="none"/>
                        </wps:style>
                        <wps:bodyPr/>
                      </wps:wsp>
                      <wps:wsp>
                        <wps:cNvPr id="4341" name="Shape 4341"/>
                        <wps:cNvSpPr/>
                        <wps:spPr>
                          <a:xfrm>
                            <a:off x="1119390" y="285415"/>
                            <a:ext cx="465387" cy="434524"/>
                          </a:xfrm>
                          <a:custGeom>
                            <a:avLst/>
                            <a:gdLst/>
                            <a:ahLst/>
                            <a:cxnLst/>
                            <a:rect l="0" t="0" r="0" b="0"/>
                            <a:pathLst>
                              <a:path w="465387" h="434524">
                                <a:moveTo>
                                  <a:pt x="465387" y="363013"/>
                                </a:moveTo>
                                <a:lnTo>
                                  <a:pt x="337862" y="434524"/>
                                </a:lnTo>
                                <a:lnTo>
                                  <a:pt x="0" y="396035"/>
                                </a:lnTo>
                                <a:lnTo>
                                  <a:pt x="136575" y="0"/>
                                </a:lnTo>
                              </a:path>
                            </a:pathLst>
                          </a:custGeom>
                          <a:ln w="1856" cap="flat">
                            <a:miter lim="100000"/>
                          </a:ln>
                        </wps:spPr>
                        <wps:style>
                          <a:lnRef idx="1">
                            <a:srgbClr val="505050"/>
                          </a:lnRef>
                          <a:fillRef idx="0">
                            <a:srgbClr val="000000">
                              <a:alpha val="0"/>
                            </a:srgbClr>
                          </a:fillRef>
                          <a:effectRef idx="0">
                            <a:scrgbClr r="0" g="0" b="0"/>
                          </a:effectRef>
                          <a:fontRef idx="none"/>
                        </wps:style>
                        <wps:bodyPr/>
                      </wps:wsp>
                      <wps:wsp>
                        <wps:cNvPr id="4342" name="Shape 4342"/>
                        <wps:cNvSpPr/>
                        <wps:spPr>
                          <a:xfrm>
                            <a:off x="1250376" y="412258"/>
                            <a:ext cx="196273" cy="143402"/>
                          </a:xfrm>
                          <a:custGeom>
                            <a:avLst/>
                            <a:gdLst/>
                            <a:ahLst/>
                            <a:cxnLst/>
                            <a:rect l="0" t="0" r="0" b="0"/>
                            <a:pathLst>
                              <a:path w="196273" h="143402">
                                <a:moveTo>
                                  <a:pt x="152934" y="0"/>
                                </a:moveTo>
                                <a:lnTo>
                                  <a:pt x="196273" y="143402"/>
                                </a:lnTo>
                                <a:lnTo>
                                  <a:pt x="0" y="106726"/>
                                </a:lnTo>
                                <a:close/>
                              </a:path>
                            </a:pathLst>
                          </a:custGeom>
                          <a:ln w="1856" cap="flat">
                            <a:miter lim="100000"/>
                          </a:ln>
                        </wps:spPr>
                        <wps:style>
                          <a:lnRef idx="1">
                            <a:srgbClr val="505050"/>
                          </a:lnRef>
                          <a:fillRef idx="0">
                            <a:srgbClr val="000000">
                              <a:alpha val="0"/>
                            </a:srgbClr>
                          </a:fillRef>
                          <a:effectRef idx="0">
                            <a:scrgbClr r="0" g="0" b="0"/>
                          </a:effectRef>
                          <a:fontRef idx="none"/>
                        </wps:style>
                        <wps:bodyPr/>
                      </wps:wsp>
                      <wps:wsp>
                        <wps:cNvPr id="4344" name="Rectangle 4344"/>
                        <wps:cNvSpPr/>
                        <wps:spPr>
                          <a:xfrm>
                            <a:off x="1053097" y="311263"/>
                            <a:ext cx="55404" cy="168589"/>
                          </a:xfrm>
                          <a:prstGeom prst="rect">
                            <a:avLst/>
                          </a:prstGeom>
                          <a:ln>
                            <a:noFill/>
                          </a:ln>
                        </wps:spPr>
                        <wps:txbx>
                          <w:txbxContent>
                            <w:p w14:paraId="4C9C9267" w14:textId="77777777" w:rsidR="006E2FA2" w:rsidRDefault="006E2FA2">
                              <w:pPr>
                                <w:spacing w:after="160" w:line="259" w:lineRule="auto"/>
                                <w:ind w:left="0" w:firstLine="0"/>
                                <w:jc w:val="left"/>
                              </w:pPr>
                              <w:proofErr w:type="gramStart"/>
                              <w:r>
                                <w:rPr>
                                  <w:w w:val="102"/>
                                  <w:sz w:val="14"/>
                                </w:rPr>
                                <w:t>a</w:t>
                              </w:r>
                              <w:proofErr w:type="gramEnd"/>
                            </w:p>
                          </w:txbxContent>
                        </wps:txbx>
                        <wps:bodyPr horzOverflow="overflow" vert="horz" lIns="0" tIns="0" rIns="0" bIns="0" rtlCol="0">
                          <a:noAutofit/>
                        </wps:bodyPr>
                      </wps:wsp>
                      <wps:wsp>
                        <wps:cNvPr id="4345" name="Rectangle 4345"/>
                        <wps:cNvSpPr/>
                        <wps:spPr>
                          <a:xfrm>
                            <a:off x="1362973" y="156576"/>
                            <a:ext cx="59551" cy="168589"/>
                          </a:xfrm>
                          <a:prstGeom prst="rect">
                            <a:avLst/>
                          </a:prstGeom>
                          <a:ln>
                            <a:noFill/>
                          </a:ln>
                        </wps:spPr>
                        <wps:txbx>
                          <w:txbxContent>
                            <w:p w14:paraId="5361E2DB" w14:textId="77777777" w:rsidR="006E2FA2" w:rsidRDefault="006E2FA2">
                              <w:pPr>
                                <w:spacing w:after="160" w:line="259" w:lineRule="auto"/>
                                <w:ind w:left="0" w:firstLine="0"/>
                                <w:jc w:val="left"/>
                              </w:pPr>
                              <w:proofErr w:type="gramStart"/>
                              <w:r>
                                <w:rPr>
                                  <w:w w:val="99"/>
                                  <w:sz w:val="14"/>
                                </w:rPr>
                                <w:t>b</w:t>
                              </w:r>
                              <w:proofErr w:type="gramEnd"/>
                            </w:p>
                          </w:txbxContent>
                        </wps:txbx>
                        <wps:bodyPr horzOverflow="overflow" vert="horz" lIns="0" tIns="0" rIns="0" bIns="0" rtlCol="0">
                          <a:noAutofit/>
                        </wps:bodyPr>
                      </wps:wsp>
                      <wps:wsp>
                        <wps:cNvPr id="4347" name="Shape 4347"/>
                        <wps:cNvSpPr/>
                        <wps:spPr>
                          <a:xfrm>
                            <a:off x="1242156" y="249991"/>
                            <a:ext cx="33520" cy="81118"/>
                          </a:xfrm>
                          <a:custGeom>
                            <a:avLst/>
                            <a:gdLst/>
                            <a:ahLst/>
                            <a:cxnLst/>
                            <a:rect l="0" t="0" r="0" b="0"/>
                            <a:pathLst>
                              <a:path w="33520" h="81118">
                                <a:moveTo>
                                  <a:pt x="33520" y="81118"/>
                                </a:moveTo>
                                <a:lnTo>
                                  <a:pt x="0" y="0"/>
                                </a:lnTo>
                              </a:path>
                            </a:pathLst>
                          </a:custGeom>
                          <a:ln w="1438" cap="flat">
                            <a:custDash>
                              <a:ds d="11323" sp="11323"/>
                            </a:custDash>
                            <a:miter lim="100000"/>
                          </a:ln>
                        </wps:spPr>
                        <wps:style>
                          <a:lnRef idx="1">
                            <a:srgbClr val="323232"/>
                          </a:lnRef>
                          <a:fillRef idx="0">
                            <a:srgbClr val="000000">
                              <a:alpha val="0"/>
                            </a:srgbClr>
                          </a:fillRef>
                          <a:effectRef idx="0">
                            <a:scrgbClr r="0" g="0" b="0"/>
                          </a:effectRef>
                          <a:fontRef idx="none"/>
                        </wps:style>
                        <wps:bodyPr/>
                      </wps:wsp>
                      <wps:wsp>
                        <wps:cNvPr id="4348" name="Shape 4348"/>
                        <wps:cNvSpPr/>
                        <wps:spPr>
                          <a:xfrm>
                            <a:off x="1646243" y="490749"/>
                            <a:ext cx="123749" cy="2"/>
                          </a:xfrm>
                          <a:custGeom>
                            <a:avLst/>
                            <a:gdLst/>
                            <a:ahLst/>
                            <a:cxnLst/>
                            <a:rect l="0" t="0" r="0" b="0"/>
                            <a:pathLst>
                              <a:path w="123749" h="2">
                                <a:moveTo>
                                  <a:pt x="0" y="2"/>
                                </a:moveTo>
                                <a:lnTo>
                                  <a:pt x="123749" y="0"/>
                                </a:lnTo>
                              </a:path>
                            </a:pathLst>
                          </a:custGeom>
                          <a:ln w="790" cap="flat">
                            <a:custDash>
                              <a:ds d="6224" sp="6224"/>
                            </a:custDash>
                            <a:miter lim="100000"/>
                          </a:ln>
                        </wps:spPr>
                        <wps:style>
                          <a:lnRef idx="1">
                            <a:srgbClr val="323232"/>
                          </a:lnRef>
                          <a:fillRef idx="0">
                            <a:srgbClr val="000000">
                              <a:alpha val="0"/>
                            </a:srgbClr>
                          </a:fillRef>
                          <a:effectRef idx="0">
                            <a:scrgbClr r="0" g="0" b="0"/>
                          </a:effectRef>
                          <a:fontRef idx="none"/>
                        </wps:style>
                        <wps:bodyPr/>
                      </wps:wsp>
                      <wps:wsp>
                        <wps:cNvPr id="4349" name="Rectangle 4349"/>
                        <wps:cNvSpPr/>
                        <wps:spPr>
                          <a:xfrm>
                            <a:off x="1301098" y="512354"/>
                            <a:ext cx="59551" cy="168590"/>
                          </a:xfrm>
                          <a:prstGeom prst="rect">
                            <a:avLst/>
                          </a:prstGeom>
                          <a:ln>
                            <a:noFill/>
                          </a:ln>
                        </wps:spPr>
                        <wps:txbx>
                          <w:txbxContent>
                            <w:p w14:paraId="1C9E6229" w14:textId="77777777" w:rsidR="006E2FA2" w:rsidRDefault="006E2FA2">
                              <w:pPr>
                                <w:spacing w:after="160" w:line="259" w:lineRule="auto"/>
                                <w:ind w:left="0" w:firstLine="0"/>
                                <w:jc w:val="left"/>
                              </w:pPr>
                              <w:proofErr w:type="gramStart"/>
                              <w:r>
                                <w:rPr>
                                  <w:w w:val="99"/>
                                  <w:sz w:val="14"/>
                                </w:rPr>
                                <w:t>d</w:t>
                              </w:r>
                              <w:proofErr w:type="gramEnd"/>
                            </w:p>
                          </w:txbxContent>
                        </wps:txbx>
                        <wps:bodyPr horzOverflow="overflow" vert="horz" lIns="0" tIns="0" rIns="0" bIns="0" rtlCol="0">
                          <a:noAutofit/>
                        </wps:bodyPr>
                      </wps:wsp>
                      <wps:wsp>
                        <wps:cNvPr id="4350" name="Shape 4350"/>
                        <wps:cNvSpPr/>
                        <wps:spPr>
                          <a:xfrm>
                            <a:off x="1089376" y="674213"/>
                            <a:ext cx="61872" cy="15471"/>
                          </a:xfrm>
                          <a:custGeom>
                            <a:avLst/>
                            <a:gdLst/>
                            <a:ahLst/>
                            <a:cxnLst/>
                            <a:rect l="0" t="0" r="0" b="0"/>
                            <a:pathLst>
                              <a:path w="61872" h="15471">
                                <a:moveTo>
                                  <a:pt x="61872" y="0"/>
                                </a:moveTo>
                                <a:lnTo>
                                  <a:pt x="0" y="15471"/>
                                </a:lnTo>
                              </a:path>
                            </a:pathLst>
                          </a:custGeom>
                          <a:ln w="1438" cap="flat">
                            <a:custDash>
                              <a:ds d="11323" sp="11323"/>
                            </a:custDash>
                            <a:miter lim="100000"/>
                          </a:ln>
                        </wps:spPr>
                        <wps:style>
                          <a:lnRef idx="1">
                            <a:srgbClr val="323232"/>
                          </a:lnRef>
                          <a:fillRef idx="0">
                            <a:srgbClr val="000000">
                              <a:alpha val="0"/>
                            </a:srgbClr>
                          </a:fillRef>
                          <a:effectRef idx="0">
                            <a:scrgbClr r="0" g="0" b="0"/>
                          </a:effectRef>
                          <a:fontRef idx="none"/>
                        </wps:style>
                        <wps:bodyPr/>
                      </wps:wsp>
                    </wpg:wgp>
                  </a:graphicData>
                </a:graphic>
              </wp:anchor>
            </w:drawing>
          </mc:Choice>
          <mc:Fallback>
            <w:pict>
              <v:group w14:anchorId="69F5F531" id="Group 87667" o:spid="_x0000_s1199" style="position:absolute;left:0;text-align:left;margin-left:45.3pt;margin-top:-11.9pt;width:140.25pt;height:59.65pt;z-index:251663360;mso-position-horizontal-relative:text;mso-position-vertical-relative:text" coordsize="17813,7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">
                <v:shape id="Shape 4270" o:spid="_x0000_s1200" style="position:absolute;left:5863;top:3095;width:374;height:374;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K6MMA&#10;AADdAAAADwAAAGRycy9kb3ducmV2LnhtbERPy4rCMBTdD8w/hDswG9F0ZHxQjTIIM3YhilX3l+ba&#10;Bpub0kStf28WwiwP5z1fdrYWN2q9cazga5CAIC6cNlwqOB5++1MQPiBrrB2Tggd5WC7e3+aYanfn&#10;Pd3yUIoYwj5FBVUITSqlLyqy6AeuIY7c2bUWQ4RtKXWL9xhuazlMkrG0aDg2VNjQqqLikl+tgr+e&#10;2a7WZJrx+roZnU95tsuzTKnPj+5nBiJQF/7FL3emFXwPJ3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uK6MMAAADdAAAADwAAAAAAAAAAAAAAAACYAgAAZHJzL2Rv&#10;d25yZXYueG1sUEsFBgAAAAAEAAQA9QAAAIgDAAAAAA==&#10;" path="m,l37344,37357e" filled="f" strokecolor="#787878" strokeweight=".06872mm">
                  <v:stroke miterlimit="1" joinstyle="miter"/>
                  <v:path arrowok="t" textboxrect="0,0,37344,37357"/>
                </v:shape>
                <v:shape id="Shape 4271" o:spid="_x0000_s1201" style="position:absolute;left:5863;top:3095;width:374;height:374;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ExsQA&#10;AADdAAAADwAAAGRycy9kb3ducmV2LnhtbESP32rCMBTG7we+QzjC7jRVipNqlCkoykSc8wGOzbEt&#10;a05qkmn39mYg7PLj+/Pjm85bU4sbOV9ZVjDoJyCIc6srLhScvla9MQgfkDXWlknBL3mYzzovU8y0&#10;vfMn3Y6hEHGEfYYKyhCaTEqfl2TQ921DHL2LdQZDlK6Q2uE9jptaDpNkJA1WHAklNrQsKf8+/pjI&#10;Xe/8x2Er97iyi+05dfk1Tb1Sr932fQIiUBv+w8/2RitIh28D+HsTn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3hMbEAAAA3QAAAA8AAAAAAAAAAAAAAAAAmAIAAGRycy9k&#10;b3ducmV2LnhtbFBLBQYAAAAABAAEAPUAAACJAwAAAAA=&#10;" path="m,37357l37344,e" filled="f" strokecolor="#787878" strokeweight="0">
                  <v:stroke miterlimit="1" joinstyle="miter"/>
                  <v:path arrowok="t" textboxrect="0,0,37344,37357"/>
                </v:shape>
                <v:shape id="Shape 4272" o:spid="_x0000_s1202" style="position:absolute;top:6636;width:373;height:373;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xBMYA&#10;AADdAAAADwAAAGRycy9kb3ducmV2LnhtbESPQWvCQBSE74X+h+UVvBTdGKwt0VWKoOZQlMZ6f2Sf&#10;ydLs25BdNf57Vyj0OMzMN8x82dtGXKjzxrGC8SgBQVw6bbhS8HNYDz9A+ICssXFMCm7kYbl4fppj&#10;pt2Vv+lShEpECPsMFdQhtJmUvqzJoh+5ljh6J9dZDFF2ldQdXiPcNjJNkqm0aDgu1NjSqqbytzhb&#10;BZtXs1ttybTT7fnr7XQs8n2R50oNXvrPGYhAffgP/7VzrWCSvqf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WxBMYAAADdAAAADwAAAAAAAAAAAAAAAACYAgAAZHJz&#10;L2Rvd25yZXYueG1sUEsFBgAAAAAEAAQA9QAAAIsDAAAAAA==&#10;" path="m,l37344,37357e" filled="f" strokecolor="#787878" strokeweight=".06872mm">
                  <v:stroke miterlimit="1" joinstyle="miter"/>
                  <v:path arrowok="t" textboxrect="0,0,37344,37357"/>
                </v:shape>
                <v:shape id="Shape 4273" o:spid="_x0000_s1203" style="position:absolute;top:6636;width:373;height:373;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KsUA&#10;AADdAAAADwAAAGRycy9kb3ducmV2LnhtbESP32rCMBTG7we+QzjC7tZUV6Z0RlFBmUxk0z3AsTm2&#10;xeakJlG7t18Gg11+fH9+fJNZZxpxI+drywoGSQqCuLC65lLB12H1NAbhA7LGxjIp+CYPs2nvYYK5&#10;tnf+pNs+lCKOsM9RQRVCm0vpi4oM+sS2xNE7WWcwROlKqR3e47hp5DBNX6TBmiOhwpaWFRXn/dVE&#10;7nrr3z82cocru9gcM1dcsswr9djv5q8gAnXhP/zXftMKsuHoGX7fxCcgp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b8qxQAAAN0AAAAPAAAAAAAAAAAAAAAAAJgCAABkcnMv&#10;ZG93bnJldi54bWxQSwUGAAAAAAQABAD1AAAAigMAAAAA&#10;" path="m,37357l37344,e" filled="f" strokecolor="#787878" strokeweight="0">
                  <v:stroke miterlimit="1" joinstyle="miter"/>
                  <v:path arrowok="t" textboxrect="0,0,37344,37357"/>
                </v:shape>
                <v:shape id="Shape 4274" o:spid="_x0000_s1204" style="position:absolute;left:3363;top:7001;width:374;height:373;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J2n8UA&#10;AADdAAAADwAAAGRycy9kb3ducmV2LnhtbESPQWvCQBSE70L/w/IKvelGEQ2pq6iYYvFkWuj1kX0m&#10;wezbsLua9N93C4LHYWa+YVabwbTiTs43lhVMJwkI4tLqhisF31/5OAXhA7LG1jIp+CUPm/XLaIWZ&#10;tj2f6V6ESkQI+wwV1CF0mZS+rMmgn9iOOHoX6wyGKF0ltcM+wk0rZ0mykAYbjgs1drSvqbwWN6Mg&#10;//yp+o8d6fK4P6WuWCSHvD8o9fY6bN9BBBrCM/xoH7WC+Ww5h/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nafxQAAAN0AAAAPAAAAAAAAAAAAAAAAAJgCAABkcnMv&#10;ZG93bnJldi54bWxQSwUGAAAAAAQABAD1AAAAigMAAAAA&#10;" path="m,l37340,37372e" filled="f" strokecolor="#787878" strokeweight=".06872mm">
                  <v:stroke miterlimit="1" joinstyle="miter"/>
                  <v:path arrowok="t" textboxrect="0,0,37340,37372"/>
                </v:shape>
                <v:shape id="Shape 4275" o:spid="_x0000_s1205" style="position:absolute;left:3363;top:7001;width:374;height:373;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yNckA&#10;AADdAAAADwAAAGRycy9kb3ducmV2LnhtbESPQWsCMRSE7wX/Q3iCl6JZrbayNUrRLkgrFG2VHl83&#10;z83Szcuyibr9941Q6HGYmW+Y2aK1lThT40vHCoaDBARx7nTJhYKP96w/BeEDssbKMSn4IQ+Leedm&#10;hql2F97SeRcKESHsU1RgQqhTKX1uyKIfuJo4ekfXWAxRNoXUDV4i3FZylCT30mLJccFgTUtD+ffu&#10;ZBXsP9/2yfRlc7g7fD2b2+Uqk69lplSv2z49ggjUhv/wX3utFYxHDxO4vo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dyNckAAADdAAAADwAAAAAAAAAAAAAAAACYAgAA&#10;ZHJzL2Rvd25yZXYueG1sUEsFBgAAAAAEAAQA9QAAAI4DAAAAAA==&#10;" path="m,37372l37340,e" filled="f" strokecolor="#787878" strokeweight="0">
                  <v:stroke miterlimit="1" joinstyle="miter"/>
                  <v:path arrowok="t" textboxrect="0,0,37340,37372"/>
                </v:shape>
                <v:shape id="Shape 4276" o:spid="_x0000_s1206" style="position:absolute;left:4638;top:6285;width:373;height:374;visibility:visible;mso-wrap-style:square;v-text-anchor:top" coordsize="37340,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Z/scA&#10;AADdAAAADwAAAGRycy9kb3ducmV2LnhtbESPT2vCQBTE74LfYXlCL1I3/iGV1FWkUNCDiKkXb6/Z&#10;ZxLMvk2zq4nf3hWEHoeZ+Q2zWHWmEjdqXGlZwXgUgSDOrC45V3D8+X6fg3AeWWNlmRTcycFq2e8t&#10;MNG25QPdUp+LAGGXoILC+zqR0mUFGXQjWxMH72wbgz7IJpe6wTbATSUnURRLgyWHhQJr+ioou6RX&#10;o2DL8andXnfp4dfP/i7743QzXLNSb4Nu/QnCU+f/w6/2RiuYTT5ieL4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2f7HAAAA3QAAAA8AAAAAAAAAAAAAAAAAmAIAAGRy&#10;cy9kb3ducmV2LnhtbFBLBQYAAAAABAAEAPUAAACMAwAAAAA=&#10;" path="m,l37340,37357e" filled="f" strokecolor="#787878" strokeweight=".06872mm">
                  <v:stroke miterlimit="1" joinstyle="miter"/>
                  <v:path arrowok="t" textboxrect="0,0,37340,37357"/>
                </v:shape>
                <v:shape id="Shape 4277" o:spid="_x0000_s1207" style="position:absolute;left:4638;top:6285;width:373;height:374;visibility:visible;mso-wrap-style:square;v-text-anchor:top" coordsize="37340,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lccgA&#10;AADdAAAADwAAAGRycy9kb3ducmV2LnhtbESPQUsDMRSE70L/Q3gFL9JmbcUta9NSBEEvSqs99Pa6&#10;eSbbJi/LJrarv94UBI/DzHzDzJe9d+JEXWwCK7gdFyCI66AbNgo+3p9GMxAxIWt0gUnBN0VYLgZX&#10;c6x0OPOaTptkRIZwrFCBTamtpIy1JY9xHFri7H2GzmPKsjNSd3jOcO/kpCjupceG84LFlh4t1cfN&#10;l1dwWJuDjm/u5mc6Ne51a1/K/Wyn1PWwXz2ASNSn//Bf+1kruJuUJVze5C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VxyAAAAN0AAAAPAAAAAAAAAAAAAAAAAJgCAABk&#10;cnMvZG93bnJldi54bWxQSwUGAAAAAAQABAD1AAAAjQMAAAAA&#10;" path="m,37357l37340,e" filled="f" strokecolor="#787878" strokeweight="0">
                  <v:stroke miterlimit="1" joinstyle="miter"/>
                  <v:path arrowok="t" textboxrect="0,0,37340,37357"/>
                </v:shape>
                <v:shape id="Shape 4280" o:spid="_x0000_s1208" style="position:absolute;left:1346;top:2677;width:373;height:373;visibility:visible;mso-wrap-style:square;v-text-anchor:top" coordsize="37344,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qPlcEA&#10;AADdAAAADwAAAGRycy9kb3ducmV2LnhtbERPTYvCMBC9C/6HMMLeNFV2RapRRBBERGhd2OvYjG2x&#10;mZQmav33O4eFPT7e92rTu0Y9qQu1ZwPTSQKKuPC25tLA92U/XoAKEdli45kMvCnAZj0crDC1/sUZ&#10;PfNYKgnhkKKBKsY21ToUFTkME98SC3fzncMosCu17fAl4a7RsySZa4c1S0OFLe0qKu75w0lvtrvk&#10;83D9yvZ5+Dnfzniy+mjMx6jfLkFF6uO/+M99sAY+ZwvZL2/kCe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Kj5XBAAAA3QAAAA8AAAAAAAAAAAAAAAAAmAIAAGRycy9kb3du&#10;cmV2LnhtbFBLBQYAAAAABAAEAPUAAACGAwAAAAA=&#10;" path="m,l37344,37361e" filled="f" strokecolor="#787878" strokeweight=".06872mm">
                  <v:stroke miterlimit="1" joinstyle="miter"/>
                  <v:path arrowok="t" textboxrect="0,0,37344,37361"/>
                </v:shape>
                <v:shape id="Shape 4281" o:spid="_x0000_s1209" style="position:absolute;left:1346;top:2677;width:373;height:373;visibility:visible;mso-wrap-style:square;v-text-anchor:top" coordsize="37344,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5ecEA&#10;AADdAAAADwAAAGRycy9kb3ducmV2LnhtbESPzQrCMBCE74LvEFbwpqkiItUoIoiiHvzD89qsbbHZ&#10;lCZqfXsjCB6HmfmGmcxqU4gnVS63rKDXjUAQJ1bnnCo4n5adEQjnkTUWlknBmxzMps3GBGNtX3yg&#10;59GnIkDYxagg876MpXRJRgZd15bEwbvZyqAPskqlrvAV4KaQ/SgaSoM5h4UMS1pklNyPD6MgOfOe&#10;T9fBZbuf+8t299iUK4tKtVv1fAzCU+3/4V97rRUM+qMefN+EJyC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GOXnBAAAA3QAAAA8AAAAAAAAAAAAAAAAAmAIAAGRycy9kb3du&#10;cmV2LnhtbFBLBQYAAAAABAAEAPUAAACGAwAAAAA=&#10;" path="m,37361l37344,e" filled="f" strokecolor="#787878" strokeweight="0">
                  <v:stroke miterlimit="1" joinstyle="miter"/>
                  <v:path arrowok="t" textboxrect="0,0,37344,37361"/>
                </v:shape>
                <v:shape id="Shape 4282" o:spid="_x0000_s1210" style="position:absolute;left:1298;top:5012;width:374;height:374;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7V8QA&#10;AADdAAAADwAAAGRycy9kb3ducmV2LnhtbESPQWvCQBSE70L/w/IK3nTTIBJSV2nFFMWTsdDrI/ua&#10;hGbfht2tif/eFQSPw8x8w6w2o+nEhZxvLSt4mycgiCurW64VfJ+LWQbCB2SNnWVScCUPm/XLZIW5&#10;tgOf6FKGWkQI+xwVNCH0uZS+asign9ueOHq/1hkMUbpaaodDhJtOpkmylAZbjgsN9rRtqPor/42C&#10;4vBTD1+fpKv99pi5cpnsimGn1PR1/HgHEWgMz/CjvdcKFmmWwv1Nf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O1fEAAAA3QAAAA8AAAAAAAAAAAAAAAAAmAIAAGRycy9k&#10;b3ducmV2LnhtbFBLBQYAAAAABAAEAPUAAACJAwAAAAA=&#10;" path="m,l37340,37372e" filled="f" strokecolor="#787878" strokeweight=".06872mm">
                  <v:stroke miterlimit="1" joinstyle="miter"/>
                  <v:path arrowok="t" textboxrect="0,0,37340,37372"/>
                </v:shape>
                <v:shape id="Shape 4283" o:spid="_x0000_s1211" style="position:absolute;left:1298;top:5012;width:374;height:374;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gA&#10;AADdAAAADwAAAGRycy9kb3ducmV2LnhtbESPQWvCQBSE7wX/w/IEL6VuqiIhdRVRA6UVpLZKj6/Z&#10;ZzY0+zZkV03/fbcg9DjMzDfMbNHZWlyo9ZVjBY/DBARx4XTFpYKP9/whBeEDssbaMSn4IQ+Lee9u&#10;hpl2V36jyz6UIkLYZ6jAhNBkUvrCkEU/dA1x9E6utRiibEupW7xGuK3lKEmm0mLFccFgQytDxff+&#10;bBUcPneHJH3ZHsfHr425X61z+VrlSg363fIJRKAu/Idv7WetYDJKx/D3Jj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9z/9yAAAAN0AAAAPAAAAAAAAAAAAAAAAAJgCAABk&#10;cnMvZG93bnJldi54bWxQSwUGAAAAAAQABAD1AAAAjQMAAAAA&#10;" path="m,37372l37340,e" filled="f" strokecolor="#787878" strokeweight="0">
                  <v:stroke miterlimit="1" joinstyle="miter"/>
                  <v:path arrowok="t" textboxrect="0,0,37340,37372"/>
                </v:shape>
                <v:shape id="Shape 4284" o:spid="_x0000_s1212" style="position:absolute;left:3264;top:5360;width:373;height:374;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8zMUA&#10;AADdAAAADwAAAGRycy9kb3ducmV2LnhtbESPQWvCQBSE74L/YXmCF6mbiopEVxGhmkOpNK33R/aZ&#10;LGbfhuyq8d+7hYLHYWa+YVabztbiRq03jhW8jxMQxIXThksFvz8fbwsQPiBrrB2Tggd52Kz7vRWm&#10;2t35m255KEWEsE9RQRVCk0rpi4os+rFriKN3dq3FEGVbSt3iPcJtLSdJMpcWDceFChvaVVRc8qtV&#10;sB+Zr92BTDM/XD9n51OeHfMsU2o46LZLEIG68Ar/tzOtYDpZTOHvTXw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fzMxQAAAN0AAAAPAAAAAAAAAAAAAAAAAJgCAABkcnMv&#10;ZG93bnJldi54bWxQSwUGAAAAAAQABAD1AAAAigMAAAAA&#10;" path="m,l37344,37357e" filled="f" strokecolor="#787878" strokeweight=".06872mm">
                  <v:stroke miterlimit="1" joinstyle="miter"/>
                  <v:path arrowok="t" textboxrect="0,0,37344,37357"/>
                </v:shape>
                <v:shape id="Shape 4285" o:spid="_x0000_s1213" style="position:absolute;left:3264;top:5360;width:373;height:374;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ny4sUA&#10;AADdAAAADwAAAGRycy9kb3ducmV2LnhtbESP32rCMBTG7wd7h3CE3c3UUodUY9kEx2QizvkAx+bY&#10;ljUnNcm0vv0iDLz8+P78+GZFb1pxJucbywpGwwQEcWl1w5WC/ffyeQLCB2SNrWVScCUPxfzxYYa5&#10;thf+ovMuVCKOsM9RQR1Cl0vpy5oM+qHtiKN3tM5giNJVUju8xHHTyjRJXqTBhiOhxo4WNZU/u18T&#10;ue9r/7ldyQ0u7dvqkLnylGVeqadB/zoFEagP9/B/+0MryNLJGG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fLixQAAAN0AAAAPAAAAAAAAAAAAAAAAAJgCAABkcnMv&#10;ZG93bnJldi54bWxQSwUGAAAAAAQABAD1AAAAigMAAAAA&#10;" path="m,37357l37344,e" filled="f" strokecolor="#787878" strokeweight="0">
                  <v:stroke miterlimit="1" joinstyle="miter"/>
                  <v:path arrowok="t" textboxrect="0,0,37344,37357"/>
                </v:shape>
                <v:shape id="Shape 4286" o:spid="_x0000_s1214" style="position:absolute;left:5753;top:4733;width:374;height:374;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k9VMQA&#10;AADdAAAADwAAAGRycy9kb3ducmV2LnhtbESPQWvCQBSE70L/w/IK3nRTkRBSV2nFFMWTsdDrI/ua&#10;hGbfht2tif/eFQSPw8x8w6w2o+nEhZxvLSt4mycgiCurW64VfJ+LWQbCB2SNnWVScCUPm/XLZIW5&#10;tgOf6FKGWkQI+xwVNCH0uZS+asign9ueOHq/1hkMUbpaaodDhJtOLpIklQZbjgsN9rRtqPor/42C&#10;4vBTD1+fpKv99pi5Mk12xbBTavo6fryDCDSGZ/jR3msFy0WWwv1NfA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pPVTEAAAA3QAAAA8AAAAAAAAAAAAAAAAAmAIAAGRycy9k&#10;b3ducmV2LnhtbFBLBQYAAAAABAAEAPUAAACJAwAAAAA=&#10;" path="m,l37340,37372e" filled="f" strokecolor="#787878" strokeweight=".06872mm">
                  <v:stroke miterlimit="1" joinstyle="miter"/>
                  <v:path arrowok="t" textboxrect="0,0,37340,37372"/>
                </v:shape>
                <v:shape id="Shape 4287" o:spid="_x0000_s1215" style="position:absolute;left:5753;top:4733;width:374;height:374;visibility:visible;mso-wrap-style:square;v-text-anchor:top" coordsize="37340,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5/skA&#10;AADdAAAADwAAAGRycy9kb3ducmV2LnhtbESPQWvCQBSE74L/YXlCL6VuaosNqauIbUBUKLVVenzN&#10;vmaD2bchu2r6791CweMwM98wk1lna3Gi1leOFdwPExDEhdMVlwo+P/K7FIQPyBprx6TglzzMpv3e&#10;BDPtzvxOp20oRYSwz1CBCaHJpPSFIYt+6Bri6P241mKIsi2lbvEc4baWoyQZS4sVxwWDDS0MFYft&#10;0SrYfb3tknS12T/sv1/N7eIll+sqV+pm0M2fQQTqwjX8315qBY+j9An+3sQnIK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w5/skAAADdAAAADwAAAAAAAAAAAAAAAACYAgAA&#10;ZHJzL2Rvd25yZXYueG1sUEsFBgAAAAAEAAQA9QAAAI4DAAAAAA==&#10;" path="m,37372l37340,e" filled="f" strokecolor="#787878" strokeweight="0">
                  <v:stroke miterlimit="1" joinstyle="miter"/>
                  <v:path arrowok="t" textboxrect="0,0,37340,37372"/>
                </v:shape>
                <v:rect id="Rectangle 4290" o:spid="_x0000_s1216" style="position:absolute;left:657;top:1975;width:76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W3MIA&#10;AADdAAAADwAAAGRycy9kb3ducmV2LnhtbERPTYvCMBC9C/6HMMLeNFVE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29bcwgAAAN0AAAAPAAAAAAAAAAAAAAAAAJgCAABkcnMvZG93&#10;bnJldi54bWxQSwUGAAAAAAQABAD1AAAAhwMAAAAA&#10;" filled="f" stroked="f">
                  <v:textbox inset="0,0,0,0">
                    <w:txbxContent>
                      <w:p w14:paraId="5328D8AD" w14:textId="77777777" w:rsidR="006E2FA2" w:rsidRDefault="006E2FA2">
                        <w:pPr>
                          <w:spacing w:after="160" w:line="259" w:lineRule="auto"/>
                          <w:ind w:left="0" w:firstLine="0"/>
                          <w:jc w:val="left"/>
                        </w:pPr>
                        <w:r>
                          <w:rPr>
                            <w:w w:val="118"/>
                            <w:sz w:val="14"/>
                          </w:rPr>
                          <w:t>A</w:t>
                        </w:r>
                      </w:p>
                    </w:txbxContent>
                  </v:textbox>
                </v:rect>
                <v:rect id="Rectangle 87253" o:spid="_x0000_s1217" style="position:absolute;left:3724;top:1775;width:768;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0d4McA&#10;AADeAAAADwAAAGRycy9kb3ducmV2LnhtbESPT2vCQBTE70K/w/IEb7pR0cbUVcQ/6NFqwfb2yL4m&#10;odm3Ibua6KfvFoQeh5n5DTNftqYUN6pdYVnBcBCBIE6tLjhT8HHe9WMQziNrLC2Tgjs5WC5eOnNM&#10;tG34nW4nn4kAYZeggtz7KpHSpTkZdANbEQfv29YGfZB1JnWNTYCbUo6iaCoNFhwWcqxonVP6c7oa&#10;Bfu4Wn0e7KPJyu3X/nK8zDbnmVeq121XbyA8tf4//GwftIL4dTQZ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NHeDHAAAA3gAAAA8AAAAAAAAAAAAAAAAAmAIAAGRy&#10;cy9kb3ducmV2LnhtbFBLBQYAAAAABAAEAPUAAACMAwAAAAA=&#10;" filled="f" stroked="f">
                  <v:textbox inset="0,0,0,0">
                    <w:txbxContent>
                      <w:p w14:paraId="53252361" w14:textId="77777777" w:rsidR="006E2FA2" w:rsidRDefault="006E2FA2">
                        <w:pPr>
                          <w:spacing w:after="160" w:line="259" w:lineRule="auto"/>
                          <w:ind w:left="0" w:firstLine="0"/>
                          <w:jc w:val="left"/>
                        </w:pPr>
                        <w:r>
                          <w:rPr>
                            <w:w w:val="124"/>
                            <w:sz w:val="14"/>
                            <w:u w:val="single" w:color="787878"/>
                          </w:rPr>
                          <w:t>B</w:t>
                        </w:r>
                      </w:p>
                    </w:txbxContent>
                  </v:textbox>
                </v:rect>
                <v:rect id="Rectangle 4292" o:spid="_x0000_s1218" style="position:absolute;left:5737;top:1875;width:736;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MMYA&#10;AADdAAAADwAAAGRycy9kb3ducmV2LnhtbESPQWvCQBSE7wX/w/KE3urGU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tMMYAAADdAAAADwAAAAAAAAAAAAAAAACYAgAAZHJz&#10;L2Rvd25yZXYueG1sUEsFBgAAAAAEAAQA9QAAAIsDAAAAAA==&#10;" filled="f" stroked="f">
                  <v:textbox inset="0,0,0,0">
                    <w:txbxContent>
                      <w:p w14:paraId="53587296" w14:textId="77777777" w:rsidR="006E2FA2" w:rsidRDefault="006E2FA2">
                        <w:pPr>
                          <w:spacing w:after="160" w:line="259" w:lineRule="auto"/>
                          <w:ind w:left="0" w:firstLine="0"/>
                          <w:jc w:val="left"/>
                        </w:pPr>
                        <w:r>
                          <w:rPr>
                            <w:w w:val="119"/>
                            <w:sz w:val="14"/>
                          </w:rPr>
                          <w:t>C</w:t>
                        </w:r>
                      </w:p>
                    </w:txbxContent>
                  </v:textbox>
                </v:rect>
                <v:rect id="Rectangle 87272" o:spid="_x0000_s1219" style="position:absolute;left:2217;top:3292;width:831;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8cA&#10;AADeAAAADwAAAGRycy9kb3ducmV2LnhtbESPQWvCQBSE74L/YXlCb7oxhxrTrCK2oseqBdvbI/tM&#10;gtm3IbsmaX99Vyj0OMzMN0y2HkwtOmpdZVnBfBaBIM6trrhQ8HHeTRMQziNrrC2Tgm9ysF6NRxmm&#10;2vZ8pO7kCxEg7FJUUHrfpFK6vCSDbmYb4uBdbWvQB9kWUrfYB7ipZRxFz9JgxWGhxIa2JeW3090o&#10;2CfN5vNgf/qifvvaX94vy9fz0iv1NBk2LyA8Df4//Nc+aAXJIl7E8Lg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05BvHAAAA3gAAAA8AAAAAAAAAAAAAAAAAmAIAAGRy&#10;cy9kb3ducmV2LnhtbFBLBQYAAAAABAAEAPUAAACMAwAAAAA=&#10;" filled="f" stroked="f">
                  <v:textbox inset="0,0,0,0">
                    <w:txbxContent>
                      <w:p w14:paraId="7FEE7574" w14:textId="77777777" w:rsidR="006E2FA2" w:rsidRDefault="006E2FA2">
                        <w:pPr>
                          <w:spacing w:after="160" w:line="259" w:lineRule="auto"/>
                          <w:ind w:left="0" w:firstLine="0"/>
                          <w:jc w:val="left"/>
                        </w:pPr>
                        <w:r>
                          <w:rPr>
                            <w:w w:val="118"/>
                            <w:sz w:val="14"/>
                          </w:rPr>
                          <w:t>D</w:t>
                        </w:r>
                      </w:p>
                    </w:txbxContent>
                  </v:textbox>
                </v:rect>
                <v:rect id="Rectangle 4294" o:spid="_x0000_s1220" style="position:absolute;left:771;top:4326;width:687;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Q38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NDfxQAAAN0AAAAPAAAAAAAAAAAAAAAAAJgCAABkcnMv&#10;ZG93bnJldi54bWxQSwUGAAAAAAQABAD1AAAAigMAAAAA&#10;" filled="f" stroked="f">
                  <v:textbox inset="0,0,0,0">
                    <w:txbxContent>
                      <w:p w14:paraId="3FCC40EB" w14:textId="77777777" w:rsidR="006E2FA2" w:rsidRDefault="006E2FA2">
                        <w:pPr>
                          <w:spacing w:after="160" w:line="259" w:lineRule="auto"/>
                          <w:ind w:left="0" w:firstLine="0"/>
                          <w:jc w:val="left"/>
                        </w:pPr>
                        <w:r>
                          <w:rPr>
                            <w:w w:val="122"/>
                            <w:sz w:val="14"/>
                          </w:rPr>
                          <w:t>E</w:t>
                        </w:r>
                      </w:p>
                    </w:txbxContent>
                  </v:textbox>
                </v:rect>
                <v:rect id="Rectangle 4295" o:spid="_x0000_s1221" style="position:absolute;left:6208;top:4076;width:768;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1RMYA&#10;AADdAAAADwAAAGRycy9kb3ducmV2LnhtbESPQWvCQBSE74L/YXkFb7qpWD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1RMYAAADdAAAADwAAAAAAAAAAAAAAAACYAgAAZHJz&#10;L2Rvd25yZXYueG1sUEsFBgAAAAAEAAQA9QAAAIsDAAAAAA==&#10;" filled="f" stroked="f">
                  <v:textbox inset="0,0,0,0">
                    <w:txbxContent>
                      <w:p w14:paraId="41F7078C" w14:textId="77777777" w:rsidR="006E2FA2" w:rsidRDefault="006E2FA2">
                        <w:pPr>
                          <w:spacing w:after="160" w:line="259" w:lineRule="auto"/>
                          <w:ind w:left="0" w:firstLine="0"/>
                          <w:jc w:val="left"/>
                        </w:pPr>
                        <w:r>
                          <w:rPr>
                            <w:w w:val="106"/>
                            <w:sz w:val="14"/>
                          </w:rPr>
                          <w:t>G</w:t>
                        </w:r>
                      </w:p>
                    </w:txbxContent>
                  </v:textbox>
                </v:rect>
                <v:rect id="Rectangle 4296" o:spid="_x0000_s1222" style="position:absolute;left:3751;top:4693;width:65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rM8UA&#10;AADdAAAADwAAAGRycy9kb3ducmV2LnhtbESPT4vCMBTE7wv7HcJb8LamKyK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uszxQAAAN0AAAAPAAAAAAAAAAAAAAAAAJgCAABkcnMv&#10;ZG93bnJldi54bWxQSwUGAAAAAAQABAD1AAAAigMAAAAA&#10;" filled="f" stroked="f">
                  <v:textbox inset="0,0,0,0">
                    <w:txbxContent>
                      <w:p w14:paraId="5E8DB8C5" w14:textId="77777777" w:rsidR="006E2FA2" w:rsidRDefault="006E2FA2">
                        <w:pPr>
                          <w:spacing w:after="160" w:line="259" w:lineRule="auto"/>
                          <w:ind w:left="0" w:firstLine="0"/>
                          <w:jc w:val="left"/>
                        </w:pPr>
                        <w:r>
                          <w:rPr>
                            <w:w w:val="123"/>
                            <w:sz w:val="14"/>
                          </w:rPr>
                          <w:t>F</w:t>
                        </w:r>
                      </w:p>
                    </w:txbxContent>
                  </v:textbox>
                </v:rect>
                <v:rect id="Rectangle 4297" o:spid="_x0000_s1223" style="position:absolute;left:5040;top:5643;width:81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OqMYA&#10;AADdAAAADwAAAGRycy9kb3ducmV2LnhtbESPQWvCQBSE74L/YXkFb7qpSD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JOqMYAAADdAAAADwAAAAAAAAAAAAAAAACYAgAAZHJz&#10;L2Rvd25yZXYueG1sUEsFBgAAAAAEAAQA9QAAAIsDAAAAAA==&#10;" filled="f" stroked="f">
                  <v:textbox inset="0,0,0,0">
                    <w:txbxContent>
                      <w:p w14:paraId="6AAF9754" w14:textId="77777777" w:rsidR="006E2FA2" w:rsidRDefault="006E2FA2">
                        <w:pPr>
                          <w:spacing w:after="160" w:line="259" w:lineRule="auto"/>
                          <w:ind w:left="0" w:firstLine="0"/>
                          <w:jc w:val="left"/>
                        </w:pPr>
                        <w:r>
                          <w:rPr>
                            <w:w w:val="114"/>
                            <w:sz w:val="14"/>
                          </w:rPr>
                          <w:t>H</w:t>
                        </w:r>
                      </w:p>
                    </w:txbxContent>
                  </v:textbox>
                </v:rect>
                <v:rect id="Rectangle 4298" o:spid="_x0000_s1224" style="position:absolute;left:3910;top:6311;width:320;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3a2sIA&#10;AADdAAAADwAAAGRycy9kb3ducmV2LnhtbERPTYvCMBC9C/6HMMLeNFVE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drawgAAAN0AAAAPAAAAAAAAAAAAAAAAAJgCAABkcnMvZG93&#10;bnJldi54bWxQSwUGAAAAAAQABAD1AAAAhwMAAAAA&#10;" filled="f" stroked="f">
                  <v:textbox inset="0,0,0,0">
                    <w:txbxContent>
                      <w:p w14:paraId="4DA08212" w14:textId="77777777" w:rsidR="006E2FA2" w:rsidRDefault="006E2FA2">
                        <w:pPr>
                          <w:spacing w:after="160" w:line="259" w:lineRule="auto"/>
                          <w:ind w:left="0" w:firstLine="0"/>
                          <w:jc w:val="left"/>
                        </w:pPr>
                        <w:r>
                          <w:rPr>
                            <w:w w:val="113"/>
                            <w:sz w:val="14"/>
                          </w:rPr>
                          <w:t>I</w:t>
                        </w:r>
                      </w:p>
                    </w:txbxContent>
                  </v:textbox>
                </v:rect>
                <v:shape id="Shape 4300" o:spid="_x0000_s1225" style="position:absolute;left:7820;top:145;width:5877;height:0;visibility:visible;mso-wrap-style:square;v-text-anchor:top" coordsize="587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KecIA&#10;AADdAAAADwAAAGRycy9kb3ducmV2LnhtbERPS27CMBDdI3EHa5C6A7u0RVXAoIJAYtFFCD3AKJ7E&#10;ofE4jQ2E29eLSl0+vf9qM7hW3KgPjWcNzzMFgrj0puFaw9f5MH0HESKywdYzaXhQgM16PFphZvyd&#10;T3QrYi1SCIcMNdgYu0zKUFpyGGa+I05c5XuHMcG+lqbHewp3rZwrtZAOG04NFjvaWSq/i6vTEPD0&#10;06q3PD/avNhWuyrsu8un1k+T4WMJItIQ/8V/7qPR8Pqi0v70Jj0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vop5wgAAAN0AAAAPAAAAAAAAAAAAAAAAAJgCAABkcnMvZG93&#10;bnJldi54bWxQSwUGAAAAAAQABAD1AAAAhwMAAAAA&#10;" path="m,l587716,e" filled="f" strokeweight=".07322mm">
                  <v:stroke miterlimit="1" joinstyle="miter"/>
                  <v:path arrowok="t" textboxrect="0,0,587716,0"/>
                </v:shape>
                <v:shape id="Shape 4301" o:spid="_x0000_s1226" style="position:absolute;left:13328;width:369;height:290;visibility:visible;mso-wrap-style:square;v-text-anchor:top" coordsize="36903,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K8ccA&#10;AADdAAAADwAAAGRycy9kb3ducmV2LnhtbESPT2vCQBTE74LfYXlCb7qJltLGrCLSloIX/zQQb6/Z&#10;1ySYfRuyW5N+e1co9DjMzG+YdD2YRlypc7VlBfEsAkFcWF1zqeDz9DZ9BuE8ssbGMin4JQfr1XiU&#10;YqJtzwe6Hn0pAoRdggoq79tESldUZNDNbEscvG/bGfRBdqXUHfYBbho5j6InabDmsFBhS9uKisvx&#10;xyjIXhfWnPXLqd/vMmfLPM7fvzKlHibDZgnC0+D/w3/tD63gcRHFcH8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pSvHHAAAA3QAAAA8AAAAAAAAAAAAAAAAAmAIAAGRy&#10;cy9kb3ducmV2LnhtbFBLBQYAAAAABAAEAPUAAACMAwAAAAA=&#10;" path="m,l36903,14533,,29050,10545,14533,,xe" fillcolor="black" strokeweight=".07322mm">
                  <v:stroke miterlimit="1" joinstyle="miter"/>
                  <v:path arrowok="t" textboxrect="0,0,36903,29050"/>
                </v:shape>
                <v:shape id="Shape 4311" o:spid="_x0000_s1227" style="position:absolute;left:16876;top:3096;width:373;height:374;visibility:visible;mso-wrap-style:square;v-text-anchor:top" coordsize="37340,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rt8YA&#10;AADdAAAADwAAAGRycy9kb3ducmV2LnhtbESPQYvCMBSE7wv+h/AEL4umVRGpRpGFBT3IYvXi7dk8&#10;22LzUpto67/fLCx4HGbmG2a57kwlntS40rKCeBSBIM6sLjlXcDp+D+cgnEfWWFkmBS9ysF71PpaY&#10;aNvygZ6pz0WAsEtQQeF9nUjpsoIMupGtiYN3tY1BH2STS91gG+CmkuMomkmDJYeFAmv6Kii7pQ+j&#10;YMezc7t77NPDxU/vt5/TZPu5YaUG/W6zAOGp8+/wf3urFUwncQ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Ort8YAAADdAAAADwAAAAAAAAAAAAAAAACYAgAAZHJz&#10;L2Rvd25yZXYueG1sUEsFBgAAAAAEAAQA9QAAAIsDAAAAAA==&#10;" path="m,l37340,37357e" filled="f" strokecolor="#787878" strokeweight=".06872mm">
                  <v:stroke miterlimit="1" joinstyle="miter"/>
                  <v:path arrowok="t" textboxrect="0,0,37340,37357"/>
                </v:shape>
                <v:shape id="Shape 4312" o:spid="_x0000_s1228" style="position:absolute;left:16876;top:3096;width:373;height:374;visibility:visible;mso-wrap-style:square;v-text-anchor:top" coordsize="37340,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s1MgA&#10;AADdAAAADwAAAGRycy9kb3ducmV2LnhtbESPT0sDMRTE74LfITzBi9hsu6JlbVpEEOql0n+H3p6b&#10;Z7I1eVk2abv205uC4HGYmd8wk1nvnThSF5vACoaDAgRxHXTDRsFm/XY/BhETskYXmBT8UITZ9Ppq&#10;gpUOJ17ScZWMyBCOFSqwKbWVlLG25DEOQkucva/QeUxZdkbqDk8Z7p0cFcWj9NhwXrDY0qul+nt1&#10;8Ar2S7PX8cPdncvSuMXWvj99jndK3d70L88gEvXpP/zXnmsFD+VwBJc3+Qn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sqzUyAAAAN0AAAAPAAAAAAAAAAAAAAAAAJgCAABk&#10;cnMvZG93bnJldi54bWxQSwUGAAAAAAQABAD1AAAAjQMAAAAA&#10;" path="m,37357l37340,e" filled="f" strokecolor="#787878" strokeweight="0">
                  <v:stroke miterlimit="1" joinstyle="miter"/>
                  <v:path arrowok="t" textboxrect="0,0,37340,37357"/>
                </v:shape>
                <v:shape id="Shape 4313" o:spid="_x0000_s1229" style="position:absolute;left:11012;top:6637;width:374;height:373;visibility:visible;mso-wrap-style:square;v-text-anchor:top" coordsize="37344,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G4Q8QA&#10;AADdAAAADwAAAGRycy9kb3ducmV2LnhtbESPX2vCQBDE34V+h2MLfdNLtIhETymFQh8k+I88L7lt&#10;Eszthdxq0m/fEwo+DjPzG2azG12r7tSHxrOBdJaAIi69bbgycDl/TVeggiBbbD2TgV8KsNu+TDaY&#10;WT/wke4nqVSEcMjQQC3SZVqHsiaHYeY74uj9+N6hRNlX2vY4RLhr9TxJltphw3Ghxo4+ayqvp5sz&#10;cB3zdOC97HM+yzJPDu5SFIUxb6/jxxqU0CjP8H/72xp4X6QLeLyJT0B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huEPEAAAA3QAAAA8AAAAAAAAAAAAAAAAAmAIAAGRycy9k&#10;b3ducmV2LnhtbFBLBQYAAAAABAAEAPUAAACJAwAAAAA=&#10;" path="m,l37344,37372e" filled="f" strokecolor="#787878" strokeweight=".06872mm">
                  <v:stroke miterlimit="1" joinstyle="miter"/>
                  <v:path arrowok="t" textboxrect="0,0,37344,37372"/>
                </v:shape>
                <v:shape id="Shape 4314" o:spid="_x0000_s1230" style="position:absolute;left:11012;top:6637;width:374;height:373;visibility:visible;mso-wrap-style:square;v-text-anchor:top" coordsize="37344,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Iy8UA&#10;AADdAAAADwAAAGRycy9kb3ducmV2LnhtbESPT2sCMRTE74LfITyhN81axepqFLUUFHvxz8Hjc/Pc&#10;Xbp5WZJUt9++EQSPw8z8hpktGlOJGzlfWlbQ7yUgiDOrS84VnI5f3TEIH5A1VpZJwR95WMzbrRmm&#10;2t55T7dDyEWEsE9RQRFCnUrps4IM+p6tiaN3tc5giNLlUju8R7ip5HuSjKTBkuNCgTWtC8p+Dr9G&#10;weSbP507bvz6g3bNyp4vy7DdKfXWaZZTEIGa8Ao/2xutYDjoD+Hx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kjLxQAAAN0AAAAPAAAAAAAAAAAAAAAAAJgCAABkcnMv&#10;ZG93bnJldi54bWxQSwUGAAAAAAQABAD1AAAAigMAAAAA&#10;" path="m,37372l37344,e" filled="f" strokecolor="#787878" strokeweight="0">
                  <v:stroke miterlimit="1" joinstyle="miter"/>
                  <v:path arrowok="t" textboxrect="0,0,37344,37372"/>
                </v:shape>
                <v:shape id="Shape 4315" o:spid="_x0000_s1231" style="position:absolute;left:14376;top:7002;width:374;height:373;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TcYA&#10;AADdAAAADwAAAGRycy9kb3ducmV2LnhtbESPQWvCQBSE74X+h+UJvYhutFUkukoRrDkUS6PeH9ln&#10;sph9G7Krpv/eFYQeh5n5hlmsOluLK7XeOFYwGiYgiAunDZcKDvvNYAbCB2SNtWNS8EceVsvXlwWm&#10;2t34l655KEWEsE9RQRVCk0rpi4os+qFriKN3cq3FEGVbSt3iLcJtLcdJMpUWDceFChtaV1Sc84tV&#10;8NU3u/WWTDPdXr4np2Oe/eRZptRbr/ucgwjUhf/ws51pBR/vowk83sQn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LDTcYAAADdAAAADwAAAAAAAAAAAAAAAACYAgAAZHJz&#10;L2Rvd25yZXYueG1sUEsFBgAAAAAEAAQA9QAAAIsDAAAAAA==&#10;" path="m,l37344,37357e" filled="f" strokecolor="#787878" strokeweight=".06872mm">
                  <v:stroke miterlimit="1" joinstyle="miter"/>
                  <v:path arrowok="t" textboxrect="0,0,37344,37357"/>
                </v:shape>
                <v:shape id="Shape 4316" o:spid="_x0000_s1232" style="position:absolute;left:14376;top:7002;width:374;height:373;visibility:visible;mso-wrap-style:square;v-text-anchor:top" coordsize="37344,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2j8UA&#10;AADdAAAADwAAAGRycy9kb3ducmV2LnhtbESP3WrCQBCF74W+wzIF7+omNYhE19AWlIpF/HuAaXaa&#10;hGZn091V07d3CwUvD+fn48yL3rTiQs43lhWkowQEcWl1w5WC03H5NAXhA7LG1jIp+CUPxeJhMMdc&#10;2yvv6XIIlYgj7HNUUIfQ5VL6siaDfmQ74uh9WWcwROkqqR1e47hp5XOSTKTBhiOhxo7eaiq/D2cT&#10;uasPv9mt5RaX9nX9mbnyJ8u8UsPH/mUGIlAf7uH/9rtWkI3TCfy9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IPaPxQAAAN0AAAAPAAAAAAAAAAAAAAAAAJgCAABkcnMv&#10;ZG93bnJldi54bWxQSwUGAAAAAAQABAD1AAAAigMAAAAA&#10;" path="m,37357l37344,e" filled="f" strokecolor="#787878" strokeweight="0">
                  <v:stroke miterlimit="1" joinstyle="miter"/>
                  <v:path arrowok="t" textboxrect="0,0,37344,37357"/>
                </v:shape>
                <v:shape id="Shape 4317" o:spid="_x0000_s1233" style="position:absolute;left:15651;top:6286;width:373;height:374;visibility:visible;mso-wrap-style:square;v-text-anchor:top" coordsize="37340,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L+sYA&#10;AADdAAAADwAAAGRycy9kb3ducmV2LnhtbESP3WoCMRSE7wXfIRyhd5r1ry1bo0hBEBRE20IvTzfH&#10;7NLNyZJEXd/eCIKXw8x8w8wWra3FmXyoHCsYDjIQxIXTFRsF31+r/juIEJE11o5JwZUCLObdzgxz&#10;7S68p/MhGpEgHHJUUMbY5FKGoiSLYeAa4uQdnbcYk/RGao+XBLe1HGXZq7RYcVoosaHPkor/w8kq&#10;GP81O5Mt8WpWP9PN72iz2078UamXXrv8ABGpjc/wo73WCibj4Rvc36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GL+sYAAADdAAAADwAAAAAAAAAAAAAAAACYAgAAZHJz&#10;L2Rvd25yZXYueG1sUEsFBgAAAAAEAAQA9QAAAIsDAAAAAA==&#10;" path="m,l37340,37361e" filled="f" strokecolor="#787878" strokeweight=".06872mm">
                  <v:stroke miterlimit="1" joinstyle="miter"/>
                  <v:path arrowok="t" textboxrect="0,0,37340,37361"/>
                </v:shape>
                <v:shape id="Shape 4318" o:spid="_x0000_s1234" style="position:absolute;left:15651;top:6286;width:373;height:374;visibility:visible;mso-wrap-style:square;v-text-anchor:top" coordsize="37340,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fJcIA&#10;AADdAAAADwAAAGRycy9kb3ducmV2LnhtbERPTWvCQBC9F/wPywje6sYqpURXEUGsCIWaIh6H7JgE&#10;s7MhO8bor+8eCj0+3vdi1btaddSGyrOByTgBRZx7W3Fh4Cfbvn6ACoJssfZMBh4UYLUcvCwwtf7O&#10;39QdpVAxhEOKBkqRJtU65CU5DGPfEEfu4luHEmFbaNviPYa7Wr8lybt2WHFsKLGhTUn59XhzBjAc&#10;DuG0m+6f3a7PvtxZsv1NjBkN+/UclFAv/+I/96c1MJtO4tz4Jj4B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Ah8lwgAAAN0AAAAPAAAAAAAAAAAAAAAAAJgCAABkcnMvZG93&#10;bnJldi54bWxQSwUGAAAAAAQABAD1AAAAhwMAAAAA&#10;" path="m,37361l37340,e" filled="f" strokecolor="#787878" strokeweight="0">
                  <v:stroke miterlimit="1" joinstyle="miter"/>
                  <v:path arrowok="t" textboxrect="0,0,37340,37361"/>
                </v:shape>
                <v:shape id="Shape 4321" o:spid="_x0000_s1235" style="position:absolute;left:12358;top:2678;width:374;height:373;visibility:visible;mso-wrap-style:square;v-text-anchor:top" coordsize="37341,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i8cMA&#10;AADdAAAADwAAAGRycy9kb3ducmV2LnhtbESPwWrDMBBE74H8g9hAb7HstA2pazm0AUOvdpv7Ym1s&#10;Y2tlJDVx/r4qFHocZuYNUxwXM4krOT9YVpAlKQji1uqBOwVfn9X2AMIHZI2TZVJwJw/Hcr0qMNf2&#10;xjVdm9CJCGGfo4I+hDmX0rc9GfSJnYmjd7HOYIjSdVI7vEW4meQuTffS4MBxoceZTj21Y/NtFFz2&#10;WHXaPZ+Jz6d2vNf6/dC8KPWwWd5eQQRawn/4r/2hFTw97jL4fROf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Ii8cMAAADdAAAADwAAAAAAAAAAAAAAAACYAgAAZHJzL2Rv&#10;d25yZXYueG1sUEsFBgAAAAAEAAQA9QAAAIgDAAAAAA==&#10;" path="m,l37341,37357e" filled="f" strokecolor="#787878" strokeweight=".06872mm">
                  <v:stroke miterlimit="1" joinstyle="miter"/>
                  <v:path arrowok="t" textboxrect="0,0,37341,37357"/>
                </v:shape>
                <v:shape id="Shape 4322" o:spid="_x0000_s1236" style="position:absolute;left:12358;top:2678;width:374;height:373;visibility:visible;mso-wrap-style:square;v-text-anchor:top" coordsize="37341,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oZUMQA&#10;AADdAAAADwAAAGRycy9kb3ducmV2LnhtbESP3YrCMBSE7xd8h3AEb0ST7YpoNYqsbPFu8ecBjs2x&#10;LTYnpYla336zIHg5zMw3zHLd2VrcqfWVYw2fYwWCOHem4kLD6fgzmoHwAdlg7Zg0PMnDetX7WGJq&#10;3IP3dD+EQkQI+xQ1lCE0qZQ+L8miH7uGOHoX11oMUbaFNC0+ItzWMlFqKi1WHBdKbOi7pPx6uFkN&#10;2bzbnT0Os2xLz195q9VxMlRaD/rdZgEiUBfe4Vd7ZzRMvpIE/t/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GVDEAAAA3QAAAA8AAAAAAAAAAAAAAAAAmAIAAGRycy9k&#10;b3ducmV2LnhtbFBLBQYAAAAABAAEAPUAAACJAwAAAAA=&#10;" path="m,37357l37341,e" filled="f" strokecolor="#787878" strokeweight="0">
                  <v:stroke miterlimit="1" joinstyle="miter"/>
                  <v:path arrowok="t" textboxrect="0,0,37341,37357"/>
                </v:shape>
                <v:shape id="Shape 4323" o:spid="_x0000_s1237" style="position:absolute;left:12311;top:5013;width:374;height:373;visibility:visible;mso-wrap-style:square;v-text-anchor:top" coordsize="37341,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ZHb8A&#10;AADdAAAADwAAAGRycy9kb3ducmV2LnhtbESPzarCMBSE9xd8h3AEd9fUX7QaRQXBrVX3h+bYFpuT&#10;kkStb28EweUwM98wy3VravEg5yvLCgb9BARxbnXFhYLzaf8/A+EDssbaMil4kYf1qvO3xFTbJx/p&#10;kYVCRAj7FBWUITSplD4vyaDv24Y4elfrDIYoXSG1w2eEm1oOk2QqDVYcF0psaFdSfsvuRsF1ivtC&#10;u8mF+LLLb6+j3s6yuVK9brtZgAjUhl/42z5oBePRcASfN/EJ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DBkdvwAAAN0AAAAPAAAAAAAAAAAAAAAAAJgCAABkcnMvZG93bnJl&#10;di54bWxQSwUGAAAAAAQABAD1AAAAhAMAAAAA&#10;" path="m,l37341,37357e" filled="f" strokecolor="#787878" strokeweight=".06872mm">
                  <v:stroke miterlimit="1" joinstyle="miter"/>
                  <v:path arrowok="t" textboxrect="0,0,37341,37357"/>
                </v:shape>
                <v:shape id="Shape 4324" o:spid="_x0000_s1238" style="position:absolute;left:12311;top:5013;width:374;height:373;visibility:visible;mso-wrap-style:square;v-text-anchor:top" coordsize="37341,37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kv8UA&#10;AADdAAAADwAAAGRycy9kb3ducmV2LnhtbESPwWrDMBBE74X+g9hCLyGR6pqSOFFCaYnxrSTpB2ys&#10;jW1qrYylxPbfR4VCj8PMvGE2u9G24ka9bxxreFkoEMSlMw1XGr5P+/kShA/IBlvHpGEiD7vt48MG&#10;M+MGPtDtGCoRIewz1FCH0GVS+rImi37hOuLoXVxvMUTZV9L0OES4bWWi1Ju02HBcqLGjj5rKn+PV&#10;ashXY3H2OMvzT5q+5LVVp3SmtH5+Gt/XIAKN4T/81y6MhvQ1SeH3TXw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yS/xQAAAN0AAAAPAAAAAAAAAAAAAAAAAJgCAABkcnMv&#10;ZG93bnJldi54bWxQSwUGAAAAAAQABAD1AAAAigMAAAAA&#10;" path="m,37357l37341,e" filled="f" strokecolor="#787878" strokeweight="0">
                  <v:stroke miterlimit="1" joinstyle="miter"/>
                  <v:path arrowok="t" textboxrect="0,0,37341,37357"/>
                </v:shape>
                <v:shape id="Shape 4325" o:spid="_x0000_s1239" style="position:absolute;left:14276;top:5361;width:374;height:374;visibility:visible;mso-wrap-style:square;v-text-anchor:top" coordsize="37344,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PEcUA&#10;AADdAAAADwAAAGRycy9kb3ducmV2LnhtbESPzWrDMBCE74G8g9hAb7GctAnBtRJKodBDMM0PPi/W&#10;1jaxVsbaxu7bV4VCj8PMfMPkh8l16k5DaD0bWCUpKOLK25ZrA9fL23IHKgiyxc4zGfimAIf9fJZj&#10;Zv3IJ7qfpVYRwiFDA41In2kdqoYchsT3xNH79INDiXKotR1wjHDX6XWabrXDluNCgz29NlTdzl/O&#10;wG0qViMf5VjwRbZF+uGuZVka87CYXp5BCU3yH/5rv1sDT4/rDfy+iU9A7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E8RxQAAAN0AAAAPAAAAAAAAAAAAAAAAAJgCAABkcnMv&#10;ZG93bnJldi54bWxQSwUGAAAAAAQABAD1AAAAigMAAAAA&#10;" path="m,l37344,37372e" filled="f" strokecolor="#787878" strokeweight=".06872mm">
                  <v:stroke miterlimit="1" joinstyle="miter"/>
                  <v:path arrowok="t" textboxrect="0,0,37344,37372"/>
                </v:shape>
                <v:shape id="Shape 4326" o:spid="_x0000_s1240" style="position:absolute;left:14276;top:5361;width:374;height:374;visibility:visible;mso-wrap-style:square;v-text-anchor:top" coordsize="37344,37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y5msUA&#10;AADdAAAADwAAAGRycy9kb3ducmV2LnhtbESPT2sCMRTE70K/Q3gFbzVbK1ZXo1hFsNiLfw4en5vn&#10;7tLNy5JEXb+9EQSPw8z8hhlPG1OJCzlfWlbw2UlAEGdWl5wr2O+WHwMQPiBrrCyTght5mE7eWmNM&#10;tb3yhi7bkIsIYZ+igiKEOpXSZwUZ9B1bE0fvZJ3BEKXLpXZ4jXBTyW6S9KXBkuNCgTXNC8r+t2ej&#10;YPjHC+d2Kz//pnXzYw/HWfhdK9V+b2YjEIGa8Ao/2yutoPfV7cPjTXwC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maxQAAAN0AAAAPAAAAAAAAAAAAAAAAAJgCAABkcnMv&#10;ZG93bnJldi54bWxQSwUGAAAAAAQABAD1AAAAigMAAAAA&#10;" path="m,37372l37344,e" filled="f" strokecolor="#787878" strokeweight="0">
                  <v:stroke miterlimit="1" joinstyle="miter"/>
                  <v:path arrowok="t" textboxrect="0,0,37344,37372"/>
                </v:shape>
                <v:shape id="Shape 4327" o:spid="_x0000_s1241" style="position:absolute;left:16766;top:4734;width:373;height:374;visibility:visible;mso-wrap-style:square;v-text-anchor:top" coordsize="37340,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BR8YA&#10;AADdAAAADwAAAGRycy9kb3ducmV2LnhtbESP3WoCMRSE74W+QziF3tVs15+W1ShSEAQF0bbQy+Pm&#10;mF26OVmSqOvbG6Hg5TAz3zDTeWcbcSYfascK3voZCOLS6ZqNgu+v5esHiBCRNTaOScGVAsxnT70p&#10;FtpdeEfnfTQiQTgUqKCKsS2kDGVFFkPftcTJOzpvMSbpjdQeLwluG5ln2VharDktVNjSZ0Xl3/5k&#10;FQwO7dZkC7ya5c9o/Zuvt5uhPyr18twtJiAidfER/m+vtILhIH+H+5v0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1BR8YAAADdAAAADwAAAAAAAAAAAAAAAACYAgAAZHJz&#10;L2Rvd25yZXYueG1sUEsFBgAAAAAEAAQA9QAAAIsDAAAAAA==&#10;" path="m,l37340,37361e" filled="f" strokecolor="#787878" strokeweight=".06872mm">
                  <v:stroke miterlimit="1" joinstyle="miter"/>
                  <v:path arrowok="t" textboxrect="0,0,37340,37361"/>
                </v:shape>
                <v:shape id="Shape 4328" o:spid="_x0000_s1242" style="position:absolute;left:16766;top:4734;width:373;height:374;visibility:visible;mso-wrap-style:square;v-text-anchor:top" coordsize="37340,37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VmMMA&#10;AADdAAAADwAAAGRycy9kb3ducmV2LnhtbERPTWvCQBC9C/6HZYTedGMsUqJrKEKxIhQ0pfQ4ZMck&#10;NDsbsmNM++u7h0KPj/e9zUfXqoH60Hg2sFwkoIhLbxuuDLwXL/MnUEGQLbaeycA3Bch308kWM+vv&#10;fKbhIpWKIRwyNFCLdJnWoazJYVj4jjhyV987lAj7Stse7zHctTpNkrV22HBsqLGjfU3l1+XmDGA4&#10;ncLHYXX8GQ5j8eY+pTjexJiH2fi8ASU0yr/4z/1qDTyu0jg3volP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7VmMMAAADdAAAADwAAAAAAAAAAAAAAAACYAgAAZHJzL2Rv&#10;d25yZXYueG1sUEsFBgAAAAAEAAQA9QAAAIgDAAAAAA==&#10;" path="m,37361l37340,e" filled="f" strokecolor="#787878" strokeweight="0">
                  <v:stroke miterlimit="1" joinstyle="miter"/>
                  <v:path arrowok="t" textboxrect="0,0,37340,37361"/>
                </v:shape>
                <v:rect id="Rectangle 4331" o:spid="_x0000_s1243" style="position:absolute;left:11440;top:1763;width:65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j4MYA&#10;AADdAAAADwAAAGRycy9kb3ducmV2LnhtbESPS4vCQBCE78L+h6EXvOnEB6LRUWRV9Ohjwd1bk2mT&#10;sJmekBlN9Nc7grDHoqq+omaLxhTiRpXLLSvodSMQxInVOacKvk+bzhiE88gaC8uk4E4OFvOP1gxj&#10;bWs+0O3oUxEg7GJUkHlfxlK6JCODrmtL4uBdbGXQB1mlUldYB7gpZD+KRtJgzmEhw5K+Mkr+jlej&#10;YDsulz87+6jTYv27Pe/Pk9Vp4pVqfzbLKQhPjf8Pv9s7rWA4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Aj4MYAAADdAAAADwAAAAAAAAAAAAAAAACYAgAAZHJz&#10;L2Rvd25yZXYueG1sUEsFBgAAAAAEAAQA9QAAAIsDAAAAAA==&#10;" filled="f" stroked="f">
                  <v:textbox inset="0,0,0,0">
                    <w:txbxContent>
                      <w:p w14:paraId="2E0DD9FC" w14:textId="77777777" w:rsidR="006E2FA2" w:rsidRDefault="006E2FA2">
                        <w:pPr>
                          <w:spacing w:after="160" w:line="259" w:lineRule="auto"/>
                          <w:ind w:left="0" w:firstLine="0"/>
                          <w:jc w:val="left"/>
                        </w:pPr>
                        <w:r>
                          <w:rPr>
                            <w:color w:val="808080"/>
                            <w:w w:val="118"/>
                            <w:sz w:val="12"/>
                          </w:rPr>
                          <w:t>A</w:t>
                        </w:r>
                      </w:p>
                    </w:txbxContent>
                  </v:textbox>
                </v:rect>
                <v:rect id="Rectangle 87259" o:spid="_x0000_s1244" style="position:absolute;left:14843;top:1966;width:658;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UqCscA&#10;AADeAAAADwAAAGRycy9kb3ducmV2LnhtbESPQWvCQBSE74L/YXmCN90oWJPUVcRW9NiqoL09sq9J&#10;aPZtyK4m9de7BaHHYWa+YRarzlTiRo0rLSuYjCMQxJnVJecKTsftKAbhPLLGyjIp+CUHq2W/t8BU&#10;25Y/6XbwuQgQdikqKLyvUyldVpBBN7Y1cfC+bWPQB9nkUjfYBrip5DSKXqTBksNCgTVtCsp+Dlej&#10;YBfX68ve3tu8ev/anT/Oydsx8UoNB936FYSnzv+Hn+29VhDPp7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lKgrHAAAA3gAAAA8AAAAAAAAAAAAAAAAAmAIAAGRy&#10;cy9kb3ducmV2LnhtbFBLBQYAAAAABAAEAPUAAACMAwAAAAA=&#10;" filled="f" stroked="f">
                  <v:textbox inset="0,0,0,0">
                    <w:txbxContent>
                      <w:p w14:paraId="441888BB" w14:textId="77777777" w:rsidR="006E2FA2" w:rsidRDefault="006E2FA2">
                        <w:pPr>
                          <w:spacing w:after="160" w:line="259" w:lineRule="auto"/>
                          <w:ind w:left="0" w:firstLine="0"/>
                          <w:jc w:val="left"/>
                        </w:pPr>
                        <w:r>
                          <w:rPr>
                            <w:color w:val="808080"/>
                            <w:w w:val="124"/>
                            <w:sz w:val="12"/>
                            <w:u w:val="single" w:color="787878"/>
                          </w:rPr>
                          <w:t>B</w:t>
                        </w:r>
                      </w:p>
                    </w:txbxContent>
                  </v:textbox>
                </v:rect>
                <v:rect id="Rectangle 4333" o:spid="_x0000_s1245" style="position:absolute;left:16865;top:2017;width:631;height:1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4YDMcA&#10;AADdAAAADwAAAGRycy9kb3ducmV2LnhtbESPQWvCQBSE74X+h+UJvTUbTSkxuorUFj22KkRvj+wz&#10;CWbfhuzWpP56t1DocZiZb5j5cjCNuFLnassKxlEMgriwuuZSwWH/8ZyCcB5ZY2OZFPyQg+Xi8WGO&#10;mbY9f9F150sRIOwyVFB532ZSuqIigy6yLXHwzrYz6IPsSqk77APcNHISx6/SYM1hocKW3ioqLrtv&#10;o2CTtqvj1t76snk/bfLPfLreT71ST6NhNQPhafD/4b/2Vit4S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OGAzHAAAA3QAAAA8AAAAAAAAAAAAAAAAAmAIAAGRy&#10;cy9kb3ducmV2LnhtbFBLBQYAAAAABAAEAPUAAACMAwAAAAA=&#10;" filled="f" stroked="f">
                  <v:textbox inset="0,0,0,0">
                    <w:txbxContent>
                      <w:p w14:paraId="14585929" w14:textId="77777777" w:rsidR="006E2FA2" w:rsidRDefault="006E2FA2">
                        <w:pPr>
                          <w:spacing w:after="160" w:line="259" w:lineRule="auto"/>
                          <w:ind w:left="0" w:firstLine="0"/>
                          <w:jc w:val="left"/>
                        </w:pPr>
                        <w:r>
                          <w:rPr>
                            <w:color w:val="808080"/>
                            <w:w w:val="119"/>
                            <w:sz w:val="12"/>
                          </w:rPr>
                          <w:t>C</w:t>
                        </w:r>
                      </w:p>
                    </w:txbxContent>
                  </v:textbox>
                </v:rect>
                <v:rect id="Rectangle 87282" o:spid="_x0000_s1246" style="position:absolute;left:13895;top:2946;width:71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GUPMcA&#10;AADeAAAADwAAAGRycy9kb3ducmV2LnhtbESPQWvCQBSE7wX/w/KE3urGHNqYZiOiFj1aFWxvj+xr&#10;Esy+DdnVpP31bkHwOMzMN0w2H0wjrtS52rKC6SQCQVxYXXOp4Hj4eElAOI+ssbFMCn7JwTwfPWWY&#10;atvzJ133vhQBwi5FBZX3bSqlKyoy6Ca2JQ7ej+0M+iC7UuoO+wA3jYyj6FUarDksVNjSsqLivL8Y&#10;BZukXXxt7V9fNuvvzWl3mq0OM6/U83hYvIPwNPhH+N7eagXJW5zE8H8nX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lDzHAAAA3gAAAA8AAAAAAAAAAAAAAAAAmAIAAGRy&#10;cy9kb3ducmV2LnhtbFBLBQYAAAAABAAEAPUAAACMAwAAAAA=&#10;" filled="f" stroked="f">
                  <v:textbox inset="0,0,0,0">
                    <w:txbxContent>
                      <w:p w14:paraId="559AF841" w14:textId="77777777" w:rsidR="006E2FA2" w:rsidRDefault="006E2FA2">
                        <w:pPr>
                          <w:spacing w:after="160" w:line="259" w:lineRule="auto"/>
                          <w:ind w:left="0" w:firstLine="0"/>
                          <w:jc w:val="left"/>
                        </w:pPr>
                        <w:r>
                          <w:rPr>
                            <w:color w:val="808080"/>
                            <w:w w:val="118"/>
                            <w:sz w:val="12"/>
                            <w:u w:val="single" w:color="787878"/>
                          </w:rPr>
                          <w:t>D</w:t>
                        </w:r>
                      </w:p>
                    </w:txbxContent>
                  </v:textbox>
                </v:rect>
                <v:rect id="Rectangle 16820" o:spid="_x0000_s1247" style="position:absolute;left:17318;top:4802;width:65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HXMcA&#10;AADeAAAADwAAAGRycy9kb3ducmV2LnhtbESPzW7CQAyE75X6DitX6q1s4IBCyoIQP4JjgUq0Nytr&#10;koisN8ouJO3T4wMSN1sez8w3nfeuVjdqQ+XZwHCQgCLOva24MPB93HykoEJEtlh7JgN/FGA+e32Z&#10;YmZ9x3u6HWKhxIRDhgbKGJtM65CX5DAMfEMst7NvHUZZ20LbFjsxd7UeJclYO6xYEkpsaFlSfjlc&#10;nYFt2ix+dv6/K+r17/b0dZqsjpNozPtbv/gEFamPT/Hje2el/jgdCYDgyAx6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R1zHAAAA3gAAAA8AAAAAAAAAAAAAAAAAmAIAAGRy&#10;cy9kb3ducmV2LnhtbFBLBQYAAAAABAAEAPUAAACMAwAAAAA=&#10;" filled="f" stroked="f">
                  <v:textbox inset="0,0,0,0">
                    <w:txbxContent>
                      <w:p w14:paraId="7578FBB0" w14:textId="77777777" w:rsidR="006E2FA2" w:rsidRDefault="006E2FA2">
                        <w:pPr>
                          <w:spacing w:after="160" w:line="259" w:lineRule="auto"/>
                          <w:ind w:left="0" w:firstLine="0"/>
                          <w:jc w:val="left"/>
                        </w:pPr>
                        <w:r>
                          <w:rPr>
                            <w:color w:val="808080"/>
                            <w:w w:val="106"/>
                            <w:sz w:val="12"/>
                          </w:rPr>
                          <w:t>G</w:t>
                        </w:r>
                      </w:p>
                    </w:txbxContent>
                  </v:textbox>
                </v:rect>
                <v:rect id="Rectangle 16819" o:spid="_x0000_s1248" style="position:absolute;left:11775;top:4802;width:590;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kfMUA&#10;AADeAAAADwAAAGRycy9kb3ducmV2LnhtbERPS2vCQBC+F/oflin0Vjf2IEnMJoQ+0GPVgvU2ZMck&#10;mJ0N2a1J++tdQfA2H99zsmIynTjT4FrLCuazCARxZXXLtYLv3edLDMJ5ZI2dZVLwRw6K/PEhw1Tb&#10;kTd03vpahBB2KSpovO9TKV3VkEE3sz1x4I52MOgDHGqpBxxDuOnkaxQtpMGWQ0ODPb01VJ22v0bB&#10;Ku7Ln7X9H+vu47Daf+2T913ilXp+msolCE+Tv4tv7rUO8xfxPIH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CR8xQAAAN4AAAAPAAAAAAAAAAAAAAAAAJgCAABkcnMv&#10;ZG93bnJldi54bWxQSwUGAAAAAAQABAD1AAAAigMAAAAA&#10;" filled="f" stroked="f">
                  <v:textbox inset="0,0,0,0">
                    <w:txbxContent>
                      <w:p w14:paraId="217C3A61" w14:textId="77777777" w:rsidR="006E2FA2" w:rsidRDefault="006E2FA2">
                        <w:pPr>
                          <w:spacing w:after="160" w:line="259" w:lineRule="auto"/>
                          <w:ind w:left="0" w:firstLine="0"/>
                          <w:jc w:val="left"/>
                        </w:pPr>
                        <w:r>
                          <w:rPr>
                            <w:color w:val="808080"/>
                            <w:w w:val="122"/>
                            <w:sz w:val="12"/>
                          </w:rPr>
                          <w:t>E</w:t>
                        </w:r>
                      </w:p>
                    </w:txbxContent>
                  </v:textbox>
                </v:rect>
                <v:rect id="Rectangle 4336" o:spid="_x0000_s1249" style="position:absolute;left:14725;top:4957;width:562;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7lMcA&#10;AADdAAAADwAAAGRycy9kb3ducmV2LnhtbESPQWvCQBSE7wX/w/KE3uqmWkSjq4htSY41Cra3R/aZ&#10;hGbfhuw2SfvrXaHgcZiZb5j1djC16Kh1lWUFz5MIBHFudcWFgtPx/WkBwnlkjbVlUvBLDrab0cMa&#10;Y217PlCX+UIECLsYFZTeN7GULi/JoJvYhjh4F9sa9EG2hdQt9gFuajmNork0WHFYKLGhfUn5d/Zj&#10;FCSLZveZ2r++qN++kvPHefl6XHqlHsfDbgXC0+Dv4f92qhW8zG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5u5THAAAA3QAAAA8AAAAAAAAAAAAAAAAAmAIAAGRy&#10;cy9kb3ducmV2LnhtbFBLBQYAAAAABAAEAPUAAACMAwAAAAA=&#10;" filled="f" stroked="f">
                  <v:textbox inset="0,0,0,0">
                    <w:txbxContent>
                      <w:p w14:paraId="4B9A773D" w14:textId="77777777" w:rsidR="006E2FA2" w:rsidRDefault="006E2FA2">
                        <w:pPr>
                          <w:spacing w:after="160" w:line="259" w:lineRule="auto"/>
                          <w:ind w:left="0" w:firstLine="0"/>
                          <w:jc w:val="left"/>
                        </w:pPr>
                        <w:r>
                          <w:rPr>
                            <w:color w:val="808080"/>
                            <w:w w:val="123"/>
                            <w:sz w:val="12"/>
                          </w:rPr>
                          <w:t>F</w:t>
                        </w:r>
                      </w:p>
                    </w:txbxContent>
                  </v:textbox>
                </v:rect>
                <v:rect id="Rectangle 4337" o:spid="_x0000_s1250" style="position:absolute;left:16220;top:6039;width:699;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eD8cA&#10;AADdAAAADwAAAGRycy9kb3ducmV2LnhtbESPT2vCQBTE74LfYXmCN91YS6upq0htSY7+Kai3R/Y1&#10;CWbfhuzWpP30rlDwOMzMb5jFqjOVuFLjSssKJuMIBHFmdcm5gq/D52gGwnlkjZVlUvBLDlbLfm+B&#10;sbYt7+i697kIEHYxKii8r2MpXVaQQTe2NXHwvm1j0AfZ5FI32Aa4qeRTFL1IgyWHhQJrei8ou+x/&#10;jIJkVq9Pqf1r8+rjnBy3x/nmMPdKDQfd+g2Ep84/wv/tVCt4nk5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1Hg/HAAAA3QAAAA8AAAAAAAAAAAAAAAAAmAIAAGRy&#10;cy9kb3ducmV2LnhtbFBLBQYAAAAABAAEAPUAAACMAwAAAAA=&#10;" filled="f" stroked="f">
                  <v:textbox inset="0,0,0,0">
                    <w:txbxContent>
                      <w:p w14:paraId="67224CAD" w14:textId="77777777" w:rsidR="006E2FA2" w:rsidRDefault="006E2FA2">
                        <w:pPr>
                          <w:spacing w:after="160" w:line="259" w:lineRule="auto"/>
                          <w:ind w:left="0" w:firstLine="0"/>
                          <w:jc w:val="left"/>
                        </w:pPr>
                        <w:r>
                          <w:rPr>
                            <w:color w:val="808080"/>
                            <w:w w:val="114"/>
                            <w:sz w:val="12"/>
                          </w:rPr>
                          <w:t>H</w:t>
                        </w:r>
                      </w:p>
                    </w:txbxContent>
                  </v:textbox>
                </v:rect>
                <v:rect id="Rectangle 4339" o:spid="_x0000_s1251" style="position:absolute;left:10408;top:5885;width:466;height:1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v5scA&#10;AADdAAAADwAAAGRycy9kb3ducmV2LnhtbESPT2vCQBTE74V+h+UJvdWNVYqJWUXaih79U0i9PbKv&#10;SWj2bciuJvrpXaHgcZiZ3zDpoje1OFPrKssKRsMIBHFudcWFgu/D6nUKwnlkjbVlUnAhB4v581OK&#10;ibYd7+i894UIEHYJKii9bxIpXV6SQTe0DXHwfm1r0AfZFlK32AW4qeVbFL1LgxWHhRIb+igp/9uf&#10;jIL1tFn+bOy1K+qv4zrbZvHnIfZKvQz65QyEp94/wv/tjVYwGY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mL+bHAAAA3QAAAA8AAAAAAAAAAAAAAAAAmAIAAGRy&#10;cy9kb3ducmV2LnhtbFBLBQYAAAAABAAEAPUAAACMAwAAAAA=&#10;" filled="f" stroked="f">
                  <v:textbox inset="0,0,0,0">
                    <w:txbxContent>
                      <w:p w14:paraId="3BF5313A" w14:textId="77777777" w:rsidR="006E2FA2" w:rsidRDefault="006E2FA2">
                        <w:pPr>
                          <w:spacing w:after="160" w:line="259" w:lineRule="auto"/>
                          <w:ind w:left="0" w:firstLine="0"/>
                          <w:jc w:val="left"/>
                        </w:pPr>
                        <w:r>
                          <w:rPr>
                            <w:color w:val="808080"/>
                            <w:w w:val="150"/>
                            <w:sz w:val="12"/>
                          </w:rPr>
                          <w:t>J</w:t>
                        </w:r>
                      </w:p>
                    </w:txbxContent>
                  </v:textbox>
                </v:rect>
                <v:shape id="Shape 4340" o:spid="_x0000_s1252" style="position:absolute;left:12555;top:2866;width:4520;height:3618;visibility:visible;mso-wrap-style:square;v-text-anchor:top" coordsize="451990,361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xWicQA&#10;AADdAAAADwAAAGRycy9kb3ducmV2LnhtbERPPW/CMBDdK/U/WFepG3GgCFCKQdAW6FAGAhm6neIj&#10;iYjPke1C+u/rAanj0/ueL3vTiis531hWMExSEMSl1Q1XCk7HzWAGwgdkja1lUvBLHpaLx4c5Ztre&#10;+EDXPFQihrDPUEEdQpdJ6cuaDPrEdsSRO1tnMEToKqkd3mK4aeUoTSfSYMOxocaO3moqL/mPURBc&#10;8f3l3otLNdyOdl171tP1x16p56d+9QoiUB/+xXf3p1YwfhnH/fFNf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cVonEAAAA3QAAAA8AAAAAAAAAAAAAAAAAmAIAAGRycy9k&#10;b3ducmV2LnhtbFBLBQYAAAAABAAEAPUAAACJAwAAAAA=&#10;" path="m,l248086,26873,451990,38672,440207,204928,328662,361818e" filled="f" strokecolor="#505050" strokeweight=".05156mm">
                  <v:stroke miterlimit="1" joinstyle="miter"/>
                  <v:path arrowok="t" textboxrect="0,0,451990,361818"/>
                </v:shape>
                <v:shape id="Shape 4341" o:spid="_x0000_s1253" style="position:absolute;left:11193;top:2854;width:4654;height:4345;visibility:visible;mso-wrap-style:square;v-text-anchor:top" coordsize="465387,434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j18QA&#10;AADdAAAADwAAAGRycy9kb3ducmV2LnhtbESPwWrDMBBE74H+g9hCb4nsxITiRA6lEJJeSuP20ONi&#10;rS0Ta2UkJXH/vioUchxm5g2z3U12EFfyoXesIF9kIIgbp3vuFHx97ufPIEJE1jg4JgU/FGBXPcy2&#10;WGp34xNd69iJBOFQogIT41hKGRpDFsPCjcTJa523GJP0ndQebwluB7nMsrW02HNaMDjSq6HmXF+s&#10;AtnHUzP6lnMzvX+Et4IP8puVenqcXjYgIk3xHv5vH7WCYlXk8PcmPQF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kI9fEAAAA3QAAAA8AAAAAAAAAAAAAAAAAmAIAAGRycy9k&#10;b3ducmV2LnhtbFBLBQYAAAAABAAEAPUAAACJAwAAAAA=&#10;" path="m465387,363013l337862,434524,,396035,136575,e" filled="f" strokecolor="#505050" strokeweight=".05156mm">
                  <v:stroke miterlimit="1" joinstyle="miter"/>
                  <v:path arrowok="t" textboxrect="0,0,465387,434524"/>
                </v:shape>
                <v:shape id="Shape 4342" o:spid="_x0000_s1254" style="position:absolute;left:12503;top:4122;width:1963;height:1434;visibility:visible;mso-wrap-style:square;v-text-anchor:top" coordsize="196273,14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VsYA&#10;AADdAAAADwAAAGRycy9kb3ducmV2LnhtbESPT2vCQBTE74LfYXkFb7rxT0VSV1Gx0IsF0/b+yL5m&#10;g9m3Mbua6Kd3CwWPw8z8hlmuO1uJKzW+dKxgPEpAEOdOl1wo+P56Hy5A+ICssXJMCm7kYb3q95aY&#10;atfyka5ZKESEsE9RgQmhTqX0uSGLfuRq4uj9usZiiLIppG6wjXBbyUmSzKXFkuOCwZp2hvJTdrEK&#10;XvPz9mAX2Wlc3Nr7z3FvPu9no9Tgpdu8gQjUhWf4v/2hFcymswn8vY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p/VsYAAADdAAAADwAAAAAAAAAAAAAAAACYAgAAZHJz&#10;L2Rvd25yZXYueG1sUEsFBgAAAAAEAAQA9QAAAIsDAAAAAA==&#10;" path="m152934,r43339,143402l,106726,152934,xe" filled="f" strokecolor="#505050" strokeweight=".05156mm">
                  <v:stroke miterlimit="1" joinstyle="miter"/>
                  <v:path arrowok="t" textboxrect="0,0,196273,143402"/>
                </v:shape>
                <v:rect id="Rectangle 4344" o:spid="_x0000_s1255" style="position:absolute;left:10530;top:3112;width:55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HzBcYA&#10;AADdAAAADwAAAGRycy9kb3ducmV2LnhtbESPQWvCQBSE7wX/w/IEb3WjDSVGVxGt6LFVQb09ss8k&#10;mH0bsquJ/fXdQqHHYWa+YWaLzlTiQY0rLSsYDSMQxJnVJecKjofNawLCeWSNlWVS8CQHi3nvZYap&#10;ti1/0WPvcxEg7FJUUHhfp1K6rCCDbmhr4uBdbWPQB9nkUjfYBrip5DiK3qXBksNCgTWtCspu+7tR&#10;sE3q5Xlnv9u8+rhsT5+nyfow8UoN+t1yCsJT5//Df+2dVhC/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HzBcYAAADdAAAADwAAAAAAAAAAAAAAAACYAgAAZHJz&#10;L2Rvd25yZXYueG1sUEsFBgAAAAAEAAQA9QAAAIsDAAAAAA==&#10;" filled="f" stroked="f">
                  <v:textbox inset="0,0,0,0">
                    <w:txbxContent>
                      <w:p w14:paraId="4C9C9267" w14:textId="77777777" w:rsidR="006E2FA2" w:rsidRDefault="006E2FA2">
                        <w:pPr>
                          <w:spacing w:after="160" w:line="259" w:lineRule="auto"/>
                          <w:ind w:left="0" w:firstLine="0"/>
                          <w:jc w:val="left"/>
                        </w:pPr>
                        <w:proofErr w:type="gramStart"/>
                        <w:r>
                          <w:rPr>
                            <w:w w:val="102"/>
                            <w:sz w:val="14"/>
                          </w:rPr>
                          <w:t>a</w:t>
                        </w:r>
                        <w:proofErr w:type="gramEnd"/>
                      </w:p>
                    </w:txbxContent>
                  </v:textbox>
                </v:rect>
                <v:rect id="Rectangle 4345" o:spid="_x0000_s1256" style="position:absolute;left:13629;top:1565;width:596;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1WnsYA&#10;AADdAAAADwAAAGRycy9kb3ducmV2LnhtbESPQWvCQBSE74L/YXmCN91YtWjqKlIVPdpYUG+P7GsS&#10;zL4N2dWk/fXdgtDjMDPfMItVa0rxoNoVlhWMhhEI4tTqgjMFn6fdYAbCeWSNpWVS8E0OVstuZ4Gx&#10;tg1/0CPxmQgQdjEqyL2vYildmpNBN7QVcfC+bG3QB1lnUtfYBLgp5UsUvUqDBYeFHCt6zym9JXej&#10;YD+r1peD/Wmycnvdn4/n+eY090r1e+36DYSn1v+Hn+2DVjAZT6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1WnsYAAADdAAAADwAAAAAAAAAAAAAAAACYAgAAZHJz&#10;L2Rvd25yZXYueG1sUEsFBgAAAAAEAAQA9QAAAIsDAAAAAA==&#10;" filled="f" stroked="f">
                  <v:textbox inset="0,0,0,0">
                    <w:txbxContent>
                      <w:p w14:paraId="5361E2DB" w14:textId="77777777" w:rsidR="006E2FA2" w:rsidRDefault="006E2FA2">
                        <w:pPr>
                          <w:spacing w:after="160" w:line="259" w:lineRule="auto"/>
                          <w:ind w:left="0" w:firstLine="0"/>
                          <w:jc w:val="left"/>
                        </w:pPr>
                        <w:proofErr w:type="gramStart"/>
                        <w:r>
                          <w:rPr>
                            <w:w w:val="99"/>
                            <w:sz w:val="14"/>
                          </w:rPr>
                          <w:t>b</w:t>
                        </w:r>
                        <w:proofErr w:type="gramEnd"/>
                      </w:p>
                    </w:txbxContent>
                  </v:textbox>
                </v:rect>
                <v:shape id="Shape 4347" o:spid="_x0000_s1257" style="position:absolute;left:12421;top:2499;width:335;height:812;visibility:visible;mso-wrap-style:square;v-text-anchor:top" coordsize="33520,8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8yMMgA&#10;AADdAAAADwAAAGRycy9kb3ducmV2LnhtbESP3WrCQBSE7wt9h+UUelPMRittiK4iiiKChfpzf8ge&#10;k7TZsyG7TVKf3hUKvRxm5htmOu9NJVpqXGlZwTCKQRBnVpecKzgd14MEhPPIGivLpOCXHMxnjw9T&#10;TLXt+JPag89FgLBLUUHhfZ1K6bKCDLrI1sTBu9jGoA+yyaVusAtwU8lRHL9JgyWHhQJrWhaUfR9+&#10;jIJRdW43X6vry2KX2GV33NMl330o9fzULyYgPPX+P/zX3moF49fxO9zfhCc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zIwyAAAAN0AAAAPAAAAAAAAAAAAAAAAAJgCAABk&#10;cnMvZG93bnJldi54bWxQSwUGAAAAAAQABAD1AAAAjQMAAAAA&#10;" path="m33520,81118l,e" filled="f" strokecolor="#323232" strokeweight=".03994mm">
                  <v:stroke miterlimit="1" joinstyle="miter"/>
                  <v:path arrowok="t" textboxrect="0,0,33520,81118"/>
                </v:shape>
                <v:shape id="Shape 4348" o:spid="_x0000_s1258" style="position:absolute;left:16462;top:4907;width:1237;height:0;visibility:visible;mso-wrap-style:square;v-text-anchor:top" coordsize="123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x6sEA&#10;AADdAAAADwAAAGRycy9kb3ducmV2LnhtbERPy4rCMBTdC/MP4Q6403S0ilSjDILggC58gNtLc6ct&#10;09yEJGqdrzcLweXhvBerzrTiRj40lhV8DTMQxKXVDVcKzqfNYAYiRGSNrWVS8KAAq+VHb4GFtnc+&#10;0O0YK5FCOBSooI7RFVKGsiaDYWgdceJ+rTcYE/SV1B7vKdy0cpRlU2mw4dRQo6N1TeXf8WoU8LaZ&#10;tpfx3v1nJ68reXC7n3yiVP+z+56DiNTFt/jl3moF+ThPc9Ob9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gMerBAAAA3QAAAA8AAAAAAAAAAAAAAAAAmAIAAGRycy9kb3du&#10;cmV2LnhtbFBLBQYAAAAABAAEAPUAAACGAwAAAAA=&#10;" path="m,2l123749,e" filled="f" strokecolor="#323232" strokeweight=".02194mm">
                  <v:stroke miterlimit="1" joinstyle="miter"/>
                  <v:path arrowok="t" textboxrect="0,0,123749,2"/>
                </v:shape>
                <v:rect id="Rectangle 4349" o:spid="_x0000_s1259" style="position:absolute;left:13010;top:5123;width:596;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8cA&#10;AADdAAAADwAAAGRycy9kb3ducmV2LnhtbESPQWvCQBSE74X+h+UVvNVNbZAkuorUih6tFlJvj+xr&#10;Epp9G7Krif31XUHocZiZb5j5cjCNuFDnassKXsYRCOLC6ppLBZ/HzXMCwnlkjY1lUnAlB8vF48Mc&#10;M217/qDLwZciQNhlqKDyvs2kdEVFBt3YtsTB+7adQR9kV0rdYR/gppGTKJpKgzWHhQpbequo+Dmc&#10;jYJt0q6+dva3L5v30zbf5+n6mHqlRk/DagbC0+D/w/f2TiuI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gXJvHAAAA3QAAAA8AAAAAAAAAAAAAAAAAmAIAAGRy&#10;cy9kb3ducmV2LnhtbFBLBQYAAAAABAAEAPUAAACMAwAAAAA=&#10;" filled="f" stroked="f">
                  <v:textbox inset="0,0,0,0">
                    <w:txbxContent>
                      <w:p w14:paraId="1C9E6229" w14:textId="77777777" w:rsidR="006E2FA2" w:rsidRDefault="006E2FA2">
                        <w:pPr>
                          <w:spacing w:after="160" w:line="259" w:lineRule="auto"/>
                          <w:ind w:left="0" w:firstLine="0"/>
                          <w:jc w:val="left"/>
                        </w:pPr>
                        <w:proofErr w:type="gramStart"/>
                        <w:r>
                          <w:rPr>
                            <w:w w:val="99"/>
                            <w:sz w:val="14"/>
                          </w:rPr>
                          <w:t>d</w:t>
                        </w:r>
                        <w:proofErr w:type="gramEnd"/>
                      </w:p>
                    </w:txbxContent>
                  </v:textbox>
                </v:rect>
                <v:shape id="Shape 4350" o:spid="_x0000_s1260" style="position:absolute;left:10893;top:6742;width:619;height:154;visibility:visible;mso-wrap-style:square;v-text-anchor:top" coordsize="61872,15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275cMA&#10;AADdAAAADwAAAGRycy9kb3ducmV2LnhtbERP3WrCMBS+H/gO4Qi7GTN11jI6o6hMcOCN1Qc4NMem&#10;rjkpTbTd25sLYZcf3/9iNdhG3KnztWMF00kCgrh0uuZKwfm0e/8E4QOyxsYxKfgjD6vl6GWBuXY9&#10;H+lehErEEPY5KjAhtLmUvjRk0U9cSxy5i+sshgi7SuoO+xhuG/mRJJm0WHNsMNjS1lD5W9ysgtmZ&#10;r5dNMaXvn/SambT32dvpoNTreFh/gQg0hH/x073XCtLZPO6Pb+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275cMAAADdAAAADwAAAAAAAAAAAAAAAACYAgAAZHJzL2Rv&#10;d25yZXYueG1sUEsFBgAAAAAEAAQA9QAAAIgDAAAAAA==&#10;" path="m61872,l,15471e" filled="f" strokecolor="#323232" strokeweight=".03994mm">
                  <v:stroke miterlimit="1" joinstyle="miter"/>
                  <v:path arrowok="t" textboxrect="0,0,61872,15471"/>
                </v:shape>
                <w10:wrap type="square"/>
              </v:group>
            </w:pict>
          </mc:Fallback>
        </mc:AlternateContent>
      </w:r>
      <w:r>
        <w:rPr>
          <w:noProof/>
          <w:sz w:val="22"/>
        </w:rPr>
        <mc:AlternateContent>
          <mc:Choice Requires="wpg">
            <w:drawing>
              <wp:anchor distT="0" distB="0" distL="114300" distR="114300" simplePos="0" relativeHeight="251664384" behindDoc="0" locked="0" layoutInCell="1" allowOverlap="1" wp14:anchorId="06C4CC77" wp14:editId="46E4A83A">
                <wp:simplePos x="0" y="0"/>
                <wp:positionH relativeFrom="column">
                  <wp:posOffset>2915510</wp:posOffset>
                </wp:positionH>
                <wp:positionV relativeFrom="paragraph">
                  <wp:posOffset>-151311</wp:posOffset>
                </wp:positionV>
                <wp:extent cx="977767" cy="762862"/>
                <wp:effectExtent l="0" t="0" r="0" b="0"/>
                <wp:wrapSquare wrapText="bothSides"/>
                <wp:docPr id="87668" name="Group 87668"/>
                <wp:cNvGraphicFramePr/>
                <a:graphic xmlns:a="http://schemas.openxmlformats.org/drawingml/2006/main">
                  <a:graphicData uri="http://schemas.microsoft.com/office/word/2010/wordprocessingGroup">
                    <wpg:wgp>
                      <wpg:cNvGrpSpPr/>
                      <wpg:grpSpPr>
                        <a:xfrm>
                          <a:off x="0" y="0"/>
                          <a:ext cx="977767" cy="762862"/>
                          <a:chOff x="0" y="0"/>
                          <a:chExt cx="977767" cy="762862"/>
                        </a:xfrm>
                      </wpg:grpSpPr>
                      <wps:wsp>
                        <wps:cNvPr id="4302" name="Shape 4302"/>
                        <wps:cNvSpPr/>
                        <wps:spPr>
                          <a:xfrm>
                            <a:off x="0" y="14533"/>
                            <a:ext cx="587716" cy="0"/>
                          </a:xfrm>
                          <a:custGeom>
                            <a:avLst/>
                            <a:gdLst/>
                            <a:ahLst/>
                            <a:cxnLst/>
                            <a:rect l="0" t="0" r="0" b="0"/>
                            <a:pathLst>
                              <a:path w="587716">
                                <a:moveTo>
                                  <a:pt x="0" y="0"/>
                                </a:moveTo>
                                <a:lnTo>
                                  <a:pt x="587716" y="0"/>
                                </a:lnTo>
                              </a:path>
                            </a:pathLst>
                          </a:custGeom>
                          <a:ln w="2636" cap="flat">
                            <a:miter lim="100000"/>
                          </a:ln>
                        </wps:spPr>
                        <wps:style>
                          <a:lnRef idx="1">
                            <a:srgbClr val="000000"/>
                          </a:lnRef>
                          <a:fillRef idx="0">
                            <a:srgbClr val="000000">
                              <a:alpha val="0"/>
                            </a:srgbClr>
                          </a:fillRef>
                          <a:effectRef idx="0">
                            <a:scrgbClr r="0" g="0" b="0"/>
                          </a:effectRef>
                          <a:fontRef idx="none"/>
                        </wps:style>
                        <wps:bodyPr/>
                      </wps:wsp>
                      <wps:wsp>
                        <wps:cNvPr id="4303" name="Shape 4303"/>
                        <wps:cNvSpPr/>
                        <wps:spPr>
                          <a:xfrm>
                            <a:off x="550813" y="0"/>
                            <a:ext cx="36903" cy="29050"/>
                          </a:xfrm>
                          <a:custGeom>
                            <a:avLst/>
                            <a:gdLst/>
                            <a:ahLst/>
                            <a:cxnLst/>
                            <a:rect l="0" t="0" r="0" b="0"/>
                            <a:pathLst>
                              <a:path w="36903" h="29050">
                                <a:moveTo>
                                  <a:pt x="0" y="0"/>
                                </a:moveTo>
                                <a:lnTo>
                                  <a:pt x="36903" y="14533"/>
                                </a:lnTo>
                                <a:lnTo>
                                  <a:pt x="0" y="29050"/>
                                </a:lnTo>
                                <a:lnTo>
                                  <a:pt x="10542" y="14533"/>
                                </a:lnTo>
                                <a:lnTo>
                                  <a:pt x="0" y="0"/>
                                </a:lnTo>
                                <a:close/>
                              </a:path>
                            </a:pathLst>
                          </a:custGeom>
                          <a:ln w="2636" cap="flat">
                            <a:miter lim="100000"/>
                          </a:ln>
                        </wps:spPr>
                        <wps:style>
                          <a:lnRef idx="1">
                            <a:srgbClr val="000000"/>
                          </a:lnRef>
                          <a:fillRef idx="1">
                            <a:srgbClr val="000000"/>
                          </a:fillRef>
                          <a:effectRef idx="0">
                            <a:scrgbClr r="0" g="0" b="0"/>
                          </a:effectRef>
                          <a:fontRef idx="none"/>
                        </wps:style>
                        <wps:bodyPr/>
                      </wps:wsp>
                      <wps:wsp>
                        <wps:cNvPr id="4304" name="Shape 4304"/>
                        <wps:cNvSpPr/>
                        <wps:spPr>
                          <a:xfrm>
                            <a:off x="389613" y="286742"/>
                            <a:ext cx="588155" cy="433198"/>
                          </a:xfrm>
                          <a:custGeom>
                            <a:avLst/>
                            <a:gdLst/>
                            <a:ahLst/>
                            <a:cxnLst/>
                            <a:rect l="0" t="0" r="0" b="0"/>
                            <a:pathLst>
                              <a:path w="588155" h="433198">
                                <a:moveTo>
                                  <a:pt x="135651" y="0"/>
                                </a:moveTo>
                                <a:lnTo>
                                  <a:pt x="384255" y="26799"/>
                                </a:lnTo>
                                <a:lnTo>
                                  <a:pt x="588155" y="38598"/>
                                </a:lnTo>
                                <a:lnTo>
                                  <a:pt x="576373" y="204855"/>
                                </a:lnTo>
                                <a:lnTo>
                                  <a:pt x="464815" y="362893"/>
                                </a:lnTo>
                                <a:lnTo>
                                  <a:pt x="337861" y="433198"/>
                                </a:lnTo>
                                <a:lnTo>
                                  <a:pt x="0" y="394708"/>
                                </a:lnTo>
                                <a:lnTo>
                                  <a:pt x="135651" y="0"/>
                                </a:lnTo>
                                <a:close/>
                              </a:path>
                            </a:pathLst>
                          </a:custGeom>
                          <a:ln w="1856" cap="flat">
                            <a:miter lim="100000"/>
                          </a:ln>
                        </wps:spPr>
                        <wps:style>
                          <a:lnRef idx="1">
                            <a:srgbClr val="505050"/>
                          </a:lnRef>
                          <a:fillRef idx="1">
                            <a:srgbClr val="C8C8C8"/>
                          </a:fillRef>
                          <a:effectRef idx="0">
                            <a:scrgbClr r="0" g="0" b="0"/>
                          </a:effectRef>
                          <a:fontRef idx="none"/>
                        </wps:style>
                        <wps:bodyPr/>
                      </wps:wsp>
                      <wps:wsp>
                        <wps:cNvPr id="4305" name="Shape 4305"/>
                        <wps:cNvSpPr/>
                        <wps:spPr>
                          <a:xfrm>
                            <a:off x="520598" y="412258"/>
                            <a:ext cx="196273" cy="143402"/>
                          </a:xfrm>
                          <a:custGeom>
                            <a:avLst/>
                            <a:gdLst/>
                            <a:ahLst/>
                            <a:cxnLst/>
                            <a:rect l="0" t="0" r="0" b="0"/>
                            <a:pathLst>
                              <a:path w="196273" h="143402">
                                <a:moveTo>
                                  <a:pt x="152933" y="0"/>
                                </a:moveTo>
                                <a:lnTo>
                                  <a:pt x="196273" y="143402"/>
                                </a:lnTo>
                                <a:lnTo>
                                  <a:pt x="0" y="106726"/>
                                </a:lnTo>
                                <a:lnTo>
                                  <a:pt x="152933" y="0"/>
                                </a:lnTo>
                                <a:close/>
                              </a:path>
                            </a:pathLst>
                          </a:custGeom>
                          <a:ln w="1856" cap="flat">
                            <a:miter lim="100000"/>
                          </a:ln>
                        </wps:spPr>
                        <wps:style>
                          <a:lnRef idx="1">
                            <a:srgbClr val="505050"/>
                          </a:lnRef>
                          <a:fillRef idx="1">
                            <a:srgbClr val="FFFFFF"/>
                          </a:fillRef>
                          <a:effectRef idx="0">
                            <a:scrgbClr r="0" g="0" b="0"/>
                          </a:effectRef>
                          <a:fontRef idx="none"/>
                        </wps:style>
                        <wps:bodyPr/>
                      </wps:wsp>
                      <wps:wsp>
                        <wps:cNvPr id="4306" name="Rectangle 4306"/>
                        <wps:cNvSpPr/>
                        <wps:spPr>
                          <a:xfrm>
                            <a:off x="391282" y="396317"/>
                            <a:ext cx="55404" cy="168590"/>
                          </a:xfrm>
                          <a:prstGeom prst="rect">
                            <a:avLst/>
                          </a:prstGeom>
                          <a:ln>
                            <a:noFill/>
                          </a:ln>
                        </wps:spPr>
                        <wps:txbx>
                          <w:txbxContent>
                            <w:p w14:paraId="41F1F599" w14:textId="77777777" w:rsidR="006E2FA2" w:rsidRDefault="006E2FA2">
                              <w:pPr>
                                <w:spacing w:after="160" w:line="259" w:lineRule="auto"/>
                                <w:ind w:left="0" w:firstLine="0"/>
                                <w:jc w:val="left"/>
                              </w:pPr>
                              <w:proofErr w:type="gramStart"/>
                              <w:r>
                                <w:rPr>
                                  <w:color w:val="808080"/>
                                  <w:w w:val="102"/>
                                  <w:sz w:val="14"/>
                                </w:rPr>
                                <w:t>a</w:t>
                              </w:r>
                              <w:proofErr w:type="gramEnd"/>
                            </w:p>
                          </w:txbxContent>
                        </wps:txbx>
                        <wps:bodyPr horzOverflow="overflow" vert="horz" lIns="0" tIns="0" rIns="0" bIns="0" rtlCol="0">
                          <a:noAutofit/>
                        </wps:bodyPr>
                      </wps:wsp>
                      <wps:wsp>
                        <wps:cNvPr id="4307" name="Rectangle 4307"/>
                        <wps:cNvSpPr/>
                        <wps:spPr>
                          <a:xfrm>
                            <a:off x="739800" y="172045"/>
                            <a:ext cx="59551" cy="168589"/>
                          </a:xfrm>
                          <a:prstGeom prst="rect">
                            <a:avLst/>
                          </a:prstGeom>
                          <a:ln>
                            <a:noFill/>
                          </a:ln>
                        </wps:spPr>
                        <wps:txbx>
                          <w:txbxContent>
                            <w:p w14:paraId="79950A83" w14:textId="77777777" w:rsidR="006E2FA2" w:rsidRDefault="006E2FA2">
                              <w:pPr>
                                <w:spacing w:after="160" w:line="259" w:lineRule="auto"/>
                                <w:ind w:left="0" w:firstLine="0"/>
                                <w:jc w:val="left"/>
                              </w:pPr>
                              <w:proofErr w:type="gramStart"/>
                              <w:r>
                                <w:rPr>
                                  <w:color w:val="808080"/>
                                  <w:w w:val="99"/>
                                  <w:sz w:val="14"/>
                                </w:rPr>
                                <w:t>b</w:t>
                              </w:r>
                              <w:proofErr w:type="gramEnd"/>
                            </w:p>
                          </w:txbxContent>
                        </wps:txbx>
                        <wps:bodyPr horzOverflow="overflow" vert="horz" lIns="0" tIns="0" rIns="0" bIns="0" rtlCol="0">
                          <a:noAutofit/>
                        </wps:bodyPr>
                      </wps:wsp>
                      <wps:wsp>
                        <wps:cNvPr id="4308" name="Rectangle 4308"/>
                        <wps:cNvSpPr/>
                        <wps:spPr>
                          <a:xfrm>
                            <a:off x="835825" y="636103"/>
                            <a:ext cx="51142" cy="168590"/>
                          </a:xfrm>
                          <a:prstGeom prst="rect">
                            <a:avLst/>
                          </a:prstGeom>
                          <a:ln>
                            <a:noFill/>
                          </a:ln>
                        </wps:spPr>
                        <wps:txbx>
                          <w:txbxContent>
                            <w:p w14:paraId="3FCEB176" w14:textId="77777777" w:rsidR="006E2FA2" w:rsidRDefault="006E2FA2">
                              <w:pPr>
                                <w:spacing w:after="160" w:line="259" w:lineRule="auto"/>
                                <w:ind w:left="0" w:firstLine="0"/>
                                <w:jc w:val="left"/>
                              </w:pPr>
                              <w:proofErr w:type="gramStart"/>
                              <w:r>
                                <w:rPr>
                                  <w:color w:val="808080"/>
                                  <w:w w:val="104"/>
                                  <w:sz w:val="14"/>
                                </w:rPr>
                                <w:t>c</w:t>
                              </w:r>
                              <w:proofErr w:type="gramEnd"/>
                            </w:p>
                          </w:txbxContent>
                        </wps:txbx>
                        <wps:bodyPr horzOverflow="overflow" vert="horz" lIns="0" tIns="0" rIns="0" bIns="0" rtlCol="0">
                          <a:noAutofit/>
                        </wps:bodyPr>
                      </wps:wsp>
                      <wps:wsp>
                        <wps:cNvPr id="4309" name="Rectangle 4309"/>
                        <wps:cNvSpPr/>
                        <wps:spPr>
                          <a:xfrm>
                            <a:off x="795162" y="342200"/>
                            <a:ext cx="76829" cy="168589"/>
                          </a:xfrm>
                          <a:prstGeom prst="rect">
                            <a:avLst/>
                          </a:prstGeom>
                          <a:ln>
                            <a:noFill/>
                          </a:ln>
                        </wps:spPr>
                        <wps:txbx>
                          <w:txbxContent>
                            <w:p w14:paraId="3FBB6309" w14:textId="77777777" w:rsidR="006E2FA2" w:rsidRDefault="006E2FA2">
                              <w:pPr>
                                <w:spacing w:after="160" w:line="259" w:lineRule="auto"/>
                                <w:ind w:left="0" w:firstLine="0"/>
                                <w:jc w:val="left"/>
                              </w:pPr>
                              <w:r>
                                <w:rPr>
                                  <w:w w:val="132"/>
                                  <w:sz w:val="14"/>
                                </w:rPr>
                                <w:t>X</w:t>
                              </w:r>
                            </w:p>
                          </w:txbxContent>
                        </wps:txbx>
                        <wps:bodyPr horzOverflow="overflow" vert="horz" lIns="0" tIns="0" rIns="0" bIns="0" rtlCol="0">
                          <a:noAutofit/>
                        </wps:bodyPr>
                      </wps:wsp>
                      <wps:wsp>
                        <wps:cNvPr id="4310" name="Rectangle 4310"/>
                        <wps:cNvSpPr/>
                        <wps:spPr>
                          <a:xfrm>
                            <a:off x="569645" y="512354"/>
                            <a:ext cx="59551" cy="168590"/>
                          </a:xfrm>
                          <a:prstGeom prst="rect">
                            <a:avLst/>
                          </a:prstGeom>
                          <a:ln>
                            <a:noFill/>
                          </a:ln>
                        </wps:spPr>
                        <wps:txbx>
                          <w:txbxContent>
                            <w:p w14:paraId="4B33F823" w14:textId="77777777" w:rsidR="006E2FA2" w:rsidRDefault="006E2FA2">
                              <w:pPr>
                                <w:spacing w:after="160" w:line="259" w:lineRule="auto"/>
                                <w:ind w:left="0" w:firstLine="0"/>
                                <w:jc w:val="left"/>
                              </w:pPr>
                              <w:proofErr w:type="gramStart"/>
                              <w:r>
                                <w:rPr>
                                  <w:color w:val="808080"/>
                                  <w:w w:val="99"/>
                                  <w:sz w:val="14"/>
                                </w:rPr>
                                <w:t>d</w:t>
                              </w:r>
                              <w:proofErr w:type="gramEnd"/>
                            </w:p>
                          </w:txbxContent>
                        </wps:txbx>
                        <wps:bodyPr horzOverflow="overflow" vert="horz" lIns="0" tIns="0" rIns="0" bIns="0" rtlCol="0">
                          <a:noAutofit/>
                        </wps:bodyPr>
                      </wps:wsp>
                    </wpg:wgp>
                  </a:graphicData>
                </a:graphic>
              </wp:anchor>
            </w:drawing>
          </mc:Choice>
          <mc:Fallback>
            <w:pict>
              <v:group w14:anchorId="06C4CC77" id="Group 87668" o:spid="_x0000_s1261" style="position:absolute;left:0;text-align:left;margin-left:229.55pt;margin-top:-11.9pt;width:77pt;height:60.05pt;z-index:251664384;mso-position-horizontal-relative:text;mso-position-vertical-relative:text" coordsize="9777,7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">
                <v:shape id="Shape 4302" o:spid="_x0000_s1262" style="position:absolute;top:145;width:5877;height:0;visibility:visible;mso-wrap-style:square;v-text-anchor:top" coordsize="587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lcUA&#10;AADdAAAADwAAAGRycy9kb3ducmV2LnhtbESPwW7CMBBE70j8g7VIvYENBVSlGERRK3HoIaT9gFW8&#10;idPG6zR2If17XAmJ42hm3mg2u8G14kx9aDxrmM8UCOLSm4ZrDZ8fb9MnECEiG2w9k4Y/CrDbjkcb&#10;zIy/8InORaxFgnDIUIONscukDKUlh2HmO+LkVb53GJPsa2l6vCS4a+VCqbV02HBasNjRwVL5Xfw6&#10;DQFPP61a5fnR5sVLdajCa/f1rvXDZNg/g4g0xHv41j4aDctHtYD/N+kJ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LGVxQAAAN0AAAAPAAAAAAAAAAAAAAAAAJgCAABkcnMv&#10;ZG93bnJldi54bWxQSwUGAAAAAAQABAD1AAAAigMAAAAA&#10;" path="m,l587716,e" filled="f" strokeweight=".07322mm">
                  <v:stroke miterlimit="1" joinstyle="miter"/>
                  <v:path arrowok="t" textboxrect="0,0,587716,0"/>
                </v:shape>
                <v:shape id="Shape 4303" o:spid="_x0000_s1263" style="position:absolute;left:5508;width:369;height:290;visibility:visible;mso-wrap-style:square;v-text-anchor:top" coordsize="36903,2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xHccA&#10;AADdAAAADwAAAGRycy9kb3ducmV2LnhtbESPT2vCQBTE74LfYXlCb7rRlGJjVinSloIX/zQQb6/Z&#10;1yQ0+zZktyb99q5Q8DjMzG+YdDOYRlyoc7VlBfNZBIK4sLrmUsHn6W26BOE8ssbGMin4Iweb9XiU&#10;YqJtzwe6HH0pAoRdggoq79tESldUZNDNbEscvG/bGfRBdqXUHfYBbhq5iKInabDmsFBhS9uKip/j&#10;r1GQvcbWnPXzqd/vMmfLfJ6/f2VKPUyGlxUIT4O/h//bH1rBYxzFcHsTno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3cR3HAAAA3QAAAA8AAAAAAAAAAAAAAAAAmAIAAGRy&#10;cy9kb3ducmV2LnhtbFBLBQYAAAAABAAEAPUAAACMAwAAAAA=&#10;" path="m,l36903,14533,,29050,10542,14533,,xe" fillcolor="black" strokeweight=".07322mm">
                  <v:stroke miterlimit="1" joinstyle="miter"/>
                  <v:path arrowok="t" textboxrect="0,0,36903,29050"/>
                </v:shape>
                <v:shape id="Shape 4304" o:spid="_x0000_s1264" style="position:absolute;left:3896;top:2867;width:5881;height:4332;visibility:visible;mso-wrap-style:square;v-text-anchor:top" coordsize="588155,43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0MUA&#10;AADdAAAADwAAAGRycy9kb3ducmV2LnhtbESPQWvCQBSE70L/w/IKvUjd1AYJ0Y1IRWyPsZZcH9ln&#10;EpJ9G7NrTP99t1DocZiZb5jNdjKdGGlwjWUFL4sIBHFpdcOVgvPn4TkB4Tyyxs4yKfgmB9vsYbbB&#10;VNs75zSefCUChF2KCmrv+1RKV9Zk0C1sTxy8ix0M+iCHSuoB7wFuOrmMopU02HBYqLGnt5rK9nQz&#10;CopjXLQfeZJPprD2a349xvuRlXp6nHZrEJ4m/x/+a79rBfFrFMPvm/AE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78fQxQAAAN0AAAAPAAAAAAAAAAAAAAAAAJgCAABkcnMv&#10;ZG93bnJldi54bWxQSwUGAAAAAAQABAD1AAAAigMAAAAA&#10;" path="m135651,l384255,26799,588155,38598,576373,204855,464815,362893,337861,433198,,394708,135651,xe" fillcolor="#c8c8c8" strokecolor="#505050" strokeweight=".05156mm">
                  <v:stroke miterlimit="1" joinstyle="miter"/>
                  <v:path arrowok="t" textboxrect="0,0,588155,433198"/>
                </v:shape>
                <v:shape id="Shape 4305" o:spid="_x0000_s1265" style="position:absolute;left:5205;top:4122;width:1963;height:1434;visibility:visible;mso-wrap-style:square;v-text-anchor:top" coordsize="196273,14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5kXsUA&#10;AADdAAAADwAAAGRycy9kb3ducmV2LnhtbESP3WoCMRSE74W+QziF3mlitSJboywFqVgK/qG3h83p&#10;7uLmZNlEjW/fFApeDjPzDTNbRNuIK3W+dqxhOFAgiAtnai41HPbL/hSED8gGG8ek4U4eFvOn3gwz&#10;4268pesulCJB2GeooQqhzaT0RUUW/cC1xMn7cZ3FkGRXStPhLcFtI1+VmkiLNaeFClv6qKg47y5W&#10;Q4xf37k7hv2nomV+WsvN6C43Wr88x/wdRKAYHuH/9spoGI/UG/y9SU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mRexQAAAN0AAAAPAAAAAAAAAAAAAAAAAJgCAABkcnMv&#10;ZG93bnJldi54bWxQSwUGAAAAAAQABAD1AAAAigMAAAAA&#10;" path="m152933,r43340,143402l,106726,152933,xe" strokecolor="#505050" strokeweight=".05156mm">
                  <v:stroke miterlimit="1" joinstyle="miter"/>
                  <v:path arrowok="t" textboxrect="0,0,196273,143402"/>
                </v:shape>
                <v:rect id="Rectangle 4306" o:spid="_x0000_s1266" style="position:absolute;left:3912;top:3963;width:554;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xKccA&#10;AADdAAAADwAAAGRycy9kb3ducmV2LnhtbESPQWvCQBSE7wX/w/KE3upGW4KmriLakhzbKGhvj+wz&#10;CWbfhuzWRH99t1DocZiZb5jlejCNuFLnassKppMIBHFhdc2lgsP+/WkOwnlkjY1lUnAjB+vV6GGJ&#10;ibY9f9I196UIEHYJKqi8bxMpXVGRQTexLXHwzrYz6IPsSqk77APcNHIWRbE0WHNYqLClbUXFJf82&#10;CtJ5uzll9t6XzdtXevw4Lnb7hVfqcTxsXkF4Gvx/+K+daQUv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VcSnHAAAA3QAAAA8AAAAAAAAAAAAAAAAAmAIAAGRy&#10;cy9kb3ducmV2LnhtbFBLBQYAAAAABAAEAPUAAACMAwAAAAA=&#10;" filled="f" stroked="f">
                  <v:textbox inset="0,0,0,0">
                    <w:txbxContent>
                      <w:p w14:paraId="41F1F599" w14:textId="77777777" w:rsidR="006E2FA2" w:rsidRDefault="006E2FA2">
                        <w:pPr>
                          <w:spacing w:after="160" w:line="259" w:lineRule="auto"/>
                          <w:ind w:left="0" w:firstLine="0"/>
                          <w:jc w:val="left"/>
                        </w:pPr>
                        <w:proofErr w:type="gramStart"/>
                        <w:r>
                          <w:rPr>
                            <w:color w:val="808080"/>
                            <w:w w:val="102"/>
                            <w:sz w:val="14"/>
                          </w:rPr>
                          <w:t>a</w:t>
                        </w:r>
                        <w:proofErr w:type="gramEnd"/>
                      </w:p>
                    </w:txbxContent>
                  </v:textbox>
                </v:rect>
                <v:rect id="Rectangle 4307" o:spid="_x0000_s1267" style="position:absolute;left:7398;top:1720;width:59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UsscA&#10;AADdAAAADwAAAGRycy9kb3ducmV2LnhtbESPT2vCQBTE7wW/w/KE3uqmVqxJXUX8gx5tLKS9PbKv&#10;STD7NmRXk/bTdwuCx2FmfsPMl72pxZVaV1lW8DyKQBDnVldcKPg47Z5mIJxH1lhbJgU/5GC5GDzM&#10;MdG243e6pr4QAcIuQQWl900ipctLMuhGtiEO3rdtDfog20LqFrsAN7UcR9FUGqw4LJTY0Lqk/Jxe&#10;jIL9rFl9HuxvV9Tbr312zOLNKfZKPQ771RsIT72/h2/tg1YweY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Z1LLHAAAA3QAAAA8AAAAAAAAAAAAAAAAAmAIAAGRy&#10;cy9kb3ducmV2LnhtbFBLBQYAAAAABAAEAPUAAACMAwAAAAA=&#10;" filled="f" stroked="f">
                  <v:textbox inset="0,0,0,0">
                    <w:txbxContent>
                      <w:p w14:paraId="79950A83" w14:textId="77777777" w:rsidR="006E2FA2" w:rsidRDefault="006E2FA2">
                        <w:pPr>
                          <w:spacing w:after="160" w:line="259" w:lineRule="auto"/>
                          <w:ind w:left="0" w:firstLine="0"/>
                          <w:jc w:val="left"/>
                        </w:pPr>
                        <w:proofErr w:type="gramStart"/>
                        <w:r>
                          <w:rPr>
                            <w:color w:val="808080"/>
                            <w:w w:val="99"/>
                            <w:sz w:val="14"/>
                          </w:rPr>
                          <w:t>b</w:t>
                        </w:r>
                        <w:proofErr w:type="gramEnd"/>
                      </w:p>
                    </w:txbxContent>
                  </v:textbox>
                </v:rect>
                <v:rect id="Rectangle 4308" o:spid="_x0000_s1268" style="position:absolute;left:8358;top:6361;width:511;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ZAwMIA&#10;AADdAAAADwAAAGRycy9kb3ducmV2LnhtbERPy4rCMBTdC/5DuII7TR1l0GoUcRRd+gJ1d2mubbG5&#10;KU20nfl6sxhweTjv2aIxhXhR5XLLCgb9CARxYnXOqYLzadMbg3AeWWNhmRT8koPFvN2aYaxtzQd6&#10;HX0qQgi7GBVk3pexlC7JyKDr25I4cHdbGfQBVqnUFdYh3BTyK4q+pcGcQ0OGJa0ySh7Hp1GwHZfL&#10;687+1Wmxvm0v+8vk5zTxSnU7zXIKwlPjP+J/904rGA2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RkDAwgAAAN0AAAAPAAAAAAAAAAAAAAAAAJgCAABkcnMvZG93&#10;bnJldi54bWxQSwUGAAAAAAQABAD1AAAAhwMAAAAA&#10;" filled="f" stroked="f">
                  <v:textbox inset="0,0,0,0">
                    <w:txbxContent>
                      <w:p w14:paraId="3FCEB176" w14:textId="77777777" w:rsidR="006E2FA2" w:rsidRDefault="006E2FA2">
                        <w:pPr>
                          <w:spacing w:after="160" w:line="259" w:lineRule="auto"/>
                          <w:ind w:left="0" w:firstLine="0"/>
                          <w:jc w:val="left"/>
                        </w:pPr>
                        <w:proofErr w:type="gramStart"/>
                        <w:r>
                          <w:rPr>
                            <w:color w:val="808080"/>
                            <w:w w:val="104"/>
                            <w:sz w:val="14"/>
                          </w:rPr>
                          <w:t>c</w:t>
                        </w:r>
                        <w:proofErr w:type="gramEnd"/>
                      </w:p>
                    </w:txbxContent>
                  </v:textbox>
                </v:rect>
                <v:rect id="Rectangle 4309" o:spid="_x0000_s1269" style="position:absolute;left:7951;top:3422;width:768;height:1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lW8YA&#10;AADdAAAADwAAAGRycy9kb3ducmV2LnhtbESPT2vCQBTE70K/w/IK3nTTKpJEV5Gq6NE/BdvbI/tM&#10;QrNvQ3Y1sZ++Kwg9DjPzG2a26EwlbtS40rKCt2EEgjizuuRcwedpM4hBOI+ssbJMCu7kYDF/6c0w&#10;1bblA92OPhcBwi5FBYX3dSqlywoy6Ia2Jg7exTYGfZBNLnWDbYCbSr5H0UQaLDksFFjTR0HZz/Fq&#10;FGzjevm1s79tXq2/t+f9OVmdEq9U/7VbTkF46vx/+NneaQXj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rlW8YAAADdAAAADwAAAAAAAAAAAAAAAACYAgAAZHJz&#10;L2Rvd25yZXYueG1sUEsFBgAAAAAEAAQA9QAAAIsDAAAAAA==&#10;" filled="f" stroked="f">
                  <v:textbox inset="0,0,0,0">
                    <w:txbxContent>
                      <w:p w14:paraId="3FBB6309" w14:textId="77777777" w:rsidR="006E2FA2" w:rsidRDefault="006E2FA2">
                        <w:pPr>
                          <w:spacing w:after="160" w:line="259" w:lineRule="auto"/>
                          <w:ind w:left="0" w:firstLine="0"/>
                          <w:jc w:val="left"/>
                        </w:pPr>
                        <w:r>
                          <w:rPr>
                            <w:w w:val="132"/>
                            <w:sz w:val="14"/>
                          </w:rPr>
                          <w:t>X</w:t>
                        </w:r>
                      </w:p>
                    </w:txbxContent>
                  </v:textbox>
                </v:rect>
                <v:rect id="Rectangle 4310" o:spid="_x0000_s1270" style="position:absolute;left:5696;top:5123;width:595;height:1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aG8MA&#10;AADdAAAADwAAAGRycy9kb3ducmV2LnhtbERPTYvCMBC9C/6HMMLeNFWXRatRRF30qFVQb0MztsVm&#10;Upqs7e6vN4cFj4/3PV+2phRPql1hWcFwEIEgTq0uOFNwPn33JyCcR9ZYWiYFv+Rgueh25hhr2/CR&#10;nonPRAhhF6OC3PsqltKlORl0A1sRB+5ua4M+wDqTusYmhJtSjqLoSxosODTkWNE6p/SR/BgFu0m1&#10;uu7tX5OV29vucrhMN6epV+qj165mIDy1/i3+d++1gs/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naG8MAAADdAAAADwAAAAAAAAAAAAAAAACYAgAAZHJzL2Rv&#10;d25yZXYueG1sUEsFBgAAAAAEAAQA9QAAAIgDAAAAAA==&#10;" filled="f" stroked="f">
                  <v:textbox inset="0,0,0,0">
                    <w:txbxContent>
                      <w:p w14:paraId="4B33F823" w14:textId="77777777" w:rsidR="006E2FA2" w:rsidRDefault="006E2FA2">
                        <w:pPr>
                          <w:spacing w:after="160" w:line="259" w:lineRule="auto"/>
                          <w:ind w:left="0" w:firstLine="0"/>
                          <w:jc w:val="left"/>
                        </w:pPr>
                        <w:proofErr w:type="gramStart"/>
                        <w:r>
                          <w:rPr>
                            <w:color w:val="808080"/>
                            <w:w w:val="99"/>
                            <w:sz w:val="14"/>
                          </w:rPr>
                          <w:t>d</w:t>
                        </w:r>
                        <w:proofErr w:type="gramEnd"/>
                      </w:p>
                    </w:txbxContent>
                  </v:textbox>
                </v:rect>
                <w10:wrap type="square"/>
              </v:group>
            </w:pict>
          </mc:Fallback>
        </mc:AlternateContent>
      </w:r>
      <w:r>
        <w:rPr>
          <w:i/>
          <w:sz w:val="14"/>
        </w:rPr>
        <w:t xml:space="preserve">ID pointsID outer inner </w:t>
      </w:r>
      <w:r>
        <w:rPr>
          <w:sz w:val="14"/>
        </w:rPr>
        <w:t>a [A, J</w:t>
      </w:r>
      <w:proofErr w:type="gramStart"/>
      <w:r>
        <w:rPr>
          <w:sz w:val="14"/>
        </w:rPr>
        <w:t>]</w:t>
      </w:r>
      <w:r>
        <w:rPr>
          <w:i/>
          <w:sz w:val="14"/>
        </w:rPr>
        <w:t>ring</w:t>
      </w:r>
      <w:proofErr w:type="gramEnd"/>
      <w:r>
        <w:rPr>
          <w:i/>
          <w:sz w:val="14"/>
        </w:rPr>
        <w:t xml:space="preserve"> rings</w:t>
      </w:r>
    </w:p>
    <w:p w14:paraId="5257CD2D" w14:textId="77777777" w:rsidR="00A21FDC" w:rsidRDefault="00252176">
      <w:pPr>
        <w:spacing w:after="0" w:line="283" w:lineRule="auto"/>
        <w:ind w:left="911" w:right="1005" w:hanging="5"/>
        <w:jc w:val="left"/>
      </w:pPr>
      <w:proofErr w:type="gramStart"/>
      <w:r>
        <w:rPr>
          <w:sz w:val="14"/>
        </w:rPr>
        <w:t>b</w:t>
      </w:r>
      <w:proofErr w:type="gramEnd"/>
      <w:r>
        <w:rPr>
          <w:sz w:val="14"/>
        </w:rPr>
        <w:tab/>
        <w:t>[A, B, C, G]</w:t>
      </w:r>
      <w:r>
        <w:rPr>
          <w:sz w:val="14"/>
        </w:rPr>
        <w:tab/>
        <w:t>X</w:t>
      </w:r>
      <w:r>
        <w:rPr>
          <w:sz w:val="14"/>
        </w:rPr>
        <w:tab/>
        <w:t>[a, b, c]</w:t>
      </w:r>
      <w:r>
        <w:rPr>
          <w:sz w:val="14"/>
        </w:rPr>
        <w:tab/>
        <w:t>[[d]] c</w:t>
      </w:r>
      <w:r>
        <w:rPr>
          <w:sz w:val="14"/>
        </w:rPr>
        <w:tab/>
        <w:t>[J, I, H, H]</w:t>
      </w:r>
    </w:p>
    <w:p w14:paraId="0D670DAB" w14:textId="77777777" w:rsidR="00A21FDC" w:rsidRDefault="00252176">
      <w:pPr>
        <w:spacing w:after="254" w:line="216" w:lineRule="auto"/>
        <w:ind w:left="3029" w:right="3801" w:hanging="2214"/>
        <w:jc w:val="left"/>
      </w:pPr>
      <w:proofErr w:type="gramStart"/>
      <w:r>
        <w:rPr>
          <w:sz w:val="14"/>
        </w:rPr>
        <w:t>Jd</w:t>
      </w:r>
      <w:proofErr w:type="gramEnd"/>
      <w:r>
        <w:rPr>
          <w:sz w:val="14"/>
        </w:rPr>
        <w:t xml:space="preserve"> [D, E, F] c</w:t>
      </w:r>
      <w:r>
        <w:rPr>
          <w:sz w:val="14"/>
        </w:rPr>
        <w:tab/>
      </w:r>
      <w:r>
        <w:rPr>
          <w:color w:val="808080"/>
          <w:sz w:val="12"/>
        </w:rPr>
        <w:t>I</w:t>
      </w:r>
    </w:p>
    <w:p w14:paraId="45841630" w14:textId="77777777" w:rsidR="00A21FDC" w:rsidRDefault="00252176">
      <w:pPr>
        <w:spacing w:after="436"/>
        <w:ind w:right="164" w:hanging="10"/>
        <w:jc w:val="center"/>
      </w:pPr>
      <w:r>
        <w:t>Figure 2.6: The basic geometric primitives point, polyline and polygon</w:t>
      </w:r>
    </w:p>
    <w:p w14:paraId="77540AB2" w14:textId="77777777" w:rsidR="00A21FDC" w:rsidRDefault="00252176">
      <w:pPr>
        <w:spacing w:after="142"/>
        <w:ind w:right="9" w:hanging="10"/>
        <w:jc w:val="center"/>
      </w:pPr>
      <w:r>
        <w:lastRenderedPageBreak/>
        <w:t xml:space="preserve">0D A </w:t>
      </w:r>
      <w:r>
        <w:rPr>
          <w:i/>
        </w:rPr>
        <w:t xml:space="preserve">point </w:t>
      </w:r>
      <w:r>
        <w:t>is the fundamental object in vector geometry. It has no dimension and is only defined by its position, specified in geographic coordinates. A point is independent from all others.</w:t>
      </w:r>
    </w:p>
    <w:p w14:paraId="6E2B5801" w14:textId="77777777" w:rsidR="00A21FDC" w:rsidRDefault="00252176">
      <w:pPr>
        <w:spacing w:after="146"/>
        <w:ind w:left="165" w:right="163"/>
      </w:pPr>
      <w:r>
        <w:t xml:space="preserve">1D A </w:t>
      </w:r>
      <w:r>
        <w:rPr>
          <w:i/>
        </w:rPr>
        <w:t xml:space="preserve">polyline </w:t>
      </w:r>
      <w:r>
        <w:t>is constructed by an ordered set of points with at least one start and one end point.</w:t>
      </w:r>
    </w:p>
    <w:p w14:paraId="0FDC1C9F" w14:textId="77777777" w:rsidR="00A21FDC" w:rsidRDefault="00252176">
      <w:pPr>
        <w:spacing w:after="160"/>
        <w:ind w:left="500" w:right="163" w:hanging="343"/>
      </w:pPr>
      <w:r>
        <w:t xml:space="preserve">2D A </w:t>
      </w:r>
      <w:r>
        <w:rPr>
          <w:i/>
        </w:rPr>
        <w:t xml:space="preserve">polygon </w:t>
      </w:r>
      <w:r>
        <w:t xml:space="preserve">describes a closed surface and is constructed by one set of polylines forming a closed </w:t>
      </w:r>
      <w:r>
        <w:rPr>
          <w:i/>
        </w:rPr>
        <w:t>outer ring</w:t>
      </w:r>
      <w:r>
        <w:t xml:space="preserve">. Additionally, there can be multiple sets of polylines as </w:t>
      </w:r>
      <w:r>
        <w:rPr>
          <w:i/>
        </w:rPr>
        <w:t xml:space="preserve">inner ring </w:t>
      </w:r>
      <w:r>
        <w:t xml:space="preserve">representing holes in the polygon. If the polygon has no inner rings it is a </w:t>
      </w:r>
      <w:r>
        <w:rPr>
          <w:i/>
        </w:rPr>
        <w:t xml:space="preserve">simple </w:t>
      </w:r>
      <w:r>
        <w:t xml:space="preserve">polygon, otherwise it is </w:t>
      </w:r>
      <w:r>
        <w:rPr>
          <w:i/>
        </w:rPr>
        <w:t xml:space="preserve">weakly simple </w:t>
      </w:r>
      <w:r>
        <w:t xml:space="preserve">or </w:t>
      </w:r>
      <w:r>
        <w:rPr>
          <w:i/>
        </w:rPr>
        <w:t>complex</w:t>
      </w:r>
      <w:r>
        <w:t xml:space="preserve">, if it is even self-intersecting (see figure 2.7). </w:t>
      </w:r>
      <w:r>
        <w:rPr>
          <w:i/>
        </w:rPr>
        <w:t xml:space="preserve">Polypolygons </w:t>
      </w:r>
      <w:r>
        <w:t>represent multiple separate polygons belonging to one logical entity [</w:t>
      </w:r>
      <w:proofErr w:type="gramStart"/>
      <w:r>
        <w:t>Esr</w:t>
      </w:r>
      <w:proofErr w:type="gramEnd"/>
      <w:r>
        <w:t>].</w:t>
      </w:r>
    </w:p>
    <w:p w14:paraId="0A42B5CA" w14:textId="77777777" w:rsidR="00A21FDC" w:rsidRDefault="00252176">
      <w:pPr>
        <w:spacing w:after="116" w:line="259" w:lineRule="auto"/>
        <w:ind w:left="1339" w:firstLine="0"/>
        <w:jc w:val="left"/>
      </w:pPr>
      <w:r>
        <w:rPr>
          <w:noProof/>
          <w:sz w:val="22"/>
        </w:rPr>
        <mc:AlternateContent>
          <mc:Choice Requires="wpg">
            <w:drawing>
              <wp:inline distT="0" distB="0" distL="0" distR="0" wp14:anchorId="4D169F59" wp14:editId="77EBF0D8">
                <wp:extent cx="3594050" cy="585690"/>
                <wp:effectExtent l="0" t="0" r="0" b="0"/>
                <wp:docPr id="87669" name="Group 87669"/>
                <wp:cNvGraphicFramePr/>
                <a:graphic xmlns:a="http://schemas.openxmlformats.org/drawingml/2006/main">
                  <a:graphicData uri="http://schemas.microsoft.com/office/word/2010/wordprocessingGroup">
                    <wpg:wgp>
                      <wpg:cNvGrpSpPr/>
                      <wpg:grpSpPr>
                        <a:xfrm>
                          <a:off x="0" y="0"/>
                          <a:ext cx="3594050" cy="585690"/>
                          <a:chOff x="0" y="0"/>
                          <a:chExt cx="3594050" cy="585690"/>
                        </a:xfrm>
                      </wpg:grpSpPr>
                      <wps:wsp>
                        <wps:cNvPr id="4404" name="Shape 4404"/>
                        <wps:cNvSpPr/>
                        <wps:spPr>
                          <a:xfrm>
                            <a:off x="839652" y="21560"/>
                            <a:ext cx="783713" cy="542570"/>
                          </a:xfrm>
                          <a:custGeom>
                            <a:avLst/>
                            <a:gdLst/>
                            <a:ahLst/>
                            <a:cxnLst/>
                            <a:rect l="0" t="0" r="0" b="0"/>
                            <a:pathLst>
                              <a:path w="783713" h="542570">
                                <a:moveTo>
                                  <a:pt x="279088" y="0"/>
                                </a:moveTo>
                                <a:lnTo>
                                  <a:pt x="554330" y="0"/>
                                </a:lnTo>
                                <a:lnTo>
                                  <a:pt x="603599" y="149574"/>
                                </a:lnTo>
                                <a:lnTo>
                                  <a:pt x="783713" y="231893"/>
                                </a:lnTo>
                                <a:lnTo>
                                  <a:pt x="721123" y="370129"/>
                                </a:lnTo>
                                <a:lnTo>
                                  <a:pt x="504648" y="494457"/>
                                </a:lnTo>
                                <a:lnTo>
                                  <a:pt x="336415" y="391971"/>
                                </a:lnTo>
                                <a:lnTo>
                                  <a:pt x="135208" y="403336"/>
                                </a:lnTo>
                                <a:lnTo>
                                  <a:pt x="15296" y="542570"/>
                                </a:lnTo>
                                <a:lnTo>
                                  <a:pt x="0" y="275677"/>
                                </a:lnTo>
                                <a:lnTo>
                                  <a:pt x="107032" y="56889"/>
                                </a:lnTo>
                                <a:lnTo>
                                  <a:pt x="279088"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06" name="Shape 4406"/>
                        <wps:cNvSpPr/>
                        <wps:spPr>
                          <a:xfrm>
                            <a:off x="0" y="0"/>
                            <a:ext cx="794900" cy="585690"/>
                          </a:xfrm>
                          <a:custGeom>
                            <a:avLst/>
                            <a:gdLst/>
                            <a:ahLst/>
                            <a:cxnLst/>
                            <a:rect l="0" t="0" r="0" b="0"/>
                            <a:pathLst>
                              <a:path w="794900" h="585690">
                                <a:moveTo>
                                  <a:pt x="279088" y="0"/>
                                </a:moveTo>
                                <a:lnTo>
                                  <a:pt x="554353" y="0"/>
                                </a:lnTo>
                                <a:lnTo>
                                  <a:pt x="794900" y="33976"/>
                                </a:lnTo>
                                <a:lnTo>
                                  <a:pt x="783736" y="231925"/>
                                </a:lnTo>
                                <a:lnTo>
                                  <a:pt x="721152" y="370161"/>
                                </a:lnTo>
                                <a:lnTo>
                                  <a:pt x="504648" y="494464"/>
                                </a:lnTo>
                                <a:lnTo>
                                  <a:pt x="367570" y="560977"/>
                                </a:lnTo>
                                <a:lnTo>
                                  <a:pt x="175241" y="585690"/>
                                </a:lnTo>
                                <a:lnTo>
                                  <a:pt x="15296" y="542603"/>
                                </a:lnTo>
                                <a:lnTo>
                                  <a:pt x="0" y="275677"/>
                                </a:lnTo>
                                <a:lnTo>
                                  <a:pt x="107061" y="56896"/>
                                </a:lnTo>
                                <a:lnTo>
                                  <a:pt x="279088"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10" name="Shape 4410"/>
                        <wps:cNvSpPr/>
                        <wps:spPr>
                          <a:xfrm>
                            <a:off x="3377570" y="312058"/>
                            <a:ext cx="216480" cy="203959"/>
                          </a:xfrm>
                          <a:custGeom>
                            <a:avLst/>
                            <a:gdLst/>
                            <a:ahLst/>
                            <a:cxnLst/>
                            <a:rect l="0" t="0" r="0" b="0"/>
                            <a:pathLst>
                              <a:path w="216480" h="203959">
                                <a:moveTo>
                                  <a:pt x="40729" y="0"/>
                                </a:moveTo>
                                <a:lnTo>
                                  <a:pt x="127844" y="39243"/>
                                </a:lnTo>
                                <a:lnTo>
                                  <a:pt x="216480" y="79630"/>
                                </a:lnTo>
                                <a:lnTo>
                                  <a:pt x="0" y="203959"/>
                                </a:lnTo>
                                <a:lnTo>
                                  <a:pt x="40729"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11" name="Shape 4411"/>
                        <wps:cNvSpPr/>
                        <wps:spPr>
                          <a:xfrm>
                            <a:off x="3288723" y="155558"/>
                            <a:ext cx="160827" cy="156500"/>
                          </a:xfrm>
                          <a:custGeom>
                            <a:avLst/>
                            <a:gdLst/>
                            <a:ahLst/>
                            <a:cxnLst/>
                            <a:rect l="0" t="0" r="0" b="0"/>
                            <a:pathLst>
                              <a:path w="160827" h="156500">
                                <a:moveTo>
                                  <a:pt x="160827" y="0"/>
                                </a:moveTo>
                                <a:lnTo>
                                  <a:pt x="129575" y="156500"/>
                                </a:lnTo>
                                <a:lnTo>
                                  <a:pt x="0" y="98130"/>
                                </a:lnTo>
                                <a:lnTo>
                                  <a:pt x="160827"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12" name="Shape 4412"/>
                        <wps:cNvSpPr/>
                        <wps:spPr>
                          <a:xfrm>
                            <a:off x="2872921" y="21560"/>
                            <a:ext cx="554353" cy="542570"/>
                          </a:xfrm>
                          <a:custGeom>
                            <a:avLst/>
                            <a:gdLst/>
                            <a:ahLst/>
                            <a:cxnLst/>
                            <a:rect l="0" t="0" r="0" b="0"/>
                            <a:pathLst>
                              <a:path w="554353" h="542570">
                                <a:moveTo>
                                  <a:pt x="279088" y="0"/>
                                </a:moveTo>
                                <a:lnTo>
                                  <a:pt x="554353" y="0"/>
                                </a:lnTo>
                                <a:lnTo>
                                  <a:pt x="341167" y="198508"/>
                                </a:lnTo>
                                <a:lnTo>
                                  <a:pt x="415801" y="232128"/>
                                </a:lnTo>
                                <a:lnTo>
                                  <a:pt x="135208" y="403336"/>
                                </a:lnTo>
                                <a:lnTo>
                                  <a:pt x="15296" y="542570"/>
                                </a:lnTo>
                                <a:lnTo>
                                  <a:pt x="0" y="275677"/>
                                </a:lnTo>
                                <a:lnTo>
                                  <a:pt x="107061" y="56889"/>
                                </a:lnTo>
                                <a:lnTo>
                                  <a:pt x="279088"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14" name="Shape 4414"/>
                        <wps:cNvSpPr/>
                        <wps:spPr>
                          <a:xfrm>
                            <a:off x="1843921" y="0"/>
                            <a:ext cx="794871" cy="585690"/>
                          </a:xfrm>
                          <a:custGeom>
                            <a:avLst/>
                            <a:gdLst/>
                            <a:ahLst/>
                            <a:cxnLst/>
                            <a:rect l="0" t="0" r="0" b="0"/>
                            <a:pathLst>
                              <a:path w="794871" h="585690">
                                <a:moveTo>
                                  <a:pt x="279065" y="0"/>
                                </a:moveTo>
                                <a:lnTo>
                                  <a:pt x="554324" y="0"/>
                                </a:lnTo>
                                <a:lnTo>
                                  <a:pt x="794871" y="33976"/>
                                </a:lnTo>
                                <a:lnTo>
                                  <a:pt x="783707" y="231925"/>
                                </a:lnTo>
                                <a:lnTo>
                                  <a:pt x="721123" y="370161"/>
                                </a:lnTo>
                                <a:lnTo>
                                  <a:pt x="504648" y="494464"/>
                                </a:lnTo>
                                <a:lnTo>
                                  <a:pt x="367569" y="560977"/>
                                </a:lnTo>
                                <a:lnTo>
                                  <a:pt x="175235" y="585690"/>
                                </a:lnTo>
                                <a:lnTo>
                                  <a:pt x="15296" y="542603"/>
                                </a:lnTo>
                                <a:lnTo>
                                  <a:pt x="0" y="275677"/>
                                </a:lnTo>
                                <a:lnTo>
                                  <a:pt x="107032" y="56896"/>
                                </a:lnTo>
                                <a:lnTo>
                                  <a:pt x="279065" y="0"/>
                                </a:lnTo>
                                <a:close/>
                              </a:path>
                            </a:pathLst>
                          </a:custGeom>
                          <a:ln w="4912" cap="flat">
                            <a:miter lim="100000"/>
                          </a:ln>
                        </wps:spPr>
                        <wps:style>
                          <a:lnRef idx="1">
                            <a:srgbClr val="000000"/>
                          </a:lnRef>
                          <a:fillRef idx="1">
                            <a:srgbClr val="E6E6E6"/>
                          </a:fillRef>
                          <a:effectRef idx="0">
                            <a:scrgbClr r="0" g="0" b="0"/>
                          </a:effectRef>
                          <a:fontRef idx="none"/>
                        </wps:style>
                        <wps:bodyPr/>
                      </wps:wsp>
                      <wps:wsp>
                        <wps:cNvPr id="4415" name="Shape 4415"/>
                        <wps:cNvSpPr/>
                        <wps:spPr>
                          <a:xfrm>
                            <a:off x="2055621" y="146093"/>
                            <a:ext cx="329183" cy="284628"/>
                          </a:xfrm>
                          <a:custGeom>
                            <a:avLst/>
                            <a:gdLst/>
                            <a:ahLst/>
                            <a:cxnLst/>
                            <a:rect l="0" t="0" r="0" b="0"/>
                            <a:pathLst>
                              <a:path w="329183" h="284628">
                                <a:moveTo>
                                  <a:pt x="173473" y="0"/>
                                </a:moveTo>
                                <a:lnTo>
                                  <a:pt x="329183" y="160093"/>
                                </a:lnTo>
                                <a:lnTo>
                                  <a:pt x="173473" y="284628"/>
                                </a:lnTo>
                                <a:lnTo>
                                  <a:pt x="17783" y="204565"/>
                                </a:lnTo>
                                <a:lnTo>
                                  <a:pt x="0" y="35565"/>
                                </a:lnTo>
                                <a:lnTo>
                                  <a:pt x="173473" y="0"/>
                                </a:lnTo>
                                <a:close/>
                              </a:path>
                            </a:pathLst>
                          </a:custGeom>
                          <a:ln w="5255" cap="flat">
                            <a:miter lim="100000"/>
                          </a:ln>
                        </wps:spPr>
                        <wps:style>
                          <a:lnRef idx="1">
                            <a:srgbClr val="000000"/>
                          </a:lnRef>
                          <a:fillRef idx="1">
                            <a:srgbClr val="FFFFFF"/>
                          </a:fillRef>
                          <a:effectRef idx="0">
                            <a:scrgbClr r="0" g="0" b="0"/>
                          </a:effectRef>
                          <a:fontRef idx="none"/>
                        </wps:style>
                        <wps:bodyPr/>
                      </wps:wsp>
                    </wpg:wgp>
                  </a:graphicData>
                </a:graphic>
              </wp:inline>
            </w:drawing>
          </mc:Choice>
          <mc:Fallback>
            <w:pict>
              <v:group w14:anchorId="35D7AA93" id="Group 87669" o:spid="_x0000_s1026" style="width:283pt;height:46.1pt;mso-position-horizontal-relative:char;mso-position-vertical-relative:line" coordsize="35940,5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">
                <v:shape id="Shape 4404" o:spid="_x0000_s1027" style="position:absolute;left:8396;top:215;width:7837;height:5426;visibility:visible;mso-wrap-style:square;v-text-anchor:top" coordsize="783713,5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eMYA&#10;AADdAAAADwAAAGRycy9kb3ducmV2LnhtbESPQWvCQBSE70L/w/IKXqRuqrGU1FWsoARBxLT0/Mg+&#10;k9Ds25BdY/z3riB4HGbmG2a+7E0tOmpdZVnB+zgCQZxbXXGh4Pdn8/YJwnlkjbVlUnAlB8vFy2CO&#10;ibYXPlKX+UIECLsEFZTeN4mULi/JoBvbhjh4J9sa9EG2hdQtXgLc1HISRR/SYMVhocSG1iXl/9nZ&#10;KMhG6X522KXHTn4fOj1Zbaen/k+p4Wu/+gLhqffP8KOdagVxHMV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VeMYAAADdAAAADwAAAAAAAAAAAAAAAACYAgAAZHJz&#10;L2Rvd25yZXYueG1sUEsFBgAAAAAEAAQA9QAAAIsDAAAAAA==&#10;" path="m279088,l554330,r49269,149574l783713,231893,721123,370129,504648,494457,336415,391971,135208,403336,15296,542570,,275677,107032,56889,279088,xe" fillcolor="#e6e6e6" strokeweight=".1364mm">
                  <v:stroke miterlimit="1" joinstyle="miter"/>
                  <v:path arrowok="t" textboxrect="0,0,783713,542570"/>
                </v:shape>
                <v:shape id="Shape 4406" o:spid="_x0000_s1028" style="position:absolute;width:7949;height:5856;visibility:visible;mso-wrap-style:square;v-text-anchor:top" coordsize="794900,58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4hFMYA&#10;AADdAAAADwAAAGRycy9kb3ducmV2LnhtbESPT4vCMBTE74LfITxhb5q6uiLVKKK4LB4W/IPnZ/Ns&#10;i81LSbK1/fabhQWPw8z8hlmuW1OJhpwvLSsYjxIQxJnVJecKLuf9cA7CB2SNlWVS0JGH9arfW2Kq&#10;7ZOP1JxCLiKEfYoKihDqVEqfFWTQj2xNHL27dQZDlC6X2uEzwk0l35NkJg2WHBcKrGlbUPY4/RgF&#10;7rvrjruP+65pbjefTw6fm/pwVept0G4WIAK14RX+b39pBdNpMoO/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4hFMYAAADdAAAADwAAAAAAAAAAAAAAAACYAgAAZHJz&#10;L2Rvd25yZXYueG1sUEsFBgAAAAAEAAQA9QAAAIsDAAAAAA==&#10;" path="m279088,l554353,,794900,33976,783736,231925,721152,370161,504648,494464,367570,560977,175241,585690,15296,542603,,275677,107061,56896,279088,xe" fillcolor="#e6e6e6" strokeweight=".1364mm">
                  <v:stroke miterlimit="1" joinstyle="miter"/>
                  <v:path arrowok="t" textboxrect="0,0,794900,585690"/>
                </v:shape>
                <v:shape id="Shape 4410" o:spid="_x0000_s1029" style="position:absolute;left:33775;top:3120;width:2165;height:2040;visibility:visible;mso-wrap-style:square;v-text-anchor:top" coordsize="216480,2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3Y58IA&#10;AADdAAAADwAAAGRycy9kb3ducmV2LnhtbERPy4rCMBTdC/5DuIKbQVNFRDpGER+gMgjqfMCludN2&#10;bG5CE7X69WYhuDyc93TemErcqPalZQWDfgKCOLO65FzB73nTm4DwAVljZZkUPMjDfNZuTTHV9s5H&#10;up1CLmII+xQVFCG4VEqfFWTQ960jjtyfrQ2GCOtc6hrvMdxUcpgkY2mw5NhQoKNlQdnldDUKcqKD&#10;XH/tV+PF86Ll9me3d/9OqW6nWXyDCNSEj/jt3moFo9Eg7o9v4hO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jnwgAAAN0AAAAPAAAAAAAAAAAAAAAAAJgCAABkcnMvZG93&#10;bnJldi54bWxQSwUGAAAAAAQABAD1AAAAhwMAAAAA&#10;" path="m40729,r87115,39243l216480,79630,,203959,40729,xe" fillcolor="#e6e6e6" strokeweight=".1364mm">
                  <v:stroke miterlimit="1" joinstyle="miter"/>
                  <v:path arrowok="t" textboxrect="0,0,216480,203959"/>
                </v:shape>
                <v:shape id="Shape 4411" o:spid="_x0000_s1030" style="position:absolute;left:32887;top:1555;width:1608;height:1565;visibility:visible;mso-wrap-style:square;v-text-anchor:top" coordsize="160827,15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AgcUA&#10;AADdAAAADwAAAGRycy9kb3ducmV2LnhtbESPT2vCQBTE74V+h+UVvNVNihRJXSUWFG9SI02Pj+zL&#10;n5p9G7JrEr+9Wyh4HGbmN8xqM5lWDNS7xrKCeB6BIC6sbrhScM52r0sQziNrbC2Tghs52Kyfn1aY&#10;aDvyFw0nX4kAYZeggtr7LpHSFTUZdHPbEQevtL1BH2RfSd3jGOCmlW9R9C4NNhwWauzos6bicroa&#10;BbsozeVvNpT59piPqc3K/ffPUanZy5R+gPA0+Uf4v33QChaLOIa/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gCBxQAAAN0AAAAPAAAAAAAAAAAAAAAAAJgCAABkcnMv&#10;ZG93bnJldi54bWxQSwUGAAAAAAQABAD1AAAAigMAAAAA&#10;" path="m160827,l129575,156500,,98130,160827,xe" fillcolor="#e6e6e6" strokeweight=".1364mm">
                  <v:stroke miterlimit="1" joinstyle="miter"/>
                  <v:path arrowok="t" textboxrect="0,0,160827,156500"/>
                </v:shape>
                <v:shape id="Shape 4412" o:spid="_x0000_s1031" style="position:absolute;left:28729;top:215;width:5543;height:5426;visibility:visible;mso-wrap-style:square;v-text-anchor:top" coordsize="554353,5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zoOMYA&#10;AADdAAAADwAAAGRycy9kb3ducmV2LnhtbESPQWvCQBSE70L/w/IKvRTdaFPR6CaYgqU3qYrnZ/aZ&#10;BLNv0+zWpP++Wyh4HGbmG2adDaYRN+pcbVnBdBKBIC6srrlUcDxsxwsQziNrbCyTgh9ykKUPozUm&#10;2vb8Sbe9L0WAsEtQQeV9m0jpiooMuoltiYN3sZ1BH2RXSt1hH+CmkbMomkuDNYeFClt6q6i47r+N&#10;gm2+W/av7+ULzTf58xdTfMrPsVJPj8NmBcLT4O/h//aHVhDH0xn8vQ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zoOMYAAADdAAAADwAAAAAAAAAAAAAAAACYAgAAZHJz&#10;L2Rvd25yZXYueG1sUEsFBgAAAAAEAAQA9QAAAIsDAAAAAA==&#10;" path="m279088,l554353,,341167,198508r74634,33620l135208,403336,15296,542570,,275677,107061,56889,279088,xe" fillcolor="#e6e6e6" strokeweight=".1364mm">
                  <v:stroke miterlimit="1" joinstyle="miter"/>
                  <v:path arrowok="t" textboxrect="0,0,554353,542570"/>
                </v:shape>
                <v:shape id="Shape 4414" o:spid="_x0000_s1032" style="position:absolute;left:18439;width:7948;height:5856;visibility:visible;mso-wrap-style:square;v-text-anchor:top" coordsize="794871,58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jRcYA&#10;AADdAAAADwAAAGRycy9kb3ducmV2LnhtbESPzWrDMBCE74G8g9hAb4nsYkpwI5v8NFAKJSTpJbfF&#10;2lqm1spYiu2+fVUo9DjMzDfMppxsKwbqfeNYQbpKQBBXTjdcK/i4HpdrED4ga2wdk4Jv8lAW89kG&#10;c+1GPtNwCbWIEPY5KjAhdLmUvjJk0a9cRxy9T9dbDFH2tdQ9jhFuW/mYJE/SYsNxwWBHe0PV1+Vu&#10;FXS3w+40NuMuvb0lw7t98dvMVEo9LKbtM4hAU/gP/7VftYIsSzP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mjRcYAAADdAAAADwAAAAAAAAAAAAAAAACYAgAAZHJz&#10;L2Rvd25yZXYueG1sUEsFBgAAAAAEAAQA9QAAAIsDAAAAAA==&#10;" path="m279065,l554324,,794871,33976,783707,231925,721123,370161,504648,494464,367569,560977,175235,585690,15296,542603,,275677,107032,56896,279065,xe" fillcolor="#e6e6e6" strokeweight=".1364mm">
                  <v:stroke miterlimit="1" joinstyle="miter"/>
                  <v:path arrowok="t" textboxrect="0,0,794871,585690"/>
                </v:shape>
                <v:shape id="Shape 4415" o:spid="_x0000_s1033" style="position:absolute;left:20556;top:1460;width:3292;height:2847;visibility:visible;mso-wrap-style:square;v-text-anchor:top" coordsize="329183,28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w48YA&#10;AADdAAAADwAAAGRycy9kb3ducmV2LnhtbESPQWvCQBSE74X+h+UVvNWNRUuJbkIrLYqXYqJ4fWSf&#10;SWj2bZLdaPrvu4LQ4zAz3zCrdDSNuFDvassKZtMIBHFhdc2lgkP+9fwGwnlkjY1lUvBLDtLk8WGF&#10;sbZX3tMl86UIEHYxKqi8b2MpXVGRQTe1LXHwzrY36IPsS6l7vAa4aeRLFL1KgzWHhQpbWldU/GSD&#10;UZDvP7+7rjtJGnabw5gf6UOvB6UmT+P7EoSn0f+H7+2tVjCfzxZwexOe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Iw48YAAADdAAAADwAAAAAAAAAAAAAAAACYAgAAZHJz&#10;L2Rvd25yZXYueG1sUEsFBgAAAAAEAAQA9QAAAIsDAAAAAA==&#10;" path="m173473,l329183,160093,173473,284628,17783,204565,,35565,173473,xe" strokeweight=".14597mm">
                  <v:stroke miterlimit="1" joinstyle="miter"/>
                  <v:path arrowok="t" textboxrect="0,0,329183,284628"/>
                </v:shape>
                <w10:anchorlock/>
              </v:group>
            </w:pict>
          </mc:Fallback>
        </mc:AlternateContent>
      </w:r>
    </w:p>
    <w:p w14:paraId="3C44B86F" w14:textId="77777777" w:rsidR="00A21FDC" w:rsidRDefault="00252176">
      <w:pPr>
        <w:spacing w:after="309" w:line="256" w:lineRule="auto"/>
        <w:ind w:left="2401" w:right="1211" w:hanging="627"/>
        <w:jc w:val="left"/>
      </w:pPr>
      <w:proofErr w:type="gramStart"/>
      <w:r>
        <w:rPr>
          <w:sz w:val="13"/>
        </w:rPr>
        <w:t>convex</w:t>
      </w:r>
      <w:proofErr w:type="gramEnd"/>
      <w:r>
        <w:rPr>
          <w:sz w:val="13"/>
        </w:rPr>
        <w:t xml:space="preserve"> concave contains holes self-intersecting </w:t>
      </w:r>
      <w:r>
        <w:rPr>
          <w:sz w:val="17"/>
        </w:rPr>
        <w:t>simple weakly simple complex</w:t>
      </w:r>
    </w:p>
    <w:p w14:paraId="3364610D" w14:textId="77777777" w:rsidR="00A21FDC" w:rsidRDefault="00252176">
      <w:pPr>
        <w:spacing w:after="517"/>
        <w:ind w:right="164" w:hanging="10"/>
        <w:jc w:val="center"/>
      </w:pPr>
      <w:r>
        <w:t>Figure 2.7: Types of polygons</w:t>
      </w:r>
    </w:p>
    <w:p w14:paraId="2CEC0AB0" w14:textId="77777777" w:rsidR="00A21FDC" w:rsidRDefault="00252176">
      <w:pPr>
        <w:spacing w:after="208"/>
        <w:ind w:left="2" w:right="163"/>
      </w:pPr>
      <w:r>
        <w:t xml:space="preserve">There are mainly three </w:t>
      </w:r>
      <w:proofErr w:type="gramStart"/>
      <w:r>
        <w:t>boolean</w:t>
      </w:r>
      <w:proofErr w:type="gramEnd"/>
      <w:r>
        <w:t xml:space="preserve"> </w:t>
      </w:r>
      <w:r>
        <w:rPr>
          <w:i/>
        </w:rPr>
        <w:t xml:space="preserve">set operations </w:t>
      </w:r>
      <w:r>
        <w:t xml:space="preserve">that can be performed on two polygons: </w:t>
      </w:r>
      <w:r>
        <w:rPr>
          <w:i/>
        </w:rPr>
        <w:t>Union</w:t>
      </w:r>
      <w:r>
        <w:t xml:space="preserve">, </w:t>
      </w:r>
      <w:r>
        <w:rPr>
          <w:i/>
        </w:rPr>
        <w:t xml:space="preserve">intersection </w:t>
      </w:r>
      <w:r>
        <w:t xml:space="preserve">and </w:t>
      </w:r>
      <w:r>
        <w:rPr>
          <w:i/>
        </w:rPr>
        <w:t>difference</w:t>
      </w:r>
      <w:r>
        <w:t xml:space="preserve">. A </w:t>
      </w:r>
      <w:r>
        <w:rPr>
          <w:i/>
        </w:rPr>
        <w:t xml:space="preserve">symmetric difference </w:t>
      </w:r>
      <w:r>
        <w:t xml:space="preserve">is a combination of two differences. Their definition is visualized in figure 2.8 </w:t>
      </w:r>
      <w:proofErr w:type="gramStart"/>
      <w:r>
        <w:t>If</w:t>
      </w:r>
      <w:proofErr w:type="gramEnd"/>
      <w:r>
        <w:t xml:space="preserve"> multiple polygons are unified at once, it is a </w:t>
      </w:r>
      <w:r>
        <w:rPr>
          <w:i/>
        </w:rPr>
        <w:t xml:space="preserve">cascaded union </w:t>
      </w:r>
      <w:r>
        <w:t>[Bol08].</w:t>
      </w:r>
    </w:p>
    <w:p w14:paraId="7662C90B" w14:textId="77777777" w:rsidR="00A21FDC" w:rsidRDefault="00252176">
      <w:pPr>
        <w:spacing w:line="323" w:lineRule="auto"/>
        <w:ind w:left="2" w:right="163"/>
      </w:pPr>
      <w:r>
        <w:t xml:space="preserve">Common file types for geospatial vector data are the open file format GeoJSON (.geojson) </w:t>
      </w:r>
      <w:r>
        <w:rPr>
          <w:vertAlign w:val="superscript"/>
        </w:rPr>
        <w:footnoteReference w:id="13"/>
      </w:r>
      <w:r>
        <w:rPr>
          <w:vertAlign w:val="superscript"/>
        </w:rPr>
        <w:t xml:space="preserve"> </w:t>
      </w:r>
      <w:r>
        <w:t>or ESRI Shapefiles (.shp</w:t>
      </w:r>
      <w:proofErr w:type="gramStart"/>
      <w:r>
        <w:t xml:space="preserve">) </w:t>
      </w:r>
      <w:proofErr w:type="gramEnd"/>
      <w:r>
        <w:rPr>
          <w:vertAlign w:val="superscript"/>
        </w:rPr>
        <w:footnoteReference w:id="14"/>
      </w:r>
      <w:r>
        <w:t>.</w:t>
      </w:r>
    </w:p>
    <w:p w14:paraId="46C7934C" w14:textId="77777777" w:rsidR="00A21FDC" w:rsidRDefault="00252176">
      <w:pPr>
        <w:framePr w:dropCap="drop" w:lines="2" w:wrap="around" w:vAnchor="text" w:hAnchor="text"/>
        <w:spacing w:after="0" w:line="508" w:lineRule="exact"/>
        <w:ind w:left="1005" w:firstLine="0"/>
      </w:pPr>
      <w:r>
        <w:rPr>
          <w:position w:val="1"/>
          <w:sz w:val="13"/>
        </w:rPr>
        <w:t>∪</w:t>
      </w:r>
    </w:p>
    <w:p w14:paraId="716A9E74" w14:textId="77777777" w:rsidR="00A21FDC" w:rsidRDefault="00252176">
      <w:pPr>
        <w:spacing w:after="0" w:line="597" w:lineRule="auto"/>
        <w:ind w:left="1005" w:right="1041" w:firstLine="0"/>
        <w:jc w:val="left"/>
      </w:pPr>
      <w:r>
        <w:rPr>
          <w:noProof/>
          <w:sz w:val="22"/>
        </w:rPr>
        <mc:AlternateContent>
          <mc:Choice Requires="wpg">
            <w:drawing>
              <wp:anchor distT="0" distB="0" distL="114300" distR="114300" simplePos="0" relativeHeight="251665408" behindDoc="1" locked="0" layoutInCell="1" allowOverlap="1" wp14:anchorId="318394AB" wp14:editId="1FEB23E3">
                <wp:simplePos x="0" y="0"/>
                <wp:positionH relativeFrom="column">
                  <wp:posOffset>533791</wp:posOffset>
                </wp:positionH>
                <wp:positionV relativeFrom="paragraph">
                  <wp:posOffset>-181953</wp:posOffset>
                </wp:positionV>
                <wp:extent cx="4224020" cy="642119"/>
                <wp:effectExtent l="0" t="0" r="0" b="0"/>
                <wp:wrapNone/>
                <wp:docPr id="87351" name="Group 87351"/>
                <wp:cNvGraphicFramePr/>
                <a:graphic xmlns:a="http://schemas.openxmlformats.org/drawingml/2006/main">
                  <a:graphicData uri="http://schemas.microsoft.com/office/word/2010/wordprocessingGroup">
                    <wpg:wgp>
                      <wpg:cNvGrpSpPr/>
                      <wpg:grpSpPr>
                        <a:xfrm>
                          <a:off x="0" y="0"/>
                          <a:ext cx="4224020" cy="642119"/>
                          <a:chOff x="0" y="0"/>
                          <a:chExt cx="4224020" cy="642119"/>
                        </a:xfrm>
                      </wpg:grpSpPr>
                      <wps:wsp>
                        <wps:cNvPr id="4516" name="Shape 4516"/>
                        <wps:cNvSpPr/>
                        <wps:spPr>
                          <a:xfrm>
                            <a:off x="0" y="68"/>
                            <a:ext cx="878596" cy="642051"/>
                          </a:xfrm>
                          <a:custGeom>
                            <a:avLst/>
                            <a:gdLst/>
                            <a:ahLst/>
                            <a:cxnLst/>
                            <a:rect l="0" t="0" r="0" b="0"/>
                            <a:pathLst>
                              <a:path w="878596" h="642051">
                                <a:moveTo>
                                  <a:pt x="743427" y="0"/>
                                </a:moveTo>
                                <a:lnTo>
                                  <a:pt x="811012" y="135169"/>
                                </a:lnTo>
                                <a:lnTo>
                                  <a:pt x="878596" y="473090"/>
                                </a:lnTo>
                                <a:lnTo>
                                  <a:pt x="811012" y="642051"/>
                                </a:lnTo>
                                <a:lnTo>
                                  <a:pt x="642051" y="574467"/>
                                </a:lnTo>
                                <a:lnTo>
                                  <a:pt x="540675" y="608259"/>
                                </a:lnTo>
                                <a:lnTo>
                                  <a:pt x="371714" y="574467"/>
                                </a:lnTo>
                                <a:lnTo>
                                  <a:pt x="337921" y="473023"/>
                                </a:lnTo>
                                <a:lnTo>
                                  <a:pt x="236545" y="506882"/>
                                </a:lnTo>
                                <a:lnTo>
                                  <a:pt x="101376" y="608259"/>
                                </a:lnTo>
                                <a:lnTo>
                                  <a:pt x="33792" y="540674"/>
                                </a:lnTo>
                                <a:lnTo>
                                  <a:pt x="0" y="371714"/>
                                </a:lnTo>
                                <a:lnTo>
                                  <a:pt x="101376" y="135169"/>
                                </a:lnTo>
                                <a:lnTo>
                                  <a:pt x="371714" y="33792"/>
                                </a:lnTo>
                                <a:lnTo>
                                  <a:pt x="473090" y="135169"/>
                                </a:lnTo>
                                <a:lnTo>
                                  <a:pt x="540675" y="67584"/>
                                </a:lnTo>
                                <a:lnTo>
                                  <a:pt x="743427" y="0"/>
                                </a:lnTo>
                                <a:close/>
                              </a:path>
                            </a:pathLst>
                          </a:custGeom>
                          <a:ln w="6758" cap="flat">
                            <a:miter lim="100000"/>
                          </a:ln>
                        </wps:spPr>
                        <wps:style>
                          <a:lnRef idx="1">
                            <a:srgbClr val="141414"/>
                          </a:lnRef>
                          <a:fillRef idx="1">
                            <a:srgbClr val="787878"/>
                          </a:fillRef>
                          <a:effectRef idx="0">
                            <a:scrgbClr r="0" g="0" b="0"/>
                          </a:effectRef>
                          <a:fontRef idx="none"/>
                        </wps:style>
                        <wps:bodyPr/>
                      </wps:wsp>
                      <wps:wsp>
                        <wps:cNvPr id="4517" name="Shape 4517"/>
                        <wps:cNvSpPr/>
                        <wps:spPr>
                          <a:xfrm>
                            <a:off x="304129" y="135169"/>
                            <a:ext cx="236545" cy="337922"/>
                          </a:xfrm>
                          <a:custGeom>
                            <a:avLst/>
                            <a:gdLst/>
                            <a:ahLst/>
                            <a:cxnLst/>
                            <a:rect l="0" t="0" r="0" b="0"/>
                            <a:pathLst>
                              <a:path w="236545" h="337922">
                                <a:moveTo>
                                  <a:pt x="33792" y="337922"/>
                                </a:moveTo>
                                <a:lnTo>
                                  <a:pt x="0" y="202753"/>
                                </a:lnTo>
                                <a:lnTo>
                                  <a:pt x="67584" y="101376"/>
                                </a:lnTo>
                                <a:lnTo>
                                  <a:pt x="168961" y="0"/>
                                </a:lnTo>
                                <a:lnTo>
                                  <a:pt x="236545" y="67584"/>
                                </a:lnTo>
                                <a:lnTo>
                                  <a:pt x="236545" y="270337"/>
                                </a:lnTo>
                                <a:close/>
                              </a:path>
                            </a:pathLst>
                          </a:custGeom>
                          <a:ln w="3379" cap="flat">
                            <a:miter lim="100000"/>
                          </a:ln>
                        </wps:spPr>
                        <wps:style>
                          <a:lnRef idx="1">
                            <a:srgbClr val="000000"/>
                          </a:lnRef>
                          <a:fillRef idx="0">
                            <a:srgbClr val="000000">
                              <a:alpha val="0"/>
                            </a:srgbClr>
                          </a:fillRef>
                          <a:effectRef idx="0">
                            <a:scrgbClr r="0" g="0" b="0"/>
                          </a:effectRef>
                          <a:fontRef idx="none"/>
                        </wps:style>
                        <wps:bodyPr/>
                      </wps:wsp>
                      <wps:wsp>
                        <wps:cNvPr id="4520" name="Rectangle 4520"/>
                        <wps:cNvSpPr/>
                        <wps:spPr>
                          <a:xfrm>
                            <a:off x="642068" y="283330"/>
                            <a:ext cx="119909" cy="263009"/>
                          </a:xfrm>
                          <a:prstGeom prst="rect">
                            <a:avLst/>
                          </a:prstGeom>
                          <a:ln>
                            <a:noFill/>
                          </a:ln>
                        </wps:spPr>
                        <wps:txbx>
                          <w:txbxContent>
                            <w:p w14:paraId="0FE023A5" w14:textId="77777777" w:rsidR="006E2FA2" w:rsidRDefault="006E2FA2">
                              <w:pPr>
                                <w:spacing w:after="160" w:line="259" w:lineRule="auto"/>
                                <w:ind w:left="0" w:firstLine="0"/>
                                <w:jc w:val="left"/>
                              </w:pPr>
                              <w:r>
                                <w:rPr>
                                  <w:w w:val="124"/>
                                  <w:sz w:val="21"/>
                                </w:rPr>
                                <w:t>B</w:t>
                              </w:r>
                            </w:p>
                          </w:txbxContent>
                        </wps:txbx>
                        <wps:bodyPr horzOverflow="overflow" vert="horz" lIns="0" tIns="0" rIns="0" bIns="0" rtlCol="0">
                          <a:noAutofit/>
                        </wps:bodyPr>
                      </wps:wsp>
                      <wps:wsp>
                        <wps:cNvPr id="4521" name="Shape 4521"/>
                        <wps:cNvSpPr/>
                        <wps:spPr>
                          <a:xfrm>
                            <a:off x="2230282" y="33792"/>
                            <a:ext cx="473090" cy="574467"/>
                          </a:xfrm>
                          <a:custGeom>
                            <a:avLst/>
                            <a:gdLst/>
                            <a:ahLst/>
                            <a:cxnLst/>
                            <a:rect l="0" t="0" r="0" b="0"/>
                            <a:pathLst>
                              <a:path w="473090" h="574467">
                                <a:moveTo>
                                  <a:pt x="371714" y="0"/>
                                </a:moveTo>
                                <a:lnTo>
                                  <a:pt x="473090" y="101376"/>
                                </a:lnTo>
                                <a:lnTo>
                                  <a:pt x="371714" y="202753"/>
                                </a:lnTo>
                                <a:lnTo>
                                  <a:pt x="304130" y="304129"/>
                                </a:lnTo>
                                <a:lnTo>
                                  <a:pt x="337922" y="439298"/>
                                </a:lnTo>
                                <a:lnTo>
                                  <a:pt x="236545" y="473090"/>
                                </a:lnTo>
                                <a:lnTo>
                                  <a:pt x="101376" y="574467"/>
                                </a:lnTo>
                                <a:lnTo>
                                  <a:pt x="33792" y="506882"/>
                                </a:lnTo>
                                <a:lnTo>
                                  <a:pt x="0" y="337922"/>
                                </a:lnTo>
                                <a:lnTo>
                                  <a:pt x="101376" y="101376"/>
                                </a:lnTo>
                                <a:lnTo>
                                  <a:pt x="371714" y="0"/>
                                </a:lnTo>
                                <a:close/>
                              </a:path>
                            </a:pathLst>
                          </a:custGeom>
                          <a:ln w="6758" cap="flat">
                            <a:miter lim="100000"/>
                          </a:ln>
                        </wps:spPr>
                        <wps:style>
                          <a:lnRef idx="1">
                            <a:srgbClr val="141414"/>
                          </a:lnRef>
                          <a:fillRef idx="1">
                            <a:srgbClr val="787878"/>
                          </a:fillRef>
                          <a:effectRef idx="0">
                            <a:scrgbClr r="0" g="0" b="0"/>
                          </a:effectRef>
                          <a:fontRef idx="none"/>
                        </wps:style>
                        <wps:bodyPr/>
                      </wps:wsp>
                      <wps:wsp>
                        <wps:cNvPr id="4522" name="Shape 4522"/>
                        <wps:cNvSpPr/>
                        <wps:spPr>
                          <a:xfrm>
                            <a:off x="2534412" y="0"/>
                            <a:ext cx="574467" cy="642051"/>
                          </a:xfrm>
                          <a:custGeom>
                            <a:avLst/>
                            <a:gdLst/>
                            <a:ahLst/>
                            <a:cxnLst/>
                            <a:rect l="0" t="0" r="0" b="0"/>
                            <a:pathLst>
                              <a:path w="574467" h="642051">
                                <a:moveTo>
                                  <a:pt x="439298" y="0"/>
                                </a:moveTo>
                                <a:lnTo>
                                  <a:pt x="506883" y="135169"/>
                                </a:lnTo>
                                <a:lnTo>
                                  <a:pt x="574467" y="473090"/>
                                </a:lnTo>
                                <a:lnTo>
                                  <a:pt x="506883" y="642051"/>
                                </a:lnTo>
                                <a:lnTo>
                                  <a:pt x="337922" y="574467"/>
                                </a:lnTo>
                                <a:lnTo>
                                  <a:pt x="236545" y="608259"/>
                                </a:lnTo>
                                <a:lnTo>
                                  <a:pt x="67584" y="574467"/>
                                </a:lnTo>
                                <a:lnTo>
                                  <a:pt x="33792" y="473090"/>
                                </a:lnTo>
                                <a:lnTo>
                                  <a:pt x="0" y="337922"/>
                                </a:lnTo>
                                <a:lnTo>
                                  <a:pt x="67584" y="236545"/>
                                </a:lnTo>
                                <a:lnTo>
                                  <a:pt x="236545" y="67584"/>
                                </a:lnTo>
                                <a:lnTo>
                                  <a:pt x="439298" y="0"/>
                                </a:lnTo>
                                <a:close/>
                              </a:path>
                            </a:pathLst>
                          </a:custGeom>
                          <a:ln w="6758" cap="flat">
                            <a:miter lim="100000"/>
                          </a:ln>
                        </wps:spPr>
                        <wps:style>
                          <a:lnRef idx="1">
                            <a:srgbClr val="141414"/>
                          </a:lnRef>
                          <a:fillRef idx="1">
                            <a:srgbClr val="DCDCDC"/>
                          </a:fillRef>
                          <a:effectRef idx="0">
                            <a:scrgbClr r="0" g="0" b="0"/>
                          </a:effectRef>
                          <a:fontRef idx="none"/>
                        </wps:style>
                        <wps:bodyPr/>
                      </wps:wsp>
                      <wps:wsp>
                        <wps:cNvPr id="4524" name="Rectangle 4524"/>
                        <wps:cNvSpPr/>
                        <wps:spPr>
                          <a:xfrm>
                            <a:off x="2906142" y="283330"/>
                            <a:ext cx="119909" cy="263009"/>
                          </a:xfrm>
                          <a:prstGeom prst="rect">
                            <a:avLst/>
                          </a:prstGeom>
                          <a:ln>
                            <a:noFill/>
                          </a:ln>
                        </wps:spPr>
                        <wps:txbx>
                          <w:txbxContent>
                            <w:p w14:paraId="13263503" w14:textId="77777777" w:rsidR="006E2FA2" w:rsidRDefault="006E2FA2">
                              <w:pPr>
                                <w:spacing w:after="160" w:line="259" w:lineRule="auto"/>
                                <w:ind w:left="0" w:firstLine="0"/>
                                <w:jc w:val="left"/>
                              </w:pPr>
                              <w:r>
                                <w:rPr>
                                  <w:w w:val="124"/>
                                  <w:sz w:val="21"/>
                                </w:rPr>
                                <w:t>B</w:t>
                              </w:r>
                            </w:p>
                          </w:txbxContent>
                        </wps:txbx>
                        <wps:bodyPr horzOverflow="overflow" vert="horz" lIns="0" tIns="0" rIns="0" bIns="0" rtlCol="0">
                          <a:noAutofit/>
                        </wps:bodyPr>
                      </wps:wsp>
                      <wps:wsp>
                        <wps:cNvPr id="4525" name="Shape 4525"/>
                        <wps:cNvSpPr/>
                        <wps:spPr>
                          <a:xfrm>
                            <a:off x="1115141" y="0"/>
                            <a:ext cx="878596" cy="642051"/>
                          </a:xfrm>
                          <a:custGeom>
                            <a:avLst/>
                            <a:gdLst/>
                            <a:ahLst/>
                            <a:cxnLst/>
                            <a:rect l="0" t="0" r="0" b="0"/>
                            <a:pathLst>
                              <a:path w="878596" h="642051">
                                <a:moveTo>
                                  <a:pt x="743428" y="0"/>
                                </a:moveTo>
                                <a:lnTo>
                                  <a:pt x="811012" y="135169"/>
                                </a:lnTo>
                                <a:lnTo>
                                  <a:pt x="878596" y="473090"/>
                                </a:lnTo>
                                <a:lnTo>
                                  <a:pt x="811012" y="642051"/>
                                </a:lnTo>
                                <a:lnTo>
                                  <a:pt x="642051" y="574467"/>
                                </a:lnTo>
                                <a:lnTo>
                                  <a:pt x="540674" y="608259"/>
                                </a:lnTo>
                                <a:lnTo>
                                  <a:pt x="371714" y="574467"/>
                                </a:lnTo>
                                <a:lnTo>
                                  <a:pt x="337922" y="473090"/>
                                </a:lnTo>
                                <a:lnTo>
                                  <a:pt x="236545" y="506882"/>
                                </a:lnTo>
                                <a:lnTo>
                                  <a:pt x="101376" y="608259"/>
                                </a:lnTo>
                                <a:lnTo>
                                  <a:pt x="33792" y="540674"/>
                                </a:lnTo>
                                <a:lnTo>
                                  <a:pt x="0" y="371714"/>
                                </a:lnTo>
                                <a:lnTo>
                                  <a:pt x="101376" y="135169"/>
                                </a:lnTo>
                                <a:lnTo>
                                  <a:pt x="371714" y="33792"/>
                                </a:lnTo>
                                <a:lnTo>
                                  <a:pt x="473090" y="135169"/>
                                </a:lnTo>
                                <a:lnTo>
                                  <a:pt x="540674" y="67584"/>
                                </a:lnTo>
                                <a:lnTo>
                                  <a:pt x="743428" y="0"/>
                                </a:lnTo>
                                <a:close/>
                              </a:path>
                            </a:pathLst>
                          </a:custGeom>
                          <a:ln w="6758" cap="flat">
                            <a:miter lim="100000"/>
                          </a:ln>
                        </wps:spPr>
                        <wps:style>
                          <a:lnRef idx="1">
                            <a:srgbClr val="141414"/>
                          </a:lnRef>
                          <a:fillRef idx="1">
                            <a:srgbClr val="DCDCDC"/>
                          </a:fillRef>
                          <a:effectRef idx="0">
                            <a:scrgbClr r="0" g="0" b="0"/>
                          </a:effectRef>
                          <a:fontRef idx="none"/>
                        </wps:style>
                        <wps:bodyPr/>
                      </wps:wsp>
                      <wps:wsp>
                        <wps:cNvPr id="4527" name="Rectangle 4527"/>
                        <wps:cNvSpPr/>
                        <wps:spPr>
                          <a:xfrm>
                            <a:off x="1791001" y="283330"/>
                            <a:ext cx="119909" cy="263009"/>
                          </a:xfrm>
                          <a:prstGeom prst="rect">
                            <a:avLst/>
                          </a:prstGeom>
                          <a:ln>
                            <a:noFill/>
                          </a:ln>
                        </wps:spPr>
                        <wps:txbx>
                          <w:txbxContent>
                            <w:p w14:paraId="2DBEDF8E" w14:textId="77777777" w:rsidR="006E2FA2" w:rsidRDefault="006E2FA2">
                              <w:pPr>
                                <w:spacing w:after="160" w:line="259" w:lineRule="auto"/>
                                <w:ind w:left="0" w:firstLine="0"/>
                                <w:jc w:val="left"/>
                              </w:pPr>
                              <w:r>
                                <w:rPr>
                                  <w:w w:val="124"/>
                                  <w:sz w:val="21"/>
                                </w:rPr>
                                <w:t>B</w:t>
                              </w:r>
                            </w:p>
                          </w:txbxContent>
                        </wps:txbx>
                        <wps:bodyPr horzOverflow="overflow" vert="horz" lIns="0" tIns="0" rIns="0" bIns="0" rtlCol="0">
                          <a:noAutofit/>
                        </wps:bodyPr>
                      </wps:wsp>
                      <wps:wsp>
                        <wps:cNvPr id="4528" name="Shape 4528"/>
                        <wps:cNvSpPr/>
                        <wps:spPr>
                          <a:xfrm>
                            <a:off x="1419271" y="135169"/>
                            <a:ext cx="236545" cy="337922"/>
                          </a:xfrm>
                          <a:custGeom>
                            <a:avLst/>
                            <a:gdLst/>
                            <a:ahLst/>
                            <a:cxnLst/>
                            <a:rect l="0" t="0" r="0" b="0"/>
                            <a:pathLst>
                              <a:path w="236545" h="337922">
                                <a:moveTo>
                                  <a:pt x="174376" y="0"/>
                                </a:moveTo>
                                <a:lnTo>
                                  <a:pt x="236545" y="67584"/>
                                </a:lnTo>
                                <a:lnTo>
                                  <a:pt x="236545" y="270337"/>
                                </a:lnTo>
                                <a:lnTo>
                                  <a:pt x="33792" y="337922"/>
                                </a:lnTo>
                                <a:lnTo>
                                  <a:pt x="0" y="202753"/>
                                </a:lnTo>
                                <a:lnTo>
                                  <a:pt x="67584" y="101376"/>
                                </a:lnTo>
                                <a:lnTo>
                                  <a:pt x="174376" y="0"/>
                                </a:lnTo>
                                <a:close/>
                              </a:path>
                            </a:pathLst>
                          </a:custGeom>
                          <a:ln w="3379" cap="flat">
                            <a:miter lim="100000"/>
                          </a:ln>
                        </wps:spPr>
                        <wps:style>
                          <a:lnRef idx="1">
                            <a:srgbClr val="000000"/>
                          </a:lnRef>
                          <a:fillRef idx="1">
                            <a:srgbClr val="787878"/>
                          </a:fillRef>
                          <a:effectRef idx="0">
                            <a:scrgbClr r="0" g="0" b="0"/>
                          </a:effectRef>
                          <a:fontRef idx="none"/>
                        </wps:style>
                        <wps:bodyPr/>
                      </wps:wsp>
                      <wps:wsp>
                        <wps:cNvPr id="4529" name="Shape 4529"/>
                        <wps:cNvSpPr/>
                        <wps:spPr>
                          <a:xfrm>
                            <a:off x="3345424" y="0"/>
                            <a:ext cx="878596" cy="642051"/>
                          </a:xfrm>
                          <a:custGeom>
                            <a:avLst/>
                            <a:gdLst/>
                            <a:ahLst/>
                            <a:cxnLst/>
                            <a:rect l="0" t="0" r="0" b="0"/>
                            <a:pathLst>
                              <a:path w="878596" h="642051">
                                <a:moveTo>
                                  <a:pt x="743428" y="0"/>
                                </a:moveTo>
                                <a:lnTo>
                                  <a:pt x="811012" y="135169"/>
                                </a:lnTo>
                                <a:lnTo>
                                  <a:pt x="878596" y="473090"/>
                                </a:lnTo>
                                <a:lnTo>
                                  <a:pt x="811012" y="642051"/>
                                </a:lnTo>
                                <a:lnTo>
                                  <a:pt x="642051" y="574467"/>
                                </a:lnTo>
                                <a:lnTo>
                                  <a:pt x="540674" y="608259"/>
                                </a:lnTo>
                                <a:lnTo>
                                  <a:pt x="371714" y="574467"/>
                                </a:lnTo>
                                <a:lnTo>
                                  <a:pt x="337922" y="473090"/>
                                </a:lnTo>
                                <a:lnTo>
                                  <a:pt x="236545" y="506882"/>
                                </a:lnTo>
                                <a:lnTo>
                                  <a:pt x="101376" y="608259"/>
                                </a:lnTo>
                                <a:lnTo>
                                  <a:pt x="33792" y="540674"/>
                                </a:lnTo>
                                <a:lnTo>
                                  <a:pt x="0" y="371714"/>
                                </a:lnTo>
                                <a:lnTo>
                                  <a:pt x="101376" y="135169"/>
                                </a:lnTo>
                                <a:lnTo>
                                  <a:pt x="371714" y="33792"/>
                                </a:lnTo>
                                <a:lnTo>
                                  <a:pt x="473090" y="135169"/>
                                </a:lnTo>
                                <a:lnTo>
                                  <a:pt x="540674" y="67584"/>
                                </a:lnTo>
                                <a:lnTo>
                                  <a:pt x="743428" y="0"/>
                                </a:lnTo>
                                <a:close/>
                              </a:path>
                            </a:pathLst>
                          </a:custGeom>
                          <a:ln w="6758" cap="flat">
                            <a:miter lim="100000"/>
                          </a:ln>
                        </wps:spPr>
                        <wps:style>
                          <a:lnRef idx="1">
                            <a:srgbClr val="141414"/>
                          </a:lnRef>
                          <a:fillRef idx="1">
                            <a:srgbClr val="787878"/>
                          </a:fillRef>
                          <a:effectRef idx="0">
                            <a:scrgbClr r="0" g="0" b="0"/>
                          </a:effectRef>
                          <a:fontRef idx="none"/>
                        </wps:style>
                        <wps:bodyPr/>
                      </wps:wsp>
                      <wps:wsp>
                        <wps:cNvPr id="4531" name="Rectangle 4531"/>
                        <wps:cNvSpPr/>
                        <wps:spPr>
                          <a:xfrm>
                            <a:off x="4021283" y="283330"/>
                            <a:ext cx="119909" cy="263009"/>
                          </a:xfrm>
                          <a:prstGeom prst="rect">
                            <a:avLst/>
                          </a:prstGeom>
                          <a:ln>
                            <a:noFill/>
                          </a:ln>
                        </wps:spPr>
                        <wps:txbx>
                          <w:txbxContent>
                            <w:p w14:paraId="39712EBE" w14:textId="77777777" w:rsidR="006E2FA2" w:rsidRDefault="006E2FA2">
                              <w:pPr>
                                <w:spacing w:after="160" w:line="259" w:lineRule="auto"/>
                                <w:ind w:left="0" w:firstLine="0"/>
                                <w:jc w:val="left"/>
                              </w:pPr>
                              <w:r>
                                <w:rPr>
                                  <w:w w:val="124"/>
                                  <w:sz w:val="21"/>
                                </w:rPr>
                                <w:t>B</w:t>
                              </w:r>
                            </w:p>
                          </w:txbxContent>
                        </wps:txbx>
                        <wps:bodyPr horzOverflow="overflow" vert="horz" lIns="0" tIns="0" rIns="0" bIns="0" rtlCol="0">
                          <a:noAutofit/>
                        </wps:bodyPr>
                      </wps:wsp>
                      <wps:wsp>
                        <wps:cNvPr id="4532" name="Shape 4532"/>
                        <wps:cNvSpPr/>
                        <wps:spPr>
                          <a:xfrm>
                            <a:off x="3649553" y="135169"/>
                            <a:ext cx="236545" cy="337922"/>
                          </a:xfrm>
                          <a:custGeom>
                            <a:avLst/>
                            <a:gdLst/>
                            <a:ahLst/>
                            <a:cxnLst/>
                            <a:rect l="0" t="0" r="0" b="0"/>
                            <a:pathLst>
                              <a:path w="236545" h="337922">
                                <a:moveTo>
                                  <a:pt x="174376" y="0"/>
                                </a:moveTo>
                                <a:lnTo>
                                  <a:pt x="236545" y="67584"/>
                                </a:lnTo>
                                <a:lnTo>
                                  <a:pt x="236545" y="270337"/>
                                </a:lnTo>
                                <a:lnTo>
                                  <a:pt x="33792" y="337922"/>
                                </a:lnTo>
                                <a:lnTo>
                                  <a:pt x="0" y="202753"/>
                                </a:lnTo>
                                <a:lnTo>
                                  <a:pt x="67584" y="101376"/>
                                </a:lnTo>
                                <a:lnTo>
                                  <a:pt x="174376" y="0"/>
                                </a:lnTo>
                                <a:close/>
                              </a:path>
                            </a:pathLst>
                          </a:custGeom>
                          <a:ln w="3379" cap="flat">
                            <a:miter lim="100000"/>
                          </a:ln>
                        </wps:spPr>
                        <wps:style>
                          <a:lnRef idx="1">
                            <a:srgbClr val="000000"/>
                          </a:lnRef>
                          <a:fillRef idx="1">
                            <a:srgbClr val="DCDCDC"/>
                          </a:fillRef>
                          <a:effectRef idx="0">
                            <a:scrgbClr r="0" g="0" b="0"/>
                          </a:effectRef>
                          <a:fontRef idx="none"/>
                        </wps:style>
                        <wps:bodyPr/>
                      </wps:wsp>
                    </wpg:wgp>
                  </a:graphicData>
                </a:graphic>
              </wp:anchor>
            </w:drawing>
          </mc:Choice>
          <mc:Fallback>
            <w:pict>
              <v:group w14:anchorId="318394AB" id="Group 87351" o:spid="_x0000_s1271" style="position:absolute;left:0;text-align:left;margin-left:42.05pt;margin-top:-14.35pt;width:332.6pt;height:50.55pt;z-index:-251651072;mso-position-horizontal-relative:text;mso-position-vertical-relative:text" coordsize="42240,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">
                <v:shape id="Shape 4516" o:spid="_x0000_s1272" style="position:absolute;width:8785;height:6421;visibility:visible;mso-wrap-style:square;v-text-anchor:top" coordsize="878596,6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tLcUA&#10;AADdAAAADwAAAGRycy9kb3ducmV2LnhtbESPQWvCQBSE74X+h+UVeim6sTYiqauIIEpvjV68PbLP&#10;bGj2bciuSfTXuwXB4zAz3zCL1WBr0VHrK8cKJuMEBHHhdMWlguNhO5qD8AFZY+2YFFzJw2r5+rLA&#10;TLuef6nLQykihH2GCkwITSalLwxZ9GPXEEfv7FqLIcq2lLrFPsJtLT+TZCYtVhwXDDa0MVT85Rer&#10;IP2YHm87Z6c//jRcdpj2uenWSr2/DetvEIGG8Aw/2nut4CudzOD/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O0txQAAAN0AAAAPAAAAAAAAAAAAAAAAAJgCAABkcnMv&#10;ZG93bnJldi54bWxQSwUGAAAAAAQABAD1AAAAigMAAAAA&#10;" path="m743427,r67585,135169l878596,473090,811012,642051,642051,574467,540675,608259,371714,574467,337921,473023,236545,506882,101376,608259,33792,540674,,371714,101376,135169,371714,33792,473090,135169,540675,67584,743427,xe" fillcolor="#787878" strokecolor="#141414" strokeweight=".18772mm">
                  <v:stroke miterlimit="1" joinstyle="miter"/>
                  <v:path arrowok="t" textboxrect="0,0,878596,642051"/>
                </v:shape>
                <v:shape id="Shape 4517" o:spid="_x0000_s1273" style="position:absolute;left:3041;top:1351;width:2365;height:3379;visibility:visible;mso-wrap-style:square;v-text-anchor:top" coordsize="236545,337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Os8gA&#10;AADdAAAADwAAAGRycy9kb3ducmV2LnhtbESPQUsDMRSE74L/ITzBi9hsbVdlbVqKKG2PXdsFb4/N&#10;62bp5mVJ0nb990YoeBxm5htmthhsJ87kQ+tYwXiUgSCunW65UbD7+nx8BREissbOMSn4oQCL+e3N&#10;DAvtLrylcxkbkSAcClRgYuwLKUNtyGIYuZ44eQfnLcYkfSO1x0uC204+ZdmztNhyWjDY07uh+lie&#10;rIJq8lHlZvOwXQ2n/LD/rlalX0+Uur8blm8gIg3xP3xtr7WCaT5+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vM6zyAAAAN0AAAAPAAAAAAAAAAAAAAAAAJgCAABk&#10;cnMvZG93bnJldi54bWxQSwUGAAAAAAQABAD1AAAAjQMAAAAA&#10;" path="m33792,337922l,202753,67584,101376,168961,r67584,67584l236545,270337,33792,337922xe" filled="f" strokeweight=".09386mm">
                  <v:stroke miterlimit="1" joinstyle="miter"/>
                  <v:path arrowok="t" textboxrect="0,0,236545,337922"/>
                </v:shape>
                <v:rect id="Rectangle 4520" o:spid="_x0000_s1274" style="position:absolute;left:6420;top:2833;width:1199;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SXsMA&#10;AADdAAAADwAAAGRycy9kb3ducmV2LnhtbERPTYvCMBC9C/sfwix403RlF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7SXsMAAADdAAAADwAAAAAAAAAAAAAAAACYAgAAZHJzL2Rv&#10;d25yZXYueG1sUEsFBgAAAAAEAAQA9QAAAIgDAAAAAA==&#10;" filled="f" stroked="f">
                  <v:textbox inset="0,0,0,0">
                    <w:txbxContent>
                      <w:p w14:paraId="0FE023A5" w14:textId="77777777" w:rsidR="006E2FA2" w:rsidRDefault="006E2FA2">
                        <w:pPr>
                          <w:spacing w:after="160" w:line="259" w:lineRule="auto"/>
                          <w:ind w:left="0" w:firstLine="0"/>
                          <w:jc w:val="left"/>
                        </w:pPr>
                        <w:r>
                          <w:rPr>
                            <w:w w:val="124"/>
                            <w:sz w:val="21"/>
                          </w:rPr>
                          <w:t>B</w:t>
                        </w:r>
                      </w:p>
                    </w:txbxContent>
                  </v:textbox>
                </v:rect>
                <v:shape id="Shape 4521" o:spid="_x0000_s1275" style="position:absolute;left:22302;top:337;width:4731;height:5745;visibility:visible;mso-wrap-style:square;v-text-anchor:top" coordsize="473090,574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W+8YA&#10;AADdAAAADwAAAGRycy9kb3ducmV2LnhtbESPX0vDQBDE3wt+h2OFvhR7aVAJsddSKqL1zfgHfFtz&#10;axKa2wt32zZ++54g+DjMzG+Y5Xp0vTpSiJ1nA4t5Boq49rbjxsDb68NVASoKssXeMxn4oQjr1cVk&#10;iaX1J36hYyWNShCOJRpoRYZS61i35DDO/UCcvG8fHEqSodE24CnBXa/zLLvVDjtOCy0OtG2p3lcH&#10;Z+BeZuPukd6L4vPrIz4PGwl5ZY2ZXo6bO1BCo/yH/9pP1sD1Tb6A3zfpCejV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W+8YAAADdAAAADwAAAAAAAAAAAAAAAACYAgAAZHJz&#10;L2Rvd25yZXYueG1sUEsFBgAAAAAEAAQA9QAAAIsDAAAAAA==&#10;" path="m371714,l473090,101376,371714,202753,304130,304129r33792,135169l236545,473090,101376,574467,33792,506882,,337922,101376,101376,371714,xe" fillcolor="#787878" strokecolor="#141414" strokeweight=".18772mm">
                  <v:stroke miterlimit="1" joinstyle="miter"/>
                  <v:path arrowok="t" textboxrect="0,0,473090,574467"/>
                </v:shape>
                <v:shape id="Shape 4522" o:spid="_x0000_s1276" style="position:absolute;left:25344;width:5744;height:6420;visibility:visible;mso-wrap-style:square;v-text-anchor:top" coordsize="574467,6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QgscA&#10;AADdAAAADwAAAGRycy9kb3ducmV2LnhtbESPT2sCMRTE74LfITyhN826tLasRpGC1HooagteH5u3&#10;f9rNy5Kkut1PbwqCx2FmfsMsVp1pxJmcry0rmE4SEMS51TWXCr4+N+MXED4ga2wsk4I/8rBaDgcL&#10;zLS98IHOx1CKCGGfoYIqhDaT0ucVGfQT2xJHr7DOYIjSlVI7vES4aWSaJDNpsOa4UGFLrxXlP8df&#10;o6A3z++HtN/vPly+9frtVPSb70Kph1G3noMI1IV7+NbeagWPT2kK/2/i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70ILHAAAA3QAAAA8AAAAAAAAAAAAAAAAAmAIAAGRy&#10;cy9kb3ducmV2LnhtbFBLBQYAAAAABAAEAPUAAACMAwAAAAA=&#10;" path="m439298,r67585,135169l574467,473090,506883,642051,337922,574467,236545,608259,67584,574467,33792,473090,,337922,67584,236545,236545,67584,439298,xe" fillcolor="#dcdcdc" strokecolor="#141414" strokeweight=".18772mm">
                  <v:stroke miterlimit="1" joinstyle="miter"/>
                  <v:path arrowok="t" textboxrect="0,0,574467,642051"/>
                </v:shape>
                <v:rect id="Rectangle 4524" o:spid="_x0000_s1277" style="position:absolute;left:29061;top:2833;width:1199;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XcYA&#10;AADdAAAADwAAAGRycy9kb3ducmV2LnhtbESPT4vCMBTE7wt+h/AEb2uq6KLVKLKr6NE/C+rt0Tzb&#10;YvNSmmirn94IC3scZuY3zHTemELcqXK5ZQW9bgSCOLE651TB72H1OQLhPLLGwjIpeJCD+az1McVY&#10;25p3dN/7VAQIuxgVZN6XsZQuycig69qSOHgXWxn0QVap1BXWAW4K2Y+iL2kw57CQYUnfGSXX/c0o&#10;WI/KxWljn3VaLM/r4/Y4/jmMvVKddrOYgPDU+P/wX3ujFQy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UXcYAAADdAAAADwAAAAAAAAAAAAAAAACYAgAAZHJz&#10;L2Rvd25yZXYueG1sUEsFBgAAAAAEAAQA9QAAAIsDAAAAAA==&#10;" filled="f" stroked="f">
                  <v:textbox inset="0,0,0,0">
                    <w:txbxContent>
                      <w:p w14:paraId="13263503" w14:textId="77777777" w:rsidR="006E2FA2" w:rsidRDefault="006E2FA2">
                        <w:pPr>
                          <w:spacing w:after="160" w:line="259" w:lineRule="auto"/>
                          <w:ind w:left="0" w:firstLine="0"/>
                          <w:jc w:val="left"/>
                        </w:pPr>
                        <w:r>
                          <w:rPr>
                            <w:w w:val="124"/>
                            <w:sz w:val="21"/>
                          </w:rPr>
                          <w:t>B</w:t>
                        </w:r>
                      </w:p>
                    </w:txbxContent>
                  </v:textbox>
                </v:rect>
                <v:shape id="Shape 4525" o:spid="_x0000_s1278" style="position:absolute;left:11151;width:8786;height:6420;visibility:visible;mso-wrap-style:square;v-text-anchor:top" coordsize="878596,6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y68QA&#10;AADdAAAADwAAAGRycy9kb3ducmV2LnhtbESPzWrDMBCE74G+g9hCbrFcU5fgRjGlpdBbfi+5LdbW&#10;dmKtjKTaTp4+KhR6HGbmG2ZVTqYTAznfWlbwlKQgiCurW64VHA+fiyUIH5A1dpZJwZU8lOuH2QoL&#10;bUfe0bAPtYgQ9gUqaELoCyl91ZBBn9ieOHrf1hkMUbpaaodjhJtOZmn6Ig22HBca7Om9oeqy/zEK&#10;PrIzn055m1N/2y1Tqbdu40el5o/T2yuIQFP4D/+1v7SC5zzL4fdNf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cuvEAAAA3QAAAA8AAAAAAAAAAAAAAAAAmAIAAGRycy9k&#10;b3ducmV2LnhtbFBLBQYAAAAABAAEAPUAAACJAwAAAAA=&#10;" path="m743428,r67584,135169l878596,473090,811012,642051,642051,574467,540674,608259,371714,574467,337922,473090,236545,506882,101376,608259,33792,540674,,371714,101376,135169,371714,33792,473090,135169,540674,67584,743428,xe" fillcolor="#dcdcdc" strokecolor="#141414" strokeweight=".18772mm">
                  <v:stroke miterlimit="1" joinstyle="miter"/>
                  <v:path arrowok="t" textboxrect="0,0,878596,642051"/>
                </v:shape>
                <v:rect id="Rectangle 4527" o:spid="_x0000_s1279" style="position:absolute;left:17910;top:2833;width:1199;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KKscA&#10;AADdAAAADwAAAGRycy9kb3ducmV2LnhtbESPQWvCQBSE74X+h+UVequbSrW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nSirHAAAA3QAAAA8AAAAAAAAAAAAAAAAAmAIAAGRy&#10;cy9kb3ducmV2LnhtbFBLBQYAAAAABAAEAPUAAACMAwAAAAA=&#10;" filled="f" stroked="f">
                  <v:textbox inset="0,0,0,0">
                    <w:txbxContent>
                      <w:p w14:paraId="2DBEDF8E" w14:textId="77777777" w:rsidR="006E2FA2" w:rsidRDefault="006E2FA2">
                        <w:pPr>
                          <w:spacing w:after="160" w:line="259" w:lineRule="auto"/>
                          <w:ind w:left="0" w:firstLine="0"/>
                          <w:jc w:val="left"/>
                        </w:pPr>
                        <w:r>
                          <w:rPr>
                            <w:w w:val="124"/>
                            <w:sz w:val="21"/>
                          </w:rPr>
                          <w:t>B</w:t>
                        </w:r>
                      </w:p>
                    </w:txbxContent>
                  </v:textbox>
                </v:rect>
                <v:shape id="Shape 4528" o:spid="_x0000_s1280" style="position:absolute;left:14192;top:1351;width:2366;height:3379;visibility:visible;mso-wrap-style:square;v-text-anchor:top" coordsize="236545,337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gzMMA&#10;AADdAAAADwAAAGRycy9kb3ducmV2LnhtbERPy2oCMRTdC/5DuEJ3Tsax1jo1ighCN11oC93eJnce&#10;7eRmSKKO/fpmIXR5OO/1drCduJAPrWMFsywHQaydablW8PF+mD6DCBHZYOeYFNwowHYzHq2xNO7K&#10;R7qcYi1SCIcSFTQx9qWUQTdkMWSuJ05c5bzFmKCvpfF4TeG2k0WeP0mLLaeGBnvaN6R/Tmer4FN/&#10;+99qpW/zt8VhXq2WSy6+vFIPk2H3AiLSEP/Fd/erUfC4KNLc9CY9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XgzMMAAADdAAAADwAAAAAAAAAAAAAAAACYAgAAZHJzL2Rv&#10;d25yZXYueG1sUEsFBgAAAAAEAAQA9QAAAIgDAAAAAA==&#10;" path="m174376,r62169,67584l236545,270337,33792,337922,,202753,67584,101376,174376,xe" fillcolor="#787878" strokeweight=".09386mm">
                  <v:stroke miterlimit="1" joinstyle="miter"/>
                  <v:path arrowok="t" textboxrect="0,0,236545,337922"/>
                </v:shape>
                <v:shape id="Shape 4529" o:spid="_x0000_s1281" style="position:absolute;left:33454;width:8786;height:6420;visibility:visible;mso-wrap-style:square;v-text-anchor:top" coordsize="878596,6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4sYA&#10;AADdAAAADwAAAGRycy9kb3ducmV2LnhtbESPQWvCQBSE7wX/w/IEL6Vuqqa00VWkIIq3pl56e2Rf&#10;s8Hs25Bdk7S/3hUEj8PMfMOsNoOtRUetrxwreJ0mIIgLpysuFZy+dy/vIHxA1lg7JgV/5GGzHj2t&#10;MNOu5y/q8lCKCGGfoQITQpNJ6QtDFv3UNcTR+3WtxRBlW0rdYh/htpazJHmTFiuOCwYb+jRUnPOL&#10;VZA+z0//e2fnR/8zXPaY9rnptkpNxsN2CSLQEB7he/ugFSzS2Qfc3sQn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z4sYAAADdAAAADwAAAAAAAAAAAAAAAACYAgAAZHJz&#10;L2Rvd25yZXYueG1sUEsFBgAAAAAEAAQA9QAAAIsDAAAAAA==&#10;" path="m743428,r67584,135169l878596,473090,811012,642051,642051,574467,540674,608259,371714,574467,337922,473090,236545,506882,101376,608259,33792,540674,,371714,101376,135169,371714,33792,473090,135169,540674,67584,743428,xe" fillcolor="#787878" strokecolor="#141414" strokeweight=".18772mm">
                  <v:stroke miterlimit="1" joinstyle="miter"/>
                  <v:path arrowok="t" textboxrect="0,0,878596,642051"/>
                </v:shape>
                <v:rect id="Rectangle 4531" o:spid="_x0000_s1282" style="position:absolute;left:40212;top:2833;width:1199;height:2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vhGMYA&#10;AADdAAAADwAAAGRycy9kb3ducmV2LnhtbESPQWvCQBSE74L/YXmCN91Ya9HUVUQterRaUG+P7GsS&#10;mn0bsquJ/npXEHocZuYbZjpvTCGuVLncsoJBPwJBnFidc6rg5/DVG4NwHlljYZkU3MjBfNZuTTHW&#10;tuZvuu59KgKEXYwKMu/LWEqXZGTQ9W1JHLxfWxn0QVap1BXWAW4K+RZFH9JgzmEhw5KWGSV/+4tR&#10;sBmXi9PW3uu0WJ83x91xsjpMvFLdTrP4BOGp8f/hV3urFbyPh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vhGMYAAADdAAAADwAAAAAAAAAAAAAAAACYAgAAZHJz&#10;L2Rvd25yZXYueG1sUEsFBgAAAAAEAAQA9QAAAIsDAAAAAA==&#10;" filled="f" stroked="f">
                  <v:textbox inset="0,0,0,0">
                    <w:txbxContent>
                      <w:p w14:paraId="39712EBE" w14:textId="77777777" w:rsidR="006E2FA2" w:rsidRDefault="006E2FA2">
                        <w:pPr>
                          <w:spacing w:after="160" w:line="259" w:lineRule="auto"/>
                          <w:ind w:left="0" w:firstLine="0"/>
                          <w:jc w:val="left"/>
                        </w:pPr>
                        <w:r>
                          <w:rPr>
                            <w:w w:val="124"/>
                            <w:sz w:val="21"/>
                          </w:rPr>
                          <w:t>B</w:t>
                        </w:r>
                      </w:p>
                    </w:txbxContent>
                  </v:textbox>
                </v:rect>
                <v:shape id="Shape 4532" o:spid="_x0000_s1283" style="position:absolute;left:36495;top:1351;width:2365;height:3379;visibility:visible;mso-wrap-style:square;v-text-anchor:top" coordsize="236545,337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N3o8UA&#10;AADdAAAADwAAAGRycy9kb3ducmV2LnhtbESPQWvCQBSE74L/YXmCF6kbo1aJrlIEoUdrpcXbY/eZ&#10;BLNv0+xq0n/vCoUeh5n5hllvO1uJOzW+dKxgMk5AEGtnSs4VnD73L0sQPiAbrByTgl/ysN30e2vM&#10;jGv5g+7HkIsIYZ+hgiKEOpPS64Is+rGriaN3cY3FEGWTS9NgG+G2kmmSvEqLJceFAmvaFaSvx5tV&#10;oMPX9HxuF5flt0sPdNAjW/2MlBoOurcViEBd+A//td+Ngtl8msLzTXw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3ejxQAAAN0AAAAPAAAAAAAAAAAAAAAAAJgCAABkcnMv&#10;ZG93bnJldi54bWxQSwUGAAAAAAQABAD1AAAAigMAAAAA&#10;" path="m174376,r62169,67584l236545,270337,33792,337922,,202753,67584,101376,174376,xe" fillcolor="#dcdcdc" strokeweight=".09386mm">
                  <v:stroke miterlimit="1" joinstyle="miter"/>
                  <v:path arrowok="t" textboxrect="0,0,236545,337922"/>
                </v:shape>
              </v:group>
            </w:pict>
          </mc:Fallback>
        </mc:AlternateContent>
      </w:r>
      <w:r>
        <w:rPr>
          <w:sz w:val="21"/>
        </w:rPr>
        <w:t xml:space="preserve">A A A A </w:t>
      </w:r>
      <w:r>
        <w:rPr>
          <w:noProof/>
          <w:sz w:val="22"/>
        </w:rPr>
        <mc:AlternateContent>
          <mc:Choice Requires="wpg">
            <w:drawing>
              <wp:inline distT="0" distB="0" distL="0" distR="0" wp14:anchorId="1ACC850C" wp14:editId="3318DF13">
                <wp:extent cx="87751" cy="536890"/>
                <wp:effectExtent l="0" t="0" r="0" b="0"/>
                <wp:docPr id="124684" name="Group 124684"/>
                <wp:cNvGraphicFramePr/>
                <a:graphic xmlns:a="http://schemas.openxmlformats.org/drawingml/2006/main">
                  <a:graphicData uri="http://schemas.microsoft.com/office/word/2010/wordprocessingGroup">
                    <wpg:wgp>
                      <wpg:cNvGrpSpPr/>
                      <wpg:grpSpPr>
                        <a:xfrm>
                          <a:off x="0" y="0"/>
                          <a:ext cx="87751" cy="536890"/>
                          <a:chOff x="0" y="0"/>
                          <a:chExt cx="87751" cy="536890"/>
                        </a:xfrm>
                      </wpg:grpSpPr>
                      <wps:wsp>
                        <wps:cNvPr id="4542" name="Rectangle 4542"/>
                        <wps:cNvSpPr/>
                        <wps:spPr>
                          <a:xfrm>
                            <a:off x="0" y="0"/>
                            <a:ext cx="116709" cy="714063"/>
                          </a:xfrm>
                          <a:prstGeom prst="rect">
                            <a:avLst/>
                          </a:prstGeom>
                          <a:ln>
                            <a:noFill/>
                          </a:ln>
                        </wps:spPr>
                        <wps:txbx>
                          <w:txbxContent>
                            <w:p w14:paraId="14B46908" w14:textId="77777777" w:rsidR="006E2FA2" w:rsidRDefault="006E2FA2">
                              <w:pPr>
                                <w:spacing w:after="160" w:line="259" w:lineRule="auto"/>
                                <w:ind w:left="0" w:firstLine="0"/>
                                <w:jc w:val="left"/>
                              </w:pPr>
                              <w:r>
                                <w:rPr>
                                  <w:w w:val="133"/>
                                  <w:sz w:val="13"/>
                                </w:rPr>
                                <w:t>A</w:t>
                              </w:r>
                              <w:r>
                                <w:rPr>
                                  <w:spacing w:val="14"/>
                                  <w:w w:val="133"/>
                                  <w:sz w:val="13"/>
                                </w:rPr>
                                <w:t xml:space="preserve"> </w:t>
                              </w:r>
                            </w:p>
                          </w:txbxContent>
                        </wps:txbx>
                        <wps:bodyPr horzOverflow="overflow" vert="horz" lIns="0" tIns="0" rIns="0" bIns="0" rtlCol="0">
                          <a:noAutofit/>
                        </wps:bodyPr>
                      </wps:wsp>
                    </wpg:wgp>
                  </a:graphicData>
                </a:graphic>
              </wp:inline>
            </w:drawing>
          </mc:Choice>
          <mc:Fallback>
            <w:pict>
              <v:group w14:anchorId="1ACC850C" id="Group 124684" o:spid="_x0000_s1284" style="width:6.9pt;height:42.25pt;mso-position-horizontal-relative:char;mso-position-vertical-relative:line" coordsize="877,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">
                <v:rect id="Rectangle 4542" o:spid="_x0000_s1285" style="position:absolute;width:1167;height:7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MEsYA&#10;AADdAAAADwAAAGRycy9kb3ducmV2LnhtbESPT4vCMBTE7wt+h/AEb2uq6K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8MEsYAAADdAAAADwAAAAAAAAAAAAAAAACYAgAAZHJz&#10;L2Rvd25yZXYueG1sUEsFBgAAAAAEAAQA9QAAAIsDAAAAAA==&#10;" filled="f" stroked="f">
                  <v:textbox inset="0,0,0,0">
                    <w:txbxContent>
                      <w:p w14:paraId="14B46908" w14:textId="77777777" w:rsidR="006E2FA2" w:rsidRDefault="006E2FA2">
                        <w:pPr>
                          <w:spacing w:after="160" w:line="259" w:lineRule="auto"/>
                          <w:ind w:left="0" w:firstLine="0"/>
                          <w:jc w:val="left"/>
                        </w:pPr>
                        <w:r>
                          <w:rPr>
                            <w:w w:val="133"/>
                            <w:sz w:val="13"/>
                          </w:rPr>
                          <w:t>A</w:t>
                        </w:r>
                        <w:r>
                          <w:rPr>
                            <w:spacing w:val="14"/>
                            <w:w w:val="133"/>
                            <w:sz w:val="13"/>
                          </w:rPr>
                          <w:t xml:space="preserve"> </w:t>
                        </w:r>
                      </w:p>
                    </w:txbxContent>
                  </v:textbox>
                </v:rect>
                <w10:anchorlock/>
              </v:group>
            </w:pict>
          </mc:Fallback>
        </mc:AlternateContent>
      </w:r>
      <w:r>
        <w:rPr>
          <w:sz w:val="13"/>
        </w:rPr>
        <w:t xml:space="preserve"> B = {x</w:t>
      </w:r>
      <w:r>
        <w:rPr>
          <w:sz w:val="26"/>
          <w:vertAlign w:val="subscript"/>
        </w:rPr>
        <w:t>union</w:t>
      </w:r>
      <w:r>
        <w:rPr>
          <w:sz w:val="13"/>
        </w:rPr>
        <w:t>∈A ∨ x∈B} A ∩ B = {x</w:t>
      </w:r>
      <w:r>
        <w:rPr>
          <w:sz w:val="26"/>
          <w:vertAlign w:val="subscript"/>
        </w:rPr>
        <w:t>intersection</w:t>
      </w:r>
      <w:r>
        <w:rPr>
          <w:sz w:val="13"/>
        </w:rPr>
        <w:t>∈A ∧ x∈B} A ∖ B = {x</w:t>
      </w:r>
      <w:r>
        <w:rPr>
          <w:sz w:val="26"/>
          <w:vertAlign w:val="subscript"/>
        </w:rPr>
        <w:t>difference/</w:t>
      </w:r>
      <w:r>
        <w:rPr>
          <w:sz w:val="13"/>
        </w:rPr>
        <w:t>∈A | x∉B} A Δ B = {x</w:t>
      </w:r>
      <w:r>
        <w:rPr>
          <w:sz w:val="26"/>
          <w:vertAlign w:val="subscript"/>
        </w:rPr>
        <w:t>symmetric</w:t>
      </w:r>
      <w:r>
        <w:rPr>
          <w:sz w:val="13"/>
        </w:rPr>
        <w:t xml:space="preserve">∈A ⊕ x∉B} </w:t>
      </w:r>
    </w:p>
    <w:p w14:paraId="224DABCC" w14:textId="77777777" w:rsidR="00A21FDC" w:rsidRDefault="00252176">
      <w:pPr>
        <w:tabs>
          <w:tab w:val="center" w:pos="5039"/>
          <w:tab w:val="center" w:pos="6801"/>
        </w:tabs>
        <w:spacing w:after="248" w:line="259" w:lineRule="auto"/>
        <w:ind w:left="0" w:firstLine="0"/>
        <w:jc w:val="left"/>
      </w:pPr>
      <w:r>
        <w:rPr>
          <w:sz w:val="22"/>
        </w:rPr>
        <w:tab/>
      </w:r>
      <w:proofErr w:type="gramStart"/>
      <w:r>
        <w:rPr>
          <w:sz w:val="17"/>
        </w:rPr>
        <w:t>relativecomplement</w:t>
      </w:r>
      <w:proofErr w:type="gramEnd"/>
      <w:r>
        <w:rPr>
          <w:sz w:val="17"/>
        </w:rPr>
        <w:tab/>
        <w:t>sifference</w:t>
      </w:r>
    </w:p>
    <w:p w14:paraId="18C47B11" w14:textId="77777777" w:rsidR="00A21FDC" w:rsidRDefault="00252176">
      <w:pPr>
        <w:spacing w:after="411"/>
        <w:ind w:right="164" w:hanging="10"/>
        <w:jc w:val="center"/>
      </w:pPr>
      <w:r>
        <w:t>Figure 2.8: Boolean set operations on polygons</w:t>
      </w:r>
    </w:p>
    <w:p w14:paraId="44B1F95E" w14:textId="77777777" w:rsidR="00A21FDC" w:rsidRDefault="00252176">
      <w:pPr>
        <w:ind w:left="2" w:right="163"/>
      </w:pPr>
      <w:r>
        <w:rPr>
          <w:b/>
        </w:rPr>
        <w:t xml:space="preserve">Maps </w:t>
      </w:r>
      <w:r>
        <w:t xml:space="preserve">The most common ways to present geographic space are two-dimensional </w:t>
      </w:r>
      <w:r>
        <w:rPr>
          <w:i/>
        </w:rPr>
        <w:t xml:space="preserve">maps </w:t>
      </w:r>
      <w:r>
        <w:t xml:space="preserve">and threedimensional </w:t>
      </w:r>
      <w:r>
        <w:rPr>
          <w:i/>
        </w:rPr>
        <w:t>globes</w:t>
      </w:r>
      <w:r>
        <w:t xml:space="preserve">. The HGIS in this thesis will use a map to show how countries have developed </w:t>
      </w:r>
      <w:r>
        <w:lastRenderedPageBreak/>
        <w:t xml:space="preserve">over time. A map is structured according to the </w:t>
      </w:r>
      <w:r>
        <w:rPr>
          <w:i/>
        </w:rPr>
        <w:t xml:space="preserve">layer </w:t>
      </w:r>
      <w:r>
        <w:t xml:space="preserve">principle: Each layer is a transparent film showing one specific aspect, e.g. a physical layer for landmasses and water and a political layer for international borders and names of countries. The layers are interchangeable and can be switched on and off. A </w:t>
      </w:r>
      <w:r>
        <w:rPr>
          <w:i/>
        </w:rPr>
        <w:t xml:space="preserve">legend </w:t>
      </w:r>
      <w:r>
        <w:t xml:space="preserve">including the scale bar and north arrow should explain all symbols used on the map and give orientation. Interactive maps additionally have control options for panning and zooming, switching map layers on and off or changing the color scheme of the map [Bol08, pp. 159-166]. On example of such an interactive map service is </w:t>
      </w:r>
      <w:r>
        <w:rPr>
          <w:i/>
        </w:rPr>
        <w:t xml:space="preserve">Leaflet.js </w:t>
      </w:r>
      <w:r>
        <w:t xml:space="preserve">is “an open-source JavaScript library for mobile-friendly interactive maps” </w:t>
      </w:r>
      <w:r>
        <w:rPr>
          <w:vertAlign w:val="superscript"/>
        </w:rPr>
        <w:t xml:space="preserve">11 </w:t>
      </w:r>
      <w:r>
        <w:t>that offers embedding a map on the client-side of a Web-based information system and additionally use own map layers, symbols and markers on the map.</w:t>
      </w:r>
    </w:p>
    <w:p w14:paraId="7AB85BD8" w14:textId="77777777" w:rsidR="00A21FDC" w:rsidRDefault="00252176">
      <w:pPr>
        <w:spacing w:after="43"/>
        <w:ind w:left="2" w:right="163"/>
      </w:pPr>
      <w:r>
        <w:t xml:space="preserve">The Earth is three-dimensional, but the map on the computer screen has only two dimensions. The model of the Earth has to be projected onto the map. But as previously discussed in subsection 2.2.2, the Earth is an inhomogeneous spherical object with a curved surface whereas the map is flat [Bol08, p.79]. That is why some features of the Earth will be distorted on the map: An </w:t>
      </w:r>
      <w:r>
        <w:rPr>
          <w:i/>
        </w:rPr>
        <w:t xml:space="preserve">equivalent projection </w:t>
      </w:r>
      <w:r>
        <w:t xml:space="preserve">preserves the area sizes of features on the map, whereas a </w:t>
      </w:r>
      <w:r>
        <w:rPr>
          <w:i/>
        </w:rPr>
        <w:t xml:space="preserve">conformal projection </w:t>
      </w:r>
      <w:r>
        <w:t xml:space="preserve">preserves angles and the shapes of objects. Every map projection that is area-preserving distorts shapes at the same time, and each shape-preserving map distorts areas to some degree. There is no perfect map projection that correctly presents all features of the real world [Geo]. A compromise between preserving areas and shapes is the </w:t>
      </w:r>
      <w:r>
        <w:rPr>
          <w:i/>
        </w:rPr>
        <w:t>Robinson projection</w:t>
      </w:r>
      <w:r>
        <w:t>. It is neither conformal, nor equivalent, but provides a reasonable trade-off between both properties.</w:t>
      </w:r>
    </w:p>
    <w:p w14:paraId="0DA85F5D" w14:textId="77777777" w:rsidR="00A21FDC" w:rsidRDefault="00252176">
      <w:pPr>
        <w:spacing w:after="82" w:line="259" w:lineRule="auto"/>
        <w:ind w:left="2" w:firstLine="0"/>
        <w:jc w:val="left"/>
      </w:pPr>
      <w:r>
        <w:rPr>
          <w:noProof/>
          <w:sz w:val="22"/>
        </w:rPr>
        <mc:AlternateContent>
          <mc:Choice Requires="wpg">
            <w:drawing>
              <wp:inline distT="0" distB="0" distL="0" distR="0" wp14:anchorId="5C329AD7" wp14:editId="1C6B1A20">
                <wp:extent cx="2116760" cy="5055"/>
                <wp:effectExtent l="0" t="0" r="0" b="0"/>
                <wp:docPr id="87352" name="Group 87352"/>
                <wp:cNvGraphicFramePr/>
                <a:graphic xmlns:a="http://schemas.openxmlformats.org/drawingml/2006/main">
                  <a:graphicData uri="http://schemas.microsoft.com/office/word/2010/wordprocessingGroup">
                    <wpg:wgp>
                      <wpg:cNvGrpSpPr/>
                      <wpg:grpSpPr>
                        <a:xfrm>
                          <a:off x="0" y="0"/>
                          <a:ext cx="2116760" cy="5055"/>
                          <a:chOff x="0" y="0"/>
                          <a:chExt cx="2116760" cy="5055"/>
                        </a:xfrm>
                      </wpg:grpSpPr>
                      <wps:wsp>
                        <wps:cNvPr id="4608" name="Shape 4608"/>
                        <wps:cNvSpPr/>
                        <wps:spPr>
                          <a:xfrm>
                            <a:off x="0" y="0"/>
                            <a:ext cx="2116760" cy="0"/>
                          </a:xfrm>
                          <a:custGeom>
                            <a:avLst/>
                            <a:gdLst/>
                            <a:ahLst/>
                            <a:cxnLst/>
                            <a:rect l="0" t="0" r="0" b="0"/>
                            <a:pathLst>
                              <a:path w="2116760">
                                <a:moveTo>
                                  <a:pt x="0" y="0"/>
                                </a:moveTo>
                                <a:lnTo>
                                  <a:pt x="21167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0322F4" id="Group 87352" o:spid="_x0000_s1026" style="width:166.65pt;height:.4pt;mso-position-horizontal-relative:char;mso-position-vertical-relative:line" coordsize="211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">
                <v:shape id="Shape 4608" o:spid="_x0000_s1027" style="position:absolute;width:21167;height:0;visibility:visible;mso-wrap-style:square;v-text-anchor:top" coordsize="21167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vhr8A&#10;AADdAAAADwAAAGRycy9kb3ducmV2LnhtbERPy4rCMBTdC/5DuII7TR1ExmoU0RHcyOBrf2muTbG5&#10;qUnU+vdmMTDLw3nPl62txZN8qBwrGA0zEMSF0xWXCs6n7eAbRIjIGmvHpOBNAZaLbmeOuXYvPtDz&#10;GEuRQjjkqMDE2ORShsKQxTB0DXHirs5bjAn6UmqPrxRua/mVZRNpseLUYLChtaHidnxYBfXhsb84&#10;f9ejttHTjVlff/b0q1S/165mICK18V/8595pBeNJluamN+kJ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6G+GvwAAAN0AAAAPAAAAAAAAAAAAAAAAAJgCAABkcnMvZG93bnJl&#10;di54bWxQSwUGAAAAAAQABAD1AAAAhAMAAAAA&#10;" path="m,l2116760,e" filled="f" strokeweight=".14042mm">
                  <v:stroke miterlimit="83231f" joinstyle="miter"/>
                  <v:path arrowok="t" textboxrect="0,0,2116760,0"/>
                </v:shape>
                <w10:anchorlock/>
              </v:group>
            </w:pict>
          </mc:Fallback>
        </mc:AlternateContent>
      </w:r>
    </w:p>
    <w:p w14:paraId="0F5F29DC" w14:textId="77777777" w:rsidR="00A21FDC" w:rsidRDefault="00252176">
      <w:pPr>
        <w:numPr>
          <w:ilvl w:val="0"/>
          <w:numId w:val="5"/>
        </w:numPr>
        <w:spacing w:after="44" w:line="259" w:lineRule="auto"/>
        <w:ind w:right="151" w:firstLine="158"/>
      </w:pPr>
      <w:r>
        <w:rPr>
          <w:i/>
          <w:sz w:val="16"/>
        </w:rPr>
        <w:t>Leaflet - JavaScript library for interactive maps</w:t>
      </w:r>
      <w:r>
        <w:rPr>
          <w:sz w:val="16"/>
        </w:rPr>
        <w:t xml:space="preserve">, URL: </w:t>
      </w:r>
      <w:hyperlink r:id="rId11">
        <w:r>
          <w:rPr>
            <w:sz w:val="16"/>
          </w:rPr>
          <w:t>http://leafletjs.com/</w:t>
        </w:r>
      </w:hyperlink>
      <w:hyperlink r:id="rId12">
        <w:r>
          <w:rPr>
            <w:sz w:val="16"/>
          </w:rPr>
          <w:t>,</w:t>
        </w:r>
      </w:hyperlink>
      <w:r>
        <w:rPr>
          <w:sz w:val="16"/>
        </w:rPr>
        <w:t xml:space="preserve"> last access: 02.11.2015</w:t>
      </w:r>
    </w:p>
    <w:p w14:paraId="50D5A3CE" w14:textId="77777777" w:rsidR="00A21FDC" w:rsidRDefault="00252176">
      <w:pPr>
        <w:numPr>
          <w:ilvl w:val="0"/>
          <w:numId w:val="5"/>
        </w:numPr>
        <w:spacing w:after="3" w:line="324" w:lineRule="auto"/>
        <w:ind w:right="151" w:firstLine="158"/>
      </w:pPr>
      <w:r>
        <w:rPr>
          <w:i/>
          <w:sz w:val="16"/>
        </w:rPr>
        <w:t>Tissot indicatrix world map equirectangular proj</w:t>
      </w:r>
      <w:r>
        <w:rPr>
          <w:sz w:val="16"/>
        </w:rPr>
        <w:t xml:space="preserve">, Eric </w:t>
      </w:r>
      <w:proofErr w:type="gramStart"/>
      <w:r>
        <w:rPr>
          <w:sz w:val="16"/>
        </w:rPr>
        <w:t>Gaba</w:t>
      </w:r>
      <w:proofErr w:type="gramEnd"/>
      <w:r>
        <w:rPr>
          <w:sz w:val="16"/>
        </w:rPr>
        <w:t xml:space="preserve"> (Wikimedia), 2008 URL: </w:t>
      </w:r>
      <w:hyperlink r:id="rId13">
        <w:r>
          <w:rPr>
            <w:sz w:val="16"/>
          </w:rPr>
          <w:t xml:space="preserve">https://commons. </w:t>
        </w:r>
      </w:hyperlink>
      <w:hyperlink r:id="rId14">
        <w:r>
          <w:rPr>
            <w:sz w:val="16"/>
          </w:rPr>
          <w:t>wikimedia.org/wiki/File:Tissot_indicatrix_world_map_equirectangular_proj.svg</w:t>
        </w:r>
      </w:hyperlink>
      <w:hyperlink r:id="rId15">
        <w:r>
          <w:rPr>
            <w:sz w:val="16"/>
          </w:rPr>
          <w:t>,</w:t>
        </w:r>
      </w:hyperlink>
      <w:r>
        <w:rPr>
          <w:sz w:val="16"/>
        </w:rPr>
        <w:t xml:space="preserve"> last access: 28.10.2015</w:t>
      </w:r>
    </w:p>
    <w:p w14:paraId="2EF9E93C" w14:textId="77777777" w:rsidR="00A21FDC" w:rsidRDefault="00252176">
      <w:pPr>
        <w:numPr>
          <w:ilvl w:val="0"/>
          <w:numId w:val="5"/>
        </w:numPr>
        <w:spacing w:after="72" w:line="259" w:lineRule="auto"/>
        <w:ind w:right="151" w:firstLine="158"/>
      </w:pPr>
      <w:r>
        <w:rPr>
          <w:i/>
          <w:sz w:val="16"/>
        </w:rPr>
        <w:t>Tissot indicatrix world map Mercator proj</w:t>
      </w:r>
      <w:r>
        <w:rPr>
          <w:sz w:val="16"/>
        </w:rPr>
        <w:t xml:space="preserve">, Eric </w:t>
      </w:r>
      <w:proofErr w:type="gramStart"/>
      <w:r>
        <w:rPr>
          <w:sz w:val="16"/>
        </w:rPr>
        <w:t>Gaba</w:t>
      </w:r>
      <w:proofErr w:type="gramEnd"/>
      <w:r>
        <w:rPr>
          <w:sz w:val="16"/>
        </w:rPr>
        <w:t xml:space="preserve"> (Wikimedia), 2008 URL: </w:t>
      </w:r>
      <w:hyperlink r:id="rId16">
        <w:r>
          <w:rPr>
            <w:sz w:val="16"/>
          </w:rPr>
          <w:t>https://commons.wikimedia.</w:t>
        </w:r>
      </w:hyperlink>
    </w:p>
    <w:p w14:paraId="44755CA4" w14:textId="77777777" w:rsidR="00A21FDC" w:rsidRDefault="006E2FA2">
      <w:pPr>
        <w:spacing w:after="36" w:line="259" w:lineRule="auto"/>
        <w:ind w:left="-13" w:right="151" w:firstLine="0"/>
      </w:pPr>
      <w:hyperlink r:id="rId17">
        <w:r w:rsidR="00252176">
          <w:rPr>
            <w:sz w:val="16"/>
          </w:rPr>
          <w:t>org/wiki/File:Tissot_indicatrix_world_map_Mercator_proj.svg</w:t>
        </w:r>
      </w:hyperlink>
      <w:hyperlink r:id="rId18">
        <w:r w:rsidR="00252176">
          <w:rPr>
            <w:sz w:val="16"/>
          </w:rPr>
          <w:t>,</w:t>
        </w:r>
      </w:hyperlink>
      <w:r w:rsidR="00252176">
        <w:rPr>
          <w:sz w:val="16"/>
        </w:rPr>
        <w:t xml:space="preserve"> last access: 28.10.2015</w:t>
      </w:r>
    </w:p>
    <w:p w14:paraId="656FE21B" w14:textId="77777777" w:rsidR="00A21FDC" w:rsidRDefault="00252176">
      <w:pPr>
        <w:numPr>
          <w:ilvl w:val="0"/>
          <w:numId w:val="5"/>
        </w:numPr>
        <w:spacing w:after="3" w:line="348" w:lineRule="auto"/>
        <w:ind w:right="151" w:firstLine="158"/>
      </w:pPr>
      <w:r>
        <w:rPr>
          <w:i/>
          <w:sz w:val="16"/>
        </w:rPr>
        <w:t>Tissot indicatrix world map Robinson</w:t>
      </w:r>
      <w:r>
        <w:rPr>
          <w:sz w:val="16"/>
        </w:rPr>
        <w:t xml:space="preserve">, Eric </w:t>
      </w:r>
      <w:proofErr w:type="gramStart"/>
      <w:r>
        <w:rPr>
          <w:sz w:val="16"/>
        </w:rPr>
        <w:t>Gaba</w:t>
      </w:r>
      <w:proofErr w:type="gramEnd"/>
      <w:r>
        <w:rPr>
          <w:sz w:val="16"/>
        </w:rPr>
        <w:t xml:space="preserve"> (Wikimedia), 2008 URL: </w:t>
      </w:r>
      <w:hyperlink r:id="rId19">
        <w:r>
          <w:rPr>
            <w:sz w:val="16"/>
          </w:rPr>
          <w:t xml:space="preserve">https://commons.wikimedia. </w:t>
        </w:r>
      </w:hyperlink>
      <w:hyperlink r:id="rId20">
        <w:r>
          <w:rPr>
            <w:sz w:val="16"/>
          </w:rPr>
          <w:t>org/wiki/File:Tissot_indicatrix_world_map_Robinson_proj.svg</w:t>
        </w:r>
      </w:hyperlink>
      <w:hyperlink r:id="rId21">
        <w:r>
          <w:rPr>
            <w:sz w:val="16"/>
          </w:rPr>
          <w:t>,</w:t>
        </w:r>
      </w:hyperlink>
      <w:r>
        <w:rPr>
          <w:sz w:val="16"/>
        </w:rPr>
        <w:t xml:space="preserve"> last access: 28.10.2015</w:t>
      </w:r>
    </w:p>
    <w:p w14:paraId="1042208B" w14:textId="77777777" w:rsidR="00A21FDC" w:rsidRDefault="00252176">
      <w:pPr>
        <w:spacing w:after="178" w:line="259" w:lineRule="auto"/>
        <w:ind w:left="298" w:firstLine="0"/>
        <w:jc w:val="left"/>
      </w:pPr>
      <w:r>
        <w:rPr>
          <w:noProof/>
          <w:sz w:val="22"/>
        </w:rPr>
        <mc:AlternateContent>
          <mc:Choice Requires="wpg">
            <w:drawing>
              <wp:inline distT="0" distB="0" distL="0" distR="0" wp14:anchorId="53D6064E" wp14:editId="54BCBF84">
                <wp:extent cx="4969002" cy="1848214"/>
                <wp:effectExtent l="0" t="0" r="0" b="0"/>
                <wp:docPr id="87297" name="Group 87297"/>
                <wp:cNvGraphicFramePr/>
                <a:graphic xmlns:a="http://schemas.openxmlformats.org/drawingml/2006/main">
                  <a:graphicData uri="http://schemas.microsoft.com/office/word/2010/wordprocessingGroup">
                    <wpg:wgp>
                      <wpg:cNvGrpSpPr/>
                      <wpg:grpSpPr>
                        <a:xfrm>
                          <a:off x="0" y="0"/>
                          <a:ext cx="4969002" cy="1848214"/>
                          <a:chOff x="0" y="0"/>
                          <a:chExt cx="4969002" cy="1848214"/>
                        </a:xfrm>
                      </wpg:grpSpPr>
                      <pic:pic xmlns:pic="http://schemas.openxmlformats.org/drawingml/2006/picture">
                        <pic:nvPicPr>
                          <pic:cNvPr id="4676" name="Picture 4676"/>
                          <pic:cNvPicPr/>
                        </pic:nvPicPr>
                        <pic:blipFill>
                          <a:blip r:embed="rId22"/>
                          <a:stretch>
                            <a:fillRect/>
                          </a:stretch>
                        </pic:blipFill>
                        <pic:spPr>
                          <a:xfrm>
                            <a:off x="0" y="540629"/>
                            <a:ext cx="2809875" cy="893540"/>
                          </a:xfrm>
                          <a:prstGeom prst="rect">
                            <a:avLst/>
                          </a:prstGeom>
                        </pic:spPr>
                      </pic:pic>
                      <wps:wsp>
                        <wps:cNvPr id="87207" name="Rectangle 87207"/>
                        <wps:cNvSpPr/>
                        <wps:spPr>
                          <a:xfrm>
                            <a:off x="517487" y="1547965"/>
                            <a:ext cx="60535" cy="134489"/>
                          </a:xfrm>
                          <a:prstGeom prst="rect">
                            <a:avLst/>
                          </a:prstGeom>
                          <a:ln>
                            <a:noFill/>
                          </a:ln>
                        </wps:spPr>
                        <wps:txbx>
                          <w:txbxContent>
                            <w:p w14:paraId="4A6EB527" w14:textId="77777777" w:rsidR="006E2FA2" w:rsidRDefault="006E2FA2">
                              <w:pPr>
                                <w:spacing w:after="160" w:line="259" w:lineRule="auto"/>
                                <w:ind w:left="0" w:firstLine="0"/>
                                <w:jc w:val="left"/>
                              </w:pPr>
                              <w:r>
                                <w:rPr>
                                  <w:w w:val="133"/>
                                  <w:sz w:val="18"/>
                                </w:rPr>
                                <w:t>(</w:t>
                              </w:r>
                            </w:p>
                          </w:txbxContent>
                        </wps:txbx>
                        <wps:bodyPr horzOverflow="overflow" vert="horz" lIns="0" tIns="0" rIns="0" bIns="0" rtlCol="0">
                          <a:noAutofit/>
                        </wps:bodyPr>
                      </wps:wsp>
                      <wps:wsp>
                        <wps:cNvPr id="87208" name="Rectangle 87208"/>
                        <wps:cNvSpPr/>
                        <wps:spPr>
                          <a:xfrm>
                            <a:off x="563002" y="1547965"/>
                            <a:ext cx="2132679" cy="134489"/>
                          </a:xfrm>
                          <a:prstGeom prst="rect">
                            <a:avLst/>
                          </a:prstGeom>
                          <a:ln>
                            <a:noFill/>
                          </a:ln>
                        </wps:spPr>
                        <wps:txbx>
                          <w:txbxContent>
                            <w:p w14:paraId="6D60F5F3" w14:textId="77777777" w:rsidR="006E2FA2" w:rsidRDefault="006E2FA2">
                              <w:pPr>
                                <w:spacing w:after="160" w:line="259" w:lineRule="auto"/>
                                <w:ind w:left="0" w:firstLine="0"/>
                                <w:jc w:val="left"/>
                              </w:pPr>
                              <w:r>
                                <w:rPr>
                                  <w:w w:val="104"/>
                                  <w:sz w:val="18"/>
                                </w:rPr>
                                <w:t>a)</w:t>
                              </w:r>
                              <w:r>
                                <w:rPr>
                                  <w:spacing w:val="21"/>
                                  <w:w w:val="104"/>
                                  <w:sz w:val="18"/>
                                </w:rPr>
                                <w:t xml:space="preserve"> </w:t>
                              </w:r>
                              <w:proofErr w:type="gramStart"/>
                              <w:r>
                                <w:rPr>
                                  <w:w w:val="104"/>
                                  <w:sz w:val="18"/>
                                </w:rPr>
                                <w:t>equivalent</w:t>
                              </w:r>
                              <w:proofErr w:type="gramEnd"/>
                              <w:r>
                                <w:rPr>
                                  <w:spacing w:val="21"/>
                                  <w:w w:val="104"/>
                                  <w:sz w:val="18"/>
                                </w:rPr>
                                <w:t xml:space="preserve"> </w:t>
                              </w:r>
                              <w:r>
                                <w:rPr>
                                  <w:w w:val="104"/>
                                  <w:sz w:val="18"/>
                                </w:rPr>
                                <w:t>Lambert</w:t>
                              </w:r>
                              <w:r>
                                <w:rPr>
                                  <w:spacing w:val="21"/>
                                  <w:w w:val="104"/>
                                  <w:sz w:val="18"/>
                                </w:rPr>
                                <w:t xml:space="preserve"> </w:t>
                              </w:r>
                              <w:r>
                                <w:rPr>
                                  <w:w w:val="104"/>
                                  <w:sz w:val="18"/>
                                </w:rPr>
                                <w:t>projection</w:t>
                              </w:r>
                            </w:p>
                          </w:txbxContent>
                        </wps:txbx>
                        <wps:bodyPr horzOverflow="overflow" vert="horz" lIns="0" tIns="0" rIns="0" bIns="0" rtlCol="0">
                          <a:noAutofit/>
                        </wps:bodyPr>
                      </wps:wsp>
                      <wps:wsp>
                        <wps:cNvPr id="4678" name="Rectangle 4678"/>
                        <wps:cNvSpPr/>
                        <wps:spPr>
                          <a:xfrm>
                            <a:off x="2205520" y="1525933"/>
                            <a:ext cx="107288" cy="89659"/>
                          </a:xfrm>
                          <a:prstGeom prst="rect">
                            <a:avLst/>
                          </a:prstGeom>
                          <a:ln>
                            <a:noFill/>
                          </a:ln>
                        </wps:spPr>
                        <wps:txbx>
                          <w:txbxContent>
                            <w:p w14:paraId="114EF0C3" w14:textId="77777777" w:rsidR="006E2FA2" w:rsidRDefault="006E2FA2">
                              <w:pPr>
                                <w:spacing w:after="160" w:line="259" w:lineRule="auto"/>
                                <w:ind w:left="0" w:firstLine="0"/>
                                <w:jc w:val="left"/>
                              </w:pPr>
                              <w:r>
                                <w:rPr>
                                  <w:w w:val="104"/>
                                  <w:sz w:val="12"/>
                                </w:rPr>
                                <w:t>12</w:t>
                              </w:r>
                            </w:p>
                          </w:txbxContent>
                        </wps:txbx>
                        <wps:bodyPr horzOverflow="overflow" vert="horz" lIns="0" tIns="0" rIns="0" bIns="0" rtlCol="0">
                          <a:noAutofit/>
                        </wps:bodyPr>
                      </wps:wsp>
                      <pic:pic xmlns:pic="http://schemas.openxmlformats.org/drawingml/2006/picture">
                        <pic:nvPicPr>
                          <pic:cNvPr id="4679" name="Picture 4679"/>
                          <pic:cNvPicPr/>
                        </pic:nvPicPr>
                        <pic:blipFill>
                          <a:blip r:embed="rId23"/>
                          <a:stretch>
                            <a:fillRect/>
                          </a:stretch>
                        </pic:blipFill>
                        <pic:spPr>
                          <a:xfrm>
                            <a:off x="3111500" y="0"/>
                            <a:ext cx="1857502" cy="1848214"/>
                          </a:xfrm>
                          <a:prstGeom prst="rect">
                            <a:avLst/>
                          </a:prstGeom>
                        </pic:spPr>
                      </pic:pic>
                    </wpg:wgp>
                  </a:graphicData>
                </a:graphic>
              </wp:inline>
            </w:drawing>
          </mc:Choice>
          <mc:Fallback>
            <w:pict>
              <v:group w14:anchorId="53D6064E" id="Group 87297" o:spid="_x0000_s1286" style="width:391.25pt;height:145.55pt;mso-position-horizontal-relative:char;mso-position-vertical-relative:line" coordsize="49690,184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76" o:spid="_x0000_s1287" type="#_x0000_t75" style="position:absolute;top:5406;width:28098;height:8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kZQrDAAAA3QAAAA8AAABkcnMvZG93bnJldi54bWxEj99qwjAUxu8F3yEcwTtNHdLNzig6GXg1&#10;0PkAh+bYliUnJYlt3dMbYbDLj+/Pj2+9HawRHfnQOFawmGcgiEunG64UXL4/Z28gQkTWaByTgjsF&#10;2G7GozUW2vV8ou4cK5FGOBSooI6xLaQMZU0Ww9y1xMm7Om8xJukrqT32adwa+ZJlubTYcCLU2NJH&#10;TeXP+WYT5NC7333THS5fp6U5ruTC5zej1HQy7N5BRBrif/ivfdQKlvlrDs836Qn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RlCsMAAADdAAAADwAAAAAAAAAAAAAAAACf&#10;AgAAZHJzL2Rvd25yZXYueG1sUEsFBgAAAAAEAAQA9wAAAI8DAAAAAA==&#10;">
                  <v:imagedata r:id="rId24" o:title=""/>
                </v:shape>
                <v:rect id="Rectangle 87207" o:spid="_x0000_s1288" style="position:absolute;left:5174;top:15479;width: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0/sgA&#10;AADeAAAADwAAAGRycy9kb3ducmV2LnhtbESPzWrDMBCE74W+g9hCb41cHxrHiWJMk+Ic81NIc1us&#10;rW1qrYylxk6ePgoUehxm5htmkY2mFWfqXWNZweskAkFcWt1wpeDz8PGSgHAeWWNrmRRcyEG2fHxY&#10;YKrtwDs6730lAoRdigpq77tUSlfWZNBNbEccvG/bG/RB9pXUPQ4BbloZR9GbNNhwWKixo/eayp/9&#10;r1FQJF3+tbHXoWrXp+K4Pc5Wh5lX6vlpzOcgPI3+P/zX3mgFyTSOpnC/E6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BTT+yAAAAN4AAAAPAAAAAAAAAAAAAAAAAJgCAABk&#10;cnMvZG93bnJldi54bWxQSwUGAAAAAAQABAD1AAAAjQMAAAAA&#10;" filled="f" stroked="f">
                  <v:textbox inset="0,0,0,0">
                    <w:txbxContent>
                      <w:p w14:paraId="4A6EB527" w14:textId="77777777" w:rsidR="006E2FA2" w:rsidRDefault="006E2FA2">
                        <w:pPr>
                          <w:spacing w:after="160" w:line="259" w:lineRule="auto"/>
                          <w:ind w:left="0" w:firstLine="0"/>
                          <w:jc w:val="left"/>
                        </w:pPr>
                        <w:r>
                          <w:rPr>
                            <w:w w:val="133"/>
                            <w:sz w:val="18"/>
                          </w:rPr>
                          <w:t>(</w:t>
                        </w:r>
                      </w:p>
                    </w:txbxContent>
                  </v:textbox>
                </v:rect>
                <v:rect id="Rectangle 87208" o:spid="_x0000_s1289" style="position:absolute;left:5630;top:15479;width:213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gjMMA&#10;AADeAAAADwAAAGRycy9kb3ducmV2LnhtbERPTYvCMBC9C/6HMMLeNNWD1moU0RU9uiqot6EZ22Iz&#10;KU3Wdv315rDg8fG+58vWlOJJtSssKxgOIhDEqdUFZwrOp20/BuE8ssbSMin4IwfLRbczx0Tbhn/o&#10;efSZCCHsElSQe18lUro0J4NuYCviwN1tbdAHWGdS19iEcFPKURSNpcGCQ0OOFa1zSh/HX6NgF1er&#10;696+mqz8vu0uh8t0c5p6pb567WoGwlPrP+J/914riCejKOwNd8IV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qgjMMAAADeAAAADwAAAAAAAAAAAAAAAACYAgAAZHJzL2Rv&#10;d25yZXYueG1sUEsFBgAAAAAEAAQA9QAAAIgDAAAAAA==&#10;" filled="f" stroked="f">
                  <v:textbox inset="0,0,0,0">
                    <w:txbxContent>
                      <w:p w14:paraId="6D60F5F3" w14:textId="77777777" w:rsidR="006E2FA2" w:rsidRDefault="006E2FA2">
                        <w:pPr>
                          <w:spacing w:after="160" w:line="259" w:lineRule="auto"/>
                          <w:ind w:left="0" w:firstLine="0"/>
                          <w:jc w:val="left"/>
                        </w:pPr>
                        <w:r>
                          <w:rPr>
                            <w:w w:val="104"/>
                            <w:sz w:val="18"/>
                          </w:rPr>
                          <w:t>a)</w:t>
                        </w:r>
                        <w:r>
                          <w:rPr>
                            <w:spacing w:val="21"/>
                            <w:w w:val="104"/>
                            <w:sz w:val="18"/>
                          </w:rPr>
                          <w:t xml:space="preserve"> </w:t>
                        </w:r>
                        <w:proofErr w:type="gramStart"/>
                        <w:r>
                          <w:rPr>
                            <w:w w:val="104"/>
                            <w:sz w:val="18"/>
                          </w:rPr>
                          <w:t>equivalent</w:t>
                        </w:r>
                        <w:proofErr w:type="gramEnd"/>
                        <w:r>
                          <w:rPr>
                            <w:spacing w:val="21"/>
                            <w:w w:val="104"/>
                            <w:sz w:val="18"/>
                          </w:rPr>
                          <w:t xml:space="preserve"> </w:t>
                        </w:r>
                        <w:r>
                          <w:rPr>
                            <w:w w:val="104"/>
                            <w:sz w:val="18"/>
                          </w:rPr>
                          <w:t>Lambert</w:t>
                        </w:r>
                        <w:r>
                          <w:rPr>
                            <w:spacing w:val="21"/>
                            <w:w w:val="104"/>
                            <w:sz w:val="18"/>
                          </w:rPr>
                          <w:t xml:space="preserve"> </w:t>
                        </w:r>
                        <w:r>
                          <w:rPr>
                            <w:w w:val="104"/>
                            <w:sz w:val="18"/>
                          </w:rPr>
                          <w:t>projection</w:t>
                        </w:r>
                      </w:p>
                    </w:txbxContent>
                  </v:textbox>
                </v:rect>
                <v:rect id="Rectangle 4678" o:spid="_x0000_s1290" style="position:absolute;left:22055;top:15259;width:1073;height: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QOcIA&#10;AADdAAAADwAAAGRycy9kb3ducmV2LnhtbERPy4rCMBTdC/5DuII7TR3E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pA5wgAAAN0AAAAPAAAAAAAAAAAAAAAAAJgCAABkcnMvZG93&#10;bnJldi54bWxQSwUGAAAAAAQABAD1AAAAhwMAAAAA&#10;" filled="f" stroked="f">
                  <v:textbox inset="0,0,0,0">
                    <w:txbxContent>
                      <w:p w14:paraId="114EF0C3" w14:textId="77777777" w:rsidR="006E2FA2" w:rsidRDefault="006E2FA2">
                        <w:pPr>
                          <w:spacing w:after="160" w:line="259" w:lineRule="auto"/>
                          <w:ind w:left="0" w:firstLine="0"/>
                          <w:jc w:val="left"/>
                        </w:pPr>
                        <w:r>
                          <w:rPr>
                            <w:w w:val="104"/>
                            <w:sz w:val="12"/>
                          </w:rPr>
                          <w:t>12</w:t>
                        </w:r>
                      </w:p>
                    </w:txbxContent>
                  </v:textbox>
                </v:rect>
                <v:shape id="Picture 4679" o:spid="_x0000_s1291" type="#_x0000_t75" style="position:absolute;left:31115;width:18575;height:18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OD3/IAAAA3QAAAA8AAABkcnMvZG93bnJldi54bWxEj0FrwkAUhO9C/8PyCr2ZjaFYTV2lCEIL&#10;WmlUen1kX5O02bcxu2r017tCweMwM98wk1lnanGk1lWWFQyiGARxbnXFhYLtZtEfgXAeWWNtmRSc&#10;ycFs+tCbYKrtib/omPlCBAi7FBWU3jeplC4vyaCLbEMcvB/bGvRBtoXULZ4C3NQyieOhNFhxWCix&#10;oXlJ+V92MAo+ksF3fk6y9WK0HzfLJL587la/Sj09dm+vIDx1/h7+b79rBc/DlzHc3oQnIK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cTg9/yAAAAN0AAAAPAAAAAAAAAAAA&#10;AAAAAJ8CAABkcnMvZG93bnJldi54bWxQSwUGAAAAAAQABAD3AAAAlAMAAAAA&#10;">
                  <v:imagedata r:id="rId25" o:title=""/>
                </v:shape>
                <w10:anchorlock/>
              </v:group>
            </w:pict>
          </mc:Fallback>
        </mc:AlternateContent>
      </w:r>
    </w:p>
    <w:p w14:paraId="53E73C34" w14:textId="77777777" w:rsidR="00A21FDC" w:rsidRDefault="00252176">
      <w:pPr>
        <w:numPr>
          <w:ilvl w:val="1"/>
          <w:numId w:val="5"/>
        </w:numPr>
        <w:spacing w:after="31" w:line="259" w:lineRule="auto"/>
        <w:ind w:right="439" w:hanging="300"/>
        <w:jc w:val="center"/>
      </w:pPr>
      <w:r>
        <w:rPr>
          <w:sz w:val="18"/>
        </w:rPr>
        <w:t xml:space="preserve">conformal Mercator projection </w:t>
      </w:r>
      <w:r>
        <w:rPr>
          <w:sz w:val="18"/>
          <w:vertAlign w:val="superscript"/>
        </w:rPr>
        <w:t>13</w:t>
      </w:r>
    </w:p>
    <w:p w14:paraId="68FD6A35" w14:textId="77777777" w:rsidR="00A21FDC" w:rsidRDefault="00252176">
      <w:pPr>
        <w:spacing w:after="178" w:line="259" w:lineRule="auto"/>
        <w:ind w:left="2073" w:firstLine="0"/>
        <w:jc w:val="left"/>
      </w:pPr>
      <w:r>
        <w:rPr>
          <w:noProof/>
        </w:rPr>
        <w:lastRenderedPageBreak/>
        <w:drawing>
          <wp:inline distT="0" distB="0" distL="0" distR="0" wp14:anchorId="680C1B58" wp14:editId="3381EA7E">
            <wp:extent cx="2619375" cy="1328023"/>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26"/>
                    <a:stretch>
                      <a:fillRect/>
                    </a:stretch>
                  </pic:blipFill>
                  <pic:spPr>
                    <a:xfrm>
                      <a:off x="0" y="0"/>
                      <a:ext cx="2619375" cy="1328023"/>
                    </a:xfrm>
                    <a:prstGeom prst="rect">
                      <a:avLst/>
                    </a:prstGeom>
                  </pic:spPr>
                </pic:pic>
              </a:graphicData>
            </a:graphic>
          </wp:inline>
        </w:drawing>
      </w:r>
    </w:p>
    <w:p w14:paraId="5CE072DB" w14:textId="77777777" w:rsidR="00A21FDC" w:rsidRDefault="00252176">
      <w:pPr>
        <w:numPr>
          <w:ilvl w:val="1"/>
          <w:numId w:val="5"/>
        </w:numPr>
        <w:spacing w:after="270" w:line="265" w:lineRule="auto"/>
        <w:ind w:right="439" w:hanging="300"/>
        <w:jc w:val="center"/>
      </w:pPr>
      <w:r>
        <w:rPr>
          <w:sz w:val="18"/>
        </w:rPr>
        <w:t xml:space="preserve">compromise Robinson projection </w:t>
      </w:r>
      <w:r>
        <w:rPr>
          <w:sz w:val="18"/>
          <w:vertAlign w:val="superscript"/>
        </w:rPr>
        <w:t>14</w:t>
      </w:r>
    </w:p>
    <w:p w14:paraId="29A32236" w14:textId="77777777" w:rsidR="00A21FDC" w:rsidRDefault="00252176">
      <w:pPr>
        <w:spacing w:after="411"/>
        <w:ind w:right="164" w:hanging="10"/>
        <w:jc w:val="center"/>
      </w:pPr>
      <w:r>
        <w:t>Figure 2.9: Comparison between equivalent, conformal and compromising map projections</w:t>
      </w:r>
    </w:p>
    <w:p w14:paraId="7264459C" w14:textId="77777777" w:rsidR="00A21FDC" w:rsidRDefault="00252176">
      <w:pPr>
        <w:pStyle w:val="Heading3"/>
        <w:tabs>
          <w:tab w:val="center" w:pos="1630"/>
        </w:tabs>
        <w:ind w:left="-13" w:firstLine="0"/>
      </w:pPr>
      <w:bookmarkStart w:id="196" w:name="_Toc129088"/>
      <w:r>
        <w:t>2.2.3</w:t>
      </w:r>
      <w:r>
        <w:tab/>
        <w:t>Temporal Data</w:t>
      </w:r>
      <w:bookmarkEnd w:id="196"/>
    </w:p>
    <w:p w14:paraId="0BCF6344" w14:textId="77777777" w:rsidR="00A21FDC" w:rsidRDefault="00252176">
      <w:pPr>
        <w:ind w:left="2" w:right="163"/>
      </w:pPr>
      <w:r>
        <w:t xml:space="preserve">Time is an abstract concept that “can be perceived only by its effects” [Lan89, p. 27]. Many philosophers and scientists have developed models to deal with time. </w:t>
      </w:r>
      <w:proofErr w:type="gramStart"/>
      <w:r>
        <w:t>for</w:t>
      </w:r>
      <w:proofErr w:type="gramEnd"/>
      <w:r>
        <w:t xml:space="preserve"> this thesis, the model needs to be appropriate to represent time in an historical sense and in interplay with geographical space. A popular model is </w:t>
      </w:r>
      <w:r>
        <w:rPr>
          <w:i/>
        </w:rPr>
        <w:t>Cartographic Time</w:t>
      </w:r>
      <w:r>
        <w:t xml:space="preserve">, where time is seen as the “fourth cartographic dimension” [Lan89, p. 28]. Unlike space, time knows only one dimension, but relative to one point two directions: historically </w:t>
      </w:r>
      <w:r>
        <w:rPr>
          <w:i/>
        </w:rPr>
        <w:t xml:space="preserve">forward </w:t>
      </w:r>
      <w:r>
        <w:t xml:space="preserve">into the future and </w:t>
      </w:r>
      <w:r>
        <w:rPr>
          <w:i/>
        </w:rPr>
        <w:t xml:space="preserve">backward </w:t>
      </w:r>
      <w:r>
        <w:t>into the past.</w:t>
      </w:r>
    </w:p>
    <w:p w14:paraId="2E1FE944" w14:textId="77777777" w:rsidR="00A21FDC" w:rsidRDefault="00252176">
      <w:pPr>
        <w:ind w:left="2" w:right="163"/>
      </w:pPr>
      <w:r>
        <w:t xml:space="preserve">Whereas space is represented by geo-objects, time may be represented by discrete </w:t>
      </w:r>
      <w:r>
        <w:rPr>
          <w:i/>
        </w:rPr>
        <w:t xml:space="preserve">events </w:t>
      </w:r>
      <w:r>
        <w:t xml:space="preserve">and continuous </w:t>
      </w:r>
      <w:r>
        <w:rPr>
          <w:i/>
        </w:rPr>
        <w:t>processes</w:t>
      </w:r>
      <w:r>
        <w:t xml:space="preserve">. Events can happen at a certain </w:t>
      </w:r>
      <w:r>
        <w:rPr>
          <w:i/>
        </w:rPr>
        <w:t xml:space="preserve">time point </w:t>
      </w:r>
      <w:r>
        <w:t xml:space="preserve">or like processes in a </w:t>
      </w:r>
      <w:r>
        <w:rPr>
          <w:i/>
        </w:rPr>
        <w:t xml:space="preserve">time interval </w:t>
      </w:r>
      <w:r>
        <w:t xml:space="preserve">or </w:t>
      </w:r>
      <w:r>
        <w:rPr>
          <w:i/>
        </w:rPr>
        <w:t>time period</w:t>
      </w:r>
      <w:r>
        <w:t xml:space="preserve">, defined by two time points [Sol14, chapter 2, pp. 47-49]. The Taxonomic Model of Time by [Fra98] classifies time also by its </w:t>
      </w:r>
      <w:r>
        <w:rPr>
          <w:i/>
        </w:rPr>
        <w:t xml:space="preserve">nature </w:t>
      </w:r>
      <w:r>
        <w:t xml:space="preserve">or </w:t>
      </w:r>
      <w:r>
        <w:rPr>
          <w:i/>
        </w:rPr>
        <w:t>time order</w:t>
      </w:r>
      <w:r>
        <w:t xml:space="preserve">: a consecutive development on the time axis, defined by start and end, defines </w:t>
      </w:r>
      <w:r>
        <w:rPr>
          <w:i/>
        </w:rPr>
        <w:t>linear time</w:t>
      </w:r>
      <w:r>
        <w:t xml:space="preserve">. On a contrary, </w:t>
      </w:r>
      <w:r>
        <w:rPr>
          <w:i/>
        </w:rPr>
        <w:t xml:space="preserve">cyclic time </w:t>
      </w:r>
      <w:r>
        <w:t xml:space="preserve">has no predefined order and events reoccur on a regular cyclic basis. The other two types, </w:t>
      </w:r>
      <w:r>
        <w:rPr>
          <w:i/>
        </w:rPr>
        <w:t xml:space="preserve">branching time </w:t>
      </w:r>
      <w:r>
        <w:t xml:space="preserve">and </w:t>
      </w:r>
      <w:r>
        <w:rPr>
          <w:i/>
        </w:rPr>
        <w:t>multi-dimensional time</w:t>
      </w:r>
      <w:r>
        <w:t>, are more complex and not relevant for this thesis.</w:t>
      </w:r>
    </w:p>
    <w:p w14:paraId="1944AD12" w14:textId="77777777" w:rsidR="00A21FDC" w:rsidRDefault="00252176">
      <w:pPr>
        <w:spacing w:after="512"/>
        <w:ind w:left="2" w:right="163"/>
      </w:pPr>
      <w:r>
        <w:t xml:space="preserve">The topological relationship between two time </w:t>
      </w:r>
      <w:proofErr w:type="gramStart"/>
      <w:r>
        <w:t>points</w:t>
      </w:r>
      <w:proofErr w:type="gramEnd"/>
      <w:r>
        <w:t xml:space="preserve"> </w:t>
      </w:r>
      <w:r>
        <w:rPr>
          <w:i/>
        </w:rPr>
        <w:t>t</w:t>
      </w:r>
      <w:r>
        <w:rPr>
          <w:vertAlign w:val="subscript"/>
        </w:rPr>
        <w:t xml:space="preserve">1 </w:t>
      </w:r>
      <w:r>
        <w:t xml:space="preserve">and </w:t>
      </w:r>
      <w:r>
        <w:rPr>
          <w:i/>
        </w:rPr>
        <w:t>t</w:t>
      </w:r>
      <w:r>
        <w:rPr>
          <w:vertAlign w:val="subscript"/>
        </w:rPr>
        <w:t xml:space="preserve">2 </w:t>
      </w:r>
      <w:r>
        <w:t xml:space="preserve">is straightforward. Since they are discrete elements and therefore isomorphic to the number space of integers, there are three different order relations: </w:t>
      </w:r>
      <w:r>
        <w:rPr>
          <w:i/>
        </w:rPr>
        <w:t>t</w:t>
      </w:r>
      <w:r>
        <w:rPr>
          <w:vertAlign w:val="subscript"/>
        </w:rPr>
        <w:t xml:space="preserve">1 </w:t>
      </w:r>
      <w:r>
        <w:rPr>
          <w:i/>
        </w:rPr>
        <w:t>&lt; t</w:t>
      </w:r>
      <w:r>
        <w:rPr>
          <w:vertAlign w:val="subscript"/>
        </w:rPr>
        <w:t>2</w:t>
      </w:r>
      <w:r>
        <w:t xml:space="preserve">, </w:t>
      </w:r>
      <w:r>
        <w:rPr>
          <w:i/>
        </w:rPr>
        <w:t>t</w:t>
      </w:r>
      <w:r>
        <w:rPr>
          <w:vertAlign w:val="subscript"/>
        </w:rPr>
        <w:t xml:space="preserve">1 </w:t>
      </w:r>
      <w:r>
        <w:rPr>
          <w:i/>
        </w:rPr>
        <w:t>&gt; t</w:t>
      </w:r>
      <w:r>
        <w:rPr>
          <w:vertAlign w:val="subscript"/>
        </w:rPr>
        <w:t xml:space="preserve">2 </w:t>
      </w:r>
      <w:r>
        <w:t xml:space="preserve">and </w:t>
      </w:r>
      <w:r>
        <w:rPr>
          <w:i/>
        </w:rPr>
        <w:t>t</w:t>
      </w:r>
      <w:r>
        <w:rPr>
          <w:vertAlign w:val="subscript"/>
        </w:rPr>
        <w:t xml:space="preserve">1 </w:t>
      </w:r>
      <w:r>
        <w:t xml:space="preserve">= </w:t>
      </w:r>
      <w:r>
        <w:rPr>
          <w:i/>
        </w:rPr>
        <w:t>t</w:t>
      </w:r>
      <w:r>
        <w:rPr>
          <w:vertAlign w:val="subscript"/>
        </w:rPr>
        <w:t>2</w:t>
      </w:r>
      <w:r>
        <w:t>.</w:t>
      </w:r>
    </w:p>
    <w:p w14:paraId="7AB05D6F" w14:textId="77777777" w:rsidR="00A21FDC" w:rsidRDefault="00252176">
      <w:pPr>
        <w:spacing w:after="429"/>
        <w:ind w:left="2" w:right="163"/>
      </w:pPr>
      <w:r>
        <w:rPr>
          <w:b/>
        </w:rPr>
        <w:t xml:space="preserve">Timelines </w:t>
      </w:r>
      <w:r>
        <w:t xml:space="preserve">In contrast to space, time does not have an intrinsic representation. However, the most common form to visualize cyclic time is on a cyclic display, e.g. a clock. Linear time is mostly visualized on a </w:t>
      </w:r>
      <w:r>
        <w:rPr>
          <w:i/>
        </w:rPr>
        <w:t>timeline</w:t>
      </w:r>
      <w:r>
        <w:t>. The purpose of it is to show events as time points or processes as time intervals in chronological order. A timeline additionally shows time markers on a certain date to support orientation. The position of an event on the timeline is described by its date using a reasonable sampling unit like century, year or day [Lan89, p. 32]. A timeline uses a certain time scale:</w:t>
      </w:r>
    </w:p>
    <w:p w14:paraId="5AFD599E" w14:textId="77777777" w:rsidR="00A21FDC" w:rsidRDefault="00252176">
      <w:pPr>
        <w:numPr>
          <w:ilvl w:val="0"/>
          <w:numId w:val="6"/>
        </w:numPr>
        <w:spacing w:after="170"/>
        <w:ind w:right="163" w:hanging="199"/>
      </w:pPr>
      <w:r>
        <w:t xml:space="preserve">On a </w:t>
      </w:r>
      <w:r>
        <w:rPr>
          <w:i/>
        </w:rPr>
        <w:t xml:space="preserve">linear </w:t>
      </w:r>
      <w:r>
        <w:t>timeline, the distance between any two time points is directly proportional to their actual temporal distance.</w:t>
      </w:r>
    </w:p>
    <w:p w14:paraId="4463EAA0" w14:textId="77777777" w:rsidR="00A21FDC" w:rsidRDefault="00252176">
      <w:pPr>
        <w:numPr>
          <w:ilvl w:val="0"/>
          <w:numId w:val="6"/>
        </w:numPr>
        <w:spacing w:after="170"/>
        <w:ind w:right="163" w:hanging="199"/>
      </w:pPr>
      <w:r>
        <w:lastRenderedPageBreak/>
        <w:t xml:space="preserve">A </w:t>
      </w:r>
      <w:r>
        <w:rPr>
          <w:i/>
        </w:rPr>
        <w:t xml:space="preserve">logarithmic </w:t>
      </w:r>
      <w:r>
        <w:t>timeline uses a logarithmic function to scale the depicted time. There is a reference point on the timeline, e.g. the timeline center. Just like for linear timelines, the further away a time point from the reference point, the further away it is positioned on the timeline. However, the distance between the time point and the reference point does not increase linearly, but logarithmically. That means, events that are further away do not appear as far. This time scale accounts for logarithmic human perception: events that happened 20 years ago do not seem to be twice as long ago as events happening 10 years ago [DISP08].</w:t>
      </w:r>
    </w:p>
    <w:p w14:paraId="482CC900" w14:textId="77777777" w:rsidR="00A21FDC" w:rsidRDefault="00252176">
      <w:pPr>
        <w:numPr>
          <w:ilvl w:val="0"/>
          <w:numId w:val="6"/>
        </w:numPr>
        <w:spacing w:after="257"/>
        <w:ind w:right="163" w:hanging="199"/>
      </w:pPr>
      <w:r>
        <w:t xml:space="preserve">A timeline can also have an </w:t>
      </w:r>
      <w:r>
        <w:rPr>
          <w:i/>
        </w:rPr>
        <w:t xml:space="preserve">irregular </w:t>
      </w:r>
      <w:r>
        <w:t>scale, e.g. to get the same absolute distance of events on the timeline. This is useful if the distribution of the events on the timeline are far from homogeneous.</w:t>
      </w:r>
    </w:p>
    <w:p w14:paraId="7927ECC6" w14:textId="77777777" w:rsidR="00A21FDC" w:rsidRDefault="00252176">
      <w:pPr>
        <w:tabs>
          <w:tab w:val="center" w:pos="1186"/>
          <w:tab w:val="center" w:pos="2502"/>
          <w:tab w:val="center" w:pos="3975"/>
          <w:tab w:val="center" w:pos="5823"/>
          <w:tab w:val="center" w:pos="6486"/>
        </w:tabs>
        <w:spacing w:after="0" w:line="259" w:lineRule="auto"/>
        <w:ind w:left="0" w:firstLine="0"/>
        <w:jc w:val="left"/>
      </w:pPr>
      <w:r>
        <w:rPr>
          <w:sz w:val="22"/>
        </w:rPr>
        <w:tab/>
      </w:r>
      <w:r>
        <w:rPr>
          <w:b/>
          <w:sz w:val="8"/>
        </w:rPr>
        <w:t>Event #1</w:t>
      </w:r>
      <w:r>
        <w:rPr>
          <w:b/>
          <w:sz w:val="8"/>
        </w:rPr>
        <w:tab/>
        <w:t>Event #2 Event #3</w:t>
      </w:r>
      <w:r>
        <w:rPr>
          <w:b/>
          <w:sz w:val="8"/>
        </w:rPr>
        <w:tab/>
        <w:t>Event #4</w:t>
      </w:r>
      <w:r>
        <w:rPr>
          <w:b/>
          <w:sz w:val="8"/>
        </w:rPr>
        <w:tab/>
        <w:t>Event #5</w:t>
      </w:r>
      <w:r>
        <w:rPr>
          <w:b/>
          <w:sz w:val="8"/>
        </w:rPr>
        <w:tab/>
        <w:t>Event #6 Event #7</w:t>
      </w:r>
    </w:p>
    <w:p w14:paraId="0BB357BA" w14:textId="77777777" w:rsidR="00A21FDC" w:rsidRDefault="00252176">
      <w:pPr>
        <w:spacing w:after="8" w:line="259" w:lineRule="auto"/>
        <w:ind w:left="889" w:firstLine="0"/>
        <w:jc w:val="left"/>
      </w:pPr>
      <w:r>
        <w:rPr>
          <w:noProof/>
          <w:sz w:val="22"/>
        </w:rPr>
        <mc:AlternateContent>
          <mc:Choice Requires="wpg">
            <w:drawing>
              <wp:inline distT="0" distB="0" distL="0" distR="0" wp14:anchorId="1A0DB05A" wp14:editId="1A33389A">
                <wp:extent cx="4186733" cy="203691"/>
                <wp:effectExtent l="0" t="0" r="0" b="0"/>
                <wp:docPr id="88044" name="Group 88044"/>
                <wp:cNvGraphicFramePr/>
                <a:graphic xmlns:a="http://schemas.openxmlformats.org/drawingml/2006/main">
                  <a:graphicData uri="http://schemas.microsoft.com/office/word/2010/wordprocessingGroup">
                    <wpg:wgp>
                      <wpg:cNvGrpSpPr/>
                      <wpg:grpSpPr>
                        <a:xfrm>
                          <a:off x="0" y="0"/>
                          <a:ext cx="4186733" cy="203691"/>
                          <a:chOff x="0" y="0"/>
                          <a:chExt cx="4186733" cy="203691"/>
                        </a:xfrm>
                      </wpg:grpSpPr>
                      <wps:wsp>
                        <wps:cNvPr id="4807" name="Shape 4807"/>
                        <wps:cNvSpPr/>
                        <wps:spPr>
                          <a:xfrm>
                            <a:off x="1" y="135044"/>
                            <a:ext cx="4186731" cy="0"/>
                          </a:xfrm>
                          <a:custGeom>
                            <a:avLst/>
                            <a:gdLst/>
                            <a:ahLst/>
                            <a:cxnLst/>
                            <a:rect l="0" t="0" r="0" b="0"/>
                            <a:pathLst>
                              <a:path w="4186731">
                                <a:moveTo>
                                  <a:pt x="0" y="0"/>
                                </a:moveTo>
                                <a:lnTo>
                                  <a:pt x="4186731" y="0"/>
                                </a:lnTo>
                              </a:path>
                            </a:pathLst>
                          </a:custGeom>
                          <a:ln w="8372" cap="flat">
                            <a:miter lim="100000"/>
                          </a:ln>
                        </wps:spPr>
                        <wps:style>
                          <a:lnRef idx="1">
                            <a:srgbClr val="505050"/>
                          </a:lnRef>
                          <a:fillRef idx="0">
                            <a:srgbClr val="000000">
                              <a:alpha val="0"/>
                            </a:srgbClr>
                          </a:fillRef>
                          <a:effectRef idx="0">
                            <a:scrgbClr r="0" g="0" b="0"/>
                          </a:effectRef>
                          <a:fontRef idx="none"/>
                        </wps:style>
                        <wps:bodyPr/>
                      </wps:wsp>
                      <wps:wsp>
                        <wps:cNvPr id="4808" name="Shape 4808"/>
                        <wps:cNvSpPr/>
                        <wps:spPr>
                          <a:xfrm>
                            <a:off x="3349386"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09" name="Shape 4809"/>
                        <wps:cNvSpPr/>
                        <wps:spPr>
                          <a:xfrm>
                            <a:off x="4186733" y="78089"/>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0" name="Shape 4810"/>
                        <wps:cNvSpPr/>
                        <wps:spPr>
                          <a:xfrm>
                            <a:off x="2930713"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1" name="Shape 4811"/>
                        <wps:cNvSpPr/>
                        <wps:spPr>
                          <a:xfrm>
                            <a:off x="251204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2" name="Shape 4812"/>
                        <wps:cNvSpPr/>
                        <wps:spPr>
                          <a:xfrm>
                            <a:off x="2093366"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3" name="Shape 4813"/>
                        <wps:cNvSpPr/>
                        <wps:spPr>
                          <a:xfrm>
                            <a:off x="1674693"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4" name="Shape 4814"/>
                        <wps:cNvSpPr/>
                        <wps:spPr>
                          <a:xfrm>
                            <a:off x="125602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5" name="Shape 4815"/>
                        <wps:cNvSpPr/>
                        <wps:spPr>
                          <a:xfrm>
                            <a:off x="837346"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6" name="Shape 4816"/>
                        <wps:cNvSpPr/>
                        <wps:spPr>
                          <a:xfrm>
                            <a:off x="418673"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7" name="Shape 4817"/>
                        <wps:cNvSpPr/>
                        <wps:spPr>
                          <a:xfrm>
                            <a:off x="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18" name="Shape 4818"/>
                        <wps:cNvSpPr/>
                        <wps:spPr>
                          <a:xfrm>
                            <a:off x="3768059"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25" name="Shape 4825"/>
                        <wps:cNvSpPr/>
                        <wps:spPr>
                          <a:xfrm>
                            <a:off x="139156" y="0"/>
                            <a:ext cx="49268" cy="138805"/>
                          </a:xfrm>
                          <a:custGeom>
                            <a:avLst/>
                            <a:gdLst/>
                            <a:ahLst/>
                            <a:cxnLst/>
                            <a:rect l="0" t="0" r="0" b="0"/>
                            <a:pathLst>
                              <a:path w="49268" h="138805">
                                <a:moveTo>
                                  <a:pt x="42705" y="0"/>
                                </a:moveTo>
                                <a:lnTo>
                                  <a:pt x="49268" y="150"/>
                                </a:lnTo>
                                <a:lnTo>
                                  <a:pt x="49268" y="19846"/>
                                </a:lnTo>
                                <a:lnTo>
                                  <a:pt x="49255" y="19842"/>
                                </a:lnTo>
                                <a:cubicBezTo>
                                  <a:pt x="40371" y="19858"/>
                                  <a:pt x="31484" y="24592"/>
                                  <a:pt x="26785" y="34038"/>
                                </a:cubicBezTo>
                                <a:cubicBezTo>
                                  <a:pt x="22818" y="41966"/>
                                  <a:pt x="22860" y="48713"/>
                                  <a:pt x="26947" y="56442"/>
                                </a:cubicBezTo>
                                <a:cubicBezTo>
                                  <a:pt x="30584" y="63371"/>
                                  <a:pt x="36722" y="67905"/>
                                  <a:pt x="43509" y="69586"/>
                                </a:cubicBezTo>
                                <a:lnTo>
                                  <a:pt x="49268" y="69767"/>
                                </a:lnTo>
                                <a:lnTo>
                                  <a:pt x="49268" y="137815"/>
                                </a:lnTo>
                                <a:lnTo>
                                  <a:pt x="45735" y="138805"/>
                                </a:lnTo>
                                <a:cubicBezTo>
                                  <a:pt x="43793" y="138277"/>
                                  <a:pt x="41684" y="137209"/>
                                  <a:pt x="41030" y="136435"/>
                                </a:cubicBezTo>
                                <a:cubicBezTo>
                                  <a:pt x="39926" y="135106"/>
                                  <a:pt x="7055" y="65250"/>
                                  <a:pt x="5254" y="60409"/>
                                </a:cubicBezTo>
                                <a:cubicBezTo>
                                  <a:pt x="4783" y="59158"/>
                                  <a:pt x="4009" y="55359"/>
                                  <a:pt x="3517" y="51926"/>
                                </a:cubicBezTo>
                                <a:cubicBezTo>
                                  <a:pt x="0" y="27329"/>
                                  <a:pt x="18034"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26" name="Shape 4826"/>
                        <wps:cNvSpPr/>
                        <wps:spPr>
                          <a:xfrm>
                            <a:off x="188424" y="150"/>
                            <a:ext cx="47718" cy="137665"/>
                          </a:xfrm>
                          <a:custGeom>
                            <a:avLst/>
                            <a:gdLst/>
                            <a:ahLst/>
                            <a:cxnLst/>
                            <a:rect l="0" t="0" r="0" b="0"/>
                            <a:pathLst>
                              <a:path w="47718" h="137665">
                                <a:moveTo>
                                  <a:pt x="0" y="0"/>
                                </a:moveTo>
                                <a:lnTo>
                                  <a:pt x="8086" y="185"/>
                                </a:lnTo>
                                <a:cubicBezTo>
                                  <a:pt x="22404" y="2831"/>
                                  <a:pt x="35180" y="12119"/>
                                  <a:pt x="41480" y="25441"/>
                                </a:cubicBezTo>
                                <a:cubicBezTo>
                                  <a:pt x="47718" y="38545"/>
                                  <a:pt x="47697" y="51833"/>
                                  <a:pt x="41459" y="66000"/>
                                </a:cubicBezTo>
                                <a:cubicBezTo>
                                  <a:pt x="34938" y="80800"/>
                                  <a:pt x="10184" y="132852"/>
                                  <a:pt x="8488" y="135285"/>
                                </a:cubicBezTo>
                                <a:lnTo>
                                  <a:pt x="0" y="137665"/>
                                </a:lnTo>
                                <a:lnTo>
                                  <a:pt x="0" y="69617"/>
                                </a:lnTo>
                                <a:lnTo>
                                  <a:pt x="4678" y="69764"/>
                                </a:lnTo>
                                <a:cubicBezTo>
                                  <a:pt x="8165" y="69122"/>
                                  <a:pt x="11583" y="67710"/>
                                  <a:pt x="14701" y="65472"/>
                                </a:cubicBezTo>
                                <a:cubicBezTo>
                                  <a:pt x="17275" y="63609"/>
                                  <a:pt x="20546" y="59684"/>
                                  <a:pt x="22326" y="56292"/>
                                </a:cubicBezTo>
                                <a:cubicBezTo>
                                  <a:pt x="26413" y="48521"/>
                                  <a:pt x="26455" y="41837"/>
                                  <a:pt x="22446" y="33804"/>
                                </a:cubicBezTo>
                                <a:cubicBezTo>
                                  <a:pt x="20100" y="29092"/>
                                  <a:pt x="16707" y="25560"/>
                                  <a:pt x="12789" y="23208"/>
                                </a:cubicBezTo>
                                <a:lnTo>
                                  <a:pt x="0" y="19696"/>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27" name="Shape 4827"/>
                        <wps:cNvSpPr/>
                        <wps:spPr>
                          <a:xfrm>
                            <a:off x="925906" y="0"/>
                            <a:ext cx="49285" cy="138805"/>
                          </a:xfrm>
                          <a:custGeom>
                            <a:avLst/>
                            <a:gdLst/>
                            <a:ahLst/>
                            <a:cxnLst/>
                            <a:rect l="0" t="0" r="0" b="0"/>
                            <a:pathLst>
                              <a:path w="49285" h="138805">
                                <a:moveTo>
                                  <a:pt x="42710" y="0"/>
                                </a:moveTo>
                                <a:lnTo>
                                  <a:pt x="49285" y="150"/>
                                </a:lnTo>
                                <a:lnTo>
                                  <a:pt x="49285" y="19845"/>
                                </a:lnTo>
                                <a:lnTo>
                                  <a:pt x="49273" y="19842"/>
                                </a:lnTo>
                                <a:cubicBezTo>
                                  <a:pt x="40386" y="19858"/>
                                  <a:pt x="31495" y="24592"/>
                                  <a:pt x="26785" y="34038"/>
                                </a:cubicBezTo>
                                <a:cubicBezTo>
                                  <a:pt x="22839" y="41966"/>
                                  <a:pt x="22875" y="48713"/>
                                  <a:pt x="26947" y="56442"/>
                                </a:cubicBezTo>
                                <a:cubicBezTo>
                                  <a:pt x="30595" y="63371"/>
                                  <a:pt x="36737" y="67905"/>
                                  <a:pt x="43524" y="69586"/>
                                </a:cubicBezTo>
                                <a:lnTo>
                                  <a:pt x="49285" y="69767"/>
                                </a:lnTo>
                                <a:lnTo>
                                  <a:pt x="49285" y="137814"/>
                                </a:lnTo>
                                <a:lnTo>
                                  <a:pt x="45756" y="138805"/>
                                </a:lnTo>
                                <a:cubicBezTo>
                                  <a:pt x="43809" y="138277"/>
                                  <a:pt x="41684" y="137209"/>
                                  <a:pt x="41051" y="136435"/>
                                </a:cubicBezTo>
                                <a:cubicBezTo>
                                  <a:pt x="39947" y="135106"/>
                                  <a:pt x="7076" y="65250"/>
                                  <a:pt x="5275" y="60409"/>
                                </a:cubicBezTo>
                                <a:cubicBezTo>
                                  <a:pt x="4804" y="59158"/>
                                  <a:pt x="4030" y="55359"/>
                                  <a:pt x="3538" y="51926"/>
                                </a:cubicBezTo>
                                <a:cubicBezTo>
                                  <a:pt x="0" y="27329"/>
                                  <a:pt x="18055" y="3433"/>
                                  <a:pt x="42710"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28" name="Shape 4828"/>
                        <wps:cNvSpPr/>
                        <wps:spPr>
                          <a:xfrm>
                            <a:off x="975191" y="150"/>
                            <a:ext cx="47701" cy="137664"/>
                          </a:xfrm>
                          <a:custGeom>
                            <a:avLst/>
                            <a:gdLst/>
                            <a:ahLst/>
                            <a:cxnLst/>
                            <a:rect l="0" t="0" r="0" b="0"/>
                            <a:pathLst>
                              <a:path w="47701" h="137664">
                                <a:moveTo>
                                  <a:pt x="0" y="0"/>
                                </a:moveTo>
                                <a:lnTo>
                                  <a:pt x="8081" y="184"/>
                                </a:lnTo>
                                <a:cubicBezTo>
                                  <a:pt x="22400" y="2830"/>
                                  <a:pt x="35168" y="12119"/>
                                  <a:pt x="41484" y="25441"/>
                                </a:cubicBezTo>
                                <a:cubicBezTo>
                                  <a:pt x="47701" y="38545"/>
                                  <a:pt x="47701" y="51833"/>
                                  <a:pt x="41463" y="66000"/>
                                </a:cubicBezTo>
                                <a:cubicBezTo>
                                  <a:pt x="34942" y="80800"/>
                                  <a:pt x="10167" y="132852"/>
                                  <a:pt x="8471" y="135285"/>
                                </a:cubicBezTo>
                                <a:lnTo>
                                  <a:pt x="0" y="137664"/>
                                </a:lnTo>
                                <a:lnTo>
                                  <a:pt x="0" y="69617"/>
                                </a:lnTo>
                                <a:lnTo>
                                  <a:pt x="4672" y="69764"/>
                                </a:lnTo>
                                <a:cubicBezTo>
                                  <a:pt x="8156" y="69121"/>
                                  <a:pt x="11571" y="67710"/>
                                  <a:pt x="14683" y="65471"/>
                                </a:cubicBezTo>
                                <a:cubicBezTo>
                                  <a:pt x="17279" y="63608"/>
                                  <a:pt x="20550" y="59683"/>
                                  <a:pt x="22329" y="56292"/>
                                </a:cubicBezTo>
                                <a:cubicBezTo>
                                  <a:pt x="26417" y="48520"/>
                                  <a:pt x="26458" y="41837"/>
                                  <a:pt x="22450" y="33804"/>
                                </a:cubicBezTo>
                                <a:cubicBezTo>
                                  <a:pt x="20104" y="29091"/>
                                  <a:pt x="16710" y="25559"/>
                                  <a:pt x="12792" y="23207"/>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29" name="Shape 4829"/>
                        <wps:cNvSpPr/>
                        <wps:spPr>
                          <a:xfrm>
                            <a:off x="1025305" y="0"/>
                            <a:ext cx="49263" cy="138805"/>
                          </a:xfrm>
                          <a:custGeom>
                            <a:avLst/>
                            <a:gdLst/>
                            <a:ahLst/>
                            <a:cxnLst/>
                            <a:rect l="0" t="0" r="0" b="0"/>
                            <a:pathLst>
                              <a:path w="49263" h="138805">
                                <a:moveTo>
                                  <a:pt x="42705" y="0"/>
                                </a:moveTo>
                                <a:lnTo>
                                  <a:pt x="49263" y="150"/>
                                </a:lnTo>
                                <a:lnTo>
                                  <a:pt x="49263" y="19845"/>
                                </a:lnTo>
                                <a:lnTo>
                                  <a:pt x="49254" y="19842"/>
                                </a:lnTo>
                                <a:cubicBezTo>
                                  <a:pt x="40369" y="19858"/>
                                  <a:pt x="31482" y="24592"/>
                                  <a:pt x="26779" y="34038"/>
                                </a:cubicBezTo>
                                <a:cubicBezTo>
                                  <a:pt x="22812" y="41966"/>
                                  <a:pt x="22854" y="48713"/>
                                  <a:pt x="26942" y="56442"/>
                                </a:cubicBezTo>
                                <a:cubicBezTo>
                                  <a:pt x="30581" y="63371"/>
                                  <a:pt x="36719" y="67905"/>
                                  <a:pt x="43505" y="69586"/>
                                </a:cubicBezTo>
                                <a:lnTo>
                                  <a:pt x="49263" y="69767"/>
                                </a:lnTo>
                                <a:lnTo>
                                  <a:pt x="49263" y="137815"/>
                                </a:lnTo>
                                <a:lnTo>
                                  <a:pt x="45729" y="138805"/>
                                </a:lnTo>
                                <a:cubicBezTo>
                                  <a:pt x="43788" y="138277"/>
                                  <a:pt x="41679" y="137209"/>
                                  <a:pt x="41025" y="136435"/>
                                </a:cubicBezTo>
                                <a:cubicBezTo>
                                  <a:pt x="39920" y="135106"/>
                                  <a:pt x="7049" y="65250"/>
                                  <a:pt x="5249" y="60409"/>
                                </a:cubicBezTo>
                                <a:cubicBezTo>
                                  <a:pt x="4783" y="59158"/>
                                  <a:pt x="4004" y="55359"/>
                                  <a:pt x="3511" y="51926"/>
                                </a:cubicBezTo>
                                <a:cubicBezTo>
                                  <a:pt x="0" y="27329"/>
                                  <a:pt x="18029"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0" name="Shape 4830"/>
                        <wps:cNvSpPr/>
                        <wps:spPr>
                          <a:xfrm>
                            <a:off x="1074568" y="150"/>
                            <a:ext cx="47717" cy="137665"/>
                          </a:xfrm>
                          <a:custGeom>
                            <a:avLst/>
                            <a:gdLst/>
                            <a:ahLst/>
                            <a:cxnLst/>
                            <a:rect l="0" t="0" r="0" b="0"/>
                            <a:pathLst>
                              <a:path w="47717" h="137665">
                                <a:moveTo>
                                  <a:pt x="0" y="0"/>
                                </a:moveTo>
                                <a:lnTo>
                                  <a:pt x="8087" y="185"/>
                                </a:lnTo>
                                <a:cubicBezTo>
                                  <a:pt x="22403" y="2831"/>
                                  <a:pt x="35179" y="12119"/>
                                  <a:pt x="41479" y="25441"/>
                                </a:cubicBezTo>
                                <a:cubicBezTo>
                                  <a:pt x="47717" y="38545"/>
                                  <a:pt x="47696" y="51833"/>
                                  <a:pt x="41458" y="66000"/>
                                </a:cubicBezTo>
                                <a:cubicBezTo>
                                  <a:pt x="34937" y="80800"/>
                                  <a:pt x="10162" y="132852"/>
                                  <a:pt x="8487" y="135285"/>
                                </a:cubicBezTo>
                                <a:lnTo>
                                  <a:pt x="0" y="137665"/>
                                </a:lnTo>
                                <a:lnTo>
                                  <a:pt x="0" y="69617"/>
                                </a:lnTo>
                                <a:lnTo>
                                  <a:pt x="4677" y="69764"/>
                                </a:lnTo>
                                <a:cubicBezTo>
                                  <a:pt x="8164" y="69122"/>
                                  <a:pt x="11582" y="67710"/>
                                  <a:pt x="14699" y="65472"/>
                                </a:cubicBezTo>
                                <a:cubicBezTo>
                                  <a:pt x="17274" y="63609"/>
                                  <a:pt x="20545" y="59684"/>
                                  <a:pt x="22325" y="56292"/>
                                </a:cubicBezTo>
                                <a:cubicBezTo>
                                  <a:pt x="26417" y="48521"/>
                                  <a:pt x="26454" y="41837"/>
                                  <a:pt x="22450" y="33804"/>
                                </a:cubicBezTo>
                                <a:cubicBezTo>
                                  <a:pt x="20104" y="29092"/>
                                  <a:pt x="16711" y="25560"/>
                                  <a:pt x="12793"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1" name="Shape 4831"/>
                        <wps:cNvSpPr/>
                        <wps:spPr>
                          <a:xfrm>
                            <a:off x="1911448" y="0"/>
                            <a:ext cx="49264" cy="138805"/>
                          </a:xfrm>
                          <a:custGeom>
                            <a:avLst/>
                            <a:gdLst/>
                            <a:ahLst/>
                            <a:cxnLst/>
                            <a:rect l="0" t="0" r="0" b="0"/>
                            <a:pathLst>
                              <a:path w="49264" h="138805">
                                <a:moveTo>
                                  <a:pt x="42704" y="0"/>
                                </a:moveTo>
                                <a:lnTo>
                                  <a:pt x="49264" y="150"/>
                                </a:lnTo>
                                <a:lnTo>
                                  <a:pt x="49264" y="19845"/>
                                </a:lnTo>
                                <a:lnTo>
                                  <a:pt x="49254" y="19842"/>
                                </a:lnTo>
                                <a:cubicBezTo>
                                  <a:pt x="40369" y="19858"/>
                                  <a:pt x="31482" y="24592"/>
                                  <a:pt x="26779" y="34038"/>
                                </a:cubicBezTo>
                                <a:cubicBezTo>
                                  <a:pt x="22813" y="41966"/>
                                  <a:pt x="22854" y="48713"/>
                                  <a:pt x="26942" y="56442"/>
                                </a:cubicBezTo>
                                <a:cubicBezTo>
                                  <a:pt x="30581" y="63371"/>
                                  <a:pt x="36720" y="67905"/>
                                  <a:pt x="43507" y="69586"/>
                                </a:cubicBezTo>
                                <a:lnTo>
                                  <a:pt x="49264" y="69767"/>
                                </a:lnTo>
                                <a:lnTo>
                                  <a:pt x="49264" y="137814"/>
                                </a:lnTo>
                                <a:lnTo>
                                  <a:pt x="45730" y="138805"/>
                                </a:lnTo>
                                <a:cubicBezTo>
                                  <a:pt x="43788" y="138277"/>
                                  <a:pt x="41684" y="137209"/>
                                  <a:pt x="41030" y="136435"/>
                                </a:cubicBezTo>
                                <a:cubicBezTo>
                                  <a:pt x="39925" y="135106"/>
                                  <a:pt x="7049" y="65250"/>
                                  <a:pt x="5254" y="60409"/>
                                </a:cubicBezTo>
                                <a:cubicBezTo>
                                  <a:pt x="4783" y="59158"/>
                                  <a:pt x="4004" y="55359"/>
                                  <a:pt x="3517" y="51926"/>
                                </a:cubicBezTo>
                                <a:cubicBezTo>
                                  <a:pt x="0" y="27329"/>
                                  <a:pt x="18029" y="3433"/>
                                  <a:pt x="42704"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2" name="Shape 4832"/>
                        <wps:cNvSpPr/>
                        <wps:spPr>
                          <a:xfrm>
                            <a:off x="1960712" y="150"/>
                            <a:ext cx="47716" cy="137664"/>
                          </a:xfrm>
                          <a:custGeom>
                            <a:avLst/>
                            <a:gdLst/>
                            <a:ahLst/>
                            <a:cxnLst/>
                            <a:rect l="0" t="0" r="0" b="0"/>
                            <a:pathLst>
                              <a:path w="47716" h="137664">
                                <a:moveTo>
                                  <a:pt x="0" y="0"/>
                                </a:moveTo>
                                <a:lnTo>
                                  <a:pt x="8086" y="185"/>
                                </a:lnTo>
                                <a:cubicBezTo>
                                  <a:pt x="22402" y="2831"/>
                                  <a:pt x="35179" y="12119"/>
                                  <a:pt x="41483" y="25441"/>
                                </a:cubicBezTo>
                                <a:cubicBezTo>
                                  <a:pt x="47716" y="38545"/>
                                  <a:pt x="47695" y="51833"/>
                                  <a:pt x="41462" y="66000"/>
                                </a:cubicBezTo>
                                <a:cubicBezTo>
                                  <a:pt x="34941" y="80800"/>
                                  <a:pt x="10161" y="132852"/>
                                  <a:pt x="8486" y="135285"/>
                                </a:cubicBezTo>
                                <a:lnTo>
                                  <a:pt x="0" y="137664"/>
                                </a:lnTo>
                                <a:lnTo>
                                  <a:pt x="0" y="69617"/>
                                </a:lnTo>
                                <a:lnTo>
                                  <a:pt x="4678" y="69764"/>
                                </a:lnTo>
                                <a:cubicBezTo>
                                  <a:pt x="8165" y="69122"/>
                                  <a:pt x="11582" y="67710"/>
                                  <a:pt x="14698" y="65472"/>
                                </a:cubicBezTo>
                                <a:cubicBezTo>
                                  <a:pt x="17278" y="63609"/>
                                  <a:pt x="20549" y="59684"/>
                                  <a:pt x="22323" y="56292"/>
                                </a:cubicBezTo>
                                <a:cubicBezTo>
                                  <a:pt x="26416" y="48521"/>
                                  <a:pt x="26458" y="41837"/>
                                  <a:pt x="22449" y="33804"/>
                                </a:cubicBezTo>
                                <a:cubicBezTo>
                                  <a:pt x="20103" y="29092"/>
                                  <a:pt x="16709" y="25560"/>
                                  <a:pt x="12792"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3" name="Shape 4833"/>
                        <wps:cNvSpPr/>
                        <wps:spPr>
                          <a:xfrm>
                            <a:off x="3186826" y="0"/>
                            <a:ext cx="49270" cy="138805"/>
                          </a:xfrm>
                          <a:custGeom>
                            <a:avLst/>
                            <a:gdLst/>
                            <a:ahLst/>
                            <a:cxnLst/>
                            <a:rect l="0" t="0" r="0" b="0"/>
                            <a:pathLst>
                              <a:path w="49270" h="138805">
                                <a:moveTo>
                                  <a:pt x="42704" y="0"/>
                                </a:moveTo>
                                <a:lnTo>
                                  <a:pt x="49270" y="150"/>
                                </a:lnTo>
                                <a:lnTo>
                                  <a:pt x="49270" y="19846"/>
                                </a:lnTo>
                                <a:lnTo>
                                  <a:pt x="49257" y="19842"/>
                                </a:lnTo>
                                <a:cubicBezTo>
                                  <a:pt x="40370" y="19858"/>
                                  <a:pt x="31482" y="24592"/>
                                  <a:pt x="26780" y="34038"/>
                                </a:cubicBezTo>
                                <a:cubicBezTo>
                                  <a:pt x="22813" y="41966"/>
                                  <a:pt x="22875" y="48713"/>
                                  <a:pt x="26942" y="56442"/>
                                </a:cubicBezTo>
                                <a:cubicBezTo>
                                  <a:pt x="30592" y="63371"/>
                                  <a:pt x="36731" y="67905"/>
                                  <a:pt x="43516" y="69586"/>
                                </a:cubicBezTo>
                                <a:lnTo>
                                  <a:pt x="49270" y="69767"/>
                                </a:lnTo>
                                <a:lnTo>
                                  <a:pt x="49270" y="137813"/>
                                </a:lnTo>
                                <a:lnTo>
                                  <a:pt x="45730" y="138805"/>
                                </a:lnTo>
                                <a:cubicBezTo>
                                  <a:pt x="43788" y="138277"/>
                                  <a:pt x="41684" y="137209"/>
                                  <a:pt x="41030" y="136435"/>
                                </a:cubicBezTo>
                                <a:cubicBezTo>
                                  <a:pt x="39926" y="135106"/>
                                  <a:pt x="7076" y="65250"/>
                                  <a:pt x="5255" y="60409"/>
                                </a:cubicBezTo>
                                <a:cubicBezTo>
                                  <a:pt x="4783" y="59158"/>
                                  <a:pt x="4009" y="55359"/>
                                  <a:pt x="3517" y="51926"/>
                                </a:cubicBezTo>
                                <a:cubicBezTo>
                                  <a:pt x="0" y="27329"/>
                                  <a:pt x="18029" y="3433"/>
                                  <a:pt x="42704"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4" name="Shape 4834"/>
                        <wps:cNvSpPr/>
                        <wps:spPr>
                          <a:xfrm>
                            <a:off x="3236095" y="150"/>
                            <a:ext cx="46144" cy="137663"/>
                          </a:xfrm>
                          <a:custGeom>
                            <a:avLst/>
                            <a:gdLst/>
                            <a:ahLst/>
                            <a:cxnLst/>
                            <a:rect l="0" t="0" r="0" b="0"/>
                            <a:pathLst>
                              <a:path w="46144" h="137663">
                                <a:moveTo>
                                  <a:pt x="0" y="0"/>
                                </a:moveTo>
                                <a:lnTo>
                                  <a:pt x="8093" y="185"/>
                                </a:lnTo>
                                <a:cubicBezTo>
                                  <a:pt x="22413" y="2831"/>
                                  <a:pt x="35179" y="12119"/>
                                  <a:pt x="41498" y="25441"/>
                                </a:cubicBezTo>
                                <a:lnTo>
                                  <a:pt x="46144" y="45319"/>
                                </a:lnTo>
                                <a:lnTo>
                                  <a:pt x="46144" y="45326"/>
                                </a:lnTo>
                                <a:lnTo>
                                  <a:pt x="41456" y="66000"/>
                                </a:lnTo>
                                <a:cubicBezTo>
                                  <a:pt x="34957" y="80800"/>
                                  <a:pt x="10177" y="132852"/>
                                  <a:pt x="8481" y="135285"/>
                                </a:cubicBezTo>
                                <a:lnTo>
                                  <a:pt x="0" y="137663"/>
                                </a:lnTo>
                                <a:lnTo>
                                  <a:pt x="0" y="69617"/>
                                </a:lnTo>
                                <a:lnTo>
                                  <a:pt x="4678" y="69764"/>
                                </a:lnTo>
                                <a:cubicBezTo>
                                  <a:pt x="8164" y="69122"/>
                                  <a:pt x="11581" y="67710"/>
                                  <a:pt x="14698" y="65472"/>
                                </a:cubicBezTo>
                                <a:cubicBezTo>
                                  <a:pt x="17273" y="63609"/>
                                  <a:pt x="20544" y="59684"/>
                                  <a:pt x="22323" y="56292"/>
                                </a:cubicBezTo>
                                <a:cubicBezTo>
                                  <a:pt x="26411" y="48521"/>
                                  <a:pt x="26453" y="41837"/>
                                  <a:pt x="22465" y="33804"/>
                                </a:cubicBezTo>
                                <a:cubicBezTo>
                                  <a:pt x="20114" y="29092"/>
                                  <a:pt x="16716" y="25560"/>
                                  <a:pt x="12795" y="23208"/>
                                </a:cubicBezTo>
                                <a:lnTo>
                                  <a:pt x="0" y="19696"/>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5" name="Shape 4835"/>
                        <wps:cNvSpPr/>
                        <wps:spPr>
                          <a:xfrm>
                            <a:off x="3402154" y="0"/>
                            <a:ext cx="49268" cy="138805"/>
                          </a:xfrm>
                          <a:custGeom>
                            <a:avLst/>
                            <a:gdLst/>
                            <a:ahLst/>
                            <a:cxnLst/>
                            <a:rect l="0" t="0" r="0" b="0"/>
                            <a:pathLst>
                              <a:path w="49268" h="138805">
                                <a:moveTo>
                                  <a:pt x="42705" y="0"/>
                                </a:moveTo>
                                <a:lnTo>
                                  <a:pt x="49268" y="150"/>
                                </a:lnTo>
                                <a:lnTo>
                                  <a:pt x="49268" y="19845"/>
                                </a:lnTo>
                                <a:lnTo>
                                  <a:pt x="49257" y="19842"/>
                                </a:lnTo>
                                <a:cubicBezTo>
                                  <a:pt x="40370" y="19858"/>
                                  <a:pt x="31482" y="24592"/>
                                  <a:pt x="26780" y="34038"/>
                                </a:cubicBezTo>
                                <a:cubicBezTo>
                                  <a:pt x="22813" y="41966"/>
                                  <a:pt x="22875" y="48713"/>
                                  <a:pt x="26942" y="56442"/>
                                </a:cubicBezTo>
                                <a:cubicBezTo>
                                  <a:pt x="30592" y="63371"/>
                                  <a:pt x="36730" y="67905"/>
                                  <a:pt x="43514" y="69586"/>
                                </a:cubicBezTo>
                                <a:lnTo>
                                  <a:pt x="49268" y="69767"/>
                                </a:lnTo>
                                <a:lnTo>
                                  <a:pt x="49268" y="137814"/>
                                </a:lnTo>
                                <a:lnTo>
                                  <a:pt x="45730" y="138805"/>
                                </a:lnTo>
                                <a:cubicBezTo>
                                  <a:pt x="43788" y="138277"/>
                                  <a:pt x="41679" y="137209"/>
                                  <a:pt x="41025" y="136435"/>
                                </a:cubicBezTo>
                                <a:cubicBezTo>
                                  <a:pt x="39921" y="135106"/>
                                  <a:pt x="7070" y="65250"/>
                                  <a:pt x="5249" y="60409"/>
                                </a:cubicBezTo>
                                <a:cubicBezTo>
                                  <a:pt x="4783" y="59158"/>
                                  <a:pt x="4004" y="55359"/>
                                  <a:pt x="3511" y="51926"/>
                                </a:cubicBezTo>
                                <a:cubicBezTo>
                                  <a:pt x="0" y="27329"/>
                                  <a:pt x="18029"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6" name="Shape 4836"/>
                        <wps:cNvSpPr/>
                        <wps:spPr>
                          <a:xfrm>
                            <a:off x="3451422" y="150"/>
                            <a:ext cx="46146" cy="137664"/>
                          </a:xfrm>
                          <a:custGeom>
                            <a:avLst/>
                            <a:gdLst/>
                            <a:ahLst/>
                            <a:cxnLst/>
                            <a:rect l="0" t="0" r="0" b="0"/>
                            <a:pathLst>
                              <a:path w="46146" h="137664">
                                <a:moveTo>
                                  <a:pt x="0" y="0"/>
                                </a:moveTo>
                                <a:lnTo>
                                  <a:pt x="8093" y="185"/>
                                </a:lnTo>
                                <a:cubicBezTo>
                                  <a:pt x="22412" y="2831"/>
                                  <a:pt x="35181" y="12119"/>
                                  <a:pt x="41496" y="25441"/>
                                </a:cubicBezTo>
                                <a:lnTo>
                                  <a:pt x="46146" y="45321"/>
                                </a:lnTo>
                                <a:lnTo>
                                  <a:pt x="46146" y="45324"/>
                                </a:lnTo>
                                <a:lnTo>
                                  <a:pt x="41454" y="66000"/>
                                </a:lnTo>
                                <a:cubicBezTo>
                                  <a:pt x="34934" y="80800"/>
                                  <a:pt x="10179" y="132852"/>
                                  <a:pt x="8483" y="135285"/>
                                </a:cubicBezTo>
                                <a:lnTo>
                                  <a:pt x="0" y="137664"/>
                                </a:lnTo>
                                <a:lnTo>
                                  <a:pt x="0" y="69617"/>
                                </a:lnTo>
                                <a:lnTo>
                                  <a:pt x="4676" y="69764"/>
                                </a:lnTo>
                                <a:cubicBezTo>
                                  <a:pt x="8161" y="69122"/>
                                  <a:pt x="11578" y="67710"/>
                                  <a:pt x="14695" y="65472"/>
                                </a:cubicBezTo>
                                <a:cubicBezTo>
                                  <a:pt x="17270" y="63609"/>
                                  <a:pt x="20541" y="59684"/>
                                  <a:pt x="22320" y="56292"/>
                                </a:cubicBezTo>
                                <a:cubicBezTo>
                                  <a:pt x="26408" y="48521"/>
                                  <a:pt x="26450" y="41837"/>
                                  <a:pt x="22467" y="33804"/>
                                </a:cubicBezTo>
                                <a:cubicBezTo>
                                  <a:pt x="20116" y="29092"/>
                                  <a:pt x="16718" y="25560"/>
                                  <a:pt x="12798"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7" name="Shape 4837"/>
                        <wps:cNvSpPr/>
                        <wps:spPr>
                          <a:xfrm>
                            <a:off x="3534665" y="0"/>
                            <a:ext cx="49264" cy="138805"/>
                          </a:xfrm>
                          <a:custGeom>
                            <a:avLst/>
                            <a:gdLst/>
                            <a:ahLst/>
                            <a:cxnLst/>
                            <a:rect l="0" t="0" r="0" b="0"/>
                            <a:pathLst>
                              <a:path w="49264" h="138805">
                                <a:moveTo>
                                  <a:pt x="42704" y="0"/>
                                </a:moveTo>
                                <a:lnTo>
                                  <a:pt x="49264" y="150"/>
                                </a:lnTo>
                                <a:lnTo>
                                  <a:pt x="49264" y="19845"/>
                                </a:lnTo>
                                <a:lnTo>
                                  <a:pt x="49254" y="19842"/>
                                </a:lnTo>
                                <a:cubicBezTo>
                                  <a:pt x="40369" y="19858"/>
                                  <a:pt x="31481" y="24592"/>
                                  <a:pt x="26779" y="34038"/>
                                </a:cubicBezTo>
                                <a:cubicBezTo>
                                  <a:pt x="22812" y="41966"/>
                                  <a:pt x="22854" y="48713"/>
                                  <a:pt x="26941" y="56442"/>
                                </a:cubicBezTo>
                                <a:cubicBezTo>
                                  <a:pt x="30581" y="63371"/>
                                  <a:pt x="36720" y="67905"/>
                                  <a:pt x="43508" y="69586"/>
                                </a:cubicBezTo>
                                <a:lnTo>
                                  <a:pt x="49264" y="69767"/>
                                </a:lnTo>
                                <a:lnTo>
                                  <a:pt x="49264" y="137814"/>
                                </a:lnTo>
                                <a:lnTo>
                                  <a:pt x="45730" y="138805"/>
                                </a:lnTo>
                                <a:cubicBezTo>
                                  <a:pt x="43788" y="138277"/>
                                  <a:pt x="41684" y="137209"/>
                                  <a:pt x="41030" y="136435"/>
                                </a:cubicBezTo>
                                <a:cubicBezTo>
                                  <a:pt x="39925" y="135106"/>
                                  <a:pt x="7049" y="65250"/>
                                  <a:pt x="5254" y="60409"/>
                                </a:cubicBezTo>
                                <a:cubicBezTo>
                                  <a:pt x="4783" y="59158"/>
                                  <a:pt x="4004" y="55359"/>
                                  <a:pt x="3517" y="51926"/>
                                </a:cubicBezTo>
                                <a:cubicBezTo>
                                  <a:pt x="0" y="27329"/>
                                  <a:pt x="18029" y="3433"/>
                                  <a:pt x="42704"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38" name="Shape 4838"/>
                        <wps:cNvSpPr/>
                        <wps:spPr>
                          <a:xfrm>
                            <a:off x="3583929" y="150"/>
                            <a:ext cx="47695" cy="137664"/>
                          </a:xfrm>
                          <a:custGeom>
                            <a:avLst/>
                            <a:gdLst/>
                            <a:ahLst/>
                            <a:cxnLst/>
                            <a:rect l="0" t="0" r="0" b="0"/>
                            <a:pathLst>
                              <a:path w="47695" h="137664">
                                <a:moveTo>
                                  <a:pt x="0" y="0"/>
                                </a:moveTo>
                                <a:lnTo>
                                  <a:pt x="8086" y="185"/>
                                </a:lnTo>
                                <a:cubicBezTo>
                                  <a:pt x="22397" y="2831"/>
                                  <a:pt x="35163" y="12119"/>
                                  <a:pt x="41483" y="25441"/>
                                </a:cubicBezTo>
                                <a:cubicBezTo>
                                  <a:pt x="47695" y="38545"/>
                                  <a:pt x="47695" y="51833"/>
                                  <a:pt x="41462" y="66000"/>
                                </a:cubicBezTo>
                                <a:cubicBezTo>
                                  <a:pt x="34941" y="80800"/>
                                  <a:pt x="10161" y="132852"/>
                                  <a:pt x="8486" y="135285"/>
                                </a:cubicBezTo>
                                <a:lnTo>
                                  <a:pt x="0" y="137664"/>
                                </a:lnTo>
                                <a:lnTo>
                                  <a:pt x="0" y="69617"/>
                                </a:lnTo>
                                <a:lnTo>
                                  <a:pt x="4680" y="69764"/>
                                </a:lnTo>
                                <a:cubicBezTo>
                                  <a:pt x="8167" y="69122"/>
                                  <a:pt x="11585" y="67710"/>
                                  <a:pt x="14703" y="65472"/>
                                </a:cubicBezTo>
                                <a:cubicBezTo>
                                  <a:pt x="17278" y="63609"/>
                                  <a:pt x="20549" y="59684"/>
                                  <a:pt x="22329" y="56292"/>
                                </a:cubicBezTo>
                                <a:cubicBezTo>
                                  <a:pt x="26416" y="48521"/>
                                  <a:pt x="26458" y="41837"/>
                                  <a:pt x="22449" y="33804"/>
                                </a:cubicBezTo>
                                <a:cubicBezTo>
                                  <a:pt x="20103" y="29092"/>
                                  <a:pt x="16709" y="25560"/>
                                  <a:pt x="12792"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D2CB862" id="Group 88044" o:spid="_x0000_s1026" style="width:329.65pt;height:16.05pt;mso-position-horizontal-relative:char;mso-position-vertical-relative:line" coordsize="41867,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">
                <v:shape id="Shape 4807" o:spid="_x0000_s1027" style="position:absolute;top:1350;width:41867;height:0;visibility:visible;mso-wrap-style:square;v-text-anchor:top" coordsize="418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0q8cA&#10;AADdAAAADwAAAGRycy9kb3ducmV2LnhtbESPQWsCMRSE74L/ITyhN822tVZWo0hLUfGkFWxvz83r&#10;ZnHzsmyiu+2vNwXB4zAz3zDTeWtLcaHaF44VPA4SEMSZ0wXnCvafH/0xCB+QNZaOScEveZjPup0p&#10;pto1vKXLLuQiQtinqMCEUKVS+syQRT9wFXH0flxtMURZ51LX2ES4LeVTkoykxYLjgsGK3gxlp93Z&#10;Kvg6ng/b8C6Xf+vv/MWtG7N5Nkaph167mIAI1IZ7+NZeaQXDcfIK/2/i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ZdKvHAAAA3QAAAA8AAAAAAAAAAAAAAAAAmAIAAGRy&#10;cy9kb3ducmV2LnhtbFBLBQYAAAAABAAEAPUAAACMAwAAAAA=&#10;" path="m,l4186731,e" filled="f" strokecolor="#505050" strokeweight=".23256mm">
                  <v:stroke miterlimit="1" joinstyle="miter"/>
                  <v:path arrowok="t" textboxrect="0,0,4186731,0"/>
                </v:shape>
                <v:shape id="Shape 4808" o:spid="_x0000_s1028" style="position:absolute;left:33493;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D08MA&#10;AADdAAAADwAAAGRycy9kb3ducmV2LnhtbERPPW/CMBDdK/EfrENiKw6lqqKAQQiK1KFDmxTmIz7i&#10;kPgcxW5I/309VOr49L7X29G2YqDe144VLOYJCOLS6ZorBV/F8TEF4QOyxtYxKfghD9vN5GGNmXZ3&#10;/qQhD5WIIewzVGBC6DIpfWnIop+7jjhyV9dbDBH2ldQ93mO4beVTkrxIizXHBoMd7Q2VTf5tFeSH&#10;lNL2tny/VCfTfDTL4nU4F0rNpuNuBSLQGP7Ff+43reA5TeLc+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BD08MAAADdAAAADwAAAAAAAAAAAAAAAACYAgAAZHJzL2Rv&#10;d25yZXYueG1sUEsFBgAAAAAEAAQA9QAAAIgDAAAAAA==&#10;" path="m,l,125602e" filled="f" strokecolor="#505050" strokeweight=".23258mm">
                  <v:stroke miterlimit="1" joinstyle="miter"/>
                  <v:path arrowok="t" textboxrect="0,0,0,125602"/>
                </v:shape>
                <v:shape id="Shape 4809" o:spid="_x0000_s1029" style="position:absolute;left:41867;top:780;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SMcA&#10;AADdAAAADwAAAGRycy9kb3ducmV2LnhtbESPzW7CMBCE75V4B2uReisOBVVpwCDUH6kHDm1SOC/x&#10;Nk4Tr6PYDeHtcaVKPY5m5hvNejvaVgzU+9qxgvksAUFcOl1zpeCzeL1LQfiArLF1TAou5GG7mdys&#10;MdPuzB805KESEcI+QwUmhC6T0peGLPqZ64ij9+V6iyHKvpK6x3OE21beJ8mDtFhzXDDY0ZOhssl/&#10;rIL8OaW0/V7sT9XBNO/NongZjoVSt9NxtwIRaAz/4b/2m1awTJNH+H0Tn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s5kjHAAAA3QAAAA8AAAAAAAAAAAAAAAAAmAIAAGRy&#10;cy9kb3ducmV2LnhtbFBLBQYAAAAABAAEAPUAAACMAwAAAAA=&#10;" path="m,l,125602e" filled="f" strokecolor="#505050" strokeweight=".23258mm">
                  <v:stroke miterlimit="1" joinstyle="miter"/>
                  <v:path arrowok="t" textboxrect="0,0,0,125602"/>
                </v:shape>
                <v:shape id="Shape 4810" o:spid="_x0000_s1030" style="position:absolute;left:29307;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CMMA&#10;AADdAAAADwAAAGRycy9kb3ducmV2LnhtbERPPW/CMBDdK/U/WFeJrTiUqooCBlVQJIYObQLMR3zE&#10;aeJzFJuQ/vt6qMT49L6X69G2YqDe144VzKYJCOLS6ZorBYdi95yC8AFZY+uYFPySh/Xq8WGJmXY3&#10;/qYhD5WIIewzVGBC6DIpfWnIop+6jjhyF9dbDBH2ldQ93mK4beVLkrxJizXHBoMdbQyVTX61CvJt&#10;Smn7M/88V0fTfDXz4mM4FUpNnsb3BYhAY7iL/917reA1ncX98U1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ZCMMAAADdAAAADwAAAAAAAAAAAAAAAACYAgAAZHJzL2Rv&#10;d25yZXYueG1sUEsFBgAAAAAEAAQA9QAAAIgDAAAAAA==&#10;" path="m,l,125602e" filled="f" strokecolor="#505050" strokeweight=".23258mm">
                  <v:stroke miterlimit="1" joinstyle="miter"/>
                  <v:path arrowok="t" textboxrect="0,0,0,125602"/>
                </v:shape>
                <v:shape id="Shape 4811" o:spid="_x0000_s1031" style="position:absolute;left:2512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8k8cA&#10;AADdAAAADwAAAGRycy9kb3ducmV2LnhtbESPzWrDMBCE74W+g9hCb43sphTjRAmhP9BDD63d5ryx&#10;NpZja2Us1XHePioEchxm5htmuZ5sJ0YafONYQTpLQBBXTjdcK/gp3x8yED4ga+wck4ITeVivbm+W&#10;mGt35G8ai1CLCGGfowITQp9L6StDFv3M9cTR27vBYohyqKUe8BjhtpOPSfIsLTYcFwz29GKoaos/&#10;q6B4zSjrDvPPXf1r2q92Xr6N21Kp+7tpswARaArX8KX9oRU8ZWkK/2/iE5Cr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DfJPHAAAA3QAAAA8AAAAAAAAAAAAAAAAAmAIAAGRy&#10;cy9kb3ducmV2LnhtbFBLBQYAAAAABAAEAPUAAACMAwAAAAA=&#10;" path="m,l,125602e" filled="f" strokecolor="#505050" strokeweight=".23258mm">
                  <v:stroke miterlimit="1" joinstyle="miter"/>
                  <v:path arrowok="t" textboxrect="0,0,0,125602"/>
                </v:shape>
                <v:shape id="Shape 4812" o:spid="_x0000_s1032" style="position:absolute;left:20933;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i5McA&#10;AADdAAAADwAAAGRycy9kb3ducmV2LnhtbESPS2vDMBCE74H+B7GF3hI5D4JxooTSB/SQQ2K3PW+s&#10;reXaWhlLddx/XwUCPQ4z8w2z3Y+2FQP1vnasYD5LQBCXTtdcKXgvXqcpCB+QNbaOScEvedjv7iZb&#10;zLS78ImGPFQiQthnqMCE0GVS+tKQRT9zHXH0vlxvMUTZV1L3eIlw28pFkqylxZrjgsGOngyVTf5j&#10;FeTPKaXt9/Jwrj5Mc2yWxcvwWSj1cD8+bkAEGsN/+NZ+0wpW6XwB1zfx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R4uTHAAAA3QAAAA8AAAAAAAAAAAAAAAAAmAIAAGRy&#10;cy9kb3ducmV2LnhtbFBLBQYAAAAABAAEAPUAAACMAwAAAAA=&#10;" path="m,l,125602e" filled="f" strokecolor="#505050" strokeweight=".23258mm">
                  <v:stroke miterlimit="1" joinstyle="miter"/>
                  <v:path arrowok="t" textboxrect="0,0,0,125602"/>
                </v:shape>
                <v:shape id="Shape 4813" o:spid="_x0000_s1033" style="position:absolute;left:16746;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1Hf8cA&#10;AADdAAAADwAAAGRycy9kb3ducmV2LnhtbESPzWrDMBCE74W+g9hCb42cuhTjRAmhP9BDD6nd5ryx&#10;NpZja2Us1XHePgoUehxm5htmuZ5sJ0YafONYwXyWgCCunG64VvBdvj9kIHxA1tg5JgVn8rBe3d4s&#10;MdfuxF80FqEWEcI+RwUmhD6X0leGLPqZ64mjd3CDxRDlUEs94CnCbScfk+RZWmw4Lhjs6cVQ1Ra/&#10;VkHxmlHWHdPPff1j2m2blm/jrlTq/m7aLEAEmsJ/+K/9oRU8ZfMUrm/iE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R3/HAAAA3QAAAA8AAAAAAAAAAAAAAAAAmAIAAGRy&#10;cy9kb3ducmV2LnhtbFBLBQYAAAAABAAEAPUAAACMAwAAAAA=&#10;" path="m,l,125602e" filled="f" strokecolor="#505050" strokeweight=".23258mm">
                  <v:stroke miterlimit="1" joinstyle="miter"/>
                  <v:path arrowok="t" textboxrect="0,0,0,125602"/>
                </v:shape>
                <v:shape id="Shape 4814" o:spid="_x0000_s1034" style="position:absolute;left:1256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fC8YA&#10;AADdAAAADwAAAGRycy9kb3ducmV2LnhtbESPQWvCQBSE7wX/w/KE3urGKiVEVxHbQg892KTt+Zl9&#10;zabJvg3ZbYz/3hWEHoeZ+YZZb0fbioF6XztWMJ8lIIhLp2uuFHwWrw8pCB+QNbaOScGZPGw3k7s1&#10;Ztqd+IOGPFQiQthnqMCE0GVS+tKQRT9zHXH0flxvMUTZV1L3eIpw28rHJHmSFmuOCwY72hsqm/zP&#10;KsifU0rb38X7sfoyzaFZFC/Dd6HU/XTcrUAEGsN/+NZ+0wqW6XwJ1zfxCcj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TfC8YAAADdAAAADwAAAAAAAAAAAAAAAACYAgAAZHJz&#10;L2Rvd25yZXYueG1sUEsFBgAAAAAEAAQA9QAAAIsDAAAAAA==&#10;" path="m,l,125602e" filled="f" strokecolor="#505050" strokeweight=".23258mm">
                  <v:stroke miterlimit="1" joinstyle="miter"/>
                  <v:path arrowok="t" textboxrect="0,0,0,125602"/>
                </v:shape>
                <v:shape id="Shape 4815" o:spid="_x0000_s1035" style="position:absolute;left:8373;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6kMcA&#10;AADdAAAADwAAAGRycy9kb3ducmV2LnhtbESPzW7CMBCE75X6DtYi9VYcCq2iFIOq/kg9cCgJcF7i&#10;bRwSr6PYDeHtcaVKPY5m5hvNcj3aVgzU+9qxgtk0AUFcOl1zpWBXfNynIHxA1tg6JgUX8rBe3d4s&#10;MdPuzFsa8lCJCGGfoQITQpdJ6UtDFv3UdcTR+3a9xRBlX0nd4znCbSsfkuRJWqw5Lhjs6NVQ2eQ/&#10;VkH+llLanuabY7U3zVczL96HQ6HU3WR8eQYRaAz/4b/2p1awSGeP8PsmP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4epDHAAAA3QAAAA8AAAAAAAAAAAAAAAAAmAIAAGRy&#10;cy9kb3ducmV2LnhtbFBLBQYAAAAABAAEAPUAAACMAwAAAAA=&#10;" path="m,l,125602e" filled="f" strokecolor="#505050" strokeweight=".23258mm">
                  <v:stroke miterlimit="1" joinstyle="miter"/>
                  <v:path arrowok="t" textboxrect="0,0,0,125602"/>
                </v:shape>
                <v:shape id="Shape 4816" o:spid="_x0000_s1036" style="position:absolute;left:4186;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rk58YA&#10;AADdAAAADwAAAGRycy9kb3ducmV2LnhtbESPQWvCQBSE7wX/w/KE3urGKhKiq4htoYcebNL2/My+&#10;ZtNk34bsNsZ/7xaEHoeZ+YbZ7EbbioF6XztWMJ8lIIhLp2uuFHwULw8pCB+QNbaOScGFPOy2k7sN&#10;Ztqd+Z2GPFQiQthnqMCE0GVS+tKQRT9zHXH0vl1vMUTZV1L3eI5w28rHJFlJizXHBYMdHQyVTf5r&#10;FeRPKaXtz+LtVH2a5tgsiufhq1Dqfjru1yACjeE/fGu/agXLdL6CvzfxCcjt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rk58YAAADdAAAADwAAAAAAAAAAAAAAAACYAgAAZHJz&#10;L2Rvd25yZXYueG1sUEsFBgAAAAAEAAQA9QAAAIsDAAAAAA==&#10;" path="m,l,125602e" filled="f" strokecolor="#505050" strokeweight=".23258mm">
                  <v:stroke miterlimit="1" joinstyle="miter"/>
                  <v:path arrowok="t" textboxrect="0,0,0,125602"/>
                </v:shape>
                <v:shape id="Shape 4817" o:spid="_x0000_s1037" style="position:absolute;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ZBfMcA&#10;AADdAAAADwAAAGRycy9kb3ducmV2LnhtbESPzW7CMBCE75X6DtYi9VYcCmqjFIOq/kg9cCgJcF7i&#10;bRwSr6PYDeHtcaVKPY5m5hvNcj3aVgzU+9qxgtk0AUFcOl1zpWBXfNynIHxA1tg6JgUX8rBe3d4s&#10;MdPuzFsa8lCJCGGfoQITQpdJ6UtDFv3UdcTR+3a9xRBlX0nd4znCbSsfkuRRWqw5Lhjs6NVQ2eQ/&#10;VkH+llLanuabY7U3zVczL96HQ6HU3WR8eQYRaAz/4b/2p1awSGdP8PsmP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mQXzHAAAA3QAAAA8AAAAAAAAAAAAAAAAAmAIAAGRy&#10;cy9kb3ducmV2LnhtbFBLBQYAAAAABAAEAPUAAACMAwAAAAA=&#10;" path="m,l,125602e" filled="f" strokecolor="#505050" strokeweight=".23258mm">
                  <v:stroke miterlimit="1" joinstyle="miter"/>
                  <v:path arrowok="t" textboxrect="0,0,0,125602"/>
                </v:shape>
                <v:shape id="Shape 4818" o:spid="_x0000_s1038" style="position:absolute;left:3768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nVDsMA&#10;AADdAAAADwAAAGRycy9kb3ducmV2LnhtbERPPW/CMBDdK/U/WFeJrTiUqooCBlVQJIYObQLMR3zE&#10;aeJzFJuQ/vt6qMT49L6X69G2YqDe144VzKYJCOLS6ZorBYdi95yC8AFZY+uYFPySh/Xq8WGJmXY3&#10;/qYhD5WIIewzVGBC6DIpfWnIop+6jjhyF9dbDBH2ldQ93mK4beVLkrxJizXHBoMdbQyVTX61CvJt&#10;Smn7M/88V0fTfDXz4mM4FUpNnsb3BYhAY7iL/917reA1ncW58U1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nVDsMAAADdAAAADwAAAAAAAAAAAAAAAACYAgAAZHJzL2Rv&#10;d25yZXYueG1sUEsFBgAAAAAEAAQA9QAAAIgDAAAAAA==&#10;" path="m,l,125602e" filled="f" strokecolor="#505050" strokeweight=".23258mm">
                  <v:stroke miterlimit="1" joinstyle="miter"/>
                  <v:path arrowok="t" textboxrect="0,0,0,125602"/>
                </v:shape>
                <v:shape id="Shape 4825" o:spid="_x0000_s1039" style="position:absolute;left:1391;width:493;height:1388;visibility:visible;mso-wrap-style:square;v-text-anchor:top" coordsize="49268,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c5cUA&#10;AADdAAAADwAAAGRycy9kb3ducmV2LnhtbESPUWsCMRCE3wv+h7CFvhTNabXo1SitcNgnQesPWC7b&#10;u6OXzZFsNf77plDo4zAz3zDrbXK9ulCInWcD00kBirj2tuPGwPmjGi9BRUG22HsmAzeKsN2M7tZY&#10;Wn/lI11O0qgM4ViigVZkKLWOdUsO48QPxNn79MGhZBkabQNeM9z1elYUz9phx3mhxYF2LdVfp29n&#10;oJLHQ6rP+iar8ITzXeK3ar835uE+vb6AEkryH/5rv1sD8+VsAb9v8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1zlxQAAAN0AAAAPAAAAAAAAAAAAAAAAAJgCAABkcnMv&#10;ZG93bnJldi54bWxQSwUGAAAAAAQABAD1AAAAigMAAAAA&#10;" path="m42705,r6563,150l49268,19846r-13,-4c40371,19858,31484,24592,26785,34038v-3967,7928,-3925,14675,162,22404c30584,63371,36722,67905,43509,69586r5759,181l49268,137815r-3533,990c43793,138277,41684,137209,41030,136435,39926,135106,7055,65250,5254,60409,4783,59158,4009,55359,3517,51926,,27329,18034,3433,42705,xe" fillcolor="gray" stroked="f" strokeweight="0">
                  <v:stroke miterlimit="1" joinstyle="miter"/>
                  <v:path arrowok="t" textboxrect="0,0,49268,138805"/>
                </v:shape>
                <v:shape id="Shape 4826" o:spid="_x0000_s1040" style="position:absolute;left:1884;top:1;width:477;height:1377;visibility:visible;mso-wrap-style:square;v-text-anchor:top" coordsize="47718,13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4PccA&#10;AADdAAAADwAAAGRycy9kb3ducmV2LnhtbESPUWsCMRCE3wv+h7CCbzVXEZGrUaRVELTWWhEf18t6&#10;OXrZHJd4nv/eFAp9HGbnm53JrLWlaKj2hWMFL/0EBHHmdMG5gsP38nkMwgdkjaVjUnAnD7Np52mC&#10;qXY3/qJmH3IRIexTVGBCqFIpfWbIou+7ijh6F1dbDFHWudQ13iLclnKQJCNpseDYYLCiN0PZz/5q&#10;4xvLxfv2tEg2u+1RNnPzcd59HtdK9brt/BVEoDb8H/+lV1rBcDwYwe+aiAA5f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ruD3HAAAA3QAAAA8AAAAAAAAAAAAAAAAAmAIAAGRy&#10;cy9kb3ducmV2LnhtbFBLBQYAAAAABAAEAPUAAACMAwAAAAA=&#10;" path="m,l8086,185c22404,2831,35180,12119,41480,25441v6238,13104,6217,26392,-21,40559c34938,80800,10184,132852,8488,135285l,137665,,69617r4678,147c8165,69122,11583,67710,14701,65472v2574,-1863,5845,-5788,7625,-9180c26413,48521,26455,41837,22446,33804,20100,29092,16707,25560,12789,23208l,19696,,xe" fillcolor="gray" stroked="f" strokeweight="0">
                  <v:stroke miterlimit="1" joinstyle="miter"/>
                  <v:path arrowok="t" textboxrect="0,0,47718,137665"/>
                </v:shape>
                <v:shape id="Shape 4827" o:spid="_x0000_s1041" style="position:absolute;left:9259;width:492;height:1388;visibility:visible;mso-wrap-style:square;v-text-anchor:top" coordsize="49285,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dqsUA&#10;AADdAAAADwAAAGRycy9kb3ducmV2LnhtbESPT2vCQBTE74LfYXlCb7prKMamriKC9c9BqC2eH9nX&#10;JJh9G7NbTb99VxA8DjPzG2a26GwtrtT6yrGG8UiBIM6dqbjQ8P21Hk5B+IBssHZMGv7Iw2Le780w&#10;M+7Gn3Q9hkJECPsMNZQhNJmUPi/Joh+5hjh6P661GKJsC2lavEW4rWWi1ERarDgulNjQqqT8fPy1&#10;Gt7ooHBz+pCn5GCKRu0m+zS9aP0y6JbvIAJ14Rl+tLdGw+s0SeH+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p2qxQAAAN0AAAAPAAAAAAAAAAAAAAAAAJgCAABkcnMv&#10;ZG93bnJldi54bWxQSwUGAAAAAAQABAD1AAAAigMAAAAA&#10;" path="m42710,r6575,150l49285,19845r-12,-3c40386,19858,31495,24592,26785,34038v-3946,7928,-3910,14675,162,22404c30595,63371,36737,67905,43524,69586r5761,181l49285,137814r-3529,991c43809,138277,41684,137209,41051,136435,39947,135106,7076,65250,5275,60409,4804,59158,4030,55359,3538,51926,,27329,18055,3433,42710,xe" fillcolor="gray" stroked="f" strokeweight="0">
                  <v:stroke miterlimit="1" joinstyle="miter"/>
                  <v:path arrowok="t" textboxrect="0,0,49285,138805"/>
                </v:shape>
                <v:shape id="Shape 4828" o:spid="_x0000_s1042" style="position:absolute;left:9751;top:1;width:477;height:1377;visibility:visible;mso-wrap-style:square;v-text-anchor:top" coordsize="47701,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OcQA&#10;AADdAAAADwAAAGRycy9kb3ducmV2LnhtbERPS2rDMBDdF3IHMYFuSizXlGKcKMEkNO2iUOLkAIM1&#10;tZ1aI2Mp/uT01aLQ5eP9N7vJtGKg3jWWFTxHMQji0uqGKwWX89sqBeE8ssbWMimYycFuu3jYYKbt&#10;yCcaCl+JEMIuQwW1910mpStrMugi2xEH7tv2Bn2AfSV1j2MIN61M4vhVGmw4NNTY0b6m8qe4GQU6&#10;z9NDPlTH+Yvu1/enMp3v10+lHpdTvgbhafL/4j/3h1bwkiZhbng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SfznEAAAA3QAAAA8AAAAAAAAAAAAAAAAAmAIAAGRycy9k&#10;b3ducmV2LnhtbFBLBQYAAAAABAAEAPUAAACJAwAAAAA=&#10;" path="m,l8081,184c22400,2830,35168,12119,41484,25441v6217,13104,6217,26392,-21,40559c34942,80800,10167,132852,8471,135285l,137664,,69617r4672,147c8156,69121,11571,67710,14683,65471v2596,-1863,5867,-5788,7646,-9179c26417,48520,26458,41837,22450,33804,20104,29091,16710,25559,12792,23207l,19695,,xe" fillcolor="gray" stroked="f" strokeweight="0">
                  <v:stroke miterlimit="1" joinstyle="miter"/>
                  <v:path arrowok="t" textboxrect="0,0,47701,137664"/>
                </v:shape>
                <v:shape id="Shape 4829" o:spid="_x0000_s1043" style="position:absolute;left:10253;width:492;height:1388;visibility:visible;mso-wrap-style:square;v-text-anchor:top" coordsize="4926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3j8YA&#10;AADdAAAADwAAAGRycy9kb3ducmV2LnhtbESPW2vCQBSE3wv+h+UIfasbrVQTXUVEQeiDeEHw7ZA9&#10;JsHs2ZDdXPz33UKhj8PMfMMs170pRUu1KywrGI8iEMSp1QVnCq6X/ccchPPIGkvLpOBFDtarwdsS&#10;E207PlF79pkIEHYJKsi9rxIpXZqTQTeyFXHwHrY26IOsM6lr7ALclHISRV/SYMFhIceKtjmlz3Nj&#10;FNxv8f4ov6fdNubPx65Jj000a5V6H/abBQhPvf8P/7UPWsF0Ponh9014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3j8YAAADdAAAADwAAAAAAAAAAAAAAAACYAgAAZHJz&#10;L2Rvd25yZXYueG1sUEsFBgAAAAAEAAQA9QAAAIsDAAAAAA==&#10;" path="m42705,r6558,150l49263,19845r-9,-3c40369,19858,31482,24592,26779,34038v-3967,7928,-3925,14675,163,22404c30581,63371,36719,67905,43505,69586r5758,181l49263,137815r-3534,990c43788,138277,41679,137209,41025,136435,39920,135106,7049,65250,5249,60409,4783,59158,4004,55359,3511,51926,,27329,18029,3433,42705,xe" fillcolor="gray" stroked="f" strokeweight="0">
                  <v:stroke miterlimit="1" joinstyle="miter"/>
                  <v:path arrowok="t" textboxrect="0,0,49263,138805"/>
                </v:shape>
                <v:shape id="Shape 4830" o:spid="_x0000_s1044" style="position:absolute;left:10745;top:1;width:477;height:1377;visibility:visible;mso-wrap-style:square;v-text-anchor:top" coordsize="47717,13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IzsMA&#10;AADdAAAADwAAAGRycy9kb3ducmV2LnhtbERPy2rCQBTdF/yH4QrdFJ3YqEh0DKG0tHXl6wMumZsH&#10;Zu7EzDQmf99ZFLo8nPcuHUwjeupcbVnBYh6BIM6trrlUcL18zDYgnEfW2FgmBSM5SPeTpx0m2j74&#10;RP3ZlyKEsEtQQeV9m0jp8ooMurltiQNX2M6gD7Arpe7wEcJNI1+jaC0N1hwaKmzpraL8dv4xCvzh&#10;Wizjz5e+/h7f5Upnx0VxPyr1PB2yLQhPg/8X/7m/tILlJg77w5vwBO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IIzsMAAADdAAAADwAAAAAAAAAAAAAAAACYAgAAZHJzL2Rv&#10;d25yZXYueG1sUEsFBgAAAAAEAAQA9QAAAIgDAAAAAA==&#10;" path="m,l8087,185c22403,2831,35179,12119,41479,25441v6238,13104,6217,26392,-21,40559c34937,80800,10162,132852,8487,135285l,137665,,69617r4677,147c8164,69122,11582,67710,14699,65472v2575,-1863,5846,-5788,7626,-9180c26417,48521,26454,41837,22450,33804,20104,29092,16711,25560,12793,23208l,19695,,xe" fillcolor="gray" stroked="f" strokeweight="0">
                  <v:stroke miterlimit="1" joinstyle="miter"/>
                  <v:path arrowok="t" textboxrect="0,0,47717,137665"/>
                </v:shape>
                <v:shape id="Shape 4831" o:spid="_x0000_s1045" style="position:absolute;left:19114;width:493;height:1388;visibility:visible;mso-wrap-style:square;v-text-anchor:top" coordsize="49264,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ML9sgA&#10;AADdAAAADwAAAGRycy9kb3ducmV2LnhtbESPQWvCQBSE74X+h+UVvBTdWKWV1FVCQfSgB60g3h7Z&#10;12Tb7NuQXU3017uC0OMwM98w03lnK3GmxhvHCoaDBARx7rThQsH+e9GfgPABWWPlmBRcyMN89vw0&#10;xVS7lrd03oVCRAj7FBWUIdSplD4vyaIfuJo4ej+usRiibAqpG2wj3FbyLUnepUXDcaHEmr5Kyv92&#10;J6sgW+y1ycwm+z119vX4sT5cj+1Sqd5Ll32CCNSF//CjvdIKxpPREO5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wv2yAAAAN0AAAAPAAAAAAAAAAAAAAAAAJgCAABk&#10;cnMvZG93bnJldi54bWxQSwUGAAAAAAQABAD1AAAAjQMAAAAA&#10;" path="m42704,r6560,150l49264,19845r-10,-3c40369,19858,31482,24592,26779,34038v-3966,7928,-3925,14675,163,22404c30581,63371,36720,67905,43507,69586r5757,181l49264,137814r-3534,991c43788,138277,41684,137209,41030,136435,39925,135106,7049,65250,5254,60409,4783,59158,4004,55359,3517,51926,,27329,18029,3433,42704,xe" fillcolor="gray" stroked="f" strokeweight="0">
                  <v:stroke miterlimit="1" joinstyle="miter"/>
                  <v:path arrowok="t" textboxrect="0,0,49264,138805"/>
                </v:shape>
                <v:shape id="Shape 4832" o:spid="_x0000_s1046" style="position:absolute;left:19607;top:1;width:477;height:1377;visibility:visible;mso-wrap-style:square;v-text-anchor:top" coordsize="47716,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kk8MA&#10;AADdAAAADwAAAGRycy9kb3ducmV2LnhtbESPT4vCMBTE74LfITxhb5rWf0g1yq7g4klQd/H6aN62&#10;YZuX0kRtv70RBI/DzPyGWW1aW4kbNd44VpCOEhDEudOGCwU/591wAcIHZI2VY1LQkYfNut9bYabd&#10;nY90O4VCRAj7DBWUIdSZlD4vyaIfuZo4en+usRiibAqpG7xHuK3kOEnm0qLhuFBiTduS8v/T1Sow&#10;qZvMzG93mOXEl6793vr0q1PqY9B+LkEEasM7/GrvtYLpYjKG55v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Nkk8MAAADdAAAADwAAAAAAAAAAAAAAAACYAgAAZHJzL2Rv&#10;d25yZXYueG1sUEsFBgAAAAAEAAQA9QAAAIgDAAAAAA==&#10;" path="m,l8086,185c22402,2831,35179,12119,41483,25441v6233,13104,6212,26392,-21,40559c34941,80800,10161,132852,8486,135285l,137664,,69617r4678,147c8165,69122,11582,67710,14698,65472v2580,-1863,5851,-5788,7625,-9180c26416,48521,26458,41837,22449,33804,20103,29092,16709,25560,12792,23208l,19695,,xe" fillcolor="gray" stroked="f" strokeweight="0">
                  <v:stroke miterlimit="1" joinstyle="miter"/>
                  <v:path arrowok="t" textboxrect="0,0,47716,137664"/>
                </v:shape>
                <v:shape id="Shape 4833" o:spid="_x0000_s1047" style="position:absolute;left:31868;width:492;height:1388;visibility:visible;mso-wrap-style:square;v-text-anchor:top" coordsize="49270,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PQcUA&#10;AADdAAAADwAAAGRycy9kb3ducmV2LnhtbESPQWsCMRSE74X+h/AK3mq2tRTdGkUtgj12Fc/Pzetm&#10;6+ZlSeLu2l/fFAoeh5n5hpkvB9uIjnyoHSt4GmcgiEuna64UHPbbxymIEJE1No5JwZUCLBf3d3PM&#10;tev5k7oiViJBOOSowMTY5lKG0pDFMHYtcfK+nLcYk/SV1B77BLeNfM6yV2mx5rRgsKWNofJcXKwC&#10;/jn1G9+xeaf1x/fxfClW61mt1OhhWL2BiDTEW/i/vdMKXqaTCfy9S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g9BxQAAAN0AAAAPAAAAAAAAAAAAAAAAAJgCAABkcnMv&#10;ZG93bnJldi54bWxQSwUGAAAAAAQABAD1AAAAigMAAAAA&#10;" path="m42704,r6566,150l49270,19846r-13,-4c40370,19858,31482,24592,26780,34038v-3967,7928,-3905,14675,162,22404c30592,63371,36731,67905,43516,69586r5754,181l49270,137813r-3540,992c43788,138277,41684,137209,41030,136435,39926,135106,7076,65250,5255,60409,4783,59158,4009,55359,3517,51926,,27329,18029,3433,42704,xe" fillcolor="gray" stroked="f" strokeweight="0">
                  <v:stroke miterlimit="1" joinstyle="miter"/>
                  <v:path arrowok="t" textboxrect="0,0,49270,138805"/>
                </v:shape>
                <v:shape id="Shape 4834" o:spid="_x0000_s1048" style="position:absolute;left:32360;top:1;width:462;height:1377;visibility:visible;mso-wrap-style:square;v-text-anchor:top" coordsize="46144,137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wP8YA&#10;AADdAAAADwAAAGRycy9kb3ducmV2LnhtbESPQWsCMRSE74X+h/AK3mq2VWRZjSIWixcpXXuot+fm&#10;uVndvCxJ1PXfN4VCj8PMfMPMFr1txZV8aBwreBlmIIgrpxuuFXzt1s85iBCRNbaOScGdAizmjw8z&#10;LLS78Sddy1iLBOFQoAITY1dIGSpDFsPQdcTJOzpvMSbpa6k93hLctvI1yybSYsNpwWBHK0PVubxY&#10;BZcdmff8e3LwJ1yvPnR5Gu23b0oNnvrlFESkPv6H/9obrWCcj8bw+yY9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GwP8YAAADdAAAADwAAAAAAAAAAAAAAAACYAgAAZHJz&#10;L2Rvd25yZXYueG1sUEsFBgAAAAAEAAQA9QAAAIsDAAAAAA==&#10;" path="m,l8093,185c22413,2831,35179,12119,41498,25441r4646,19878l46144,45326,41456,66000c34957,80800,10177,132852,8481,135285l,137663,,69617r4678,147c8164,69122,11581,67710,14698,65472v2575,-1863,5846,-5788,7625,-9180c26411,48521,26453,41837,22465,33804,20114,29092,16716,25560,12795,23208l,19696,,xe" fillcolor="gray" stroked="f" strokeweight="0">
                  <v:stroke miterlimit="1" joinstyle="miter"/>
                  <v:path arrowok="t" textboxrect="0,0,46144,137663"/>
                </v:shape>
                <v:shape id="Shape 4835" o:spid="_x0000_s1049" style="position:absolute;left:34021;width:493;height:1388;visibility:visible;mso-wrap-style:square;v-text-anchor:top" coordsize="49268,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KOMUA&#10;AADdAAAADwAAAGRycy9kb3ducmV2LnhtbESPUWsCMRCE3wv+h7CFvhTNWbXo1SitcNgnQesPWC7b&#10;u6OXzZFsNf77plDo4zAz3zDrbXK9ulCInWcD00kBirj2tuPGwPmjGi9BRUG22HsmAzeKsN2M7tZY&#10;Wn/lI11O0qgM4ViigVZkKLWOdUsO48QPxNn79MGhZBkabQNeM9z1+qkonrXDjvNCiwPtWqq/Tt/O&#10;QCWPh1Sf9U1WYYbzXeK3ar835uE+vb6AEkryH/5rv1sD8+VsAb9v8hP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so4xQAAAN0AAAAPAAAAAAAAAAAAAAAAAJgCAABkcnMv&#10;ZG93bnJldi54bWxQSwUGAAAAAAQABAD1AAAAigMAAAAA&#10;" path="m42705,r6563,150l49268,19845r-11,-3c40370,19858,31482,24592,26780,34038v-3967,7928,-3905,14675,162,22404c30592,63371,36730,67905,43514,69586r5754,181l49268,137814r-3538,991c43788,138277,41679,137209,41025,136435,39921,135106,7070,65250,5249,60409,4783,59158,4004,55359,3511,51926,,27329,18029,3433,42705,xe" fillcolor="gray" stroked="f" strokeweight="0">
                  <v:stroke miterlimit="1" joinstyle="miter"/>
                  <v:path arrowok="t" textboxrect="0,0,49268,138805"/>
                </v:shape>
                <v:shape id="Shape 4836" o:spid="_x0000_s1050" style="position:absolute;left:34514;top:1;width:461;height:1377;visibility:visible;mso-wrap-style:square;v-text-anchor:top" coordsize="46146,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7CIMYA&#10;AADdAAAADwAAAGRycy9kb3ducmV2LnhtbESP3WrCQBSE7wu+w3KE3pS6sRarqavYoqB4498DHHZP&#10;k2D2bMhuTHx7Vyh4OczMN8xs0dlSXKn2hWMFw0ECglg7U3Cm4Hxav09A+IBssHRMCm7kYTHvvcww&#10;Na7lA12PIRMRwj5FBXkIVSql1zlZ9ANXEUfvz9UWQ5R1Jk2NbYTbUn4kyVhaLDgu5FjRb076cmys&#10;guamD6utfjsnu2K6a5Zf+589t0q99rvlN4hAXXiG/9sbo+BzMhrD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7CIMYAAADdAAAADwAAAAAAAAAAAAAAAACYAgAAZHJz&#10;L2Rvd25yZXYueG1sUEsFBgAAAAAEAAQA9QAAAIsDAAAAAA==&#10;" path="m,l8093,185c22412,2831,35181,12119,41496,25441r4650,19880l46146,45324,41454,66000c34934,80800,10179,132852,8483,135285l,137664,,69617r4676,147c8161,69122,11578,67710,14695,65472v2575,-1863,5846,-5788,7625,-9180c26408,48521,26450,41837,22467,33804,20116,29092,16718,25560,12798,23208l,19695,,xe" fillcolor="gray" stroked="f" strokeweight="0">
                  <v:stroke miterlimit="1" joinstyle="miter"/>
                  <v:path arrowok="t" textboxrect="0,0,46146,137664"/>
                </v:shape>
                <v:shape id="Shape 4837" o:spid="_x0000_s1051" style="position:absolute;left:35346;width:493;height:1388;visibility:visible;mso-wrap-style:square;v-text-anchor:top" coordsize="49264,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2GcgA&#10;AADdAAAADwAAAGRycy9kb3ducmV2LnhtbESPT2vCQBTE70K/w/KEXqRu+gcj0VVCQdqDHrSCeHtk&#10;X5Ot2bchu5q0n94VCh6HmfkNM1/2thYXar1xrOB5nIAgLpw2XCrYf62epiB8QNZYOyYFv+RhuXgY&#10;zDHTruMtXXahFBHCPkMFVQhNJqUvKrLox64hjt63ay2GKNtS6ha7CLe1fEmSibRoOC5U2NB7RcVp&#10;d7YK8tVem9xs8p9zb0fHdH34O3YfSj0O+3wGIlAf7uH/9qdW8DZ9TeH2Jj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xjYZyAAAAN0AAAAPAAAAAAAAAAAAAAAAAJgCAABk&#10;cnMvZG93bnJldi54bWxQSwUGAAAAAAQABAD1AAAAjQMAAAAA&#10;" path="m42704,r6560,150l49264,19845r-10,-3c40369,19858,31481,24592,26779,34038v-3967,7928,-3925,14675,162,22404c30581,63371,36720,67905,43508,69586r5756,181l49264,137814r-3534,991c43788,138277,41684,137209,41030,136435,39925,135106,7049,65250,5254,60409,4783,59158,4004,55359,3517,51926,,27329,18029,3433,42704,xe" fillcolor="gray" stroked="f" strokeweight="0">
                  <v:stroke miterlimit="1" joinstyle="miter"/>
                  <v:path arrowok="t" textboxrect="0,0,49264,138805"/>
                </v:shape>
                <v:shape id="Shape 4838" o:spid="_x0000_s1052" style="position:absolute;left:35839;top:1;width:477;height:1377;visibility:visible;mso-wrap-style:square;v-text-anchor:top" coordsize="47695,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No8EA&#10;AADdAAAADwAAAGRycy9kb3ducmV2LnhtbERPTWvCQBC9F/wPywi9FN1YpY0xG5EWoVdj6XnIjkk0&#10;Oxuy25j++86h0OPjfef7yXVqpCG0ng2slgko4srblmsDn+fjIgUVIrLFzjMZ+KEA+2L2kGNm/Z1P&#10;NJaxVhLCIUMDTYx9pnWoGnIYlr4nFu7iB4dR4FBrO+Bdwl2nn5PkRTtsWRoa7OmtoepWfjsDG/u0&#10;5mM5bd8PV2311zgm4fVizON8OuxARZriv/jP/WHFl65lrryRJ6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GTaPBAAAA3QAAAA8AAAAAAAAAAAAAAAAAmAIAAGRycy9kb3du&#10;cmV2LnhtbFBLBQYAAAAABAAEAPUAAACGAwAAAAA=&#10;" path="m,l8086,185c22397,2831,35163,12119,41483,25441v6212,13104,6212,26392,-21,40559c34941,80800,10161,132852,8486,135285l,137664,,69617r4680,147c8167,69122,11585,67710,14703,65472v2575,-1863,5846,-5788,7626,-9180c26416,48521,26458,41837,22449,33804,20103,29092,16709,25560,12792,23208l,19695,,xe" fillcolor="gray" stroked="f" strokeweight="0">
                  <v:stroke miterlimit="1" joinstyle="miter"/>
                  <v:path arrowok="t" textboxrect="0,0,47695,137664"/>
                </v:shape>
                <w10:anchorlock/>
              </v:group>
            </w:pict>
          </mc:Fallback>
        </mc:AlternateContent>
      </w:r>
    </w:p>
    <w:p w14:paraId="7A392E58" w14:textId="77777777" w:rsidR="00A21FDC" w:rsidRDefault="00252176">
      <w:pPr>
        <w:tabs>
          <w:tab w:val="center" w:pos="889"/>
          <w:tab w:val="center" w:pos="1548"/>
          <w:tab w:val="center" w:pos="2208"/>
          <w:tab w:val="center" w:pos="2867"/>
          <w:tab w:val="center" w:pos="3526"/>
          <w:tab w:val="center" w:pos="4186"/>
          <w:tab w:val="center" w:pos="4845"/>
          <w:tab w:val="center" w:pos="5505"/>
          <w:tab w:val="center" w:pos="6164"/>
          <w:tab w:val="center" w:pos="6823"/>
          <w:tab w:val="center" w:pos="7483"/>
        </w:tabs>
        <w:spacing w:after="100" w:line="259" w:lineRule="auto"/>
        <w:ind w:left="0" w:firstLine="0"/>
        <w:jc w:val="left"/>
      </w:pPr>
      <w:r>
        <w:rPr>
          <w:sz w:val="22"/>
        </w:rPr>
        <w:tab/>
      </w:r>
      <w:r>
        <w:rPr>
          <w:sz w:val="10"/>
        </w:rPr>
        <w:t>-5</w:t>
      </w:r>
      <w:r>
        <w:rPr>
          <w:sz w:val="10"/>
        </w:rPr>
        <w:tab/>
        <w:t>-4</w:t>
      </w:r>
      <w:r>
        <w:rPr>
          <w:sz w:val="10"/>
        </w:rPr>
        <w:tab/>
        <w:t>-3</w:t>
      </w:r>
      <w:r>
        <w:rPr>
          <w:sz w:val="10"/>
        </w:rPr>
        <w:tab/>
        <w:t>-2</w:t>
      </w:r>
      <w:r>
        <w:rPr>
          <w:sz w:val="10"/>
        </w:rPr>
        <w:tab/>
        <w:t>-1</w:t>
      </w:r>
      <w:r>
        <w:rPr>
          <w:sz w:val="10"/>
        </w:rPr>
        <w:tab/>
        <w:t>0</w:t>
      </w:r>
      <w:r>
        <w:rPr>
          <w:sz w:val="10"/>
        </w:rPr>
        <w:tab/>
        <w:t>1</w:t>
      </w:r>
      <w:r>
        <w:rPr>
          <w:sz w:val="10"/>
        </w:rPr>
        <w:tab/>
        <w:t>2</w:t>
      </w:r>
      <w:r>
        <w:rPr>
          <w:sz w:val="10"/>
        </w:rPr>
        <w:tab/>
        <w:t>3</w:t>
      </w:r>
      <w:r>
        <w:rPr>
          <w:sz w:val="10"/>
        </w:rPr>
        <w:tab/>
        <w:t>4</w:t>
      </w:r>
      <w:r>
        <w:rPr>
          <w:sz w:val="10"/>
        </w:rPr>
        <w:tab/>
        <w:t>5</w:t>
      </w:r>
    </w:p>
    <w:p w14:paraId="7EB3D383" w14:textId="77777777" w:rsidR="00A21FDC" w:rsidRDefault="00252176">
      <w:pPr>
        <w:spacing w:after="300" w:line="259" w:lineRule="auto"/>
        <w:ind w:left="653" w:right="773" w:hanging="10"/>
        <w:jc w:val="center"/>
      </w:pPr>
      <w:r>
        <w:rPr>
          <w:sz w:val="12"/>
        </w:rPr>
        <w:t>Linear Timeline</w:t>
      </w:r>
    </w:p>
    <w:p w14:paraId="53C63802" w14:textId="77777777" w:rsidR="00A21FDC" w:rsidRDefault="00252176">
      <w:pPr>
        <w:tabs>
          <w:tab w:val="center" w:pos="1004"/>
          <w:tab w:val="center" w:pos="1747"/>
          <w:tab w:val="center" w:pos="3721"/>
          <w:tab w:val="center" w:pos="6882"/>
        </w:tabs>
        <w:spacing w:after="0" w:line="259" w:lineRule="auto"/>
        <w:ind w:left="0" w:firstLine="0"/>
        <w:jc w:val="left"/>
      </w:pPr>
      <w:r>
        <w:rPr>
          <w:sz w:val="22"/>
        </w:rPr>
        <w:tab/>
      </w:r>
      <w:r>
        <w:rPr>
          <w:b/>
          <w:sz w:val="8"/>
        </w:rPr>
        <w:t>Event #1</w:t>
      </w:r>
      <w:r>
        <w:rPr>
          <w:b/>
          <w:sz w:val="8"/>
        </w:rPr>
        <w:tab/>
        <w:t>Event #2 Event #3</w:t>
      </w:r>
      <w:r>
        <w:rPr>
          <w:b/>
          <w:sz w:val="8"/>
        </w:rPr>
        <w:tab/>
        <w:t>Event #4</w:t>
      </w:r>
      <w:r>
        <w:rPr>
          <w:b/>
          <w:sz w:val="8"/>
        </w:rPr>
        <w:tab/>
        <w:t>Event #5Event #6Event #7</w:t>
      </w:r>
    </w:p>
    <w:p w14:paraId="765F8275" w14:textId="77777777" w:rsidR="00A21FDC" w:rsidRDefault="00252176">
      <w:pPr>
        <w:spacing w:after="9" w:line="259" w:lineRule="auto"/>
        <w:ind w:left="889" w:firstLine="0"/>
        <w:jc w:val="left"/>
      </w:pPr>
      <w:r>
        <w:rPr>
          <w:noProof/>
          <w:sz w:val="22"/>
        </w:rPr>
        <mc:AlternateContent>
          <mc:Choice Requires="wpg">
            <w:drawing>
              <wp:inline distT="0" distB="0" distL="0" distR="0" wp14:anchorId="3A0F1F7F" wp14:editId="713823C6">
                <wp:extent cx="4186733" cy="203697"/>
                <wp:effectExtent l="0" t="0" r="0" b="0"/>
                <wp:docPr id="88045" name="Group 88045"/>
                <wp:cNvGraphicFramePr/>
                <a:graphic xmlns:a="http://schemas.openxmlformats.org/drawingml/2006/main">
                  <a:graphicData uri="http://schemas.microsoft.com/office/word/2010/wordprocessingGroup">
                    <wpg:wgp>
                      <wpg:cNvGrpSpPr/>
                      <wpg:grpSpPr>
                        <a:xfrm>
                          <a:off x="0" y="0"/>
                          <a:ext cx="4186733" cy="203697"/>
                          <a:chOff x="0" y="0"/>
                          <a:chExt cx="4186733" cy="203697"/>
                        </a:xfrm>
                      </wpg:grpSpPr>
                      <wps:wsp>
                        <wps:cNvPr id="4845" name="Shape 4845"/>
                        <wps:cNvSpPr/>
                        <wps:spPr>
                          <a:xfrm>
                            <a:off x="1" y="135045"/>
                            <a:ext cx="4186731" cy="0"/>
                          </a:xfrm>
                          <a:custGeom>
                            <a:avLst/>
                            <a:gdLst/>
                            <a:ahLst/>
                            <a:cxnLst/>
                            <a:rect l="0" t="0" r="0" b="0"/>
                            <a:pathLst>
                              <a:path w="4186731">
                                <a:moveTo>
                                  <a:pt x="0" y="0"/>
                                </a:moveTo>
                                <a:lnTo>
                                  <a:pt x="4186731" y="0"/>
                                </a:lnTo>
                              </a:path>
                            </a:pathLst>
                          </a:custGeom>
                          <a:ln w="8372" cap="flat">
                            <a:miter lim="100000"/>
                          </a:ln>
                        </wps:spPr>
                        <wps:style>
                          <a:lnRef idx="1">
                            <a:srgbClr val="505050"/>
                          </a:lnRef>
                          <a:fillRef idx="0">
                            <a:srgbClr val="000000">
                              <a:alpha val="0"/>
                            </a:srgbClr>
                          </a:fillRef>
                          <a:effectRef idx="0">
                            <a:scrgbClr r="0" g="0" b="0"/>
                          </a:effectRef>
                          <a:fontRef idx="none"/>
                        </wps:style>
                        <wps:bodyPr/>
                      </wps:wsp>
                      <wps:wsp>
                        <wps:cNvPr id="4846" name="Shape 4846"/>
                        <wps:cNvSpPr/>
                        <wps:spPr>
                          <a:xfrm>
                            <a:off x="3776915"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47" name="Shape 4847"/>
                        <wps:cNvSpPr/>
                        <wps:spPr>
                          <a:xfrm>
                            <a:off x="4186733" y="78095"/>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48" name="Shape 4848"/>
                        <wps:cNvSpPr/>
                        <wps:spPr>
                          <a:xfrm>
                            <a:off x="3451627"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49" name="Shape 4849"/>
                        <wps:cNvSpPr/>
                        <wps:spPr>
                          <a:xfrm>
                            <a:off x="2895534"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0" name="Shape 4850"/>
                        <wps:cNvSpPr/>
                        <wps:spPr>
                          <a:xfrm>
                            <a:off x="2093366"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1" name="Shape 4851"/>
                        <wps:cNvSpPr/>
                        <wps:spPr>
                          <a:xfrm>
                            <a:off x="1291183"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2" name="Shape 4852"/>
                        <wps:cNvSpPr/>
                        <wps:spPr>
                          <a:xfrm>
                            <a:off x="735091"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3" name="Shape 4853"/>
                        <wps:cNvSpPr/>
                        <wps:spPr>
                          <a:xfrm>
                            <a:off x="40964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4" name="Shape 4854"/>
                        <wps:cNvSpPr/>
                        <wps:spPr>
                          <a:xfrm>
                            <a:off x="179004"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5" name="Shape 4855"/>
                        <wps:cNvSpPr/>
                        <wps:spPr>
                          <a:xfrm>
                            <a:off x="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56" name="Shape 4856"/>
                        <wps:cNvSpPr/>
                        <wps:spPr>
                          <a:xfrm>
                            <a:off x="4007697"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64" name="Shape 4864"/>
                        <wps:cNvSpPr/>
                        <wps:spPr>
                          <a:xfrm>
                            <a:off x="24084" y="0"/>
                            <a:ext cx="49270" cy="138811"/>
                          </a:xfrm>
                          <a:custGeom>
                            <a:avLst/>
                            <a:gdLst/>
                            <a:ahLst/>
                            <a:cxnLst/>
                            <a:rect l="0" t="0" r="0" b="0"/>
                            <a:pathLst>
                              <a:path w="49270" h="138811">
                                <a:moveTo>
                                  <a:pt x="42705" y="0"/>
                                </a:moveTo>
                                <a:lnTo>
                                  <a:pt x="49270" y="153"/>
                                </a:lnTo>
                                <a:lnTo>
                                  <a:pt x="49270" y="19853"/>
                                </a:lnTo>
                                <a:lnTo>
                                  <a:pt x="49257" y="19849"/>
                                </a:lnTo>
                                <a:cubicBezTo>
                                  <a:pt x="40369" y="19862"/>
                                  <a:pt x="31482" y="24595"/>
                                  <a:pt x="26779" y="34038"/>
                                </a:cubicBezTo>
                                <a:cubicBezTo>
                                  <a:pt x="22812" y="41993"/>
                                  <a:pt x="22875" y="48718"/>
                                  <a:pt x="26942" y="56463"/>
                                </a:cubicBezTo>
                                <a:cubicBezTo>
                                  <a:pt x="30592" y="63395"/>
                                  <a:pt x="36731" y="67928"/>
                                  <a:pt x="43516" y="69607"/>
                                </a:cubicBezTo>
                                <a:lnTo>
                                  <a:pt x="49270" y="69783"/>
                                </a:lnTo>
                                <a:lnTo>
                                  <a:pt x="49270" y="137823"/>
                                </a:lnTo>
                                <a:lnTo>
                                  <a:pt x="45730" y="138811"/>
                                </a:lnTo>
                                <a:cubicBezTo>
                                  <a:pt x="43788" y="138299"/>
                                  <a:pt x="41684" y="137236"/>
                                  <a:pt x="41030" y="136456"/>
                                </a:cubicBezTo>
                                <a:cubicBezTo>
                                  <a:pt x="39926" y="135111"/>
                                  <a:pt x="7076" y="65277"/>
                                  <a:pt x="5254" y="60430"/>
                                </a:cubicBezTo>
                                <a:cubicBezTo>
                                  <a:pt x="4783" y="59185"/>
                                  <a:pt x="4009" y="55359"/>
                                  <a:pt x="3517" y="51947"/>
                                </a:cubicBezTo>
                                <a:cubicBezTo>
                                  <a:pt x="0" y="27355"/>
                                  <a:pt x="18029"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65" name="Shape 4865"/>
                        <wps:cNvSpPr/>
                        <wps:spPr>
                          <a:xfrm>
                            <a:off x="73354" y="153"/>
                            <a:ext cx="46144" cy="137671"/>
                          </a:xfrm>
                          <a:custGeom>
                            <a:avLst/>
                            <a:gdLst/>
                            <a:ahLst/>
                            <a:cxnLst/>
                            <a:rect l="0" t="0" r="0" b="0"/>
                            <a:pathLst>
                              <a:path w="46144" h="137671">
                                <a:moveTo>
                                  <a:pt x="0" y="0"/>
                                </a:moveTo>
                                <a:lnTo>
                                  <a:pt x="8092" y="188"/>
                                </a:lnTo>
                                <a:cubicBezTo>
                                  <a:pt x="22413" y="2839"/>
                                  <a:pt x="35179" y="12134"/>
                                  <a:pt x="41498" y="25444"/>
                                </a:cubicBezTo>
                                <a:lnTo>
                                  <a:pt x="46144" y="45335"/>
                                </a:lnTo>
                                <a:lnTo>
                                  <a:pt x="46144" y="45336"/>
                                </a:lnTo>
                                <a:lnTo>
                                  <a:pt x="41456" y="66024"/>
                                </a:lnTo>
                                <a:cubicBezTo>
                                  <a:pt x="34935" y="80824"/>
                                  <a:pt x="10176" y="132849"/>
                                  <a:pt x="8481" y="135304"/>
                                </a:cubicBezTo>
                                <a:lnTo>
                                  <a:pt x="0" y="137671"/>
                                </a:lnTo>
                                <a:lnTo>
                                  <a:pt x="0" y="69631"/>
                                </a:lnTo>
                                <a:lnTo>
                                  <a:pt x="4678" y="69774"/>
                                </a:lnTo>
                                <a:cubicBezTo>
                                  <a:pt x="8163" y="69129"/>
                                  <a:pt x="11580" y="67713"/>
                                  <a:pt x="14698" y="65469"/>
                                </a:cubicBezTo>
                                <a:cubicBezTo>
                                  <a:pt x="17273" y="63612"/>
                                  <a:pt x="20544" y="59686"/>
                                  <a:pt x="22323" y="56311"/>
                                </a:cubicBezTo>
                                <a:cubicBezTo>
                                  <a:pt x="26410" y="48544"/>
                                  <a:pt x="26452" y="41840"/>
                                  <a:pt x="22464" y="33823"/>
                                </a:cubicBezTo>
                                <a:cubicBezTo>
                                  <a:pt x="20113" y="29106"/>
                                  <a:pt x="16716" y="25571"/>
                                  <a:pt x="12795" y="23217"/>
                                </a:cubicBezTo>
                                <a:lnTo>
                                  <a:pt x="0" y="19700"/>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66" name="Shape 4866"/>
                        <wps:cNvSpPr/>
                        <wps:spPr>
                          <a:xfrm>
                            <a:off x="452675" y="0"/>
                            <a:ext cx="49281" cy="138811"/>
                          </a:xfrm>
                          <a:custGeom>
                            <a:avLst/>
                            <a:gdLst/>
                            <a:ahLst/>
                            <a:cxnLst/>
                            <a:rect l="0" t="0" r="0" b="0"/>
                            <a:pathLst>
                              <a:path w="49281" h="138811">
                                <a:moveTo>
                                  <a:pt x="42705" y="0"/>
                                </a:moveTo>
                                <a:lnTo>
                                  <a:pt x="49281" y="153"/>
                                </a:lnTo>
                                <a:lnTo>
                                  <a:pt x="49281" y="19856"/>
                                </a:lnTo>
                                <a:lnTo>
                                  <a:pt x="49257" y="19849"/>
                                </a:lnTo>
                                <a:cubicBezTo>
                                  <a:pt x="40369" y="19862"/>
                                  <a:pt x="31482" y="24595"/>
                                  <a:pt x="26779" y="34038"/>
                                </a:cubicBezTo>
                                <a:cubicBezTo>
                                  <a:pt x="22833" y="41993"/>
                                  <a:pt x="22875" y="48718"/>
                                  <a:pt x="26942" y="56463"/>
                                </a:cubicBezTo>
                                <a:cubicBezTo>
                                  <a:pt x="30592" y="63395"/>
                                  <a:pt x="36729" y="67928"/>
                                  <a:pt x="43513" y="69607"/>
                                </a:cubicBezTo>
                                <a:lnTo>
                                  <a:pt x="49281" y="69784"/>
                                </a:lnTo>
                                <a:lnTo>
                                  <a:pt x="49281" y="137824"/>
                                </a:lnTo>
                                <a:lnTo>
                                  <a:pt x="45751" y="138811"/>
                                </a:lnTo>
                                <a:cubicBezTo>
                                  <a:pt x="43809" y="138299"/>
                                  <a:pt x="41679" y="137236"/>
                                  <a:pt x="41046" y="136456"/>
                                </a:cubicBezTo>
                                <a:cubicBezTo>
                                  <a:pt x="39942" y="135111"/>
                                  <a:pt x="7070" y="65277"/>
                                  <a:pt x="5249" y="60430"/>
                                </a:cubicBezTo>
                                <a:cubicBezTo>
                                  <a:pt x="4804" y="59185"/>
                                  <a:pt x="4025" y="55359"/>
                                  <a:pt x="3533" y="51947"/>
                                </a:cubicBezTo>
                                <a:cubicBezTo>
                                  <a:pt x="0" y="27355"/>
                                  <a:pt x="18050"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67" name="Shape 4867"/>
                        <wps:cNvSpPr/>
                        <wps:spPr>
                          <a:xfrm>
                            <a:off x="501956" y="153"/>
                            <a:ext cx="47699" cy="137671"/>
                          </a:xfrm>
                          <a:custGeom>
                            <a:avLst/>
                            <a:gdLst/>
                            <a:ahLst/>
                            <a:cxnLst/>
                            <a:rect l="0" t="0" r="0" b="0"/>
                            <a:pathLst>
                              <a:path w="47699" h="137671">
                                <a:moveTo>
                                  <a:pt x="0" y="0"/>
                                </a:moveTo>
                                <a:lnTo>
                                  <a:pt x="8079" y="188"/>
                                </a:lnTo>
                                <a:cubicBezTo>
                                  <a:pt x="22398" y="2839"/>
                                  <a:pt x="35167" y="12134"/>
                                  <a:pt x="41482" y="25444"/>
                                </a:cubicBezTo>
                                <a:cubicBezTo>
                                  <a:pt x="47699" y="38549"/>
                                  <a:pt x="47699" y="51857"/>
                                  <a:pt x="41461" y="66024"/>
                                </a:cubicBezTo>
                                <a:cubicBezTo>
                                  <a:pt x="34941" y="80824"/>
                                  <a:pt x="10165" y="132849"/>
                                  <a:pt x="8470" y="135304"/>
                                </a:cubicBezTo>
                                <a:lnTo>
                                  <a:pt x="0" y="137671"/>
                                </a:lnTo>
                                <a:lnTo>
                                  <a:pt x="0" y="69631"/>
                                </a:lnTo>
                                <a:lnTo>
                                  <a:pt x="4663" y="69774"/>
                                </a:lnTo>
                                <a:cubicBezTo>
                                  <a:pt x="8148" y="69129"/>
                                  <a:pt x="11564" y="67713"/>
                                  <a:pt x="14682" y="65469"/>
                                </a:cubicBezTo>
                                <a:cubicBezTo>
                                  <a:pt x="17278" y="63612"/>
                                  <a:pt x="20549" y="59686"/>
                                  <a:pt x="22328" y="56311"/>
                                </a:cubicBezTo>
                                <a:cubicBezTo>
                                  <a:pt x="26415" y="48544"/>
                                  <a:pt x="26457" y="41840"/>
                                  <a:pt x="22453" y="33823"/>
                                </a:cubicBezTo>
                                <a:cubicBezTo>
                                  <a:pt x="20102" y="29106"/>
                                  <a:pt x="16705" y="25571"/>
                                  <a:pt x="12784" y="23217"/>
                                </a:cubicBezTo>
                                <a:lnTo>
                                  <a:pt x="0" y="19703"/>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68" name="Shape 4868"/>
                        <wps:cNvSpPr/>
                        <wps:spPr>
                          <a:xfrm>
                            <a:off x="527617" y="0"/>
                            <a:ext cx="49275" cy="138811"/>
                          </a:xfrm>
                          <a:custGeom>
                            <a:avLst/>
                            <a:gdLst/>
                            <a:ahLst/>
                            <a:cxnLst/>
                            <a:rect l="0" t="0" r="0" b="0"/>
                            <a:pathLst>
                              <a:path w="49275" h="138811">
                                <a:moveTo>
                                  <a:pt x="42705" y="0"/>
                                </a:moveTo>
                                <a:lnTo>
                                  <a:pt x="49275" y="153"/>
                                </a:lnTo>
                                <a:lnTo>
                                  <a:pt x="49275" y="19854"/>
                                </a:lnTo>
                                <a:lnTo>
                                  <a:pt x="49257" y="19849"/>
                                </a:lnTo>
                                <a:cubicBezTo>
                                  <a:pt x="40369" y="19862"/>
                                  <a:pt x="31482" y="24595"/>
                                  <a:pt x="26779" y="34038"/>
                                </a:cubicBezTo>
                                <a:cubicBezTo>
                                  <a:pt x="22813" y="41993"/>
                                  <a:pt x="22875" y="48718"/>
                                  <a:pt x="26942" y="56463"/>
                                </a:cubicBezTo>
                                <a:cubicBezTo>
                                  <a:pt x="30592" y="63395"/>
                                  <a:pt x="36731" y="67928"/>
                                  <a:pt x="43516" y="69607"/>
                                </a:cubicBezTo>
                                <a:lnTo>
                                  <a:pt x="49275" y="69783"/>
                                </a:lnTo>
                                <a:lnTo>
                                  <a:pt x="49275" y="137826"/>
                                </a:lnTo>
                                <a:lnTo>
                                  <a:pt x="45751" y="138811"/>
                                </a:lnTo>
                                <a:cubicBezTo>
                                  <a:pt x="43809" y="138299"/>
                                  <a:pt x="41684" y="137236"/>
                                  <a:pt x="41051" y="136456"/>
                                </a:cubicBezTo>
                                <a:cubicBezTo>
                                  <a:pt x="39947" y="135111"/>
                                  <a:pt x="7070" y="65277"/>
                                  <a:pt x="5254" y="60430"/>
                                </a:cubicBezTo>
                                <a:cubicBezTo>
                                  <a:pt x="4804" y="59185"/>
                                  <a:pt x="4025" y="55359"/>
                                  <a:pt x="3538" y="51947"/>
                                </a:cubicBezTo>
                                <a:cubicBezTo>
                                  <a:pt x="0" y="27355"/>
                                  <a:pt x="18050"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69" name="Shape 4869"/>
                        <wps:cNvSpPr/>
                        <wps:spPr>
                          <a:xfrm>
                            <a:off x="576892" y="153"/>
                            <a:ext cx="47706" cy="137673"/>
                          </a:xfrm>
                          <a:custGeom>
                            <a:avLst/>
                            <a:gdLst/>
                            <a:ahLst/>
                            <a:cxnLst/>
                            <a:rect l="0" t="0" r="0" b="0"/>
                            <a:pathLst>
                              <a:path w="47706" h="137673">
                                <a:moveTo>
                                  <a:pt x="0" y="0"/>
                                </a:moveTo>
                                <a:lnTo>
                                  <a:pt x="8085" y="188"/>
                                </a:lnTo>
                                <a:cubicBezTo>
                                  <a:pt x="22405" y="2839"/>
                                  <a:pt x="35174" y="12134"/>
                                  <a:pt x="41494" y="25444"/>
                                </a:cubicBezTo>
                                <a:cubicBezTo>
                                  <a:pt x="47706" y="38549"/>
                                  <a:pt x="47706" y="51857"/>
                                  <a:pt x="41452" y="66024"/>
                                </a:cubicBezTo>
                                <a:cubicBezTo>
                                  <a:pt x="34952" y="80824"/>
                                  <a:pt x="10172" y="132849"/>
                                  <a:pt x="8476" y="135304"/>
                                </a:cubicBezTo>
                                <a:lnTo>
                                  <a:pt x="0" y="137673"/>
                                </a:lnTo>
                                <a:lnTo>
                                  <a:pt x="0" y="69631"/>
                                </a:lnTo>
                                <a:lnTo>
                                  <a:pt x="4673" y="69774"/>
                                </a:lnTo>
                                <a:cubicBezTo>
                                  <a:pt x="8159" y="69129"/>
                                  <a:pt x="11575" y="67713"/>
                                  <a:pt x="14693" y="65469"/>
                                </a:cubicBezTo>
                                <a:cubicBezTo>
                                  <a:pt x="17289" y="63612"/>
                                  <a:pt x="20560" y="59686"/>
                                  <a:pt x="22334" y="56311"/>
                                </a:cubicBezTo>
                                <a:cubicBezTo>
                                  <a:pt x="26427" y="48544"/>
                                  <a:pt x="26448" y="41840"/>
                                  <a:pt x="22460" y="33823"/>
                                </a:cubicBezTo>
                                <a:cubicBezTo>
                                  <a:pt x="20109" y="29106"/>
                                  <a:pt x="16711" y="25571"/>
                                  <a:pt x="12790" y="23217"/>
                                </a:cubicBezTo>
                                <a:lnTo>
                                  <a:pt x="0" y="19701"/>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0" name="Shape 4870"/>
                        <wps:cNvSpPr/>
                        <wps:spPr>
                          <a:xfrm>
                            <a:off x="1750070" y="0"/>
                            <a:ext cx="49266" cy="138811"/>
                          </a:xfrm>
                          <a:custGeom>
                            <a:avLst/>
                            <a:gdLst/>
                            <a:ahLst/>
                            <a:cxnLst/>
                            <a:rect l="0" t="0" r="0" b="0"/>
                            <a:pathLst>
                              <a:path w="49266" h="138811">
                                <a:moveTo>
                                  <a:pt x="42705" y="0"/>
                                </a:moveTo>
                                <a:lnTo>
                                  <a:pt x="49266" y="153"/>
                                </a:lnTo>
                                <a:lnTo>
                                  <a:pt x="49266" y="19852"/>
                                </a:lnTo>
                                <a:lnTo>
                                  <a:pt x="49257" y="19849"/>
                                </a:lnTo>
                                <a:cubicBezTo>
                                  <a:pt x="40370" y="19862"/>
                                  <a:pt x="31482" y="24595"/>
                                  <a:pt x="26780" y="34038"/>
                                </a:cubicBezTo>
                                <a:cubicBezTo>
                                  <a:pt x="22813" y="41993"/>
                                  <a:pt x="22854" y="48718"/>
                                  <a:pt x="26942" y="56463"/>
                                </a:cubicBezTo>
                                <a:cubicBezTo>
                                  <a:pt x="30581" y="63395"/>
                                  <a:pt x="36720" y="67928"/>
                                  <a:pt x="43508" y="69607"/>
                                </a:cubicBezTo>
                                <a:lnTo>
                                  <a:pt x="49266" y="69783"/>
                                </a:lnTo>
                                <a:lnTo>
                                  <a:pt x="49266" y="137824"/>
                                </a:lnTo>
                                <a:lnTo>
                                  <a:pt x="45730" y="138811"/>
                                </a:lnTo>
                                <a:cubicBezTo>
                                  <a:pt x="43788" y="138299"/>
                                  <a:pt x="41684" y="137236"/>
                                  <a:pt x="41030" y="136456"/>
                                </a:cubicBezTo>
                                <a:cubicBezTo>
                                  <a:pt x="39926" y="135111"/>
                                  <a:pt x="7050" y="65277"/>
                                  <a:pt x="5254" y="60430"/>
                                </a:cubicBezTo>
                                <a:cubicBezTo>
                                  <a:pt x="4783" y="59185"/>
                                  <a:pt x="4004" y="55359"/>
                                  <a:pt x="3517" y="51947"/>
                                </a:cubicBezTo>
                                <a:cubicBezTo>
                                  <a:pt x="0" y="27355"/>
                                  <a:pt x="18029"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1" name="Shape 4871"/>
                        <wps:cNvSpPr/>
                        <wps:spPr>
                          <a:xfrm>
                            <a:off x="1799336" y="153"/>
                            <a:ext cx="47714" cy="137671"/>
                          </a:xfrm>
                          <a:custGeom>
                            <a:avLst/>
                            <a:gdLst/>
                            <a:ahLst/>
                            <a:cxnLst/>
                            <a:rect l="0" t="0" r="0" b="0"/>
                            <a:pathLst>
                              <a:path w="47714" h="137671">
                                <a:moveTo>
                                  <a:pt x="0" y="0"/>
                                </a:moveTo>
                                <a:lnTo>
                                  <a:pt x="8087" y="188"/>
                                </a:lnTo>
                                <a:cubicBezTo>
                                  <a:pt x="22404" y="2839"/>
                                  <a:pt x="35177" y="12134"/>
                                  <a:pt x="41481" y="25444"/>
                                </a:cubicBezTo>
                                <a:cubicBezTo>
                                  <a:pt x="47714" y="38549"/>
                                  <a:pt x="47693" y="51857"/>
                                  <a:pt x="41460" y="66024"/>
                                </a:cubicBezTo>
                                <a:cubicBezTo>
                                  <a:pt x="34939" y="80824"/>
                                  <a:pt x="10180" y="132849"/>
                                  <a:pt x="8484" y="135304"/>
                                </a:cubicBezTo>
                                <a:lnTo>
                                  <a:pt x="0" y="137671"/>
                                </a:lnTo>
                                <a:lnTo>
                                  <a:pt x="0" y="69631"/>
                                </a:lnTo>
                                <a:lnTo>
                                  <a:pt x="4679" y="69774"/>
                                </a:lnTo>
                                <a:cubicBezTo>
                                  <a:pt x="8166" y="69129"/>
                                  <a:pt x="11584" y="67713"/>
                                  <a:pt x="14702" y="65469"/>
                                </a:cubicBezTo>
                                <a:cubicBezTo>
                                  <a:pt x="17276" y="63612"/>
                                  <a:pt x="20547" y="59686"/>
                                  <a:pt x="22327" y="56311"/>
                                </a:cubicBezTo>
                                <a:cubicBezTo>
                                  <a:pt x="26414" y="48544"/>
                                  <a:pt x="26456" y="41840"/>
                                  <a:pt x="22468" y="33823"/>
                                </a:cubicBezTo>
                                <a:cubicBezTo>
                                  <a:pt x="20117" y="29106"/>
                                  <a:pt x="16720" y="25571"/>
                                  <a:pt x="12799" y="23217"/>
                                </a:cubicBezTo>
                                <a:lnTo>
                                  <a:pt x="0" y="19699"/>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2" name="Shape 4872"/>
                        <wps:cNvSpPr/>
                        <wps:spPr>
                          <a:xfrm>
                            <a:off x="3650595" y="0"/>
                            <a:ext cx="49266" cy="138811"/>
                          </a:xfrm>
                          <a:custGeom>
                            <a:avLst/>
                            <a:gdLst/>
                            <a:ahLst/>
                            <a:cxnLst/>
                            <a:rect l="0" t="0" r="0" b="0"/>
                            <a:pathLst>
                              <a:path w="49266" h="138811">
                                <a:moveTo>
                                  <a:pt x="42705" y="0"/>
                                </a:moveTo>
                                <a:lnTo>
                                  <a:pt x="49266" y="153"/>
                                </a:lnTo>
                                <a:lnTo>
                                  <a:pt x="49266" y="19852"/>
                                </a:lnTo>
                                <a:lnTo>
                                  <a:pt x="49254" y="19849"/>
                                </a:lnTo>
                                <a:cubicBezTo>
                                  <a:pt x="40370" y="19862"/>
                                  <a:pt x="31482" y="24595"/>
                                  <a:pt x="26780" y="34038"/>
                                </a:cubicBezTo>
                                <a:cubicBezTo>
                                  <a:pt x="22818" y="41993"/>
                                  <a:pt x="22854" y="48718"/>
                                  <a:pt x="26947" y="56463"/>
                                </a:cubicBezTo>
                                <a:cubicBezTo>
                                  <a:pt x="30585" y="63395"/>
                                  <a:pt x="36722" y="67928"/>
                                  <a:pt x="43509" y="69607"/>
                                </a:cubicBezTo>
                                <a:lnTo>
                                  <a:pt x="49266" y="69783"/>
                                </a:lnTo>
                                <a:lnTo>
                                  <a:pt x="49266" y="137824"/>
                                </a:lnTo>
                                <a:lnTo>
                                  <a:pt x="45730" y="138811"/>
                                </a:lnTo>
                                <a:cubicBezTo>
                                  <a:pt x="43788" y="138299"/>
                                  <a:pt x="41684" y="137236"/>
                                  <a:pt x="41030" y="136456"/>
                                </a:cubicBezTo>
                                <a:cubicBezTo>
                                  <a:pt x="39926" y="135111"/>
                                  <a:pt x="7055" y="65277"/>
                                  <a:pt x="5255" y="60430"/>
                                </a:cubicBezTo>
                                <a:cubicBezTo>
                                  <a:pt x="4783" y="59185"/>
                                  <a:pt x="4009" y="55359"/>
                                  <a:pt x="3517" y="51947"/>
                                </a:cubicBezTo>
                                <a:cubicBezTo>
                                  <a:pt x="0" y="27355"/>
                                  <a:pt x="18029"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3" name="Shape 4873"/>
                        <wps:cNvSpPr/>
                        <wps:spPr>
                          <a:xfrm>
                            <a:off x="3699861" y="153"/>
                            <a:ext cx="47699" cy="137671"/>
                          </a:xfrm>
                          <a:custGeom>
                            <a:avLst/>
                            <a:gdLst/>
                            <a:ahLst/>
                            <a:cxnLst/>
                            <a:rect l="0" t="0" r="0" b="0"/>
                            <a:pathLst>
                              <a:path w="47699" h="137671">
                                <a:moveTo>
                                  <a:pt x="0" y="0"/>
                                </a:moveTo>
                                <a:lnTo>
                                  <a:pt x="8085" y="188"/>
                                </a:lnTo>
                                <a:cubicBezTo>
                                  <a:pt x="22398" y="2839"/>
                                  <a:pt x="35167" y="12134"/>
                                  <a:pt x="41482" y="25444"/>
                                </a:cubicBezTo>
                                <a:cubicBezTo>
                                  <a:pt x="47699" y="38549"/>
                                  <a:pt x="47699" y="51857"/>
                                  <a:pt x="41461" y="66024"/>
                                </a:cubicBezTo>
                                <a:cubicBezTo>
                                  <a:pt x="34940" y="80824"/>
                                  <a:pt x="10165" y="132849"/>
                                  <a:pt x="8485" y="135304"/>
                                </a:cubicBezTo>
                                <a:lnTo>
                                  <a:pt x="0" y="137671"/>
                                </a:lnTo>
                                <a:lnTo>
                                  <a:pt x="0" y="69631"/>
                                </a:lnTo>
                                <a:lnTo>
                                  <a:pt x="4679" y="69774"/>
                                </a:lnTo>
                                <a:cubicBezTo>
                                  <a:pt x="8166" y="69129"/>
                                  <a:pt x="11585" y="67713"/>
                                  <a:pt x="14702" y="65469"/>
                                </a:cubicBezTo>
                                <a:cubicBezTo>
                                  <a:pt x="17277" y="63612"/>
                                  <a:pt x="20548" y="59686"/>
                                  <a:pt x="22327" y="56311"/>
                                </a:cubicBezTo>
                                <a:cubicBezTo>
                                  <a:pt x="26415" y="48544"/>
                                  <a:pt x="26457" y="41840"/>
                                  <a:pt x="22447" y="33823"/>
                                </a:cubicBezTo>
                                <a:cubicBezTo>
                                  <a:pt x="20102" y="29106"/>
                                  <a:pt x="16708" y="25571"/>
                                  <a:pt x="12791" y="23217"/>
                                </a:cubicBezTo>
                                <a:lnTo>
                                  <a:pt x="0" y="19700"/>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4" name="Shape 4874"/>
                        <wps:cNvSpPr/>
                        <wps:spPr>
                          <a:xfrm>
                            <a:off x="3788627" y="0"/>
                            <a:ext cx="49271" cy="138811"/>
                          </a:xfrm>
                          <a:custGeom>
                            <a:avLst/>
                            <a:gdLst/>
                            <a:ahLst/>
                            <a:cxnLst/>
                            <a:rect l="0" t="0" r="0" b="0"/>
                            <a:pathLst>
                              <a:path w="49271" h="138811">
                                <a:moveTo>
                                  <a:pt x="42704" y="0"/>
                                </a:moveTo>
                                <a:lnTo>
                                  <a:pt x="49271" y="153"/>
                                </a:lnTo>
                                <a:lnTo>
                                  <a:pt x="49271" y="19853"/>
                                </a:lnTo>
                                <a:lnTo>
                                  <a:pt x="49257" y="19849"/>
                                </a:lnTo>
                                <a:cubicBezTo>
                                  <a:pt x="40369" y="19862"/>
                                  <a:pt x="31481" y="24595"/>
                                  <a:pt x="26779" y="34038"/>
                                </a:cubicBezTo>
                                <a:cubicBezTo>
                                  <a:pt x="22817" y="41993"/>
                                  <a:pt x="22875" y="48718"/>
                                  <a:pt x="26946" y="56463"/>
                                </a:cubicBezTo>
                                <a:cubicBezTo>
                                  <a:pt x="30594" y="63395"/>
                                  <a:pt x="36732" y="67928"/>
                                  <a:pt x="43516" y="69607"/>
                                </a:cubicBezTo>
                                <a:lnTo>
                                  <a:pt x="49271" y="69783"/>
                                </a:lnTo>
                                <a:lnTo>
                                  <a:pt x="49271" y="137823"/>
                                </a:lnTo>
                                <a:lnTo>
                                  <a:pt x="45729" y="138811"/>
                                </a:lnTo>
                                <a:cubicBezTo>
                                  <a:pt x="43788" y="138299"/>
                                  <a:pt x="41684" y="137236"/>
                                  <a:pt x="41029" y="136456"/>
                                </a:cubicBezTo>
                                <a:cubicBezTo>
                                  <a:pt x="39925" y="135111"/>
                                  <a:pt x="7076" y="65277"/>
                                  <a:pt x="5254" y="60430"/>
                                </a:cubicBezTo>
                                <a:cubicBezTo>
                                  <a:pt x="4783" y="59185"/>
                                  <a:pt x="4008" y="55359"/>
                                  <a:pt x="3517" y="51947"/>
                                </a:cubicBezTo>
                                <a:cubicBezTo>
                                  <a:pt x="0" y="27355"/>
                                  <a:pt x="18034" y="3433"/>
                                  <a:pt x="42704"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5" name="Shape 4875"/>
                        <wps:cNvSpPr/>
                        <wps:spPr>
                          <a:xfrm>
                            <a:off x="3837898" y="153"/>
                            <a:ext cx="46145" cy="137670"/>
                          </a:xfrm>
                          <a:custGeom>
                            <a:avLst/>
                            <a:gdLst/>
                            <a:ahLst/>
                            <a:cxnLst/>
                            <a:rect l="0" t="0" r="0" b="0"/>
                            <a:pathLst>
                              <a:path w="46145" h="137670">
                                <a:moveTo>
                                  <a:pt x="0" y="0"/>
                                </a:moveTo>
                                <a:lnTo>
                                  <a:pt x="8092" y="188"/>
                                </a:lnTo>
                                <a:cubicBezTo>
                                  <a:pt x="22414" y="2839"/>
                                  <a:pt x="35182" y="12134"/>
                                  <a:pt x="41497" y="25444"/>
                                </a:cubicBezTo>
                                <a:lnTo>
                                  <a:pt x="46145" y="45335"/>
                                </a:lnTo>
                                <a:lnTo>
                                  <a:pt x="46145" y="45337"/>
                                </a:lnTo>
                                <a:lnTo>
                                  <a:pt x="41456" y="66024"/>
                                </a:lnTo>
                                <a:cubicBezTo>
                                  <a:pt x="34934" y="80824"/>
                                  <a:pt x="10181" y="132849"/>
                                  <a:pt x="8480" y="135304"/>
                                </a:cubicBezTo>
                                <a:lnTo>
                                  <a:pt x="0" y="137670"/>
                                </a:lnTo>
                                <a:lnTo>
                                  <a:pt x="0" y="69631"/>
                                </a:lnTo>
                                <a:lnTo>
                                  <a:pt x="4677" y="69774"/>
                                </a:lnTo>
                                <a:cubicBezTo>
                                  <a:pt x="8163" y="69129"/>
                                  <a:pt x="11580" y="67713"/>
                                  <a:pt x="14698" y="65469"/>
                                </a:cubicBezTo>
                                <a:cubicBezTo>
                                  <a:pt x="17272" y="63612"/>
                                  <a:pt x="20543" y="59686"/>
                                  <a:pt x="22322" y="56311"/>
                                </a:cubicBezTo>
                                <a:cubicBezTo>
                                  <a:pt x="26409" y="48544"/>
                                  <a:pt x="26451" y="41840"/>
                                  <a:pt x="22464" y="33823"/>
                                </a:cubicBezTo>
                                <a:cubicBezTo>
                                  <a:pt x="20113" y="29106"/>
                                  <a:pt x="16715" y="25571"/>
                                  <a:pt x="12795" y="23217"/>
                                </a:cubicBezTo>
                                <a:lnTo>
                                  <a:pt x="0" y="19700"/>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6" name="Shape 4876"/>
                        <wps:cNvSpPr/>
                        <wps:spPr>
                          <a:xfrm>
                            <a:off x="3863104" y="0"/>
                            <a:ext cx="49277" cy="138811"/>
                          </a:xfrm>
                          <a:custGeom>
                            <a:avLst/>
                            <a:gdLst/>
                            <a:ahLst/>
                            <a:cxnLst/>
                            <a:rect l="0" t="0" r="0" b="0"/>
                            <a:pathLst>
                              <a:path w="49277" h="138811">
                                <a:moveTo>
                                  <a:pt x="42704" y="0"/>
                                </a:moveTo>
                                <a:lnTo>
                                  <a:pt x="49277" y="153"/>
                                </a:lnTo>
                                <a:lnTo>
                                  <a:pt x="49277" y="19855"/>
                                </a:lnTo>
                                <a:lnTo>
                                  <a:pt x="49257" y="19849"/>
                                </a:lnTo>
                                <a:cubicBezTo>
                                  <a:pt x="40369" y="19862"/>
                                  <a:pt x="31481" y="24595"/>
                                  <a:pt x="26779" y="34038"/>
                                </a:cubicBezTo>
                                <a:cubicBezTo>
                                  <a:pt x="22812" y="41993"/>
                                  <a:pt x="22875" y="48718"/>
                                  <a:pt x="26941" y="56463"/>
                                </a:cubicBezTo>
                                <a:cubicBezTo>
                                  <a:pt x="30592" y="63395"/>
                                  <a:pt x="36729" y="67928"/>
                                  <a:pt x="43513" y="69607"/>
                                </a:cubicBezTo>
                                <a:lnTo>
                                  <a:pt x="49277" y="69783"/>
                                </a:lnTo>
                                <a:lnTo>
                                  <a:pt x="49277" y="137825"/>
                                </a:lnTo>
                                <a:lnTo>
                                  <a:pt x="45750" y="138811"/>
                                </a:lnTo>
                                <a:cubicBezTo>
                                  <a:pt x="43808" y="138299"/>
                                  <a:pt x="41684" y="137236"/>
                                  <a:pt x="41046" y="136456"/>
                                </a:cubicBezTo>
                                <a:cubicBezTo>
                                  <a:pt x="39941" y="135111"/>
                                  <a:pt x="7070" y="65277"/>
                                  <a:pt x="5254" y="60430"/>
                                </a:cubicBezTo>
                                <a:cubicBezTo>
                                  <a:pt x="4804" y="59185"/>
                                  <a:pt x="4024" y="55359"/>
                                  <a:pt x="3532" y="51947"/>
                                </a:cubicBezTo>
                                <a:cubicBezTo>
                                  <a:pt x="0" y="27355"/>
                                  <a:pt x="18050" y="3433"/>
                                  <a:pt x="42704"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877" name="Shape 4877"/>
                        <wps:cNvSpPr/>
                        <wps:spPr>
                          <a:xfrm>
                            <a:off x="3912381" y="153"/>
                            <a:ext cx="47703" cy="137672"/>
                          </a:xfrm>
                          <a:custGeom>
                            <a:avLst/>
                            <a:gdLst/>
                            <a:ahLst/>
                            <a:cxnLst/>
                            <a:rect l="0" t="0" r="0" b="0"/>
                            <a:pathLst>
                              <a:path w="47703" h="137672">
                                <a:moveTo>
                                  <a:pt x="0" y="0"/>
                                </a:moveTo>
                                <a:lnTo>
                                  <a:pt x="8082" y="188"/>
                                </a:lnTo>
                                <a:cubicBezTo>
                                  <a:pt x="22402" y="2839"/>
                                  <a:pt x="35170" y="12134"/>
                                  <a:pt x="41485" y="25444"/>
                                </a:cubicBezTo>
                                <a:cubicBezTo>
                                  <a:pt x="47703" y="38549"/>
                                  <a:pt x="47703" y="51857"/>
                                  <a:pt x="41465" y="66024"/>
                                </a:cubicBezTo>
                                <a:cubicBezTo>
                                  <a:pt x="34944" y="80824"/>
                                  <a:pt x="10169" y="132849"/>
                                  <a:pt x="8474" y="135304"/>
                                </a:cubicBezTo>
                                <a:lnTo>
                                  <a:pt x="0" y="137672"/>
                                </a:lnTo>
                                <a:lnTo>
                                  <a:pt x="0" y="69631"/>
                                </a:lnTo>
                                <a:lnTo>
                                  <a:pt x="4666" y="69774"/>
                                </a:lnTo>
                                <a:cubicBezTo>
                                  <a:pt x="8151" y="69129"/>
                                  <a:pt x="11568" y="67713"/>
                                  <a:pt x="14686" y="65469"/>
                                </a:cubicBezTo>
                                <a:cubicBezTo>
                                  <a:pt x="17281" y="63612"/>
                                  <a:pt x="20552" y="59686"/>
                                  <a:pt x="22332" y="56311"/>
                                </a:cubicBezTo>
                                <a:cubicBezTo>
                                  <a:pt x="26424" y="48544"/>
                                  <a:pt x="26461" y="41840"/>
                                  <a:pt x="22457" y="33823"/>
                                </a:cubicBezTo>
                                <a:cubicBezTo>
                                  <a:pt x="20106" y="29106"/>
                                  <a:pt x="16709" y="25571"/>
                                  <a:pt x="12788" y="23217"/>
                                </a:cubicBezTo>
                                <a:lnTo>
                                  <a:pt x="0" y="19702"/>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8F97CD" id="Group 88045" o:spid="_x0000_s1026" style="width:329.65pt;height:16.05pt;mso-position-horizontal-relative:char;mso-position-vertical-relative:line" coordsize="41867,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">
                <v:shape id="Shape 4845" o:spid="_x0000_s1027" style="position:absolute;top:1350;width:41867;height:0;visibility:visible;mso-wrap-style:square;v-text-anchor:top" coordsize="418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2h8cA&#10;AADdAAAADwAAAGRycy9kb3ducmV2LnhtbESPW2sCMRSE3wv9D+EUfKvZeimyGkUUUemTF1DfTjen&#10;m6Wbk2UT3bW/vhEKfRxm5htmMmttKW5U+8KxgrduAoI4c7rgXMHxsHodgfABWWPpmBTcycNs+vw0&#10;wVS7hnd024dcRAj7FBWYEKpUSp8Zsui7riKO3perLYYo61zqGpsIt6XsJcm7tFhwXDBY0cJQ9r2/&#10;WgXnz+tpF5Zy/bO95EO3bcxH3xilOi/tfAwiUBv+w3/tjVYwGA2G8HgTn4C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9ofHAAAA3QAAAA8AAAAAAAAAAAAAAAAAmAIAAGRy&#10;cy9kb3ducmV2LnhtbFBLBQYAAAAABAAEAPUAAACMAwAAAAA=&#10;" path="m,l4186731,e" filled="f" strokecolor="#505050" strokeweight=".23256mm">
                  <v:stroke miterlimit="1" joinstyle="miter"/>
                  <v:path arrowok="t" textboxrect="0,0,4186731,0"/>
                </v:shape>
                <v:shape id="Shape 4846" o:spid="_x0000_s1028" style="position:absolute;left:37769;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L+sYA&#10;AADdAAAADwAAAGRycy9kb3ducmV2LnhtbESPT0vEMBTE74LfITzBm021y1K6my3iH/CwB23V89vm&#10;2dQ2L6WJ3e63N8KCx2FmfsNsy8UOYqbJd44V3CYpCOLG6Y5bBe/1800OwgdkjYNjUnAiD+Xu8mKL&#10;hXZHfqO5Cq2IEPYFKjAhjIWUvjFk0SduJI7el5sshiinVuoJjxFuB3mXpmtpseO4YHCkB0NNX/1Y&#10;BdVjTvnwne0P7YfpX/usfpo/a6Wur5b7DYhAS/gPn9svWsEqX63h7018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nL+sYAAADdAAAADwAAAAAAAAAAAAAAAACYAgAAZHJz&#10;L2Rvd25yZXYueG1sUEsFBgAAAAAEAAQA9QAAAIsDAAAAAA==&#10;" path="m,l,125602e" filled="f" strokecolor="#505050" strokeweight=".23258mm">
                  <v:stroke miterlimit="1" joinstyle="miter"/>
                  <v:path arrowok="t" textboxrect="0,0,0,125602"/>
                </v:shape>
                <v:shape id="Shape 4847" o:spid="_x0000_s1029" style="position:absolute;left:41867;top:780;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uYccA&#10;AADdAAAADwAAAGRycy9kb3ducmV2LnhtbESPQUvDQBSE7wX/w/KE3tqNbdEQuy1iW/DgwSba82v2&#10;mY3Jvg3ZbRr/vSsIHoeZ+YZZb0fbioF6XztWcDdPQBCXTtdcKXgvDrMUhA/IGlvHpOCbPGw3N5M1&#10;Ztpd+UhDHioRIewzVGBC6DIpfWnIop+7jjh6n663GKLsK6l7vEa4beUiSe6lxZrjgsGOng2VTX6x&#10;CvJdSmn7tXw9Vx+meWuWxX44FUpNb8enRxCBxvAf/mu/aAWrdPUAv2/i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VbmHHAAAA3QAAAA8AAAAAAAAAAAAAAAAAmAIAAGRy&#10;cy9kb3ducmV2LnhtbFBLBQYAAAAABAAEAPUAAACMAwAAAAA=&#10;" path="m,l,125602e" filled="f" strokecolor="#505050" strokeweight=".23258mm">
                  <v:stroke miterlimit="1" joinstyle="miter"/>
                  <v:path arrowok="t" textboxrect="0,0,0,125602"/>
                </v:shape>
                <v:shape id="Shape 4848" o:spid="_x0000_s1030" style="position:absolute;left:34516;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6E8QA&#10;AADdAAAADwAAAGRycy9kb3ducmV2LnhtbERPu27CMBTdK/EP1q3EVpwCqqIUgyoeUocObQKdb+Pb&#10;OE18HcUmhL/HQyXGo/NebUbbioF6XztW8DxLQBCXTtdcKTgWh6cUhA/IGlvHpOBKHjbrycMKM+0u&#10;/EVDHioRQ9hnqMCE0GVS+tKQRT9zHXHkfl1vMUTYV1L3eInhtpXzJHmRFmuODQY72hoqm/xsFeS7&#10;lNL2b/HxU51M89ksiv3wXSg1fRzfXkEEGsNd/O9+1wqW6TLOjW/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K+hPEAAAA3QAAAA8AAAAAAAAAAAAAAAAAmAIAAGRycy9k&#10;b3ducmV2LnhtbFBLBQYAAAAABAAEAPUAAACJAwAAAAA=&#10;" path="m,l,125602e" filled="f" strokecolor="#505050" strokeweight=".23258mm">
                  <v:stroke miterlimit="1" joinstyle="miter"/>
                  <v:path arrowok="t" textboxrect="0,0,0,125602"/>
                </v:shape>
                <v:shape id="Shape 4849" o:spid="_x0000_s1031" style="position:absolute;left:28955;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ZfiMcA&#10;AADdAAAADwAAAGRycy9kb3ducmV2LnhtbESPQUvDQBSE7wX/w/KE3tqNbZEYuy1iW/DgwSba82v2&#10;mY3Jvg3ZbRr/vSsIHoeZ+YZZb0fbioF6XztWcDdPQBCXTtdcKXgvDrMUhA/IGlvHpOCbPGw3N5M1&#10;Ztpd+UhDHioRIewzVGBC6DIpfWnIop+7jjh6n663GKLsK6l7vEa4beUiSe6lxZrjgsGOng2VTX6x&#10;CvJdSmn7tXw9Vx+meWuWxX44FUpNb8enRxCBxvAf/mu/aAWrdPUAv2/i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GX4jHAAAA3QAAAA8AAAAAAAAAAAAAAAAAmAIAAGRy&#10;cy9kb3ducmV2LnhtbFBLBQYAAAAABAAEAPUAAACMAwAAAAA=&#10;" path="m,l,125602e" filled="f" strokecolor="#505050" strokeweight=".23258mm">
                  <v:stroke miterlimit="1" joinstyle="miter"/>
                  <v:path arrowok="t" textboxrect="0,0,0,125602"/>
                </v:shape>
                <v:shape id="Shape 4850" o:spid="_x0000_s1032" style="position:absolute;left:20933;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VgyMMA&#10;AADdAAAADwAAAGRycy9kb3ducmV2LnhtbERPz0/CMBS+m/A/NI+Em3SIkmVSCBFMPHiQDT0/18c6&#10;tr4uaxnzv7cHE49fvt/r7WhbMVDva8cKFvMEBHHpdM2VglPxep+C8AFZY+uYFPyQh+1mcrfGTLsb&#10;H2nIQyViCPsMFZgQukxKXxqy6OeuI47c2fUWQ4R9JXWPtxhuW/mQJCtpsebYYLCjF0Nlk1+tgnyf&#10;Utpelu/f1adpPpplcRi+CqVm03H3DCLQGP7Ff+43reAxfYr745v4B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VgyMMAAADdAAAADwAAAAAAAAAAAAAAAACYAgAAZHJzL2Rv&#10;d25yZXYueG1sUEsFBgAAAAAEAAQA9QAAAIgDAAAAAA==&#10;" path="m,l,125602e" filled="f" strokecolor="#505050" strokeweight=".23258mm">
                  <v:stroke miterlimit="1" joinstyle="miter"/>
                  <v:path arrowok="t" textboxrect="0,0,0,125602"/>
                </v:shape>
                <v:shape id="Shape 4851" o:spid="_x0000_s1033" style="position:absolute;left:12911;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FU8cA&#10;AADdAAAADwAAAGRycy9kb3ducmV2LnhtbESPzW7CMBCE75X6DtYi9VYcCq2iFIOq/kg9cCgJcF7i&#10;bRwSr6PYDeHtcaVKPY5m5hvNcj3aVgzU+9qxgtk0AUFcOl1zpWBXfNynIHxA1tg6JgUX8rBe3d4s&#10;MdPuzFsa8lCJCGGfoQITQpdJ6UtDFv3UdcTR+3a9xRBlX0nd4znCbSsfkuRJWqw5Lhjs6NVQ2eQ/&#10;VkH+llLanuabY7U3zVczL96HQ6HU3WR8eQYRaAz/4b/2p1awSB9n8PsmP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pxVPHAAAA3QAAAA8AAAAAAAAAAAAAAAAAmAIAAGRy&#10;cy9kb3ducmV2LnhtbFBLBQYAAAAABAAEAPUAAACMAwAAAAA=&#10;" path="m,l,125602e" filled="f" strokecolor="#505050" strokeweight=".23258mm">
                  <v:stroke miterlimit="1" joinstyle="miter"/>
                  <v:path arrowok="t" textboxrect="0,0,0,125602"/>
                </v:shape>
                <v:shape id="Shape 4852" o:spid="_x0000_s1034" style="position:absolute;left:735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bJMcA&#10;AADdAAAADwAAAGRycy9kb3ducmV2LnhtbESPQUvDQBSE74L/YXlCb3ZjqxJit0VsCz30YBPt+TX7&#10;zMZk34bsNo3/visIHoeZ+YZZrEbbioF6XztW8DBNQBCXTtdcKfgotvcpCB+QNbaOScEPeVgtb28W&#10;mGl34QMNeahEhLDPUIEJocuk9KUhi37qOuLofbneYoiyr6Tu8RLhtpWzJHmWFmuOCwY7ejNUNvnZ&#10;KsjXKaXt93x/qj5N897Mi81wLJSa3I2vLyACjeE//NfeaQWP6dMMft/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7WyTHAAAA3QAAAA8AAAAAAAAAAAAAAAAAmAIAAGRy&#10;cy9kb3ducmV2LnhtbFBLBQYAAAAABAAEAPUAAACMAwAAAAA=&#10;" path="m,l,125602e" filled="f" strokecolor="#505050" strokeweight=".23258mm">
                  <v:stroke miterlimit="1" joinstyle="miter"/>
                  <v:path arrowok="t" textboxrect="0,0,0,125602"/>
                </v:shape>
                <v:shape id="Shape 4853" o:spid="_x0000_s1035" style="position:absolute;left:4096;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v8YA&#10;AADdAAAADwAAAGRycy9kb3ducmV2LnhtbESPQUvDQBSE7wX/w/IEb+1GYyWk3RaxLfTgQRP1/Jp9&#10;ZmOyb0N2TeO/d4WCx2FmvmHW28l2YqTBN44V3C4SEMSV0w3XCt7KwzwD4QOyxs4xKfghD9vN1WyN&#10;uXZnfqWxCLWIEPY5KjAh9LmUvjJk0S9cTxy9TzdYDFEOtdQDniPcdvIuSR6kxYbjgsGengxVbfFt&#10;FRS7jLLuK30+1e+mfWnTcj9+lErdXE+PKxCBpvAfvrSPWsF9tkzh7018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f+v8YAAADdAAAADwAAAAAAAAAAAAAAAACYAgAAZHJz&#10;L2Rvd25yZXYueG1sUEsFBgAAAAAEAAQA9QAAAIsDAAAAAA==&#10;" path="m,l,125602e" filled="f" strokecolor="#505050" strokeweight=".23258mm">
                  <v:stroke miterlimit="1" joinstyle="miter"/>
                  <v:path arrowok="t" textboxrect="0,0,0,125602"/>
                </v:shape>
                <v:shape id="Shape 4854" o:spid="_x0000_s1036" style="position:absolute;left:179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my8cA&#10;AADdAAAADwAAAGRycy9kb3ducmV2LnhtbESPQUvDQBSE7wX/w/KE3tqNbZUQuy1iW/DgwSba82v2&#10;mY3Jvg3ZbRr/vSsIHoeZ+YZZb0fbioF6XztWcDdPQBCXTtdcKXgvDrMUhA/IGlvHpOCbPGw3N5M1&#10;Ztpd+UhDHioRIewzVGBC6DIpfWnIop+7jjh6n663GKLsK6l7vEa4beUiSR6kxZrjgsGOng2VTX6x&#10;CvJdSmn7tXw9Vx+meWuWxX44FUpNb8enRxCBxvAf/mu/aAWr9H4Fv2/i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eZsvHAAAA3QAAAA8AAAAAAAAAAAAAAAAAmAIAAGRy&#10;cy9kb3ducmV2LnhtbFBLBQYAAAAABAAEAPUAAACMAwAAAAA=&#10;" path="m,l,125602e" filled="f" strokecolor="#505050" strokeweight=".23258mm">
                  <v:stroke miterlimit="1" joinstyle="miter"/>
                  <v:path arrowok="t" textboxrect="0,0,0,125602"/>
                </v:shape>
                <v:shape id="Shape 4855" o:spid="_x0000_s1037" style="position:absolute;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LDUMcA&#10;AADdAAAADwAAAGRycy9kb3ducmV2LnhtbESPQUvDQBSE74L/YXlCb3ZTayXEbotoCx482KTt+TX7&#10;zKbJvg3ZbRr/vSsIHoeZ+YZZrkfbioF6XztWMJsmIIhLp2uuFOyL7X0Kwgdkja1jUvBNHtar25sl&#10;ZtpdeUdDHioRIewzVGBC6DIpfWnIop+6jjh6X663GKLsK6l7vEa4beVDkjxJizXHBYMdvRoqm/xi&#10;FeRvKaXtef5xqg6m+WzmxWY4FkpN7saXZxCBxvAf/mu/awWP6WIB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Sw1DHAAAA3QAAAA8AAAAAAAAAAAAAAAAAmAIAAGRy&#10;cy9kb3ducmV2LnhtbFBLBQYAAAAABAAEAPUAAACMAwAAAAA=&#10;" path="m,l,125602e" filled="f" strokecolor="#505050" strokeweight=".23258mm">
                  <v:stroke miterlimit="1" joinstyle="miter"/>
                  <v:path arrowok="t" textboxrect="0,0,0,125602"/>
                </v:shape>
                <v:shape id="Shape 4856" o:spid="_x0000_s1038" style="position:absolute;left:40076;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dJ8cA&#10;AADdAAAADwAAAGRycy9kb3ducmV2LnhtbESPzW7CMBCE70i8g7VIvYFDKSgKGIT6I/XQQ0nanpd4&#10;G6eJ11HshvTt60pIPY5m5hvN7jDaVgzU+9qxguUiAUFcOl1zpeCteJqnIHxA1tg6JgU/5OGwn052&#10;mGl34RMNeahEhLDPUIEJocuk9KUhi37hOuLofbreYoiyr6Tu8RLhtpW3SbKRFmuOCwY7ujdUNvm3&#10;VZA/pJS2X6uXc/VumtdmVTwOH4VSN7PxuAURaAz/4Wv7WSu4S9cb+HsTn4D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AXSfHAAAA3QAAAA8AAAAAAAAAAAAAAAAAmAIAAGRy&#10;cy9kb3ducmV2LnhtbFBLBQYAAAAABAAEAPUAAACMAwAAAAA=&#10;" path="m,l,125602e" filled="f" strokecolor="#505050" strokeweight=".23258mm">
                  <v:stroke miterlimit="1" joinstyle="miter"/>
                  <v:path arrowok="t" textboxrect="0,0,0,125602"/>
                </v:shape>
                <v:shape id="Shape 4864" o:spid="_x0000_s1039" style="position:absolute;left:240;width:493;height:1388;visibility:visible;mso-wrap-style:square;v-text-anchor:top" coordsize="49270,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oKBMYA&#10;AADdAAAADwAAAGRycy9kb3ducmV2LnhtbESPQWsCMRSE74X+h/AKvdVsRaysRpFKob2UulXPj81z&#10;d3Xzkk1Sd/33plDocZiZb5jFajCtuJAPjWUFz6MMBHFpdcOVgt3329MMRIjIGlvLpOBKAVbL+7sF&#10;5tr2vKVLESuRIBxyVFDH6HIpQ1mTwTCyjjh5R+sNxiR9JbXHPsFNK8dZNpUGG04LNTp6rak8Fz9G&#10;wWbw3YvTxcF9fXbb9a533Wn/odTjw7Ceg4g0xP/wX/tdK5jMphP4fZOe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oKBMYAAADdAAAADwAAAAAAAAAAAAAAAACYAgAAZHJz&#10;L2Rvd25yZXYueG1sUEsFBgAAAAAEAAQA9QAAAIsDAAAAAA==&#10;" path="m42705,r6565,153l49270,19853r-13,-4c40369,19862,31482,24595,26779,34038v-3967,7955,-3904,14680,163,22425c30592,63395,36731,67928,43516,69607r5754,176l49270,137823r-3540,988c43788,138299,41684,137236,41030,136456,39926,135111,7076,65277,5254,60430,4783,59185,4009,55359,3517,51947,,27355,18029,3433,42705,xe" fillcolor="gray" stroked="f" strokeweight="0">
                  <v:stroke miterlimit="1" joinstyle="miter"/>
                  <v:path arrowok="t" textboxrect="0,0,49270,138811"/>
                </v:shape>
                <v:shape id="Shape 4865" o:spid="_x0000_s1040" style="position:absolute;left:733;top:1;width:461;height:1377;visibility:visible;mso-wrap-style:square;v-text-anchor:top" coordsize="46144,13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X6h8UA&#10;AADdAAAADwAAAGRycy9kb3ducmV2LnhtbESPQWsCMRSE74X+h/CE3mp2S5WwNYoIotBD0RW8Pjav&#10;u4ubl2UTNfbXN4LgcZiZb5jZItpOXGjwrWMN+TgDQVw503Kt4VCu3xUIH5ANdo5Jw408LOavLzMs&#10;jLvyji77UIsEYV+ghiaEvpDSVw1Z9GPXEyfv1w0WQ5JDLc2A1wS3nfzIsqm02HJaaLCnVUPVaX+2&#10;Gkq1+zl+q3j+W25ye1TVap3Hm9Zvo7j8AhEohmf40d4aDZ9qOoH7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fqHxQAAAN0AAAAPAAAAAAAAAAAAAAAAAJgCAABkcnMv&#10;ZG93bnJldi54bWxQSwUGAAAAAAQABAD1AAAAigMAAAAA&#10;" path="m,l8092,188c22413,2839,35179,12134,41498,25444r4646,19891l46144,45336,41456,66024c34935,80824,10176,132849,8481,135304l,137671,,69631r4678,143c8163,69129,11580,67713,14698,65469v2575,-1857,5846,-5783,7625,-9158c26410,48544,26452,41840,22464,33823,20113,29106,16716,25571,12795,23217l,19700,,xe" fillcolor="gray" stroked="f" strokeweight="0">
                  <v:stroke miterlimit="1" joinstyle="miter"/>
                  <v:path arrowok="t" textboxrect="0,0,46144,137671"/>
                </v:shape>
                <v:shape id="Shape 4866" o:spid="_x0000_s1041" style="position:absolute;left:4526;width:493;height:1388;visibility:visible;mso-wrap-style:square;v-text-anchor:top" coordsize="49281,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GUccA&#10;AADdAAAADwAAAGRycy9kb3ducmV2LnhtbESPT2sCMRTE74V+h/CEXkSzLSXoapRSkC7FQ/1z8PjY&#10;PDeLm5dlk9X12zdCocdhZn7DLNeDa8SVulB71vA6zUAQl97UXGk4HjaTGYgQkQ02nknDnQKsV89P&#10;S8yNv/GOrvtYiQThkKMGG2ObSxlKSw7D1LfEyTv7zmFMsquk6fCW4K6Rb1mmpMOa04LFlj4tlZd9&#10;7zT8HI7zr/J73BtlN0Wjxqdtfy+0fhkNHwsQkYb4H/5rF0bD+0wpeLx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cRlHHAAAA3QAAAA8AAAAAAAAAAAAAAAAAmAIAAGRy&#10;cy9kb3ducmV2LnhtbFBLBQYAAAAABAAEAPUAAACMAwAAAAA=&#10;" path="m42705,r6576,153l49281,19856r-24,-7c40369,19862,31482,24595,26779,34038v-3946,7955,-3904,14680,163,22425c30592,63395,36729,67928,43513,69607r5768,177l49281,137824r-3530,987c43809,138299,41679,137236,41046,136456,39942,135111,7070,65277,5249,60430,4804,59185,4025,55359,3533,51947,,27355,18050,3433,42705,xe" fillcolor="gray" stroked="f" strokeweight="0">
                  <v:stroke miterlimit="1" joinstyle="miter"/>
                  <v:path arrowok="t" textboxrect="0,0,49281,138811"/>
                </v:shape>
                <v:shape id="Shape 4867" o:spid="_x0000_s1042" style="position:absolute;left:5019;top:1;width:477;height:1377;visibility:visible;mso-wrap-style:square;v-text-anchor:top" coordsize="47699,13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KC8UA&#10;AADdAAAADwAAAGRycy9kb3ducmV2LnhtbESPwWrDMBBE74X+g9hCb42cUGzjRAmhtNBDc6iT+LxY&#10;a1vEWhlLTty/jwqFHoeZecNsdrPtxZVGbxwrWC4SEMS104ZbBafjx0sOwgdkjb1jUvBDHnbbx4cN&#10;Ftrd+JuuZWhFhLAvUEEXwlBI6euOLPqFG4ij17jRYohybKUe8RbhtperJEmlRcNxocOB3jqqL+Vk&#10;FVQuafbZ1zzVh9W54cmklXlPlXp+mvdrEIHm8B/+a39qBa95msHvm/gE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IoLxQAAAN0AAAAPAAAAAAAAAAAAAAAAAJgCAABkcnMv&#10;ZG93bnJldi54bWxQSwUGAAAAAAQABAD1AAAAigMAAAAA&#10;" path="m,l8079,188c22398,2839,35167,12134,41482,25444v6217,13105,6217,26413,-21,40580c34941,80824,10165,132849,8470,135304l,137671,,69631r4663,143c8148,69129,11564,67713,14682,65469v2596,-1857,5867,-5783,7646,-9158c26415,48544,26457,41840,22453,33823,20102,29106,16705,25571,12784,23217l,19703,,xe" fillcolor="gray" stroked="f" strokeweight="0">
                  <v:stroke miterlimit="1" joinstyle="miter"/>
                  <v:path arrowok="t" textboxrect="0,0,47699,137671"/>
                </v:shape>
                <v:shape id="Shape 4868" o:spid="_x0000_s1043" style="position:absolute;left:5276;width:492;height:1388;visibility:visible;mso-wrap-style:square;v-text-anchor:top" coordsize="49275,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v0MMA&#10;AADdAAAADwAAAGRycy9kb3ducmV2LnhtbERPz2vCMBS+C/4P4Qm7aaKMIp1RhuKYUzamXrw9mre2&#10;2LyUJtrOv94cBI8f3+/ZorOVuFLjS8caxiMFgjhzpuRcw/GwHk5B+IBssHJMGv7Jw2Le780wNa7l&#10;X7ruQy5iCPsUNRQh1KmUPivIoh+5mjhyf66xGCJscmkabGO4reREqURaLDk2FFjTsqDsvL9YDar9&#10;rpLtz+q4ZaV2u9MNN+3Hl9Yvg+79DUSgLjzFD/en0fA6TeLc+CY+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Uv0MMAAADdAAAADwAAAAAAAAAAAAAAAACYAgAAZHJzL2Rv&#10;d25yZXYueG1sUEsFBgAAAAAEAAQA9QAAAIgDAAAAAA==&#10;" path="m42705,r6570,153l49275,19854r-18,-5c40369,19862,31482,24595,26779,34038v-3966,7955,-3904,14680,163,22425c30592,63395,36731,67928,43516,69607r5759,176l49275,137826r-3524,985c43809,138299,41684,137236,41051,136456,39947,135111,7070,65277,5254,60430,4804,59185,4025,55359,3538,51947,,27355,18050,3433,42705,xe" fillcolor="gray" stroked="f" strokeweight="0">
                  <v:stroke miterlimit="1" joinstyle="miter"/>
                  <v:path arrowok="t" textboxrect="0,0,49275,138811"/>
                </v:shape>
                <v:shape id="Shape 4869" o:spid="_x0000_s1044" style="position:absolute;left:5768;top:1;width:477;height:1377;visibility:visible;mso-wrap-style:square;v-text-anchor:top" coordsize="47706,13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xK8cA&#10;AADdAAAADwAAAGRycy9kb3ducmV2LnhtbESPQUvDQBSE7wX/w/IEL6XZtJZYY7ZFhYiXgrZ68PbI&#10;PpNo9r2QXdv037tCweMwM98wxWZ0nTrQ4FthA/MkBUVciW25NvC2L2crUD4gW+yEycCJPGzWF5MC&#10;cytHfqXDLtQqQtjnaKAJoc+19lVDDn0iPXH0PmVwGKIcam0HPEa46/QiTTPtsOW40GBPjw1V37sf&#10;Z+C63N48TLOFfOCLfHWC86f3U2nM1eV4fwcq0Bj+w+f2szWwXGW38PcmP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5sSvHAAAA3QAAAA8AAAAAAAAAAAAAAAAAmAIAAGRy&#10;cy9kb3ducmV2LnhtbFBLBQYAAAAABAAEAPUAAACMAwAAAAA=&#10;" path="m,l8085,188c22405,2839,35174,12134,41494,25444v6212,13105,6212,26413,-42,40580c34952,80824,10172,132849,8476,135304l,137673,,69631r4673,143c8159,69129,11575,67713,14693,65469v2596,-1857,5867,-5783,7641,-9158c26427,48544,26448,41840,22460,33823,20109,29106,16711,25571,12790,23217l,19701,,xe" fillcolor="gray" stroked="f" strokeweight="0">
                  <v:stroke miterlimit="1" joinstyle="miter"/>
                  <v:path arrowok="t" textboxrect="0,0,47706,137673"/>
                </v:shape>
                <v:shape id="Shape 4870" o:spid="_x0000_s1045" style="position:absolute;left:17500;width:493;height:1388;visibility:visible;mso-wrap-style:square;v-text-anchor:top" coordsize="49266,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u9wcEA&#10;AADdAAAADwAAAGRycy9kb3ducmV2LnhtbERPz2vCMBS+D/wfwhO8iKY6maUaRRTZrnNevD2aZ1ts&#10;XkoSY/WvXw6DHT++3+ttb1oRyfnGsoLZNANBXFrdcKXg/HOc5CB8QNbYWiYFT/Kw3Qze1lho++Bv&#10;iqdQiRTCvkAFdQhdIaUvazLop7YjTtzVOoMhQVdJ7fCRwk0r51n2IQ02nBpq7GhfU3k73Y2C/D7G&#10;KprL7HV7xnl08fOwGL8rNRr2uxWIQH34F/+5v7SCRb5M+9Ob9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rvcHBAAAA3QAAAA8AAAAAAAAAAAAAAAAAmAIAAGRycy9kb3du&#10;cmV2LnhtbFBLBQYAAAAABAAEAPUAAACGAwAAAAA=&#10;" path="m42705,r6561,153l49266,19852r-9,-3c40370,19862,31482,24595,26780,34038v-3967,7955,-3926,14680,162,22425c30581,63395,36720,67928,43508,69607r5758,176l49266,137824r-3536,987c43788,138299,41684,137236,41030,136456,39926,135111,7050,65277,5254,60430,4783,59185,4004,55359,3517,51947,,27355,18029,3433,42705,xe" fillcolor="gray" stroked="f" strokeweight="0">
                  <v:stroke miterlimit="1" joinstyle="miter"/>
                  <v:path arrowok="t" textboxrect="0,0,49266,138811"/>
                </v:shape>
                <v:shape id="Shape 4871" o:spid="_x0000_s1046" style="position:absolute;left:17993;top:1;width:477;height:1377;visibility:visible;mso-wrap-style:square;v-text-anchor:top" coordsize="47714,13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G4cgA&#10;AADdAAAADwAAAGRycy9kb3ducmV2LnhtbESP3WrCQBSE7wXfYTlC78zGUqpEN6KlgtAKasX28pA9&#10;+dHs2TS71fj23YLQy2FmvmFm887U4kKtqywrGEUxCOLM6ooLBYeP1XACwnlkjbVlUnAjB/O035th&#10;ou2Vd3TZ+0IECLsEFZTeN4mULivJoItsQxy83LYGfZBtIXWL1wA3tXyM42dpsOKwUGJDLyVl5/2P&#10;UfC2ft+8Lrerw8J+FsdvfTvlX/VJqYdBt5iC8NT5//C9vdYKnibjEfy9CU9Ap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cbhyAAAAN0AAAAPAAAAAAAAAAAAAAAAAJgCAABk&#10;cnMvZG93bnJldi54bWxQSwUGAAAAAAQABAD1AAAAjQMAAAAA&#10;" path="m,l8087,188c22404,2839,35177,12134,41481,25444v6233,13105,6212,26413,-21,40580c34939,80824,10180,132849,8484,135304l,137671,,69631r4679,143c8166,69129,11584,67713,14702,65469v2574,-1857,5845,-5783,7625,-9158c26414,48544,26456,41840,22468,33823,20117,29106,16720,25571,12799,23217l,19699,,xe" fillcolor="gray" stroked="f" strokeweight="0">
                  <v:stroke miterlimit="1" joinstyle="miter"/>
                  <v:path arrowok="t" textboxrect="0,0,47714,137671"/>
                </v:shape>
                <v:shape id="Shape 4872" o:spid="_x0000_s1047" style="position:absolute;left:36505;width:493;height:1388;visibility:visible;mso-wrap-style:square;v-text-anchor:top" coordsize="49266,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GLcUA&#10;AADdAAAADwAAAGRycy9kb3ducmV2LnhtbESPQWsCMRSE74X+h/CEXkSzrlKX1Silpei12ou3x+a5&#10;u7h5WZIY1/76Rij0OMzMN8x6O5hORHK+taxgNs1AEFdWt1wr+D5+TgoQPiBr7CyTgjt52G6en9ZY&#10;anvjL4qHUIsEYV+igiaEvpTSVw0Z9FPbEyfvbJ3BkKSrpXZ4S3DTyTzLXqXBltNCgz29N1RdDlej&#10;oLiOsY7mNPu53GMeXdx9LMZzpV5Gw9sKRKAh/If/2nutYFEsc3i8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YYtxQAAAN0AAAAPAAAAAAAAAAAAAAAAAJgCAABkcnMv&#10;ZG93bnJldi54bWxQSwUGAAAAAAQABAD1AAAAigMAAAAA&#10;" path="m42705,r6561,153l49266,19852r-12,-3c40370,19862,31482,24595,26780,34038v-3962,7955,-3926,14680,167,22425c30585,63395,36722,67928,43509,69607r5757,176l49266,137824r-3536,987c43788,138299,41684,137236,41030,136456,39926,135111,7055,65277,5255,60430,4783,59185,4009,55359,3517,51947,,27355,18029,3433,42705,xe" fillcolor="gray" stroked="f" strokeweight="0">
                  <v:stroke miterlimit="1" joinstyle="miter"/>
                  <v:path arrowok="t" textboxrect="0,0,49266,138811"/>
                </v:shape>
                <v:shape id="Shape 4873" o:spid="_x0000_s1048" style="position:absolute;left:36998;top:1;width:477;height:1377;visibility:visible;mso-wrap-style:square;v-text-anchor:top" coordsize="47699,13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a1cUA&#10;AADdAAAADwAAAGRycy9kb3ducmV2LnhtbESPT4vCMBTE7wt+h/AEb2uqLlWqUUR2YQ96WP+dH81r&#10;G2xeSpNq99ubBWGPw8z8hllteluLO7XeOFYwGScgiHOnDZcKzqev9wUIH5A11o5JwS952KwHbyvM&#10;tHvwD92PoRQRwj5DBVUITSalzyuy6MeuIY5e4VqLIcq2lLrFR4TbWk6TJJUWDceFChvaVZTfjp1V&#10;cHVJsZ3v+y4/TC8Fdya9ms9UqdGw3y5BBOrDf/jV/tYKPhbzGfy9i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hrVxQAAAN0AAAAPAAAAAAAAAAAAAAAAAJgCAABkcnMv&#10;ZG93bnJldi54bWxQSwUGAAAAAAQABAD1AAAAigMAAAAA&#10;" path="m,l8085,188c22398,2839,35167,12134,41482,25444v6217,13105,6217,26413,-21,40580c34940,80824,10165,132849,8485,135304l,137671,,69631r4679,143c8166,69129,11585,67713,14702,65469v2575,-1857,5846,-5783,7625,-9158c26415,48544,26457,41840,22447,33823,20102,29106,16708,25571,12791,23217l,19700,,xe" fillcolor="gray" stroked="f" strokeweight="0">
                  <v:stroke miterlimit="1" joinstyle="miter"/>
                  <v:path arrowok="t" textboxrect="0,0,47699,137671"/>
                </v:shape>
                <v:shape id="Shape 4874" o:spid="_x0000_s1049" style="position:absolute;left:37886;width:492;height:1388;visibility:visible;mso-wrap-style:square;v-text-anchor:top" coordsize="49271,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ilIsgA&#10;AADdAAAADwAAAGRycy9kb3ducmV2LnhtbESP3WrCQBSE7wXfYTmCd7rxh1ZSNyKCpkIpVAuld4fs&#10;cROSPRuyq6Z9+m6h0MthZr5h1pveNuJGna8cK5hNExDEhdMVGwXv5/1kBcIHZI2NY1LwRR422XCw&#10;xlS7O7/R7RSMiBD2KSooQ2hTKX1RkkU/dS1x9C6usxii7IzUHd4j3DZyniQP0mLFcaHElnYlFfXp&#10;ahV81Ob1Wx4Xs0/zwuedPuTH/SJXajzqt08gAvXhP/zXftYKlqvHJfy+i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WKUiyAAAAN0AAAAPAAAAAAAAAAAAAAAAAJgCAABk&#10;cnMvZG93bnJldi54bWxQSwUGAAAAAAQABAD1AAAAjQMAAAAA&#10;" path="m42704,r6567,153l49271,19853r-14,-4c40369,19862,31481,24595,26779,34038v-3962,7955,-3904,14680,167,22425c30594,63395,36732,67928,43516,69607r5755,176l49271,137823r-3542,988c43788,138299,41684,137236,41029,136456,39925,135111,7076,65277,5254,60430,4783,59185,4008,55359,3517,51947,,27355,18034,3433,42704,xe" fillcolor="gray" stroked="f" strokeweight="0">
                  <v:stroke miterlimit="1" joinstyle="miter"/>
                  <v:path arrowok="t" textboxrect="0,0,49271,138811"/>
                </v:shape>
                <v:shape id="Shape 4875" o:spid="_x0000_s1050" style="position:absolute;left:38378;top:1;width:462;height:1377;visibility:visible;mso-wrap-style:square;v-text-anchor:top" coordsize="46145,13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c/sUA&#10;AADdAAAADwAAAGRycy9kb3ducmV2LnhtbESPT2vCQBTE74LfYXlCb7oxjX9IXUUESdFTbcHrI/ua&#10;TZt9G7JrTL+9Wyj0OMzMb5jNbrCN6KnztWMF81kCgrh0uuZKwcf7cboG4QOyxsYxKfghD7vteLTB&#10;XLs7v1F/CZWIEPY5KjAhtLmUvjRk0c9cSxy9T9dZDFF2ldQd3iPcNjJNkqW0WHNcMNjSwVD5fblZ&#10;BX26tMXz2aSysKcm+8qKm8+uSj1Nhv0LiEBD+A//tV+1gmy9WsDvm/gE5P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pz+xQAAAN0AAAAPAAAAAAAAAAAAAAAAAJgCAABkcnMv&#10;ZG93bnJldi54bWxQSwUGAAAAAAQABAD1AAAAigMAAAAA&#10;" path="m,l8092,188c22414,2839,35182,12134,41497,25444r4648,19891l46145,45337,41456,66024c34934,80824,10181,132849,8480,135304l,137670,,69631r4677,143c8163,69129,11580,67713,14698,65469v2574,-1857,5845,-5783,7624,-9158c26409,48544,26451,41840,22464,33823,20113,29106,16715,25571,12795,23217l,19700,,xe" fillcolor="gray" stroked="f" strokeweight="0">
                  <v:stroke miterlimit="1" joinstyle="miter"/>
                  <v:path arrowok="t" textboxrect="0,0,46145,137670"/>
                </v:shape>
                <v:shape id="Shape 4876" o:spid="_x0000_s1051" style="position:absolute;left:38631;width:492;height:1388;visibility:visible;mso-wrap-style:square;v-text-anchor:top" coordsize="49277,13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mGMYA&#10;AADdAAAADwAAAGRycy9kb3ducmV2LnhtbESP3WrCQBSE7wXfYTmCN1I3iqQ2dRXxByx4U9sHOM0e&#10;k9js2Zhdk/j2XaHg5TAz3zCLVWdK0VDtCssKJuMIBHFqdcGZgu+v/cschPPIGkvLpOBODlbLfm+B&#10;ibYtf1Jz8pkIEHYJKsi9rxIpXZqTQTe2FXHwzrY26IOsM6lrbAPclHIaRbE0WHBYyLGiTU7p7+lm&#10;FOxYjs7xthm9XWny8XNsL7tjd1FqOOjW7yA8df4Z/m8ftILZ/DWGx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LmGMYAAADdAAAADwAAAAAAAAAAAAAAAACYAgAAZHJz&#10;L2Rvd25yZXYueG1sUEsFBgAAAAAEAAQA9QAAAIsDAAAAAA==&#10;" path="m42704,r6573,153l49277,19855r-20,-6c40369,19862,31481,24595,26779,34038v-3967,7955,-3904,14680,162,22425c30592,63395,36729,67928,43513,69607r5764,176l49277,137825r-3527,986c43808,138299,41684,137236,41046,136456,39941,135111,7070,65277,5254,60430,4804,59185,4024,55359,3532,51947,,27355,18050,3433,42704,xe" fillcolor="gray" stroked="f" strokeweight="0">
                  <v:stroke miterlimit="1" joinstyle="miter"/>
                  <v:path arrowok="t" textboxrect="0,0,49277,138811"/>
                </v:shape>
                <v:shape id="Shape 4877" o:spid="_x0000_s1052" style="position:absolute;left:39123;top:1;width:477;height:1377;visibility:visible;mso-wrap-style:square;v-text-anchor:top" coordsize="47703,137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aPMgA&#10;AADdAAAADwAAAGRycy9kb3ducmV2LnhtbESPQWvCQBSE7wX/w/KE3urGIo3ErBLatBQPhWoQvD2y&#10;zySafRuyq6b99V1B6HGYmW+YdDWYVlyod41lBdNJBIK4tLrhSkGxfX+ag3AeWWNrmRT8kIPVcvSQ&#10;YqLtlb/psvGVCBB2CSqove8SKV1Zk0E3sR1x8A62N+iD7Cupe7wGuGnlcxS9SIMNh4UaO3qtqTxt&#10;zkZBe9jNsiLH2K2Pg/3Nz28f+6+tUo/jIVuA8DT4//C9/akVzOZxDLc34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lo8yAAAAN0AAAAPAAAAAAAAAAAAAAAAAJgCAABk&#10;cnMvZG93bnJldi54bWxQSwUGAAAAAAQABAD1AAAAjQMAAAAA&#10;" path="m,l8082,188c22402,2839,35170,12134,41485,25444v6218,13105,6218,26413,-20,40580c34944,80824,10169,132849,8474,135304l,137672,,69631r4666,143c8151,69129,11568,67713,14686,65469v2595,-1857,5866,-5783,7646,-9158c26424,48544,26461,41840,22457,33823,20106,29106,16709,25571,12788,23217l,19702,,xe" fillcolor="gray" stroked="f" strokeweight="0">
                  <v:stroke miterlimit="1" joinstyle="miter"/>
                  <v:path arrowok="t" textboxrect="0,0,47703,137672"/>
                </v:shape>
                <w10:anchorlock/>
              </v:group>
            </w:pict>
          </mc:Fallback>
        </mc:AlternateContent>
      </w:r>
    </w:p>
    <w:p w14:paraId="491CCB9F" w14:textId="77777777" w:rsidR="00A21FDC" w:rsidRDefault="00252176">
      <w:pPr>
        <w:tabs>
          <w:tab w:val="center" w:pos="889"/>
          <w:tab w:val="center" w:pos="1172"/>
          <w:tab w:val="center" w:pos="1536"/>
          <w:tab w:val="center" w:pos="2049"/>
          <w:tab w:val="center" w:pos="2926"/>
          <w:tab w:val="center" w:pos="4186"/>
          <w:tab w:val="center" w:pos="5449"/>
          <w:tab w:val="center" w:pos="6325"/>
          <w:tab w:val="center" w:pos="6837"/>
          <w:tab w:val="center" w:pos="7201"/>
          <w:tab w:val="center" w:pos="7483"/>
        </w:tabs>
        <w:spacing w:after="67" w:line="259" w:lineRule="auto"/>
        <w:ind w:left="0" w:firstLine="0"/>
        <w:jc w:val="left"/>
      </w:pPr>
      <w:r>
        <w:rPr>
          <w:sz w:val="22"/>
        </w:rPr>
        <w:tab/>
      </w:r>
      <w:r>
        <w:rPr>
          <w:sz w:val="10"/>
        </w:rPr>
        <w:t>-5</w:t>
      </w:r>
      <w:r>
        <w:rPr>
          <w:sz w:val="10"/>
        </w:rPr>
        <w:tab/>
        <w:t>-4</w:t>
      </w:r>
      <w:r>
        <w:rPr>
          <w:sz w:val="10"/>
        </w:rPr>
        <w:tab/>
        <w:t>-3</w:t>
      </w:r>
      <w:r>
        <w:rPr>
          <w:sz w:val="10"/>
        </w:rPr>
        <w:tab/>
        <w:t>-2</w:t>
      </w:r>
      <w:r>
        <w:rPr>
          <w:sz w:val="10"/>
        </w:rPr>
        <w:tab/>
        <w:t>-1</w:t>
      </w:r>
      <w:r>
        <w:rPr>
          <w:sz w:val="10"/>
        </w:rPr>
        <w:tab/>
        <w:t>0</w:t>
      </w:r>
      <w:r>
        <w:rPr>
          <w:sz w:val="10"/>
        </w:rPr>
        <w:tab/>
        <w:t>1</w:t>
      </w:r>
      <w:r>
        <w:rPr>
          <w:sz w:val="10"/>
        </w:rPr>
        <w:tab/>
        <w:t>2</w:t>
      </w:r>
      <w:r>
        <w:rPr>
          <w:sz w:val="10"/>
        </w:rPr>
        <w:tab/>
        <w:t>3</w:t>
      </w:r>
      <w:r>
        <w:rPr>
          <w:sz w:val="10"/>
        </w:rPr>
        <w:tab/>
        <w:t>4</w:t>
      </w:r>
      <w:r>
        <w:rPr>
          <w:sz w:val="10"/>
        </w:rPr>
        <w:tab/>
        <w:t>5</w:t>
      </w:r>
    </w:p>
    <w:p w14:paraId="70BC7C2F" w14:textId="77777777" w:rsidR="00A21FDC" w:rsidRDefault="00252176">
      <w:pPr>
        <w:spacing w:after="322" w:line="250" w:lineRule="auto"/>
        <w:ind w:left="3848" w:right="3738" w:hanging="188"/>
        <w:jc w:val="left"/>
      </w:pPr>
      <w:r>
        <w:rPr>
          <w:sz w:val="12"/>
        </w:rPr>
        <w:t xml:space="preserve">Logarithmic Timeline </w:t>
      </w:r>
      <w:r>
        <w:rPr>
          <w:sz w:val="10"/>
        </w:rPr>
        <w:t>y = ln(x) - 1</w:t>
      </w:r>
    </w:p>
    <w:p w14:paraId="09F506B9" w14:textId="77777777" w:rsidR="00A21FDC" w:rsidRDefault="00252176">
      <w:pPr>
        <w:tabs>
          <w:tab w:val="center" w:pos="1197"/>
          <w:tab w:val="center" w:pos="2192"/>
          <w:tab w:val="center" w:pos="3188"/>
          <w:tab w:val="center" w:pos="4183"/>
          <w:tab w:val="center" w:pos="5180"/>
          <w:tab w:val="center" w:pos="6176"/>
          <w:tab w:val="center" w:pos="7172"/>
        </w:tabs>
        <w:spacing w:after="0" w:line="259" w:lineRule="auto"/>
        <w:ind w:left="0" w:firstLine="0"/>
        <w:jc w:val="left"/>
      </w:pPr>
      <w:r>
        <w:rPr>
          <w:sz w:val="22"/>
        </w:rPr>
        <w:tab/>
      </w:r>
      <w:r>
        <w:rPr>
          <w:b/>
          <w:sz w:val="8"/>
        </w:rPr>
        <w:t>Event #1</w:t>
      </w:r>
      <w:r>
        <w:rPr>
          <w:b/>
          <w:sz w:val="8"/>
        </w:rPr>
        <w:tab/>
        <w:t>Event #2</w:t>
      </w:r>
      <w:r>
        <w:rPr>
          <w:b/>
          <w:sz w:val="8"/>
        </w:rPr>
        <w:tab/>
        <w:t>Event #3</w:t>
      </w:r>
      <w:r>
        <w:rPr>
          <w:b/>
          <w:sz w:val="8"/>
        </w:rPr>
        <w:tab/>
        <w:t>Event #4</w:t>
      </w:r>
      <w:r>
        <w:rPr>
          <w:b/>
          <w:sz w:val="8"/>
        </w:rPr>
        <w:tab/>
        <w:t>Event #5</w:t>
      </w:r>
      <w:r>
        <w:rPr>
          <w:b/>
          <w:sz w:val="8"/>
        </w:rPr>
        <w:tab/>
        <w:t>Event #6</w:t>
      </w:r>
      <w:r>
        <w:rPr>
          <w:b/>
          <w:sz w:val="8"/>
        </w:rPr>
        <w:tab/>
        <w:t>Event #7</w:t>
      </w:r>
    </w:p>
    <w:p w14:paraId="180F8D33" w14:textId="77777777" w:rsidR="00A21FDC" w:rsidRDefault="00252176">
      <w:pPr>
        <w:spacing w:after="8" w:line="259" w:lineRule="auto"/>
        <w:ind w:left="889" w:firstLine="0"/>
        <w:jc w:val="left"/>
      </w:pPr>
      <w:r>
        <w:rPr>
          <w:noProof/>
          <w:sz w:val="22"/>
        </w:rPr>
        <mc:AlternateContent>
          <mc:Choice Requires="wpg">
            <w:drawing>
              <wp:inline distT="0" distB="0" distL="0" distR="0" wp14:anchorId="11C15E91" wp14:editId="42558910">
                <wp:extent cx="4186733" cy="203691"/>
                <wp:effectExtent l="0" t="0" r="0" b="0"/>
                <wp:docPr id="88046" name="Group 88046"/>
                <wp:cNvGraphicFramePr/>
                <a:graphic xmlns:a="http://schemas.openxmlformats.org/drawingml/2006/main">
                  <a:graphicData uri="http://schemas.microsoft.com/office/word/2010/wordprocessingGroup">
                    <wpg:wgp>
                      <wpg:cNvGrpSpPr/>
                      <wpg:grpSpPr>
                        <a:xfrm>
                          <a:off x="0" y="0"/>
                          <a:ext cx="4186733" cy="203691"/>
                          <a:chOff x="0" y="0"/>
                          <a:chExt cx="4186733" cy="203691"/>
                        </a:xfrm>
                      </wpg:grpSpPr>
                      <wps:wsp>
                        <wps:cNvPr id="4885" name="Shape 4885"/>
                        <wps:cNvSpPr/>
                        <wps:spPr>
                          <a:xfrm>
                            <a:off x="1" y="135044"/>
                            <a:ext cx="4186731" cy="0"/>
                          </a:xfrm>
                          <a:custGeom>
                            <a:avLst/>
                            <a:gdLst/>
                            <a:ahLst/>
                            <a:cxnLst/>
                            <a:rect l="0" t="0" r="0" b="0"/>
                            <a:pathLst>
                              <a:path w="4186731">
                                <a:moveTo>
                                  <a:pt x="0" y="0"/>
                                </a:moveTo>
                                <a:lnTo>
                                  <a:pt x="4186731" y="0"/>
                                </a:lnTo>
                              </a:path>
                            </a:pathLst>
                          </a:custGeom>
                          <a:ln w="8372" cap="flat">
                            <a:miter lim="100000"/>
                          </a:ln>
                        </wps:spPr>
                        <wps:style>
                          <a:lnRef idx="1">
                            <a:srgbClr val="505050"/>
                          </a:lnRef>
                          <a:fillRef idx="0">
                            <a:srgbClr val="000000">
                              <a:alpha val="0"/>
                            </a:srgbClr>
                          </a:fillRef>
                          <a:effectRef idx="0">
                            <a:scrgbClr r="0" g="0" b="0"/>
                          </a:effectRef>
                          <a:fontRef idx="none"/>
                        </wps:style>
                        <wps:bodyPr/>
                      </wps:wsp>
                      <wps:wsp>
                        <wps:cNvPr id="4887" name="Shape 4887"/>
                        <wps:cNvSpPr/>
                        <wps:spPr>
                          <a:xfrm>
                            <a:off x="0"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88" name="Shape 4888"/>
                        <wps:cNvSpPr/>
                        <wps:spPr>
                          <a:xfrm>
                            <a:off x="441224"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90" name="Shape 4890"/>
                        <wps:cNvSpPr/>
                        <wps:spPr>
                          <a:xfrm>
                            <a:off x="4104165"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92" name="Shape 4892"/>
                        <wps:cNvSpPr/>
                        <wps:spPr>
                          <a:xfrm>
                            <a:off x="3043828"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94" name="Shape 4894"/>
                        <wps:cNvSpPr/>
                        <wps:spPr>
                          <a:xfrm>
                            <a:off x="2568733"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96" name="Shape 4896"/>
                        <wps:cNvSpPr/>
                        <wps:spPr>
                          <a:xfrm>
                            <a:off x="2415326"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898" name="Shape 4898"/>
                        <wps:cNvSpPr/>
                        <wps:spPr>
                          <a:xfrm>
                            <a:off x="2230968"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900" name="Shape 4900"/>
                        <wps:cNvSpPr/>
                        <wps:spPr>
                          <a:xfrm>
                            <a:off x="1883072"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902" name="Shape 4902"/>
                        <wps:cNvSpPr/>
                        <wps:spPr>
                          <a:xfrm>
                            <a:off x="1661714"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904" name="Shape 4904"/>
                        <wps:cNvSpPr/>
                        <wps:spPr>
                          <a:xfrm>
                            <a:off x="626989" y="72244"/>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906" name="Shape 4906"/>
                        <wps:cNvSpPr/>
                        <wps:spPr>
                          <a:xfrm>
                            <a:off x="4186733" y="78090"/>
                            <a:ext cx="0" cy="125602"/>
                          </a:xfrm>
                          <a:custGeom>
                            <a:avLst/>
                            <a:gdLst/>
                            <a:ahLst/>
                            <a:cxnLst/>
                            <a:rect l="0" t="0" r="0" b="0"/>
                            <a:pathLst>
                              <a:path h="125602">
                                <a:moveTo>
                                  <a:pt x="0" y="0"/>
                                </a:moveTo>
                                <a:lnTo>
                                  <a:pt x="0" y="125602"/>
                                </a:lnTo>
                              </a:path>
                            </a:pathLst>
                          </a:custGeom>
                          <a:ln w="8373" cap="flat">
                            <a:miter lim="100000"/>
                          </a:ln>
                        </wps:spPr>
                        <wps:style>
                          <a:lnRef idx="1">
                            <a:srgbClr val="505050"/>
                          </a:lnRef>
                          <a:fillRef idx="0">
                            <a:srgbClr val="000000">
                              <a:alpha val="0"/>
                            </a:srgbClr>
                          </a:fillRef>
                          <a:effectRef idx="0">
                            <a:scrgbClr r="0" g="0" b="0"/>
                          </a:effectRef>
                          <a:fontRef idx="none"/>
                        </wps:style>
                        <wps:bodyPr/>
                      </wps:wsp>
                      <wps:wsp>
                        <wps:cNvPr id="4908" name="Shape 4908"/>
                        <wps:cNvSpPr/>
                        <wps:spPr>
                          <a:xfrm>
                            <a:off x="146478" y="0"/>
                            <a:ext cx="49281" cy="138805"/>
                          </a:xfrm>
                          <a:custGeom>
                            <a:avLst/>
                            <a:gdLst/>
                            <a:ahLst/>
                            <a:cxnLst/>
                            <a:rect l="0" t="0" r="0" b="0"/>
                            <a:pathLst>
                              <a:path w="49281" h="138805">
                                <a:moveTo>
                                  <a:pt x="42705" y="0"/>
                                </a:moveTo>
                                <a:lnTo>
                                  <a:pt x="49281" y="150"/>
                                </a:lnTo>
                                <a:lnTo>
                                  <a:pt x="49281" y="19845"/>
                                </a:lnTo>
                                <a:lnTo>
                                  <a:pt x="49273" y="19842"/>
                                </a:lnTo>
                                <a:cubicBezTo>
                                  <a:pt x="40385" y="19858"/>
                                  <a:pt x="31492" y="24592"/>
                                  <a:pt x="26779" y="34038"/>
                                </a:cubicBezTo>
                                <a:cubicBezTo>
                                  <a:pt x="22833" y="41966"/>
                                  <a:pt x="22875" y="48713"/>
                                  <a:pt x="26942" y="56442"/>
                                </a:cubicBezTo>
                                <a:cubicBezTo>
                                  <a:pt x="30592" y="63371"/>
                                  <a:pt x="36736" y="67904"/>
                                  <a:pt x="43523" y="69586"/>
                                </a:cubicBezTo>
                                <a:lnTo>
                                  <a:pt x="49281" y="69767"/>
                                </a:lnTo>
                                <a:lnTo>
                                  <a:pt x="49281" y="137814"/>
                                </a:lnTo>
                                <a:lnTo>
                                  <a:pt x="45751" y="138805"/>
                                </a:lnTo>
                                <a:cubicBezTo>
                                  <a:pt x="43809" y="138277"/>
                                  <a:pt x="41684" y="137209"/>
                                  <a:pt x="41051" y="136435"/>
                                </a:cubicBezTo>
                                <a:cubicBezTo>
                                  <a:pt x="39947" y="135106"/>
                                  <a:pt x="7070" y="65250"/>
                                  <a:pt x="5275" y="60409"/>
                                </a:cubicBezTo>
                                <a:cubicBezTo>
                                  <a:pt x="4804" y="59158"/>
                                  <a:pt x="4024" y="55359"/>
                                  <a:pt x="3538" y="51926"/>
                                </a:cubicBezTo>
                                <a:cubicBezTo>
                                  <a:pt x="0" y="27329"/>
                                  <a:pt x="18050"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09" name="Shape 4909"/>
                        <wps:cNvSpPr/>
                        <wps:spPr>
                          <a:xfrm>
                            <a:off x="195760" y="150"/>
                            <a:ext cx="47699" cy="137664"/>
                          </a:xfrm>
                          <a:custGeom>
                            <a:avLst/>
                            <a:gdLst/>
                            <a:ahLst/>
                            <a:cxnLst/>
                            <a:rect l="0" t="0" r="0" b="0"/>
                            <a:pathLst>
                              <a:path w="47699" h="137664">
                                <a:moveTo>
                                  <a:pt x="0" y="0"/>
                                </a:moveTo>
                                <a:lnTo>
                                  <a:pt x="8078" y="184"/>
                                </a:lnTo>
                                <a:cubicBezTo>
                                  <a:pt x="22398" y="2831"/>
                                  <a:pt x="35167" y="12119"/>
                                  <a:pt x="41487" y="25441"/>
                                </a:cubicBezTo>
                                <a:cubicBezTo>
                                  <a:pt x="47699" y="38546"/>
                                  <a:pt x="47699" y="51833"/>
                                  <a:pt x="41466" y="66000"/>
                                </a:cubicBezTo>
                                <a:cubicBezTo>
                                  <a:pt x="34945" y="80800"/>
                                  <a:pt x="10165" y="132852"/>
                                  <a:pt x="8469" y="135285"/>
                                </a:cubicBezTo>
                                <a:lnTo>
                                  <a:pt x="0" y="137664"/>
                                </a:lnTo>
                                <a:lnTo>
                                  <a:pt x="0" y="69617"/>
                                </a:lnTo>
                                <a:lnTo>
                                  <a:pt x="4673" y="69763"/>
                                </a:lnTo>
                                <a:cubicBezTo>
                                  <a:pt x="8157" y="69121"/>
                                  <a:pt x="11570" y="67710"/>
                                  <a:pt x="14681" y="65471"/>
                                </a:cubicBezTo>
                                <a:cubicBezTo>
                                  <a:pt x="17282" y="63609"/>
                                  <a:pt x="20553" y="59683"/>
                                  <a:pt x="22327" y="56292"/>
                                </a:cubicBezTo>
                                <a:cubicBezTo>
                                  <a:pt x="26420" y="48520"/>
                                  <a:pt x="26457" y="41837"/>
                                  <a:pt x="22453" y="33804"/>
                                </a:cubicBezTo>
                                <a:cubicBezTo>
                                  <a:pt x="20107" y="29091"/>
                                  <a:pt x="16714" y="25560"/>
                                  <a:pt x="12795" y="23208"/>
                                </a:cubicBezTo>
                                <a:lnTo>
                                  <a:pt x="0" y="19694"/>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0" name="Shape 4910"/>
                        <wps:cNvSpPr/>
                        <wps:spPr>
                          <a:xfrm>
                            <a:off x="778963" y="0"/>
                            <a:ext cx="49284" cy="138805"/>
                          </a:xfrm>
                          <a:custGeom>
                            <a:avLst/>
                            <a:gdLst/>
                            <a:ahLst/>
                            <a:cxnLst/>
                            <a:rect l="0" t="0" r="0" b="0"/>
                            <a:pathLst>
                              <a:path w="49284" h="138805">
                                <a:moveTo>
                                  <a:pt x="42705" y="0"/>
                                </a:moveTo>
                                <a:lnTo>
                                  <a:pt x="49284" y="150"/>
                                </a:lnTo>
                                <a:lnTo>
                                  <a:pt x="49284" y="19845"/>
                                </a:lnTo>
                                <a:lnTo>
                                  <a:pt x="49273" y="19842"/>
                                </a:lnTo>
                                <a:cubicBezTo>
                                  <a:pt x="40385" y="19858"/>
                                  <a:pt x="31492" y="24592"/>
                                  <a:pt x="26779" y="34038"/>
                                </a:cubicBezTo>
                                <a:cubicBezTo>
                                  <a:pt x="22839" y="41966"/>
                                  <a:pt x="22875" y="48713"/>
                                  <a:pt x="26947" y="56442"/>
                                </a:cubicBezTo>
                                <a:cubicBezTo>
                                  <a:pt x="30594" y="63371"/>
                                  <a:pt x="36737" y="67904"/>
                                  <a:pt x="43524" y="69586"/>
                                </a:cubicBezTo>
                                <a:lnTo>
                                  <a:pt x="49284" y="69767"/>
                                </a:lnTo>
                                <a:lnTo>
                                  <a:pt x="49284" y="137813"/>
                                </a:lnTo>
                                <a:lnTo>
                                  <a:pt x="45751" y="138805"/>
                                </a:lnTo>
                                <a:cubicBezTo>
                                  <a:pt x="43809" y="138277"/>
                                  <a:pt x="41684" y="137209"/>
                                  <a:pt x="41051" y="136435"/>
                                </a:cubicBezTo>
                                <a:cubicBezTo>
                                  <a:pt x="39947" y="135106"/>
                                  <a:pt x="7076" y="65250"/>
                                  <a:pt x="5275" y="60409"/>
                                </a:cubicBezTo>
                                <a:cubicBezTo>
                                  <a:pt x="4804" y="59158"/>
                                  <a:pt x="4030" y="55359"/>
                                  <a:pt x="3538" y="51926"/>
                                </a:cubicBezTo>
                                <a:cubicBezTo>
                                  <a:pt x="0" y="27329"/>
                                  <a:pt x="18050" y="3433"/>
                                  <a:pt x="4270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1" name="Shape 4911"/>
                        <wps:cNvSpPr/>
                        <wps:spPr>
                          <a:xfrm>
                            <a:off x="828247" y="150"/>
                            <a:ext cx="47701" cy="137663"/>
                          </a:xfrm>
                          <a:custGeom>
                            <a:avLst/>
                            <a:gdLst/>
                            <a:ahLst/>
                            <a:cxnLst/>
                            <a:rect l="0" t="0" r="0" b="0"/>
                            <a:pathLst>
                              <a:path w="47701" h="137663">
                                <a:moveTo>
                                  <a:pt x="0" y="0"/>
                                </a:moveTo>
                                <a:lnTo>
                                  <a:pt x="8078" y="184"/>
                                </a:lnTo>
                                <a:cubicBezTo>
                                  <a:pt x="22400" y="2831"/>
                                  <a:pt x="35169" y="12119"/>
                                  <a:pt x="41484" y="25441"/>
                                </a:cubicBezTo>
                                <a:cubicBezTo>
                                  <a:pt x="47701" y="38546"/>
                                  <a:pt x="47701" y="51833"/>
                                  <a:pt x="41463" y="66000"/>
                                </a:cubicBezTo>
                                <a:cubicBezTo>
                                  <a:pt x="34942" y="80800"/>
                                  <a:pt x="10167" y="132852"/>
                                  <a:pt x="8466" y="135285"/>
                                </a:cubicBezTo>
                                <a:lnTo>
                                  <a:pt x="0" y="137663"/>
                                </a:lnTo>
                                <a:lnTo>
                                  <a:pt x="0" y="69617"/>
                                </a:lnTo>
                                <a:lnTo>
                                  <a:pt x="4672" y="69763"/>
                                </a:lnTo>
                                <a:cubicBezTo>
                                  <a:pt x="8157" y="69121"/>
                                  <a:pt x="11571" y="67710"/>
                                  <a:pt x="14684" y="65471"/>
                                </a:cubicBezTo>
                                <a:cubicBezTo>
                                  <a:pt x="17279" y="63609"/>
                                  <a:pt x="20550" y="59683"/>
                                  <a:pt x="22330" y="56292"/>
                                </a:cubicBezTo>
                                <a:cubicBezTo>
                                  <a:pt x="26417" y="48520"/>
                                  <a:pt x="26459" y="41837"/>
                                  <a:pt x="22450" y="33804"/>
                                </a:cubicBezTo>
                                <a:cubicBezTo>
                                  <a:pt x="20104" y="29091"/>
                                  <a:pt x="16711" y="25560"/>
                                  <a:pt x="12793"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2" name="Shape 4912"/>
                        <wps:cNvSpPr/>
                        <wps:spPr>
                          <a:xfrm>
                            <a:off x="1411452" y="0"/>
                            <a:ext cx="49282" cy="138805"/>
                          </a:xfrm>
                          <a:custGeom>
                            <a:avLst/>
                            <a:gdLst/>
                            <a:ahLst/>
                            <a:cxnLst/>
                            <a:rect l="0" t="0" r="0" b="0"/>
                            <a:pathLst>
                              <a:path w="49282" h="138805">
                                <a:moveTo>
                                  <a:pt x="42726" y="0"/>
                                </a:moveTo>
                                <a:lnTo>
                                  <a:pt x="49282" y="150"/>
                                </a:lnTo>
                                <a:lnTo>
                                  <a:pt x="49282" y="19845"/>
                                </a:lnTo>
                                <a:lnTo>
                                  <a:pt x="49273" y="19842"/>
                                </a:lnTo>
                                <a:cubicBezTo>
                                  <a:pt x="40385" y="19858"/>
                                  <a:pt x="31492" y="24592"/>
                                  <a:pt x="26779" y="34038"/>
                                </a:cubicBezTo>
                                <a:cubicBezTo>
                                  <a:pt x="22833" y="41966"/>
                                  <a:pt x="22875" y="48713"/>
                                  <a:pt x="26942" y="56442"/>
                                </a:cubicBezTo>
                                <a:cubicBezTo>
                                  <a:pt x="30592" y="63371"/>
                                  <a:pt x="36735" y="67904"/>
                                  <a:pt x="43524" y="69586"/>
                                </a:cubicBezTo>
                                <a:lnTo>
                                  <a:pt x="49282" y="69767"/>
                                </a:lnTo>
                                <a:lnTo>
                                  <a:pt x="49282" y="137814"/>
                                </a:lnTo>
                                <a:lnTo>
                                  <a:pt x="45751" y="138805"/>
                                </a:lnTo>
                                <a:cubicBezTo>
                                  <a:pt x="43809" y="138277"/>
                                  <a:pt x="41684" y="137209"/>
                                  <a:pt x="41046" y="136435"/>
                                </a:cubicBezTo>
                                <a:cubicBezTo>
                                  <a:pt x="39947" y="135106"/>
                                  <a:pt x="7070" y="65250"/>
                                  <a:pt x="5275" y="60409"/>
                                </a:cubicBezTo>
                                <a:cubicBezTo>
                                  <a:pt x="4804" y="59158"/>
                                  <a:pt x="4025" y="55359"/>
                                  <a:pt x="3538" y="51926"/>
                                </a:cubicBezTo>
                                <a:cubicBezTo>
                                  <a:pt x="0" y="27329"/>
                                  <a:pt x="18050" y="3433"/>
                                  <a:pt x="42726"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3" name="Shape 4913"/>
                        <wps:cNvSpPr/>
                        <wps:spPr>
                          <a:xfrm>
                            <a:off x="1460734" y="150"/>
                            <a:ext cx="46142" cy="137664"/>
                          </a:xfrm>
                          <a:custGeom>
                            <a:avLst/>
                            <a:gdLst/>
                            <a:ahLst/>
                            <a:cxnLst/>
                            <a:rect l="0" t="0" r="0" b="0"/>
                            <a:pathLst>
                              <a:path w="46142" h="137664">
                                <a:moveTo>
                                  <a:pt x="0" y="0"/>
                                </a:moveTo>
                                <a:lnTo>
                                  <a:pt x="8087" y="184"/>
                                </a:lnTo>
                                <a:cubicBezTo>
                                  <a:pt x="22398" y="2831"/>
                                  <a:pt x="35166" y="12119"/>
                                  <a:pt x="41481" y="25441"/>
                                </a:cubicBezTo>
                                <a:lnTo>
                                  <a:pt x="46142" y="45322"/>
                                </a:lnTo>
                                <a:lnTo>
                                  <a:pt x="46142" y="45322"/>
                                </a:lnTo>
                                <a:lnTo>
                                  <a:pt x="41466" y="66000"/>
                                </a:lnTo>
                                <a:cubicBezTo>
                                  <a:pt x="34940" y="80800"/>
                                  <a:pt x="10164" y="132852"/>
                                  <a:pt x="8469" y="135285"/>
                                </a:cubicBezTo>
                                <a:lnTo>
                                  <a:pt x="0" y="137664"/>
                                </a:lnTo>
                                <a:lnTo>
                                  <a:pt x="0" y="69617"/>
                                </a:lnTo>
                                <a:lnTo>
                                  <a:pt x="4680" y="69763"/>
                                </a:lnTo>
                                <a:cubicBezTo>
                                  <a:pt x="8167" y="69121"/>
                                  <a:pt x="11584" y="67710"/>
                                  <a:pt x="14702" y="65471"/>
                                </a:cubicBezTo>
                                <a:cubicBezTo>
                                  <a:pt x="17277" y="63609"/>
                                  <a:pt x="20548" y="59683"/>
                                  <a:pt x="22327" y="56292"/>
                                </a:cubicBezTo>
                                <a:cubicBezTo>
                                  <a:pt x="26420" y="48520"/>
                                  <a:pt x="26456" y="41837"/>
                                  <a:pt x="22453" y="33804"/>
                                </a:cubicBezTo>
                                <a:cubicBezTo>
                                  <a:pt x="20107" y="29091"/>
                                  <a:pt x="16713" y="25560"/>
                                  <a:pt x="12795" y="23208"/>
                                </a:cubicBezTo>
                                <a:lnTo>
                                  <a:pt x="0" y="19694"/>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4" name="Shape 4914"/>
                        <wps:cNvSpPr/>
                        <wps:spPr>
                          <a:xfrm>
                            <a:off x="2043937" y="0"/>
                            <a:ext cx="49283" cy="138805"/>
                          </a:xfrm>
                          <a:custGeom>
                            <a:avLst/>
                            <a:gdLst/>
                            <a:ahLst/>
                            <a:cxnLst/>
                            <a:rect l="0" t="0" r="0" b="0"/>
                            <a:pathLst>
                              <a:path w="49283" h="138805">
                                <a:moveTo>
                                  <a:pt x="42726" y="0"/>
                                </a:moveTo>
                                <a:lnTo>
                                  <a:pt x="49283" y="150"/>
                                </a:lnTo>
                                <a:lnTo>
                                  <a:pt x="49283" y="19845"/>
                                </a:lnTo>
                                <a:lnTo>
                                  <a:pt x="49273" y="19842"/>
                                </a:lnTo>
                                <a:cubicBezTo>
                                  <a:pt x="40385" y="19858"/>
                                  <a:pt x="31492" y="24592"/>
                                  <a:pt x="26779" y="34038"/>
                                </a:cubicBezTo>
                                <a:cubicBezTo>
                                  <a:pt x="22833" y="41966"/>
                                  <a:pt x="22875" y="48713"/>
                                  <a:pt x="26947" y="56442"/>
                                </a:cubicBezTo>
                                <a:cubicBezTo>
                                  <a:pt x="30595" y="63371"/>
                                  <a:pt x="36737" y="67904"/>
                                  <a:pt x="43527" y="69586"/>
                                </a:cubicBezTo>
                                <a:lnTo>
                                  <a:pt x="49283" y="69767"/>
                                </a:lnTo>
                                <a:lnTo>
                                  <a:pt x="49283" y="137813"/>
                                </a:lnTo>
                                <a:lnTo>
                                  <a:pt x="45750" y="138805"/>
                                </a:lnTo>
                                <a:cubicBezTo>
                                  <a:pt x="43809" y="138277"/>
                                  <a:pt x="41684" y="137209"/>
                                  <a:pt x="41051" y="136435"/>
                                </a:cubicBezTo>
                                <a:cubicBezTo>
                                  <a:pt x="39947" y="135106"/>
                                  <a:pt x="7075" y="65250"/>
                                  <a:pt x="5275" y="60409"/>
                                </a:cubicBezTo>
                                <a:cubicBezTo>
                                  <a:pt x="4804" y="59158"/>
                                  <a:pt x="4030" y="55359"/>
                                  <a:pt x="3537" y="51926"/>
                                </a:cubicBezTo>
                                <a:cubicBezTo>
                                  <a:pt x="0" y="27329"/>
                                  <a:pt x="18050" y="3433"/>
                                  <a:pt x="42726"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5" name="Shape 4915"/>
                        <wps:cNvSpPr/>
                        <wps:spPr>
                          <a:xfrm>
                            <a:off x="2093220" y="150"/>
                            <a:ext cx="47697" cy="137664"/>
                          </a:xfrm>
                          <a:custGeom>
                            <a:avLst/>
                            <a:gdLst/>
                            <a:ahLst/>
                            <a:cxnLst/>
                            <a:rect l="0" t="0" r="0" b="0"/>
                            <a:pathLst>
                              <a:path w="47697" h="137664">
                                <a:moveTo>
                                  <a:pt x="0" y="0"/>
                                </a:moveTo>
                                <a:lnTo>
                                  <a:pt x="8089" y="185"/>
                                </a:lnTo>
                                <a:cubicBezTo>
                                  <a:pt x="22402" y="2832"/>
                                  <a:pt x="35170" y="12120"/>
                                  <a:pt x="41485" y="25442"/>
                                </a:cubicBezTo>
                                <a:cubicBezTo>
                                  <a:pt x="47697" y="38546"/>
                                  <a:pt x="47697" y="51834"/>
                                  <a:pt x="41465" y="66001"/>
                                </a:cubicBezTo>
                                <a:cubicBezTo>
                                  <a:pt x="34943" y="80800"/>
                                  <a:pt x="10168" y="132852"/>
                                  <a:pt x="8468" y="135286"/>
                                </a:cubicBezTo>
                                <a:lnTo>
                                  <a:pt x="0" y="137664"/>
                                </a:lnTo>
                                <a:lnTo>
                                  <a:pt x="0" y="69617"/>
                                </a:lnTo>
                                <a:lnTo>
                                  <a:pt x="4682" y="69764"/>
                                </a:lnTo>
                                <a:cubicBezTo>
                                  <a:pt x="8170" y="69122"/>
                                  <a:pt x="11588" y="67711"/>
                                  <a:pt x="14706" y="65472"/>
                                </a:cubicBezTo>
                                <a:cubicBezTo>
                                  <a:pt x="17281" y="63609"/>
                                  <a:pt x="20551" y="59684"/>
                                  <a:pt x="22331" y="56293"/>
                                </a:cubicBezTo>
                                <a:cubicBezTo>
                                  <a:pt x="26418" y="48521"/>
                                  <a:pt x="26460" y="41838"/>
                                  <a:pt x="22451" y="33805"/>
                                </a:cubicBezTo>
                                <a:cubicBezTo>
                                  <a:pt x="20105" y="29092"/>
                                  <a:pt x="16712" y="25560"/>
                                  <a:pt x="12794" y="23209"/>
                                </a:cubicBezTo>
                                <a:lnTo>
                                  <a:pt x="0" y="19696"/>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6" name="Shape 4916"/>
                        <wps:cNvSpPr/>
                        <wps:spPr>
                          <a:xfrm>
                            <a:off x="2676426" y="0"/>
                            <a:ext cx="49282" cy="138805"/>
                          </a:xfrm>
                          <a:custGeom>
                            <a:avLst/>
                            <a:gdLst/>
                            <a:ahLst/>
                            <a:cxnLst/>
                            <a:rect l="0" t="0" r="0" b="0"/>
                            <a:pathLst>
                              <a:path w="49282" h="138805">
                                <a:moveTo>
                                  <a:pt x="42725" y="0"/>
                                </a:moveTo>
                                <a:lnTo>
                                  <a:pt x="49282" y="150"/>
                                </a:lnTo>
                                <a:lnTo>
                                  <a:pt x="49282" y="19845"/>
                                </a:lnTo>
                                <a:lnTo>
                                  <a:pt x="49273" y="19842"/>
                                </a:lnTo>
                                <a:cubicBezTo>
                                  <a:pt x="40385" y="19858"/>
                                  <a:pt x="31492" y="24592"/>
                                  <a:pt x="26779" y="34038"/>
                                </a:cubicBezTo>
                                <a:cubicBezTo>
                                  <a:pt x="22833" y="41966"/>
                                  <a:pt x="22875" y="48713"/>
                                  <a:pt x="26941" y="56442"/>
                                </a:cubicBezTo>
                                <a:cubicBezTo>
                                  <a:pt x="30592" y="63371"/>
                                  <a:pt x="36735" y="67904"/>
                                  <a:pt x="43524" y="69586"/>
                                </a:cubicBezTo>
                                <a:lnTo>
                                  <a:pt x="49282" y="69767"/>
                                </a:lnTo>
                                <a:lnTo>
                                  <a:pt x="49282" y="137814"/>
                                </a:lnTo>
                                <a:lnTo>
                                  <a:pt x="45751" y="138805"/>
                                </a:lnTo>
                                <a:cubicBezTo>
                                  <a:pt x="43809" y="138277"/>
                                  <a:pt x="41684" y="137209"/>
                                  <a:pt x="41046" y="136435"/>
                                </a:cubicBezTo>
                                <a:cubicBezTo>
                                  <a:pt x="39941" y="135106"/>
                                  <a:pt x="7070" y="65250"/>
                                  <a:pt x="5270" y="60409"/>
                                </a:cubicBezTo>
                                <a:cubicBezTo>
                                  <a:pt x="4804" y="59158"/>
                                  <a:pt x="4025" y="55359"/>
                                  <a:pt x="3532" y="51926"/>
                                </a:cubicBezTo>
                                <a:cubicBezTo>
                                  <a:pt x="0" y="27329"/>
                                  <a:pt x="18050" y="3433"/>
                                  <a:pt x="4272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7" name="Shape 4917"/>
                        <wps:cNvSpPr/>
                        <wps:spPr>
                          <a:xfrm>
                            <a:off x="2725708" y="150"/>
                            <a:ext cx="46141" cy="137664"/>
                          </a:xfrm>
                          <a:custGeom>
                            <a:avLst/>
                            <a:gdLst/>
                            <a:ahLst/>
                            <a:cxnLst/>
                            <a:rect l="0" t="0" r="0" b="0"/>
                            <a:pathLst>
                              <a:path w="46141" h="137664">
                                <a:moveTo>
                                  <a:pt x="0" y="0"/>
                                </a:moveTo>
                                <a:lnTo>
                                  <a:pt x="8087" y="184"/>
                                </a:lnTo>
                                <a:cubicBezTo>
                                  <a:pt x="22397" y="2831"/>
                                  <a:pt x="35166" y="12119"/>
                                  <a:pt x="41481" y="25441"/>
                                </a:cubicBezTo>
                                <a:lnTo>
                                  <a:pt x="46141" y="45320"/>
                                </a:lnTo>
                                <a:lnTo>
                                  <a:pt x="46141" y="45325"/>
                                </a:lnTo>
                                <a:lnTo>
                                  <a:pt x="41460" y="66000"/>
                                </a:lnTo>
                                <a:cubicBezTo>
                                  <a:pt x="34939" y="80800"/>
                                  <a:pt x="10164" y="132852"/>
                                  <a:pt x="8469" y="135285"/>
                                </a:cubicBezTo>
                                <a:lnTo>
                                  <a:pt x="0" y="137664"/>
                                </a:lnTo>
                                <a:lnTo>
                                  <a:pt x="0" y="69617"/>
                                </a:lnTo>
                                <a:lnTo>
                                  <a:pt x="4679" y="69763"/>
                                </a:lnTo>
                                <a:cubicBezTo>
                                  <a:pt x="8166" y="69121"/>
                                  <a:pt x="11584" y="67710"/>
                                  <a:pt x="14702" y="65471"/>
                                </a:cubicBezTo>
                                <a:cubicBezTo>
                                  <a:pt x="17276" y="63609"/>
                                  <a:pt x="20547" y="59683"/>
                                  <a:pt x="22327" y="56292"/>
                                </a:cubicBezTo>
                                <a:cubicBezTo>
                                  <a:pt x="26419" y="48520"/>
                                  <a:pt x="26456" y="41837"/>
                                  <a:pt x="22453" y="33804"/>
                                </a:cubicBezTo>
                                <a:cubicBezTo>
                                  <a:pt x="20107" y="29091"/>
                                  <a:pt x="16713" y="25560"/>
                                  <a:pt x="12795" y="23208"/>
                                </a:cubicBezTo>
                                <a:lnTo>
                                  <a:pt x="0" y="19694"/>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8" name="Shape 4918"/>
                        <wps:cNvSpPr/>
                        <wps:spPr>
                          <a:xfrm>
                            <a:off x="3308911" y="0"/>
                            <a:ext cx="49283" cy="138805"/>
                          </a:xfrm>
                          <a:custGeom>
                            <a:avLst/>
                            <a:gdLst/>
                            <a:ahLst/>
                            <a:cxnLst/>
                            <a:rect l="0" t="0" r="0" b="0"/>
                            <a:pathLst>
                              <a:path w="49283" h="138805">
                                <a:moveTo>
                                  <a:pt x="42725" y="0"/>
                                </a:moveTo>
                                <a:lnTo>
                                  <a:pt x="49283" y="150"/>
                                </a:lnTo>
                                <a:lnTo>
                                  <a:pt x="49283" y="19845"/>
                                </a:lnTo>
                                <a:lnTo>
                                  <a:pt x="49272" y="19842"/>
                                </a:lnTo>
                                <a:cubicBezTo>
                                  <a:pt x="40384" y="19858"/>
                                  <a:pt x="31491" y="24592"/>
                                  <a:pt x="26779" y="34038"/>
                                </a:cubicBezTo>
                                <a:cubicBezTo>
                                  <a:pt x="22833" y="41966"/>
                                  <a:pt x="22875" y="48713"/>
                                  <a:pt x="26946" y="56442"/>
                                </a:cubicBezTo>
                                <a:cubicBezTo>
                                  <a:pt x="30594" y="63371"/>
                                  <a:pt x="36737" y="67904"/>
                                  <a:pt x="43526" y="69586"/>
                                </a:cubicBezTo>
                                <a:lnTo>
                                  <a:pt x="49283" y="69767"/>
                                </a:lnTo>
                                <a:lnTo>
                                  <a:pt x="49283" y="137813"/>
                                </a:lnTo>
                                <a:lnTo>
                                  <a:pt x="45750" y="138805"/>
                                </a:lnTo>
                                <a:cubicBezTo>
                                  <a:pt x="43808" y="138277"/>
                                  <a:pt x="41684" y="137209"/>
                                  <a:pt x="41050" y="136435"/>
                                </a:cubicBezTo>
                                <a:cubicBezTo>
                                  <a:pt x="39946" y="135106"/>
                                  <a:pt x="7076" y="65250"/>
                                  <a:pt x="5275" y="60409"/>
                                </a:cubicBezTo>
                                <a:cubicBezTo>
                                  <a:pt x="4804" y="59158"/>
                                  <a:pt x="4029" y="55359"/>
                                  <a:pt x="3538" y="51926"/>
                                </a:cubicBezTo>
                                <a:cubicBezTo>
                                  <a:pt x="0" y="27329"/>
                                  <a:pt x="18049" y="3433"/>
                                  <a:pt x="42725"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19" name="Shape 4919"/>
                        <wps:cNvSpPr/>
                        <wps:spPr>
                          <a:xfrm>
                            <a:off x="3358194" y="150"/>
                            <a:ext cx="47697" cy="137663"/>
                          </a:xfrm>
                          <a:custGeom>
                            <a:avLst/>
                            <a:gdLst/>
                            <a:ahLst/>
                            <a:cxnLst/>
                            <a:rect l="0" t="0" r="0" b="0"/>
                            <a:pathLst>
                              <a:path w="47697" h="137663">
                                <a:moveTo>
                                  <a:pt x="0" y="0"/>
                                </a:moveTo>
                                <a:lnTo>
                                  <a:pt x="8087" y="184"/>
                                </a:lnTo>
                                <a:cubicBezTo>
                                  <a:pt x="22399" y="2831"/>
                                  <a:pt x="35166" y="12119"/>
                                  <a:pt x="41485" y="25441"/>
                                </a:cubicBezTo>
                                <a:cubicBezTo>
                                  <a:pt x="47697" y="38546"/>
                                  <a:pt x="47697" y="51833"/>
                                  <a:pt x="41464" y="66000"/>
                                </a:cubicBezTo>
                                <a:cubicBezTo>
                                  <a:pt x="34943" y="80800"/>
                                  <a:pt x="10168" y="132852"/>
                                  <a:pt x="8467" y="135285"/>
                                </a:cubicBezTo>
                                <a:lnTo>
                                  <a:pt x="0" y="137663"/>
                                </a:lnTo>
                                <a:lnTo>
                                  <a:pt x="0" y="69617"/>
                                </a:lnTo>
                                <a:lnTo>
                                  <a:pt x="4682" y="69763"/>
                                </a:lnTo>
                                <a:cubicBezTo>
                                  <a:pt x="8169" y="69121"/>
                                  <a:pt x="11588" y="67710"/>
                                  <a:pt x="14705" y="65471"/>
                                </a:cubicBezTo>
                                <a:cubicBezTo>
                                  <a:pt x="17280" y="63609"/>
                                  <a:pt x="20551" y="59683"/>
                                  <a:pt x="22330" y="56292"/>
                                </a:cubicBezTo>
                                <a:cubicBezTo>
                                  <a:pt x="26418" y="48520"/>
                                  <a:pt x="26460" y="41837"/>
                                  <a:pt x="22451" y="33804"/>
                                </a:cubicBezTo>
                                <a:cubicBezTo>
                                  <a:pt x="20105" y="29091"/>
                                  <a:pt x="16711" y="25560"/>
                                  <a:pt x="12793" y="23208"/>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20" name="Shape 4920"/>
                        <wps:cNvSpPr/>
                        <wps:spPr>
                          <a:xfrm>
                            <a:off x="3941401" y="0"/>
                            <a:ext cx="49281" cy="138805"/>
                          </a:xfrm>
                          <a:custGeom>
                            <a:avLst/>
                            <a:gdLst/>
                            <a:ahLst/>
                            <a:cxnLst/>
                            <a:rect l="0" t="0" r="0" b="0"/>
                            <a:pathLst>
                              <a:path w="49281" h="138805">
                                <a:moveTo>
                                  <a:pt x="42726" y="0"/>
                                </a:moveTo>
                                <a:lnTo>
                                  <a:pt x="49281" y="150"/>
                                </a:lnTo>
                                <a:lnTo>
                                  <a:pt x="49281" y="19845"/>
                                </a:lnTo>
                                <a:lnTo>
                                  <a:pt x="49273" y="19842"/>
                                </a:lnTo>
                                <a:cubicBezTo>
                                  <a:pt x="40385" y="19858"/>
                                  <a:pt x="31492" y="24592"/>
                                  <a:pt x="26780" y="34038"/>
                                </a:cubicBezTo>
                                <a:cubicBezTo>
                                  <a:pt x="22833" y="41966"/>
                                  <a:pt x="22875" y="48713"/>
                                  <a:pt x="26942" y="56442"/>
                                </a:cubicBezTo>
                                <a:cubicBezTo>
                                  <a:pt x="30592" y="63371"/>
                                  <a:pt x="36735" y="67904"/>
                                  <a:pt x="43524" y="69586"/>
                                </a:cubicBezTo>
                                <a:lnTo>
                                  <a:pt x="49281" y="69767"/>
                                </a:lnTo>
                                <a:lnTo>
                                  <a:pt x="49281" y="137814"/>
                                </a:lnTo>
                                <a:lnTo>
                                  <a:pt x="45751" y="138805"/>
                                </a:lnTo>
                                <a:cubicBezTo>
                                  <a:pt x="43809" y="138277"/>
                                  <a:pt x="41679" y="137209"/>
                                  <a:pt x="41046" y="136435"/>
                                </a:cubicBezTo>
                                <a:cubicBezTo>
                                  <a:pt x="39941" y="135106"/>
                                  <a:pt x="7070" y="65250"/>
                                  <a:pt x="5270" y="60409"/>
                                </a:cubicBezTo>
                                <a:cubicBezTo>
                                  <a:pt x="4804" y="59158"/>
                                  <a:pt x="4025" y="55359"/>
                                  <a:pt x="3532" y="51926"/>
                                </a:cubicBezTo>
                                <a:cubicBezTo>
                                  <a:pt x="0" y="27329"/>
                                  <a:pt x="18050" y="3433"/>
                                  <a:pt x="42726" y="0"/>
                                </a:cubicBez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s:wsp>
                        <wps:cNvPr id="4921" name="Shape 4921"/>
                        <wps:cNvSpPr/>
                        <wps:spPr>
                          <a:xfrm>
                            <a:off x="3990681" y="150"/>
                            <a:ext cx="46143" cy="137664"/>
                          </a:xfrm>
                          <a:custGeom>
                            <a:avLst/>
                            <a:gdLst/>
                            <a:ahLst/>
                            <a:cxnLst/>
                            <a:rect l="0" t="0" r="0" b="0"/>
                            <a:pathLst>
                              <a:path w="46143" h="137664">
                                <a:moveTo>
                                  <a:pt x="0" y="0"/>
                                </a:moveTo>
                                <a:lnTo>
                                  <a:pt x="8088" y="185"/>
                                </a:lnTo>
                                <a:cubicBezTo>
                                  <a:pt x="22399" y="2832"/>
                                  <a:pt x="35167" y="12120"/>
                                  <a:pt x="41482" y="25442"/>
                                </a:cubicBezTo>
                                <a:lnTo>
                                  <a:pt x="46143" y="45322"/>
                                </a:lnTo>
                                <a:lnTo>
                                  <a:pt x="46143" y="45324"/>
                                </a:lnTo>
                                <a:lnTo>
                                  <a:pt x="41462" y="66001"/>
                                </a:lnTo>
                                <a:cubicBezTo>
                                  <a:pt x="34941" y="80800"/>
                                  <a:pt x="10166" y="132852"/>
                                  <a:pt x="8470" y="135286"/>
                                </a:cubicBezTo>
                                <a:lnTo>
                                  <a:pt x="0" y="137664"/>
                                </a:lnTo>
                                <a:lnTo>
                                  <a:pt x="0" y="69617"/>
                                </a:lnTo>
                                <a:lnTo>
                                  <a:pt x="4680" y="69764"/>
                                </a:lnTo>
                                <a:cubicBezTo>
                                  <a:pt x="8167" y="69122"/>
                                  <a:pt x="11585" y="67711"/>
                                  <a:pt x="14703" y="65472"/>
                                </a:cubicBezTo>
                                <a:cubicBezTo>
                                  <a:pt x="17278" y="63609"/>
                                  <a:pt x="20548" y="59684"/>
                                  <a:pt x="22328" y="56293"/>
                                </a:cubicBezTo>
                                <a:cubicBezTo>
                                  <a:pt x="26415" y="48521"/>
                                  <a:pt x="26457" y="41838"/>
                                  <a:pt x="22454" y="33805"/>
                                </a:cubicBezTo>
                                <a:cubicBezTo>
                                  <a:pt x="20108" y="29092"/>
                                  <a:pt x="16714" y="25560"/>
                                  <a:pt x="12797" y="23209"/>
                                </a:cubicBezTo>
                                <a:lnTo>
                                  <a:pt x="0" y="19695"/>
                                </a:lnTo>
                                <a:lnTo>
                                  <a:pt x="0" y="0"/>
                                </a:lnTo>
                                <a:close/>
                              </a:path>
                            </a:pathLst>
                          </a:custGeom>
                          <a:ln w="0" cap="flat">
                            <a:miter lim="100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F24DA0C" id="Group 88046" o:spid="_x0000_s1026" style="width:329.65pt;height:16.05pt;mso-position-horizontal-relative:char;mso-position-vertical-relative:line" coordsize="41867,2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">
                <v:shape id="Shape 4885" o:spid="_x0000_s1027" style="position:absolute;top:1350;width:41867;height:0;visibility:visible;mso-wrap-style:square;v-text-anchor:top" coordsize="418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MHcYA&#10;AADdAAAADwAAAGRycy9kb3ducmV2LnhtbESPQWvCQBSE74X+h+UVeqsbrUpIXUUspRVPaqHt7TX7&#10;zAazb0N2NdFf7wqCx2FmvmEms85W4kiNLx0r6PcSEMS50yUXCr63Hy8pCB+QNVaOScGJPMymjw8T&#10;zLRreU3HTShEhLDPUIEJoc6k9Lkhi77nauLo7VxjMUTZFFI32Ea4reQgScbSYslxwWBNC0P5fnOw&#10;Cn7/Dz/r8C4/z8u/YuSWrVm9GqPU81M3fwMRqAv38K39pRUM03QE1zfxCc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RMHcYAAADdAAAADwAAAAAAAAAAAAAAAACYAgAAZHJz&#10;L2Rvd25yZXYueG1sUEsFBgAAAAAEAAQA9QAAAIsDAAAAAA==&#10;" path="m,l4186731,e" filled="f" strokecolor="#505050" strokeweight=".23256mm">
                  <v:stroke miterlimit="1" joinstyle="miter"/>
                  <v:path arrowok="t" textboxrect="0,0,4186731,0"/>
                </v:shape>
                <v:shape id="Shape 4887" o:spid="_x0000_s1028" style="position:absolute;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U+8YA&#10;AADdAAAADwAAAGRycy9kb3ducmV2LnhtbESPzU7DMBCE70i8g7VI3KgDragV6laIH4lDD5AUzku8&#10;jdPE6yg2afr2NRISx9HMfKNZbSbXiZGG0HjWcDvLQBBX3jRca9iVrzcKRIjIBjvPpOFEATbry4sV&#10;5sYf+YPGItYiQTjkqMHG2OdShsqSwzDzPXHy9n5wGJMcamkGPCa46+Rdlt1Lhw2nBYs9PVmq2uLH&#10;aSieFanuMN9+15+2fW/n5cv4VWp9fTU9PoCINMX/8F/7zWhYKLWE3zfpCc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zU+8YAAADdAAAADwAAAAAAAAAAAAAAAACYAgAAZHJz&#10;L2Rvd25yZXYueG1sUEsFBgAAAAAEAAQA9QAAAIsDAAAAAA==&#10;" path="m,l,125602e" filled="f" strokecolor="#505050" strokeweight=".23258mm">
                  <v:stroke miterlimit="1" joinstyle="miter"/>
                  <v:path arrowok="t" textboxrect="0,0,0,125602"/>
                </v:shape>
                <v:shape id="Shape 4888" o:spid="_x0000_s1029" style="position:absolute;left:4412;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AicMA&#10;AADdAAAADwAAAGRycy9kb3ducmV2LnhtbERPPU/DMBDdkfgP1iGxUYe2QlZat0JQpA4dSgLM1/iI&#10;Q+JzFLtp+Pd4qMT49L7X28l1YqQhNJ41PM4yEMSVNw3XGj7KtwcFIkRkg51n0vBLAbab25s15sZf&#10;+J3GItYihXDIUYONsc+lDJUlh2Hme+LEffvBYUxwqKUZ8JLCXSfnWfYkHTacGiz29GKpaouz01C8&#10;KlLdz+Jwqj9te2wX5W78KrW+v5ueVyAiTfFffHXvjYalUmluep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NAicMAAADdAAAADwAAAAAAAAAAAAAAAACYAgAAZHJzL2Rv&#10;d25yZXYueG1sUEsFBgAAAAAEAAQA9QAAAIgDAAAAAA==&#10;" path="m,l,125602e" filled="f" strokecolor="#505050" strokeweight=".23258mm">
                  <v:stroke miterlimit="1" joinstyle="miter"/>
                  <v:path arrowok="t" textboxrect="0,0,0,125602"/>
                </v:shape>
                <v:shape id="Shape 4890" o:spid="_x0000_s1030" style="position:absolute;left:41041;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aUsQA&#10;AADdAAAADwAAAGRycy9kb3ducmV2LnhtbERPPU/DMBDdkfofrKvERhwoqtJQt6oKSAwMkNDO1/iI&#10;Q+JzFJs0/Hs8VOr49L7X28l2YqTBN44V3CcpCOLK6YZrBV/l610GwgdkjZ1jUvBHHrab2c0ac+3O&#10;/EljEWoRQ9jnqMCE0OdS+sqQRZ+4njhy326wGCIcaqkHPMdw28mHNF1Kiw3HBoM97Q1VbfFrFRTP&#10;GWXdz+L9VB9M+9EuypfxWCp1O592TyACTeEqvrjftILHbBX3xz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c2lLEAAAA3QAAAA8AAAAAAAAAAAAAAAAAmAIAAGRycy9k&#10;b3ducmV2LnhtbFBLBQYAAAAABAAEAPUAAACJAwAAAAA=&#10;" path="m,l,125602e" filled="f" strokecolor="#505050" strokeweight=".23258mm">
                  <v:stroke miterlimit="1" joinstyle="miter"/>
                  <v:path arrowok="t" textboxrect="0,0,0,125602"/>
                </v:shape>
                <v:shape id="Shape 4892" o:spid="_x0000_s1031" style="position:absolute;left:30438;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hvscA&#10;AADdAAAADwAAAGRycy9kb3ducmV2LnhtbESPQUvDQBSE74L/YXlCb3bTViSN3RZRCz14sInt+TX7&#10;zKbJvg3ZbRr/vSsIHoeZ+YZZbUbbioF6XztWMJsmIIhLp2uuFHwW2/sUhA/IGlvHpOCbPGzWtzcr&#10;zLS78p6GPFQiQthnqMCE0GVS+tKQRT91HXH0vlxvMUTZV1L3eI1w28p5kjxKizXHBYMdvRgqm/xi&#10;FeSvKaXtefF+qg6m+WgWxdtwLJSa3I3PTyACjeE//NfeaQUP6XIO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4b7HAAAA3QAAAA8AAAAAAAAAAAAAAAAAmAIAAGRy&#10;cy9kb3ducmV2LnhtbFBLBQYAAAAABAAEAPUAAACMAwAAAAA=&#10;" path="m,l,125602e" filled="f" strokecolor="#505050" strokeweight=".23258mm">
                  <v:stroke miterlimit="1" joinstyle="miter"/>
                  <v:path arrowok="t" textboxrect="0,0,0,125602"/>
                </v:shape>
                <v:shape id="Shape 4894" o:spid="_x0000_s1032" style="position:absolute;left:25687;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cUccA&#10;AADdAAAADwAAAGRycy9kb3ducmV2LnhtbESPQUvDQBSE7wX/w/KE3tqNbZEYuy1iW/DgwSba82v2&#10;mY3Jvg3ZbRr/vSsIHoeZ+YZZb0fbioF6XztWcDdPQBCXTtdcKXgvDrMUhA/IGlvHpOCbPGw3N5M1&#10;Ztpd+UhDHioRIewzVGBC6DIpfWnIop+7jjh6n663GKLsK6l7vEa4beUiSe6lxZrjgsGOng2VTX6x&#10;CvJdSmn7tXw9Vx+meWuWxX44FUpNb8enRxCBxvAf/mu/aAWr9GEFv2/i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3FHHAAAA3QAAAA8AAAAAAAAAAAAAAAAAmAIAAGRy&#10;cy9kb3ducmV2LnhtbFBLBQYAAAAABAAEAPUAAACMAwAAAAA=&#10;" path="m,l,125602e" filled="f" strokecolor="#505050" strokeweight=".23258mm">
                  <v:stroke miterlimit="1" joinstyle="miter"/>
                  <v:path arrowok="t" textboxrect="0,0,0,125602"/>
                </v:shape>
                <v:shape id="Shape 4896" o:spid="_x0000_s1033" style="position:absolute;left:24153;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nnvccA&#10;AADdAAAADwAAAGRycy9kb3ducmV2LnhtbESPQUvDQBSE74L/YXlCb3ZTKyWN3RbRFjx4sInt+TX7&#10;zKbJvg3ZbRr/vSsIHoeZ+YZZbUbbioF6XztWMJsmIIhLp2uuFHwWu/sUhA/IGlvHpOCbPGzWtzcr&#10;zLS78p6GPFQiQthnqMCE0GVS+tKQRT91HXH0vlxvMUTZV1L3eI1w28qHJFlIizXHBYMdvRgqm/xi&#10;FeSvKaXtef5+qg6m+WjmxXY4FkpN7sbnJxCBxvAf/mu/aQWP6XI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5573HAAAA3QAAAA8AAAAAAAAAAAAAAAAAmAIAAGRy&#10;cy9kb3ducmV2LnhtbFBLBQYAAAAABAAEAPUAAACMAwAAAAA=&#10;" path="m,l,125602e" filled="f" strokecolor="#505050" strokeweight=".23258mm">
                  <v:stroke miterlimit="1" joinstyle="miter"/>
                  <v:path arrowok="t" textboxrect="0,0,0,125602"/>
                </v:shape>
                <v:shape id="Shape 4898" o:spid="_x0000_s1034" style="position:absolute;left:22309;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WVMQA&#10;AADdAAAADwAAAGRycy9kb3ducmV2LnhtbERPPU/DMBDdkfofrKvERhwoqtJQt6oKSAwMkNDO1/iI&#10;Q+JzFJs0/Hs8VOr49L7X28l2YqTBN44V3CcpCOLK6YZrBV/l610GwgdkjZ1jUvBHHrab2c0ac+3O&#10;/EljEWoRQ9jnqMCE0OdS+sqQRZ+4njhy326wGCIcaqkHPMdw28mHNF1Kiw3HBoM97Q1VbfFrFRTP&#10;GWXdz+L9VB9M+9EuypfxWCp1O592TyACTeEqvrjftILHbBXnxjfxCc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q1lTEAAAA3QAAAA8AAAAAAAAAAAAAAAAAmAIAAGRycy9k&#10;b3ducmV2LnhtbFBLBQYAAAAABAAEAPUAAACJAwAAAAA=&#10;" path="m,l,125602e" filled="f" strokecolor="#505050" strokeweight=".23258mm">
                  <v:stroke miterlimit="1" joinstyle="miter"/>
                  <v:path arrowok="t" textboxrect="0,0,0,125602"/>
                </v:shape>
                <v:shape id="Shape 4900" o:spid="_x0000_s1035" style="position:absolute;left:18830;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ASMQA&#10;AADdAAAADwAAAGRycy9kb3ducmV2LnhtbERPPU/DMBDdK/U/WFeJrXGgVRVC3aoqIHVggASYj/iI&#10;Q+JzFJs0/Hs8VOr49L63+8l2YqTBN44V3CYpCOLK6YZrBe/l8zID4QOyxs4xKfgjD/vdfLbFXLsz&#10;v9FYhFrEEPY5KjAh9LmUvjJk0SeuJ47ctxsshgiHWuoBzzHcdvIuTTfSYsOxwWBPR0NVW/xaBcVj&#10;Rln3s3r5qj9M+9quyqfxs1TqZjEdHkAEmsJVfHGftIL1fRr3xzfx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3QEjEAAAA3QAAAA8AAAAAAAAAAAAAAAAAmAIAAGRycy9k&#10;b3ducmV2LnhtbFBLBQYAAAAABAAEAPUAAACJAwAAAAA=&#10;" path="m,l,125602e" filled="f" strokecolor="#505050" strokeweight=".23258mm">
                  <v:stroke miterlimit="1" joinstyle="miter"/>
                  <v:path arrowok="t" textboxrect="0,0,0,125602"/>
                </v:shape>
                <v:shape id="Shape 4902" o:spid="_x0000_s1036" style="position:absolute;left:16617;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l7pMcA&#10;AADdAAAADwAAAGRycy9kb3ducmV2LnhtbESPQUvDQBSE74L/YXmCN7tpK5LGbovYCh56sInt+TX7&#10;zKbJvg3ZNY3/visIHoeZ+YZZrkfbioF6XztWMJ0kIIhLp2uuFHwWbw8pCB+QNbaOScEPeVivbm+W&#10;mGl34T0NeahEhLDPUIEJocuk9KUhi37iOuLofbneYoiyr6Tu8RLhtpWzJHmSFmuOCwY7ejVUNvm3&#10;VZBvUkrb83x3qg6m+WjmxXY4Fkrd340vzyACjeE//Nd+1woeF8kMft/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pe6THAAAA3QAAAA8AAAAAAAAAAAAAAAAAmAIAAGRy&#10;cy9kb3ducmV2LnhtbFBLBQYAAAAABAAEAPUAAACMAwAAAAA=&#10;" path="m,l,125602e" filled="f" strokecolor="#505050" strokeweight=".23258mm">
                  <v:stroke miterlimit="1" joinstyle="miter"/>
                  <v:path arrowok="t" textboxrect="0,0,0,125602"/>
                </v:shape>
                <v:shape id="Shape 4904" o:spid="_x0000_s1037" style="position:absolute;left:6269;top:722;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xGS8cA&#10;AADdAAAADwAAAGRycy9kb3ducmV2LnhtbESPzU7DMBCE70i8g7VI3KjTH6E01K0QpRIHDjShPW/j&#10;JU4Tr6PYTcPbYyQkjqOZ+Uaz2oy2FQP1vnasYDpJQBCXTtdcKfgsdg8pCB+QNbaOScE3edisb29W&#10;mGl35T0NeahEhLDPUIEJocuk9KUhi37iOuLofbneYoiyr6Tu8RrhtpWzJHmUFmuOCwY7ejFUNvnF&#10;Ksi3KaXtef5+qg6m+WjmxetwLJS6vxufn0AEGsN/+K/9phUslskC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MRkvHAAAA3QAAAA8AAAAAAAAAAAAAAAAAmAIAAGRy&#10;cy9kb3ducmV2LnhtbFBLBQYAAAAABAAEAPUAAACMAwAAAAA=&#10;" path="m,l,125602e" filled="f" strokecolor="#505050" strokeweight=".23258mm">
                  <v:stroke miterlimit="1" joinstyle="miter"/>
                  <v:path arrowok="t" textboxrect="0,0,0,125602"/>
                </v:shape>
                <v:shape id="Shape 4906" o:spid="_x0000_s1038" style="position:absolute;left:41867;top:780;width:0;height:1256;visibility:visible;mso-wrap-style:square;v-text-anchor:top" coordsize="0,125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9p8cA&#10;AADdAAAADwAAAGRycy9kb3ducmV2LnhtbESPQUvDQBSE74L/YXlCb3ZTKyWN3RbRFjx4sInt+TX7&#10;zKbJvg3ZbRr/vSsIHoeZ+YZZbUbbioF6XztWMJsmIIhLp2uuFHwWu/sUhA/IGlvHpOCbPGzWtzcr&#10;zLS78p6GPFQiQthnqMCE0GVS+tKQRT91HXH0vlxvMUTZV1L3eI1w28qHJFlIizXHBYMdvRgqm/xi&#10;FeSvKaXtef5+qg6m+WjmxXY4FkpN7sbnJxCBxvAf/mu/aQWPy2Q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SfafHAAAA3QAAAA8AAAAAAAAAAAAAAAAAmAIAAGRy&#10;cy9kb3ducmV2LnhtbFBLBQYAAAAABAAEAPUAAACMAwAAAAA=&#10;" path="m,l,125602e" filled="f" strokecolor="#505050" strokeweight=".23258mm">
                  <v:stroke miterlimit="1" joinstyle="miter"/>
                  <v:path arrowok="t" textboxrect="0,0,0,125602"/>
                </v:shape>
                <v:shape id="Shape 4908" o:spid="_x0000_s1039" style="position:absolute;left:1464;width:493;height:1388;visibility:visible;mso-wrap-style:square;v-text-anchor:top" coordsize="49281,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tqcUA&#10;AADdAAAADwAAAGRycy9kb3ducmV2LnhtbERPy0rDQBTdC/2H4Ra6KWZiKa2NmYYgEURc9Il0d8nc&#10;JqGZOyEzNvHvnYXg8nDeaTaaVtypd41lBU9RDIK4tLrhSsHp+Pb4DMJ5ZI2tZVLwQw6y7eQhxUTb&#10;gfd0P/hKhBB2CSqove8SKV1Zk0EX2Y44cFfbG/QB9pXUPQ4h3LRyEccrabDh0FBjR681lbfDt1Hw&#10;Ne7sfN3mq2VxPOOHmV+Kz81Fqdl0zF9AeBr9v/jP/a4VLDdxmBveh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62pxQAAAN0AAAAPAAAAAAAAAAAAAAAAAJgCAABkcnMv&#10;ZG93bnJldi54bWxQSwUGAAAAAAQABAD1AAAAigMAAAAA&#10;" path="m42705,r6576,150l49281,19845r-8,-3c40385,19858,31492,24592,26779,34038v-3946,7928,-3904,14675,163,22404c30592,63371,36736,67904,43523,69586r5758,181l49281,137814r-3530,991c43809,138277,41684,137209,41051,136435,39947,135106,7070,65250,5275,60409,4804,59158,4024,55359,3538,51926,,27329,18050,3433,42705,xe" fillcolor="gray" stroked="f" strokeweight="0">
                  <v:stroke miterlimit="1" joinstyle="miter"/>
                  <v:path arrowok="t" textboxrect="0,0,49281,138805"/>
                </v:shape>
                <v:shape id="Shape 4909" o:spid="_x0000_s1040" style="position:absolute;left:1957;top:1;width:477;height:1377;visibility:visible;mso-wrap-style:square;v-text-anchor:top" coordsize="47699,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SzMMA&#10;AADdAAAADwAAAGRycy9kb3ducmV2LnhtbESPzYoCMRCE74LvEFrwponiio5GWQRhDx78A6/NpJ0Z&#10;nHTGJOrs228WBI9FVX1FLdetrcWTfKgcaxgNFQji3JmKCw3n03YwAxEissHaMWn4pQDrVbezxMy4&#10;Fx/oeYyFSBAOGWooY2wyKUNeksUwdA1x8q7OW4xJ+kIaj68Et7UcKzWVFitOCyU2tCkpvx0fVoMa&#10;79vR4/61v6rgG1Kb3faidlr3e+33AkSkNn7C7/aP0TCZqzn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USzMMAAADdAAAADwAAAAAAAAAAAAAAAACYAgAAZHJzL2Rv&#10;d25yZXYueG1sUEsFBgAAAAAEAAQA9QAAAIgDAAAAAA==&#10;" path="m,l8078,184c22398,2831,35167,12119,41487,25441v6212,13105,6212,26392,-21,40559c34945,80800,10165,132852,8469,135285l,137664,,69617r4673,146c8157,69121,11570,67710,14681,65471v2601,-1862,5872,-5788,7646,-9179c26420,48520,26457,41837,22453,33804,20107,29091,16714,25560,12795,23208l,19694,,xe" fillcolor="gray" stroked="f" strokeweight="0">
                  <v:stroke miterlimit="1" joinstyle="miter"/>
                  <v:path arrowok="t" textboxrect="0,0,47699,137664"/>
                </v:shape>
                <v:shape id="Shape 4910" o:spid="_x0000_s1041" style="position:absolute;left:7789;width:493;height:1388;visibility:visible;mso-wrap-style:square;v-text-anchor:top" coordsize="49284,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qYDsMA&#10;AADdAAAADwAAAGRycy9kb3ducmV2LnhtbERPTWvCQBC9F/wPywjemo1ipcZsgggF21tTweuYHZNo&#10;djbNbmL677uHQo+P953mk2nFSL1rLCtYRjEI4tLqhisFp6+351cQziNrbC2Tgh9ykGezpxQTbR/8&#10;SWPhKxFC2CWooPa+S6R0ZU0GXWQ74sBdbW/QB9hXUvf4COGmlas43kiDDYeGGjs61FTei8EoeH/x&#10;hzveivNlNXwUw7jG2/dpo9RiPu13IDxN/l/85z5qBevtMuwPb8IT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qYDsMAAADdAAAADwAAAAAAAAAAAAAAAACYAgAAZHJzL2Rv&#10;d25yZXYueG1sUEsFBgAAAAAEAAQA9QAAAIgDAAAAAA==&#10;" path="m42705,r6579,150l49284,19845r-11,-3c40385,19858,31492,24592,26779,34038v-3940,7928,-3904,14675,168,22404c30594,63371,36737,67904,43524,69586r5760,181l49284,137813r-3533,992c43809,138277,41684,137209,41051,136435,39947,135106,7076,65250,5275,60409,4804,59158,4030,55359,3538,51926,,27329,18050,3433,42705,xe" fillcolor="gray" stroked="f" strokeweight="0">
                  <v:stroke miterlimit="1" joinstyle="miter"/>
                  <v:path arrowok="t" textboxrect="0,0,49284,138805"/>
                </v:shape>
                <v:shape id="Shape 4911" o:spid="_x0000_s1042" style="position:absolute;left:8282;top:1;width:477;height:1377;visibility:visible;mso-wrap-style:square;v-text-anchor:top" coordsize="47701,137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78YA&#10;AADdAAAADwAAAGRycy9kb3ducmV2LnhtbESPQWvCQBSE7wX/w/IEL6KbSCk2dRUVCiIUMRWkt0f2&#10;NZuafZtmV03/vVsQPA4z8w0zW3S2FhdqfeVYQTpOQBAXTldcKjh8vo+mIHxA1lg7JgV/5GEx7z3N&#10;MNPuynu65KEUEcI+QwUmhCaT0heGLPqxa4ij9+1aiyHKtpS6xWuE21pOkuRFWqw4LhhsaG2oOOVn&#10;q2D1dTginYfLfL0z2/RjiOFn/6vUoN8t30AE6sIjfG9vtILn1zSF/zfx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78YAAADdAAAADwAAAAAAAAAAAAAAAACYAgAAZHJz&#10;L2Rvd25yZXYueG1sUEsFBgAAAAAEAAQA9QAAAIsDAAAAAA==&#10;" path="m,l8078,184c22400,2831,35169,12119,41484,25441v6217,13105,6217,26392,-21,40559c34942,80800,10167,132852,8466,135285l,137663,,69617r4672,146c8157,69121,11571,67710,14684,65471v2595,-1862,5866,-5788,7646,-9179c26417,48520,26459,41837,22450,33804,20104,29091,16711,25560,12793,23208l,19695,,xe" fillcolor="gray" stroked="f" strokeweight="0">
                  <v:stroke miterlimit="1" joinstyle="miter"/>
                  <v:path arrowok="t" textboxrect="0,0,47701,137663"/>
                </v:shape>
                <v:shape id="Shape 4912" o:spid="_x0000_s1043" style="position:absolute;left:14114;width:493;height:1388;visibility:visible;mso-wrap-style:square;v-text-anchor:top" coordsize="49282,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RzFsgA&#10;AADdAAAADwAAAGRycy9kb3ducmV2LnhtbESPW2vCQBSE34X+h+UIvpmNl0qbuooKYov2oTZQ+nbM&#10;nlxo9mzIrpr++25B8HGYmW+Y+bIztbhQ6yrLCkZRDII4s7riQkH6uR0+gXAeWWNtmRT8koPl4qE3&#10;x0TbK3/Q5egLESDsElRQet8kUrqsJIMusg1x8HLbGvRBtoXULV4D3NRyHMczabDisFBiQ5uSsp/j&#10;2SjYvH2n+dp06WmfrSeH/H33aKdfSg363eoFhKfO38O39qtWMH0ejeH/TXg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xHMWyAAAAN0AAAAPAAAAAAAAAAAAAAAAAJgCAABk&#10;cnMvZG93bnJldi54bWxQSwUGAAAAAAQABAD1AAAAjQMAAAAA&#10;" path="m42726,r6556,150l49282,19845r-9,-3c40385,19858,31492,24592,26779,34038v-3946,7928,-3904,14675,163,22404c30592,63371,36735,67904,43524,69586r5758,181l49282,137814r-3531,991c43809,138277,41684,137209,41046,136435,39947,135106,7070,65250,5275,60409,4804,59158,4025,55359,3538,51926,,27329,18050,3433,42726,xe" fillcolor="gray" stroked="f" strokeweight="0">
                  <v:stroke miterlimit="1" joinstyle="miter"/>
                  <v:path arrowok="t" textboxrect="0,0,49282,138805"/>
                </v:shape>
                <v:shape id="Shape 4913" o:spid="_x0000_s1044" style="position:absolute;left:14607;top:1;width:461;height:1377;visibility:visible;mso-wrap-style:square;v-text-anchor:top" coordsize="46142,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a08UA&#10;AADdAAAADwAAAGRycy9kb3ducmV2LnhtbESPQUsDMRSE74L/ITzBm822FmnXpkWKitdUe+jtdfO6&#10;Wd28LJt0N/57Uyh4HGbmG2a1Sa4VA/Wh8axgOilAEFfeNFwr+Pp8e1iACBHZYOuZFPxSgM369maF&#10;pfEjaxp2sRYZwqFEBTbGrpQyVJYchonviLN38r3DmGVfS9PjmOGulbOieJIOG84LFjvaWqp+dmen&#10;4KgPVpvzaZ+G99e5H7/TotJaqfu79PIMIlKK/+Fr+8MomC+nj3B5k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hrTxQAAAN0AAAAPAAAAAAAAAAAAAAAAAJgCAABkcnMv&#10;ZG93bnJldi54bWxQSwUGAAAAAAQABAD1AAAAigMAAAAA&#10;" path="m,l8087,184c22398,2831,35166,12119,41481,25441r4661,19881l46142,45322,41466,66000c34940,80800,10164,132852,8469,135285l,137664,,69617r4680,146c8167,69121,11584,67710,14702,65471v2575,-1862,5846,-5788,7625,-9179c26420,48520,26456,41837,22453,33804,20107,29091,16713,25560,12795,23208l,19694,,xe" fillcolor="gray" stroked="f" strokeweight="0">
                  <v:stroke miterlimit="1" joinstyle="miter"/>
                  <v:path arrowok="t" textboxrect="0,0,46142,137664"/>
                </v:shape>
                <v:shape id="Shape 4914" o:spid="_x0000_s1045" style="position:absolute;left:20439;width:493;height:1388;visibility:visible;mso-wrap-style:square;v-text-anchor:top" coordsize="4928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iOsgA&#10;AADdAAAADwAAAGRycy9kb3ducmV2LnhtbESPzU7CQBSF9ya+w+SasCEwBStgYSBqJEFgA7hhd+lc&#10;22rnTtMZSn17h4TE5cn5+XJmi9aUoqHaFZYVDPoRCOLU6oIzBZ+HZW8CwnlkjaVlUvBLDhbz+7sZ&#10;JtpeeEfN3mcijLBLUEHufZVI6dKcDLq+rYiD92Vrgz7IOpO6xksYN6UcRtFIGiw4EHKs6C2n9Gd/&#10;NgGSPb6fNq9NNH46bs8f8fq7e0wPSnUe2pcpCE+t/w/f2iutIH4exHB9E5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1uI6yAAAAN0AAAAPAAAAAAAAAAAAAAAAAJgCAABk&#10;cnMvZG93bnJldi54bWxQSwUGAAAAAAQABAD1AAAAjQMAAAAA&#10;" path="m42726,r6557,150l49283,19845r-10,-3c40385,19858,31492,24592,26779,34038v-3946,7928,-3904,14675,168,22404c30595,63371,36737,67904,43527,69586r5756,181l49283,137813r-3533,992c43809,138277,41684,137209,41051,136435,39947,135106,7075,65250,5275,60409,4804,59158,4030,55359,3537,51926,,27329,18050,3433,42726,xe" fillcolor="gray" stroked="f" strokeweight="0">
                  <v:stroke miterlimit="1" joinstyle="miter"/>
                  <v:path arrowok="t" textboxrect="0,0,49283,138805"/>
                </v:shape>
                <v:shape id="Shape 4915" o:spid="_x0000_s1046" style="position:absolute;left:20932;top:1;width:477;height:1377;visibility:visible;mso-wrap-style:square;v-text-anchor:top" coordsize="47697,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k8UA&#10;AADdAAAADwAAAGRycy9kb3ducmV2LnhtbESP22rDMBBE3wP5B7GBviVySq5ulODeIJC+5PIBG2tr&#10;mVgrI6mx+/dVodDHYWbOMJtdbxtxJx9qxwqmkwwEcel0zZWCy/l9vAIRIrLGxjEp+KYAu+1wsMFc&#10;u46PdD/FSiQIhxwVmBjbXMpQGrIYJq4lTt6n8xZjkr6S2mOX4LaRj1m2kBZrTgsGW3oxVN5OX1bB&#10;q+0Oq3lxM/vCLxdvzzN/pY+DUg+jvngCEamP/+G/9l4rmK2nc/h9k5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zqTxQAAAN0AAAAPAAAAAAAAAAAAAAAAAJgCAABkcnMv&#10;ZG93bnJldi54bWxQSwUGAAAAAAQABAD1AAAAigMAAAAA&#10;" path="m,l8089,185c22402,2832,35170,12120,41485,25442v6212,13104,6212,26392,-20,40559c34943,80800,10168,132852,8468,135286l,137664,,69617r4682,147c8170,69122,11588,67711,14706,65472v2575,-1863,5845,-5788,7625,-9179c26418,48521,26460,41838,22451,33805,20105,29092,16712,25560,12794,23209l,19696,,xe" fillcolor="gray" stroked="f" strokeweight="0">
                  <v:stroke miterlimit="1" joinstyle="miter"/>
                  <v:path arrowok="t" textboxrect="0,0,47697,137664"/>
                </v:shape>
                <v:shape id="Shape 4916" o:spid="_x0000_s1047" style="position:absolute;left:26764;width:493;height:1388;visibility:visible;mso-wrap-style:square;v-text-anchor:top" coordsize="49282,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91FcgA&#10;AADdAAAADwAAAGRycy9kb3ducmV2LnhtbESPT2vCQBTE70K/w/IKvZmNVkVTV1FBarE9VAPS22v2&#10;5Q/Nvg3ZVeO37xYKHoeZ+Q0zX3amFhdqXWVZwSCKQRBnVldcKEiP2/4UhPPIGmvLpOBGDpaLh94c&#10;E22v/EmXgy9EgLBLUEHpfZNI6bKSDLrINsTBy21r0AfZFlK3eA1wU8thHE+kwYrDQokNbUrKfg5n&#10;o2Dz9pXma9Ol3/ts/fyef7yO7eik1NNjt3oB4anz9/B/e6cVjGaDCfy9C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UVyAAAAN0AAAAPAAAAAAAAAAAAAAAAAJgCAABk&#10;cnMvZG93bnJldi54bWxQSwUGAAAAAAQABAD1AAAAjQMAAAAA&#10;" path="m42725,r6557,150l49282,19845r-9,-3c40385,19858,31492,24592,26779,34038v-3946,7928,-3904,14675,162,22404c30592,63371,36735,67904,43524,69586r5758,181l49282,137814r-3531,991c43809,138277,41684,137209,41046,136435,39941,135106,7070,65250,5270,60409,4804,59158,4025,55359,3532,51926,,27329,18050,3433,42725,xe" fillcolor="gray" stroked="f" strokeweight="0">
                  <v:stroke miterlimit="1" joinstyle="miter"/>
                  <v:path arrowok="t" textboxrect="0,0,49282,138805"/>
                </v:shape>
                <v:shape id="Shape 4917" o:spid="_x0000_s1048" style="position:absolute;left:27257;top:1;width:461;height:1377;visibility:visible;mso-wrap-style:square;v-text-anchor:top" coordsize="46141,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IMcA&#10;AADdAAAADwAAAGRycy9kb3ducmV2LnhtbESP0WrCQBRE3wv+w3IF3+omUlobXUWLpYWiEO0HXHev&#10;SUj2bsiuGvv13ULBx2FmzjDzZW8bcaHOV44VpOMEBLF2puJCwffh/XEKwgdkg41jUnAjD8vF4GGO&#10;mXFXzumyD4WIEPYZKihDaDMpvS7Joh+7ljh6J9dZDFF2hTQdXiPcNnKSJM/SYsVxocSW3krS9f5s&#10;FdS34yb9atcHne+2NpUfmx89rZUaDfvVDESgPtzD/+1Po+DpNX2Bv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IfiDHAAAA3QAAAA8AAAAAAAAAAAAAAAAAmAIAAGRy&#10;cy9kb3ducmV2LnhtbFBLBQYAAAAABAAEAPUAAACMAwAAAAA=&#10;" path="m,l8087,184c22397,2831,35166,12119,41481,25441r4660,19879l46141,45325,41460,66000c34939,80800,10164,132852,8469,135285l,137664,,69617r4679,146c8166,69121,11584,67710,14702,65471v2574,-1862,5845,-5788,7625,-9179c26419,48520,26456,41837,22453,33804,20107,29091,16713,25560,12795,23208l,19694,,xe" fillcolor="gray" stroked="f" strokeweight="0">
                  <v:stroke miterlimit="1" joinstyle="miter"/>
                  <v:path arrowok="t" textboxrect="0,0,46141,137664"/>
                </v:shape>
                <v:shape id="Shape 4918" o:spid="_x0000_s1049" style="position:absolute;left:33089;width:492;height:1388;visibility:visible;mso-wrap-style:square;v-text-anchor:top" coordsize="49283,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oP8UA&#10;AADdAAAADwAAAGRycy9kb3ducmV2LnhtbERPS0/CQBC+m/gfNmPihciWl2JlIWggUfQicOE2dse2&#10;2p1tukup/545kHj88r1ni85VqqUmlJ4NDPoJKOLM25JzA/vd+m4KKkRki5VnMvBHARbz66sZptaf&#10;+JPabcyVhHBI0UARY51qHbKCHIa+r4mF+/aNwyiwybVt8CThrtLDJLnXDkuWhgJreiko+90enZTk&#10;o9XX+3ObPEwOH8e38eand8h2xtzedMsnUJG6+C++uF+tgfHjQObKG3kCen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g/xQAAAN0AAAAPAAAAAAAAAAAAAAAAAJgCAABkcnMv&#10;ZG93bnJldi54bWxQSwUGAAAAAAQABAD1AAAAigMAAAAA&#10;" path="m42725,r6558,150l49283,19845r-11,-3c40384,19858,31491,24592,26779,34038v-3946,7928,-3904,14675,167,22404c30594,63371,36737,67904,43526,69586r5757,181l49283,137813r-3533,992c43808,138277,41684,137209,41050,136435,39946,135106,7076,65250,5275,60409,4804,59158,4029,55359,3538,51926,,27329,18049,3433,42725,xe" fillcolor="gray" stroked="f" strokeweight="0">
                  <v:stroke miterlimit="1" joinstyle="miter"/>
                  <v:path arrowok="t" textboxrect="0,0,49283,138805"/>
                </v:shape>
                <v:shape id="Shape 4919" o:spid="_x0000_s1050" style="position:absolute;left:33581;top:1;width:477;height:1377;visibility:visible;mso-wrap-style:square;v-text-anchor:top" coordsize="47697,137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m/tsYA&#10;AADdAAAADwAAAGRycy9kb3ducmV2LnhtbESPQUvDQBSE74L/YXlCb3YTsWJityUIgqXNobV4fmSf&#10;yWL2bdxdm/TfdwuCx2FmvmGW68n24kQ+GMcK8nkGgrhx2nCr4Pjxdv8MIkRkjb1jUnCmAOvV7c0S&#10;S+1G3tPpEFuRIBxKVNDFOJRShqYji2HuBuLkfTlvMSbpW6k9jglue/mQZU/SouG00OFArx0134df&#10;q2C/qMd8dzTVxtR+W/xUtfvMo1Kzu6l6ARFpiv/hv/a7VvBY5AVc36QnIF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m/tsYAAADdAAAADwAAAAAAAAAAAAAAAACYAgAAZHJz&#10;L2Rvd25yZXYueG1sUEsFBgAAAAAEAAQA9QAAAIsDAAAAAA==&#10;" path="m,l8087,184c22399,2831,35166,12119,41485,25441v6212,13105,6212,26392,-21,40559c34943,80800,10168,132852,8467,135285l,137663,,69617r4682,146c8169,69121,11588,67710,14705,65471v2575,-1862,5846,-5788,7625,-9179c26418,48520,26460,41837,22451,33804,20105,29091,16711,25560,12793,23208l,19695,,xe" fillcolor="gray" stroked="f" strokeweight="0">
                  <v:stroke miterlimit="1" joinstyle="miter"/>
                  <v:path arrowok="t" textboxrect="0,0,47697,137663"/>
                </v:shape>
                <v:shape id="Shape 4920" o:spid="_x0000_s1051" style="position:absolute;left:39414;width:492;height:1388;visibility:visible;mso-wrap-style:square;v-text-anchor:top" coordsize="49281,138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9z8QA&#10;AADdAAAADwAAAGRycy9kb3ducmV2LnhtbERPy4rCMBTdD/gP4QqzEZsq4qM2igwKMriY8YG4uzTX&#10;ttjclCZq/fvJQpjl4bzTZWsq8aDGlZYVDKIYBHFmdcm5guNh05+CcB5ZY2WZFLzIwXLR+Ugx0fbJ&#10;v/TY+1yEEHYJKii8rxMpXVaQQRfZmjhwV9sY9AE2udQNPkO4qeQwjsfSYMmhocCavgrKbvu7UXBu&#10;f2xvUq3Go/XhhN+md1nvZhelPrvtag7CU+v/xW/3VisYzYZhf3g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c/EAAAA3QAAAA8AAAAAAAAAAAAAAAAAmAIAAGRycy9k&#10;b3ducmV2LnhtbFBLBQYAAAAABAAEAPUAAACJAwAAAAA=&#10;" path="m42726,r6555,150l49281,19845r-8,-3c40385,19858,31492,24592,26780,34038v-3947,7928,-3905,14675,162,22404c30592,63371,36735,67904,43524,69586r5757,181l49281,137814r-3530,991c43809,138277,41679,137209,41046,136435,39941,135106,7070,65250,5270,60409,4804,59158,4025,55359,3532,51926,,27329,18050,3433,42726,xe" fillcolor="gray" stroked="f" strokeweight="0">
                  <v:stroke miterlimit="1" joinstyle="miter"/>
                  <v:path arrowok="t" textboxrect="0,0,49281,138805"/>
                </v:shape>
                <v:shape id="Shape 4921" o:spid="_x0000_s1052" style="position:absolute;left:39906;top:1;width:462;height:1377;visibility:visible;mso-wrap-style:square;v-text-anchor:top" coordsize="46143,13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bXMMA&#10;AADdAAAADwAAAGRycy9kb3ducmV2LnhtbESP3YrCMBSE7wXfIZwF7zRVRNZqKu6Ki1eCPw9waM42&#10;pc1JbaLWfXojCHs5zMw3zHLV2VrcqPWlYwXjUQKCOHe65ELB+bQdfoLwAVlj7ZgUPMjDKuv3lphq&#10;d+cD3Y6hEBHCPkUFJoQmldLnhiz6kWuIo/frWoshyraQusV7hNtaTpJkJi2WHBcMNvRtKK+OV6ug&#10;2vLP18aZtT03h9zX+8vfFVGpwUe3XoAI1IX/8Lu90wqm88kYXm/iE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CbXMMAAADdAAAADwAAAAAAAAAAAAAAAACYAgAAZHJzL2Rv&#10;d25yZXYueG1sUEsFBgAAAAAEAAQA9QAAAIgDAAAAAA==&#10;" path="m,l8088,185c22399,2832,35167,12120,41482,25442r4661,19880l46143,45324,41462,66001c34941,80800,10166,132852,8470,135286l,137664,,69617r4680,147c8167,69122,11585,67711,14703,65472v2575,-1863,5845,-5788,7625,-9179c26415,48521,26457,41838,22454,33805,20108,29092,16714,25560,12797,23209l,19695,,xe" fillcolor="gray" stroked="f" strokeweight="0">
                  <v:stroke miterlimit="1" joinstyle="miter"/>
                  <v:path arrowok="t" textboxrect="0,0,46143,137664"/>
                </v:shape>
                <w10:anchorlock/>
              </v:group>
            </w:pict>
          </mc:Fallback>
        </mc:AlternateContent>
      </w:r>
    </w:p>
    <w:p w14:paraId="27A89487" w14:textId="77777777" w:rsidR="00A21FDC" w:rsidRDefault="00252176">
      <w:pPr>
        <w:spacing w:after="227" w:line="328" w:lineRule="auto"/>
        <w:ind w:left="653" w:right="789" w:hanging="10"/>
        <w:jc w:val="center"/>
      </w:pPr>
      <w:r>
        <w:rPr>
          <w:sz w:val="10"/>
        </w:rPr>
        <w:t>-5</w:t>
      </w:r>
      <w:r>
        <w:rPr>
          <w:sz w:val="10"/>
        </w:rPr>
        <w:tab/>
        <w:t>-4</w:t>
      </w:r>
      <w:r>
        <w:rPr>
          <w:sz w:val="10"/>
        </w:rPr>
        <w:tab/>
        <w:t>-3</w:t>
      </w:r>
      <w:r>
        <w:rPr>
          <w:sz w:val="10"/>
        </w:rPr>
        <w:tab/>
        <w:t>-2</w:t>
      </w:r>
      <w:r>
        <w:rPr>
          <w:sz w:val="10"/>
        </w:rPr>
        <w:tab/>
        <w:t>-1</w:t>
      </w:r>
      <w:r>
        <w:rPr>
          <w:sz w:val="10"/>
        </w:rPr>
        <w:tab/>
        <w:t>0</w:t>
      </w:r>
      <w:r>
        <w:rPr>
          <w:sz w:val="10"/>
        </w:rPr>
        <w:tab/>
        <w:t>1</w:t>
      </w:r>
      <w:r>
        <w:rPr>
          <w:sz w:val="10"/>
        </w:rPr>
        <w:tab/>
        <w:t>2</w:t>
      </w:r>
      <w:r>
        <w:rPr>
          <w:sz w:val="10"/>
        </w:rPr>
        <w:tab/>
        <w:t>3</w:t>
      </w:r>
      <w:r>
        <w:rPr>
          <w:sz w:val="10"/>
        </w:rPr>
        <w:tab/>
        <w:t xml:space="preserve">4 5 </w:t>
      </w:r>
      <w:r>
        <w:rPr>
          <w:sz w:val="12"/>
        </w:rPr>
        <w:t>Irregular Timeline</w:t>
      </w:r>
    </w:p>
    <w:p w14:paraId="0956BEF6" w14:textId="77777777" w:rsidR="00A21FDC" w:rsidRDefault="00252176">
      <w:pPr>
        <w:spacing w:after="337"/>
        <w:ind w:right="164" w:hanging="10"/>
        <w:jc w:val="center"/>
      </w:pPr>
      <w:r>
        <w:t>Figure 2.10: Comparison between a linear, a logarithmic and an irregular timeline</w:t>
      </w:r>
    </w:p>
    <w:p w14:paraId="5FE89485" w14:textId="77777777" w:rsidR="00A21FDC" w:rsidRDefault="00252176">
      <w:pPr>
        <w:pStyle w:val="Heading3"/>
        <w:tabs>
          <w:tab w:val="center" w:pos="1945"/>
        </w:tabs>
        <w:ind w:left="-13" w:firstLine="0"/>
      </w:pPr>
      <w:bookmarkStart w:id="197" w:name="_Toc129089"/>
      <w:r>
        <w:t>2.2.4</w:t>
      </w:r>
      <w:r>
        <w:tab/>
        <w:t>Existing Applications</w:t>
      </w:r>
      <w:bookmarkEnd w:id="197"/>
    </w:p>
    <w:p w14:paraId="78969226" w14:textId="77777777" w:rsidR="00A21FDC" w:rsidRDefault="00252176">
      <w:pPr>
        <w:ind w:left="2" w:right="163"/>
      </w:pPr>
      <w:r>
        <w:t>“Today, operational temporal GIS does not exist”. This quote nicely summarizes the state of the art in this field. The main reasons are “the complexity of integrating space and time and the lack of standards” [Raz12, p. 5].</w:t>
      </w:r>
    </w:p>
    <w:p w14:paraId="4371A1DB" w14:textId="77777777" w:rsidR="00A21FDC" w:rsidRDefault="00252176">
      <w:pPr>
        <w:ind w:left="2" w:right="163"/>
      </w:pPr>
      <w:r>
        <w:t xml:space="preserve">However, there are numerous HGIS projects for one specific research question. A large collection </w:t>
      </w:r>
      <w:proofErr w:type="gramStart"/>
      <w:r>
        <w:t>them</w:t>
      </w:r>
      <w:proofErr w:type="gramEnd"/>
      <w:r>
        <w:t xml:space="preserve"> can be found in [KH08] and [GG14]. One example related to the topic of this thesis is the </w:t>
      </w:r>
      <w:r>
        <w:rPr>
          <w:i/>
        </w:rPr>
        <w:t xml:space="preserve">Great Britain Historical GIS Project </w:t>
      </w:r>
      <w:r>
        <w:t>(GBHGIS</w:t>
      </w:r>
      <w:proofErr w:type="gramStart"/>
      <w:r>
        <w:t xml:space="preserve">) </w:t>
      </w:r>
      <w:proofErr w:type="gramEnd"/>
      <w:r>
        <w:rPr>
          <w:vertAlign w:val="superscript"/>
        </w:rPr>
        <w:footnoteReference w:id="15"/>
      </w:r>
      <w:r>
        <w:t xml:space="preserve">. It maps statistical data on historical territorial units of the United Kingdom using </w:t>
      </w:r>
      <w:r>
        <w:rPr>
          <w:i/>
        </w:rPr>
        <w:t xml:space="preserve">aerial interpolation </w:t>
      </w:r>
      <w:r>
        <w:t xml:space="preserve">[Arc]. The purpose is to analyze for example net migration in the districts in the UK. The data is collected by the </w:t>
      </w:r>
      <w:r>
        <w:rPr>
          <w:i/>
        </w:rPr>
        <w:t xml:space="preserve">British Ordnance Survey </w:t>
      </w:r>
      <w:r>
        <w:t xml:space="preserve">that automatically detects spatial changes to the geography of the United Kingdom using aerial </w:t>
      </w:r>
      <w:proofErr w:type="gramStart"/>
      <w:r>
        <w:t xml:space="preserve">photography </w:t>
      </w:r>
      <w:proofErr w:type="gramEnd"/>
      <w:r>
        <w:rPr>
          <w:vertAlign w:val="superscript"/>
        </w:rPr>
        <w:footnoteReference w:id="16"/>
      </w:r>
      <w:r>
        <w:t xml:space="preserve">. The </w:t>
      </w:r>
      <w:r>
        <w:rPr>
          <w:i/>
        </w:rPr>
        <w:t xml:space="preserve">National Historical </w:t>
      </w:r>
      <w:r>
        <w:rPr>
          <w:i/>
        </w:rPr>
        <w:lastRenderedPageBreak/>
        <w:t xml:space="preserve">Geographic Information System </w:t>
      </w:r>
      <w:r>
        <w:t xml:space="preserve">(NHGIS) </w:t>
      </w:r>
      <w:r>
        <w:rPr>
          <w:vertAlign w:val="superscript"/>
        </w:rPr>
        <w:footnoteReference w:id="17"/>
      </w:r>
      <w:r>
        <w:rPr>
          <w:vertAlign w:val="superscript"/>
        </w:rPr>
        <w:footnoteReference w:id="18"/>
      </w:r>
      <w:r>
        <w:rPr>
          <w:vertAlign w:val="superscript"/>
        </w:rPr>
        <w:t xml:space="preserve"> </w:t>
      </w:r>
      <w:r>
        <w:t>provides the digital boundaries of the United States of America and census data for each year since 1790. While the data in the system is extensive, the interface to analyze and use the data is very frustrating to use.</w:t>
      </w:r>
    </w:p>
    <w:p w14:paraId="795B37AE" w14:textId="77777777" w:rsidR="00A21FDC" w:rsidRDefault="00252176">
      <w:pPr>
        <w:spacing w:after="565"/>
        <w:ind w:left="2" w:right="163"/>
      </w:pPr>
      <w:r>
        <w:t xml:space="preserve">HGIS are not widely accepted in the humanities. One reason is the nature of the qualitative historical research: historic sources are subjective and biased, their content may be fuzzy and they are definitely incomplete. Therefore the knowledge that can be extracted from a source bears the integral problem of </w:t>
      </w:r>
      <w:r>
        <w:rPr>
          <w:i/>
        </w:rPr>
        <w:t>uncertainty</w:t>
      </w:r>
      <w:r>
        <w:t>. Information systems on the other hand have a logical architecture and try to be as precise and accurate as possible. Analysis is based on mathematical functions – an information system is quantitative in its entire nature [KH08, p. 2].</w:t>
      </w:r>
    </w:p>
    <w:p w14:paraId="3B740858" w14:textId="77777777" w:rsidR="00A21FDC" w:rsidRDefault="00252176">
      <w:pPr>
        <w:pStyle w:val="Heading3"/>
        <w:tabs>
          <w:tab w:val="center" w:pos="1539"/>
        </w:tabs>
        <w:ind w:left="-13" w:firstLine="0"/>
      </w:pPr>
      <w:bookmarkStart w:id="198" w:name="_Toc129090"/>
      <w:r>
        <w:t>2.2.5</w:t>
      </w:r>
      <w:r>
        <w:tab/>
        <w:t>Data Sources</w:t>
      </w:r>
      <w:bookmarkEnd w:id="198"/>
    </w:p>
    <w:p w14:paraId="6D70F4CD" w14:textId="77777777" w:rsidR="00A21FDC" w:rsidRDefault="00252176">
      <w:pPr>
        <w:ind w:left="2" w:right="163"/>
      </w:pPr>
      <w:r>
        <w:t xml:space="preserve">The HGIS developed in this thesis needs historical data about countries, their names and borders and historical events and their changes to countries. There are a lot of free and open sources for geographic data about the current countries, their names and borders. One of the most exhaustive collections of geographic data in public domain is hosted by Natural </w:t>
      </w:r>
      <w:proofErr w:type="gramStart"/>
      <w:r>
        <w:t xml:space="preserve">Earth </w:t>
      </w:r>
      <w:proofErr w:type="gramEnd"/>
      <w:r>
        <w:rPr>
          <w:vertAlign w:val="superscript"/>
        </w:rPr>
        <w:footnoteReference w:id="19"/>
      </w:r>
      <w:r>
        <w:t xml:space="preserve">. There is physical data (e.g. coastlines and rivers) and cultural data (e.g. political borders, cities and roads). Data about historical countries and events are not as straightforward to acquire, because of the mostly qualitative nature of historical research (see section 2.2.1). The most exhaustive free and open source of historical data is the </w:t>
      </w:r>
      <w:r>
        <w:rPr>
          <w:i/>
        </w:rPr>
        <w:t xml:space="preserve">Wikipedia </w:t>
      </w:r>
      <w:r>
        <w:t xml:space="preserve">and their article categories, e.g. armistices or </w:t>
      </w:r>
      <w:proofErr w:type="gramStart"/>
      <w:r>
        <w:t xml:space="preserve">treaties </w:t>
      </w:r>
      <w:proofErr w:type="gramEnd"/>
      <w:r>
        <w:rPr>
          <w:vertAlign w:val="superscript"/>
        </w:rPr>
        <w:footnoteReference w:id="20"/>
      </w:r>
      <w:r>
        <w:t xml:space="preserve">. All sorts of historical events can be found. Some information is structured in information boxes, e.g. some historical treaties have a name, location, a signature and an effect date. Particularly interesting for this thesis are articles about historical </w:t>
      </w:r>
      <w:proofErr w:type="gramStart"/>
      <w:r>
        <w:t xml:space="preserve">countries </w:t>
      </w:r>
      <w:proofErr w:type="gramEnd"/>
      <w:r>
        <w:rPr>
          <w:vertAlign w:val="superscript"/>
        </w:rPr>
        <w:footnoteReference w:id="21"/>
      </w:r>
      <w:r>
        <w:t>, because they contain the name and important meta information, e.g. their historical successors and predecessors.</w:t>
      </w:r>
    </w:p>
    <w:p w14:paraId="216C5EB3" w14:textId="77777777" w:rsidR="00A21FDC" w:rsidRDefault="00252176">
      <w:pPr>
        <w:spacing w:after="518"/>
        <w:ind w:left="2" w:right="163"/>
      </w:pPr>
      <w:r>
        <w:t xml:space="preserve">Building an open-source Historical Geographic Information System on the basis of Wikipedia would be a huge project with significant impact on open education – however, it would also be a big challenge: Not all historical countries and events necessary to model the history of the world are available on Wikipedia. It is also inconsistent, because not all articles are structured, especially not to those of events that actually have an influence on a territorial change of a country, e.g. a border agreement. Retrieving, parsing and processing this information is challenging. Also accuracy and quality of information in the </w:t>
      </w:r>
      <w:r>
        <w:lastRenderedPageBreak/>
        <w:t>Wikipedia due to their open source nature has to be considered. Overall, using the Wikipedia as a data source for this thesis is not feasible, but is subject to further research.</w:t>
      </w:r>
    </w:p>
    <w:p w14:paraId="5579C72D" w14:textId="77777777" w:rsidR="00A21FDC" w:rsidRDefault="00252176">
      <w:pPr>
        <w:spacing w:after="429"/>
        <w:ind w:left="2" w:right="163"/>
      </w:pPr>
      <w:r>
        <w:rPr>
          <w:b/>
        </w:rPr>
        <w:t xml:space="preserve">Historical maps </w:t>
      </w:r>
      <w:proofErr w:type="gramStart"/>
      <w:r>
        <w:t>The</w:t>
      </w:r>
      <w:proofErr w:type="gramEnd"/>
      <w:r>
        <w:t xml:space="preserve"> most problematic data to acquire are historical borders of countries. There is no primary data source for that, so the most promising way is to extract a border from an historical map. They can also be found on Wikipedia, or in historical map collections, e.g. </w:t>
      </w:r>
      <w:r>
        <w:rPr>
          <w:i/>
        </w:rPr>
        <w:t>OldMapsOnline</w:t>
      </w:r>
      <w:r>
        <w:t xml:space="preserve">. The project is developed “out of a love of history and heritage of old maps” and stores about 400 000 historical </w:t>
      </w:r>
      <w:proofErr w:type="gramStart"/>
      <w:r>
        <w:t xml:space="preserve">maps </w:t>
      </w:r>
      <w:proofErr w:type="gramEnd"/>
      <w:r>
        <w:rPr>
          <w:vertAlign w:val="superscript"/>
        </w:rPr>
        <w:footnoteReference w:id="22"/>
      </w:r>
      <w:r>
        <w:rPr>
          <w:vertAlign w:val="superscript"/>
        </w:rPr>
        <w:footnoteReference w:id="23"/>
      </w:r>
      <w:r>
        <w:rPr>
          <w:vertAlign w:val="superscript"/>
        </w:rPr>
        <w:footnoteReference w:id="24"/>
      </w:r>
      <w:r>
        <w:t xml:space="preserve">. There are five steps to retrieve the points of </w:t>
      </w:r>
      <w:proofErr w:type="gramStart"/>
      <w:r>
        <w:t>an</w:t>
      </w:r>
      <w:proofErr w:type="gramEnd"/>
      <w:r>
        <w:t xml:space="preserve"> border in geographic coordinates from an historical map. This process was developed in a preceding </w:t>
      </w:r>
      <w:r>
        <w:rPr>
          <w:i/>
        </w:rPr>
        <w:t xml:space="preserve">HiBo </w:t>
      </w:r>
      <w:r>
        <w:t>project (see figure 2.11).</w:t>
      </w:r>
    </w:p>
    <w:p w14:paraId="3BDAF47F" w14:textId="77777777" w:rsidR="00A21FDC" w:rsidRDefault="00252176">
      <w:pPr>
        <w:numPr>
          <w:ilvl w:val="0"/>
          <w:numId w:val="7"/>
        </w:numPr>
        <w:spacing w:after="170"/>
        <w:ind w:right="163" w:hanging="255"/>
      </w:pPr>
      <w:r>
        <w:rPr>
          <w:b/>
        </w:rPr>
        <w:t>Digitization</w:t>
      </w:r>
      <w:r>
        <w:t>: If the map is on paper, it has to be scanned in the best possible quality. The result is a raster graphic.</w:t>
      </w:r>
    </w:p>
    <w:p w14:paraId="59E27C3C" w14:textId="77777777" w:rsidR="00A21FDC" w:rsidRDefault="00252176">
      <w:pPr>
        <w:numPr>
          <w:ilvl w:val="0"/>
          <w:numId w:val="7"/>
        </w:numPr>
        <w:spacing w:after="170"/>
        <w:ind w:right="163" w:hanging="255"/>
      </w:pPr>
      <w:r>
        <w:rPr>
          <w:b/>
        </w:rPr>
        <w:t>Georeferencing</w:t>
      </w:r>
      <w:r>
        <w:t>: The historical map has to fit as good possible on the reference map. This requires to manually define a set of reference points which are used to transform the map into the geographic coordinate system. This process is error-prone, especially if the projection of the historical map is not known and the map itself is not accurate [Kno02, pp. xvii]. The outcome is a raster graphic in which each pixel is assigned a geographic coordinate.</w:t>
      </w:r>
    </w:p>
    <w:p w14:paraId="60C4EA4E" w14:textId="77777777" w:rsidR="00A21FDC" w:rsidRDefault="00252176">
      <w:pPr>
        <w:numPr>
          <w:ilvl w:val="0"/>
          <w:numId w:val="7"/>
        </w:numPr>
        <w:spacing w:after="170"/>
        <w:ind w:right="163" w:hanging="255"/>
      </w:pPr>
      <w:r>
        <w:rPr>
          <w:b/>
        </w:rPr>
        <w:t>Preprocessing</w:t>
      </w:r>
      <w:r>
        <w:t>: The raster image has to be be processed so that the desired border stands out and can be traced in the next step. This happens via greyscale conversion, thresholding or the Canny Edge Detector. This results in a monochrome graphic in which the desired border must be uninterrupted and clearly be seen.</w:t>
      </w:r>
    </w:p>
    <w:p w14:paraId="7D5D8A60" w14:textId="77777777" w:rsidR="00A21FDC" w:rsidRDefault="00252176">
      <w:pPr>
        <w:numPr>
          <w:ilvl w:val="0"/>
          <w:numId w:val="7"/>
        </w:numPr>
        <w:spacing w:after="170"/>
        <w:ind w:right="163" w:hanging="255"/>
      </w:pPr>
      <w:r>
        <w:rPr>
          <w:b/>
        </w:rPr>
        <w:t>Line detection</w:t>
      </w:r>
      <w:r>
        <w:t>: By selecting a start and an end point of the border, the line gets traced automatically. This step vectorizes one particular feature, a borderline, from the raster graphic and produces a polyline in geographic coordinates.</w:t>
      </w:r>
    </w:p>
    <w:p w14:paraId="08926F21" w14:textId="77777777" w:rsidR="00A21FDC" w:rsidRDefault="00252176">
      <w:pPr>
        <w:numPr>
          <w:ilvl w:val="0"/>
          <w:numId w:val="7"/>
        </w:numPr>
        <w:spacing w:after="138"/>
        <w:ind w:right="163" w:hanging="255"/>
      </w:pPr>
      <w:r>
        <w:rPr>
          <w:b/>
        </w:rPr>
        <w:t>Postprocessing</w:t>
      </w:r>
      <w:r>
        <w:t>: In the last step, the polyline can be adapted: The line can be simplified to reduce unnatural artifacts and the position of border points can be manually edited. The final output of the whole process is a polyline whose points are expressed in the geographic coordinate system which can be used in the system as a border of an historic country.</w:t>
      </w:r>
    </w:p>
    <w:p w14:paraId="74BDE7FA" w14:textId="77777777" w:rsidR="00A21FDC" w:rsidRDefault="00252176">
      <w:pPr>
        <w:spacing w:after="179" w:line="259" w:lineRule="auto"/>
        <w:ind w:left="235" w:firstLine="0"/>
        <w:jc w:val="left"/>
      </w:pPr>
      <w:r>
        <w:rPr>
          <w:noProof/>
          <w:sz w:val="22"/>
        </w:rPr>
        <w:lastRenderedPageBreak/>
        <mc:AlternateContent>
          <mc:Choice Requires="wpg">
            <w:drawing>
              <wp:inline distT="0" distB="0" distL="0" distR="0" wp14:anchorId="667800FA" wp14:editId="24CA72AE">
                <wp:extent cx="4995309" cy="1315012"/>
                <wp:effectExtent l="0" t="0" r="0" b="0"/>
                <wp:docPr id="89260" name="Group 89260"/>
                <wp:cNvGraphicFramePr/>
                <a:graphic xmlns:a="http://schemas.openxmlformats.org/drawingml/2006/main">
                  <a:graphicData uri="http://schemas.microsoft.com/office/word/2010/wordprocessingGroup">
                    <wpg:wgp>
                      <wpg:cNvGrpSpPr/>
                      <wpg:grpSpPr>
                        <a:xfrm>
                          <a:off x="0" y="0"/>
                          <a:ext cx="4995309" cy="1315012"/>
                          <a:chOff x="0" y="0"/>
                          <a:chExt cx="4995309" cy="1315012"/>
                        </a:xfrm>
                      </wpg:grpSpPr>
                      <pic:pic xmlns:pic="http://schemas.openxmlformats.org/drawingml/2006/picture">
                        <pic:nvPicPr>
                          <pic:cNvPr id="5178" name="Picture 5178"/>
                          <pic:cNvPicPr/>
                        </pic:nvPicPr>
                        <pic:blipFill>
                          <a:blip r:embed="rId27"/>
                          <a:stretch>
                            <a:fillRect/>
                          </a:stretch>
                        </pic:blipFill>
                        <pic:spPr>
                          <a:xfrm>
                            <a:off x="0" y="0"/>
                            <a:ext cx="2413005" cy="1315012"/>
                          </a:xfrm>
                          <a:prstGeom prst="rect">
                            <a:avLst/>
                          </a:prstGeom>
                        </pic:spPr>
                      </pic:pic>
                      <pic:pic xmlns:pic="http://schemas.openxmlformats.org/drawingml/2006/picture">
                        <pic:nvPicPr>
                          <pic:cNvPr id="5180" name="Picture 5180"/>
                          <pic:cNvPicPr/>
                        </pic:nvPicPr>
                        <pic:blipFill>
                          <a:blip r:embed="rId28"/>
                          <a:stretch>
                            <a:fillRect/>
                          </a:stretch>
                        </pic:blipFill>
                        <pic:spPr>
                          <a:xfrm>
                            <a:off x="2582304" y="0"/>
                            <a:ext cx="2413005" cy="1315012"/>
                          </a:xfrm>
                          <a:prstGeom prst="rect">
                            <a:avLst/>
                          </a:prstGeom>
                        </pic:spPr>
                      </pic:pic>
                    </wpg:wgp>
                  </a:graphicData>
                </a:graphic>
              </wp:inline>
            </w:drawing>
          </mc:Choice>
          <mc:Fallback>
            <w:pict>
              <v:group w14:anchorId="31C98797" id="Group 89260" o:spid="_x0000_s1026" style="width:393.35pt;height:103.55pt;mso-position-horizontal-relative:char;mso-position-vertical-relative:line" coordsize="49953,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">
                <v:shape id="Picture 5178" o:spid="_x0000_s1027" type="#_x0000_t75" style="position:absolute;width:24130;height:1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TvyrCAAAA3QAAAA8AAABkcnMvZG93bnJldi54bWxET91qwjAUvhf2DuEMdiNr2oFVOqOIIA4v&#10;BFsf4NCcNWXNSWmytnv75ULw8uP73+5n24mRBt86VpAlKQji2umWGwX36vS+AeEDssbOMSn4Iw/7&#10;3ctii4V2E99oLEMjYgj7AhWYEPpCSl8bsugT1xNH7tsNFkOEQyP1gFMMt538SNNcWmw5Nhjs6Wio&#10;/il/rYJzVtFYlZfpbOrcL8vTdc4vV6XeXufDJ4hAc3iKH+4vrWCVrePc+CY+Abn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U78qwgAAAN0AAAAPAAAAAAAAAAAAAAAAAJ8C&#10;AABkcnMvZG93bnJldi54bWxQSwUGAAAAAAQABAD3AAAAjgMAAAAA&#10;">
                  <v:imagedata r:id="rId29" o:title=""/>
                </v:shape>
                <v:shape id="Picture 5180" o:spid="_x0000_s1028" type="#_x0000_t75" style="position:absolute;left:25823;width:24130;height:1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E9QPGAAAA3QAAAA8AAABkcnMvZG93bnJldi54bWxET8tqwkAU3Qv9h+EWupE6ieCjMROxLULF&#10;RdEGobtL5prEZu6kmVHTv+8sBJeH806XvWnEhTpXW1YQjyIQxIXVNZcK8q/18xyE88gaG8uk4I8c&#10;LLOHQYqJtlfe0WXvSxFC2CWooPK+TaR0RUUG3ci2xIE72s6gD7Arpe7wGsJNI8dRNJUGaw4NFbb0&#10;VlHxsz8bBa/DfCvzw+Fz8zs+b1ez99N3/HJS6umxXy1AeOr9XXxzf2gFk3ge9oc34QnI7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ET1A8YAAADdAAAADwAAAAAAAAAAAAAA&#10;AACfAgAAZHJzL2Rvd25yZXYueG1sUEsFBgAAAAAEAAQA9wAAAJIDAAAAAA==&#10;">
                  <v:imagedata r:id="rId30" o:title=""/>
                </v:shape>
                <w10:anchorlock/>
              </v:group>
            </w:pict>
          </mc:Fallback>
        </mc:AlternateContent>
      </w:r>
    </w:p>
    <w:p w14:paraId="34795B5B" w14:textId="77777777" w:rsidR="00A21FDC" w:rsidRDefault="00252176">
      <w:pPr>
        <w:tabs>
          <w:tab w:val="center" w:pos="2136"/>
          <w:tab w:val="center" w:pos="6202"/>
        </w:tabs>
        <w:spacing w:after="224" w:line="265" w:lineRule="auto"/>
        <w:ind w:left="0" w:firstLine="0"/>
        <w:jc w:val="left"/>
      </w:pPr>
      <w:r>
        <w:rPr>
          <w:sz w:val="22"/>
        </w:rPr>
        <w:tab/>
      </w:r>
      <w:r>
        <w:rPr>
          <w:sz w:val="18"/>
        </w:rPr>
        <w:t>(a) Georeferencing</w:t>
      </w:r>
      <w:r>
        <w:rPr>
          <w:sz w:val="18"/>
        </w:rPr>
        <w:tab/>
        <w:t>(b) Semi-automatic digitizing</w:t>
      </w:r>
    </w:p>
    <w:p w14:paraId="2EB27D83" w14:textId="77777777" w:rsidR="00A21FDC" w:rsidRDefault="00252176">
      <w:pPr>
        <w:spacing w:after="1179"/>
        <w:ind w:right="174" w:hanging="10"/>
        <w:jc w:val="center"/>
      </w:pPr>
      <w:r>
        <w:t xml:space="preserve">Figure 2.11: Semi-automatic extraction of a border from a map of the Roman Empire </w:t>
      </w:r>
      <w:r>
        <w:rPr>
          <w:vertAlign w:val="superscript"/>
        </w:rPr>
        <w:t>22</w:t>
      </w:r>
    </w:p>
    <w:p w14:paraId="1085E10F" w14:textId="77777777" w:rsidR="00A21FDC" w:rsidRDefault="00252176">
      <w:pPr>
        <w:pStyle w:val="Heading2"/>
        <w:tabs>
          <w:tab w:val="center" w:pos="2707"/>
        </w:tabs>
        <w:ind w:left="-13" w:firstLine="0"/>
      </w:pPr>
      <w:bookmarkStart w:id="199" w:name="_Toc129091"/>
      <w:r>
        <w:t>2.3</w:t>
      </w:r>
      <w:r>
        <w:tab/>
        <w:t>Spatio-Temporal Data Models</w:t>
      </w:r>
      <w:bookmarkEnd w:id="199"/>
    </w:p>
    <w:p w14:paraId="7B17C773" w14:textId="77777777" w:rsidR="00A21FDC" w:rsidRDefault="00252176">
      <w:pPr>
        <w:spacing w:after="428"/>
        <w:ind w:left="495" w:right="3636" w:hanging="10"/>
      </w:pPr>
      <w:r>
        <w:rPr>
          <w:i/>
        </w:rPr>
        <w:t>“Geography differs from geometry because in geography, space in indivisibly coupled with time”</w:t>
      </w:r>
    </w:p>
    <w:p w14:paraId="5A4B8029" w14:textId="77777777" w:rsidR="00A21FDC" w:rsidRDefault="00252176">
      <w:pPr>
        <w:spacing w:after="242" w:line="261" w:lineRule="auto"/>
        <w:ind w:right="179" w:hanging="10"/>
        <w:jc w:val="right"/>
      </w:pPr>
      <w:r>
        <w:t>– Don Parkes &amp; Nigel Thrift (1980)</w:t>
      </w:r>
    </w:p>
    <w:p w14:paraId="1D8088A0" w14:textId="77777777" w:rsidR="00A21FDC" w:rsidRDefault="00252176">
      <w:pPr>
        <w:ind w:left="2" w:right="163"/>
      </w:pPr>
      <w:r>
        <w:t xml:space="preserve">A data model abstracts a part of the real world, identifies the most essential elements and their relation to each other. Historical Geographic Information Systems use spatio-temporal data models to explain the historical development of geographic phenomena. Based on the theory of the </w:t>
      </w:r>
      <w:r>
        <w:rPr>
          <w:i/>
        </w:rPr>
        <w:t>Triadic Framework</w:t>
      </w:r>
      <w:r>
        <w:t>, three components are involved: space (3 dimensions), time (1 dimension) and attribute (1 dimension for each). All of these dimensions can change independently from each other [OS01, p. 53]. However, in order to trace spatial and attribute changes over time, the dimensions have to be related to each other. Spatio-temporal data models establish these relations.</w:t>
      </w:r>
    </w:p>
    <w:p w14:paraId="670632E5" w14:textId="77777777" w:rsidR="00A21FDC" w:rsidRDefault="00252176">
      <w:pPr>
        <w:ind w:left="2" w:right="163"/>
      </w:pPr>
      <w:r>
        <w:t xml:space="preserve">Throughout the lifetime of a geo-object, it appears at some point, can undergo several changes and can disappear at some other time point. </w:t>
      </w:r>
      <w:r>
        <w:rPr>
          <w:i/>
        </w:rPr>
        <w:t xml:space="preserve">Discrete changes </w:t>
      </w:r>
      <w:r>
        <w:t xml:space="preserve">are based on the idea of a </w:t>
      </w:r>
      <w:r>
        <w:rPr>
          <w:i/>
        </w:rPr>
        <w:t>state machine</w:t>
      </w:r>
      <w:r>
        <w:t xml:space="preserve">: At any point in the lifetime, an object is in a certain state. It stays there until an event occurs that suddenly changes the object into a new state, e.g. the German Reunification in 1990 unified East and West Germany to present-day Germany. On a contrary, an object can gradually change according to a </w:t>
      </w:r>
      <w:r>
        <w:rPr>
          <w:i/>
        </w:rPr>
        <w:t>continuous process</w:t>
      </w:r>
      <w:r>
        <w:t>, e.g. the change of the coastlines due to the Sea Level Rise [Peu99].</w:t>
      </w:r>
    </w:p>
    <w:p w14:paraId="73DB740C" w14:textId="77777777" w:rsidR="00A21FDC" w:rsidRDefault="00252176">
      <w:pPr>
        <w:spacing w:after="548"/>
        <w:ind w:left="2" w:right="163"/>
      </w:pPr>
      <w:r>
        <w:t xml:space="preserve">In the previous 30 years many spatio-temporal data models were developed. The basis for all models is the concept of </w:t>
      </w:r>
      <w:r>
        <w:rPr>
          <w:i/>
        </w:rPr>
        <w:t xml:space="preserve">Time Geography </w:t>
      </w:r>
      <w:r>
        <w:t xml:space="preserve">by [H¨ag70]: There is an orthogonal relationship between time and space. At each time point an object is at exactly one location. The models can be classified by their organizing dimension: In </w:t>
      </w:r>
      <w:r>
        <w:rPr>
          <w:i/>
        </w:rPr>
        <w:t xml:space="preserve">location-based </w:t>
      </w:r>
      <w:r>
        <w:t xml:space="preserve">models time is an attribute of a geo-object. On a contrary, </w:t>
      </w:r>
      <w:r>
        <w:rPr>
          <w:i/>
        </w:rPr>
        <w:t xml:space="preserve">event-based </w:t>
      </w:r>
      <w:r>
        <w:t>approaches focus on events and processes that change geo-objects. This section introduces different spatio-temporal data models that are relevant for this thesis.</w:t>
      </w:r>
    </w:p>
    <w:p w14:paraId="44FFF00A" w14:textId="77777777" w:rsidR="00A21FDC" w:rsidRDefault="00252176">
      <w:pPr>
        <w:pStyle w:val="Heading3"/>
        <w:tabs>
          <w:tab w:val="center" w:pos="1696"/>
        </w:tabs>
        <w:ind w:left="-13" w:firstLine="0"/>
      </w:pPr>
      <w:bookmarkStart w:id="200" w:name="_Toc129092"/>
      <w:r>
        <w:lastRenderedPageBreak/>
        <w:t>2.3.1</w:t>
      </w:r>
      <w:r>
        <w:tab/>
        <w:t>Snapshot Model</w:t>
      </w:r>
      <w:bookmarkEnd w:id="200"/>
    </w:p>
    <w:p w14:paraId="29A876E4" w14:textId="77777777" w:rsidR="00A21FDC" w:rsidRDefault="00252176">
      <w:pPr>
        <w:spacing w:after="158"/>
        <w:ind w:left="2" w:right="163"/>
      </w:pPr>
      <w:r>
        <w:t xml:space="preserve">As it has already been introduced in 1.2, the </w:t>
      </w:r>
      <w:r>
        <w:rPr>
          <w:i/>
        </w:rPr>
        <w:t xml:space="preserve">Snapshot Model </w:t>
      </w:r>
      <w:r>
        <w:t xml:space="preserve">stores the full state of all geo-objects at certain time point </w:t>
      </w:r>
      <w:r>
        <w:rPr>
          <w:i/>
        </w:rPr>
        <w:t>t</w:t>
      </w:r>
      <w:r>
        <w:rPr>
          <w:i/>
          <w:vertAlign w:val="subscript"/>
        </w:rPr>
        <w:t xml:space="preserve">i </w:t>
      </w:r>
      <w:r>
        <w:t>in a snapshot. It is one of the simplest, oldest and most frequently used spatio-temporal models despite its severe disadvantages [Lan88].</w:t>
      </w:r>
    </w:p>
    <w:p w14:paraId="3EE5D8B4" w14:textId="77777777" w:rsidR="00A21FDC" w:rsidRDefault="00252176">
      <w:pPr>
        <w:spacing w:after="0" w:line="259" w:lineRule="auto"/>
        <w:ind w:left="842" w:firstLine="0"/>
        <w:jc w:val="left"/>
      </w:pPr>
      <w:r>
        <w:rPr>
          <w:noProof/>
          <w:sz w:val="22"/>
        </w:rPr>
        <mc:AlternateContent>
          <mc:Choice Requires="wpg">
            <w:drawing>
              <wp:inline distT="0" distB="0" distL="0" distR="0" wp14:anchorId="059E3A5B" wp14:editId="223170EE">
                <wp:extent cx="4224258" cy="706584"/>
                <wp:effectExtent l="0" t="0" r="0" b="0"/>
                <wp:docPr id="89820" name="Group 89820"/>
                <wp:cNvGraphicFramePr/>
                <a:graphic xmlns:a="http://schemas.openxmlformats.org/drawingml/2006/main">
                  <a:graphicData uri="http://schemas.microsoft.com/office/word/2010/wordprocessingGroup">
                    <wpg:wgp>
                      <wpg:cNvGrpSpPr/>
                      <wpg:grpSpPr>
                        <a:xfrm>
                          <a:off x="0" y="0"/>
                          <a:ext cx="4224258" cy="706584"/>
                          <a:chOff x="0" y="0"/>
                          <a:chExt cx="4224258" cy="706584"/>
                        </a:xfrm>
                      </wpg:grpSpPr>
                      <wps:wsp>
                        <wps:cNvPr id="5252" name="Shape 5252"/>
                        <wps:cNvSpPr/>
                        <wps:spPr>
                          <a:xfrm>
                            <a:off x="67450" y="652002"/>
                            <a:ext cx="4156808" cy="0"/>
                          </a:xfrm>
                          <a:custGeom>
                            <a:avLst/>
                            <a:gdLst/>
                            <a:ahLst/>
                            <a:cxnLst/>
                            <a:rect l="0" t="0" r="0" b="0"/>
                            <a:pathLst>
                              <a:path w="4156808">
                                <a:moveTo>
                                  <a:pt x="0" y="0"/>
                                </a:moveTo>
                                <a:lnTo>
                                  <a:pt x="4156808" y="0"/>
                                </a:lnTo>
                              </a:path>
                            </a:pathLst>
                          </a:custGeom>
                          <a:ln w="10154" cap="sq">
                            <a:round/>
                          </a:ln>
                        </wps:spPr>
                        <wps:style>
                          <a:lnRef idx="1">
                            <a:srgbClr val="323232"/>
                          </a:lnRef>
                          <a:fillRef idx="0">
                            <a:srgbClr val="000000">
                              <a:alpha val="0"/>
                            </a:srgbClr>
                          </a:fillRef>
                          <a:effectRef idx="0">
                            <a:scrgbClr r="0" g="0" b="0"/>
                          </a:effectRef>
                          <a:fontRef idx="none"/>
                        </wps:style>
                        <wps:bodyPr/>
                      </wps:wsp>
                      <wps:wsp>
                        <wps:cNvPr id="5253" name="Shape 5253"/>
                        <wps:cNvSpPr/>
                        <wps:spPr>
                          <a:xfrm>
                            <a:off x="4082073" y="609261"/>
                            <a:ext cx="142185" cy="85520"/>
                          </a:xfrm>
                          <a:custGeom>
                            <a:avLst/>
                            <a:gdLst/>
                            <a:ahLst/>
                            <a:cxnLst/>
                            <a:rect l="0" t="0" r="0" b="0"/>
                            <a:pathLst>
                              <a:path w="142185" h="85520">
                                <a:moveTo>
                                  <a:pt x="0" y="0"/>
                                </a:moveTo>
                                <a:lnTo>
                                  <a:pt x="142185" y="42740"/>
                                </a:lnTo>
                                <a:lnTo>
                                  <a:pt x="0" y="85520"/>
                                </a:lnTo>
                                <a:lnTo>
                                  <a:pt x="40640" y="42740"/>
                                </a:lnTo>
                                <a:lnTo>
                                  <a:pt x="0" y="0"/>
                                </a:lnTo>
                                <a:close/>
                              </a:path>
                            </a:pathLst>
                          </a:custGeom>
                          <a:ln w="10154" cap="flat">
                            <a:miter lim="100000"/>
                          </a:ln>
                        </wps:spPr>
                        <wps:style>
                          <a:lnRef idx="1">
                            <a:srgbClr val="323232"/>
                          </a:lnRef>
                          <a:fillRef idx="1">
                            <a:srgbClr val="323232"/>
                          </a:fillRef>
                          <a:effectRef idx="0">
                            <a:scrgbClr r="0" g="0" b="0"/>
                          </a:effectRef>
                          <a:fontRef idx="none"/>
                        </wps:style>
                        <wps:bodyPr/>
                      </wps:wsp>
                      <wps:wsp>
                        <wps:cNvPr id="5255" name="Shape 5255"/>
                        <wps:cNvSpPr/>
                        <wps:spPr>
                          <a:xfrm>
                            <a:off x="376900" y="247182"/>
                            <a:ext cx="149802" cy="252000"/>
                          </a:xfrm>
                          <a:custGeom>
                            <a:avLst/>
                            <a:gdLst/>
                            <a:ahLst/>
                            <a:cxnLst/>
                            <a:rect l="0" t="0" r="0" b="0"/>
                            <a:pathLst>
                              <a:path w="149802" h="252000">
                                <a:moveTo>
                                  <a:pt x="0" y="0"/>
                                </a:moveTo>
                                <a:lnTo>
                                  <a:pt x="113536" y="14494"/>
                                </a:lnTo>
                                <a:lnTo>
                                  <a:pt x="149802" y="79958"/>
                                </a:lnTo>
                                <a:lnTo>
                                  <a:pt x="120808" y="157495"/>
                                </a:lnTo>
                                <a:lnTo>
                                  <a:pt x="74920" y="252000"/>
                                </a:lnTo>
                                <a:lnTo>
                                  <a:pt x="28994" y="82355"/>
                                </a:lnTo>
                                <a:lnTo>
                                  <a:pt x="0" y="0"/>
                                </a:lnTo>
                                <a:close/>
                              </a:path>
                            </a:pathLst>
                          </a:custGeom>
                          <a:ln w="8322" cap="flat">
                            <a:round/>
                          </a:ln>
                        </wps:spPr>
                        <wps:style>
                          <a:lnRef idx="1">
                            <a:srgbClr val="1E1E1E"/>
                          </a:lnRef>
                          <a:fillRef idx="1">
                            <a:srgbClr val="505050"/>
                          </a:fillRef>
                          <a:effectRef idx="0">
                            <a:scrgbClr r="0" g="0" b="0"/>
                          </a:effectRef>
                          <a:fontRef idx="none"/>
                        </wps:style>
                        <wps:bodyPr/>
                      </wps:wsp>
                      <wps:wsp>
                        <wps:cNvPr id="5256" name="Shape 5256"/>
                        <wps:cNvSpPr/>
                        <wps:spPr>
                          <a:xfrm>
                            <a:off x="277855" y="0"/>
                            <a:ext cx="263351" cy="261676"/>
                          </a:xfrm>
                          <a:custGeom>
                            <a:avLst/>
                            <a:gdLst/>
                            <a:ahLst/>
                            <a:cxnLst/>
                            <a:rect l="0" t="0" r="0" b="0"/>
                            <a:pathLst>
                              <a:path w="263351" h="261676">
                                <a:moveTo>
                                  <a:pt x="79712" y="0"/>
                                </a:moveTo>
                                <a:lnTo>
                                  <a:pt x="176368" y="60594"/>
                                </a:lnTo>
                                <a:lnTo>
                                  <a:pt x="205362" y="118740"/>
                                </a:lnTo>
                                <a:lnTo>
                                  <a:pt x="263351" y="220525"/>
                                </a:lnTo>
                                <a:lnTo>
                                  <a:pt x="212582" y="261676"/>
                                </a:lnTo>
                                <a:lnTo>
                                  <a:pt x="99046" y="247182"/>
                                </a:lnTo>
                                <a:lnTo>
                                  <a:pt x="173966" y="196263"/>
                                </a:lnTo>
                                <a:lnTo>
                                  <a:pt x="108706" y="155099"/>
                                </a:lnTo>
                                <a:lnTo>
                                  <a:pt x="0" y="186587"/>
                                </a:lnTo>
                                <a:lnTo>
                                  <a:pt x="28994" y="104181"/>
                                </a:lnTo>
                                <a:lnTo>
                                  <a:pt x="79712" y="0"/>
                                </a:lnTo>
                                <a:close/>
                              </a:path>
                            </a:pathLst>
                          </a:custGeom>
                          <a:ln w="8322" cap="flat">
                            <a:round/>
                          </a:ln>
                        </wps:spPr>
                        <wps:style>
                          <a:lnRef idx="1">
                            <a:srgbClr val="1E1E1E"/>
                          </a:lnRef>
                          <a:fillRef idx="1">
                            <a:srgbClr val="505050"/>
                          </a:fillRef>
                          <a:effectRef idx="0">
                            <a:scrgbClr r="0" g="0" b="0"/>
                          </a:effectRef>
                          <a:fontRef idx="none"/>
                        </wps:style>
                        <wps:bodyPr/>
                      </wps:wsp>
                      <wps:wsp>
                        <wps:cNvPr id="5257" name="Shape 5257"/>
                        <wps:cNvSpPr/>
                        <wps:spPr>
                          <a:xfrm>
                            <a:off x="173979" y="0"/>
                            <a:ext cx="183587" cy="186587"/>
                          </a:xfrm>
                          <a:custGeom>
                            <a:avLst/>
                            <a:gdLst/>
                            <a:ahLst/>
                            <a:cxnLst/>
                            <a:rect l="0" t="0" r="0" b="0"/>
                            <a:pathLst>
                              <a:path w="183587" h="186587">
                                <a:moveTo>
                                  <a:pt x="183587" y="0"/>
                                </a:moveTo>
                                <a:lnTo>
                                  <a:pt x="132870" y="104181"/>
                                </a:lnTo>
                                <a:lnTo>
                                  <a:pt x="103876" y="186587"/>
                                </a:lnTo>
                                <a:lnTo>
                                  <a:pt x="0" y="62977"/>
                                </a:lnTo>
                                <a:lnTo>
                                  <a:pt x="77271" y="12111"/>
                                </a:lnTo>
                                <a:lnTo>
                                  <a:pt x="183587" y="0"/>
                                </a:lnTo>
                                <a:close/>
                              </a:path>
                            </a:pathLst>
                          </a:custGeom>
                          <a:ln w="8322" cap="flat">
                            <a:round/>
                          </a:ln>
                        </wps:spPr>
                        <wps:style>
                          <a:lnRef idx="1">
                            <a:srgbClr val="1E1E1E"/>
                          </a:lnRef>
                          <a:fillRef idx="1">
                            <a:srgbClr val="505050"/>
                          </a:fillRef>
                          <a:effectRef idx="0">
                            <a:scrgbClr r="0" g="0" b="0"/>
                          </a:effectRef>
                          <a:fontRef idx="none"/>
                        </wps:style>
                        <wps:bodyPr/>
                      </wps:wsp>
                      <wps:wsp>
                        <wps:cNvPr id="5258" name="Shape 5258"/>
                        <wps:cNvSpPr/>
                        <wps:spPr>
                          <a:xfrm>
                            <a:off x="0" y="313415"/>
                            <a:ext cx="117354" cy="96093"/>
                          </a:xfrm>
                          <a:custGeom>
                            <a:avLst/>
                            <a:gdLst/>
                            <a:ahLst/>
                            <a:cxnLst/>
                            <a:rect l="0" t="0" r="0" b="0"/>
                            <a:pathLst>
                              <a:path w="117354" h="96093">
                                <a:moveTo>
                                  <a:pt x="39226" y="0"/>
                                </a:moveTo>
                                <a:lnTo>
                                  <a:pt x="96501" y="26045"/>
                                </a:lnTo>
                                <a:lnTo>
                                  <a:pt x="117354" y="78136"/>
                                </a:lnTo>
                                <a:lnTo>
                                  <a:pt x="0" y="96093"/>
                                </a:lnTo>
                                <a:lnTo>
                                  <a:pt x="39226" y="0"/>
                                </a:lnTo>
                                <a:close/>
                              </a:path>
                            </a:pathLst>
                          </a:custGeom>
                          <a:ln w="8322" cap="flat">
                            <a:round/>
                          </a:ln>
                        </wps:spPr>
                        <wps:style>
                          <a:lnRef idx="1">
                            <a:srgbClr val="1E1E1E"/>
                          </a:lnRef>
                          <a:fillRef idx="1">
                            <a:srgbClr val="505050"/>
                          </a:fillRef>
                          <a:effectRef idx="0">
                            <a:scrgbClr r="0" g="0" b="0"/>
                          </a:effectRef>
                          <a:fontRef idx="none"/>
                        </wps:style>
                        <wps:bodyPr/>
                      </wps:wsp>
                      <wps:wsp>
                        <wps:cNvPr id="5259" name="Shape 5259"/>
                        <wps:cNvSpPr/>
                        <wps:spPr>
                          <a:xfrm>
                            <a:off x="57989" y="62977"/>
                            <a:ext cx="393832" cy="443484"/>
                          </a:xfrm>
                          <a:custGeom>
                            <a:avLst/>
                            <a:gdLst/>
                            <a:ahLst/>
                            <a:cxnLst/>
                            <a:rect l="0" t="0" r="0" b="0"/>
                            <a:pathLst>
                              <a:path w="393832" h="443484">
                                <a:moveTo>
                                  <a:pt x="115990" y="0"/>
                                </a:moveTo>
                                <a:lnTo>
                                  <a:pt x="219866" y="123610"/>
                                </a:lnTo>
                                <a:lnTo>
                                  <a:pt x="328572" y="92122"/>
                                </a:lnTo>
                                <a:lnTo>
                                  <a:pt x="393832" y="133286"/>
                                </a:lnTo>
                                <a:lnTo>
                                  <a:pt x="318912" y="184205"/>
                                </a:lnTo>
                                <a:lnTo>
                                  <a:pt x="347906" y="266559"/>
                                </a:lnTo>
                                <a:lnTo>
                                  <a:pt x="393832" y="436204"/>
                                </a:lnTo>
                                <a:lnTo>
                                  <a:pt x="227086" y="443484"/>
                                </a:lnTo>
                                <a:lnTo>
                                  <a:pt x="188431" y="395001"/>
                                </a:lnTo>
                                <a:lnTo>
                                  <a:pt x="244030" y="346531"/>
                                </a:lnTo>
                                <a:lnTo>
                                  <a:pt x="195702" y="215693"/>
                                </a:lnTo>
                                <a:lnTo>
                                  <a:pt x="106317" y="339251"/>
                                </a:lnTo>
                                <a:lnTo>
                                  <a:pt x="115990" y="184205"/>
                                </a:lnTo>
                                <a:lnTo>
                                  <a:pt x="0" y="164814"/>
                                </a:lnTo>
                                <a:lnTo>
                                  <a:pt x="43498" y="72692"/>
                                </a:lnTo>
                                <a:lnTo>
                                  <a:pt x="115990" y="0"/>
                                </a:lnTo>
                                <a:close/>
                              </a:path>
                            </a:pathLst>
                          </a:custGeom>
                          <a:ln w="8322" cap="flat">
                            <a:round/>
                          </a:ln>
                        </wps:spPr>
                        <wps:style>
                          <a:lnRef idx="1">
                            <a:srgbClr val="1E1E1E"/>
                          </a:lnRef>
                          <a:fillRef idx="1">
                            <a:srgbClr val="505050"/>
                          </a:fillRef>
                          <a:effectRef idx="0">
                            <a:scrgbClr r="0" g="0" b="0"/>
                          </a:effectRef>
                          <a:fontRef idx="none"/>
                        </wps:style>
                        <wps:bodyPr/>
                      </wps:wsp>
                      <wps:wsp>
                        <wps:cNvPr id="5260" name="Rectangle 5260"/>
                        <wps:cNvSpPr/>
                        <wps:spPr>
                          <a:xfrm>
                            <a:off x="279264" y="197278"/>
                            <a:ext cx="55116" cy="121268"/>
                          </a:xfrm>
                          <a:prstGeom prst="rect">
                            <a:avLst/>
                          </a:prstGeom>
                          <a:ln>
                            <a:noFill/>
                          </a:ln>
                        </wps:spPr>
                        <wps:txbx>
                          <w:txbxContent>
                            <w:p w14:paraId="23C4DBB9" w14:textId="77777777" w:rsidR="006E2FA2" w:rsidRDefault="006E2FA2">
                              <w:pPr>
                                <w:spacing w:after="160" w:line="259" w:lineRule="auto"/>
                                <w:ind w:left="0" w:firstLine="0"/>
                                <w:jc w:val="left"/>
                              </w:pPr>
                              <w:r>
                                <w:rPr>
                                  <w:color w:val="DEDEDE"/>
                                  <w:w w:val="117"/>
                                  <w:sz w:val="10"/>
                                </w:rPr>
                                <w:t>A</w:t>
                              </w:r>
                            </w:p>
                          </w:txbxContent>
                        </wps:txbx>
                        <wps:bodyPr horzOverflow="overflow" vert="horz" lIns="0" tIns="0" rIns="0" bIns="0" rtlCol="0">
                          <a:noAutofit/>
                        </wps:bodyPr>
                      </wps:wsp>
                      <wps:wsp>
                        <wps:cNvPr id="5261" name="Rectangle 5261"/>
                        <wps:cNvSpPr/>
                        <wps:spPr>
                          <a:xfrm>
                            <a:off x="244119" y="25409"/>
                            <a:ext cx="55116" cy="121267"/>
                          </a:xfrm>
                          <a:prstGeom prst="rect">
                            <a:avLst/>
                          </a:prstGeom>
                          <a:ln>
                            <a:noFill/>
                          </a:ln>
                        </wps:spPr>
                        <wps:txbx>
                          <w:txbxContent>
                            <w:p w14:paraId="4E899BC8" w14:textId="77777777" w:rsidR="006E2FA2" w:rsidRDefault="006E2FA2">
                              <w:pPr>
                                <w:spacing w:after="160" w:line="259" w:lineRule="auto"/>
                                <w:ind w:left="0" w:firstLine="0"/>
                                <w:jc w:val="left"/>
                              </w:pPr>
                              <w:r>
                                <w:rPr>
                                  <w:color w:val="DEDEDE"/>
                                  <w:w w:val="123"/>
                                  <w:sz w:val="10"/>
                                </w:rPr>
                                <w:t>B</w:t>
                              </w:r>
                            </w:p>
                          </w:txbxContent>
                        </wps:txbx>
                        <wps:bodyPr horzOverflow="overflow" vert="horz" lIns="0" tIns="0" rIns="0" bIns="0" rtlCol="0">
                          <a:noAutofit/>
                        </wps:bodyPr>
                      </wps:wsp>
                      <wps:wsp>
                        <wps:cNvPr id="5262" name="Rectangle 5262"/>
                        <wps:cNvSpPr/>
                        <wps:spPr>
                          <a:xfrm>
                            <a:off x="399345" y="59194"/>
                            <a:ext cx="52802" cy="121267"/>
                          </a:xfrm>
                          <a:prstGeom prst="rect">
                            <a:avLst/>
                          </a:prstGeom>
                          <a:ln>
                            <a:noFill/>
                          </a:ln>
                        </wps:spPr>
                        <wps:txbx>
                          <w:txbxContent>
                            <w:p w14:paraId="3BEC2FF4" w14:textId="77777777" w:rsidR="006E2FA2" w:rsidRDefault="006E2FA2">
                              <w:pPr>
                                <w:spacing w:after="160" w:line="259" w:lineRule="auto"/>
                                <w:ind w:left="0" w:firstLine="0"/>
                                <w:jc w:val="left"/>
                              </w:pPr>
                              <w:r>
                                <w:rPr>
                                  <w:color w:val="DEDEDE"/>
                                  <w:w w:val="118"/>
                                  <w:sz w:val="10"/>
                                </w:rPr>
                                <w:t>C</w:t>
                              </w:r>
                            </w:p>
                          </w:txbxContent>
                        </wps:txbx>
                        <wps:bodyPr horzOverflow="overflow" vert="horz" lIns="0" tIns="0" rIns="0" bIns="0" rtlCol="0">
                          <a:noAutofit/>
                        </wps:bodyPr>
                      </wps:wsp>
                      <wps:wsp>
                        <wps:cNvPr id="5263" name="Rectangle 5263"/>
                        <wps:cNvSpPr/>
                        <wps:spPr>
                          <a:xfrm>
                            <a:off x="444742" y="288354"/>
                            <a:ext cx="59661" cy="121268"/>
                          </a:xfrm>
                          <a:prstGeom prst="rect">
                            <a:avLst/>
                          </a:prstGeom>
                          <a:ln>
                            <a:noFill/>
                          </a:ln>
                        </wps:spPr>
                        <wps:txbx>
                          <w:txbxContent>
                            <w:p w14:paraId="4FA4B5D4" w14:textId="77777777" w:rsidR="006E2FA2" w:rsidRDefault="006E2FA2">
                              <w:pPr>
                                <w:spacing w:after="160" w:line="259" w:lineRule="auto"/>
                                <w:ind w:left="0" w:firstLine="0"/>
                                <w:jc w:val="left"/>
                              </w:pPr>
                              <w:r>
                                <w:rPr>
                                  <w:color w:val="DEDEDE"/>
                                  <w:w w:val="118"/>
                                  <w:sz w:val="10"/>
                                </w:rPr>
                                <w:t>D</w:t>
                              </w:r>
                            </w:p>
                          </w:txbxContent>
                        </wps:txbx>
                        <wps:bodyPr horzOverflow="overflow" vert="horz" lIns="0" tIns="0" rIns="0" bIns="0" rtlCol="0">
                          <a:noAutofit/>
                        </wps:bodyPr>
                      </wps:wsp>
                      <wps:wsp>
                        <wps:cNvPr id="5264" name="Rectangle 5264"/>
                        <wps:cNvSpPr/>
                        <wps:spPr>
                          <a:xfrm>
                            <a:off x="40417" y="312268"/>
                            <a:ext cx="49331" cy="121267"/>
                          </a:xfrm>
                          <a:prstGeom prst="rect">
                            <a:avLst/>
                          </a:prstGeom>
                          <a:ln>
                            <a:noFill/>
                          </a:ln>
                        </wps:spPr>
                        <wps:txbx>
                          <w:txbxContent>
                            <w:p w14:paraId="4576F57E" w14:textId="77777777" w:rsidR="006E2FA2" w:rsidRDefault="006E2FA2">
                              <w:pPr>
                                <w:spacing w:after="160" w:line="259" w:lineRule="auto"/>
                                <w:ind w:left="0" w:firstLine="0"/>
                                <w:jc w:val="left"/>
                              </w:pPr>
                              <w:r>
                                <w:rPr>
                                  <w:color w:val="DEDEDE"/>
                                  <w:w w:val="121"/>
                                  <w:sz w:val="10"/>
                                </w:rPr>
                                <w:t>E</w:t>
                              </w:r>
                            </w:p>
                          </w:txbxContent>
                        </wps:txbx>
                        <wps:bodyPr horzOverflow="overflow" vert="horz" lIns="0" tIns="0" rIns="0" bIns="0" rtlCol="0">
                          <a:noAutofit/>
                        </wps:bodyPr>
                      </wps:wsp>
                      <wps:wsp>
                        <wps:cNvPr id="5265" name="Shape 5265"/>
                        <wps:cNvSpPr/>
                        <wps:spPr>
                          <a:xfrm>
                            <a:off x="270583" y="597470"/>
                            <a:ext cx="0" cy="109114"/>
                          </a:xfrm>
                          <a:custGeom>
                            <a:avLst/>
                            <a:gdLst/>
                            <a:ahLst/>
                            <a:cxnLst/>
                            <a:rect l="0" t="0" r="0" b="0"/>
                            <a:pathLst>
                              <a:path h="109114">
                                <a:moveTo>
                                  <a:pt x="0" y="0"/>
                                </a:moveTo>
                                <a:lnTo>
                                  <a:pt x="0" y="109114"/>
                                </a:lnTo>
                              </a:path>
                            </a:pathLst>
                          </a:custGeom>
                          <a:ln w="7540" cap="flat">
                            <a:round/>
                          </a:ln>
                        </wps:spPr>
                        <wps:style>
                          <a:lnRef idx="1">
                            <a:srgbClr val="323232"/>
                          </a:lnRef>
                          <a:fillRef idx="0">
                            <a:srgbClr val="000000">
                              <a:alpha val="0"/>
                            </a:srgbClr>
                          </a:fillRef>
                          <a:effectRef idx="0">
                            <a:scrgbClr r="0" g="0" b="0"/>
                          </a:effectRef>
                          <a:fontRef idx="none"/>
                        </wps:style>
                        <wps:bodyPr/>
                      </wps:wsp>
                      <wps:wsp>
                        <wps:cNvPr id="5270" name="Shape 5270"/>
                        <wps:cNvSpPr/>
                        <wps:spPr>
                          <a:xfrm>
                            <a:off x="2005478" y="247182"/>
                            <a:ext cx="149763" cy="252000"/>
                          </a:xfrm>
                          <a:custGeom>
                            <a:avLst/>
                            <a:gdLst/>
                            <a:ahLst/>
                            <a:cxnLst/>
                            <a:rect l="0" t="0" r="0" b="0"/>
                            <a:pathLst>
                              <a:path w="149763" h="252000">
                                <a:moveTo>
                                  <a:pt x="0" y="0"/>
                                </a:moveTo>
                                <a:lnTo>
                                  <a:pt x="113536" y="14494"/>
                                </a:lnTo>
                                <a:lnTo>
                                  <a:pt x="149763" y="79958"/>
                                </a:lnTo>
                                <a:lnTo>
                                  <a:pt x="120769" y="157495"/>
                                </a:lnTo>
                                <a:lnTo>
                                  <a:pt x="74881" y="252000"/>
                                </a:lnTo>
                                <a:lnTo>
                                  <a:pt x="28994" y="82355"/>
                                </a:lnTo>
                                <a:lnTo>
                                  <a:pt x="0" y="0"/>
                                </a:lnTo>
                                <a:close/>
                              </a:path>
                            </a:pathLst>
                          </a:custGeom>
                          <a:ln w="8322" cap="flat">
                            <a:round/>
                          </a:ln>
                        </wps:spPr>
                        <wps:style>
                          <a:lnRef idx="1">
                            <a:srgbClr val="1E1E1E"/>
                          </a:lnRef>
                          <a:fillRef idx="1">
                            <a:srgbClr val="505050"/>
                          </a:fillRef>
                          <a:effectRef idx="0">
                            <a:scrgbClr r="0" g="0" b="0"/>
                          </a:effectRef>
                          <a:fontRef idx="none"/>
                        </wps:style>
                        <wps:bodyPr/>
                      </wps:wsp>
                      <wps:wsp>
                        <wps:cNvPr id="5271" name="Shape 5271"/>
                        <wps:cNvSpPr/>
                        <wps:spPr>
                          <a:xfrm>
                            <a:off x="1802506" y="0"/>
                            <a:ext cx="367227" cy="261676"/>
                          </a:xfrm>
                          <a:custGeom>
                            <a:avLst/>
                            <a:gdLst/>
                            <a:ahLst/>
                            <a:cxnLst/>
                            <a:rect l="0" t="0" r="0" b="0"/>
                            <a:pathLst>
                              <a:path w="367227" h="261676">
                                <a:moveTo>
                                  <a:pt x="183639" y="0"/>
                                </a:moveTo>
                                <a:lnTo>
                                  <a:pt x="280295" y="60594"/>
                                </a:lnTo>
                                <a:lnTo>
                                  <a:pt x="309238" y="118740"/>
                                </a:lnTo>
                                <a:lnTo>
                                  <a:pt x="367227" y="220525"/>
                                </a:lnTo>
                                <a:lnTo>
                                  <a:pt x="316509" y="261676"/>
                                </a:lnTo>
                                <a:lnTo>
                                  <a:pt x="202973" y="247182"/>
                                </a:lnTo>
                                <a:lnTo>
                                  <a:pt x="277854" y="196263"/>
                                </a:lnTo>
                                <a:lnTo>
                                  <a:pt x="212647" y="155099"/>
                                </a:lnTo>
                                <a:lnTo>
                                  <a:pt x="103876" y="186587"/>
                                </a:lnTo>
                                <a:lnTo>
                                  <a:pt x="0" y="62977"/>
                                </a:lnTo>
                                <a:lnTo>
                                  <a:pt x="77322" y="12111"/>
                                </a:lnTo>
                                <a:lnTo>
                                  <a:pt x="183639" y="0"/>
                                </a:lnTo>
                                <a:close/>
                              </a:path>
                            </a:pathLst>
                          </a:custGeom>
                          <a:ln w="8322" cap="flat">
                            <a:round/>
                          </a:ln>
                        </wps:spPr>
                        <wps:style>
                          <a:lnRef idx="1">
                            <a:srgbClr val="1E1E1E"/>
                          </a:lnRef>
                          <a:fillRef idx="1">
                            <a:srgbClr val="505050"/>
                          </a:fillRef>
                          <a:effectRef idx="0">
                            <a:scrgbClr r="0" g="0" b="0"/>
                          </a:effectRef>
                          <a:fontRef idx="none"/>
                        </wps:style>
                        <wps:bodyPr/>
                      </wps:wsp>
                      <wps:wsp>
                        <wps:cNvPr id="5272" name="Shape 5272"/>
                        <wps:cNvSpPr/>
                        <wps:spPr>
                          <a:xfrm>
                            <a:off x="1628539" y="313415"/>
                            <a:ext cx="117405" cy="96093"/>
                          </a:xfrm>
                          <a:custGeom>
                            <a:avLst/>
                            <a:gdLst/>
                            <a:ahLst/>
                            <a:cxnLst/>
                            <a:rect l="0" t="0" r="0" b="0"/>
                            <a:pathLst>
                              <a:path w="117405" h="96093">
                                <a:moveTo>
                                  <a:pt x="39265" y="0"/>
                                </a:moveTo>
                                <a:lnTo>
                                  <a:pt x="96552" y="26045"/>
                                </a:lnTo>
                                <a:lnTo>
                                  <a:pt x="117405" y="78136"/>
                                </a:lnTo>
                                <a:lnTo>
                                  <a:pt x="0" y="96093"/>
                                </a:lnTo>
                                <a:lnTo>
                                  <a:pt x="39265" y="0"/>
                                </a:lnTo>
                                <a:close/>
                              </a:path>
                            </a:pathLst>
                          </a:custGeom>
                          <a:ln w="8322" cap="flat">
                            <a:round/>
                          </a:ln>
                        </wps:spPr>
                        <wps:style>
                          <a:lnRef idx="1">
                            <a:srgbClr val="1E1E1E"/>
                          </a:lnRef>
                          <a:fillRef idx="1">
                            <a:srgbClr val="505050"/>
                          </a:fillRef>
                          <a:effectRef idx="0">
                            <a:scrgbClr r="0" g="0" b="0"/>
                          </a:effectRef>
                          <a:fontRef idx="none"/>
                        </wps:style>
                        <wps:bodyPr/>
                      </wps:wsp>
                      <wps:wsp>
                        <wps:cNvPr id="5273" name="Shape 5273"/>
                        <wps:cNvSpPr/>
                        <wps:spPr>
                          <a:xfrm>
                            <a:off x="1686528" y="62977"/>
                            <a:ext cx="393832" cy="443484"/>
                          </a:xfrm>
                          <a:custGeom>
                            <a:avLst/>
                            <a:gdLst/>
                            <a:ahLst/>
                            <a:cxnLst/>
                            <a:rect l="0" t="0" r="0" b="0"/>
                            <a:pathLst>
                              <a:path w="393832" h="443484">
                                <a:moveTo>
                                  <a:pt x="115977" y="0"/>
                                </a:moveTo>
                                <a:lnTo>
                                  <a:pt x="219853" y="123610"/>
                                </a:lnTo>
                                <a:lnTo>
                                  <a:pt x="328624" y="92122"/>
                                </a:lnTo>
                                <a:lnTo>
                                  <a:pt x="393832" y="133286"/>
                                </a:lnTo>
                                <a:lnTo>
                                  <a:pt x="318950" y="184205"/>
                                </a:lnTo>
                                <a:lnTo>
                                  <a:pt x="347945" y="266559"/>
                                </a:lnTo>
                                <a:lnTo>
                                  <a:pt x="393832" y="436204"/>
                                </a:lnTo>
                                <a:lnTo>
                                  <a:pt x="227137" y="443484"/>
                                </a:lnTo>
                                <a:lnTo>
                                  <a:pt x="188470" y="395001"/>
                                </a:lnTo>
                                <a:lnTo>
                                  <a:pt x="244017" y="346531"/>
                                </a:lnTo>
                                <a:lnTo>
                                  <a:pt x="195702" y="215693"/>
                                </a:lnTo>
                                <a:lnTo>
                                  <a:pt x="106317" y="339251"/>
                                </a:lnTo>
                                <a:lnTo>
                                  <a:pt x="115977" y="184205"/>
                                </a:lnTo>
                                <a:lnTo>
                                  <a:pt x="0" y="164814"/>
                                </a:lnTo>
                                <a:lnTo>
                                  <a:pt x="43498" y="72692"/>
                                </a:lnTo>
                                <a:lnTo>
                                  <a:pt x="115977" y="0"/>
                                </a:lnTo>
                                <a:close/>
                              </a:path>
                            </a:pathLst>
                          </a:custGeom>
                          <a:ln w="8322" cap="flat">
                            <a:round/>
                          </a:ln>
                        </wps:spPr>
                        <wps:style>
                          <a:lnRef idx="1">
                            <a:srgbClr val="1E1E1E"/>
                          </a:lnRef>
                          <a:fillRef idx="1">
                            <a:srgbClr val="505050"/>
                          </a:fillRef>
                          <a:effectRef idx="0">
                            <a:scrgbClr r="0" g="0" b="0"/>
                          </a:effectRef>
                          <a:fontRef idx="none"/>
                        </wps:style>
                        <wps:bodyPr/>
                      </wps:wsp>
                      <wps:wsp>
                        <wps:cNvPr id="5274" name="Rectangle 5274"/>
                        <wps:cNvSpPr/>
                        <wps:spPr>
                          <a:xfrm>
                            <a:off x="1907826" y="197278"/>
                            <a:ext cx="55116" cy="121268"/>
                          </a:xfrm>
                          <a:prstGeom prst="rect">
                            <a:avLst/>
                          </a:prstGeom>
                          <a:ln>
                            <a:noFill/>
                          </a:ln>
                        </wps:spPr>
                        <wps:txbx>
                          <w:txbxContent>
                            <w:p w14:paraId="51C63AF3" w14:textId="77777777" w:rsidR="006E2FA2" w:rsidRDefault="006E2FA2">
                              <w:pPr>
                                <w:spacing w:after="160" w:line="259" w:lineRule="auto"/>
                                <w:ind w:left="0" w:firstLine="0"/>
                                <w:jc w:val="left"/>
                              </w:pPr>
                              <w:r>
                                <w:rPr>
                                  <w:color w:val="DEDEDE"/>
                                  <w:w w:val="117"/>
                                  <w:sz w:val="10"/>
                                </w:rPr>
                                <w:t>A</w:t>
                              </w:r>
                            </w:p>
                          </w:txbxContent>
                        </wps:txbx>
                        <wps:bodyPr horzOverflow="overflow" vert="horz" lIns="0" tIns="0" rIns="0" bIns="0" rtlCol="0">
                          <a:noAutofit/>
                        </wps:bodyPr>
                      </wps:wsp>
                      <wps:wsp>
                        <wps:cNvPr id="5275" name="Rectangle 5275"/>
                        <wps:cNvSpPr/>
                        <wps:spPr>
                          <a:xfrm>
                            <a:off x="1934145" y="38358"/>
                            <a:ext cx="47018" cy="121268"/>
                          </a:xfrm>
                          <a:prstGeom prst="rect">
                            <a:avLst/>
                          </a:prstGeom>
                          <a:ln>
                            <a:noFill/>
                          </a:ln>
                        </wps:spPr>
                        <wps:txbx>
                          <w:txbxContent>
                            <w:p w14:paraId="22366F89" w14:textId="77777777" w:rsidR="006E2FA2" w:rsidRDefault="006E2FA2">
                              <w:pPr>
                                <w:spacing w:after="160" w:line="259" w:lineRule="auto"/>
                                <w:ind w:left="0" w:firstLine="0"/>
                                <w:jc w:val="left"/>
                              </w:pPr>
                              <w:r>
                                <w:rPr>
                                  <w:color w:val="DEDEDE"/>
                                  <w:w w:val="122"/>
                                  <w:sz w:val="10"/>
                                </w:rPr>
                                <w:t>F</w:t>
                              </w:r>
                            </w:p>
                          </w:txbxContent>
                        </wps:txbx>
                        <wps:bodyPr horzOverflow="overflow" vert="horz" lIns="0" tIns="0" rIns="0" bIns="0" rtlCol="0">
                          <a:noAutofit/>
                        </wps:bodyPr>
                      </wps:wsp>
                      <wps:wsp>
                        <wps:cNvPr id="5276" name="Rectangle 5276"/>
                        <wps:cNvSpPr/>
                        <wps:spPr>
                          <a:xfrm>
                            <a:off x="2073304" y="288353"/>
                            <a:ext cx="59660" cy="121268"/>
                          </a:xfrm>
                          <a:prstGeom prst="rect">
                            <a:avLst/>
                          </a:prstGeom>
                          <a:ln>
                            <a:noFill/>
                          </a:ln>
                        </wps:spPr>
                        <wps:txbx>
                          <w:txbxContent>
                            <w:p w14:paraId="43CB8ADA" w14:textId="77777777" w:rsidR="006E2FA2" w:rsidRDefault="006E2FA2">
                              <w:pPr>
                                <w:spacing w:after="160" w:line="259" w:lineRule="auto"/>
                                <w:ind w:left="0" w:firstLine="0"/>
                                <w:jc w:val="left"/>
                              </w:pPr>
                              <w:r>
                                <w:rPr>
                                  <w:color w:val="DEDEDE"/>
                                  <w:w w:val="118"/>
                                  <w:sz w:val="10"/>
                                </w:rPr>
                                <w:t>D</w:t>
                              </w:r>
                            </w:p>
                          </w:txbxContent>
                        </wps:txbx>
                        <wps:bodyPr horzOverflow="overflow" vert="horz" lIns="0" tIns="0" rIns="0" bIns="0" rtlCol="0">
                          <a:noAutofit/>
                        </wps:bodyPr>
                      </wps:wsp>
                      <wps:wsp>
                        <wps:cNvPr id="5277" name="Rectangle 5277"/>
                        <wps:cNvSpPr/>
                        <wps:spPr>
                          <a:xfrm>
                            <a:off x="1668979" y="312268"/>
                            <a:ext cx="49331" cy="121267"/>
                          </a:xfrm>
                          <a:prstGeom prst="rect">
                            <a:avLst/>
                          </a:prstGeom>
                          <a:ln>
                            <a:noFill/>
                          </a:ln>
                        </wps:spPr>
                        <wps:txbx>
                          <w:txbxContent>
                            <w:p w14:paraId="2FBC7053" w14:textId="77777777" w:rsidR="006E2FA2" w:rsidRDefault="006E2FA2">
                              <w:pPr>
                                <w:spacing w:after="160" w:line="259" w:lineRule="auto"/>
                                <w:ind w:left="0" w:firstLine="0"/>
                                <w:jc w:val="left"/>
                              </w:pPr>
                              <w:r>
                                <w:rPr>
                                  <w:color w:val="DEDEDE"/>
                                  <w:w w:val="121"/>
                                  <w:sz w:val="10"/>
                                </w:rPr>
                                <w:t>E</w:t>
                              </w:r>
                            </w:p>
                          </w:txbxContent>
                        </wps:txbx>
                        <wps:bodyPr horzOverflow="overflow" vert="horz" lIns="0" tIns="0" rIns="0" bIns="0" rtlCol="0">
                          <a:noAutofit/>
                        </wps:bodyPr>
                      </wps:wsp>
                      <wps:wsp>
                        <wps:cNvPr id="5280" name="Shape 5280"/>
                        <wps:cNvSpPr/>
                        <wps:spPr>
                          <a:xfrm>
                            <a:off x="3634018" y="247182"/>
                            <a:ext cx="149802" cy="252000"/>
                          </a:xfrm>
                          <a:custGeom>
                            <a:avLst/>
                            <a:gdLst/>
                            <a:ahLst/>
                            <a:cxnLst/>
                            <a:rect l="0" t="0" r="0" b="0"/>
                            <a:pathLst>
                              <a:path w="149802" h="252000">
                                <a:moveTo>
                                  <a:pt x="0" y="0"/>
                                </a:moveTo>
                                <a:lnTo>
                                  <a:pt x="113588" y="14494"/>
                                </a:lnTo>
                                <a:lnTo>
                                  <a:pt x="149802" y="79958"/>
                                </a:lnTo>
                                <a:lnTo>
                                  <a:pt x="120807" y="157495"/>
                                </a:lnTo>
                                <a:lnTo>
                                  <a:pt x="74933" y="252000"/>
                                </a:lnTo>
                                <a:lnTo>
                                  <a:pt x="28994" y="82355"/>
                                </a:lnTo>
                                <a:lnTo>
                                  <a:pt x="0" y="0"/>
                                </a:lnTo>
                                <a:close/>
                              </a:path>
                            </a:pathLst>
                          </a:custGeom>
                          <a:ln w="8322" cap="flat">
                            <a:round/>
                          </a:ln>
                        </wps:spPr>
                        <wps:style>
                          <a:lnRef idx="1">
                            <a:srgbClr val="1E1E1E"/>
                          </a:lnRef>
                          <a:fillRef idx="1">
                            <a:srgbClr val="505050"/>
                          </a:fillRef>
                          <a:effectRef idx="0">
                            <a:scrgbClr r="0" g="0" b="0"/>
                          </a:effectRef>
                          <a:fontRef idx="none"/>
                        </wps:style>
                        <wps:bodyPr/>
                      </wps:wsp>
                      <wps:wsp>
                        <wps:cNvPr id="5281" name="Shape 5281"/>
                        <wps:cNvSpPr/>
                        <wps:spPr>
                          <a:xfrm>
                            <a:off x="3431096" y="0"/>
                            <a:ext cx="367227" cy="261676"/>
                          </a:xfrm>
                          <a:custGeom>
                            <a:avLst/>
                            <a:gdLst/>
                            <a:ahLst/>
                            <a:cxnLst/>
                            <a:rect l="0" t="0" r="0" b="0"/>
                            <a:pathLst>
                              <a:path w="367227" h="261676">
                                <a:moveTo>
                                  <a:pt x="183588" y="0"/>
                                </a:moveTo>
                                <a:lnTo>
                                  <a:pt x="280244" y="60594"/>
                                </a:lnTo>
                                <a:lnTo>
                                  <a:pt x="309239" y="118740"/>
                                </a:lnTo>
                                <a:lnTo>
                                  <a:pt x="367227" y="220525"/>
                                </a:lnTo>
                                <a:lnTo>
                                  <a:pt x="316510" y="261676"/>
                                </a:lnTo>
                                <a:lnTo>
                                  <a:pt x="202922" y="247182"/>
                                </a:lnTo>
                                <a:lnTo>
                                  <a:pt x="277855" y="196263"/>
                                </a:lnTo>
                                <a:lnTo>
                                  <a:pt x="212582" y="155099"/>
                                </a:lnTo>
                                <a:lnTo>
                                  <a:pt x="103876" y="186587"/>
                                </a:lnTo>
                                <a:lnTo>
                                  <a:pt x="0" y="62977"/>
                                </a:lnTo>
                                <a:lnTo>
                                  <a:pt x="77271" y="12111"/>
                                </a:lnTo>
                                <a:lnTo>
                                  <a:pt x="183588" y="0"/>
                                </a:lnTo>
                                <a:close/>
                              </a:path>
                            </a:pathLst>
                          </a:custGeom>
                          <a:ln w="8322" cap="flat">
                            <a:round/>
                          </a:ln>
                        </wps:spPr>
                        <wps:style>
                          <a:lnRef idx="1">
                            <a:srgbClr val="1E1E1E"/>
                          </a:lnRef>
                          <a:fillRef idx="1">
                            <a:srgbClr val="505050"/>
                          </a:fillRef>
                          <a:effectRef idx="0">
                            <a:scrgbClr r="0" g="0" b="0"/>
                          </a:effectRef>
                          <a:fontRef idx="none"/>
                        </wps:style>
                        <wps:bodyPr/>
                      </wps:wsp>
                      <wps:wsp>
                        <wps:cNvPr id="5282" name="Shape 5282"/>
                        <wps:cNvSpPr/>
                        <wps:spPr>
                          <a:xfrm>
                            <a:off x="3257117" y="313415"/>
                            <a:ext cx="117367" cy="96093"/>
                          </a:xfrm>
                          <a:custGeom>
                            <a:avLst/>
                            <a:gdLst/>
                            <a:ahLst/>
                            <a:cxnLst/>
                            <a:rect l="0" t="0" r="0" b="0"/>
                            <a:pathLst>
                              <a:path w="117367" h="96093">
                                <a:moveTo>
                                  <a:pt x="39226" y="0"/>
                                </a:moveTo>
                                <a:lnTo>
                                  <a:pt x="96501" y="26045"/>
                                </a:lnTo>
                                <a:lnTo>
                                  <a:pt x="117367" y="78136"/>
                                </a:lnTo>
                                <a:lnTo>
                                  <a:pt x="0" y="96093"/>
                                </a:lnTo>
                                <a:lnTo>
                                  <a:pt x="39226" y="0"/>
                                </a:lnTo>
                                <a:close/>
                              </a:path>
                            </a:pathLst>
                          </a:custGeom>
                          <a:ln w="8322" cap="flat">
                            <a:round/>
                          </a:ln>
                        </wps:spPr>
                        <wps:style>
                          <a:lnRef idx="1">
                            <a:srgbClr val="1E1E1E"/>
                          </a:lnRef>
                          <a:fillRef idx="1">
                            <a:srgbClr val="505050"/>
                          </a:fillRef>
                          <a:effectRef idx="0">
                            <a:scrgbClr r="0" g="0" b="0"/>
                          </a:effectRef>
                          <a:fontRef idx="none"/>
                        </wps:style>
                        <wps:bodyPr/>
                      </wps:wsp>
                      <wps:wsp>
                        <wps:cNvPr id="5283" name="Shape 5283"/>
                        <wps:cNvSpPr/>
                        <wps:spPr>
                          <a:xfrm>
                            <a:off x="3315119" y="62977"/>
                            <a:ext cx="393832" cy="443484"/>
                          </a:xfrm>
                          <a:custGeom>
                            <a:avLst/>
                            <a:gdLst/>
                            <a:ahLst/>
                            <a:cxnLst/>
                            <a:rect l="0" t="0" r="0" b="0"/>
                            <a:pathLst>
                              <a:path w="393832" h="443484">
                                <a:moveTo>
                                  <a:pt x="115977" y="0"/>
                                </a:moveTo>
                                <a:lnTo>
                                  <a:pt x="216347" y="120212"/>
                                </a:lnTo>
                                <a:lnTo>
                                  <a:pt x="328559" y="92122"/>
                                </a:lnTo>
                                <a:lnTo>
                                  <a:pt x="393832" y="133286"/>
                                </a:lnTo>
                                <a:lnTo>
                                  <a:pt x="318899" y="184205"/>
                                </a:lnTo>
                                <a:lnTo>
                                  <a:pt x="347893" y="266559"/>
                                </a:lnTo>
                                <a:lnTo>
                                  <a:pt x="393832" y="436204"/>
                                </a:lnTo>
                                <a:lnTo>
                                  <a:pt x="227072" y="443484"/>
                                </a:lnTo>
                                <a:lnTo>
                                  <a:pt x="188418" y="395001"/>
                                </a:lnTo>
                                <a:lnTo>
                                  <a:pt x="244017" y="346531"/>
                                </a:lnTo>
                                <a:lnTo>
                                  <a:pt x="195689" y="215693"/>
                                </a:lnTo>
                                <a:lnTo>
                                  <a:pt x="106317" y="339251"/>
                                </a:lnTo>
                                <a:lnTo>
                                  <a:pt x="115977" y="184205"/>
                                </a:lnTo>
                                <a:lnTo>
                                  <a:pt x="0" y="164814"/>
                                </a:lnTo>
                                <a:lnTo>
                                  <a:pt x="43485" y="72692"/>
                                </a:lnTo>
                                <a:lnTo>
                                  <a:pt x="115977" y="0"/>
                                </a:lnTo>
                                <a:close/>
                              </a:path>
                            </a:pathLst>
                          </a:custGeom>
                          <a:ln w="8322" cap="flat">
                            <a:round/>
                          </a:ln>
                        </wps:spPr>
                        <wps:style>
                          <a:lnRef idx="1">
                            <a:srgbClr val="1E1E1E"/>
                          </a:lnRef>
                          <a:fillRef idx="1">
                            <a:srgbClr val="505050"/>
                          </a:fillRef>
                          <a:effectRef idx="0">
                            <a:scrgbClr r="0" g="0" b="0"/>
                          </a:effectRef>
                          <a:fontRef idx="none"/>
                        </wps:style>
                        <wps:bodyPr/>
                      </wps:wsp>
                      <wps:wsp>
                        <wps:cNvPr id="5284" name="Rectangle 5284"/>
                        <wps:cNvSpPr/>
                        <wps:spPr>
                          <a:xfrm>
                            <a:off x="3416853" y="121703"/>
                            <a:ext cx="78087" cy="121268"/>
                          </a:xfrm>
                          <a:prstGeom prst="rect">
                            <a:avLst/>
                          </a:prstGeom>
                          <a:ln>
                            <a:noFill/>
                          </a:ln>
                        </wps:spPr>
                        <wps:txbx>
                          <w:txbxContent>
                            <w:p w14:paraId="5D525D27" w14:textId="77777777" w:rsidR="006E2FA2" w:rsidRDefault="006E2FA2">
                              <w:pPr>
                                <w:spacing w:after="160" w:line="259" w:lineRule="auto"/>
                                <w:ind w:left="0" w:firstLine="0"/>
                                <w:jc w:val="left"/>
                              </w:pPr>
                              <w:r>
                                <w:rPr>
                                  <w:color w:val="DEDEDE"/>
                                  <w:w w:val="111"/>
                                  <w:sz w:val="10"/>
                                </w:rPr>
                                <w:t>G'</w:t>
                              </w:r>
                            </w:p>
                          </w:txbxContent>
                        </wps:txbx>
                        <wps:bodyPr horzOverflow="overflow" vert="horz" lIns="0" tIns="0" rIns="0" bIns="0" rtlCol="0">
                          <a:noAutofit/>
                        </wps:bodyPr>
                      </wps:wsp>
                      <wps:wsp>
                        <wps:cNvPr id="5285" name="Rectangle 5285"/>
                        <wps:cNvSpPr/>
                        <wps:spPr>
                          <a:xfrm>
                            <a:off x="3573124" y="38358"/>
                            <a:ext cx="47018" cy="121268"/>
                          </a:xfrm>
                          <a:prstGeom prst="rect">
                            <a:avLst/>
                          </a:prstGeom>
                          <a:ln>
                            <a:noFill/>
                          </a:ln>
                        </wps:spPr>
                        <wps:txbx>
                          <w:txbxContent>
                            <w:p w14:paraId="2F724392" w14:textId="77777777" w:rsidR="006E2FA2" w:rsidRDefault="006E2FA2">
                              <w:pPr>
                                <w:spacing w:after="160" w:line="259" w:lineRule="auto"/>
                                <w:ind w:left="0" w:firstLine="0"/>
                                <w:jc w:val="left"/>
                              </w:pPr>
                              <w:r>
                                <w:rPr>
                                  <w:color w:val="DEDEDE"/>
                                  <w:w w:val="122"/>
                                  <w:sz w:val="10"/>
                                </w:rPr>
                                <w:t>F</w:t>
                              </w:r>
                            </w:p>
                          </w:txbxContent>
                        </wps:txbx>
                        <wps:bodyPr horzOverflow="overflow" vert="horz" lIns="0" tIns="0" rIns="0" bIns="0" rtlCol="0">
                          <a:noAutofit/>
                        </wps:bodyPr>
                      </wps:wsp>
                      <wps:wsp>
                        <wps:cNvPr id="5286" name="Rectangle 5286"/>
                        <wps:cNvSpPr/>
                        <wps:spPr>
                          <a:xfrm>
                            <a:off x="3701865" y="288354"/>
                            <a:ext cx="59660" cy="121268"/>
                          </a:xfrm>
                          <a:prstGeom prst="rect">
                            <a:avLst/>
                          </a:prstGeom>
                          <a:ln>
                            <a:noFill/>
                          </a:ln>
                        </wps:spPr>
                        <wps:txbx>
                          <w:txbxContent>
                            <w:p w14:paraId="3693020D" w14:textId="77777777" w:rsidR="006E2FA2" w:rsidRDefault="006E2FA2">
                              <w:pPr>
                                <w:spacing w:after="160" w:line="259" w:lineRule="auto"/>
                                <w:ind w:left="0" w:firstLine="0"/>
                                <w:jc w:val="left"/>
                              </w:pPr>
                              <w:r>
                                <w:rPr>
                                  <w:color w:val="DEDEDE"/>
                                  <w:w w:val="118"/>
                                  <w:sz w:val="10"/>
                                </w:rPr>
                                <w:t>D</w:t>
                              </w:r>
                            </w:p>
                          </w:txbxContent>
                        </wps:txbx>
                        <wps:bodyPr horzOverflow="overflow" vert="horz" lIns="0" tIns="0" rIns="0" bIns="0" rtlCol="0">
                          <a:noAutofit/>
                        </wps:bodyPr>
                      </wps:wsp>
                      <wps:wsp>
                        <wps:cNvPr id="5287" name="Rectangle 5287"/>
                        <wps:cNvSpPr/>
                        <wps:spPr>
                          <a:xfrm>
                            <a:off x="3286582" y="312268"/>
                            <a:ext cx="78087" cy="121267"/>
                          </a:xfrm>
                          <a:prstGeom prst="rect">
                            <a:avLst/>
                          </a:prstGeom>
                          <a:ln>
                            <a:noFill/>
                          </a:ln>
                        </wps:spPr>
                        <wps:txbx>
                          <w:txbxContent>
                            <w:p w14:paraId="7FB72ABE" w14:textId="77777777" w:rsidR="006E2FA2" w:rsidRDefault="006E2FA2">
                              <w:pPr>
                                <w:spacing w:after="160" w:line="259" w:lineRule="auto"/>
                                <w:ind w:left="0" w:firstLine="0"/>
                                <w:jc w:val="left"/>
                              </w:pPr>
                              <w:r>
                                <w:rPr>
                                  <w:color w:val="DEDEDE"/>
                                  <w:w w:val="111"/>
                                  <w:sz w:val="10"/>
                                </w:rPr>
                                <w:t>G'</w:t>
                              </w:r>
                            </w:p>
                          </w:txbxContent>
                        </wps:txbx>
                        <wps:bodyPr horzOverflow="overflow" vert="horz" lIns="0" tIns="0" rIns="0" bIns="0" rtlCol="0">
                          <a:noAutofit/>
                        </wps:bodyPr>
                      </wps:wsp>
                      <wps:wsp>
                        <wps:cNvPr id="5288" name="Shape 5288"/>
                        <wps:cNvSpPr/>
                        <wps:spPr>
                          <a:xfrm>
                            <a:off x="3500183" y="183189"/>
                            <a:ext cx="31280" cy="93802"/>
                          </a:xfrm>
                          <a:custGeom>
                            <a:avLst/>
                            <a:gdLst/>
                            <a:ahLst/>
                            <a:cxnLst/>
                            <a:rect l="0" t="0" r="0" b="0"/>
                            <a:pathLst>
                              <a:path w="31280" h="93802">
                                <a:moveTo>
                                  <a:pt x="10418" y="93802"/>
                                </a:moveTo>
                                <a:lnTo>
                                  <a:pt x="0" y="31280"/>
                                </a:lnTo>
                                <a:lnTo>
                                  <a:pt x="31280" y="0"/>
                                </a:lnTo>
                              </a:path>
                            </a:pathLst>
                          </a:custGeom>
                          <a:ln w="10418" cap="flat">
                            <a:round/>
                          </a:ln>
                        </wps:spPr>
                        <wps:style>
                          <a:lnRef idx="1">
                            <a:srgbClr val="1E1E1E"/>
                          </a:lnRef>
                          <a:fillRef idx="0">
                            <a:srgbClr val="000000">
                              <a:alpha val="0"/>
                            </a:srgbClr>
                          </a:fillRef>
                          <a:effectRef idx="0">
                            <a:scrgbClr r="0" g="0" b="0"/>
                          </a:effectRef>
                          <a:fontRef idx="none"/>
                        </wps:style>
                        <wps:bodyPr/>
                      </wps:wsp>
                      <wps:wsp>
                        <wps:cNvPr id="5289" name="Rectangle 5289"/>
                        <wps:cNvSpPr/>
                        <wps:spPr>
                          <a:xfrm>
                            <a:off x="3593960" y="319646"/>
                            <a:ext cx="58504" cy="121268"/>
                          </a:xfrm>
                          <a:prstGeom prst="rect">
                            <a:avLst/>
                          </a:prstGeom>
                          <a:ln>
                            <a:noFill/>
                          </a:ln>
                        </wps:spPr>
                        <wps:txbx>
                          <w:txbxContent>
                            <w:p w14:paraId="775338CC" w14:textId="77777777" w:rsidR="006E2FA2" w:rsidRDefault="006E2FA2">
                              <w:pPr>
                                <w:spacing w:after="160" w:line="259" w:lineRule="auto"/>
                                <w:ind w:left="0" w:firstLine="0"/>
                                <w:jc w:val="left"/>
                              </w:pPr>
                              <w:r>
                                <w:rPr>
                                  <w:color w:val="DEDEDE"/>
                                  <w:w w:val="113"/>
                                  <w:sz w:val="10"/>
                                </w:rPr>
                                <w:t>H</w:t>
                              </w:r>
                            </w:p>
                          </w:txbxContent>
                        </wps:txbx>
                        <wps:bodyPr horzOverflow="overflow" vert="horz" lIns="0" tIns="0" rIns="0" bIns="0" rtlCol="0">
                          <a:noAutofit/>
                        </wps:bodyPr>
                      </wps:wsp>
                      <wps:wsp>
                        <wps:cNvPr id="5290" name="Shape 5290"/>
                        <wps:cNvSpPr/>
                        <wps:spPr>
                          <a:xfrm>
                            <a:off x="1912639" y="597470"/>
                            <a:ext cx="0" cy="109114"/>
                          </a:xfrm>
                          <a:custGeom>
                            <a:avLst/>
                            <a:gdLst/>
                            <a:ahLst/>
                            <a:cxnLst/>
                            <a:rect l="0" t="0" r="0" b="0"/>
                            <a:pathLst>
                              <a:path h="109114">
                                <a:moveTo>
                                  <a:pt x="0" y="0"/>
                                </a:moveTo>
                                <a:lnTo>
                                  <a:pt x="0" y="109114"/>
                                </a:lnTo>
                              </a:path>
                            </a:pathLst>
                          </a:custGeom>
                          <a:ln w="7540" cap="flat">
                            <a:round/>
                          </a:ln>
                        </wps:spPr>
                        <wps:style>
                          <a:lnRef idx="1">
                            <a:srgbClr val="323232"/>
                          </a:lnRef>
                          <a:fillRef idx="0">
                            <a:srgbClr val="000000">
                              <a:alpha val="0"/>
                            </a:srgbClr>
                          </a:fillRef>
                          <a:effectRef idx="0">
                            <a:scrgbClr r="0" g="0" b="0"/>
                          </a:effectRef>
                          <a:fontRef idx="none"/>
                        </wps:style>
                        <wps:bodyPr/>
                      </wps:wsp>
                      <wps:wsp>
                        <wps:cNvPr id="5291" name="Shape 5291"/>
                        <wps:cNvSpPr/>
                        <wps:spPr>
                          <a:xfrm>
                            <a:off x="3594284" y="597470"/>
                            <a:ext cx="0" cy="109114"/>
                          </a:xfrm>
                          <a:custGeom>
                            <a:avLst/>
                            <a:gdLst/>
                            <a:ahLst/>
                            <a:cxnLst/>
                            <a:rect l="0" t="0" r="0" b="0"/>
                            <a:pathLst>
                              <a:path h="109114">
                                <a:moveTo>
                                  <a:pt x="0" y="0"/>
                                </a:moveTo>
                                <a:lnTo>
                                  <a:pt x="0" y="109114"/>
                                </a:lnTo>
                              </a:path>
                            </a:pathLst>
                          </a:custGeom>
                          <a:ln w="7540" cap="flat">
                            <a:round/>
                          </a:ln>
                        </wps:spPr>
                        <wps:style>
                          <a:lnRef idx="1">
                            <a:srgbClr val="323232"/>
                          </a:lnRef>
                          <a:fillRef idx="0">
                            <a:srgbClr val="000000">
                              <a:alpha val="0"/>
                            </a:srgbClr>
                          </a:fillRef>
                          <a:effectRef idx="0">
                            <a:scrgbClr r="0" g="0" b="0"/>
                          </a:effectRef>
                          <a:fontRef idx="none"/>
                        </wps:style>
                        <wps:bodyPr/>
                      </wps:wsp>
                    </wpg:wgp>
                  </a:graphicData>
                </a:graphic>
              </wp:inline>
            </w:drawing>
          </mc:Choice>
          <mc:Fallback>
            <w:pict>
              <v:group w14:anchorId="059E3A5B" id="Group 89820" o:spid="_x0000_s1292" style="width:332.6pt;height:55.65pt;mso-position-horizontal-relative:char;mso-position-vertical-relative:line" coordsize="42242,7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">
                <v:shape id="Shape 5252" o:spid="_x0000_s1293" style="position:absolute;left:674;top:6520;width:41568;height:0;visibility:visible;mso-wrap-style:square;v-text-anchor:top" coordsize="41568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w98QA&#10;AADdAAAADwAAAGRycy9kb3ducmV2LnhtbESPQWvCQBSE74L/YXlCb7oxokjqKiJYhLag0UKPj+wz&#10;Cc2+TbNbXf+9WxA8DjPzDbNYBdOIC3WutqxgPEpAEBdW11wqOB23wzkI55E1NpZJwY0crJb93gIz&#10;ba98oEvuSxEh7DJUUHnfZlK6oiKDbmRb4uidbWfQR9mVUnd4jXDTyDRJZtJgzXGhwpY2FRU/+Z9R&#10;YN7yz4/6G0OBTUj3X2d+/7UTpV4GYf0KwlPwz/CjvdMKpuk0hf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9sPfEAAAA3QAAAA8AAAAAAAAAAAAAAAAAmAIAAGRycy9k&#10;b3ducmV2LnhtbFBLBQYAAAAABAAEAPUAAACJAwAAAAA=&#10;" path="m,l4156808,e" filled="f" strokecolor="#323232" strokeweight=".28206mm">
                  <v:stroke endcap="square"/>
                  <v:path arrowok="t" textboxrect="0,0,4156808,0"/>
                </v:shape>
                <v:shape id="Shape 5253" o:spid="_x0000_s1294" style="position:absolute;left:40820;top:6092;width:1422;height:855;visibility:visible;mso-wrap-style:square;v-text-anchor:top" coordsize="142185,85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E0X8QA&#10;AADdAAAADwAAAGRycy9kb3ducmV2LnhtbESPzWoCQRCE74G8w9CB3OJsFH+ycRQJCl48+PMAzU67&#10;s7jTs+y07ubtHUHwWFTVV9R82fta3aiNVWAD34MMFHERbMWlgdNx8zUDFQXZYh2YDPxThOXi/W2O&#10;uQ0d7+l2kFIlCMccDTiRJtc6Fo48xkFoiJN3Dq1HSbIttW2xS3Bf62GWTbTHitOCw4b+HBWXw9Ub&#10;6OJKKi10DtOfvZs29eVa7NbGfH70q19QQr28ws/21hoYD8cjeLxJT0A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RNF/EAAAA3QAAAA8AAAAAAAAAAAAAAAAAmAIAAGRycy9k&#10;b3ducmV2LnhtbFBLBQYAAAAABAAEAPUAAACJAwAAAAA=&#10;" path="m,l142185,42740,,85520,40640,42740,,xe" fillcolor="#323232" strokecolor="#323232" strokeweight=".28206mm">
                  <v:stroke miterlimit="1" joinstyle="miter"/>
                  <v:path arrowok="t" textboxrect="0,0,142185,85520"/>
                </v:shape>
                <v:shape id="Shape 5255" o:spid="_x0000_s1295" style="position:absolute;left:3769;top:2471;width:1498;height:2520;visibility:visible;mso-wrap-style:square;v-text-anchor:top" coordsize="149802,25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x78cA&#10;AADdAAAADwAAAGRycy9kb3ducmV2LnhtbESP3WrCQBSE7wt9h+UI3hTd1BJ/oqvYQkFBqH8PcMge&#10;k2D2bLq7mvTtuwWhl8PMfMMsVp2pxZ2crywreB0mIIhzqysuFJxPn4MpCB+QNdaWScEPeVgtn58W&#10;mGnb8oHux1CICGGfoYIyhCaT0uclGfRD2xBH72KdwRClK6R22Ea4qeUoScbSYMVxocSGPkrKr8eb&#10;UdAddu/tOH97wZmb7Dfb9cUW319K9Xvdeg4iUBf+w4/2RitIR2k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vMe/HAAAA3QAAAA8AAAAAAAAAAAAAAAAAmAIAAGRy&#10;cy9kb3ducmV2LnhtbFBLBQYAAAAABAAEAPUAAACMAwAAAAA=&#10;" path="m,l113536,14494r36266,65464l120808,157495,74920,252000,28994,82355,,xe" fillcolor="#505050" strokecolor="#1e1e1e" strokeweight=".23117mm">
                  <v:path arrowok="t" textboxrect="0,0,149802,252000"/>
                </v:shape>
                <v:shape id="Shape 5256" o:spid="_x0000_s1296" style="position:absolute;left:2778;width:2634;height:2616;visibility:visible;mso-wrap-style:square;v-text-anchor:top" coordsize="263351,26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RhsYA&#10;AADdAAAADwAAAGRycy9kb3ducmV2LnhtbESPQWvCQBSE70L/w/IK3nTTgCKpm1AKpbnYYmyhvb1m&#10;X5No9m3IbjT+e1cQPA4z8w2zzkbTiiP1rrGs4GkegSAurW64UvC1e5utQDiPrLG1TArO5CBLHyZr&#10;TLQ98ZaOha9EgLBLUEHtfZdI6cqaDLq57YiD9297gz7IvpK6x1OAm1bGUbSUBhsOCzV29FpTeSgG&#10;oyD6PJv3TYG/enD74hv/8o+f2Co1fRxfnkF4Gv09fGvnWsEiXizh+iY8AZ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RhsYAAADdAAAADwAAAAAAAAAAAAAAAACYAgAAZHJz&#10;L2Rvd25yZXYueG1sUEsFBgAAAAAEAAQA9QAAAIsDAAAAAA==&#10;" path="m79712,r96656,60594l205362,118740r57989,101785l212582,261676,99046,247182r74920,-50919l108706,155099,,186587,28994,104181,79712,xe" fillcolor="#505050" strokecolor="#1e1e1e" strokeweight=".23117mm">
                  <v:path arrowok="t" textboxrect="0,0,263351,261676"/>
                </v:shape>
                <v:shape id="Shape 5257" o:spid="_x0000_s1297" style="position:absolute;left:1739;width:1836;height:1865;visibility:visible;mso-wrap-style:square;v-text-anchor:top" coordsize="183587,186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OjMUA&#10;AADdAAAADwAAAGRycy9kb3ducmV2LnhtbESPQWsCMRSE7wX/Q3iFXoqbVVDL1iiitOxRrRSPr5vn&#10;ZunmZUlSd/vvG0HocZiZb5jlerCtuJIPjWMFkywHQVw53XCt4PTxNn4BESKyxtYxKfilAOvV6GGJ&#10;hXY9H+h6jLVIEA4FKjAxdoWUoTJkMWSuI07exXmLMUlfS+2xT3Dbymmez6XFhtOCwY62hqrv449V&#10;4Mue3r/Oe1NWNjzv+0/cXTao1NPjsHkFEWmI/+F7u9QKZtPZAm5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I6MxQAAAN0AAAAPAAAAAAAAAAAAAAAAAJgCAABkcnMv&#10;ZG93bnJldi54bWxQSwUGAAAAAAQABAD1AAAAigMAAAAA&#10;" path="m183587,l132870,104181r-28994,82406l,62977,77271,12111,183587,xe" fillcolor="#505050" strokecolor="#1e1e1e" strokeweight=".23117mm">
                  <v:path arrowok="t" textboxrect="0,0,183587,186587"/>
                </v:shape>
                <v:shape id="Shape 5258" o:spid="_x0000_s1298" style="position:absolute;top:3134;width:1173;height:961;visibility:visible;mso-wrap-style:square;v-text-anchor:top" coordsize="117354,96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MqMQA&#10;AADdAAAADwAAAGRycy9kb3ducmV2LnhtbERPy4rCMBTdD/gP4QqzG1OFilajzIMZXPjAqswsL82d&#10;ttjclCZq9evNQnB5OO/pvDWVOFPjSssK+r0IBHFmdcm5gv3u+20EwnlkjZVlUnAlB/NZ52WKibYX&#10;3tI59bkIIewSVFB4XydSuqwgg65na+LA/dvGoA+wyaVu8BLCTSUHUTSUBksODQXW9FlQdkxPRoH9&#10;W25++EunUby+rcaatofD74dSr932fQLCU+uf4od7oRXEgzjMDW/CE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6jKjEAAAA3QAAAA8AAAAAAAAAAAAAAAAAmAIAAGRycy9k&#10;b3ducmV2LnhtbFBLBQYAAAAABAAEAPUAAACJAwAAAAA=&#10;" path="m39226,l96501,26045r20853,52091l,96093,39226,xe" fillcolor="#505050" strokecolor="#1e1e1e" strokeweight=".23117mm">
                  <v:path arrowok="t" textboxrect="0,0,117354,96093"/>
                </v:shape>
                <v:shape id="Shape 5259" o:spid="_x0000_s1299" style="position:absolute;left:579;top:629;width:3939;height:4435;visibility:visible;mso-wrap-style:square;v-text-anchor:top" coordsize="393832,443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5tMgA&#10;AADdAAAADwAAAGRycy9kb3ducmV2LnhtbESPQWvCQBSE7wX/w/KEXkrdNBBpYzYigmIPgrXS6u2R&#10;fSah2bcxu9X037uC0OMw880w2bQ3jThT52rLCl5GEQjiwuqaSwW7z8XzKwjnkTU2lknBHzmY5oOH&#10;DFNtL/xB560vRShhl6KCyvs2ldIVFRl0I9sSB+9oO4M+yK6UusNLKDeNjKNoLA3WHBYqbGleUfGz&#10;/TUKkvUiTsar7/1mNzus3el9OX+yX0o9DvvZBISn3v+H7/RKBy5O3uD2JjwBm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Pm0yAAAAN0AAAAPAAAAAAAAAAAAAAAAAJgCAABk&#10;cnMvZG93bnJldi54bWxQSwUGAAAAAAQABAD1AAAAjQMAAAAA&#10;" path="m115990,l219866,123610,328572,92122r65260,41164l318912,184205r28994,82354l393832,436204r-166746,7280l188431,395001r55599,-48470l195702,215693,106317,339251r9673,-155046l,164814,43498,72692,115990,xe" fillcolor="#505050" strokecolor="#1e1e1e" strokeweight=".23117mm">
                  <v:path arrowok="t" textboxrect="0,0,393832,443484"/>
                </v:shape>
                <v:rect id="Rectangle 5260" o:spid="_x0000_s1300" style="position:absolute;left:2792;top:1972;width:55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QsMA&#10;AADdAAAADwAAAGRycy9kb3ducmV2LnhtbERPTWvCQBC9F/wPywje6saA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VdQsMAAADdAAAADwAAAAAAAAAAAAAAAACYAgAAZHJzL2Rv&#10;d25yZXYueG1sUEsFBgAAAAAEAAQA9QAAAIgDAAAAAA==&#10;" filled="f" stroked="f">
                  <v:textbox inset="0,0,0,0">
                    <w:txbxContent>
                      <w:p w14:paraId="23C4DBB9" w14:textId="77777777" w:rsidR="006E2FA2" w:rsidRDefault="006E2FA2">
                        <w:pPr>
                          <w:spacing w:after="160" w:line="259" w:lineRule="auto"/>
                          <w:ind w:left="0" w:firstLine="0"/>
                          <w:jc w:val="left"/>
                        </w:pPr>
                        <w:r>
                          <w:rPr>
                            <w:color w:val="DEDEDE"/>
                            <w:w w:val="117"/>
                            <w:sz w:val="10"/>
                          </w:rPr>
                          <w:t>A</w:t>
                        </w:r>
                      </w:p>
                    </w:txbxContent>
                  </v:textbox>
                </v:rect>
                <v:rect id="Rectangle 5261" o:spid="_x0000_s1301" style="position:absolute;left:2441;top:254;width:551;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n42cYA&#10;AADdAAAADwAAAGRycy9kb3ducmV2LnhtbESPQWvCQBSE70L/w/KE3swmQkWjq4S2osdWC9HbI/tM&#10;gtm3IbuatL++WxB6HGbmG2a1GUwj7tS52rKCJIpBEBdW11wq+DpuJ3MQziNrbCyTgm9ysFk/jVaY&#10;atvzJ90PvhQBwi5FBZX3bSqlKyoy6CLbEgfvYjuDPsiulLrDPsBNI6dxPJMGaw4LFbb0WlFxPdyM&#10;gt28zU57+9OXzft5l3/ki7fjwiv1PB6yJQhPg/8PP9p7reBlO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n42cYAAADdAAAADwAAAAAAAAAAAAAAAACYAgAAZHJz&#10;L2Rvd25yZXYueG1sUEsFBgAAAAAEAAQA9QAAAIsDAAAAAA==&#10;" filled="f" stroked="f">
                  <v:textbox inset="0,0,0,0">
                    <w:txbxContent>
                      <w:p w14:paraId="4E899BC8" w14:textId="77777777" w:rsidR="006E2FA2" w:rsidRDefault="006E2FA2">
                        <w:pPr>
                          <w:spacing w:after="160" w:line="259" w:lineRule="auto"/>
                          <w:ind w:left="0" w:firstLine="0"/>
                          <w:jc w:val="left"/>
                        </w:pPr>
                        <w:r>
                          <w:rPr>
                            <w:color w:val="DEDEDE"/>
                            <w:w w:val="123"/>
                            <w:sz w:val="10"/>
                          </w:rPr>
                          <w:t>B</w:t>
                        </w:r>
                      </w:p>
                    </w:txbxContent>
                  </v:textbox>
                </v:rect>
                <v:rect id="Rectangle 5262" o:spid="_x0000_s1302" style="position:absolute;left:3993;top:591;width:528;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mrscA&#10;AADdAAAADwAAAGRycy9kb3ducmV2LnhtbESPQWvCQBSE74L/YXlCb7oxUN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LZq7HAAAA3QAAAA8AAAAAAAAAAAAAAAAAmAIAAGRy&#10;cy9kb3ducmV2LnhtbFBLBQYAAAAABAAEAPUAAACMAwAAAAA=&#10;" filled="f" stroked="f">
                  <v:textbox inset="0,0,0,0">
                    <w:txbxContent>
                      <w:p w14:paraId="3BEC2FF4" w14:textId="77777777" w:rsidR="006E2FA2" w:rsidRDefault="006E2FA2">
                        <w:pPr>
                          <w:spacing w:after="160" w:line="259" w:lineRule="auto"/>
                          <w:ind w:left="0" w:firstLine="0"/>
                          <w:jc w:val="left"/>
                        </w:pPr>
                        <w:r>
                          <w:rPr>
                            <w:color w:val="DEDEDE"/>
                            <w:w w:val="118"/>
                            <w:sz w:val="10"/>
                          </w:rPr>
                          <w:t>C</w:t>
                        </w:r>
                      </w:p>
                    </w:txbxContent>
                  </v:textbox>
                </v:rect>
                <v:rect id="Rectangle 5263" o:spid="_x0000_s1303" style="position:absolute;left:4447;top:2883;width:597;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DNccA&#10;AADdAAAADwAAAGRycy9kb3ducmV2LnhtbESPQWvCQBSE7wX/w/KE3uqmlopGVxFtSY41Cra3R/aZ&#10;hGbfhuw2SfvrXaHgcZiZb5jVZjC16Kh1lWUFz5MIBHFudcWFgtPx/WkOwnlkjbVlUvBLDjbr0cMK&#10;Y217PlCX+UIECLsYFZTeN7GULi/JoJvYhjh4F9sa9EG2hdQt9gFuajmNopk0WHFYKLGhXUn5d/Zj&#10;FCTzZvuZ2r++qN++kvPHebE/LrxSj+NhuwThafD38H871Qpep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HwzXHAAAA3QAAAA8AAAAAAAAAAAAAAAAAmAIAAGRy&#10;cy9kb3ducmV2LnhtbFBLBQYAAAAABAAEAPUAAACMAwAAAAA=&#10;" filled="f" stroked="f">
                  <v:textbox inset="0,0,0,0">
                    <w:txbxContent>
                      <w:p w14:paraId="4FA4B5D4" w14:textId="77777777" w:rsidR="006E2FA2" w:rsidRDefault="006E2FA2">
                        <w:pPr>
                          <w:spacing w:after="160" w:line="259" w:lineRule="auto"/>
                          <w:ind w:left="0" w:firstLine="0"/>
                          <w:jc w:val="left"/>
                        </w:pPr>
                        <w:r>
                          <w:rPr>
                            <w:color w:val="DEDEDE"/>
                            <w:w w:val="118"/>
                            <w:sz w:val="10"/>
                          </w:rPr>
                          <w:t>D</w:t>
                        </w:r>
                      </w:p>
                    </w:txbxContent>
                  </v:textbox>
                </v:rect>
                <v:rect id="Rectangle 5264" o:spid="_x0000_s1304" style="position:absolute;left:404;top:3122;width:493;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bQccA&#10;AADdAAAADwAAAGRycy9kb3ducmV2LnhtbESPQWvCQBSE7wX/w/KE3uqm0opGVxFtSY41Cra3R/aZ&#10;hGbfhuw2SfvrXaHgcZiZb5jVZjC16Kh1lWUFz5MIBHFudcWFgtPx/WkOwnlkjbVlUvBLDjbr0cMK&#10;Y217PlCX+UIECLsYFZTeN7GULi/JoJvYhjh4F9sa9EG2hdQt9gFuajmNopk0WHFYKLGhXUn5d/Zj&#10;FCTzZvuZ2r++qN++kvPHebE/LrxSj+NhuwThafD38H871Qpep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uW0HHAAAA3QAAAA8AAAAAAAAAAAAAAAAAmAIAAGRy&#10;cy9kb3ducmV2LnhtbFBLBQYAAAAABAAEAPUAAACMAwAAAAA=&#10;" filled="f" stroked="f">
                  <v:textbox inset="0,0,0,0">
                    <w:txbxContent>
                      <w:p w14:paraId="4576F57E" w14:textId="77777777" w:rsidR="006E2FA2" w:rsidRDefault="006E2FA2">
                        <w:pPr>
                          <w:spacing w:after="160" w:line="259" w:lineRule="auto"/>
                          <w:ind w:left="0" w:firstLine="0"/>
                          <w:jc w:val="left"/>
                        </w:pPr>
                        <w:r>
                          <w:rPr>
                            <w:color w:val="DEDEDE"/>
                            <w:w w:val="121"/>
                            <w:sz w:val="10"/>
                          </w:rPr>
                          <w:t>E</w:t>
                        </w:r>
                      </w:p>
                    </w:txbxContent>
                  </v:textbox>
                </v:rect>
                <v:shape id="Shape 5265" o:spid="_x0000_s1305" style="position:absolute;left:2705;top:5974;width:0;height:1091;visibility:visible;mso-wrap-style:square;v-text-anchor:top" coordsize="0,10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scA&#10;AADdAAAADwAAAGRycy9kb3ducmV2LnhtbESPQWsCMRSE74X+h/AKvdVsBUVWo2it0F6Eag/19ty8&#10;7C5uXtJN6q7/3ggFj8PMfMPMFr1txJnaUDtW8DrIQBAXTtdcKvjeb14mIEJE1tg4JgUXCrCYPz7M&#10;MNeu4y8672IpEoRDjgqqGH0uZSgqshgGzhMnz7jWYkyyLaVusUtw28hhlo2lxZrTQoWe3ioqTrs/&#10;q+DTHLbr42+3mUTzszLrd78yR6/U81O/nIKI1Md7+L/9oRWMhuMR3N6k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gejrHAAAA3QAAAA8AAAAAAAAAAAAAAAAAmAIAAGRy&#10;cy9kb3ducmV2LnhtbFBLBQYAAAAABAAEAPUAAACMAwAAAAA=&#10;" path="m,l,109114e" filled="f" strokecolor="#323232" strokeweight=".20944mm">
                  <v:path arrowok="t" textboxrect="0,0,0,109114"/>
                </v:shape>
                <v:shape id="Shape 5270" o:spid="_x0000_s1306" style="position:absolute;left:20054;top:2471;width:1498;height:2520;visibility:visible;mso-wrap-style:square;v-text-anchor:top" coordsize="149763,25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8MA&#10;AADdAAAADwAAAGRycy9kb3ducmV2LnhtbERPW2vCMBR+H/gfwhF8m6k6N6lGkULBwQabGz4fm2NT&#10;bE5Kk17275eHwR4/vvvuMNpa9NT6yrGCxTwBQVw4XXGp4Psrf9yA8AFZY+2YFPyQh8N+8rDDVLuB&#10;P6k/h1LEEPYpKjAhNKmUvjBk0c9dQxy5m2sthgjbUuoWhxhua7lMkmdpseLYYLChzFBxP3dWwWDC&#10;fb1q3p+O1+zjkrOlt9Nrp9RsOh63IAKN4V/85z5pBevlS9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J8MAAADdAAAADwAAAAAAAAAAAAAAAACYAgAAZHJzL2Rv&#10;d25yZXYueG1sUEsFBgAAAAAEAAQA9QAAAIgDAAAAAA==&#10;" path="m,l113536,14494r36227,65464l120769,157495,74881,252000,28994,82355,,xe" fillcolor="#505050" strokecolor="#1e1e1e" strokeweight=".23117mm">
                  <v:path arrowok="t" textboxrect="0,0,149763,252000"/>
                </v:shape>
                <v:shape id="Shape 5271" o:spid="_x0000_s1307" style="position:absolute;left:18025;width:3672;height:2616;visibility:visible;mso-wrap-style:square;v-text-anchor:top" coordsize="367227,26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7OcUA&#10;AADdAAAADwAAAGRycy9kb3ducmV2LnhtbESPS4sCMRCE78L+h9AL3jSjiw9GoywLwqIgjO5lb82k&#10;54GTzjiJGv+9EQSPRVV9RS3XwTTiSp2rLSsYDRMQxLnVNZcK/o6bwRyE88gaG8uk4E4O1quP3hJT&#10;bW+c0fXgSxEh7FJUUHnfplK6vCKDbmhb4ugVtjPoo+xKqTu8Rbhp5DhJptJgzXGhwpZ+KspPh4tR&#10;sC9Cke2+gt7K6Xn7fwrZ2e4ypfqf4XsBwlPw7/Cr/asVTMazETzf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f/s5xQAAAN0AAAAPAAAAAAAAAAAAAAAAAJgCAABkcnMv&#10;ZG93bnJldi54bWxQSwUGAAAAAAQABAD1AAAAigMAAAAA&#10;" path="m183639,r96656,60594l309238,118740r57989,101785l316509,261676,202973,247182r74881,-50919l212647,155099,103876,186587,,62977,77322,12111,183639,xe" fillcolor="#505050" strokecolor="#1e1e1e" strokeweight=".23117mm">
                  <v:path arrowok="t" textboxrect="0,0,367227,261676"/>
                </v:shape>
                <v:shape id="Shape 5272" o:spid="_x0000_s1308" style="position:absolute;left:16285;top:3134;width:1174;height:961;visibility:visible;mso-wrap-style:square;v-text-anchor:top" coordsize="117405,96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eMUA&#10;AADdAAAADwAAAGRycy9kb3ducmV2LnhtbESPT2vCQBTE74V+h+UVvIhuDLRK6ipBFCye/JP7I/ua&#10;hGTfxuyq0U/fLQgeh5n5DTNf9qYRV+pcZVnBZByBIM6trrhQcDpuRjMQziNrbCyTgjs5WC7e3+aY&#10;aHvjPV0PvhABwi5BBaX3bSKly0sy6Ma2JQ7er+0M+iC7QuoObwFuGhlH0Zc0WHFYKLGlVUl5fbgY&#10;BWaYNlxlu9nwkaVZ+rOud3SulRp89Ok3CE+9f4Wf7a1W8BlPY/h/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64d4xQAAAN0AAAAPAAAAAAAAAAAAAAAAAJgCAABkcnMv&#10;ZG93bnJldi54bWxQSwUGAAAAAAQABAD1AAAAigMAAAAA&#10;" path="m39265,l96552,26045r20853,52091l,96093,39265,xe" fillcolor="#505050" strokecolor="#1e1e1e" strokeweight=".23117mm">
                  <v:path arrowok="t" textboxrect="0,0,117405,96093"/>
                </v:shape>
                <v:shape id="Shape 5273" o:spid="_x0000_s1309" style="position:absolute;left:16865;top:629;width:3938;height:4435;visibility:visible;mso-wrap-style:square;v-text-anchor:top" coordsize="393832,443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GSPsgA&#10;AADdAAAADwAAAGRycy9kb3ducmV2LnhtbESPQWvCQBSE74L/YXkFL9JsGtGWmFVEsNiDoFbaentk&#10;X5Ng9m2a3Wr6711B6HGY+WaYbN6ZWpypdZVlBU9RDII4t7riQsHhffX4AsJ5ZI21ZVLwRw7ms34v&#10;w1TbC+/ovPeFCCXsUlRQet+kUrq8JIMusg1x8L5ta9AH2RZSt3gJ5aaWSRxPpMGKw0KJDS1Lyk/7&#10;X6NgvFkl48n682t7WBw37uftdTm0H0oNHrrFFISnzv+H7/RaBy55HsHtTX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wZI+yAAAAN0AAAAPAAAAAAAAAAAAAAAAAJgCAABk&#10;cnMvZG93bnJldi54bWxQSwUGAAAAAAQABAD1AAAAjQMAAAAA&#10;" path="m115977,l219853,123610,328624,92122r65208,41164l318950,184205r28995,82354l393832,436204r-166695,7280l188470,395001r55547,-48470l195702,215693,106317,339251r9660,-155046l,164814,43498,72692,115977,xe" fillcolor="#505050" strokecolor="#1e1e1e" strokeweight=".23117mm">
                  <v:path arrowok="t" textboxrect="0,0,393832,443484"/>
                </v:shape>
                <v:rect id="Rectangle 5274" o:spid="_x0000_s1310" style="position:absolute;left:19078;top:1972;width:55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NnMcA&#10;AADdAAAADwAAAGRycy9kb3ducmV2LnhtbESPQWvCQBSE74X+h+UVequbSrWauopoJTlqLKi3R/Y1&#10;Cc2+DdmtSfvrXUHwOMzMN8xs0ZtanKl1lWUFr4MIBHFudcWFgq/95mUCwnlkjbVlUvBHDhbzx4cZ&#10;xtp2vKNz5gsRIOxiVFB638RSurwkg25gG+LgfdvWoA+yLaRusQtwU8thFI2lwYrDQokNrUrKf7Jf&#10;oyCZNMtjav+7ov48JYftYbreT71Sz0/98gOEp97fw7d2qhWMhu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3zZzHAAAA3QAAAA8AAAAAAAAAAAAAAAAAmAIAAGRy&#10;cy9kb3ducmV2LnhtbFBLBQYAAAAABAAEAPUAAACMAwAAAAA=&#10;" filled="f" stroked="f">
                  <v:textbox inset="0,0,0,0">
                    <w:txbxContent>
                      <w:p w14:paraId="51C63AF3" w14:textId="77777777" w:rsidR="006E2FA2" w:rsidRDefault="006E2FA2">
                        <w:pPr>
                          <w:spacing w:after="160" w:line="259" w:lineRule="auto"/>
                          <w:ind w:left="0" w:firstLine="0"/>
                          <w:jc w:val="left"/>
                        </w:pPr>
                        <w:r>
                          <w:rPr>
                            <w:color w:val="DEDEDE"/>
                            <w:w w:val="117"/>
                            <w:sz w:val="10"/>
                          </w:rPr>
                          <w:t>A</w:t>
                        </w:r>
                      </w:p>
                    </w:txbxContent>
                  </v:textbox>
                </v:rect>
                <v:rect id="Rectangle 5275" o:spid="_x0000_s1311" style="position:absolute;left:19341;top:383;width:470;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toB8YA&#10;AADdAAAADwAAAGRycy9kb3ducmV2LnhtbESPT4vCMBTE7wt+h/AEb2uqoKvVKLKr6NE/C+rt0Tzb&#10;YvNSmmirn94IC3scZuY3zHTemELcqXK5ZQW9bgSCOLE651TB72H1OQLhPLLGwjIpeJCD+az1McVY&#10;25p3dN/7VAQIuxgVZN6XsZQuycig69qSOHgXWxn0QVap1BXWAW4K2Y+ioTSYc1jIsKTvjJLr/mYU&#10;rEfl4rSxzzotluf1cXsc/xzGXqlOu1lMQHhq/H/4r73RCgb9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toB8YAAADdAAAADwAAAAAAAAAAAAAAAACYAgAAZHJz&#10;L2Rvd25yZXYueG1sUEsFBgAAAAAEAAQA9QAAAIsDAAAAAA==&#10;" filled="f" stroked="f">
                  <v:textbox inset="0,0,0,0">
                    <w:txbxContent>
                      <w:p w14:paraId="22366F89" w14:textId="77777777" w:rsidR="006E2FA2" w:rsidRDefault="006E2FA2">
                        <w:pPr>
                          <w:spacing w:after="160" w:line="259" w:lineRule="auto"/>
                          <w:ind w:left="0" w:firstLine="0"/>
                          <w:jc w:val="left"/>
                        </w:pPr>
                        <w:r>
                          <w:rPr>
                            <w:color w:val="DEDEDE"/>
                            <w:w w:val="122"/>
                            <w:sz w:val="10"/>
                          </w:rPr>
                          <w:t>F</w:t>
                        </w:r>
                      </w:p>
                    </w:txbxContent>
                  </v:textbox>
                </v:rect>
                <v:rect id="Rectangle 5276" o:spid="_x0000_s1312" style="position:absolute;left:20733;top:2883;width:596;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n2cMYA&#10;AADdAAAADwAAAGRycy9kb3ducmV2LnhtbESPS4vCQBCE74L/YWjBm05WWB/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n2cMYAAADdAAAADwAAAAAAAAAAAAAAAACYAgAAZHJz&#10;L2Rvd25yZXYueG1sUEsFBgAAAAAEAAQA9QAAAIsDAAAAAA==&#10;" filled="f" stroked="f">
                  <v:textbox inset="0,0,0,0">
                    <w:txbxContent>
                      <w:p w14:paraId="43CB8ADA" w14:textId="77777777" w:rsidR="006E2FA2" w:rsidRDefault="006E2FA2">
                        <w:pPr>
                          <w:spacing w:after="160" w:line="259" w:lineRule="auto"/>
                          <w:ind w:left="0" w:firstLine="0"/>
                          <w:jc w:val="left"/>
                        </w:pPr>
                        <w:r>
                          <w:rPr>
                            <w:color w:val="DEDEDE"/>
                            <w:w w:val="118"/>
                            <w:sz w:val="10"/>
                          </w:rPr>
                          <w:t>D</w:t>
                        </w:r>
                      </w:p>
                    </w:txbxContent>
                  </v:textbox>
                </v:rect>
                <v:rect id="Rectangle 5277" o:spid="_x0000_s1313" style="position:absolute;left:16689;top:3122;width:494;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T68cA&#10;AADdAAAADwAAAGRycy9kb3ducmV2LnhtbESPQWvCQBSE7wX/w/KE3uqmQqt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lU+vHAAAA3QAAAA8AAAAAAAAAAAAAAAAAmAIAAGRy&#10;cy9kb3ducmV2LnhtbFBLBQYAAAAABAAEAPUAAACMAwAAAAA=&#10;" filled="f" stroked="f">
                  <v:textbox inset="0,0,0,0">
                    <w:txbxContent>
                      <w:p w14:paraId="2FBC7053" w14:textId="77777777" w:rsidR="006E2FA2" w:rsidRDefault="006E2FA2">
                        <w:pPr>
                          <w:spacing w:after="160" w:line="259" w:lineRule="auto"/>
                          <w:ind w:left="0" w:firstLine="0"/>
                          <w:jc w:val="left"/>
                        </w:pPr>
                        <w:r>
                          <w:rPr>
                            <w:color w:val="DEDEDE"/>
                            <w:w w:val="121"/>
                            <w:sz w:val="10"/>
                          </w:rPr>
                          <w:t>E</w:t>
                        </w:r>
                      </w:p>
                    </w:txbxContent>
                  </v:textbox>
                </v:rect>
                <v:shape id="Shape 5280" o:spid="_x0000_s1314" style="position:absolute;left:36340;top:2471;width:1498;height:2520;visibility:visible;mso-wrap-style:square;v-text-anchor:top" coordsize="149802,25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i+MMQA&#10;AADdAAAADwAAAGRycy9kb3ducmV2LnhtbERP3WrCMBS+H/gO4QjeDJvqmNZqFB0MHAzm3wMcmmNb&#10;bE5qktnu7ZeLwS4/vv/VpjeNeJDztWUFkyQFQVxYXXOp4HJ+H2cgfEDW2FgmBT/kYbMePK0w17bj&#10;Iz1OoRQxhH2OCqoQ2lxKX1Rk0Ce2JY7c1TqDIUJXSu2wi+GmkdM0nUmDNceGClt6q6i4nb6Ngv74&#10;uetmxcszLtz8sP/YXm15/1JqNOy3SxCB+vAv/nPvtYLXaRb3x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4vjDEAAAA3QAAAA8AAAAAAAAAAAAAAAAAmAIAAGRycy9k&#10;b3ducmV2LnhtbFBLBQYAAAAABAAEAPUAAACJAwAAAAA=&#10;" path="m,l113588,14494r36214,65464l120807,157495,74933,252000,28994,82355,,xe" fillcolor="#505050" strokecolor="#1e1e1e" strokeweight=".23117mm">
                  <v:path arrowok="t" textboxrect="0,0,149802,252000"/>
                </v:shape>
                <v:shape id="Shape 5281" o:spid="_x0000_s1315" style="position:absolute;left:34310;width:3673;height:2616;visibility:visible;mso-wrap-style:square;v-text-anchor:top" coordsize="367227,26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LHsYA&#10;AADdAAAADwAAAGRycy9kb3ducmV2LnhtbESPT2vCQBTE7wW/w/IK3upGpUFSVylCQRSEpL309si+&#10;/MHs25jdJuu3dwuFHoeZ+Q2z3QfTiZEG11pWsFwkIIhLq1uuFXx9frxsQDiPrLGzTAru5GC/mz1t&#10;MdN24pzGwtciQthlqKDxvs+kdGVDBt3C9sTRq+xg0Ec51FIPOEW46eQqSVJpsOW40GBPh4bKa/Fj&#10;FFyqUOXnddAnmd5O39eQ3+w5V2r+HN7fQHgK/j/81z5qBa+rzRJ+38QnIH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qLHsYAAADdAAAADwAAAAAAAAAAAAAAAACYAgAAZHJz&#10;L2Rvd25yZXYueG1sUEsFBgAAAAAEAAQA9QAAAIsDAAAAAA==&#10;" path="m183588,r96656,60594l309239,118740r57988,101785l316510,261676,202922,247182r74933,-50919l212582,155099,103876,186587,,62977,77271,12111,183588,xe" fillcolor="#505050" strokecolor="#1e1e1e" strokeweight=".23117mm">
                  <v:path arrowok="t" textboxrect="0,0,367227,261676"/>
                </v:shape>
                <v:shape id="Shape 5282" o:spid="_x0000_s1316" style="position:absolute;left:32571;top:3134;width:1173;height:961;visibility:visible;mso-wrap-style:square;v-text-anchor:top" coordsize="117367,96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GaMcA&#10;AADdAAAADwAAAGRycy9kb3ducmV2LnhtbESPQWvCQBCF7wX/wzKCF6mbhCohuopIK/UirfXibchO&#10;k9DsbMyuJv57VxB6fLx535u3WPWmFldqXWVZQTyJQBDnVldcKDj+fLymIJxH1lhbJgU3crBaDl4W&#10;mGnb8TddD74QAcIuQwWl900mpctLMugmtiEO3q9tDfog20LqFrsAN7VMomgmDVYcGkpsaFNS/ne4&#10;mPDGbP2+3b0dt905Pp3jdEPp+Guv1GjYr+cgPPX+//iZ/tQKpkmawGNNQI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qxmjHAAAA3QAAAA8AAAAAAAAAAAAAAAAAmAIAAGRy&#10;cy9kb3ducmV2LnhtbFBLBQYAAAAABAAEAPUAAACMAwAAAAA=&#10;" path="m39226,l96501,26045r20866,52091l,96093,39226,xe" fillcolor="#505050" strokecolor="#1e1e1e" strokeweight=".23117mm">
                  <v:path arrowok="t" textboxrect="0,0,117367,96093"/>
                </v:shape>
                <v:shape id="Shape 5283" o:spid="_x0000_s1317" style="position:absolute;left:33151;top:629;width:3938;height:4435;visibility:visible;mso-wrap-style:square;v-text-anchor:top" coordsize="393832,443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iGcgA&#10;AADdAAAADwAAAGRycy9kb3ducmV2LnhtbESPW2vCQBSE34X+h+UUfBHdNEUJqauIYLEPgje8vB2y&#10;p0lo9myaXTX9925B8HGY+WaY8bQ1lbhS40rLCt4GEQjizOqScwX73aKfgHAeWWNlmRT8kYPp5KUz&#10;xlTbG2/ouvW5CCXsUlRQeF+nUrqsIINuYGvi4H3bxqAPssmlbvAWyk0l4ygaSYMlh4UCa5oXlP1s&#10;L0bBcLWIh6Pl8bTez84r9/v1Oe/Zg1Ld13b2AcJT65/hB73UgYuTd/h/E56An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FOIZyAAAAN0AAAAPAAAAAAAAAAAAAAAAAJgCAABk&#10;cnMvZG93bnJldi54bWxQSwUGAAAAAAQABAD1AAAAjQMAAAAA&#10;" path="m115977,l216347,120212,328559,92122r65273,41164l318899,184205r28994,82354l393832,436204r-166760,7280l188418,395001r55599,-48470l195689,215693,106317,339251r9660,-155046l,164814,43485,72692,115977,xe" fillcolor="#505050" strokecolor="#1e1e1e" strokeweight=".23117mm">
                  <v:path arrowok="t" textboxrect="0,0,393832,443484"/>
                </v:shape>
                <v:rect id="Rectangle 5284" o:spid="_x0000_s1318" style="position:absolute;left:34168;top:1217;width:781;height:1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9u8YA&#10;AADdAAAADwAAAGRycy9kb3ducmV2LnhtbESPT2vCQBTE74V+h+UJvdWN0kqMriJtRY/+A/X2yD6T&#10;YPZtyK4m9dO7guBxmJnfMONpa0pxpdoVlhX0uhEI4tTqgjMFu+38MwbhPLLG0jIp+CcH08n72xgT&#10;bRte03XjMxEg7BJUkHtfJVK6NCeDrmsr4uCdbG3QB1lnUtfYBLgpZT+KBtJgwWEhx4p+ckrPm4tR&#10;sIir2WFpb01W/h0X+9V++LsdeqU+Ou1sBMJT61/hZ3upFXz3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K9u8YAAADdAAAADwAAAAAAAAAAAAAAAACYAgAAZHJz&#10;L2Rvd25yZXYueG1sUEsFBgAAAAAEAAQA9QAAAIsDAAAAAA==&#10;" filled="f" stroked="f">
                  <v:textbox inset="0,0,0,0">
                    <w:txbxContent>
                      <w:p w14:paraId="5D525D27" w14:textId="77777777" w:rsidR="006E2FA2" w:rsidRDefault="006E2FA2">
                        <w:pPr>
                          <w:spacing w:after="160" w:line="259" w:lineRule="auto"/>
                          <w:ind w:left="0" w:firstLine="0"/>
                          <w:jc w:val="left"/>
                        </w:pPr>
                        <w:r>
                          <w:rPr>
                            <w:color w:val="DEDEDE"/>
                            <w:w w:val="111"/>
                            <w:sz w:val="10"/>
                          </w:rPr>
                          <w:t>G'</w:t>
                        </w:r>
                      </w:p>
                    </w:txbxContent>
                  </v:textbox>
                </v:rect>
                <v:rect id="Rectangle 5285" o:spid="_x0000_s1319" style="position:absolute;left:35731;top:383;width:470;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4YIMUA&#10;AADdAAAADwAAAGRycy9kb3ducmV2LnhtbESPQYvCMBSE74L/ITxhb5oqu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hggxQAAAN0AAAAPAAAAAAAAAAAAAAAAAJgCAABkcnMv&#10;ZG93bnJldi54bWxQSwUGAAAAAAQABAD1AAAAigMAAAAA&#10;" filled="f" stroked="f">
                  <v:textbox inset="0,0,0,0">
                    <w:txbxContent>
                      <w:p w14:paraId="2F724392" w14:textId="77777777" w:rsidR="006E2FA2" w:rsidRDefault="006E2FA2">
                        <w:pPr>
                          <w:spacing w:after="160" w:line="259" w:lineRule="auto"/>
                          <w:ind w:left="0" w:firstLine="0"/>
                          <w:jc w:val="left"/>
                        </w:pPr>
                        <w:r>
                          <w:rPr>
                            <w:color w:val="DEDEDE"/>
                            <w:w w:val="122"/>
                            <w:sz w:val="10"/>
                          </w:rPr>
                          <w:t>F</w:t>
                        </w:r>
                      </w:p>
                    </w:txbxContent>
                  </v:textbox>
                </v:rect>
                <v:rect id="Rectangle 5286" o:spid="_x0000_s1320" style="position:absolute;left:37018;top:2883;width:597;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GV8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8hlfHAAAA3QAAAA8AAAAAAAAAAAAAAAAAmAIAAGRy&#10;cy9kb3ducmV2LnhtbFBLBQYAAAAABAAEAPUAAACMAwAAAAA=&#10;" filled="f" stroked="f">
                  <v:textbox inset="0,0,0,0">
                    <w:txbxContent>
                      <w:p w14:paraId="3693020D" w14:textId="77777777" w:rsidR="006E2FA2" w:rsidRDefault="006E2FA2">
                        <w:pPr>
                          <w:spacing w:after="160" w:line="259" w:lineRule="auto"/>
                          <w:ind w:left="0" w:firstLine="0"/>
                          <w:jc w:val="left"/>
                        </w:pPr>
                        <w:r>
                          <w:rPr>
                            <w:color w:val="DEDEDE"/>
                            <w:w w:val="118"/>
                            <w:sz w:val="10"/>
                          </w:rPr>
                          <w:t>D</w:t>
                        </w:r>
                      </w:p>
                    </w:txbxContent>
                  </v:textbox>
                </v:rect>
                <v:rect id="Rectangle 5287" o:spid="_x0000_s1321" style="position:absolute;left:32865;top:3122;width:78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jzMYA&#10;AADdAAAADwAAAGRycy9kb3ducmV2LnhtbESPT2vCQBTE74V+h+UJvdWNQmu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AjzMYAAADdAAAADwAAAAAAAAAAAAAAAACYAgAAZHJz&#10;L2Rvd25yZXYueG1sUEsFBgAAAAAEAAQA9QAAAIsDAAAAAA==&#10;" filled="f" stroked="f">
                  <v:textbox inset="0,0,0,0">
                    <w:txbxContent>
                      <w:p w14:paraId="7FB72ABE" w14:textId="77777777" w:rsidR="006E2FA2" w:rsidRDefault="006E2FA2">
                        <w:pPr>
                          <w:spacing w:after="160" w:line="259" w:lineRule="auto"/>
                          <w:ind w:left="0" w:firstLine="0"/>
                          <w:jc w:val="left"/>
                        </w:pPr>
                        <w:r>
                          <w:rPr>
                            <w:color w:val="DEDEDE"/>
                            <w:w w:val="111"/>
                            <w:sz w:val="10"/>
                          </w:rPr>
                          <w:t>G'</w:t>
                        </w:r>
                      </w:p>
                    </w:txbxContent>
                  </v:textbox>
                </v:rect>
                <v:shape id="Shape 5288" o:spid="_x0000_s1322" style="position:absolute;left:35001;top:1831;width:313;height:938;visibility:visible;mso-wrap-style:square;v-text-anchor:top" coordsize="31280,93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uw8IA&#10;AADdAAAADwAAAGRycy9kb3ducmV2LnhtbERPz2vCMBS+C/sfwhvsZlOFbaEaZQyU3ubq6K6P5tlW&#10;m5fSxLb775fDYMeP7/d2P9tOjDT41rGGVZKCIK6cabnW8HU+LBUIH5ANdo5Jww952O8eFlvMjJv4&#10;k8Yi1CKGsM9QQxNCn0npq4Ys+sT1xJG7uMFiiHCopRlwiuG2k+s0fZEWW44NDfb03lB1K+5WA+d9&#10;WUzl67dUx49Vdzqp41VVWj89zm8bEIHm8C/+c+dGw/NaxbnxTXwC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BG7DwgAAAN0AAAAPAAAAAAAAAAAAAAAAAJgCAABkcnMvZG93&#10;bnJldi54bWxQSwUGAAAAAAQABAD1AAAAhwMAAAAA&#10;" path="m10418,93802l,31280,31280,e" filled="f" strokecolor="#1e1e1e" strokeweight=".28939mm">
                  <v:path arrowok="t" textboxrect="0,0,31280,93802"/>
                </v:shape>
                <v:rect id="Rectangle 5289" o:spid="_x0000_s1323" style="position:absolute;left:35939;top:3196;width:585;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JcYA&#10;AADdAAAADwAAAGRycy9kb3ducmV2LnhtbESPT2vCQBTE74LfYXlCb7pRsC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SJcYAAADdAAAADwAAAAAAAAAAAAAAAACYAgAAZHJz&#10;L2Rvd25yZXYueG1sUEsFBgAAAAAEAAQA9QAAAIsDAAAAAA==&#10;" filled="f" stroked="f">
                  <v:textbox inset="0,0,0,0">
                    <w:txbxContent>
                      <w:p w14:paraId="775338CC" w14:textId="77777777" w:rsidR="006E2FA2" w:rsidRDefault="006E2FA2">
                        <w:pPr>
                          <w:spacing w:after="160" w:line="259" w:lineRule="auto"/>
                          <w:ind w:left="0" w:firstLine="0"/>
                          <w:jc w:val="left"/>
                        </w:pPr>
                        <w:r>
                          <w:rPr>
                            <w:color w:val="DEDEDE"/>
                            <w:w w:val="113"/>
                            <w:sz w:val="10"/>
                          </w:rPr>
                          <w:t>H</w:t>
                        </w:r>
                      </w:p>
                    </w:txbxContent>
                  </v:textbox>
                </v:rect>
                <v:shape id="Shape 5290" o:spid="_x0000_s1324" style="position:absolute;left:19126;top:5974;width:0;height:1091;visibility:visible;mso-wrap-style:square;v-text-anchor:top" coordsize="0,10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KphcQA&#10;AADdAAAADwAAAGRycy9kb3ducmV2LnhtbERPu27CMBTdK/EP1kXqVpwiUUGKQeUllQUJ2qHdLvF1&#10;EjW+NrFLwt/joVLHo/OeL3vbiCu1oXas4HmUgSAunK65VPD5sXuagggRWWPjmBTcKMByMXiYY65d&#10;x0e6nmIpUgiHHBVUMfpcylBUZDGMnCdOnHGtxZhgW0rdYpfCbSPHWfYiLdacGir0tK6o+Dn9WgV7&#10;833YnC/dbhrN18pstn5lzl6px2H/9goiUh//xX/ud61gMp6l/elNe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CqYXEAAAA3QAAAA8AAAAAAAAAAAAAAAAAmAIAAGRycy9k&#10;b3ducmV2LnhtbFBLBQYAAAAABAAEAPUAAACJAwAAAAA=&#10;" path="m,l,109114e" filled="f" strokecolor="#323232" strokeweight=".20944mm">
                  <v:path arrowok="t" textboxrect="0,0,0,109114"/>
                </v:shape>
                <v:shape id="Shape 5291" o:spid="_x0000_s1325" style="position:absolute;left:35942;top:5974;width:0;height:1091;visibility:visible;mso-wrap-style:square;v-text-anchor:top" coordsize="0,109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MHscA&#10;AADdAAAADwAAAGRycy9kb3ducmV2LnhtbESPQWsCMRSE74X+h/AK3mpWoWJXo2itYC+FWg96e25e&#10;dhc3L+kmutt/3xQKPQ4z8w0zX/a2ETdqQ+1YwWiYgSAunK65VHD43D5OQYSIrLFxTAq+KcBycX83&#10;x1y7jj/oto+lSBAOOSqoYvS5lKGoyGIYOk+cPONaizHJtpS6xS7BbSPHWTaRFmtOCxV6eqmouOyv&#10;VsGbOb1vzl/ddhrNcW02r35tzl6pwUO/moGI1Mf/8F97pxU8jZ9H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ODB7HAAAA3QAAAA8AAAAAAAAAAAAAAAAAmAIAAGRy&#10;cy9kb3ducmV2LnhtbFBLBQYAAAAABAAEAPUAAACMAwAAAAA=&#10;" path="m,l,109114e" filled="f" strokecolor="#323232" strokeweight=".20944mm">
                  <v:path arrowok="t" textboxrect="0,0,0,109114"/>
                </v:shape>
                <w10:anchorlock/>
              </v:group>
            </w:pict>
          </mc:Fallback>
        </mc:AlternateContent>
      </w:r>
    </w:p>
    <w:p w14:paraId="12B73CFF" w14:textId="77777777" w:rsidR="00A21FDC" w:rsidRDefault="00252176">
      <w:pPr>
        <w:tabs>
          <w:tab w:val="center" w:pos="1254"/>
          <w:tab w:val="center" w:pos="3857"/>
          <w:tab w:val="center" w:pos="6504"/>
          <w:tab w:val="center" w:pos="7306"/>
        </w:tabs>
        <w:spacing w:after="103" w:line="259" w:lineRule="auto"/>
        <w:ind w:left="0" w:firstLine="0"/>
        <w:jc w:val="left"/>
      </w:pPr>
      <w:r>
        <w:rPr>
          <w:sz w:val="22"/>
        </w:rPr>
        <w:tab/>
      </w:r>
      <w:r>
        <w:rPr>
          <w:color w:val="323232"/>
        </w:rPr>
        <w:t>t</w:t>
      </w:r>
      <w:r>
        <w:rPr>
          <w:color w:val="323232"/>
          <w:sz w:val="13"/>
        </w:rPr>
        <w:t>0</w:t>
      </w:r>
      <w:r>
        <w:rPr>
          <w:color w:val="323232"/>
          <w:sz w:val="13"/>
        </w:rPr>
        <w:tab/>
      </w:r>
      <w:r>
        <w:rPr>
          <w:color w:val="323232"/>
        </w:rPr>
        <w:t>t</w:t>
      </w:r>
      <w:r>
        <w:rPr>
          <w:color w:val="323232"/>
          <w:sz w:val="13"/>
        </w:rPr>
        <w:t>1</w:t>
      </w:r>
      <w:r>
        <w:rPr>
          <w:color w:val="323232"/>
          <w:sz w:val="13"/>
        </w:rPr>
        <w:tab/>
      </w:r>
      <w:r>
        <w:rPr>
          <w:color w:val="323232"/>
        </w:rPr>
        <w:t>t</w:t>
      </w:r>
      <w:r>
        <w:rPr>
          <w:color w:val="323232"/>
          <w:sz w:val="13"/>
        </w:rPr>
        <w:t>2</w:t>
      </w:r>
      <w:r>
        <w:rPr>
          <w:color w:val="323232"/>
          <w:sz w:val="13"/>
        </w:rPr>
        <w:tab/>
      </w:r>
      <w:r>
        <w:rPr>
          <w:b/>
          <w:color w:val="323232"/>
          <w:sz w:val="25"/>
        </w:rPr>
        <w:t>t</w:t>
      </w:r>
    </w:p>
    <w:p w14:paraId="1AABC0AE" w14:textId="77777777" w:rsidR="00A21FDC" w:rsidRDefault="00252176">
      <w:pPr>
        <w:spacing w:after="542"/>
        <w:ind w:right="164" w:hanging="10"/>
        <w:jc w:val="center"/>
      </w:pPr>
      <w:r>
        <w:t>Figure 2.12: The Snapshot Model by [Lan88]</w:t>
      </w:r>
    </w:p>
    <w:p w14:paraId="4A0B95F9" w14:textId="77777777" w:rsidR="00A21FDC" w:rsidRDefault="00252176">
      <w:pPr>
        <w:spacing w:after="548"/>
        <w:ind w:left="2" w:right="163"/>
      </w:pPr>
      <w:r>
        <w:t xml:space="preserve">For all other time points </w:t>
      </w:r>
      <w:r>
        <w:rPr>
          <w:i/>
        </w:rPr>
        <w:t xml:space="preserve">t </w:t>
      </w:r>
      <w:r>
        <w:rPr>
          <w:i/>
          <w:sz w:val="31"/>
          <w:vertAlign w:val="subscript"/>
        </w:rPr>
        <w:t>6</w:t>
      </w:r>
      <w:r>
        <w:rPr>
          <w:sz w:val="31"/>
          <w:vertAlign w:val="subscript"/>
        </w:rPr>
        <w:t xml:space="preserve">= </w:t>
      </w:r>
      <w:r>
        <w:rPr>
          <w:i/>
          <w:sz w:val="31"/>
          <w:vertAlign w:val="subscript"/>
        </w:rPr>
        <w:t>t</w:t>
      </w:r>
      <w:r>
        <w:rPr>
          <w:i/>
          <w:vertAlign w:val="subscript"/>
        </w:rPr>
        <w:t xml:space="preserve">i </w:t>
      </w:r>
      <w:r>
        <w:t>that are not covered by a snapshot, it is impossible to retrieve the state of the system, because the data model does not record any changes. This is an integral problem of the model and can not be solved which makes it unsuitable for the domain of this thesis. The original model is also redundant, because objects that have not changed from one snapshot to the next one are duplicated. However, there have been improvements made, e.g. by [Arm92].</w:t>
      </w:r>
    </w:p>
    <w:p w14:paraId="3985453A" w14:textId="77777777" w:rsidR="00A21FDC" w:rsidRDefault="00252176">
      <w:pPr>
        <w:pStyle w:val="Heading3"/>
        <w:tabs>
          <w:tab w:val="center" w:pos="2060"/>
        </w:tabs>
        <w:ind w:left="-13" w:firstLine="0"/>
      </w:pPr>
      <w:bookmarkStart w:id="201" w:name="_Toc129093"/>
      <w:r>
        <w:t>2.3.2</w:t>
      </w:r>
      <w:r>
        <w:tab/>
        <w:t>Simple Time-Stamping</w:t>
      </w:r>
      <w:bookmarkEnd w:id="201"/>
    </w:p>
    <w:p w14:paraId="48BD9EC2" w14:textId="77777777" w:rsidR="00A21FDC" w:rsidRDefault="00252176">
      <w:pPr>
        <w:ind w:left="2" w:right="163"/>
      </w:pPr>
      <w:r>
        <w:t xml:space="preserve">The simplest approach to trace the history of a geo-object is to assigning a period of existence to it. This happens by adding two attributes: at the </w:t>
      </w:r>
      <w:r>
        <w:rPr>
          <w:i/>
        </w:rPr>
        <w:t>start date t</w:t>
      </w:r>
      <w:r>
        <w:rPr>
          <w:i/>
          <w:vertAlign w:val="subscript"/>
        </w:rPr>
        <w:t xml:space="preserve">start </w:t>
      </w:r>
      <w:r>
        <w:t xml:space="preserve">the object is created and at the </w:t>
      </w:r>
      <w:r>
        <w:rPr>
          <w:i/>
        </w:rPr>
        <w:t>end date t</w:t>
      </w:r>
      <w:r>
        <w:rPr>
          <w:i/>
          <w:vertAlign w:val="subscript"/>
        </w:rPr>
        <w:t xml:space="preserve">end </w:t>
      </w:r>
      <w:r>
        <w:t>it ceases. If an object still exists its cessation date gets a special value, e.g. NOW [HW90].</w:t>
      </w:r>
    </w:p>
    <w:p w14:paraId="2D804667" w14:textId="77777777" w:rsidR="00A21FDC" w:rsidRDefault="00252176">
      <w:pPr>
        <w:spacing w:after="109" w:line="259" w:lineRule="auto"/>
        <w:ind w:left="1386" w:firstLine="0"/>
        <w:jc w:val="left"/>
      </w:pPr>
      <w:r>
        <w:rPr>
          <w:noProof/>
          <w:sz w:val="22"/>
        </w:rPr>
        <mc:AlternateContent>
          <mc:Choice Requires="wpg">
            <w:drawing>
              <wp:inline distT="0" distB="0" distL="0" distR="0" wp14:anchorId="5DC612F5" wp14:editId="12D21933">
                <wp:extent cx="3879617" cy="443734"/>
                <wp:effectExtent l="0" t="0" r="0" b="0"/>
                <wp:docPr id="90197" name="Group 90197"/>
                <wp:cNvGraphicFramePr/>
                <a:graphic xmlns:a="http://schemas.openxmlformats.org/drawingml/2006/main">
                  <a:graphicData uri="http://schemas.microsoft.com/office/word/2010/wordprocessingGroup">
                    <wpg:wgp>
                      <wpg:cNvGrpSpPr/>
                      <wpg:grpSpPr>
                        <a:xfrm>
                          <a:off x="0" y="0"/>
                          <a:ext cx="3879617" cy="443734"/>
                          <a:chOff x="0" y="0"/>
                          <a:chExt cx="3879617" cy="443734"/>
                        </a:xfrm>
                      </wpg:grpSpPr>
                      <wps:wsp>
                        <wps:cNvPr id="5341" name="Shape 5341"/>
                        <wps:cNvSpPr/>
                        <wps:spPr>
                          <a:xfrm>
                            <a:off x="0" y="0"/>
                            <a:ext cx="394101" cy="443734"/>
                          </a:xfrm>
                          <a:custGeom>
                            <a:avLst/>
                            <a:gdLst/>
                            <a:ahLst/>
                            <a:cxnLst/>
                            <a:rect l="0" t="0" r="0" b="0"/>
                            <a:pathLst>
                              <a:path w="394101" h="443734">
                                <a:moveTo>
                                  <a:pt x="116070" y="0"/>
                                </a:moveTo>
                                <a:lnTo>
                                  <a:pt x="220016" y="123656"/>
                                </a:lnTo>
                                <a:lnTo>
                                  <a:pt x="328797" y="92146"/>
                                </a:lnTo>
                                <a:lnTo>
                                  <a:pt x="394101" y="133377"/>
                                </a:lnTo>
                                <a:lnTo>
                                  <a:pt x="319169" y="184278"/>
                                </a:lnTo>
                                <a:lnTo>
                                  <a:pt x="348144" y="266741"/>
                                </a:lnTo>
                                <a:lnTo>
                                  <a:pt x="394101" y="436450"/>
                                </a:lnTo>
                                <a:lnTo>
                                  <a:pt x="227293" y="443734"/>
                                </a:lnTo>
                                <a:lnTo>
                                  <a:pt x="188598" y="395218"/>
                                </a:lnTo>
                                <a:lnTo>
                                  <a:pt x="244197" y="346768"/>
                                </a:lnTo>
                                <a:lnTo>
                                  <a:pt x="195836" y="215788"/>
                                </a:lnTo>
                                <a:lnTo>
                                  <a:pt x="106390" y="339483"/>
                                </a:lnTo>
                                <a:lnTo>
                                  <a:pt x="116070" y="184278"/>
                                </a:lnTo>
                                <a:lnTo>
                                  <a:pt x="0" y="164887"/>
                                </a:lnTo>
                                <a:lnTo>
                                  <a:pt x="43528" y="72742"/>
                                </a:lnTo>
                                <a:lnTo>
                                  <a:pt x="116070"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42" name="Rectangle 5342"/>
                        <wps:cNvSpPr/>
                        <wps:spPr>
                          <a:xfrm>
                            <a:off x="221441" y="134367"/>
                            <a:ext cx="55153" cy="121350"/>
                          </a:xfrm>
                          <a:prstGeom prst="rect">
                            <a:avLst/>
                          </a:prstGeom>
                          <a:ln>
                            <a:noFill/>
                          </a:ln>
                        </wps:spPr>
                        <wps:txbx>
                          <w:txbxContent>
                            <w:p w14:paraId="5A1CB2AC" w14:textId="77777777" w:rsidR="006E2FA2" w:rsidRDefault="006E2FA2">
                              <w:pPr>
                                <w:spacing w:after="160" w:line="259" w:lineRule="auto"/>
                                <w:ind w:left="0" w:firstLine="0"/>
                                <w:jc w:val="left"/>
                              </w:pPr>
                              <w:r>
                                <w:rPr>
                                  <w:color w:val="DEDEDE"/>
                                  <w:w w:val="117"/>
                                  <w:sz w:val="10"/>
                                </w:rPr>
                                <w:t>A</w:t>
                              </w:r>
                            </w:p>
                          </w:txbxContent>
                        </wps:txbx>
                        <wps:bodyPr horzOverflow="overflow" vert="horz" lIns="0" tIns="0" rIns="0" bIns="0" rtlCol="0">
                          <a:noAutofit/>
                        </wps:bodyPr>
                      </wps:wsp>
                      <wps:wsp>
                        <wps:cNvPr id="5347" name="Shape 5347"/>
                        <wps:cNvSpPr/>
                        <wps:spPr>
                          <a:xfrm>
                            <a:off x="595485" y="128542"/>
                            <a:ext cx="183765" cy="186663"/>
                          </a:xfrm>
                          <a:custGeom>
                            <a:avLst/>
                            <a:gdLst/>
                            <a:ahLst/>
                            <a:cxnLst/>
                            <a:rect l="0" t="0" r="0" b="0"/>
                            <a:pathLst>
                              <a:path w="183765" h="186663">
                                <a:moveTo>
                                  <a:pt x="183765" y="0"/>
                                </a:moveTo>
                                <a:lnTo>
                                  <a:pt x="133013" y="104252"/>
                                </a:lnTo>
                                <a:lnTo>
                                  <a:pt x="103999" y="186663"/>
                                </a:lnTo>
                                <a:lnTo>
                                  <a:pt x="0" y="63020"/>
                                </a:lnTo>
                                <a:lnTo>
                                  <a:pt x="77375" y="12106"/>
                                </a:lnTo>
                                <a:lnTo>
                                  <a:pt x="183765"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48" name="Rectangle 5348"/>
                        <wps:cNvSpPr/>
                        <wps:spPr>
                          <a:xfrm>
                            <a:off x="665708" y="153939"/>
                            <a:ext cx="55153" cy="121350"/>
                          </a:xfrm>
                          <a:prstGeom prst="rect">
                            <a:avLst/>
                          </a:prstGeom>
                          <a:ln>
                            <a:noFill/>
                          </a:ln>
                        </wps:spPr>
                        <wps:txbx>
                          <w:txbxContent>
                            <w:p w14:paraId="75459C1E" w14:textId="77777777" w:rsidR="006E2FA2" w:rsidRDefault="006E2FA2">
                              <w:pPr>
                                <w:spacing w:after="160" w:line="259" w:lineRule="auto"/>
                                <w:ind w:left="0" w:firstLine="0"/>
                                <w:jc w:val="left"/>
                              </w:pPr>
                              <w:r>
                                <w:rPr>
                                  <w:color w:val="DEDEDE"/>
                                  <w:w w:val="123"/>
                                  <w:sz w:val="10"/>
                                </w:rPr>
                                <w:t>B</w:t>
                              </w:r>
                            </w:p>
                          </w:txbxContent>
                        </wps:txbx>
                        <wps:bodyPr horzOverflow="overflow" vert="horz" lIns="0" tIns="0" rIns="0" bIns="0" rtlCol="0">
                          <a:noAutofit/>
                        </wps:bodyPr>
                      </wps:wsp>
                      <wps:wsp>
                        <wps:cNvPr id="5353" name="Shape 5353"/>
                        <wps:cNvSpPr/>
                        <wps:spPr>
                          <a:xfrm>
                            <a:off x="975423" y="94791"/>
                            <a:ext cx="263531" cy="258036"/>
                          </a:xfrm>
                          <a:custGeom>
                            <a:avLst/>
                            <a:gdLst/>
                            <a:ahLst/>
                            <a:cxnLst/>
                            <a:rect l="0" t="0" r="0" b="0"/>
                            <a:pathLst>
                              <a:path w="263531" h="258036">
                                <a:moveTo>
                                  <a:pt x="80026" y="0"/>
                                </a:moveTo>
                                <a:lnTo>
                                  <a:pt x="176541" y="56752"/>
                                </a:lnTo>
                                <a:lnTo>
                                  <a:pt x="205555" y="114938"/>
                                </a:lnTo>
                                <a:lnTo>
                                  <a:pt x="263531" y="216792"/>
                                </a:lnTo>
                                <a:lnTo>
                                  <a:pt x="212792" y="258036"/>
                                </a:lnTo>
                                <a:lnTo>
                                  <a:pt x="99165" y="243467"/>
                                </a:lnTo>
                                <a:lnTo>
                                  <a:pt x="174098" y="192566"/>
                                </a:lnTo>
                                <a:lnTo>
                                  <a:pt x="108845" y="151334"/>
                                </a:lnTo>
                                <a:lnTo>
                                  <a:pt x="0" y="182845"/>
                                </a:lnTo>
                                <a:lnTo>
                                  <a:pt x="24129" y="106180"/>
                                </a:lnTo>
                                <a:lnTo>
                                  <a:pt x="80026"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54" name="Rectangle 5354"/>
                        <wps:cNvSpPr/>
                        <wps:spPr>
                          <a:xfrm>
                            <a:off x="1097036" y="150164"/>
                            <a:ext cx="52838" cy="121351"/>
                          </a:xfrm>
                          <a:prstGeom prst="rect">
                            <a:avLst/>
                          </a:prstGeom>
                          <a:ln>
                            <a:noFill/>
                          </a:ln>
                        </wps:spPr>
                        <wps:txbx>
                          <w:txbxContent>
                            <w:p w14:paraId="6527B578" w14:textId="77777777" w:rsidR="006E2FA2" w:rsidRDefault="006E2FA2">
                              <w:pPr>
                                <w:spacing w:after="160" w:line="259" w:lineRule="auto"/>
                                <w:ind w:left="0" w:firstLine="0"/>
                                <w:jc w:val="left"/>
                              </w:pPr>
                              <w:r>
                                <w:rPr>
                                  <w:color w:val="DEDEDE"/>
                                  <w:w w:val="118"/>
                                  <w:sz w:val="10"/>
                                </w:rPr>
                                <w:t>C</w:t>
                              </w:r>
                            </w:p>
                          </w:txbxContent>
                        </wps:txbx>
                        <wps:bodyPr horzOverflow="overflow" vert="horz" lIns="0" tIns="0" rIns="0" bIns="0" rtlCol="0">
                          <a:noAutofit/>
                        </wps:bodyPr>
                      </wps:wsp>
                      <wps:wsp>
                        <wps:cNvPr id="5359" name="Shape 5359"/>
                        <wps:cNvSpPr/>
                        <wps:spPr>
                          <a:xfrm>
                            <a:off x="1472302" y="95755"/>
                            <a:ext cx="149917" cy="252185"/>
                          </a:xfrm>
                          <a:custGeom>
                            <a:avLst/>
                            <a:gdLst/>
                            <a:ahLst/>
                            <a:cxnLst/>
                            <a:rect l="0" t="0" r="0" b="0"/>
                            <a:pathLst>
                              <a:path w="149917" h="252185">
                                <a:moveTo>
                                  <a:pt x="0" y="0"/>
                                </a:moveTo>
                                <a:lnTo>
                                  <a:pt x="113678" y="14556"/>
                                </a:lnTo>
                                <a:lnTo>
                                  <a:pt x="149917" y="80026"/>
                                </a:lnTo>
                                <a:lnTo>
                                  <a:pt x="120903" y="157655"/>
                                </a:lnTo>
                                <a:lnTo>
                                  <a:pt x="74985" y="252185"/>
                                </a:lnTo>
                                <a:lnTo>
                                  <a:pt x="29014" y="82463"/>
                                </a:lnTo>
                                <a:lnTo>
                                  <a:pt x="0"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60" name="Rectangle 5360"/>
                        <wps:cNvSpPr/>
                        <wps:spPr>
                          <a:xfrm>
                            <a:off x="1540205" y="137000"/>
                            <a:ext cx="59701" cy="121350"/>
                          </a:xfrm>
                          <a:prstGeom prst="rect">
                            <a:avLst/>
                          </a:prstGeom>
                          <a:ln>
                            <a:noFill/>
                          </a:ln>
                        </wps:spPr>
                        <wps:txbx>
                          <w:txbxContent>
                            <w:p w14:paraId="5354F41F" w14:textId="77777777" w:rsidR="006E2FA2" w:rsidRDefault="006E2FA2">
                              <w:pPr>
                                <w:spacing w:after="160" w:line="259" w:lineRule="auto"/>
                                <w:ind w:left="0" w:firstLine="0"/>
                                <w:jc w:val="left"/>
                              </w:pPr>
                              <w:r>
                                <w:rPr>
                                  <w:color w:val="DEDEDE"/>
                                  <w:w w:val="118"/>
                                  <w:sz w:val="10"/>
                                </w:rPr>
                                <w:t>D</w:t>
                              </w:r>
                            </w:p>
                          </w:txbxContent>
                        </wps:txbx>
                        <wps:bodyPr horzOverflow="overflow" vert="horz" lIns="0" tIns="0" rIns="0" bIns="0" rtlCol="0">
                          <a:noAutofit/>
                        </wps:bodyPr>
                      </wps:wsp>
                      <wps:wsp>
                        <wps:cNvPr id="5364" name="Shape 5364"/>
                        <wps:cNvSpPr/>
                        <wps:spPr>
                          <a:xfrm>
                            <a:off x="1863193" y="173788"/>
                            <a:ext cx="117447" cy="96159"/>
                          </a:xfrm>
                          <a:custGeom>
                            <a:avLst/>
                            <a:gdLst/>
                            <a:ahLst/>
                            <a:cxnLst/>
                            <a:rect l="0" t="0" r="0" b="0"/>
                            <a:pathLst>
                              <a:path w="117447" h="96159">
                                <a:moveTo>
                                  <a:pt x="39253" y="0"/>
                                </a:moveTo>
                                <a:lnTo>
                                  <a:pt x="96566" y="26063"/>
                                </a:lnTo>
                                <a:lnTo>
                                  <a:pt x="117447" y="78189"/>
                                </a:lnTo>
                                <a:lnTo>
                                  <a:pt x="0" y="96159"/>
                                </a:lnTo>
                                <a:lnTo>
                                  <a:pt x="39253"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65" name="Rectangle 5365"/>
                        <wps:cNvSpPr/>
                        <wps:spPr>
                          <a:xfrm>
                            <a:off x="1903637" y="172631"/>
                            <a:ext cx="49365" cy="121351"/>
                          </a:xfrm>
                          <a:prstGeom prst="rect">
                            <a:avLst/>
                          </a:prstGeom>
                          <a:ln>
                            <a:noFill/>
                          </a:ln>
                        </wps:spPr>
                        <wps:txbx>
                          <w:txbxContent>
                            <w:p w14:paraId="3C1D429C" w14:textId="77777777" w:rsidR="006E2FA2" w:rsidRDefault="006E2FA2">
                              <w:pPr>
                                <w:spacing w:after="160" w:line="259" w:lineRule="auto"/>
                                <w:ind w:left="0" w:firstLine="0"/>
                                <w:jc w:val="left"/>
                              </w:pPr>
                              <w:r>
                                <w:rPr>
                                  <w:color w:val="DEDEDE"/>
                                  <w:w w:val="121"/>
                                  <w:sz w:val="10"/>
                                </w:rPr>
                                <w:t>E</w:t>
                              </w:r>
                            </w:p>
                          </w:txbxContent>
                        </wps:txbx>
                        <wps:bodyPr horzOverflow="overflow" vert="horz" lIns="0" tIns="0" rIns="0" bIns="0" rtlCol="0">
                          <a:noAutofit/>
                        </wps:bodyPr>
                      </wps:wsp>
                      <wps:wsp>
                        <wps:cNvPr id="5370" name="Shape 5370"/>
                        <wps:cNvSpPr/>
                        <wps:spPr>
                          <a:xfrm>
                            <a:off x="2185272" y="90921"/>
                            <a:ext cx="367478" cy="261907"/>
                          </a:xfrm>
                          <a:custGeom>
                            <a:avLst/>
                            <a:gdLst/>
                            <a:ahLst/>
                            <a:cxnLst/>
                            <a:rect l="0" t="0" r="0" b="0"/>
                            <a:pathLst>
                              <a:path w="367478" h="261907">
                                <a:moveTo>
                                  <a:pt x="183713" y="0"/>
                                </a:moveTo>
                                <a:lnTo>
                                  <a:pt x="280422" y="60622"/>
                                </a:lnTo>
                                <a:lnTo>
                                  <a:pt x="309449" y="118808"/>
                                </a:lnTo>
                                <a:lnTo>
                                  <a:pt x="367478" y="220662"/>
                                </a:lnTo>
                                <a:lnTo>
                                  <a:pt x="316674" y="261907"/>
                                </a:lnTo>
                                <a:lnTo>
                                  <a:pt x="203047" y="247337"/>
                                </a:lnTo>
                                <a:lnTo>
                                  <a:pt x="278031" y="196436"/>
                                </a:lnTo>
                                <a:lnTo>
                                  <a:pt x="212727" y="155205"/>
                                </a:lnTo>
                                <a:lnTo>
                                  <a:pt x="103946" y="186715"/>
                                </a:lnTo>
                                <a:lnTo>
                                  <a:pt x="0" y="63072"/>
                                </a:lnTo>
                                <a:lnTo>
                                  <a:pt x="77323" y="12119"/>
                                </a:lnTo>
                                <a:lnTo>
                                  <a:pt x="183713"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71" name="Rectangle 5371"/>
                        <wps:cNvSpPr/>
                        <wps:spPr>
                          <a:xfrm>
                            <a:off x="2316965" y="129314"/>
                            <a:ext cx="47050" cy="121350"/>
                          </a:xfrm>
                          <a:prstGeom prst="rect">
                            <a:avLst/>
                          </a:prstGeom>
                          <a:ln>
                            <a:noFill/>
                          </a:ln>
                        </wps:spPr>
                        <wps:txbx>
                          <w:txbxContent>
                            <w:p w14:paraId="5F50FD06" w14:textId="77777777" w:rsidR="006E2FA2" w:rsidRDefault="006E2FA2">
                              <w:pPr>
                                <w:spacing w:after="160" w:line="259" w:lineRule="auto"/>
                                <w:ind w:left="0" w:firstLine="0"/>
                                <w:jc w:val="left"/>
                              </w:pPr>
                              <w:r>
                                <w:rPr>
                                  <w:color w:val="DEDEDE"/>
                                  <w:w w:val="122"/>
                                  <w:sz w:val="10"/>
                                </w:rPr>
                                <w:t>F</w:t>
                              </w:r>
                            </w:p>
                          </w:txbxContent>
                        </wps:txbx>
                        <wps:bodyPr horzOverflow="overflow" vert="horz" lIns="0" tIns="0" rIns="0" bIns="0" rtlCol="0">
                          <a:noAutofit/>
                        </wps:bodyPr>
                      </wps:wsp>
                      <wps:wsp>
                        <wps:cNvPr id="5375" name="Shape 5375"/>
                        <wps:cNvSpPr/>
                        <wps:spPr>
                          <a:xfrm>
                            <a:off x="2755186" y="52126"/>
                            <a:ext cx="215378" cy="339483"/>
                          </a:xfrm>
                          <a:custGeom>
                            <a:avLst/>
                            <a:gdLst/>
                            <a:ahLst/>
                            <a:cxnLst/>
                            <a:rect l="0" t="0" r="0" b="0"/>
                            <a:pathLst>
                              <a:path w="215378" h="339483">
                                <a:moveTo>
                                  <a:pt x="116069" y="0"/>
                                </a:moveTo>
                                <a:lnTo>
                                  <a:pt x="215378" y="119277"/>
                                </a:lnTo>
                                <a:lnTo>
                                  <a:pt x="184181" y="150526"/>
                                </a:lnTo>
                                <a:lnTo>
                                  <a:pt x="189170" y="213195"/>
                                </a:lnTo>
                                <a:lnTo>
                                  <a:pt x="106390" y="339483"/>
                                </a:lnTo>
                                <a:lnTo>
                                  <a:pt x="116069" y="184278"/>
                                </a:lnTo>
                                <a:lnTo>
                                  <a:pt x="0" y="164887"/>
                                </a:lnTo>
                                <a:lnTo>
                                  <a:pt x="43528" y="72742"/>
                                </a:lnTo>
                                <a:lnTo>
                                  <a:pt x="116069"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76" name="Rectangle 5376"/>
                        <wps:cNvSpPr/>
                        <wps:spPr>
                          <a:xfrm>
                            <a:off x="2851351" y="119260"/>
                            <a:ext cx="55153" cy="121350"/>
                          </a:xfrm>
                          <a:prstGeom prst="rect">
                            <a:avLst/>
                          </a:prstGeom>
                          <a:ln>
                            <a:noFill/>
                          </a:ln>
                        </wps:spPr>
                        <wps:txbx>
                          <w:txbxContent>
                            <w:p w14:paraId="5FF71EF3" w14:textId="77777777" w:rsidR="006E2FA2" w:rsidRDefault="006E2FA2">
                              <w:pPr>
                                <w:spacing w:after="160" w:line="259" w:lineRule="auto"/>
                                <w:ind w:left="0" w:firstLine="0"/>
                                <w:jc w:val="left"/>
                              </w:pPr>
                              <w:r>
                                <w:rPr>
                                  <w:color w:val="DEDEDE"/>
                                  <w:w w:val="105"/>
                                  <w:sz w:val="10"/>
                                </w:rPr>
                                <w:t>G</w:t>
                              </w:r>
                            </w:p>
                          </w:txbxContent>
                        </wps:txbx>
                        <wps:bodyPr horzOverflow="overflow" vert="horz" lIns="0" tIns="0" rIns="0" bIns="0" rtlCol="0">
                          <a:noAutofit/>
                        </wps:bodyPr>
                      </wps:wsp>
                      <wps:wsp>
                        <wps:cNvPr id="5381" name="Shape 5381"/>
                        <wps:cNvSpPr/>
                        <wps:spPr>
                          <a:xfrm>
                            <a:off x="3183703" y="51266"/>
                            <a:ext cx="208855" cy="351589"/>
                          </a:xfrm>
                          <a:custGeom>
                            <a:avLst/>
                            <a:gdLst/>
                            <a:ahLst/>
                            <a:cxnLst/>
                            <a:rect l="0" t="0" r="0" b="0"/>
                            <a:pathLst>
                              <a:path w="208855" h="351589">
                                <a:moveTo>
                                  <a:pt x="143607" y="0"/>
                                </a:moveTo>
                                <a:lnTo>
                                  <a:pt x="208855" y="41232"/>
                                </a:lnTo>
                                <a:lnTo>
                                  <a:pt x="133924" y="92185"/>
                                </a:lnTo>
                                <a:lnTo>
                                  <a:pt x="162945" y="174596"/>
                                </a:lnTo>
                                <a:lnTo>
                                  <a:pt x="208855" y="344370"/>
                                </a:lnTo>
                                <a:lnTo>
                                  <a:pt x="42052" y="351589"/>
                                </a:lnTo>
                                <a:lnTo>
                                  <a:pt x="3362" y="303138"/>
                                </a:lnTo>
                                <a:lnTo>
                                  <a:pt x="58954" y="254622"/>
                                </a:lnTo>
                                <a:lnTo>
                                  <a:pt x="4938" y="122014"/>
                                </a:lnTo>
                                <a:lnTo>
                                  <a:pt x="0" y="59450"/>
                                </a:lnTo>
                                <a:lnTo>
                                  <a:pt x="31249" y="28148"/>
                                </a:lnTo>
                                <a:lnTo>
                                  <a:pt x="143607" y="0"/>
                                </a:lnTo>
                                <a:close/>
                              </a:path>
                            </a:pathLst>
                          </a:custGeom>
                          <a:ln w="10425" cap="flat">
                            <a:miter lim="100000"/>
                          </a:ln>
                        </wps:spPr>
                        <wps:style>
                          <a:lnRef idx="1">
                            <a:srgbClr val="1E1E1E"/>
                          </a:lnRef>
                          <a:fillRef idx="1">
                            <a:srgbClr val="505050"/>
                          </a:fillRef>
                          <a:effectRef idx="0">
                            <a:scrgbClr r="0" g="0" b="0"/>
                          </a:effectRef>
                          <a:fontRef idx="none"/>
                        </wps:style>
                        <wps:bodyPr/>
                      </wps:wsp>
                      <wps:wsp>
                        <wps:cNvPr id="5382" name="Rectangle 5382"/>
                        <wps:cNvSpPr/>
                        <wps:spPr>
                          <a:xfrm>
                            <a:off x="3266158" y="176758"/>
                            <a:ext cx="58544" cy="121350"/>
                          </a:xfrm>
                          <a:prstGeom prst="rect">
                            <a:avLst/>
                          </a:prstGeom>
                          <a:ln>
                            <a:noFill/>
                          </a:ln>
                        </wps:spPr>
                        <wps:txbx>
                          <w:txbxContent>
                            <w:p w14:paraId="7ABF7599" w14:textId="77777777" w:rsidR="006E2FA2" w:rsidRDefault="006E2FA2">
                              <w:pPr>
                                <w:spacing w:after="160" w:line="259" w:lineRule="auto"/>
                                <w:ind w:left="0" w:firstLine="0"/>
                                <w:jc w:val="left"/>
                              </w:pPr>
                              <w:r>
                                <w:rPr>
                                  <w:color w:val="DEDEDE"/>
                                  <w:w w:val="113"/>
                                  <w:sz w:val="10"/>
                                </w:rPr>
                                <w:t>H</w:t>
                              </w:r>
                            </w:p>
                          </w:txbxContent>
                        </wps:txbx>
                        <wps:bodyPr horzOverflow="overflow" vert="horz" lIns="0" tIns="0" rIns="0" bIns="0" rtlCol="0">
                          <a:noAutofit/>
                        </wps:bodyPr>
                      </wps:wsp>
                      <wps:wsp>
                        <wps:cNvPr id="5386" name="Shape 5386"/>
                        <wps:cNvSpPr/>
                        <wps:spPr>
                          <a:xfrm>
                            <a:off x="3606158" y="298095"/>
                            <a:ext cx="117434" cy="96107"/>
                          </a:xfrm>
                          <a:custGeom>
                            <a:avLst/>
                            <a:gdLst/>
                            <a:ahLst/>
                            <a:cxnLst/>
                            <a:rect l="0" t="0" r="0" b="0"/>
                            <a:pathLst>
                              <a:path w="117434" h="96107">
                                <a:moveTo>
                                  <a:pt x="39240" y="0"/>
                                </a:moveTo>
                                <a:lnTo>
                                  <a:pt x="96619" y="26063"/>
                                </a:lnTo>
                                <a:lnTo>
                                  <a:pt x="117434" y="78189"/>
                                </a:lnTo>
                                <a:lnTo>
                                  <a:pt x="0" y="96107"/>
                                </a:lnTo>
                                <a:lnTo>
                                  <a:pt x="39240"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87" name="Rectangle 5387"/>
                        <wps:cNvSpPr/>
                        <wps:spPr>
                          <a:xfrm>
                            <a:off x="3766001" y="106217"/>
                            <a:ext cx="39029" cy="121350"/>
                          </a:xfrm>
                          <a:prstGeom prst="rect">
                            <a:avLst/>
                          </a:prstGeom>
                          <a:ln>
                            <a:noFill/>
                          </a:ln>
                        </wps:spPr>
                        <wps:txbx>
                          <w:txbxContent>
                            <w:p w14:paraId="50ACABAE" w14:textId="77777777" w:rsidR="006E2FA2" w:rsidRDefault="006E2FA2">
                              <w:pPr>
                                <w:spacing w:after="160" w:line="259" w:lineRule="auto"/>
                                <w:ind w:left="0" w:firstLine="0"/>
                                <w:jc w:val="left"/>
                              </w:pPr>
                              <w:r>
                                <w:rPr>
                                  <w:color w:val="DEDEDE"/>
                                  <w:w w:val="150"/>
                                  <w:sz w:val="10"/>
                                </w:rPr>
                                <w:t>J</w:t>
                              </w:r>
                            </w:p>
                          </w:txbxContent>
                        </wps:txbx>
                        <wps:bodyPr horzOverflow="overflow" vert="horz" lIns="0" tIns="0" rIns="0" bIns="0" rtlCol="0">
                          <a:noAutofit/>
                        </wps:bodyPr>
                      </wps:wsp>
                      <wps:wsp>
                        <wps:cNvPr id="5388" name="Shape 5388"/>
                        <wps:cNvSpPr/>
                        <wps:spPr>
                          <a:xfrm>
                            <a:off x="3664187" y="49533"/>
                            <a:ext cx="215429" cy="339431"/>
                          </a:xfrm>
                          <a:custGeom>
                            <a:avLst/>
                            <a:gdLst/>
                            <a:ahLst/>
                            <a:cxnLst/>
                            <a:rect l="0" t="0" r="0" b="0"/>
                            <a:pathLst>
                              <a:path w="215429" h="339431">
                                <a:moveTo>
                                  <a:pt x="116056" y="0"/>
                                </a:moveTo>
                                <a:lnTo>
                                  <a:pt x="215429" y="119264"/>
                                </a:lnTo>
                                <a:lnTo>
                                  <a:pt x="184167" y="150474"/>
                                </a:lnTo>
                                <a:lnTo>
                                  <a:pt x="189157" y="213182"/>
                                </a:lnTo>
                                <a:lnTo>
                                  <a:pt x="106390" y="339431"/>
                                </a:lnTo>
                                <a:lnTo>
                                  <a:pt x="116056" y="184278"/>
                                </a:lnTo>
                                <a:lnTo>
                                  <a:pt x="0" y="164874"/>
                                </a:lnTo>
                                <a:lnTo>
                                  <a:pt x="43528" y="72742"/>
                                </a:lnTo>
                                <a:lnTo>
                                  <a:pt x="116056" y="0"/>
                                </a:lnTo>
                                <a:close/>
                              </a:path>
                            </a:pathLst>
                          </a:custGeom>
                          <a:ln w="8328" cap="flat">
                            <a:miter lim="100000"/>
                          </a:ln>
                        </wps:spPr>
                        <wps:style>
                          <a:lnRef idx="1">
                            <a:srgbClr val="1E1E1E"/>
                          </a:lnRef>
                          <a:fillRef idx="1">
                            <a:srgbClr val="505050"/>
                          </a:fillRef>
                          <a:effectRef idx="0">
                            <a:scrgbClr r="0" g="0" b="0"/>
                          </a:effectRef>
                          <a:fontRef idx="none"/>
                        </wps:style>
                        <wps:bodyPr/>
                      </wps:wsp>
                      <wps:wsp>
                        <wps:cNvPr id="5389" name="Rectangle 5389"/>
                        <wps:cNvSpPr/>
                        <wps:spPr>
                          <a:xfrm>
                            <a:off x="3751247" y="116642"/>
                            <a:ext cx="78140" cy="121351"/>
                          </a:xfrm>
                          <a:prstGeom prst="rect">
                            <a:avLst/>
                          </a:prstGeom>
                          <a:ln>
                            <a:noFill/>
                          </a:ln>
                        </wps:spPr>
                        <wps:txbx>
                          <w:txbxContent>
                            <w:p w14:paraId="27A4EFB7" w14:textId="77777777" w:rsidR="006E2FA2" w:rsidRDefault="006E2FA2">
                              <w:pPr>
                                <w:spacing w:after="160" w:line="259" w:lineRule="auto"/>
                                <w:ind w:left="0" w:firstLine="0"/>
                                <w:jc w:val="left"/>
                              </w:pPr>
                              <w:r>
                                <w:rPr>
                                  <w:color w:val="DEDEDE"/>
                                  <w:w w:val="111"/>
                                  <w:sz w:val="10"/>
                                </w:rPr>
                                <w:t>G'</w:t>
                              </w:r>
                            </w:p>
                          </w:txbxContent>
                        </wps:txbx>
                        <wps:bodyPr horzOverflow="overflow" vert="horz" lIns="0" tIns="0" rIns="0" bIns="0" rtlCol="0">
                          <a:noAutofit/>
                        </wps:bodyPr>
                      </wps:wsp>
                    </wpg:wgp>
                  </a:graphicData>
                </a:graphic>
              </wp:inline>
            </w:drawing>
          </mc:Choice>
          <mc:Fallback>
            <w:pict>
              <v:group w14:anchorId="5DC612F5" id="Group 90197" o:spid="_x0000_s1326" style="width:305.5pt;height:34.95pt;mso-position-horizontal-relative:char;mso-position-vertical-relative:line" coordsize="38796,4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">
                <v:shape id="Shape 5341" o:spid="_x0000_s1327" style="position:absolute;width:3941;height:4437;visibility:visible;mso-wrap-style:square;v-text-anchor:top" coordsize="394101,443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3WCsUA&#10;AADdAAAADwAAAGRycy9kb3ducmV2LnhtbESPT4vCMBTE74LfITzBm6aurkg1irgI7sGDfwoeH82z&#10;KTYv3Sar9dtvhAWPw8z8hlmsWluJOzW+dKxgNExAEOdOl1woOJ+2gxkIH5A1Vo5JwZM8rJbdzgJT&#10;7R58oPsxFCJC2KeowIRQp1L63JBFP3Q1cfSurrEYomwKqRt8RLit5EeSTKXFkuOCwZo2hvLb8dcq&#10;8JnJ6vHXZcOz/fQ20d/Z4fmzVarfa9dzEIHa8A7/t3dawed4MoL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ndYKxQAAAN0AAAAPAAAAAAAAAAAAAAAAAJgCAABkcnMv&#10;ZG93bnJldi54bWxQSwUGAAAAAAQABAD1AAAAigMAAAAA&#10;" path="m116070,l220016,123656,328797,92146r65304,41231l319169,184278r28975,82463l394101,436450r-166808,7284l188598,395218r55599,-48450l195836,215788,106390,339483r9680,-155205l,164887,43528,72742,116070,xe" fillcolor="#505050" strokecolor="#1e1e1e" strokeweight=".23133mm">
                  <v:stroke miterlimit="1" joinstyle="miter"/>
                  <v:path arrowok="t" textboxrect="0,0,394101,443734"/>
                </v:shape>
                <v:rect id="Rectangle 5342" o:spid="_x0000_s1328" style="position:absolute;left:2214;top:1343;width:551;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1U8cA&#10;AADdAAAADwAAAGRycy9kb3ducmV2LnhtbESPQWvCQBSE74X+h+UVequbWi2auopoJTlqLKi3R/Y1&#10;Cc2+DdmtSfvrXUHwOMzMN8xs0ZtanKl1lWUFr4MIBHFudcWFgq/95mUCwnlkjbVlUvBHDhbzx4cZ&#10;xtp2vKNz5gsRIOxiVFB638RSurwkg25gG+LgfdvWoA+yLaRusQtwU8thFL1LgxWHhRIbWpWU/2S/&#10;RkEyaZbH1P53Rf15Sg7bw3S9n3qlnp/65QcIT72/h2/tVCsY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fNVPHAAAA3QAAAA8AAAAAAAAAAAAAAAAAmAIAAGRy&#10;cy9kb3ducmV2LnhtbFBLBQYAAAAABAAEAPUAAACMAwAAAAA=&#10;" filled="f" stroked="f">
                  <v:textbox inset="0,0,0,0">
                    <w:txbxContent>
                      <w:p w14:paraId="5A1CB2AC" w14:textId="77777777" w:rsidR="006E2FA2" w:rsidRDefault="006E2FA2">
                        <w:pPr>
                          <w:spacing w:after="160" w:line="259" w:lineRule="auto"/>
                          <w:ind w:left="0" w:firstLine="0"/>
                          <w:jc w:val="left"/>
                        </w:pPr>
                        <w:r>
                          <w:rPr>
                            <w:color w:val="DEDEDE"/>
                            <w:w w:val="117"/>
                            <w:sz w:val="10"/>
                          </w:rPr>
                          <w:t>A</w:t>
                        </w:r>
                      </w:p>
                    </w:txbxContent>
                  </v:textbox>
                </v:rect>
                <v:shape id="Shape 5347" o:spid="_x0000_s1329" style="position:absolute;left:5954;top:1285;width:1838;height:1867;visibility:visible;mso-wrap-style:square;v-text-anchor:top" coordsize="183765,18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0j8cA&#10;AADdAAAADwAAAGRycy9kb3ducmV2LnhtbESP3WrCQBSE7wXfYTlC73Rjf0yIriKFQkEQGkW8PGaP&#10;STB7NmS3Mc3Td4VCL4eZ+YZZbXpTi45aV1lWMJ9FIIhzqysuFBwPH9MEhPPIGmvLpOCHHGzW49EK&#10;U23v/EVd5gsRIOxSVFB636RSurwkg25mG+LgXW1r0AfZFlK3eA9wU8vnKFpIgxWHhRIbei8pv2Xf&#10;RsFu58/7Y3y6ZDd96oZLPwxNclDqadJvlyA89f4//Nf+1AreXl5jeLw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7NI/HAAAA3QAAAA8AAAAAAAAAAAAAAAAAmAIAAGRy&#10;cy9kb3ducmV2LnhtbFBLBQYAAAAABAAEAPUAAACMAwAAAAA=&#10;" path="m183765,l133013,104252r-29014,82411l,63020,77375,12106,183765,xe" fillcolor="#505050" strokecolor="#1e1e1e" strokeweight=".23133mm">
                  <v:stroke miterlimit="1" joinstyle="miter"/>
                  <v:path arrowok="t" textboxrect="0,0,183765,186663"/>
                </v:shape>
                <v:rect id="Rectangle 5348" o:spid="_x0000_s1330" style="position:absolute;left:6657;top:1539;width:55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CucQA&#10;AADdAAAADwAAAGRycy9kb3ducmV2LnhtbERPy2rCQBTdC/7DcAvudNKHJUkdRVolWfoo2O4umdsk&#10;mLkTMqNJ+/WdheDycN6L1WAacaXO1ZYVPM4iEMSF1TWXCj6P22kMwnlkjY1lUvBLDlbL8WiBqbY9&#10;7+l68KUIIexSVFB536ZSuqIig25mW+LA/djOoA+wK6XusA/hppFPUfQqDdYcGips6b2i4ny4GAVZ&#10;3K6/cvvXl83mOzvtTsnHMfFKTR6G9RsIT4O/i2/uXCuYP7+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3ArnEAAAA3QAAAA8AAAAAAAAAAAAAAAAAmAIAAGRycy9k&#10;b3ducmV2LnhtbFBLBQYAAAAABAAEAPUAAACJAwAAAAA=&#10;" filled="f" stroked="f">
                  <v:textbox inset="0,0,0,0">
                    <w:txbxContent>
                      <w:p w14:paraId="75459C1E" w14:textId="77777777" w:rsidR="006E2FA2" w:rsidRDefault="006E2FA2">
                        <w:pPr>
                          <w:spacing w:after="160" w:line="259" w:lineRule="auto"/>
                          <w:ind w:left="0" w:firstLine="0"/>
                          <w:jc w:val="left"/>
                        </w:pPr>
                        <w:r>
                          <w:rPr>
                            <w:color w:val="DEDEDE"/>
                            <w:w w:val="123"/>
                            <w:sz w:val="10"/>
                          </w:rPr>
                          <w:t>B</w:t>
                        </w:r>
                      </w:p>
                    </w:txbxContent>
                  </v:textbox>
                </v:rect>
                <v:shape id="Shape 5353" o:spid="_x0000_s1331" style="position:absolute;left:9754;top:947;width:2635;height:2581;visibility:visible;mso-wrap-style:square;v-text-anchor:top" coordsize="263531,258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mo8MA&#10;AADdAAAADwAAAGRycy9kb3ducmV2LnhtbESPS4vCMBSF94L/IVxhdppq8VUbRQRlNrOwunB5aa5t&#10;aXNTmoyt/34yMDDLw3l8nPQwmEa8qHOVZQXzWQSCOLe64kLB/XaebkA4j6yxsUwK3uTgsB+PUky0&#10;7flKr8wXIoywS1BB6X2bSOnykgy6mW2Jg/e0nUEfZFdI3WEfxk0jF1G0kgYrDoQSWzqVlNfZtwnc&#10;jSyyR0bbeo32cvqKKT/3pNTHZDjuQHga/H/4r/2pFSzjZQy/b8IT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Vmo8MAAADdAAAADwAAAAAAAAAAAAAAAACYAgAAZHJzL2Rv&#10;d25yZXYueG1sUEsFBgAAAAAEAAQA9QAAAIgDAAAAAA==&#10;" path="m80026,r96515,56752l205555,114938r57976,101854l212792,258036,99165,243467r74933,-50901l108845,151334,,182845,24129,106180,80026,xe" fillcolor="#505050" strokecolor="#1e1e1e" strokeweight=".23133mm">
                  <v:stroke miterlimit="1" joinstyle="miter"/>
                  <v:path arrowok="t" textboxrect="0,0,263531,258036"/>
                </v:shape>
                <v:rect id="Rectangle 5354" o:spid="_x0000_s1332" style="position:absolute;left:10970;top:1501;width:528;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eYccA&#10;AADdAAAADwAAAGRycy9kb3ducmV2LnhtbESPT2vCQBTE7wW/w/KE3pqNtSmauopURY/+Kai3R/Y1&#10;CWbfhuzWpP30bkHwOMzMb5jJrDOVuFLjSssKBlEMgjizuuRcwddh9TIC4TyyxsoyKfglB7Np72mC&#10;qbYt7+i697kIEHYpKii8r1MpXVaQQRfZmjh437Yx6INscqkbbAPcVPI1jt+lwZLDQoE1fRaUXfY/&#10;RsF6VM9PG/vX5tXyvD5uj+PFYeyVeu538w8Qnjr/CN/bG60gGS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jnmHHAAAA3QAAAA8AAAAAAAAAAAAAAAAAmAIAAGRy&#10;cy9kb3ducmV2LnhtbFBLBQYAAAAABAAEAPUAAACMAwAAAAA=&#10;" filled="f" stroked="f">
                  <v:textbox inset="0,0,0,0">
                    <w:txbxContent>
                      <w:p w14:paraId="6527B578" w14:textId="77777777" w:rsidR="006E2FA2" w:rsidRDefault="006E2FA2">
                        <w:pPr>
                          <w:spacing w:after="160" w:line="259" w:lineRule="auto"/>
                          <w:ind w:left="0" w:firstLine="0"/>
                          <w:jc w:val="left"/>
                        </w:pPr>
                        <w:r>
                          <w:rPr>
                            <w:color w:val="DEDEDE"/>
                            <w:w w:val="118"/>
                            <w:sz w:val="10"/>
                          </w:rPr>
                          <w:t>C</w:t>
                        </w:r>
                      </w:p>
                    </w:txbxContent>
                  </v:textbox>
                </v:rect>
                <v:shape id="Shape 5359" o:spid="_x0000_s1333" style="position:absolute;left:14723;top:957;width:1499;height:2522;visibility:visible;mso-wrap-style:square;v-text-anchor:top" coordsize="149917,252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MHMYA&#10;AADdAAAADwAAAGRycy9kb3ducmV2LnhtbESPS4vCQBCE74L/YWjBm058ZNHoKKKs7GGR+MBzk2mT&#10;YKYnZGY1/ntnYWGPRVV9RS3XranEgxpXWlYwGkYgiDOrS84VXM6fgxkI55E1VpZJwYscrFfdzhIT&#10;bZ98pMfJ5yJA2CWooPC+TqR0WUEG3dDWxMG72cagD7LJpW7wGeCmkuMo+pAGSw4LBda0LSi7n36M&#10;An3fxdvo+1pl48PkEO+n6WZnUqX6vXazAOGp9f/hv/aXVhBP4jn8vglPQK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MMHMYAAADdAAAADwAAAAAAAAAAAAAAAACYAgAAZHJz&#10;L2Rvd25yZXYueG1sUEsFBgAAAAAEAAQA9QAAAIsDAAAAAA==&#10;" path="m,l113678,14556r36239,65470l120903,157655,74985,252185,29014,82463,,xe" fillcolor="#505050" strokecolor="#1e1e1e" strokeweight=".23133mm">
                  <v:stroke miterlimit="1" joinstyle="miter"/>
                  <v:path arrowok="t" textboxrect="0,0,149917,252185"/>
                </v:shape>
                <v:rect id="Rectangle 5360" o:spid="_x0000_s1334" style="position:absolute;left:15402;top:1370;width:597;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S38MA&#10;AADdAAAADwAAAGRycy9kb3ducmV2LnhtbERPTYvCMBC9C/6HMII3TV1RtGsUWRU9ahXcvQ3NbFts&#10;JqWJtu6v3xwEj4/3vVi1phQPql1hWcFoGIEgTq0uOFNwOe8GMxDOI2ssLZOCJzlYLbudBcbaNnyi&#10;R+IzEULYxagg976KpXRpTgbd0FbEgfu1tUEfYJ1JXWMTwk0pP6JoKg0WHBpyrOgrp/SW3I2C/axa&#10;fx/sX5OV25/99Xidb85zr1S/164/QXhq/Vv8ch+0gs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RS38MAAADdAAAADwAAAAAAAAAAAAAAAACYAgAAZHJzL2Rv&#10;d25yZXYueG1sUEsFBgAAAAAEAAQA9QAAAIgDAAAAAA==&#10;" filled="f" stroked="f">
                  <v:textbox inset="0,0,0,0">
                    <w:txbxContent>
                      <w:p w14:paraId="5354F41F" w14:textId="77777777" w:rsidR="006E2FA2" w:rsidRDefault="006E2FA2">
                        <w:pPr>
                          <w:spacing w:after="160" w:line="259" w:lineRule="auto"/>
                          <w:ind w:left="0" w:firstLine="0"/>
                          <w:jc w:val="left"/>
                        </w:pPr>
                        <w:r>
                          <w:rPr>
                            <w:color w:val="DEDEDE"/>
                            <w:w w:val="118"/>
                            <w:sz w:val="10"/>
                          </w:rPr>
                          <w:t>D</w:t>
                        </w:r>
                      </w:p>
                    </w:txbxContent>
                  </v:textbox>
                </v:rect>
                <v:shape id="Shape 5364" o:spid="_x0000_s1335" style="position:absolute;left:18631;top:1737;width:1175;height:962;visibility:visible;mso-wrap-style:square;v-text-anchor:top" coordsize="117447,9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MT08YA&#10;AADdAAAADwAAAGRycy9kb3ducmV2LnhtbESP3WrCQBSE7wu+w3KE3tWNv0jMRiS0VKgXGn2AQ/aY&#10;BLNnY3Zr0j59t1Do5TAz3zDJdjCNeFDnassKppMIBHFhdc2lgsv57WUNwnlkjY1lUvBFDrbp6CnB&#10;WNueT/TIfSkChF2MCirv21hKV1Rk0E1sSxy8q+0M+iC7UuoO+wA3jZxF0UoarDksVNhSVlFxyz+N&#10;gv7jnB1bl82/WeZ++now+v0+U+p5POw2IDwN/j/8195rBcv5agG/b8IT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MT08YAAADdAAAADwAAAAAAAAAAAAAAAACYAgAAZHJz&#10;L2Rvd25yZXYueG1sUEsFBgAAAAAEAAQA9QAAAIsDAAAAAA==&#10;" path="m39253,l96566,26063r20881,52126l,96159,39253,xe" fillcolor="#505050" strokecolor="#1e1e1e" strokeweight=".23133mm">
                  <v:stroke miterlimit="1" joinstyle="miter"/>
                  <v:path arrowok="t" textboxrect="0,0,117447,96159"/>
                </v:shape>
                <v:rect id="Rectangle 5365" o:spid="_x0000_s1336" style="position:absolute;left:19036;top:1726;width:494;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PxR8UA&#10;AADdAAAADwAAAGRycy9kb3ducmV2LnhtbESPT4vCMBTE78J+h/AWvGmqomg1iri76NF/oN4ezbMt&#10;Ni+lydrqp98sCB6HmfkNM1s0phB3qlxuWUGvG4EgTqzOOVVwPPx0xiCcR9ZYWCYFD3KwmH+0Zhhr&#10;W/OO7nufigBhF6OCzPsyltIlGRl0XVsSB+9qK4M+yCqVusI6wE0h+1E0kgZzDgsZlrTKKLntf42C&#10;9bhcnjf2WafF92V92p4mX4eJV6r92SynIDw1/h1+tTdawXAw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FHxQAAAN0AAAAPAAAAAAAAAAAAAAAAAJgCAABkcnMv&#10;ZG93bnJldi54bWxQSwUGAAAAAAQABAD1AAAAigMAAAAA&#10;" filled="f" stroked="f">
                  <v:textbox inset="0,0,0,0">
                    <w:txbxContent>
                      <w:p w14:paraId="3C1D429C" w14:textId="77777777" w:rsidR="006E2FA2" w:rsidRDefault="006E2FA2">
                        <w:pPr>
                          <w:spacing w:after="160" w:line="259" w:lineRule="auto"/>
                          <w:ind w:left="0" w:firstLine="0"/>
                          <w:jc w:val="left"/>
                        </w:pPr>
                        <w:r>
                          <w:rPr>
                            <w:color w:val="DEDEDE"/>
                            <w:w w:val="121"/>
                            <w:sz w:val="10"/>
                          </w:rPr>
                          <w:t>E</w:t>
                        </w:r>
                      </w:p>
                    </w:txbxContent>
                  </v:textbox>
                </v:rect>
                <v:shape id="Shape 5370" o:spid="_x0000_s1337" style="position:absolute;left:21852;top:909;width:3675;height:2619;visibility:visible;mso-wrap-style:square;v-text-anchor:top" coordsize="367478,261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S8EA&#10;AADdAAAADwAAAGRycy9kb3ducmV2LnhtbERPTWsCMRC9F/wPYYTeatYWa12NUoSFHnpo1d6Hzexu&#10;MJksm1G3/745CD0+3vdmNwavrjQkF9nAfFaAIq6jddwaOB2rpzdQSZAt+shk4JcS7LaThw2WNt74&#10;m64HaVUO4VSigU6kL7VOdUcB0yz2xJlr4hBQMhxabQe85fDg9XNRvOqAjnNDhz3tO6rPh0sw4PTX&#10;58n9VJWXVWw8LWVsGzHmcTq+r0EJjfIvvrs/rIHFyzLvz2/yE9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gNkvBAAAA3QAAAA8AAAAAAAAAAAAAAAAAmAIAAGRycy9kb3du&#10;cmV2LnhtbFBLBQYAAAAABAAEAPUAAACGAwAAAAA=&#10;" path="m183713,r96709,60622l309449,118808r58029,101854l316674,261907,203047,247337r74984,-50901l212727,155205,103946,186715,,63072,77323,12119,183713,xe" fillcolor="#505050" strokecolor="#1e1e1e" strokeweight=".23133mm">
                  <v:stroke miterlimit="1" joinstyle="miter"/>
                  <v:path arrowok="t" textboxrect="0,0,367478,261907"/>
                </v:shape>
                <v:rect id="Rectangle 5371" o:spid="_x0000_s1338" style="position:absolute;left:23169;top:1293;width:47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hmcYA&#10;AADdAAAADwAAAGRycy9kb3ducmV2LnhtbESPQWvCQBSE74L/YXmCN91YqdXUVUQterRaUG+P7GsS&#10;mn0bsquJ/npXEHocZuYbZjpvTCGuVLncsoJBPwJBnFidc6rg5/DVG4NwHlljYZkU3MjBfNZuTTHW&#10;tuZvuu59KgKEXYwKMu/LWEqXZGTQ9W1JHLxfWxn0QVap1BXWAW4K+RZFI2kw57CQYUnLjJK//cUo&#10;2IzLxWlr73VarM+b4+44WR0mXqlup1l8gvDU+P/wq73VCt6H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FhmcYAAADdAAAADwAAAAAAAAAAAAAAAACYAgAAZHJz&#10;L2Rvd25yZXYueG1sUEsFBgAAAAAEAAQA9QAAAIsDAAAAAA==&#10;" filled="f" stroked="f">
                  <v:textbox inset="0,0,0,0">
                    <w:txbxContent>
                      <w:p w14:paraId="5F50FD06" w14:textId="77777777" w:rsidR="006E2FA2" w:rsidRDefault="006E2FA2">
                        <w:pPr>
                          <w:spacing w:after="160" w:line="259" w:lineRule="auto"/>
                          <w:ind w:left="0" w:firstLine="0"/>
                          <w:jc w:val="left"/>
                        </w:pPr>
                        <w:r>
                          <w:rPr>
                            <w:color w:val="DEDEDE"/>
                            <w:w w:val="122"/>
                            <w:sz w:val="10"/>
                          </w:rPr>
                          <w:t>F</w:t>
                        </w:r>
                      </w:p>
                    </w:txbxContent>
                  </v:textbox>
                </v:rect>
                <v:shape id="Shape 5375" o:spid="_x0000_s1339" style="position:absolute;left:27551;top:521;width:2154;height:3395;visibility:visible;mso-wrap-style:square;v-text-anchor:top" coordsize="215378,339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wisYA&#10;AADdAAAADwAAAGRycy9kb3ducmV2LnhtbESPT2vCQBTE70K/w/IKvZlNW/xD6ipiKwo9adXza/aZ&#10;xGbfptk1if30rlDwOMzMb5jJrDOlaKh2hWUFz1EMgji1uuBMwe5r2R+DcB5ZY2mZFFzIwWz60Jtg&#10;om3LG2q2PhMBwi5BBbn3VSKlS3My6CJbEQfvaGuDPsg6k7rGNsBNKV/ieCgNFhwWcqxokVP6sz0b&#10;BSP3qU/+99Ku/95x//F9aGSxapR6euzmbyA8df4e/m+vtYLB62gAtzfhCc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LwisYAAADdAAAADwAAAAAAAAAAAAAAAACYAgAAZHJz&#10;L2Rvd25yZXYueG1sUEsFBgAAAAAEAAQA9QAAAIsDAAAAAA==&#10;" path="m116069,r99309,119277l184181,150526r4989,62669l106390,339483r9679,-155205l,164887,43528,72742,116069,xe" fillcolor="#505050" strokecolor="#1e1e1e" strokeweight=".23133mm">
                  <v:stroke miterlimit="1" joinstyle="miter"/>
                  <v:path arrowok="t" textboxrect="0,0,215378,339483"/>
                </v:shape>
                <v:rect id="Rectangle 5376" o:spid="_x0000_s1340" style="position:absolute;left:28513;top:1192;width:552;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57ccA&#10;AADdAAAADwAAAGRycy9kb3ducmV2LnhtbESPT2vCQBTE7wW/w/KE3pqNlaaauopURY/+Kai3R/Y1&#10;CWbfhuzWpP30bkHwOMzMb5jJrDOVuFLjSssKBlEMgjizuuRcwddh9TIC4TyyxsoyKfglB7Np72mC&#10;qbYt7+i697kIEHYpKii8r1MpXVaQQRfZmjh437Yx6INscqkbbAPcVPI1jhNpsOSwUGBNnwVll/2P&#10;UbAe1fPTxv61ebU8r4/b43hxGHulnvvd/AOEp84/wvf2Rit4G74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I+e3HAAAA3QAAAA8AAAAAAAAAAAAAAAAAmAIAAGRy&#10;cy9kb3ducmV2LnhtbFBLBQYAAAAABAAEAPUAAACMAwAAAAA=&#10;" filled="f" stroked="f">
                  <v:textbox inset="0,0,0,0">
                    <w:txbxContent>
                      <w:p w14:paraId="5FF71EF3" w14:textId="77777777" w:rsidR="006E2FA2" w:rsidRDefault="006E2FA2">
                        <w:pPr>
                          <w:spacing w:after="160" w:line="259" w:lineRule="auto"/>
                          <w:ind w:left="0" w:firstLine="0"/>
                          <w:jc w:val="left"/>
                        </w:pPr>
                        <w:r>
                          <w:rPr>
                            <w:color w:val="DEDEDE"/>
                            <w:w w:val="105"/>
                            <w:sz w:val="10"/>
                          </w:rPr>
                          <w:t>G</w:t>
                        </w:r>
                      </w:p>
                    </w:txbxContent>
                  </v:textbox>
                </v:rect>
                <v:shape id="Shape 5381" o:spid="_x0000_s1341" style="position:absolute;left:31837;top:512;width:2088;height:3516;visibility:visible;mso-wrap-style:square;v-text-anchor:top" coordsize="208855,35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QCEsUA&#10;AADdAAAADwAAAGRycy9kb3ducmV2LnhtbESPT2sCMRTE7wW/Q3hCbzVRaZHVKP5B8NKDth68PTbP&#10;zeLmJW5SXfvpm0Khx2FmfsPMFp1rxI3aWHvWMBwoEMSlNzVXGj4/ti8TEDEhG2w8k4YHRVjMe08z&#10;LIy/855uh1SJDOFYoAabUiikjKUlh3HgA3H2zr51mLJsK2lavGe4a+RIqTfpsOa8YDHQ2lJ5OXw5&#10;DeE6ruO72/Je2dXm+7gOqlMnrZ/73XIKIlGX/sN/7Z3R8DqeDOH3TX4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AISxQAAAN0AAAAPAAAAAAAAAAAAAAAAAJgCAABkcnMv&#10;ZG93bnJldi54bWxQSwUGAAAAAAQABAD1AAAAigMAAAAA&#10;" path="m143607,r65248,41232l133924,92185r29021,82411l208855,344370,42052,351589,3362,303138,58954,254622,4938,122014,,59450,31249,28148,143607,xe" fillcolor="#505050" strokecolor="#1e1e1e" strokeweight=".28958mm">
                  <v:stroke miterlimit="1" joinstyle="miter"/>
                  <v:path arrowok="t" textboxrect="0,0,208855,351589"/>
                </v:shape>
                <v:rect id="Rectangle 5382" o:spid="_x0000_s1342" style="position:absolute;left:32661;top:1767;width:586;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aPycYA&#10;AADdAAAADwAAAGRycy9kb3ducmV2LnhtbESPT2vCQBTE74V+h+UJvdWNlkqMriJtRY/+A/X2yD6T&#10;YPZtyK4m9dO7guBxmJnfMONpa0pxpdoVlhX0uhEI4tTqgjMFu+38MwbhPLLG0jIp+CcH08n72xgT&#10;bRte03XjMxEg7BJUkHtfJVK6NCeDrmsr4uCdbG3QB1lnUtfYBLgpZT+KBtJgwWEhx4p+ckrPm4tR&#10;sIir2WFpb01W/h0X+9V++LsdeqU+Ou1sBMJT61/hZ3upFXx/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aPycYAAADdAAAADwAAAAAAAAAAAAAAAACYAgAAZHJz&#10;L2Rvd25yZXYueG1sUEsFBgAAAAAEAAQA9QAAAIsDAAAAAA==&#10;" filled="f" stroked="f">
                  <v:textbox inset="0,0,0,0">
                    <w:txbxContent>
                      <w:p w14:paraId="7ABF7599" w14:textId="77777777" w:rsidR="006E2FA2" w:rsidRDefault="006E2FA2">
                        <w:pPr>
                          <w:spacing w:after="160" w:line="259" w:lineRule="auto"/>
                          <w:ind w:left="0" w:firstLine="0"/>
                          <w:jc w:val="left"/>
                        </w:pPr>
                        <w:r>
                          <w:rPr>
                            <w:color w:val="DEDEDE"/>
                            <w:w w:val="113"/>
                            <w:sz w:val="10"/>
                          </w:rPr>
                          <w:t>H</w:t>
                        </w:r>
                      </w:p>
                    </w:txbxContent>
                  </v:textbox>
                </v:rect>
                <v:shape id="Shape 5386" o:spid="_x0000_s1343" style="position:absolute;left:36061;top:2980;width:1174;height:962;visibility:visible;mso-wrap-style:square;v-text-anchor:top" coordsize="117434,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2XMYA&#10;AADdAAAADwAAAGRycy9kb3ducmV2LnhtbESPQUsDMRSE74L/ITzBm822xWW7bVpKscWjVoUeH5vn&#10;Zm3ysk3Sdv33RhA8DjPzDbNYDc6KC4XYeVYwHhUgiBuvO24VvL9tHyoQMSFrtJ5JwTdFWC1vbxZY&#10;a3/lV7rsUysyhGONCkxKfS1lbAw5jCPfE2fv0weHKcvQSh3wmuHOyklRlNJhx3nBYE8bQ81xf3YK&#10;nnYnE84v60M53W2+DtZ++Gq2Ver+bljPQSQa0n/4r/2sFTxOqxJ+3+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s2XMYAAADdAAAADwAAAAAAAAAAAAAAAACYAgAAZHJz&#10;L2Rvd25yZXYueG1sUEsFBgAAAAAEAAQA9QAAAIsDAAAAAA==&#10;" path="m39240,l96619,26063r20815,52126l,96107,39240,xe" fillcolor="#505050" strokecolor="#1e1e1e" strokeweight=".23133mm">
                  <v:stroke miterlimit="1" joinstyle="miter"/>
                  <v:path arrowok="t" textboxrect="0,0,117434,96107"/>
                </v:shape>
                <v:rect id="Rectangle 5387" o:spid="_x0000_s1344" style="position:absolute;left:37660;top:1062;width:390;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EsUccA&#10;AADdAAAADwAAAGRycy9kb3ducmV2LnhtbESPT2vCQBTE7wW/w/IEb3Wj0hqjq4i26LH+AfX2yD6T&#10;YPZtyG5N2k/vCoUeh5n5DTNbtKYUd6pdYVnBoB+BIE6tLjhTcDx8vsYgnEfWWFomBT/kYDHvvMww&#10;0bbhHd33PhMBwi5BBbn3VSKlS3My6Pq2Ig7e1dYGfZB1JnWNTYCbUg6j6F0aLDgs5FjRKqf0tv82&#10;CjZxtTxv7W+TlR+XzenrNFkfJl6pXrddTkF4av1/+K+91QreRv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RLFHHAAAA3QAAAA8AAAAAAAAAAAAAAAAAmAIAAGRy&#10;cy9kb3ducmV2LnhtbFBLBQYAAAAABAAEAPUAAACMAwAAAAA=&#10;" filled="f" stroked="f">
                  <v:textbox inset="0,0,0,0">
                    <w:txbxContent>
                      <w:p w14:paraId="50ACABAE" w14:textId="77777777" w:rsidR="006E2FA2" w:rsidRDefault="006E2FA2">
                        <w:pPr>
                          <w:spacing w:after="160" w:line="259" w:lineRule="auto"/>
                          <w:ind w:left="0" w:firstLine="0"/>
                          <w:jc w:val="left"/>
                        </w:pPr>
                        <w:r>
                          <w:rPr>
                            <w:color w:val="DEDEDE"/>
                            <w:w w:val="150"/>
                            <w:sz w:val="10"/>
                          </w:rPr>
                          <w:t>J</w:t>
                        </w:r>
                      </w:p>
                    </w:txbxContent>
                  </v:textbox>
                </v:rect>
                <v:shape id="Shape 5388" o:spid="_x0000_s1345" style="position:absolute;left:36641;top:495;width:2155;height:3394;visibility:visible;mso-wrap-style:square;v-text-anchor:top" coordsize="215429,3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LCBcEA&#10;AADdAAAADwAAAGRycy9kb3ducmV2LnhtbERPTYvCMBC9L/gfwgh7W1MVRapRRBRXEcTqxdvQjE2x&#10;mZQmav335rCwx8f7ni1aW4knNb50rKDfS0AQ506XXCi4nDc/ExA+IGusHJOCN3lYzDtfM0y1e/GJ&#10;nlkoRAxhn6ICE0KdSulzQxZ9z9XEkbu5xmKIsCmkbvAVw20lB0kylhZLjg0Ga1oZyu/ZwyrYIu+z&#10;fGvq631X4jGsR5fD4KrUd7ddTkEEasO/+M/9qxWMhpM4N76JT0DO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CwgXBAAAA3QAAAA8AAAAAAAAAAAAAAAAAmAIAAGRycy9kb3du&#10;cmV2LnhtbFBLBQYAAAAABAAEAPUAAACGAwAAAAA=&#10;" path="m116056,r99373,119264l184167,150474r4990,62708l106390,339431r9666,-155153l,164874,43528,72742,116056,xe" fillcolor="#505050" strokecolor="#1e1e1e" strokeweight=".23133mm">
                  <v:stroke miterlimit="1" joinstyle="miter"/>
                  <v:path arrowok="t" textboxrect="0,0,215429,339431"/>
                </v:shape>
                <v:rect id="Rectangle 5389" o:spid="_x0000_s1346" style="position:absolute;left:37512;top:1166;width:781;height:1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IduMYA&#10;AADdAAAADwAAAGRycy9kb3ducmV2LnhtbESPT2vCQBTE70K/w/IK3nTTipKkriJV0aN/Cra3R/Y1&#10;Cc2+DdnVRD+9Kwg9DjPzG2Y670wlLtS40rKCt2EEgjizuuRcwddxPYhBOI+ssbJMCq7kYD576U0x&#10;1bblPV0OPhcBwi5FBYX3dSqlywoy6Ia2Jg7er20M+iCbXOoG2wA3lXyPook0WHJYKLCmz4Kyv8PZ&#10;KNjE9eJ7a29tXq1+NqfdKVkeE69U/7VbfIDw1Pn/8LO91QrG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IduMYAAADdAAAADwAAAAAAAAAAAAAAAACYAgAAZHJz&#10;L2Rvd25yZXYueG1sUEsFBgAAAAAEAAQA9QAAAIsDAAAAAA==&#10;" filled="f" stroked="f">
                  <v:textbox inset="0,0,0,0">
                    <w:txbxContent>
                      <w:p w14:paraId="27A4EFB7" w14:textId="77777777" w:rsidR="006E2FA2" w:rsidRDefault="006E2FA2">
                        <w:pPr>
                          <w:spacing w:after="160" w:line="259" w:lineRule="auto"/>
                          <w:ind w:left="0" w:firstLine="0"/>
                          <w:jc w:val="left"/>
                        </w:pPr>
                        <w:r>
                          <w:rPr>
                            <w:color w:val="DEDEDE"/>
                            <w:w w:val="111"/>
                            <w:sz w:val="10"/>
                          </w:rPr>
                          <w:t>G'</w:t>
                        </w:r>
                      </w:p>
                    </w:txbxContent>
                  </v:textbox>
                </v:rect>
                <w10:anchorlock/>
              </v:group>
            </w:pict>
          </mc:Fallback>
        </mc:AlternateContent>
      </w:r>
    </w:p>
    <w:p w14:paraId="2D19B3A9" w14:textId="77777777" w:rsidR="00A21FDC" w:rsidRDefault="00252176">
      <w:pPr>
        <w:spacing w:after="157" w:line="329" w:lineRule="auto"/>
        <w:ind w:left="832" w:right="947" w:firstLine="0"/>
        <w:jc w:val="left"/>
      </w:pPr>
      <w:proofErr w:type="gramStart"/>
      <w:r>
        <w:rPr>
          <w:color w:val="323232"/>
          <w:sz w:val="16"/>
        </w:rPr>
        <w:t>t</w:t>
      </w:r>
      <w:r>
        <w:rPr>
          <w:color w:val="323232"/>
          <w:sz w:val="11"/>
        </w:rPr>
        <w:t>start</w:t>
      </w:r>
      <w:proofErr w:type="gramEnd"/>
      <w:r>
        <w:rPr>
          <w:color w:val="323232"/>
          <w:sz w:val="11"/>
        </w:rPr>
        <w:t xml:space="preserve"> </w:t>
      </w:r>
      <w:r>
        <w:rPr>
          <w:color w:val="323232"/>
          <w:sz w:val="16"/>
        </w:rPr>
        <w:t>t</w:t>
      </w:r>
      <w:r>
        <w:rPr>
          <w:color w:val="323232"/>
          <w:sz w:val="11"/>
        </w:rPr>
        <w:t xml:space="preserve">0 </w:t>
      </w:r>
      <w:r>
        <w:rPr>
          <w:color w:val="323232"/>
          <w:sz w:val="16"/>
        </w:rPr>
        <w:t>t</w:t>
      </w:r>
      <w:r>
        <w:rPr>
          <w:color w:val="323232"/>
          <w:sz w:val="11"/>
        </w:rPr>
        <w:t xml:space="preserve">0 </w:t>
      </w:r>
      <w:r>
        <w:rPr>
          <w:color w:val="323232"/>
          <w:sz w:val="16"/>
        </w:rPr>
        <w:t>t</w:t>
      </w:r>
      <w:r>
        <w:rPr>
          <w:color w:val="323232"/>
          <w:sz w:val="11"/>
        </w:rPr>
        <w:t xml:space="preserve">0 </w:t>
      </w:r>
      <w:r>
        <w:rPr>
          <w:color w:val="323232"/>
          <w:sz w:val="16"/>
        </w:rPr>
        <w:t>t</w:t>
      </w:r>
      <w:r>
        <w:rPr>
          <w:color w:val="323232"/>
          <w:sz w:val="11"/>
        </w:rPr>
        <w:t xml:space="preserve">0 </w:t>
      </w:r>
      <w:r>
        <w:rPr>
          <w:color w:val="323232"/>
          <w:sz w:val="16"/>
        </w:rPr>
        <w:t>t</w:t>
      </w:r>
      <w:r>
        <w:rPr>
          <w:color w:val="323232"/>
          <w:sz w:val="11"/>
        </w:rPr>
        <w:t xml:space="preserve">0 </w:t>
      </w:r>
      <w:r>
        <w:rPr>
          <w:color w:val="323232"/>
          <w:sz w:val="16"/>
        </w:rPr>
        <w:t>t</w:t>
      </w:r>
      <w:r>
        <w:rPr>
          <w:color w:val="323232"/>
          <w:sz w:val="11"/>
        </w:rPr>
        <w:t xml:space="preserve">1 </w:t>
      </w:r>
      <w:r>
        <w:rPr>
          <w:color w:val="323232"/>
          <w:sz w:val="16"/>
        </w:rPr>
        <w:t>t</w:t>
      </w:r>
      <w:r>
        <w:rPr>
          <w:color w:val="323232"/>
          <w:sz w:val="11"/>
        </w:rPr>
        <w:t xml:space="preserve">2 </w:t>
      </w:r>
      <w:r>
        <w:rPr>
          <w:color w:val="323232"/>
          <w:sz w:val="16"/>
        </w:rPr>
        <w:t>t</w:t>
      </w:r>
      <w:r>
        <w:rPr>
          <w:color w:val="323232"/>
          <w:sz w:val="11"/>
        </w:rPr>
        <w:t xml:space="preserve">2 </w:t>
      </w:r>
      <w:r>
        <w:rPr>
          <w:color w:val="323232"/>
          <w:sz w:val="16"/>
        </w:rPr>
        <w:t>t</w:t>
      </w:r>
      <w:r>
        <w:rPr>
          <w:color w:val="323232"/>
          <w:sz w:val="11"/>
        </w:rPr>
        <w:t xml:space="preserve">3 </w:t>
      </w:r>
      <w:r>
        <w:rPr>
          <w:color w:val="323232"/>
          <w:sz w:val="16"/>
        </w:rPr>
        <w:t>t</w:t>
      </w:r>
      <w:r>
        <w:rPr>
          <w:color w:val="323232"/>
          <w:sz w:val="16"/>
          <w:vertAlign w:val="subscript"/>
        </w:rPr>
        <w:t xml:space="preserve">end </w:t>
      </w:r>
      <w:r>
        <w:rPr>
          <w:color w:val="323232"/>
          <w:sz w:val="16"/>
        </w:rPr>
        <w:t>t</w:t>
      </w:r>
      <w:r>
        <w:rPr>
          <w:color w:val="323232"/>
          <w:sz w:val="16"/>
          <w:vertAlign w:val="subscript"/>
        </w:rPr>
        <w:t xml:space="preserve">2 </w:t>
      </w:r>
      <w:r>
        <w:rPr>
          <w:color w:val="323232"/>
          <w:sz w:val="16"/>
        </w:rPr>
        <w:t>t</w:t>
      </w:r>
      <w:r>
        <w:rPr>
          <w:color w:val="323232"/>
          <w:sz w:val="16"/>
          <w:vertAlign w:val="subscript"/>
        </w:rPr>
        <w:t xml:space="preserve">1 </w:t>
      </w:r>
      <w:r>
        <w:rPr>
          <w:color w:val="323232"/>
          <w:sz w:val="16"/>
        </w:rPr>
        <w:t>t</w:t>
      </w:r>
      <w:r>
        <w:rPr>
          <w:color w:val="323232"/>
          <w:sz w:val="16"/>
          <w:vertAlign w:val="subscript"/>
        </w:rPr>
        <w:t xml:space="preserve">1 </w:t>
      </w:r>
      <w:r>
        <w:rPr>
          <w:color w:val="323232"/>
          <w:sz w:val="16"/>
        </w:rPr>
        <w:t>NOW t</w:t>
      </w:r>
      <w:r>
        <w:rPr>
          <w:color w:val="323232"/>
          <w:sz w:val="16"/>
          <w:vertAlign w:val="subscript"/>
        </w:rPr>
        <w:t xml:space="preserve">3 </w:t>
      </w:r>
      <w:r>
        <w:rPr>
          <w:color w:val="323232"/>
          <w:sz w:val="16"/>
        </w:rPr>
        <w:t>NOW t</w:t>
      </w:r>
      <w:r>
        <w:rPr>
          <w:color w:val="323232"/>
          <w:sz w:val="16"/>
          <w:vertAlign w:val="subscript"/>
        </w:rPr>
        <w:t xml:space="preserve">3 </w:t>
      </w:r>
      <w:r>
        <w:rPr>
          <w:color w:val="323232"/>
          <w:sz w:val="16"/>
        </w:rPr>
        <w:t>NOW NOW</w:t>
      </w:r>
    </w:p>
    <w:p w14:paraId="4E0E36DB" w14:textId="77777777" w:rsidR="00A21FDC" w:rsidRDefault="00252176">
      <w:pPr>
        <w:spacing w:after="559"/>
        <w:ind w:right="164" w:hanging="10"/>
        <w:jc w:val="center"/>
      </w:pPr>
      <w:r>
        <w:t>Figure 2.13: The Simple Time-Stamping method by [HW90]</w:t>
      </w:r>
    </w:p>
    <w:p w14:paraId="125B4EF2" w14:textId="77777777" w:rsidR="00A21FDC" w:rsidRDefault="00252176">
      <w:pPr>
        <w:ind w:left="2" w:right="163"/>
      </w:pPr>
      <w:r>
        <w:t xml:space="preserve">The </w:t>
      </w:r>
      <w:r>
        <w:rPr>
          <w:i/>
        </w:rPr>
        <w:t xml:space="preserve">Simple Time-Stamping </w:t>
      </w:r>
      <w:r>
        <w:t xml:space="preserve">method is also location-based and tracks discrete changes of objects. Given full and integer information, the state of the system at each time point </w:t>
      </w:r>
      <w:r>
        <w:rPr>
          <w:i/>
        </w:rPr>
        <w:t>t</w:t>
      </w:r>
      <w:r>
        <w:rPr>
          <w:i/>
          <w:vertAlign w:val="subscript"/>
        </w:rPr>
        <w:t xml:space="preserve">i </w:t>
      </w:r>
      <w:r>
        <w:t xml:space="preserve">can be retrieved: All geo-objects for which </w:t>
      </w:r>
      <w:r>
        <w:rPr>
          <w:i/>
        </w:rPr>
        <w:t>t</w:t>
      </w:r>
      <w:r>
        <w:rPr>
          <w:i/>
          <w:vertAlign w:val="subscript"/>
        </w:rPr>
        <w:t xml:space="preserve">start </w:t>
      </w:r>
      <w:r>
        <w:rPr>
          <w:i/>
        </w:rPr>
        <w:t xml:space="preserve">≤ </w:t>
      </w:r>
      <w:r>
        <w:rPr>
          <w:i/>
          <w:sz w:val="31"/>
          <w:vertAlign w:val="subscript"/>
        </w:rPr>
        <w:t>t</w:t>
      </w:r>
      <w:r>
        <w:rPr>
          <w:i/>
          <w:vertAlign w:val="subscript"/>
        </w:rPr>
        <w:t xml:space="preserve">i </w:t>
      </w:r>
      <w:r>
        <w:rPr>
          <w:i/>
          <w:sz w:val="31"/>
          <w:vertAlign w:val="subscript"/>
        </w:rPr>
        <w:t>&lt; t</w:t>
      </w:r>
      <w:r>
        <w:rPr>
          <w:i/>
          <w:vertAlign w:val="subscript"/>
        </w:rPr>
        <w:t xml:space="preserve">end </w:t>
      </w:r>
      <w:r>
        <w:t>are active, all others are inactive. However, this retrieval is cumbersome, because without efficient data structures every time the date changes, it has to be checked for each geo-object if its state has changed.</w:t>
      </w:r>
    </w:p>
    <w:p w14:paraId="53F05628" w14:textId="77777777" w:rsidR="00A21FDC" w:rsidRDefault="00252176">
      <w:pPr>
        <w:ind w:left="2" w:right="163"/>
      </w:pPr>
      <w:r>
        <w:lastRenderedPageBreak/>
        <w:t xml:space="preserve">Another problem of the model is that it does not allow for tracing historical relations between geoobjects. As an example, at time point </w:t>
      </w:r>
      <w:r>
        <w:rPr>
          <w:i/>
        </w:rPr>
        <w:t>t</w:t>
      </w:r>
      <w:r>
        <w:rPr>
          <w:vertAlign w:val="subscript"/>
        </w:rPr>
        <w:t xml:space="preserve">1 </w:t>
      </w:r>
      <w:r>
        <w:rPr>
          <w:i/>
          <w:sz w:val="31"/>
          <w:vertAlign w:val="subscript"/>
        </w:rPr>
        <w:t xml:space="preserve">B </w:t>
      </w:r>
      <w:r>
        <w:t xml:space="preserve">and </w:t>
      </w:r>
      <w:r>
        <w:rPr>
          <w:i/>
        </w:rPr>
        <w:t xml:space="preserve">C </w:t>
      </w:r>
      <w:r>
        <w:t xml:space="preserve">cease and </w:t>
      </w:r>
      <w:r>
        <w:rPr>
          <w:i/>
        </w:rPr>
        <w:t xml:space="preserve">G </w:t>
      </w:r>
      <w:r>
        <w:t xml:space="preserve">starts. Visually, </w:t>
      </w:r>
      <w:r>
        <w:rPr>
          <w:i/>
        </w:rPr>
        <w:t xml:space="preserve">G </w:t>
      </w:r>
      <w:r>
        <w:t xml:space="preserve">is a successor of </w:t>
      </w:r>
      <w:r>
        <w:rPr>
          <w:i/>
        </w:rPr>
        <w:t xml:space="preserve">B </w:t>
      </w:r>
      <w:r>
        <w:t xml:space="preserve">and </w:t>
      </w:r>
      <w:r>
        <w:rPr>
          <w:i/>
        </w:rPr>
        <w:t>C</w:t>
      </w:r>
      <w:r>
        <w:t>, but this historical relationship can not be deducted directly from the model. This shortcoming can be resolved by adding a reference to the predecessor and the successor of the object.</w:t>
      </w:r>
    </w:p>
    <w:p w14:paraId="462617DE" w14:textId="77777777" w:rsidR="00A21FDC" w:rsidRDefault="00252176">
      <w:pPr>
        <w:spacing w:after="572"/>
        <w:ind w:left="2" w:right="163"/>
      </w:pPr>
      <w:r>
        <w:t>This model alone is not suitable for the domain of this thesis, because it is impossible to say what exactly has happened at a certain time point. Given the example above, it is unclear if two objects unified to a new one (</w:t>
      </w:r>
      <w:r>
        <w:rPr>
          <w:i/>
        </w:rPr>
        <w:t xml:space="preserve">B </w:t>
      </w:r>
      <w:r>
        <w:rPr>
          <w:sz w:val="31"/>
          <w:vertAlign w:val="subscript"/>
        </w:rPr>
        <w:t xml:space="preserve">+ </w:t>
      </w:r>
      <w:r>
        <w:rPr>
          <w:i/>
          <w:sz w:val="31"/>
          <w:vertAlign w:val="subscript"/>
        </w:rPr>
        <w:t>C → G</w:t>
      </w:r>
      <w:r>
        <w:t>) or if two are successors (</w:t>
      </w:r>
      <w:r>
        <w:rPr>
          <w:i/>
        </w:rPr>
        <w:t xml:space="preserve">B </w:t>
      </w:r>
      <w:r>
        <w:rPr>
          <w:i/>
          <w:sz w:val="31"/>
          <w:vertAlign w:val="subscript"/>
        </w:rPr>
        <w:t>→ G</w:t>
      </w:r>
      <w:r>
        <w:t>) and one just stops to exist (</w:t>
      </w:r>
      <w:r>
        <w:rPr>
          <w:i/>
        </w:rPr>
        <w:t>C → ∅</w:t>
      </w:r>
      <w:r>
        <w:t>). The model is also redundant: if a geo-object replaces another one (</w:t>
      </w:r>
      <w:r>
        <w:rPr>
          <w:i/>
        </w:rPr>
        <w:t xml:space="preserve">B → </w:t>
      </w:r>
      <w:r>
        <w:rPr>
          <w:i/>
          <w:sz w:val="31"/>
          <w:vertAlign w:val="subscript"/>
        </w:rPr>
        <w:t>G</w:t>
      </w:r>
      <w:r>
        <w:t xml:space="preserve">), then </w:t>
      </w:r>
      <w:r>
        <w:rPr>
          <w:i/>
        </w:rPr>
        <w:t>t</w:t>
      </w:r>
      <w:r>
        <w:rPr>
          <w:i/>
          <w:vertAlign w:val="subscript"/>
        </w:rPr>
        <w:t xml:space="preserve">end </w:t>
      </w:r>
      <w:r>
        <w:t xml:space="preserve">of </w:t>
      </w:r>
      <w:r>
        <w:rPr>
          <w:i/>
        </w:rPr>
        <w:t xml:space="preserve">B </w:t>
      </w:r>
      <w:r>
        <w:t xml:space="preserve">is the same as the </w:t>
      </w:r>
      <w:r>
        <w:rPr>
          <w:i/>
        </w:rPr>
        <w:t>t</w:t>
      </w:r>
      <w:r>
        <w:rPr>
          <w:i/>
          <w:vertAlign w:val="subscript"/>
        </w:rPr>
        <w:t xml:space="preserve">start </w:t>
      </w:r>
      <w:r>
        <w:t xml:space="preserve">of </w:t>
      </w:r>
      <w:r>
        <w:rPr>
          <w:i/>
        </w:rPr>
        <w:t>G</w:t>
      </w:r>
      <w:r>
        <w:t>.</w:t>
      </w:r>
    </w:p>
    <w:p w14:paraId="3E6E8999" w14:textId="77777777" w:rsidR="00A21FDC" w:rsidRDefault="00252176">
      <w:pPr>
        <w:pStyle w:val="Heading3"/>
        <w:tabs>
          <w:tab w:val="center" w:pos="3140"/>
        </w:tabs>
        <w:ind w:left="-13" w:firstLine="0"/>
      </w:pPr>
      <w:bookmarkStart w:id="202" w:name="_Toc129094"/>
      <w:r>
        <w:t>2.3.3</w:t>
      </w:r>
      <w:r>
        <w:tab/>
        <w:t>Event-Based Spatio-Temporal Data Model</w:t>
      </w:r>
      <w:bookmarkEnd w:id="202"/>
    </w:p>
    <w:p w14:paraId="31A18647" w14:textId="77777777" w:rsidR="00A21FDC" w:rsidRDefault="00252176">
      <w:pPr>
        <w:ind w:left="2" w:right="163"/>
      </w:pPr>
      <w:r>
        <w:t xml:space="preserve">A time-based approach addresses exactly those shortcomings: They explicitly represent events or processes in the data model and associate all objects that change according to them. One example of this approach is the </w:t>
      </w:r>
      <w:r>
        <w:rPr>
          <w:i/>
        </w:rPr>
        <w:t xml:space="preserve">Event-Based Spatio-Temporal Data Model </w:t>
      </w:r>
      <w:r>
        <w:t xml:space="preserve">(ESTDM) for geospatial raster data by [PD95]. At one defined time point </w:t>
      </w:r>
      <w:r>
        <w:rPr>
          <w:i/>
        </w:rPr>
        <w:t>t</w:t>
      </w:r>
      <w:r>
        <w:rPr>
          <w:i/>
          <w:vertAlign w:val="subscript"/>
        </w:rPr>
        <w:t>b</w:t>
      </w:r>
      <w:r>
        <w:t xml:space="preserve">, a snapshot gets stored. This </w:t>
      </w:r>
      <w:r>
        <w:rPr>
          <w:i/>
        </w:rPr>
        <w:t xml:space="preserve">base map </w:t>
      </w:r>
      <w:r>
        <w:t>contains the current state of the map, i.e. the current value of each raster cell (</w:t>
      </w:r>
      <w:r>
        <w:rPr>
          <w:sz w:val="31"/>
          <w:vertAlign w:val="subscript"/>
        </w:rPr>
        <w:t>x</w:t>
      </w:r>
      <w:proofErr w:type="gramStart"/>
      <w:r>
        <w:rPr>
          <w:sz w:val="31"/>
          <w:vertAlign w:val="subscript"/>
        </w:rPr>
        <w:t>,y</w:t>
      </w:r>
      <w:proofErr w:type="gramEnd"/>
      <w:r>
        <w:rPr>
          <w:sz w:val="31"/>
          <w:vertAlign w:val="subscript"/>
        </w:rPr>
        <w:t>)</w:t>
      </w:r>
      <w:r>
        <w:t>. From that moment on, the system stores events that change the values of certain cells. Such an event has a time stamp (t) and a list of components associated with it. A component represents a new value (v) and knows which raster cells (x, y) change their value to v.</w:t>
      </w:r>
    </w:p>
    <w:p w14:paraId="1CA92783" w14:textId="77777777" w:rsidR="00A21FDC" w:rsidRDefault="00252176">
      <w:pPr>
        <w:ind w:left="2" w:right="163"/>
      </w:pPr>
      <w:r>
        <w:t>The method uses the following data structures: a header file contains information about the thematic domain, a pointer to the base map and to the first and last element of the event list. This doublylinked list stores all events chronologically. Therefore, each event knows its preceding and succeeding event. If the time point of an event is reached, all its components are executed, i.e. the relevant raster cells change their value. The system follows the next pointer to know which event is waiting to be executed next. Since a change is relative to the previous change, not to the base map, change tracking is efficient.</w:t>
      </w:r>
    </w:p>
    <w:p w14:paraId="205D9EA3" w14:textId="77777777" w:rsidR="00A21FDC" w:rsidRDefault="00252176">
      <w:pPr>
        <w:spacing w:after="553"/>
        <w:ind w:left="2" w:right="163"/>
      </w:pPr>
      <w:r>
        <w:t>The concept of the ESTDM suits the problem domain really well: An historical event changes the geometry of certain objects suddenly. The model explicitly represents these discrete changes. However, it does not work for vector data. The authors have explicitly stated that “the design of such a [vector-based] model is not seen as a straightforward task”, because of the problem “how to maintain the integrity of spatial topology as it changes [...] The solution will require a more complex definition of components within individual events” [PD95, p. 21].</w:t>
      </w:r>
    </w:p>
    <w:p w14:paraId="429BA915" w14:textId="77777777" w:rsidR="00A21FDC" w:rsidRDefault="00252176">
      <w:pPr>
        <w:pStyle w:val="Heading3"/>
        <w:tabs>
          <w:tab w:val="center" w:pos="1984"/>
        </w:tabs>
        <w:ind w:left="-13" w:firstLine="0"/>
      </w:pPr>
      <w:bookmarkStart w:id="203" w:name="_Toc129095"/>
      <w:r>
        <w:t>2.3.4</w:t>
      </w:r>
      <w:r>
        <w:tab/>
        <w:t>Three-Domain Model</w:t>
      </w:r>
      <w:bookmarkEnd w:id="203"/>
    </w:p>
    <w:p w14:paraId="68B26A9C" w14:textId="77777777" w:rsidR="00A21FDC" w:rsidRDefault="00252176">
      <w:pPr>
        <w:spacing w:after="358"/>
        <w:ind w:left="2" w:right="163"/>
      </w:pPr>
      <w:r>
        <w:t xml:space="preserve">An event-based STDM for vector geometry including lines and polygons has to answer the following questions: What uniquely identifies a geo-object? What kind of spatial, topological and attribute changes can happen to an object? Which of these maintain the identity and which create a new object? </w:t>
      </w:r>
      <w:r>
        <w:lastRenderedPageBreak/>
        <w:t xml:space="preserve">This problem is addressed in the </w:t>
      </w:r>
      <w:r>
        <w:rPr>
          <w:i/>
        </w:rPr>
        <w:t xml:space="preserve">Three-Domain Model </w:t>
      </w:r>
      <w:r>
        <w:t>by [Yua96a, Yua96b]. The model is based on abstract entities that represent a spatio-temporal object. It handles the three domains identity, space and time separately:</w:t>
      </w:r>
    </w:p>
    <w:p w14:paraId="1FB0D6AA" w14:textId="77777777" w:rsidR="00A21FDC" w:rsidRDefault="00252176">
      <w:pPr>
        <w:numPr>
          <w:ilvl w:val="0"/>
          <w:numId w:val="8"/>
        </w:numPr>
        <w:spacing w:after="158"/>
        <w:ind w:right="163" w:hanging="199"/>
      </w:pPr>
      <w:r>
        <w:t xml:space="preserve">The </w:t>
      </w:r>
      <w:r>
        <w:rPr>
          <w:i/>
        </w:rPr>
        <w:t xml:space="preserve">semantic domain </w:t>
      </w:r>
      <w:r>
        <w:t>holds an entity uniquely identifiable. An object in this domain corresponds to a human concept, e.g. a “country”.</w:t>
      </w:r>
    </w:p>
    <w:p w14:paraId="5E27F220" w14:textId="77777777" w:rsidR="00A21FDC" w:rsidRDefault="00252176">
      <w:pPr>
        <w:numPr>
          <w:ilvl w:val="0"/>
          <w:numId w:val="8"/>
        </w:numPr>
        <w:spacing w:after="158"/>
        <w:ind w:right="163" w:hanging="199"/>
      </w:pPr>
      <w:r>
        <w:t xml:space="preserve">The </w:t>
      </w:r>
      <w:r>
        <w:rPr>
          <w:i/>
        </w:rPr>
        <w:t xml:space="preserve">spatial domain </w:t>
      </w:r>
      <w:r>
        <w:t>represents geospatial objects in vector format, e.g. a polygon describing the territory of a country.</w:t>
      </w:r>
    </w:p>
    <w:p w14:paraId="3D80A292" w14:textId="77777777" w:rsidR="00A21FDC" w:rsidRDefault="00252176">
      <w:pPr>
        <w:numPr>
          <w:ilvl w:val="0"/>
          <w:numId w:val="8"/>
        </w:numPr>
        <w:spacing w:after="362"/>
        <w:ind w:right="163" w:hanging="199"/>
      </w:pPr>
      <w:r>
        <w:t xml:space="preserve">The </w:t>
      </w:r>
      <w:r>
        <w:rPr>
          <w:i/>
        </w:rPr>
        <w:t xml:space="preserve">temporal domain </w:t>
      </w:r>
      <w:r>
        <w:t>stores all temporal objects, e.g. time points of an historical event.</w:t>
      </w:r>
    </w:p>
    <w:p w14:paraId="0AE998EE" w14:textId="77777777" w:rsidR="00A21FDC" w:rsidRDefault="00252176">
      <w:pPr>
        <w:spacing w:after="553"/>
        <w:ind w:left="2" w:right="163"/>
      </w:pPr>
      <w:r>
        <w:t xml:space="preserve">The model is not specific, but more a general abstract framework to handle space, time and identity. This makes the model very flexible, e.g. it can handle discrete and continuous changes, relative and absolute time, world and database time. One limitation of the model is that it only traces spatial attributes over time. In an alternative model by [CT95], the </w:t>
      </w:r>
      <w:r>
        <w:rPr>
          <w:i/>
        </w:rPr>
        <w:t xml:space="preserve">thematic domain </w:t>
      </w:r>
      <w:r>
        <w:t>is added to fully describe a spatio-temporal object and trace also aspatial attributes that can change over time, e.g. the name of a country. Since countries, their territories and attributes can change independently over time, the data model used in this thesis will be organized according to the Three Domain Model.</w:t>
      </w:r>
    </w:p>
    <w:p w14:paraId="3E9C866D" w14:textId="77777777" w:rsidR="00A21FDC" w:rsidRDefault="00252176">
      <w:pPr>
        <w:pStyle w:val="Heading3"/>
        <w:tabs>
          <w:tab w:val="center" w:pos="1958"/>
        </w:tabs>
        <w:ind w:left="-13" w:firstLine="0"/>
      </w:pPr>
      <w:bookmarkStart w:id="204" w:name="_Toc129096"/>
      <w:r>
        <w:t>2.3.5</w:t>
      </w:r>
      <w:r>
        <w:tab/>
        <w:t>History Graph Model</w:t>
      </w:r>
      <w:bookmarkEnd w:id="204"/>
    </w:p>
    <w:p w14:paraId="15DDE4A2" w14:textId="77777777" w:rsidR="00A21FDC" w:rsidRDefault="00252176">
      <w:pPr>
        <w:ind w:left="2" w:right="163"/>
      </w:pPr>
      <w:r>
        <w:t>Most of the data models introduced so far cover only static changes of geo-objects. [Ren96] identified three different types of temporal behavior of changing objects:</w:t>
      </w:r>
    </w:p>
    <w:p w14:paraId="7C98D6F1" w14:textId="77777777" w:rsidR="00A21FDC" w:rsidRDefault="00252176">
      <w:pPr>
        <w:numPr>
          <w:ilvl w:val="0"/>
          <w:numId w:val="9"/>
        </w:numPr>
        <w:spacing w:after="16"/>
        <w:ind w:right="163" w:hanging="199"/>
      </w:pPr>
      <w:r>
        <w:t>Dynamic objects that change continuously.</w:t>
      </w:r>
    </w:p>
    <w:p w14:paraId="0E7ACF51" w14:textId="77777777" w:rsidR="00A21FDC" w:rsidRDefault="00252176">
      <w:pPr>
        <w:numPr>
          <w:ilvl w:val="0"/>
          <w:numId w:val="9"/>
        </w:numPr>
        <w:spacing w:after="16"/>
        <w:ind w:right="163" w:hanging="199"/>
      </w:pPr>
      <w:r>
        <w:t>Static objects that change according to events with duration (processes).</w:t>
      </w:r>
    </w:p>
    <w:p w14:paraId="18702255" w14:textId="77777777" w:rsidR="00A21FDC" w:rsidRDefault="00252176">
      <w:pPr>
        <w:numPr>
          <w:ilvl w:val="0"/>
          <w:numId w:val="9"/>
        </w:numPr>
        <w:ind w:right="163" w:hanging="199"/>
      </w:pPr>
      <w:r>
        <w:t>Static objects that change according to sudden events.</w:t>
      </w:r>
    </w:p>
    <w:p w14:paraId="20E1CA6F" w14:textId="77777777" w:rsidR="00A21FDC" w:rsidRDefault="00252176">
      <w:pPr>
        <w:spacing w:after="367"/>
        <w:ind w:left="2" w:right="163"/>
      </w:pPr>
      <w:r>
        <w:t xml:space="preserve">Based on this observation a data model that can handle all three kinds of temporal behavior was developed: The </w:t>
      </w:r>
      <w:r>
        <w:rPr>
          <w:i/>
        </w:rPr>
        <w:t>History Graph Model</w:t>
      </w:r>
      <w:r>
        <w:t>. It manages objects and events separately from each other. An object can only be in three different states:</w:t>
      </w:r>
    </w:p>
    <w:p w14:paraId="111FB69B" w14:textId="77777777" w:rsidR="00A21FDC" w:rsidRDefault="00252176">
      <w:pPr>
        <w:numPr>
          <w:ilvl w:val="0"/>
          <w:numId w:val="10"/>
        </w:numPr>
        <w:spacing w:after="161"/>
        <w:ind w:right="163" w:hanging="255"/>
      </w:pPr>
      <w:r>
        <w:t xml:space="preserve">An object is </w:t>
      </w:r>
      <w:r>
        <w:rPr>
          <w:i/>
        </w:rPr>
        <w:t>static</w:t>
      </w:r>
      <w:r>
        <w:t xml:space="preserve">, if it currently does not change. This is called an </w:t>
      </w:r>
      <w:r>
        <w:rPr>
          <w:i/>
        </w:rPr>
        <w:t>object version</w:t>
      </w:r>
      <w:r>
        <w:t>. The version has an interval associated to it representing the duration of the object version, until it changes the next time. If the object is dynamic and changes continuously, the duration is zero.</w:t>
      </w:r>
    </w:p>
    <w:p w14:paraId="08AD0738" w14:textId="77777777" w:rsidR="00A21FDC" w:rsidRDefault="00252176">
      <w:pPr>
        <w:numPr>
          <w:ilvl w:val="0"/>
          <w:numId w:val="10"/>
        </w:numPr>
        <w:spacing w:after="161"/>
        <w:ind w:right="163" w:hanging="255"/>
      </w:pPr>
      <w:r>
        <w:t xml:space="preserve">If an object is currently </w:t>
      </w:r>
      <w:r>
        <w:rPr>
          <w:i/>
        </w:rPr>
        <w:t>changing</w:t>
      </w:r>
      <w:r>
        <w:t xml:space="preserve">, it is in an </w:t>
      </w:r>
      <w:r>
        <w:rPr>
          <w:i/>
        </w:rPr>
        <w:t>object transition</w:t>
      </w:r>
      <w:r>
        <w:t>. The transition has an associated interval as well, whose duration is zero if it is a sudden change. Additionally, a transition links the relevant objects to each other creating a historical predecessor-successor-relationship.</w:t>
      </w:r>
    </w:p>
    <w:p w14:paraId="70FA9794" w14:textId="77777777" w:rsidR="00A21FDC" w:rsidRDefault="00252176">
      <w:pPr>
        <w:numPr>
          <w:ilvl w:val="0"/>
          <w:numId w:val="10"/>
        </w:numPr>
        <w:spacing w:after="95"/>
        <w:ind w:right="163" w:hanging="255"/>
      </w:pPr>
      <w:r>
        <w:t xml:space="preserve">An object that is currently not active, is </w:t>
      </w:r>
      <w:r>
        <w:rPr>
          <w:i/>
        </w:rPr>
        <w:t xml:space="preserve">ceased </w:t>
      </w:r>
      <w:r>
        <w:t>and not visible on the map.</w:t>
      </w:r>
    </w:p>
    <w:p w14:paraId="5895F75C" w14:textId="77777777" w:rsidR="00A21FDC" w:rsidRDefault="00252176">
      <w:pPr>
        <w:spacing w:after="140" w:line="259" w:lineRule="auto"/>
        <w:ind w:left="1448" w:firstLine="0"/>
        <w:jc w:val="left"/>
      </w:pPr>
      <w:r>
        <w:rPr>
          <w:noProof/>
          <w:sz w:val="22"/>
        </w:rPr>
        <w:lastRenderedPageBreak/>
        <mc:AlternateContent>
          <mc:Choice Requires="wpg">
            <w:drawing>
              <wp:inline distT="0" distB="0" distL="0" distR="0" wp14:anchorId="211D64FD" wp14:editId="7FB7FEDF">
                <wp:extent cx="3443343" cy="1630300"/>
                <wp:effectExtent l="0" t="0" r="0" b="0"/>
                <wp:docPr id="90981" name="Group 90981"/>
                <wp:cNvGraphicFramePr/>
                <a:graphic xmlns:a="http://schemas.openxmlformats.org/drawingml/2006/main">
                  <a:graphicData uri="http://schemas.microsoft.com/office/word/2010/wordprocessingGroup">
                    <wpg:wgp>
                      <wpg:cNvGrpSpPr/>
                      <wpg:grpSpPr>
                        <a:xfrm>
                          <a:off x="0" y="0"/>
                          <a:ext cx="3443343" cy="1630300"/>
                          <a:chOff x="0" y="0"/>
                          <a:chExt cx="3443343" cy="1630300"/>
                        </a:xfrm>
                      </wpg:grpSpPr>
                      <wps:wsp>
                        <wps:cNvPr id="5613" name="Shape 5613"/>
                        <wps:cNvSpPr/>
                        <wps:spPr>
                          <a:xfrm>
                            <a:off x="2872690" y="146525"/>
                            <a:ext cx="136730" cy="768245"/>
                          </a:xfrm>
                          <a:custGeom>
                            <a:avLst/>
                            <a:gdLst/>
                            <a:ahLst/>
                            <a:cxnLst/>
                            <a:rect l="0" t="0" r="0" b="0"/>
                            <a:pathLst>
                              <a:path w="136730" h="768245">
                                <a:moveTo>
                                  <a:pt x="0" y="768245"/>
                                </a:moveTo>
                                <a:lnTo>
                                  <a:pt x="136730" y="0"/>
                                </a:lnTo>
                              </a:path>
                            </a:pathLst>
                          </a:custGeom>
                          <a:ln w="8563" cap="rnd">
                            <a:miter lim="100000"/>
                          </a:ln>
                        </wps:spPr>
                        <wps:style>
                          <a:lnRef idx="1">
                            <a:srgbClr val="191919"/>
                          </a:lnRef>
                          <a:fillRef idx="0">
                            <a:srgbClr val="000000">
                              <a:alpha val="0"/>
                            </a:srgbClr>
                          </a:fillRef>
                          <a:effectRef idx="0">
                            <a:scrgbClr r="0" g="0" b="0"/>
                          </a:effectRef>
                          <a:fontRef idx="none"/>
                        </wps:style>
                        <wps:bodyPr/>
                      </wps:wsp>
                      <wps:wsp>
                        <wps:cNvPr id="5614" name="Shape 5614"/>
                        <wps:cNvSpPr/>
                        <wps:spPr>
                          <a:xfrm>
                            <a:off x="2996334" y="135106"/>
                            <a:ext cx="20312" cy="29441"/>
                          </a:xfrm>
                          <a:custGeom>
                            <a:avLst/>
                            <a:gdLst/>
                            <a:ahLst/>
                            <a:cxnLst/>
                            <a:rect l="0" t="0" r="0" b="0"/>
                            <a:pathLst>
                              <a:path w="20312" h="29441">
                                <a:moveTo>
                                  <a:pt x="15094" y="0"/>
                                </a:moveTo>
                                <a:lnTo>
                                  <a:pt x="20312" y="29441"/>
                                </a:lnTo>
                                <a:cubicBezTo>
                                  <a:pt x="15092" y="23962"/>
                                  <a:pt x="6893" y="22503"/>
                                  <a:pt x="0" y="25804"/>
                                </a:cubicBezTo>
                                <a:lnTo>
                                  <a:pt x="15094" y="0"/>
                                </a:lnTo>
                                <a:close/>
                              </a:path>
                            </a:pathLst>
                          </a:custGeom>
                          <a:ln w="281" cap="flat">
                            <a:round/>
                          </a:ln>
                        </wps:spPr>
                        <wps:style>
                          <a:lnRef idx="1">
                            <a:srgbClr val="191919"/>
                          </a:lnRef>
                          <a:fillRef idx="1">
                            <a:srgbClr val="191919"/>
                          </a:fillRef>
                          <a:effectRef idx="0">
                            <a:scrgbClr r="0" g="0" b="0"/>
                          </a:effectRef>
                          <a:fontRef idx="none"/>
                        </wps:style>
                        <wps:bodyPr/>
                      </wps:wsp>
                      <wps:wsp>
                        <wps:cNvPr id="133962" name="Shape 133962"/>
                        <wps:cNvSpPr/>
                        <wps:spPr>
                          <a:xfrm>
                            <a:off x="2371751" y="176208"/>
                            <a:ext cx="1027566" cy="128450"/>
                          </a:xfrm>
                          <a:custGeom>
                            <a:avLst/>
                            <a:gdLst/>
                            <a:ahLst/>
                            <a:cxnLst/>
                            <a:rect l="0" t="0" r="0" b="0"/>
                            <a:pathLst>
                              <a:path w="1027566" h="128450">
                                <a:moveTo>
                                  <a:pt x="0" y="0"/>
                                </a:moveTo>
                                <a:lnTo>
                                  <a:pt x="1027566" y="0"/>
                                </a:lnTo>
                                <a:lnTo>
                                  <a:pt x="1027566"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3" name="Shape 133963"/>
                        <wps:cNvSpPr/>
                        <wps:spPr>
                          <a:xfrm>
                            <a:off x="359434" y="689990"/>
                            <a:ext cx="3039883" cy="128450"/>
                          </a:xfrm>
                          <a:custGeom>
                            <a:avLst/>
                            <a:gdLst/>
                            <a:ahLst/>
                            <a:cxnLst/>
                            <a:rect l="0" t="0" r="0" b="0"/>
                            <a:pathLst>
                              <a:path w="3039883" h="128450">
                                <a:moveTo>
                                  <a:pt x="0" y="0"/>
                                </a:moveTo>
                                <a:lnTo>
                                  <a:pt x="3039883" y="0"/>
                                </a:lnTo>
                                <a:lnTo>
                                  <a:pt x="3039883"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4" name="Shape 133964"/>
                        <wps:cNvSpPr/>
                        <wps:spPr>
                          <a:xfrm>
                            <a:off x="359434" y="904070"/>
                            <a:ext cx="2312024" cy="128450"/>
                          </a:xfrm>
                          <a:custGeom>
                            <a:avLst/>
                            <a:gdLst/>
                            <a:ahLst/>
                            <a:cxnLst/>
                            <a:rect l="0" t="0" r="0" b="0"/>
                            <a:pathLst>
                              <a:path w="2312024" h="128450">
                                <a:moveTo>
                                  <a:pt x="0" y="0"/>
                                </a:moveTo>
                                <a:lnTo>
                                  <a:pt x="2312024" y="0"/>
                                </a:lnTo>
                                <a:lnTo>
                                  <a:pt x="2312024"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5" name="Shape 133965"/>
                        <wps:cNvSpPr/>
                        <wps:spPr>
                          <a:xfrm>
                            <a:off x="359434" y="499708"/>
                            <a:ext cx="556598" cy="126903"/>
                          </a:xfrm>
                          <a:custGeom>
                            <a:avLst/>
                            <a:gdLst/>
                            <a:ahLst/>
                            <a:cxnLst/>
                            <a:rect l="0" t="0" r="0" b="0"/>
                            <a:pathLst>
                              <a:path w="556598" h="126903">
                                <a:moveTo>
                                  <a:pt x="0" y="0"/>
                                </a:moveTo>
                                <a:lnTo>
                                  <a:pt x="556598" y="0"/>
                                </a:lnTo>
                                <a:lnTo>
                                  <a:pt x="556598" y="126903"/>
                                </a:lnTo>
                                <a:lnTo>
                                  <a:pt x="0" y="126903"/>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6" name="Shape 133966"/>
                        <wps:cNvSpPr/>
                        <wps:spPr>
                          <a:xfrm>
                            <a:off x="1258555" y="401782"/>
                            <a:ext cx="2140762" cy="128450"/>
                          </a:xfrm>
                          <a:custGeom>
                            <a:avLst/>
                            <a:gdLst/>
                            <a:ahLst/>
                            <a:cxnLst/>
                            <a:rect l="0" t="0" r="0" b="0"/>
                            <a:pathLst>
                              <a:path w="2140762" h="128450">
                                <a:moveTo>
                                  <a:pt x="0" y="0"/>
                                </a:moveTo>
                                <a:lnTo>
                                  <a:pt x="2140762" y="0"/>
                                </a:lnTo>
                                <a:lnTo>
                                  <a:pt x="2140762"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7" name="Shape 133967"/>
                        <wps:cNvSpPr/>
                        <wps:spPr>
                          <a:xfrm>
                            <a:off x="2371751" y="4947"/>
                            <a:ext cx="299707" cy="128450"/>
                          </a:xfrm>
                          <a:custGeom>
                            <a:avLst/>
                            <a:gdLst/>
                            <a:ahLst/>
                            <a:cxnLst/>
                            <a:rect l="0" t="0" r="0" b="0"/>
                            <a:pathLst>
                              <a:path w="299707" h="128450">
                                <a:moveTo>
                                  <a:pt x="0" y="0"/>
                                </a:moveTo>
                                <a:lnTo>
                                  <a:pt x="299707" y="0"/>
                                </a:lnTo>
                                <a:lnTo>
                                  <a:pt x="299707"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8" name="Shape 133968"/>
                        <wps:cNvSpPr/>
                        <wps:spPr>
                          <a:xfrm>
                            <a:off x="3013980" y="4947"/>
                            <a:ext cx="385337" cy="128450"/>
                          </a:xfrm>
                          <a:custGeom>
                            <a:avLst/>
                            <a:gdLst/>
                            <a:ahLst/>
                            <a:cxnLst/>
                            <a:rect l="0" t="0" r="0" b="0"/>
                            <a:pathLst>
                              <a:path w="385337" h="128450">
                                <a:moveTo>
                                  <a:pt x="0" y="0"/>
                                </a:moveTo>
                                <a:lnTo>
                                  <a:pt x="385337" y="0"/>
                                </a:lnTo>
                                <a:lnTo>
                                  <a:pt x="385337"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69" name="Shape 133969"/>
                        <wps:cNvSpPr/>
                        <wps:spPr>
                          <a:xfrm>
                            <a:off x="359434" y="304658"/>
                            <a:ext cx="556598" cy="128450"/>
                          </a:xfrm>
                          <a:custGeom>
                            <a:avLst/>
                            <a:gdLst/>
                            <a:ahLst/>
                            <a:cxnLst/>
                            <a:rect l="0" t="0" r="0" b="0"/>
                            <a:pathLst>
                              <a:path w="556598" h="128450">
                                <a:moveTo>
                                  <a:pt x="0" y="0"/>
                                </a:moveTo>
                                <a:lnTo>
                                  <a:pt x="556598" y="0"/>
                                </a:lnTo>
                                <a:lnTo>
                                  <a:pt x="556598"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133970" name="Shape 133970"/>
                        <wps:cNvSpPr/>
                        <wps:spPr>
                          <a:xfrm>
                            <a:off x="359434" y="90578"/>
                            <a:ext cx="1712610" cy="128450"/>
                          </a:xfrm>
                          <a:custGeom>
                            <a:avLst/>
                            <a:gdLst/>
                            <a:ahLst/>
                            <a:cxnLst/>
                            <a:rect l="0" t="0" r="0" b="0"/>
                            <a:pathLst>
                              <a:path w="1712610" h="128450">
                                <a:moveTo>
                                  <a:pt x="0" y="0"/>
                                </a:moveTo>
                                <a:lnTo>
                                  <a:pt x="1712610" y="0"/>
                                </a:lnTo>
                                <a:lnTo>
                                  <a:pt x="1712610" y="128450"/>
                                </a:lnTo>
                                <a:lnTo>
                                  <a:pt x="0" y="128450"/>
                                </a:lnTo>
                                <a:lnTo>
                                  <a:pt x="0" y="0"/>
                                </a:lnTo>
                              </a:path>
                            </a:pathLst>
                          </a:custGeom>
                          <a:ln w="5897" cap="flat">
                            <a:round/>
                          </a:ln>
                        </wps:spPr>
                        <wps:style>
                          <a:lnRef idx="1">
                            <a:srgbClr val="191919"/>
                          </a:lnRef>
                          <a:fillRef idx="1">
                            <a:srgbClr val="C8C8C8"/>
                          </a:fillRef>
                          <a:effectRef idx="0">
                            <a:scrgbClr r="0" g="0" b="0"/>
                          </a:effectRef>
                          <a:fontRef idx="none"/>
                        </wps:style>
                        <wps:bodyPr/>
                      </wps:wsp>
                      <wps:wsp>
                        <wps:cNvPr id="5624" name="Shape 5624"/>
                        <wps:cNvSpPr/>
                        <wps:spPr>
                          <a:xfrm>
                            <a:off x="26696" y="1432781"/>
                            <a:ext cx="3416647" cy="0"/>
                          </a:xfrm>
                          <a:custGeom>
                            <a:avLst/>
                            <a:gdLst/>
                            <a:ahLst/>
                            <a:cxnLst/>
                            <a:rect l="0" t="0" r="0" b="0"/>
                            <a:pathLst>
                              <a:path w="3416647">
                                <a:moveTo>
                                  <a:pt x="0" y="0"/>
                                </a:moveTo>
                                <a:lnTo>
                                  <a:pt x="3416647" y="0"/>
                                </a:lnTo>
                              </a:path>
                            </a:pathLst>
                          </a:custGeom>
                          <a:ln w="8346" cap="sq">
                            <a:miter lim="100000"/>
                          </a:ln>
                        </wps:spPr>
                        <wps:style>
                          <a:lnRef idx="1">
                            <a:srgbClr val="323232"/>
                          </a:lnRef>
                          <a:fillRef idx="0">
                            <a:srgbClr val="000000">
                              <a:alpha val="0"/>
                            </a:srgbClr>
                          </a:fillRef>
                          <a:effectRef idx="0">
                            <a:scrgbClr r="0" g="0" b="0"/>
                          </a:effectRef>
                          <a:fontRef idx="none"/>
                        </wps:style>
                        <wps:bodyPr/>
                      </wps:wsp>
                      <wps:wsp>
                        <wps:cNvPr id="5625" name="Shape 5625"/>
                        <wps:cNvSpPr/>
                        <wps:spPr>
                          <a:xfrm>
                            <a:off x="3326475" y="1397662"/>
                            <a:ext cx="116868" cy="70281"/>
                          </a:xfrm>
                          <a:custGeom>
                            <a:avLst/>
                            <a:gdLst/>
                            <a:ahLst/>
                            <a:cxnLst/>
                            <a:rect l="0" t="0" r="0" b="0"/>
                            <a:pathLst>
                              <a:path w="116868" h="70281">
                                <a:moveTo>
                                  <a:pt x="0" y="0"/>
                                </a:moveTo>
                                <a:lnTo>
                                  <a:pt x="116868" y="35119"/>
                                </a:lnTo>
                                <a:lnTo>
                                  <a:pt x="0" y="70281"/>
                                </a:lnTo>
                                <a:lnTo>
                                  <a:pt x="33404" y="35119"/>
                                </a:lnTo>
                                <a:lnTo>
                                  <a:pt x="0" y="0"/>
                                </a:lnTo>
                                <a:close/>
                              </a:path>
                            </a:pathLst>
                          </a:custGeom>
                          <a:ln w="8346" cap="flat">
                            <a:miter lim="100000"/>
                          </a:ln>
                        </wps:spPr>
                        <wps:style>
                          <a:lnRef idx="1">
                            <a:srgbClr val="323232"/>
                          </a:lnRef>
                          <a:fillRef idx="1">
                            <a:srgbClr val="323232"/>
                          </a:fillRef>
                          <a:effectRef idx="0">
                            <a:scrgbClr r="0" g="0" b="0"/>
                          </a:effectRef>
                          <a:fontRef idx="none"/>
                        </wps:style>
                        <wps:bodyPr/>
                      </wps:wsp>
                      <wps:wsp>
                        <wps:cNvPr id="5626" name="Rectangle 5626"/>
                        <wps:cNvSpPr/>
                        <wps:spPr>
                          <a:xfrm>
                            <a:off x="3361988" y="1443453"/>
                            <a:ext cx="69017" cy="244461"/>
                          </a:xfrm>
                          <a:prstGeom prst="rect">
                            <a:avLst/>
                          </a:prstGeom>
                          <a:ln>
                            <a:noFill/>
                          </a:ln>
                        </wps:spPr>
                        <wps:txbx>
                          <w:txbxContent>
                            <w:p w14:paraId="24120A03" w14:textId="77777777" w:rsidR="006E2FA2" w:rsidRDefault="006E2FA2">
                              <w:pPr>
                                <w:spacing w:after="160" w:line="259" w:lineRule="auto"/>
                                <w:ind w:left="0" w:firstLine="0"/>
                                <w:jc w:val="left"/>
                              </w:pPr>
                              <w:proofErr w:type="gramStart"/>
                              <w:r>
                                <w:rPr>
                                  <w:b/>
                                  <w:color w:val="323232"/>
                                  <w:w w:val="122"/>
                                </w:rPr>
                                <w:t>t</w:t>
                              </w:r>
                              <w:proofErr w:type="gramEnd"/>
                            </w:p>
                          </w:txbxContent>
                        </wps:txbx>
                        <wps:bodyPr horzOverflow="overflow" vert="horz" lIns="0" tIns="0" rIns="0" bIns="0" rtlCol="0">
                          <a:noAutofit/>
                        </wps:bodyPr>
                      </wps:wsp>
                      <wps:wsp>
                        <wps:cNvPr id="5627" name="Shape 5627"/>
                        <wps:cNvSpPr/>
                        <wps:spPr>
                          <a:xfrm>
                            <a:off x="188173" y="1378886"/>
                            <a:ext cx="0" cy="107828"/>
                          </a:xfrm>
                          <a:custGeom>
                            <a:avLst/>
                            <a:gdLst/>
                            <a:ahLst/>
                            <a:cxnLst/>
                            <a:rect l="0" t="0" r="0" b="0"/>
                            <a:pathLst>
                              <a:path h="107828">
                                <a:moveTo>
                                  <a:pt x="0" y="0"/>
                                </a:moveTo>
                                <a:lnTo>
                                  <a:pt x="0" y="107828"/>
                                </a:lnTo>
                              </a:path>
                            </a:pathLst>
                          </a:custGeom>
                          <a:ln w="6795" cap="flat">
                            <a:miter lim="100000"/>
                          </a:ln>
                        </wps:spPr>
                        <wps:style>
                          <a:lnRef idx="1">
                            <a:srgbClr val="323232"/>
                          </a:lnRef>
                          <a:fillRef idx="0">
                            <a:srgbClr val="000000">
                              <a:alpha val="0"/>
                            </a:srgbClr>
                          </a:fillRef>
                          <a:effectRef idx="0">
                            <a:scrgbClr r="0" g="0" b="0"/>
                          </a:effectRef>
                          <a:fontRef idx="none"/>
                        </wps:style>
                        <wps:bodyPr/>
                      </wps:wsp>
                      <wps:wsp>
                        <wps:cNvPr id="5628" name="Rectangle 5628"/>
                        <wps:cNvSpPr/>
                        <wps:spPr>
                          <a:xfrm>
                            <a:off x="152587" y="1470529"/>
                            <a:ext cx="49337" cy="199943"/>
                          </a:xfrm>
                          <a:prstGeom prst="rect">
                            <a:avLst/>
                          </a:prstGeom>
                          <a:ln>
                            <a:noFill/>
                          </a:ln>
                        </wps:spPr>
                        <wps:txbx>
                          <w:txbxContent>
                            <w:p w14:paraId="00A83FD8" w14:textId="77777777" w:rsidR="006E2FA2" w:rsidRDefault="006E2FA2">
                              <w:pPr>
                                <w:spacing w:after="160" w:line="259" w:lineRule="auto"/>
                                <w:ind w:left="0" w:firstLine="0"/>
                                <w:jc w:val="left"/>
                              </w:pPr>
                              <w:proofErr w:type="gramStart"/>
                              <w:r>
                                <w:rPr>
                                  <w:color w:val="323232"/>
                                  <w:w w:val="109"/>
                                  <w:sz w:val="16"/>
                                </w:rPr>
                                <w:t>t</w:t>
                              </w:r>
                              <w:proofErr w:type="gramEnd"/>
                            </w:p>
                          </w:txbxContent>
                        </wps:txbx>
                        <wps:bodyPr horzOverflow="overflow" vert="horz" lIns="0" tIns="0" rIns="0" bIns="0" rtlCol="0">
                          <a:noAutofit/>
                        </wps:bodyPr>
                      </wps:wsp>
                      <wps:wsp>
                        <wps:cNvPr id="5629" name="Rectangle 5629"/>
                        <wps:cNvSpPr/>
                        <wps:spPr>
                          <a:xfrm>
                            <a:off x="189716" y="1532582"/>
                            <a:ext cx="45927" cy="129965"/>
                          </a:xfrm>
                          <a:prstGeom prst="rect">
                            <a:avLst/>
                          </a:prstGeom>
                          <a:ln>
                            <a:noFill/>
                          </a:ln>
                        </wps:spPr>
                        <wps:txbx>
                          <w:txbxContent>
                            <w:p w14:paraId="68DAA0C1" w14:textId="77777777" w:rsidR="006E2FA2" w:rsidRDefault="006E2FA2">
                              <w:pPr>
                                <w:spacing w:after="160" w:line="259" w:lineRule="auto"/>
                                <w:ind w:left="0" w:firstLine="0"/>
                                <w:jc w:val="left"/>
                              </w:pPr>
                              <w:proofErr w:type="gramStart"/>
                              <w:r>
                                <w:rPr>
                                  <w:color w:val="323232"/>
                                  <w:w w:val="99"/>
                                  <w:sz w:val="11"/>
                                </w:rPr>
                                <w:t>b</w:t>
                              </w:r>
                              <w:proofErr w:type="gramEnd"/>
                            </w:p>
                          </w:txbxContent>
                        </wps:txbx>
                        <wps:bodyPr horzOverflow="overflow" vert="horz" lIns="0" tIns="0" rIns="0" bIns="0" rtlCol="0">
                          <a:noAutofit/>
                        </wps:bodyPr>
                      </wps:wsp>
                      <wps:wsp>
                        <wps:cNvPr id="5630" name="Rectangle 5630"/>
                        <wps:cNvSpPr/>
                        <wps:spPr>
                          <a:xfrm>
                            <a:off x="1053577" y="1470529"/>
                            <a:ext cx="49337" cy="199943"/>
                          </a:xfrm>
                          <a:prstGeom prst="rect">
                            <a:avLst/>
                          </a:prstGeom>
                          <a:ln>
                            <a:noFill/>
                          </a:ln>
                        </wps:spPr>
                        <wps:txbx>
                          <w:txbxContent>
                            <w:p w14:paraId="4C320778" w14:textId="77777777" w:rsidR="006E2FA2" w:rsidRDefault="006E2FA2">
                              <w:pPr>
                                <w:spacing w:after="160" w:line="259" w:lineRule="auto"/>
                                <w:ind w:left="0" w:firstLine="0"/>
                                <w:jc w:val="left"/>
                              </w:pPr>
                              <w:proofErr w:type="gramStart"/>
                              <w:r>
                                <w:rPr>
                                  <w:color w:val="323232"/>
                                  <w:w w:val="109"/>
                                  <w:sz w:val="16"/>
                                </w:rPr>
                                <w:t>t</w:t>
                              </w:r>
                              <w:proofErr w:type="gramEnd"/>
                            </w:p>
                          </w:txbxContent>
                        </wps:txbx>
                        <wps:bodyPr horzOverflow="overflow" vert="horz" lIns="0" tIns="0" rIns="0" bIns="0" rtlCol="0">
                          <a:noAutofit/>
                        </wps:bodyPr>
                      </wps:wsp>
                      <wps:wsp>
                        <wps:cNvPr id="5631" name="Rectangle 5631"/>
                        <wps:cNvSpPr/>
                        <wps:spPr>
                          <a:xfrm>
                            <a:off x="1090706" y="1532582"/>
                            <a:ext cx="44417" cy="129965"/>
                          </a:xfrm>
                          <a:prstGeom prst="rect">
                            <a:avLst/>
                          </a:prstGeom>
                          <a:ln>
                            <a:noFill/>
                          </a:ln>
                        </wps:spPr>
                        <wps:txbx>
                          <w:txbxContent>
                            <w:p w14:paraId="07AB8E1B" w14:textId="77777777" w:rsidR="006E2FA2" w:rsidRDefault="006E2FA2">
                              <w:pPr>
                                <w:spacing w:after="160" w:line="259" w:lineRule="auto"/>
                                <w:ind w:left="0" w:firstLine="0"/>
                                <w:jc w:val="left"/>
                              </w:pPr>
                              <w:r>
                                <w:rPr>
                                  <w:color w:val="323232"/>
                                  <w:w w:val="98"/>
                                  <w:sz w:val="11"/>
                                </w:rPr>
                                <w:t>1</w:t>
                              </w:r>
                            </w:p>
                          </w:txbxContent>
                        </wps:txbx>
                        <wps:bodyPr horzOverflow="overflow" vert="horz" lIns="0" tIns="0" rIns="0" bIns="0" rtlCol="0">
                          <a:noAutofit/>
                        </wps:bodyPr>
                      </wps:wsp>
                      <wps:wsp>
                        <wps:cNvPr id="5632" name="Rectangle 5632"/>
                        <wps:cNvSpPr/>
                        <wps:spPr>
                          <a:xfrm>
                            <a:off x="2208754" y="1470529"/>
                            <a:ext cx="49336" cy="199943"/>
                          </a:xfrm>
                          <a:prstGeom prst="rect">
                            <a:avLst/>
                          </a:prstGeom>
                          <a:ln>
                            <a:noFill/>
                          </a:ln>
                        </wps:spPr>
                        <wps:txbx>
                          <w:txbxContent>
                            <w:p w14:paraId="0F03A12F" w14:textId="77777777" w:rsidR="006E2FA2" w:rsidRDefault="006E2FA2">
                              <w:pPr>
                                <w:spacing w:after="160" w:line="259" w:lineRule="auto"/>
                                <w:ind w:left="0" w:firstLine="0"/>
                                <w:jc w:val="left"/>
                              </w:pPr>
                              <w:proofErr w:type="gramStart"/>
                              <w:r>
                                <w:rPr>
                                  <w:color w:val="323232"/>
                                  <w:w w:val="109"/>
                                  <w:sz w:val="16"/>
                                </w:rPr>
                                <w:t>t</w:t>
                              </w:r>
                              <w:proofErr w:type="gramEnd"/>
                            </w:p>
                          </w:txbxContent>
                        </wps:txbx>
                        <wps:bodyPr horzOverflow="overflow" vert="horz" lIns="0" tIns="0" rIns="0" bIns="0" rtlCol="0">
                          <a:noAutofit/>
                        </wps:bodyPr>
                      </wps:wsp>
                      <wps:wsp>
                        <wps:cNvPr id="5633" name="Rectangle 5633"/>
                        <wps:cNvSpPr/>
                        <wps:spPr>
                          <a:xfrm>
                            <a:off x="2245883" y="1532582"/>
                            <a:ext cx="44417" cy="129965"/>
                          </a:xfrm>
                          <a:prstGeom prst="rect">
                            <a:avLst/>
                          </a:prstGeom>
                          <a:ln>
                            <a:noFill/>
                          </a:ln>
                        </wps:spPr>
                        <wps:txbx>
                          <w:txbxContent>
                            <w:p w14:paraId="74B4535A" w14:textId="77777777" w:rsidR="006E2FA2" w:rsidRDefault="006E2FA2">
                              <w:pPr>
                                <w:spacing w:after="160" w:line="259" w:lineRule="auto"/>
                                <w:ind w:left="0" w:firstLine="0"/>
                                <w:jc w:val="left"/>
                              </w:pPr>
                              <w:r>
                                <w:rPr>
                                  <w:color w:val="323232"/>
                                  <w:w w:val="98"/>
                                  <w:sz w:val="11"/>
                                </w:rPr>
                                <w:t>2</w:t>
                              </w:r>
                            </w:p>
                          </w:txbxContent>
                        </wps:txbx>
                        <wps:bodyPr horzOverflow="overflow" vert="horz" lIns="0" tIns="0" rIns="0" bIns="0" rtlCol="0">
                          <a:noAutofit/>
                        </wps:bodyPr>
                      </wps:wsp>
                      <wps:wsp>
                        <wps:cNvPr id="5634" name="Rectangle 5634"/>
                        <wps:cNvSpPr/>
                        <wps:spPr>
                          <a:xfrm>
                            <a:off x="2807901" y="1470529"/>
                            <a:ext cx="49336" cy="199943"/>
                          </a:xfrm>
                          <a:prstGeom prst="rect">
                            <a:avLst/>
                          </a:prstGeom>
                          <a:ln>
                            <a:noFill/>
                          </a:ln>
                        </wps:spPr>
                        <wps:txbx>
                          <w:txbxContent>
                            <w:p w14:paraId="0F244222" w14:textId="77777777" w:rsidR="006E2FA2" w:rsidRDefault="006E2FA2">
                              <w:pPr>
                                <w:spacing w:after="160" w:line="259" w:lineRule="auto"/>
                                <w:ind w:left="0" w:firstLine="0"/>
                                <w:jc w:val="left"/>
                              </w:pPr>
                              <w:proofErr w:type="gramStart"/>
                              <w:r>
                                <w:rPr>
                                  <w:color w:val="323232"/>
                                  <w:w w:val="109"/>
                                  <w:sz w:val="16"/>
                                </w:rPr>
                                <w:t>t</w:t>
                              </w:r>
                              <w:proofErr w:type="gramEnd"/>
                            </w:p>
                          </w:txbxContent>
                        </wps:txbx>
                        <wps:bodyPr horzOverflow="overflow" vert="horz" lIns="0" tIns="0" rIns="0" bIns="0" rtlCol="0">
                          <a:noAutofit/>
                        </wps:bodyPr>
                      </wps:wsp>
                      <wps:wsp>
                        <wps:cNvPr id="5635" name="Rectangle 5635"/>
                        <wps:cNvSpPr/>
                        <wps:spPr>
                          <a:xfrm>
                            <a:off x="2845030" y="1532582"/>
                            <a:ext cx="44417" cy="129965"/>
                          </a:xfrm>
                          <a:prstGeom prst="rect">
                            <a:avLst/>
                          </a:prstGeom>
                          <a:ln>
                            <a:noFill/>
                          </a:ln>
                        </wps:spPr>
                        <wps:txbx>
                          <w:txbxContent>
                            <w:p w14:paraId="7D332DF3" w14:textId="77777777" w:rsidR="006E2FA2" w:rsidRDefault="006E2FA2">
                              <w:pPr>
                                <w:spacing w:after="160" w:line="259" w:lineRule="auto"/>
                                <w:ind w:left="0" w:firstLine="0"/>
                                <w:jc w:val="left"/>
                              </w:pPr>
                              <w:r>
                                <w:rPr>
                                  <w:color w:val="323232"/>
                                  <w:w w:val="98"/>
                                  <w:sz w:val="11"/>
                                </w:rPr>
                                <w:t>3</w:t>
                              </w:r>
                            </w:p>
                          </w:txbxContent>
                        </wps:txbx>
                        <wps:bodyPr horzOverflow="overflow" vert="horz" lIns="0" tIns="0" rIns="0" bIns="0" rtlCol="0">
                          <a:noAutofit/>
                        </wps:bodyPr>
                      </wps:wsp>
                      <wps:wsp>
                        <wps:cNvPr id="5636" name="Rectangle 5636"/>
                        <wps:cNvSpPr/>
                        <wps:spPr>
                          <a:xfrm>
                            <a:off x="898786" y="1104955"/>
                            <a:ext cx="164455" cy="166619"/>
                          </a:xfrm>
                          <a:prstGeom prst="rect">
                            <a:avLst/>
                          </a:prstGeom>
                          <a:ln>
                            <a:noFill/>
                          </a:ln>
                        </wps:spPr>
                        <wps:txbx>
                          <w:txbxContent>
                            <w:p w14:paraId="77FCF109" w14:textId="77777777" w:rsidR="006E2FA2" w:rsidRDefault="006E2FA2">
                              <w:pPr>
                                <w:spacing w:after="160" w:line="259" w:lineRule="auto"/>
                                <w:ind w:left="0" w:firstLine="0"/>
                                <w:jc w:val="left"/>
                              </w:pPr>
                              <w:r>
                                <w:rPr>
                                  <w:color w:val="323232"/>
                                  <w:w w:val="104"/>
                                  <w:sz w:val="13"/>
                                </w:rPr>
                                <w:t>Uni</w:t>
                              </w:r>
                            </w:p>
                          </w:txbxContent>
                        </wps:txbx>
                        <wps:bodyPr horzOverflow="overflow" vert="horz" lIns="0" tIns="0" rIns="0" bIns="0" rtlCol="0">
                          <a:noAutofit/>
                        </wps:bodyPr>
                      </wps:wsp>
                      <wps:wsp>
                        <wps:cNvPr id="5637" name="Rectangle 5637"/>
                        <wps:cNvSpPr/>
                        <wps:spPr>
                          <a:xfrm>
                            <a:off x="1022436" y="1104955"/>
                            <a:ext cx="61044" cy="166619"/>
                          </a:xfrm>
                          <a:prstGeom prst="rect">
                            <a:avLst/>
                          </a:prstGeom>
                          <a:ln>
                            <a:noFill/>
                          </a:ln>
                        </wps:spPr>
                        <wps:txbx>
                          <w:txbxContent>
                            <w:p w14:paraId="4FD886BF" w14:textId="77777777" w:rsidR="006E2FA2" w:rsidRDefault="006E2FA2">
                              <w:pPr>
                                <w:spacing w:after="160" w:line="259" w:lineRule="auto"/>
                                <w:ind w:left="0" w:firstLine="0"/>
                                <w:jc w:val="left"/>
                              </w:pPr>
                              <w:proofErr w:type="gramStart"/>
                              <w:r>
                                <w:rPr>
                                  <w:color w:val="323232"/>
                                  <w:w w:val="103"/>
                                  <w:sz w:val="13"/>
                                </w:rPr>
                                <w:t>fi</w:t>
                              </w:r>
                              <w:proofErr w:type="gramEnd"/>
                            </w:p>
                          </w:txbxContent>
                        </wps:txbx>
                        <wps:bodyPr horzOverflow="overflow" vert="horz" lIns="0" tIns="0" rIns="0" bIns="0" rtlCol="0">
                          <a:noAutofit/>
                        </wps:bodyPr>
                      </wps:wsp>
                      <wps:wsp>
                        <wps:cNvPr id="5638" name="Rectangle 5638"/>
                        <wps:cNvSpPr/>
                        <wps:spPr>
                          <a:xfrm>
                            <a:off x="1068334" y="1104955"/>
                            <a:ext cx="289163" cy="166619"/>
                          </a:xfrm>
                          <a:prstGeom prst="rect">
                            <a:avLst/>
                          </a:prstGeom>
                          <a:ln>
                            <a:noFill/>
                          </a:ln>
                        </wps:spPr>
                        <wps:txbx>
                          <w:txbxContent>
                            <w:p w14:paraId="260059C5" w14:textId="77777777" w:rsidR="006E2FA2" w:rsidRDefault="006E2FA2">
                              <w:pPr>
                                <w:spacing w:after="160" w:line="259" w:lineRule="auto"/>
                                <w:ind w:left="0" w:firstLine="0"/>
                                <w:jc w:val="left"/>
                              </w:pPr>
                              <w:proofErr w:type="gramStart"/>
                              <w:r>
                                <w:rPr>
                                  <w:color w:val="323232"/>
                                  <w:w w:val="102"/>
                                  <w:sz w:val="13"/>
                                </w:rPr>
                                <w:t>cation</w:t>
                              </w:r>
                              <w:proofErr w:type="gramEnd"/>
                            </w:p>
                          </w:txbxContent>
                        </wps:txbx>
                        <wps:bodyPr horzOverflow="overflow" vert="horz" lIns="0" tIns="0" rIns="0" bIns="0" rtlCol="0">
                          <a:noAutofit/>
                        </wps:bodyPr>
                      </wps:wsp>
                      <wps:wsp>
                        <wps:cNvPr id="5639" name="Rectangle 5639"/>
                        <wps:cNvSpPr/>
                        <wps:spPr>
                          <a:xfrm>
                            <a:off x="907316" y="1211993"/>
                            <a:ext cx="275269" cy="166619"/>
                          </a:xfrm>
                          <a:prstGeom prst="rect">
                            <a:avLst/>
                          </a:prstGeom>
                          <a:ln>
                            <a:noFill/>
                          </a:ln>
                        </wps:spPr>
                        <wps:txbx>
                          <w:txbxContent>
                            <w:p w14:paraId="42762CE0" w14:textId="77777777" w:rsidR="006E2FA2" w:rsidRDefault="006E2FA2">
                              <w:pPr>
                                <w:spacing w:after="160" w:line="259" w:lineRule="auto"/>
                                <w:ind w:left="0" w:firstLine="0"/>
                                <w:jc w:val="left"/>
                              </w:pPr>
                              <w:r>
                                <w:rPr>
                                  <w:color w:val="323232"/>
                                  <w:w w:val="132"/>
                                  <w:sz w:val="13"/>
                                </w:rPr>
                                <w:t>B+C</w:t>
                              </w:r>
                              <w:r>
                                <w:rPr>
                                  <w:color w:val="323232"/>
                                  <w:spacing w:val="14"/>
                                  <w:w w:val="132"/>
                                  <w:sz w:val="13"/>
                                </w:rPr>
                                <w:t xml:space="preserve"> </w:t>
                              </w:r>
                            </w:p>
                          </w:txbxContent>
                        </wps:txbx>
                        <wps:bodyPr horzOverflow="overflow" vert="horz" lIns="0" tIns="0" rIns="0" bIns="0" rtlCol="0">
                          <a:noAutofit/>
                        </wps:bodyPr>
                      </wps:wsp>
                      <wps:wsp>
                        <wps:cNvPr id="5640" name="Rectangle 5640"/>
                        <wps:cNvSpPr/>
                        <wps:spPr>
                          <a:xfrm>
                            <a:off x="1114284" y="1211993"/>
                            <a:ext cx="113888" cy="166619"/>
                          </a:xfrm>
                          <a:prstGeom prst="rect">
                            <a:avLst/>
                          </a:prstGeom>
                          <a:ln>
                            <a:noFill/>
                          </a:ln>
                        </wps:spPr>
                        <wps:txbx>
                          <w:txbxContent>
                            <w:p w14:paraId="21156F46" w14:textId="77777777" w:rsidR="006E2FA2" w:rsidRDefault="006E2FA2">
                              <w:pPr>
                                <w:spacing w:after="160" w:line="259" w:lineRule="auto"/>
                                <w:ind w:left="0" w:firstLine="0"/>
                                <w:jc w:val="left"/>
                              </w:pPr>
                              <w:r>
                                <w:rPr>
                                  <w:color w:val="323232"/>
                                  <w:w w:val="110"/>
                                  <w:sz w:val="13"/>
                                </w:rPr>
                                <w:t>→</w:t>
                              </w:r>
                            </w:p>
                          </w:txbxContent>
                        </wps:txbx>
                        <wps:bodyPr horzOverflow="overflow" vert="horz" lIns="0" tIns="0" rIns="0" bIns="0" rtlCol="0">
                          <a:noAutofit/>
                        </wps:bodyPr>
                      </wps:wsp>
                      <wps:wsp>
                        <wps:cNvPr id="5641" name="Rectangle 5641"/>
                        <wps:cNvSpPr/>
                        <wps:spPr>
                          <a:xfrm>
                            <a:off x="1199915" y="1211993"/>
                            <a:ext cx="102727" cy="166619"/>
                          </a:xfrm>
                          <a:prstGeom prst="rect">
                            <a:avLst/>
                          </a:prstGeom>
                          <a:ln>
                            <a:noFill/>
                          </a:ln>
                        </wps:spPr>
                        <wps:txbx>
                          <w:txbxContent>
                            <w:p w14:paraId="0496C986" w14:textId="77777777" w:rsidR="006E2FA2" w:rsidRDefault="006E2FA2">
                              <w:pPr>
                                <w:spacing w:after="160" w:line="259" w:lineRule="auto"/>
                                <w:ind w:left="0" w:firstLine="0"/>
                                <w:jc w:val="left"/>
                              </w:pPr>
                              <w:r>
                                <w:rPr>
                                  <w:color w:val="323232"/>
                                  <w:spacing w:val="14"/>
                                  <w:w w:val="123"/>
                                  <w:sz w:val="13"/>
                                </w:rPr>
                                <w:t xml:space="preserve"> </w:t>
                              </w:r>
                              <w:r>
                                <w:rPr>
                                  <w:color w:val="323232"/>
                                  <w:w w:val="123"/>
                                  <w:sz w:val="13"/>
                                </w:rPr>
                                <w:t>F</w:t>
                              </w:r>
                            </w:p>
                          </w:txbxContent>
                        </wps:txbx>
                        <wps:bodyPr horzOverflow="overflow" vert="horz" lIns="0" tIns="0" rIns="0" bIns="0" rtlCol="0">
                          <a:noAutofit/>
                        </wps:bodyPr>
                      </wps:wsp>
                      <wps:wsp>
                        <wps:cNvPr id="5642" name="Rectangle 5642"/>
                        <wps:cNvSpPr/>
                        <wps:spPr>
                          <a:xfrm>
                            <a:off x="2055418" y="1105897"/>
                            <a:ext cx="502362" cy="166619"/>
                          </a:xfrm>
                          <a:prstGeom prst="rect">
                            <a:avLst/>
                          </a:prstGeom>
                          <a:ln>
                            <a:noFill/>
                          </a:ln>
                        </wps:spPr>
                        <wps:txbx>
                          <w:txbxContent>
                            <w:p w14:paraId="34E4E6B1" w14:textId="77777777" w:rsidR="006E2FA2" w:rsidRDefault="006E2FA2">
                              <w:pPr>
                                <w:spacing w:after="160" w:line="259" w:lineRule="auto"/>
                                <w:ind w:left="0" w:firstLine="0"/>
                                <w:jc w:val="left"/>
                              </w:pPr>
                              <w:r>
                                <w:rPr>
                                  <w:color w:val="323232"/>
                                  <w:w w:val="101"/>
                                  <w:sz w:val="13"/>
                                </w:rPr>
                                <w:t>Separation</w:t>
                              </w:r>
                            </w:p>
                          </w:txbxContent>
                        </wps:txbx>
                        <wps:bodyPr horzOverflow="overflow" vert="horz" lIns="0" tIns="0" rIns="0" bIns="0" rtlCol="0">
                          <a:noAutofit/>
                        </wps:bodyPr>
                      </wps:wsp>
                      <wps:wsp>
                        <wps:cNvPr id="5643" name="Rectangle 5643"/>
                        <wps:cNvSpPr/>
                        <wps:spPr>
                          <a:xfrm>
                            <a:off x="2051990" y="1212935"/>
                            <a:ext cx="113888" cy="166619"/>
                          </a:xfrm>
                          <a:prstGeom prst="rect">
                            <a:avLst/>
                          </a:prstGeom>
                          <a:ln>
                            <a:noFill/>
                          </a:ln>
                        </wps:spPr>
                        <wps:txbx>
                          <w:txbxContent>
                            <w:p w14:paraId="6D2A0F26" w14:textId="77777777" w:rsidR="006E2FA2" w:rsidRDefault="006E2FA2">
                              <w:pPr>
                                <w:spacing w:after="160" w:line="259" w:lineRule="auto"/>
                                <w:ind w:left="0" w:firstLine="0"/>
                                <w:jc w:val="left"/>
                              </w:pPr>
                              <w:r>
                                <w:rPr>
                                  <w:color w:val="323232"/>
                                  <w:w w:val="118"/>
                                  <w:sz w:val="13"/>
                                </w:rPr>
                                <w:t>A</w:t>
                              </w:r>
                              <w:r>
                                <w:rPr>
                                  <w:color w:val="323232"/>
                                  <w:spacing w:val="14"/>
                                  <w:w w:val="118"/>
                                  <w:sz w:val="13"/>
                                </w:rPr>
                                <w:t xml:space="preserve"> </w:t>
                              </w:r>
                            </w:p>
                          </w:txbxContent>
                        </wps:txbx>
                        <wps:bodyPr horzOverflow="overflow" vert="horz" lIns="0" tIns="0" rIns="0" bIns="0" rtlCol="0">
                          <a:noAutofit/>
                        </wps:bodyPr>
                      </wps:wsp>
                      <wps:wsp>
                        <wps:cNvPr id="5644" name="Rectangle 5644"/>
                        <wps:cNvSpPr/>
                        <wps:spPr>
                          <a:xfrm>
                            <a:off x="2137620" y="1212935"/>
                            <a:ext cx="113888" cy="166619"/>
                          </a:xfrm>
                          <a:prstGeom prst="rect">
                            <a:avLst/>
                          </a:prstGeom>
                          <a:ln>
                            <a:noFill/>
                          </a:ln>
                        </wps:spPr>
                        <wps:txbx>
                          <w:txbxContent>
                            <w:p w14:paraId="28D8AC72" w14:textId="77777777" w:rsidR="006E2FA2" w:rsidRDefault="006E2FA2">
                              <w:pPr>
                                <w:spacing w:after="160" w:line="259" w:lineRule="auto"/>
                                <w:ind w:left="0" w:firstLine="0"/>
                                <w:jc w:val="left"/>
                              </w:pPr>
                              <w:r>
                                <w:rPr>
                                  <w:color w:val="323232"/>
                                  <w:w w:val="110"/>
                                  <w:sz w:val="13"/>
                                </w:rPr>
                                <w:t>→</w:t>
                              </w:r>
                            </w:p>
                          </w:txbxContent>
                        </wps:txbx>
                        <wps:bodyPr horzOverflow="overflow" vert="horz" lIns="0" tIns="0" rIns="0" bIns="0" rtlCol="0">
                          <a:noAutofit/>
                        </wps:bodyPr>
                      </wps:wsp>
                      <wps:wsp>
                        <wps:cNvPr id="5645" name="Rectangle 5645"/>
                        <wps:cNvSpPr/>
                        <wps:spPr>
                          <a:xfrm>
                            <a:off x="2223251" y="1212935"/>
                            <a:ext cx="283469" cy="166619"/>
                          </a:xfrm>
                          <a:prstGeom prst="rect">
                            <a:avLst/>
                          </a:prstGeom>
                          <a:ln>
                            <a:noFill/>
                          </a:ln>
                        </wps:spPr>
                        <wps:txbx>
                          <w:txbxContent>
                            <w:p w14:paraId="3F21CC9D" w14:textId="77777777" w:rsidR="006E2FA2" w:rsidRDefault="006E2FA2">
                              <w:pPr>
                                <w:spacing w:after="160" w:line="259" w:lineRule="auto"/>
                                <w:ind w:left="0" w:firstLine="0"/>
                                <w:jc w:val="left"/>
                              </w:pPr>
                              <w:r>
                                <w:rPr>
                                  <w:color w:val="323232"/>
                                  <w:spacing w:val="15"/>
                                  <w:w w:val="123"/>
                                  <w:sz w:val="13"/>
                                </w:rPr>
                                <w:t xml:space="preserve"> </w:t>
                              </w:r>
                              <w:r>
                                <w:rPr>
                                  <w:color w:val="323232"/>
                                  <w:w w:val="123"/>
                                  <w:sz w:val="13"/>
                                </w:rPr>
                                <w:t>G+H</w:t>
                              </w:r>
                            </w:p>
                          </w:txbxContent>
                        </wps:txbx>
                        <wps:bodyPr horzOverflow="overflow" vert="horz" lIns="0" tIns="0" rIns="0" bIns="0" rtlCol="0">
                          <a:noAutofit/>
                        </wps:bodyPr>
                      </wps:wsp>
                      <wps:wsp>
                        <wps:cNvPr id="5646" name="Rectangle 5646"/>
                        <wps:cNvSpPr/>
                        <wps:spPr>
                          <a:xfrm>
                            <a:off x="2649198" y="1104955"/>
                            <a:ext cx="164455" cy="166619"/>
                          </a:xfrm>
                          <a:prstGeom prst="rect">
                            <a:avLst/>
                          </a:prstGeom>
                          <a:ln>
                            <a:noFill/>
                          </a:ln>
                        </wps:spPr>
                        <wps:txbx>
                          <w:txbxContent>
                            <w:p w14:paraId="146A7A5D" w14:textId="77777777" w:rsidR="006E2FA2" w:rsidRDefault="006E2FA2">
                              <w:pPr>
                                <w:spacing w:after="160" w:line="259" w:lineRule="auto"/>
                                <w:ind w:left="0" w:firstLine="0"/>
                                <w:jc w:val="left"/>
                              </w:pPr>
                              <w:r>
                                <w:rPr>
                                  <w:color w:val="323232"/>
                                  <w:w w:val="104"/>
                                  <w:sz w:val="13"/>
                                </w:rPr>
                                <w:t>Uni</w:t>
                              </w:r>
                            </w:p>
                          </w:txbxContent>
                        </wps:txbx>
                        <wps:bodyPr horzOverflow="overflow" vert="horz" lIns="0" tIns="0" rIns="0" bIns="0" rtlCol="0">
                          <a:noAutofit/>
                        </wps:bodyPr>
                      </wps:wsp>
                      <wps:wsp>
                        <wps:cNvPr id="5647" name="Rectangle 5647"/>
                        <wps:cNvSpPr/>
                        <wps:spPr>
                          <a:xfrm>
                            <a:off x="2772849" y="1104955"/>
                            <a:ext cx="61044" cy="166619"/>
                          </a:xfrm>
                          <a:prstGeom prst="rect">
                            <a:avLst/>
                          </a:prstGeom>
                          <a:ln>
                            <a:noFill/>
                          </a:ln>
                        </wps:spPr>
                        <wps:txbx>
                          <w:txbxContent>
                            <w:p w14:paraId="152E3426" w14:textId="77777777" w:rsidR="006E2FA2" w:rsidRDefault="006E2FA2">
                              <w:pPr>
                                <w:spacing w:after="160" w:line="259" w:lineRule="auto"/>
                                <w:ind w:left="0" w:firstLine="0"/>
                                <w:jc w:val="left"/>
                              </w:pPr>
                              <w:proofErr w:type="gramStart"/>
                              <w:r>
                                <w:rPr>
                                  <w:color w:val="323232"/>
                                  <w:w w:val="103"/>
                                  <w:sz w:val="13"/>
                                </w:rPr>
                                <w:t>fi</w:t>
                              </w:r>
                              <w:proofErr w:type="gramEnd"/>
                            </w:p>
                          </w:txbxContent>
                        </wps:txbx>
                        <wps:bodyPr horzOverflow="overflow" vert="horz" lIns="0" tIns="0" rIns="0" bIns="0" rtlCol="0">
                          <a:noAutofit/>
                        </wps:bodyPr>
                      </wps:wsp>
                      <wps:wsp>
                        <wps:cNvPr id="5648" name="Rectangle 5648"/>
                        <wps:cNvSpPr/>
                        <wps:spPr>
                          <a:xfrm>
                            <a:off x="2818747" y="1104955"/>
                            <a:ext cx="289163" cy="166619"/>
                          </a:xfrm>
                          <a:prstGeom prst="rect">
                            <a:avLst/>
                          </a:prstGeom>
                          <a:ln>
                            <a:noFill/>
                          </a:ln>
                        </wps:spPr>
                        <wps:txbx>
                          <w:txbxContent>
                            <w:p w14:paraId="35AE5DFC" w14:textId="77777777" w:rsidR="006E2FA2" w:rsidRDefault="006E2FA2">
                              <w:pPr>
                                <w:spacing w:after="160" w:line="259" w:lineRule="auto"/>
                                <w:ind w:left="0" w:firstLine="0"/>
                                <w:jc w:val="left"/>
                              </w:pPr>
                              <w:proofErr w:type="gramStart"/>
                              <w:r>
                                <w:rPr>
                                  <w:color w:val="323232"/>
                                  <w:w w:val="102"/>
                                  <w:sz w:val="13"/>
                                </w:rPr>
                                <w:t>cation</w:t>
                              </w:r>
                              <w:proofErr w:type="gramEnd"/>
                            </w:p>
                          </w:txbxContent>
                        </wps:txbx>
                        <wps:bodyPr horzOverflow="overflow" vert="horz" lIns="0" tIns="0" rIns="0" bIns="0" rtlCol="0">
                          <a:noAutofit/>
                        </wps:bodyPr>
                      </wps:wsp>
                      <wps:wsp>
                        <wps:cNvPr id="5649" name="Rectangle 5649"/>
                        <wps:cNvSpPr/>
                        <wps:spPr>
                          <a:xfrm>
                            <a:off x="2643345" y="1211993"/>
                            <a:ext cx="270485" cy="166619"/>
                          </a:xfrm>
                          <a:prstGeom prst="rect">
                            <a:avLst/>
                          </a:prstGeom>
                          <a:ln>
                            <a:noFill/>
                          </a:ln>
                        </wps:spPr>
                        <wps:txbx>
                          <w:txbxContent>
                            <w:p w14:paraId="4134CE78" w14:textId="77777777" w:rsidR="006E2FA2" w:rsidRDefault="006E2FA2">
                              <w:pPr>
                                <w:spacing w:after="160" w:line="259" w:lineRule="auto"/>
                                <w:ind w:left="0" w:firstLine="0"/>
                                <w:jc w:val="left"/>
                              </w:pPr>
                              <w:r>
                                <w:rPr>
                                  <w:color w:val="323232"/>
                                  <w:w w:val="126"/>
                                  <w:sz w:val="13"/>
                                </w:rPr>
                                <w:t>G+E</w:t>
                              </w:r>
                              <w:r>
                                <w:rPr>
                                  <w:color w:val="323232"/>
                                  <w:spacing w:val="14"/>
                                  <w:w w:val="126"/>
                                  <w:sz w:val="13"/>
                                </w:rPr>
                                <w:t xml:space="preserve"> </w:t>
                              </w:r>
                            </w:p>
                          </w:txbxContent>
                        </wps:txbx>
                        <wps:bodyPr horzOverflow="overflow" vert="horz" lIns="0" tIns="0" rIns="0" bIns="0" rtlCol="0">
                          <a:noAutofit/>
                        </wps:bodyPr>
                      </wps:wsp>
                      <wps:wsp>
                        <wps:cNvPr id="5650" name="Rectangle 5650"/>
                        <wps:cNvSpPr/>
                        <wps:spPr>
                          <a:xfrm>
                            <a:off x="2846717" y="1211993"/>
                            <a:ext cx="113888" cy="166619"/>
                          </a:xfrm>
                          <a:prstGeom prst="rect">
                            <a:avLst/>
                          </a:prstGeom>
                          <a:ln>
                            <a:noFill/>
                          </a:ln>
                        </wps:spPr>
                        <wps:txbx>
                          <w:txbxContent>
                            <w:p w14:paraId="67472C58" w14:textId="77777777" w:rsidR="006E2FA2" w:rsidRDefault="006E2FA2">
                              <w:pPr>
                                <w:spacing w:after="160" w:line="259" w:lineRule="auto"/>
                                <w:ind w:left="0" w:firstLine="0"/>
                                <w:jc w:val="left"/>
                              </w:pPr>
                              <w:r>
                                <w:rPr>
                                  <w:color w:val="323232"/>
                                  <w:w w:val="110"/>
                                  <w:sz w:val="13"/>
                                </w:rPr>
                                <w:t>→</w:t>
                              </w:r>
                            </w:p>
                          </w:txbxContent>
                        </wps:txbx>
                        <wps:bodyPr horzOverflow="overflow" vert="horz" lIns="0" tIns="0" rIns="0" bIns="0" rtlCol="0">
                          <a:noAutofit/>
                        </wps:bodyPr>
                      </wps:wsp>
                      <wps:wsp>
                        <wps:cNvPr id="5651" name="Rectangle 5651"/>
                        <wps:cNvSpPr/>
                        <wps:spPr>
                          <a:xfrm>
                            <a:off x="2932348" y="1211993"/>
                            <a:ext cx="145891" cy="166619"/>
                          </a:xfrm>
                          <a:prstGeom prst="rect">
                            <a:avLst/>
                          </a:prstGeom>
                          <a:ln>
                            <a:noFill/>
                          </a:ln>
                        </wps:spPr>
                        <wps:txbx>
                          <w:txbxContent>
                            <w:p w14:paraId="4793E507" w14:textId="77777777" w:rsidR="006E2FA2" w:rsidRDefault="006E2FA2">
                              <w:pPr>
                                <w:spacing w:after="160" w:line="259" w:lineRule="auto"/>
                                <w:ind w:left="0" w:firstLine="0"/>
                                <w:jc w:val="left"/>
                              </w:pPr>
                              <w:r>
                                <w:rPr>
                                  <w:color w:val="323232"/>
                                  <w:spacing w:val="15"/>
                                  <w:w w:val="112"/>
                                  <w:sz w:val="13"/>
                                </w:rPr>
                                <w:t xml:space="preserve"> </w:t>
                              </w:r>
                              <w:r>
                                <w:rPr>
                                  <w:color w:val="323232"/>
                                  <w:w w:val="112"/>
                                  <w:sz w:val="13"/>
                                </w:rPr>
                                <w:t>G'</w:t>
                              </w:r>
                            </w:p>
                          </w:txbxContent>
                        </wps:txbx>
                        <wps:bodyPr horzOverflow="overflow" vert="horz" lIns="0" tIns="0" rIns="0" bIns="0" rtlCol="0">
                          <a:noAutofit/>
                        </wps:bodyPr>
                      </wps:wsp>
                      <wps:wsp>
                        <wps:cNvPr id="5652" name="Rectangle 5652"/>
                        <wps:cNvSpPr/>
                        <wps:spPr>
                          <a:xfrm>
                            <a:off x="416494" y="85588"/>
                            <a:ext cx="75846" cy="166879"/>
                          </a:xfrm>
                          <a:prstGeom prst="rect">
                            <a:avLst/>
                          </a:prstGeom>
                          <a:ln>
                            <a:noFill/>
                          </a:ln>
                        </wps:spPr>
                        <wps:txbx>
                          <w:txbxContent>
                            <w:p w14:paraId="3B53F51B" w14:textId="77777777" w:rsidR="006E2FA2" w:rsidRDefault="006E2FA2">
                              <w:pPr>
                                <w:spacing w:after="160" w:line="259" w:lineRule="auto"/>
                                <w:ind w:left="0" w:firstLine="0"/>
                                <w:jc w:val="left"/>
                              </w:pPr>
                              <w:r>
                                <w:rPr>
                                  <w:color w:val="191919"/>
                                  <w:w w:val="117"/>
                                  <w:sz w:val="14"/>
                                </w:rPr>
                                <w:t>A</w:t>
                              </w:r>
                            </w:p>
                          </w:txbxContent>
                        </wps:txbx>
                        <wps:bodyPr horzOverflow="overflow" vert="horz" lIns="0" tIns="0" rIns="0" bIns="0" rtlCol="0">
                          <a:noAutofit/>
                        </wps:bodyPr>
                      </wps:wsp>
                      <wps:wsp>
                        <wps:cNvPr id="5653" name="Rectangle 5653"/>
                        <wps:cNvSpPr/>
                        <wps:spPr>
                          <a:xfrm>
                            <a:off x="416494" y="299664"/>
                            <a:ext cx="75846" cy="166878"/>
                          </a:xfrm>
                          <a:prstGeom prst="rect">
                            <a:avLst/>
                          </a:prstGeom>
                          <a:ln>
                            <a:noFill/>
                          </a:ln>
                        </wps:spPr>
                        <wps:txbx>
                          <w:txbxContent>
                            <w:p w14:paraId="4BDA1995" w14:textId="77777777" w:rsidR="006E2FA2" w:rsidRDefault="006E2FA2">
                              <w:pPr>
                                <w:spacing w:after="160" w:line="259" w:lineRule="auto"/>
                                <w:ind w:left="0" w:firstLine="0"/>
                                <w:jc w:val="left"/>
                              </w:pPr>
                              <w:r>
                                <w:rPr>
                                  <w:color w:val="191919"/>
                                  <w:w w:val="123"/>
                                  <w:sz w:val="14"/>
                                </w:rPr>
                                <w:t>B</w:t>
                              </w:r>
                            </w:p>
                          </w:txbxContent>
                        </wps:txbx>
                        <wps:bodyPr horzOverflow="overflow" vert="horz" lIns="0" tIns="0" rIns="0" bIns="0" rtlCol="0">
                          <a:noAutofit/>
                        </wps:bodyPr>
                      </wps:wsp>
                      <wps:wsp>
                        <wps:cNvPr id="5654" name="Shape 5654"/>
                        <wps:cNvSpPr/>
                        <wps:spPr>
                          <a:xfrm>
                            <a:off x="124076" y="90705"/>
                            <a:ext cx="128191" cy="128200"/>
                          </a:xfrm>
                          <a:custGeom>
                            <a:avLst/>
                            <a:gdLst/>
                            <a:ahLst/>
                            <a:cxnLst/>
                            <a:rect l="0" t="0" r="0" b="0"/>
                            <a:pathLst>
                              <a:path w="128191" h="128200">
                                <a:moveTo>
                                  <a:pt x="64090" y="0"/>
                                </a:moveTo>
                                <a:cubicBezTo>
                                  <a:pt x="99468" y="0"/>
                                  <a:pt x="128191" y="28686"/>
                                  <a:pt x="128191" y="64095"/>
                                </a:cubicBezTo>
                                <a:cubicBezTo>
                                  <a:pt x="128191" y="99471"/>
                                  <a:pt x="99468" y="128200"/>
                                  <a:pt x="64090" y="128200"/>
                                </a:cubicBezTo>
                                <a:cubicBezTo>
                                  <a:pt x="28681" y="128200"/>
                                  <a:pt x="0" y="99471"/>
                                  <a:pt x="0" y="64095"/>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55" name="Rectangle 5655"/>
                        <wps:cNvSpPr/>
                        <wps:spPr>
                          <a:xfrm>
                            <a:off x="417747" y="493993"/>
                            <a:ext cx="72662" cy="166879"/>
                          </a:xfrm>
                          <a:prstGeom prst="rect">
                            <a:avLst/>
                          </a:prstGeom>
                          <a:ln>
                            <a:noFill/>
                          </a:ln>
                        </wps:spPr>
                        <wps:txbx>
                          <w:txbxContent>
                            <w:p w14:paraId="6AD564B1" w14:textId="77777777" w:rsidR="006E2FA2" w:rsidRDefault="006E2FA2">
                              <w:pPr>
                                <w:spacing w:after="160" w:line="259" w:lineRule="auto"/>
                                <w:ind w:left="0" w:firstLine="0"/>
                                <w:jc w:val="left"/>
                              </w:pPr>
                              <w:r>
                                <w:rPr>
                                  <w:color w:val="191919"/>
                                  <w:w w:val="118"/>
                                  <w:sz w:val="14"/>
                                </w:rPr>
                                <w:t>C</w:t>
                              </w:r>
                            </w:p>
                          </w:txbxContent>
                        </wps:txbx>
                        <wps:bodyPr horzOverflow="overflow" vert="horz" lIns="0" tIns="0" rIns="0" bIns="0" rtlCol="0">
                          <a:noAutofit/>
                        </wps:bodyPr>
                      </wps:wsp>
                      <wps:wsp>
                        <wps:cNvPr id="5656" name="Rectangle 5656"/>
                        <wps:cNvSpPr/>
                        <wps:spPr>
                          <a:xfrm>
                            <a:off x="414157" y="685001"/>
                            <a:ext cx="82100" cy="166879"/>
                          </a:xfrm>
                          <a:prstGeom prst="rect">
                            <a:avLst/>
                          </a:prstGeom>
                          <a:ln>
                            <a:noFill/>
                          </a:ln>
                        </wps:spPr>
                        <wps:txbx>
                          <w:txbxContent>
                            <w:p w14:paraId="5DA5A548" w14:textId="77777777" w:rsidR="006E2FA2" w:rsidRDefault="006E2FA2">
                              <w:pPr>
                                <w:spacing w:after="160" w:line="259" w:lineRule="auto"/>
                                <w:ind w:left="0" w:firstLine="0"/>
                                <w:jc w:val="left"/>
                              </w:pPr>
                              <w:r>
                                <w:rPr>
                                  <w:color w:val="191919"/>
                                  <w:w w:val="118"/>
                                  <w:sz w:val="14"/>
                                </w:rPr>
                                <w:t>D</w:t>
                              </w:r>
                            </w:p>
                          </w:txbxContent>
                        </wps:txbx>
                        <wps:bodyPr horzOverflow="overflow" vert="horz" lIns="0" tIns="0" rIns="0" bIns="0" rtlCol="0">
                          <a:noAutofit/>
                        </wps:bodyPr>
                      </wps:wsp>
                      <wps:wsp>
                        <wps:cNvPr id="5657" name="Rectangle 5657"/>
                        <wps:cNvSpPr/>
                        <wps:spPr>
                          <a:xfrm>
                            <a:off x="419500" y="898949"/>
                            <a:ext cx="67886" cy="166879"/>
                          </a:xfrm>
                          <a:prstGeom prst="rect">
                            <a:avLst/>
                          </a:prstGeom>
                          <a:ln>
                            <a:noFill/>
                          </a:ln>
                        </wps:spPr>
                        <wps:txbx>
                          <w:txbxContent>
                            <w:p w14:paraId="65DCFE23" w14:textId="77777777" w:rsidR="006E2FA2" w:rsidRDefault="006E2FA2">
                              <w:pPr>
                                <w:spacing w:after="160" w:line="259" w:lineRule="auto"/>
                                <w:ind w:left="0" w:firstLine="0"/>
                                <w:jc w:val="left"/>
                              </w:pPr>
                              <w:r>
                                <w:rPr>
                                  <w:color w:val="191919"/>
                                  <w:w w:val="121"/>
                                  <w:sz w:val="14"/>
                                </w:rPr>
                                <w:t>E</w:t>
                              </w:r>
                            </w:p>
                          </w:txbxContent>
                        </wps:txbx>
                        <wps:bodyPr horzOverflow="overflow" vert="horz" lIns="0" tIns="0" rIns="0" bIns="0" rtlCol="0">
                          <a:noAutofit/>
                        </wps:bodyPr>
                      </wps:wsp>
                      <wps:wsp>
                        <wps:cNvPr id="5658" name="Rectangle 5658"/>
                        <wps:cNvSpPr/>
                        <wps:spPr>
                          <a:xfrm>
                            <a:off x="1319873" y="396679"/>
                            <a:ext cx="64702" cy="166878"/>
                          </a:xfrm>
                          <a:prstGeom prst="rect">
                            <a:avLst/>
                          </a:prstGeom>
                          <a:ln>
                            <a:noFill/>
                          </a:ln>
                        </wps:spPr>
                        <wps:txbx>
                          <w:txbxContent>
                            <w:p w14:paraId="47FA34F8" w14:textId="77777777" w:rsidR="006E2FA2" w:rsidRDefault="006E2FA2">
                              <w:pPr>
                                <w:spacing w:after="160" w:line="259" w:lineRule="auto"/>
                                <w:ind w:left="0" w:firstLine="0"/>
                                <w:jc w:val="left"/>
                              </w:pPr>
                              <w:r>
                                <w:rPr>
                                  <w:color w:val="191919"/>
                                  <w:w w:val="122"/>
                                  <w:sz w:val="14"/>
                                </w:rPr>
                                <w:t>F</w:t>
                              </w:r>
                            </w:p>
                          </w:txbxContent>
                        </wps:txbx>
                        <wps:bodyPr horzOverflow="overflow" vert="horz" lIns="0" tIns="0" rIns="0" bIns="0" rtlCol="0">
                          <a:noAutofit/>
                        </wps:bodyPr>
                      </wps:wsp>
                      <wps:wsp>
                        <wps:cNvPr id="5659" name="Rectangle 5659"/>
                        <wps:cNvSpPr/>
                        <wps:spPr>
                          <a:xfrm>
                            <a:off x="2428811" y="0"/>
                            <a:ext cx="75846" cy="166879"/>
                          </a:xfrm>
                          <a:prstGeom prst="rect">
                            <a:avLst/>
                          </a:prstGeom>
                          <a:ln>
                            <a:noFill/>
                          </a:ln>
                        </wps:spPr>
                        <wps:txbx>
                          <w:txbxContent>
                            <w:p w14:paraId="6FD876AD" w14:textId="77777777" w:rsidR="006E2FA2" w:rsidRDefault="006E2FA2">
                              <w:pPr>
                                <w:spacing w:after="160" w:line="259" w:lineRule="auto"/>
                                <w:ind w:left="0" w:firstLine="0"/>
                                <w:jc w:val="left"/>
                              </w:pPr>
                              <w:r>
                                <w:rPr>
                                  <w:color w:val="191919"/>
                                  <w:w w:val="105"/>
                                  <w:sz w:val="14"/>
                                </w:rPr>
                                <w:t>G</w:t>
                              </w:r>
                            </w:p>
                          </w:txbxContent>
                        </wps:txbx>
                        <wps:bodyPr horzOverflow="overflow" vert="horz" lIns="0" tIns="0" rIns="0" bIns="0" rtlCol="0">
                          <a:noAutofit/>
                        </wps:bodyPr>
                      </wps:wsp>
                      <wps:wsp>
                        <wps:cNvPr id="5660" name="Rectangle 5660"/>
                        <wps:cNvSpPr/>
                        <wps:spPr>
                          <a:xfrm>
                            <a:off x="2427058" y="171218"/>
                            <a:ext cx="80508" cy="166880"/>
                          </a:xfrm>
                          <a:prstGeom prst="rect">
                            <a:avLst/>
                          </a:prstGeom>
                          <a:ln>
                            <a:noFill/>
                          </a:ln>
                        </wps:spPr>
                        <wps:txbx>
                          <w:txbxContent>
                            <w:p w14:paraId="673D3D05" w14:textId="77777777" w:rsidR="006E2FA2" w:rsidRDefault="006E2FA2">
                              <w:pPr>
                                <w:spacing w:after="160" w:line="259" w:lineRule="auto"/>
                                <w:ind w:left="0" w:firstLine="0"/>
                                <w:jc w:val="left"/>
                              </w:pPr>
                              <w:r>
                                <w:rPr>
                                  <w:color w:val="191919"/>
                                  <w:w w:val="113"/>
                                  <w:sz w:val="14"/>
                                </w:rPr>
                                <w:t>H</w:t>
                              </w:r>
                            </w:p>
                          </w:txbxContent>
                        </wps:txbx>
                        <wps:bodyPr horzOverflow="overflow" vert="horz" lIns="0" tIns="0" rIns="0" bIns="0" rtlCol="0">
                          <a:noAutofit/>
                        </wps:bodyPr>
                      </wps:wsp>
                      <wps:wsp>
                        <wps:cNvPr id="5661" name="Rectangle 5661"/>
                        <wps:cNvSpPr/>
                        <wps:spPr>
                          <a:xfrm>
                            <a:off x="3059184" y="429"/>
                            <a:ext cx="107457" cy="166879"/>
                          </a:xfrm>
                          <a:prstGeom prst="rect">
                            <a:avLst/>
                          </a:prstGeom>
                          <a:ln>
                            <a:noFill/>
                          </a:ln>
                        </wps:spPr>
                        <wps:txbx>
                          <w:txbxContent>
                            <w:p w14:paraId="3EDE76B1" w14:textId="77777777" w:rsidR="006E2FA2" w:rsidRDefault="006E2FA2">
                              <w:pPr>
                                <w:spacing w:after="160" w:line="259" w:lineRule="auto"/>
                                <w:ind w:left="0" w:firstLine="0"/>
                                <w:jc w:val="left"/>
                              </w:pPr>
                              <w:r>
                                <w:rPr>
                                  <w:color w:val="191919"/>
                                  <w:w w:val="111"/>
                                  <w:sz w:val="14"/>
                                </w:rPr>
                                <w:t>G'</w:t>
                              </w:r>
                            </w:p>
                          </w:txbxContent>
                        </wps:txbx>
                        <wps:bodyPr horzOverflow="overflow" vert="horz" lIns="0" tIns="0" rIns="0" bIns="0" rtlCol="0">
                          <a:noAutofit/>
                        </wps:bodyPr>
                      </wps:wsp>
                      <wps:wsp>
                        <wps:cNvPr id="5662" name="Rectangle 5662"/>
                        <wps:cNvSpPr/>
                        <wps:spPr>
                          <a:xfrm>
                            <a:off x="0" y="1106668"/>
                            <a:ext cx="513751" cy="162974"/>
                          </a:xfrm>
                          <a:prstGeom prst="rect">
                            <a:avLst/>
                          </a:prstGeom>
                          <a:ln>
                            <a:noFill/>
                          </a:ln>
                        </wps:spPr>
                        <wps:txbx>
                          <w:txbxContent>
                            <w:p w14:paraId="72E4AE35" w14:textId="77777777" w:rsidR="006E2FA2" w:rsidRDefault="006E2FA2">
                              <w:pPr>
                                <w:spacing w:after="160" w:line="259" w:lineRule="auto"/>
                                <w:ind w:left="0" w:firstLine="0"/>
                                <w:jc w:val="left"/>
                              </w:pPr>
                              <w:r>
                                <w:rPr>
                                  <w:b/>
                                  <w:color w:val="323232"/>
                                  <w:w w:val="112"/>
                                  <w:sz w:val="13"/>
                                </w:rPr>
                                <w:t>Base</w:t>
                              </w:r>
                              <w:r>
                                <w:rPr>
                                  <w:b/>
                                  <w:color w:val="323232"/>
                                  <w:spacing w:val="19"/>
                                  <w:w w:val="112"/>
                                  <w:sz w:val="13"/>
                                </w:rPr>
                                <w:t xml:space="preserve"> </w:t>
                              </w:r>
                              <w:r>
                                <w:rPr>
                                  <w:b/>
                                  <w:color w:val="323232"/>
                                  <w:w w:val="112"/>
                                  <w:sz w:val="13"/>
                                </w:rPr>
                                <w:t>map</w:t>
                              </w:r>
                            </w:p>
                          </w:txbxContent>
                        </wps:txbx>
                        <wps:bodyPr horzOverflow="overflow" vert="horz" lIns="0" tIns="0" rIns="0" bIns="0" rtlCol="0">
                          <a:noAutofit/>
                        </wps:bodyPr>
                      </wps:wsp>
                      <wps:wsp>
                        <wps:cNvPr id="5663" name="Shape 5663"/>
                        <wps:cNvSpPr/>
                        <wps:spPr>
                          <a:xfrm>
                            <a:off x="248082" y="968332"/>
                            <a:ext cx="97426" cy="0"/>
                          </a:xfrm>
                          <a:custGeom>
                            <a:avLst/>
                            <a:gdLst/>
                            <a:ahLst/>
                            <a:cxnLst/>
                            <a:rect l="0" t="0" r="0" b="0"/>
                            <a:pathLst>
                              <a:path w="97426">
                                <a:moveTo>
                                  <a:pt x="0" y="0"/>
                                </a:moveTo>
                                <a:lnTo>
                                  <a:pt x="97426"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64" name="Shape 5664"/>
                        <wps:cNvSpPr/>
                        <wps:spPr>
                          <a:xfrm>
                            <a:off x="329035" y="957960"/>
                            <a:ext cx="28055" cy="20658"/>
                          </a:xfrm>
                          <a:custGeom>
                            <a:avLst/>
                            <a:gdLst/>
                            <a:ahLst/>
                            <a:cxnLst/>
                            <a:rect l="0" t="0" r="0" b="0"/>
                            <a:pathLst>
                              <a:path w="28055" h="20658">
                                <a:moveTo>
                                  <a:pt x="0" y="0"/>
                                </a:moveTo>
                                <a:lnTo>
                                  <a:pt x="28055" y="10372"/>
                                </a:lnTo>
                                <a:lnTo>
                                  <a:pt x="0" y="20658"/>
                                </a:lnTo>
                                <a:cubicBezTo>
                                  <a:pt x="4474" y="14557"/>
                                  <a:pt x="4432"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65" name="Shape 5665"/>
                        <wps:cNvSpPr/>
                        <wps:spPr>
                          <a:xfrm>
                            <a:off x="918163" y="368918"/>
                            <a:ext cx="89933" cy="0"/>
                          </a:xfrm>
                          <a:custGeom>
                            <a:avLst/>
                            <a:gdLst/>
                            <a:ahLst/>
                            <a:cxnLst/>
                            <a:rect l="0" t="0" r="0" b="0"/>
                            <a:pathLst>
                              <a:path w="89933">
                                <a:moveTo>
                                  <a:pt x="0" y="0"/>
                                </a:moveTo>
                                <a:lnTo>
                                  <a:pt x="89933"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66" name="Shape 5666"/>
                        <wps:cNvSpPr/>
                        <wps:spPr>
                          <a:xfrm>
                            <a:off x="991623" y="358546"/>
                            <a:ext cx="28054" cy="20658"/>
                          </a:xfrm>
                          <a:custGeom>
                            <a:avLst/>
                            <a:gdLst/>
                            <a:ahLst/>
                            <a:cxnLst/>
                            <a:rect l="0" t="0" r="0" b="0"/>
                            <a:pathLst>
                              <a:path w="28054" h="20658">
                                <a:moveTo>
                                  <a:pt x="0" y="0"/>
                                </a:moveTo>
                                <a:lnTo>
                                  <a:pt x="28054" y="10372"/>
                                </a:lnTo>
                                <a:lnTo>
                                  <a:pt x="0" y="20658"/>
                                </a:lnTo>
                                <a:cubicBezTo>
                                  <a:pt x="4474" y="14557"/>
                                  <a:pt x="4431"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67" name="Shape 5667"/>
                        <wps:cNvSpPr/>
                        <wps:spPr>
                          <a:xfrm>
                            <a:off x="918163" y="563225"/>
                            <a:ext cx="89933" cy="0"/>
                          </a:xfrm>
                          <a:custGeom>
                            <a:avLst/>
                            <a:gdLst/>
                            <a:ahLst/>
                            <a:cxnLst/>
                            <a:rect l="0" t="0" r="0" b="0"/>
                            <a:pathLst>
                              <a:path w="89933">
                                <a:moveTo>
                                  <a:pt x="0" y="0"/>
                                </a:moveTo>
                                <a:lnTo>
                                  <a:pt x="89933"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68" name="Shape 5668"/>
                        <wps:cNvSpPr/>
                        <wps:spPr>
                          <a:xfrm>
                            <a:off x="991623" y="552852"/>
                            <a:ext cx="28054" cy="20616"/>
                          </a:xfrm>
                          <a:custGeom>
                            <a:avLst/>
                            <a:gdLst/>
                            <a:ahLst/>
                            <a:cxnLst/>
                            <a:rect l="0" t="0" r="0" b="0"/>
                            <a:pathLst>
                              <a:path w="28054" h="20616">
                                <a:moveTo>
                                  <a:pt x="0" y="0"/>
                                </a:moveTo>
                                <a:lnTo>
                                  <a:pt x="28054" y="10372"/>
                                </a:lnTo>
                                <a:lnTo>
                                  <a:pt x="0" y="20616"/>
                                </a:lnTo>
                                <a:cubicBezTo>
                                  <a:pt x="4474" y="14547"/>
                                  <a:pt x="4431" y="6187"/>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69" name="Shape 5669"/>
                        <wps:cNvSpPr/>
                        <wps:spPr>
                          <a:xfrm>
                            <a:off x="1153764" y="368875"/>
                            <a:ext cx="96217" cy="47375"/>
                          </a:xfrm>
                          <a:custGeom>
                            <a:avLst/>
                            <a:gdLst/>
                            <a:ahLst/>
                            <a:cxnLst/>
                            <a:rect l="0" t="0" r="0" b="0"/>
                            <a:pathLst>
                              <a:path w="96217" h="47375">
                                <a:moveTo>
                                  <a:pt x="0" y="0"/>
                                </a:moveTo>
                                <a:lnTo>
                                  <a:pt x="96217" y="47375"/>
                                </a:lnTo>
                              </a:path>
                            </a:pathLst>
                          </a:custGeom>
                          <a:ln w="8563" cap="rnd">
                            <a:miter lim="100000"/>
                          </a:ln>
                        </wps:spPr>
                        <wps:style>
                          <a:lnRef idx="1">
                            <a:srgbClr val="191919"/>
                          </a:lnRef>
                          <a:fillRef idx="0">
                            <a:srgbClr val="000000">
                              <a:alpha val="0"/>
                            </a:srgbClr>
                          </a:fillRef>
                          <a:effectRef idx="0">
                            <a:scrgbClr r="0" g="0" b="0"/>
                          </a:effectRef>
                          <a:fontRef idx="none"/>
                        </wps:style>
                        <wps:bodyPr/>
                      </wps:wsp>
                      <wps:wsp>
                        <wps:cNvPr id="5670" name="Shape 5670"/>
                        <wps:cNvSpPr/>
                        <wps:spPr>
                          <a:xfrm>
                            <a:off x="1230665" y="399657"/>
                            <a:ext cx="29684" cy="21691"/>
                          </a:xfrm>
                          <a:custGeom>
                            <a:avLst/>
                            <a:gdLst/>
                            <a:ahLst/>
                            <a:cxnLst/>
                            <a:rect l="0" t="0" r="0" b="0"/>
                            <a:pathLst>
                              <a:path w="29684" h="21691">
                                <a:moveTo>
                                  <a:pt x="9113" y="0"/>
                                </a:moveTo>
                                <a:lnTo>
                                  <a:pt x="29684" y="21691"/>
                                </a:lnTo>
                                <a:lnTo>
                                  <a:pt x="0" y="18517"/>
                                </a:lnTo>
                                <a:cubicBezTo>
                                  <a:pt x="6679" y="15050"/>
                                  <a:pt x="10366" y="7557"/>
                                  <a:pt x="9113" y="0"/>
                                </a:cubicBezTo>
                                <a:close/>
                              </a:path>
                            </a:pathLst>
                          </a:custGeom>
                          <a:ln w="1441" cap="flat">
                            <a:round/>
                          </a:ln>
                        </wps:spPr>
                        <wps:style>
                          <a:lnRef idx="1">
                            <a:srgbClr val="191919"/>
                          </a:lnRef>
                          <a:fillRef idx="1">
                            <a:srgbClr val="191919"/>
                          </a:fillRef>
                          <a:effectRef idx="0">
                            <a:scrgbClr r="0" g="0" b="0"/>
                          </a:effectRef>
                          <a:fontRef idx="none"/>
                        </wps:style>
                        <wps:bodyPr/>
                      </wps:wsp>
                      <wps:wsp>
                        <wps:cNvPr id="5671" name="Shape 5671"/>
                        <wps:cNvSpPr/>
                        <wps:spPr>
                          <a:xfrm>
                            <a:off x="2298077" y="69169"/>
                            <a:ext cx="63591" cy="50725"/>
                          </a:xfrm>
                          <a:custGeom>
                            <a:avLst/>
                            <a:gdLst/>
                            <a:ahLst/>
                            <a:cxnLst/>
                            <a:rect l="0" t="0" r="0" b="0"/>
                            <a:pathLst>
                              <a:path w="63591" h="50725">
                                <a:moveTo>
                                  <a:pt x="0" y="50725"/>
                                </a:moveTo>
                                <a:lnTo>
                                  <a:pt x="63591"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72" name="Shape 5672"/>
                        <wps:cNvSpPr/>
                        <wps:spPr>
                          <a:xfrm>
                            <a:off x="2342316" y="61938"/>
                            <a:ext cx="28379" cy="25554"/>
                          </a:xfrm>
                          <a:custGeom>
                            <a:avLst/>
                            <a:gdLst/>
                            <a:ahLst/>
                            <a:cxnLst/>
                            <a:rect l="0" t="0" r="0" b="0"/>
                            <a:pathLst>
                              <a:path w="28379" h="25554">
                                <a:moveTo>
                                  <a:pt x="28379" y="0"/>
                                </a:moveTo>
                                <a:lnTo>
                                  <a:pt x="12875" y="25554"/>
                                </a:lnTo>
                                <a:cubicBezTo>
                                  <a:pt x="12578" y="17980"/>
                                  <a:pt x="7355" y="11497"/>
                                  <a:pt x="0" y="9412"/>
                                </a:cubicBezTo>
                                <a:lnTo>
                                  <a:pt x="28379" y="0"/>
                                </a:lnTo>
                                <a:close/>
                              </a:path>
                            </a:pathLst>
                          </a:custGeom>
                          <a:ln w="1255" cap="flat">
                            <a:round/>
                          </a:ln>
                        </wps:spPr>
                        <wps:style>
                          <a:lnRef idx="1">
                            <a:srgbClr val="191919"/>
                          </a:lnRef>
                          <a:fillRef idx="1">
                            <a:srgbClr val="191919"/>
                          </a:fillRef>
                          <a:effectRef idx="0">
                            <a:scrgbClr r="0" g="0" b="0"/>
                          </a:effectRef>
                          <a:fontRef idx="none"/>
                        </wps:style>
                        <wps:bodyPr/>
                      </wps:wsp>
                      <wps:wsp>
                        <wps:cNvPr id="5673" name="Shape 5673"/>
                        <wps:cNvSpPr/>
                        <wps:spPr>
                          <a:xfrm>
                            <a:off x="1087293" y="1378886"/>
                            <a:ext cx="0" cy="107828"/>
                          </a:xfrm>
                          <a:custGeom>
                            <a:avLst/>
                            <a:gdLst/>
                            <a:ahLst/>
                            <a:cxnLst/>
                            <a:rect l="0" t="0" r="0" b="0"/>
                            <a:pathLst>
                              <a:path h="107828">
                                <a:moveTo>
                                  <a:pt x="0" y="0"/>
                                </a:moveTo>
                                <a:lnTo>
                                  <a:pt x="0" y="107828"/>
                                </a:lnTo>
                              </a:path>
                            </a:pathLst>
                          </a:custGeom>
                          <a:ln w="6795" cap="flat">
                            <a:miter lim="100000"/>
                          </a:ln>
                        </wps:spPr>
                        <wps:style>
                          <a:lnRef idx="1">
                            <a:srgbClr val="323232"/>
                          </a:lnRef>
                          <a:fillRef idx="0">
                            <a:srgbClr val="000000">
                              <a:alpha val="0"/>
                            </a:srgbClr>
                          </a:fillRef>
                          <a:effectRef idx="0">
                            <a:scrgbClr r="0" g="0" b="0"/>
                          </a:effectRef>
                          <a:fontRef idx="none"/>
                        </wps:style>
                        <wps:bodyPr/>
                      </wps:wsp>
                      <wps:wsp>
                        <wps:cNvPr id="5674" name="Shape 5674"/>
                        <wps:cNvSpPr/>
                        <wps:spPr>
                          <a:xfrm>
                            <a:off x="2243305" y="1378886"/>
                            <a:ext cx="0" cy="107828"/>
                          </a:xfrm>
                          <a:custGeom>
                            <a:avLst/>
                            <a:gdLst/>
                            <a:ahLst/>
                            <a:cxnLst/>
                            <a:rect l="0" t="0" r="0" b="0"/>
                            <a:pathLst>
                              <a:path h="107828">
                                <a:moveTo>
                                  <a:pt x="0" y="0"/>
                                </a:moveTo>
                                <a:lnTo>
                                  <a:pt x="0" y="107828"/>
                                </a:lnTo>
                              </a:path>
                            </a:pathLst>
                          </a:custGeom>
                          <a:ln w="6795" cap="flat">
                            <a:miter lim="100000"/>
                          </a:ln>
                        </wps:spPr>
                        <wps:style>
                          <a:lnRef idx="1">
                            <a:srgbClr val="323232"/>
                          </a:lnRef>
                          <a:fillRef idx="0">
                            <a:srgbClr val="000000">
                              <a:alpha val="0"/>
                            </a:srgbClr>
                          </a:fillRef>
                          <a:effectRef idx="0">
                            <a:scrgbClr r="0" g="0" b="0"/>
                          </a:effectRef>
                          <a:fontRef idx="none"/>
                        </wps:style>
                        <wps:bodyPr/>
                      </wps:wsp>
                      <wps:wsp>
                        <wps:cNvPr id="5675" name="Shape 5675"/>
                        <wps:cNvSpPr/>
                        <wps:spPr>
                          <a:xfrm>
                            <a:off x="2842719" y="1378886"/>
                            <a:ext cx="0" cy="107828"/>
                          </a:xfrm>
                          <a:custGeom>
                            <a:avLst/>
                            <a:gdLst/>
                            <a:ahLst/>
                            <a:cxnLst/>
                            <a:rect l="0" t="0" r="0" b="0"/>
                            <a:pathLst>
                              <a:path h="107828">
                                <a:moveTo>
                                  <a:pt x="0" y="0"/>
                                </a:moveTo>
                                <a:lnTo>
                                  <a:pt x="0" y="107828"/>
                                </a:lnTo>
                              </a:path>
                            </a:pathLst>
                          </a:custGeom>
                          <a:ln w="6795" cap="flat">
                            <a:miter lim="100000"/>
                          </a:ln>
                        </wps:spPr>
                        <wps:style>
                          <a:lnRef idx="1">
                            <a:srgbClr val="323232"/>
                          </a:lnRef>
                          <a:fillRef idx="0">
                            <a:srgbClr val="000000">
                              <a:alpha val="0"/>
                            </a:srgbClr>
                          </a:fillRef>
                          <a:effectRef idx="0">
                            <a:scrgbClr r="0" g="0" b="0"/>
                          </a:effectRef>
                          <a:fontRef idx="none"/>
                        </wps:style>
                        <wps:bodyPr/>
                      </wps:wsp>
                      <wps:wsp>
                        <wps:cNvPr id="5676" name="Shape 5676"/>
                        <wps:cNvSpPr/>
                        <wps:spPr>
                          <a:xfrm>
                            <a:off x="124076" y="304781"/>
                            <a:ext cx="128191" cy="128200"/>
                          </a:xfrm>
                          <a:custGeom>
                            <a:avLst/>
                            <a:gdLst/>
                            <a:ahLst/>
                            <a:cxnLst/>
                            <a:rect l="0" t="0" r="0" b="0"/>
                            <a:pathLst>
                              <a:path w="128191" h="128200">
                                <a:moveTo>
                                  <a:pt x="64090" y="0"/>
                                </a:moveTo>
                                <a:cubicBezTo>
                                  <a:pt x="99468" y="0"/>
                                  <a:pt x="128191" y="28686"/>
                                  <a:pt x="128191" y="64094"/>
                                </a:cubicBezTo>
                                <a:cubicBezTo>
                                  <a:pt x="128191" y="99470"/>
                                  <a:pt x="99468" y="128200"/>
                                  <a:pt x="64090" y="128200"/>
                                </a:cubicBezTo>
                                <a:cubicBezTo>
                                  <a:pt x="28681" y="128200"/>
                                  <a:pt x="0" y="99470"/>
                                  <a:pt x="0" y="64094"/>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77" name="Shape 5677"/>
                        <wps:cNvSpPr/>
                        <wps:spPr>
                          <a:xfrm>
                            <a:off x="124076" y="499077"/>
                            <a:ext cx="128191" cy="128157"/>
                          </a:xfrm>
                          <a:custGeom>
                            <a:avLst/>
                            <a:gdLst/>
                            <a:ahLst/>
                            <a:cxnLst/>
                            <a:rect l="0" t="0" r="0" b="0"/>
                            <a:pathLst>
                              <a:path w="128191" h="128157">
                                <a:moveTo>
                                  <a:pt x="64090" y="0"/>
                                </a:moveTo>
                                <a:cubicBezTo>
                                  <a:pt x="99468" y="0"/>
                                  <a:pt x="128191" y="28686"/>
                                  <a:pt x="128191" y="64105"/>
                                </a:cubicBezTo>
                                <a:cubicBezTo>
                                  <a:pt x="128191" y="99471"/>
                                  <a:pt x="99468" y="128157"/>
                                  <a:pt x="64090" y="128157"/>
                                </a:cubicBezTo>
                                <a:cubicBezTo>
                                  <a:pt x="28681" y="128157"/>
                                  <a:pt x="0" y="99471"/>
                                  <a:pt x="0" y="64105"/>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78" name="Shape 5678"/>
                        <wps:cNvSpPr/>
                        <wps:spPr>
                          <a:xfrm>
                            <a:off x="124076" y="690118"/>
                            <a:ext cx="128191" cy="128200"/>
                          </a:xfrm>
                          <a:custGeom>
                            <a:avLst/>
                            <a:gdLst/>
                            <a:ahLst/>
                            <a:cxnLst/>
                            <a:rect l="0" t="0" r="0" b="0"/>
                            <a:pathLst>
                              <a:path w="128191" h="128200">
                                <a:moveTo>
                                  <a:pt x="64090" y="0"/>
                                </a:moveTo>
                                <a:cubicBezTo>
                                  <a:pt x="99468" y="0"/>
                                  <a:pt x="128191" y="28686"/>
                                  <a:pt x="128191" y="64094"/>
                                </a:cubicBezTo>
                                <a:cubicBezTo>
                                  <a:pt x="128191" y="99470"/>
                                  <a:pt x="99468" y="128200"/>
                                  <a:pt x="64090" y="128200"/>
                                </a:cubicBezTo>
                                <a:cubicBezTo>
                                  <a:pt x="28681" y="128200"/>
                                  <a:pt x="0" y="99470"/>
                                  <a:pt x="0" y="64094"/>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79" name="Shape 5679"/>
                        <wps:cNvSpPr/>
                        <wps:spPr>
                          <a:xfrm>
                            <a:off x="124076" y="904194"/>
                            <a:ext cx="128191" cy="128200"/>
                          </a:xfrm>
                          <a:custGeom>
                            <a:avLst/>
                            <a:gdLst/>
                            <a:ahLst/>
                            <a:cxnLst/>
                            <a:rect l="0" t="0" r="0" b="0"/>
                            <a:pathLst>
                              <a:path w="128191" h="128200">
                                <a:moveTo>
                                  <a:pt x="64090" y="0"/>
                                </a:moveTo>
                                <a:cubicBezTo>
                                  <a:pt x="99468" y="0"/>
                                  <a:pt x="128191" y="28686"/>
                                  <a:pt x="128191" y="64095"/>
                                </a:cubicBezTo>
                                <a:cubicBezTo>
                                  <a:pt x="128191" y="99471"/>
                                  <a:pt x="99468" y="128200"/>
                                  <a:pt x="64090" y="128200"/>
                                </a:cubicBezTo>
                                <a:cubicBezTo>
                                  <a:pt x="28681" y="128200"/>
                                  <a:pt x="0" y="99471"/>
                                  <a:pt x="0" y="64095"/>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80" name="Shape 5680"/>
                        <wps:cNvSpPr/>
                        <wps:spPr>
                          <a:xfrm>
                            <a:off x="1023188" y="304781"/>
                            <a:ext cx="128201" cy="128200"/>
                          </a:xfrm>
                          <a:custGeom>
                            <a:avLst/>
                            <a:gdLst/>
                            <a:ahLst/>
                            <a:cxnLst/>
                            <a:rect l="0" t="0" r="0" b="0"/>
                            <a:pathLst>
                              <a:path w="128201" h="128200">
                                <a:moveTo>
                                  <a:pt x="64101" y="0"/>
                                </a:moveTo>
                                <a:cubicBezTo>
                                  <a:pt x="99468" y="0"/>
                                  <a:pt x="128201" y="28686"/>
                                  <a:pt x="128201" y="64094"/>
                                </a:cubicBezTo>
                                <a:cubicBezTo>
                                  <a:pt x="128201" y="99470"/>
                                  <a:pt x="99468" y="128200"/>
                                  <a:pt x="64101" y="128200"/>
                                </a:cubicBezTo>
                                <a:cubicBezTo>
                                  <a:pt x="28681" y="128200"/>
                                  <a:pt x="0" y="99470"/>
                                  <a:pt x="0" y="64094"/>
                                </a:cubicBezTo>
                                <a:cubicBezTo>
                                  <a:pt x="0" y="28686"/>
                                  <a:pt x="28681" y="0"/>
                                  <a:pt x="64101"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81" name="Shape 5681"/>
                        <wps:cNvSpPr/>
                        <wps:spPr>
                          <a:xfrm>
                            <a:off x="2179202" y="90705"/>
                            <a:ext cx="128191" cy="128200"/>
                          </a:xfrm>
                          <a:custGeom>
                            <a:avLst/>
                            <a:gdLst/>
                            <a:ahLst/>
                            <a:cxnLst/>
                            <a:rect l="0" t="0" r="0" b="0"/>
                            <a:pathLst>
                              <a:path w="128191" h="128200">
                                <a:moveTo>
                                  <a:pt x="64100" y="0"/>
                                </a:moveTo>
                                <a:cubicBezTo>
                                  <a:pt x="99468" y="0"/>
                                  <a:pt x="128191" y="28686"/>
                                  <a:pt x="128191" y="64095"/>
                                </a:cubicBezTo>
                                <a:cubicBezTo>
                                  <a:pt x="128191" y="99471"/>
                                  <a:pt x="99468" y="128200"/>
                                  <a:pt x="64100" y="128200"/>
                                </a:cubicBezTo>
                                <a:cubicBezTo>
                                  <a:pt x="28680" y="128200"/>
                                  <a:pt x="0" y="99471"/>
                                  <a:pt x="0" y="64095"/>
                                </a:cubicBezTo>
                                <a:cubicBezTo>
                                  <a:pt x="0" y="28686"/>
                                  <a:pt x="28680" y="0"/>
                                  <a:pt x="6410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82" name="Shape 5682"/>
                        <wps:cNvSpPr/>
                        <wps:spPr>
                          <a:xfrm>
                            <a:off x="2778621" y="5074"/>
                            <a:ext cx="128191" cy="128200"/>
                          </a:xfrm>
                          <a:custGeom>
                            <a:avLst/>
                            <a:gdLst/>
                            <a:ahLst/>
                            <a:cxnLst/>
                            <a:rect l="0" t="0" r="0" b="0"/>
                            <a:pathLst>
                              <a:path w="128191" h="128200">
                                <a:moveTo>
                                  <a:pt x="64090" y="0"/>
                                </a:moveTo>
                                <a:cubicBezTo>
                                  <a:pt x="99468" y="0"/>
                                  <a:pt x="128191" y="28686"/>
                                  <a:pt x="128191" y="64095"/>
                                </a:cubicBezTo>
                                <a:cubicBezTo>
                                  <a:pt x="128191" y="99471"/>
                                  <a:pt x="99468" y="128200"/>
                                  <a:pt x="64090" y="128200"/>
                                </a:cubicBezTo>
                                <a:cubicBezTo>
                                  <a:pt x="28681" y="128200"/>
                                  <a:pt x="0" y="99471"/>
                                  <a:pt x="0" y="64095"/>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83" name="Shape 5683"/>
                        <wps:cNvSpPr/>
                        <wps:spPr>
                          <a:xfrm>
                            <a:off x="248082" y="154842"/>
                            <a:ext cx="97426" cy="0"/>
                          </a:xfrm>
                          <a:custGeom>
                            <a:avLst/>
                            <a:gdLst/>
                            <a:ahLst/>
                            <a:cxnLst/>
                            <a:rect l="0" t="0" r="0" b="0"/>
                            <a:pathLst>
                              <a:path w="97426">
                                <a:moveTo>
                                  <a:pt x="0" y="0"/>
                                </a:moveTo>
                                <a:lnTo>
                                  <a:pt x="97426"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84" name="Shape 5684"/>
                        <wps:cNvSpPr/>
                        <wps:spPr>
                          <a:xfrm>
                            <a:off x="329035" y="144470"/>
                            <a:ext cx="28055" cy="20658"/>
                          </a:xfrm>
                          <a:custGeom>
                            <a:avLst/>
                            <a:gdLst/>
                            <a:ahLst/>
                            <a:cxnLst/>
                            <a:rect l="0" t="0" r="0" b="0"/>
                            <a:pathLst>
                              <a:path w="28055" h="20658">
                                <a:moveTo>
                                  <a:pt x="0" y="0"/>
                                </a:moveTo>
                                <a:lnTo>
                                  <a:pt x="28055" y="10372"/>
                                </a:lnTo>
                                <a:lnTo>
                                  <a:pt x="0" y="20658"/>
                                </a:lnTo>
                                <a:cubicBezTo>
                                  <a:pt x="4474" y="14557"/>
                                  <a:pt x="4432"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85" name="Shape 5685"/>
                        <wps:cNvSpPr/>
                        <wps:spPr>
                          <a:xfrm>
                            <a:off x="248082" y="368918"/>
                            <a:ext cx="97426" cy="0"/>
                          </a:xfrm>
                          <a:custGeom>
                            <a:avLst/>
                            <a:gdLst/>
                            <a:ahLst/>
                            <a:cxnLst/>
                            <a:rect l="0" t="0" r="0" b="0"/>
                            <a:pathLst>
                              <a:path w="97426">
                                <a:moveTo>
                                  <a:pt x="0" y="0"/>
                                </a:moveTo>
                                <a:lnTo>
                                  <a:pt x="97426"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86" name="Shape 5686"/>
                        <wps:cNvSpPr/>
                        <wps:spPr>
                          <a:xfrm>
                            <a:off x="329035" y="358546"/>
                            <a:ext cx="28055" cy="20658"/>
                          </a:xfrm>
                          <a:custGeom>
                            <a:avLst/>
                            <a:gdLst/>
                            <a:ahLst/>
                            <a:cxnLst/>
                            <a:rect l="0" t="0" r="0" b="0"/>
                            <a:pathLst>
                              <a:path w="28055" h="20658">
                                <a:moveTo>
                                  <a:pt x="0" y="0"/>
                                </a:moveTo>
                                <a:lnTo>
                                  <a:pt x="28055" y="10372"/>
                                </a:lnTo>
                                <a:lnTo>
                                  <a:pt x="0" y="20658"/>
                                </a:lnTo>
                                <a:cubicBezTo>
                                  <a:pt x="4474" y="14557"/>
                                  <a:pt x="4432"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87" name="Shape 5687"/>
                        <wps:cNvSpPr/>
                        <wps:spPr>
                          <a:xfrm>
                            <a:off x="248082" y="563225"/>
                            <a:ext cx="97426" cy="0"/>
                          </a:xfrm>
                          <a:custGeom>
                            <a:avLst/>
                            <a:gdLst/>
                            <a:ahLst/>
                            <a:cxnLst/>
                            <a:rect l="0" t="0" r="0" b="0"/>
                            <a:pathLst>
                              <a:path w="97426">
                                <a:moveTo>
                                  <a:pt x="0" y="0"/>
                                </a:moveTo>
                                <a:lnTo>
                                  <a:pt x="97426"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88" name="Shape 5688"/>
                        <wps:cNvSpPr/>
                        <wps:spPr>
                          <a:xfrm>
                            <a:off x="329035" y="552852"/>
                            <a:ext cx="28055" cy="20616"/>
                          </a:xfrm>
                          <a:custGeom>
                            <a:avLst/>
                            <a:gdLst/>
                            <a:ahLst/>
                            <a:cxnLst/>
                            <a:rect l="0" t="0" r="0" b="0"/>
                            <a:pathLst>
                              <a:path w="28055" h="20616">
                                <a:moveTo>
                                  <a:pt x="0" y="0"/>
                                </a:moveTo>
                                <a:lnTo>
                                  <a:pt x="28055" y="10372"/>
                                </a:lnTo>
                                <a:lnTo>
                                  <a:pt x="0" y="20616"/>
                                </a:lnTo>
                                <a:cubicBezTo>
                                  <a:pt x="4474" y="14547"/>
                                  <a:pt x="4432" y="6187"/>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89" name="Shape 5689"/>
                        <wps:cNvSpPr/>
                        <wps:spPr>
                          <a:xfrm>
                            <a:off x="248082" y="754256"/>
                            <a:ext cx="97426" cy="0"/>
                          </a:xfrm>
                          <a:custGeom>
                            <a:avLst/>
                            <a:gdLst/>
                            <a:ahLst/>
                            <a:cxnLst/>
                            <a:rect l="0" t="0" r="0" b="0"/>
                            <a:pathLst>
                              <a:path w="97426">
                                <a:moveTo>
                                  <a:pt x="0" y="0"/>
                                </a:moveTo>
                                <a:lnTo>
                                  <a:pt x="97426"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90" name="Shape 5690"/>
                        <wps:cNvSpPr/>
                        <wps:spPr>
                          <a:xfrm>
                            <a:off x="329035" y="743884"/>
                            <a:ext cx="28055" cy="20658"/>
                          </a:xfrm>
                          <a:custGeom>
                            <a:avLst/>
                            <a:gdLst/>
                            <a:ahLst/>
                            <a:cxnLst/>
                            <a:rect l="0" t="0" r="0" b="0"/>
                            <a:pathLst>
                              <a:path w="28055" h="20658">
                                <a:moveTo>
                                  <a:pt x="0" y="0"/>
                                </a:moveTo>
                                <a:lnTo>
                                  <a:pt x="28055" y="10372"/>
                                </a:lnTo>
                                <a:lnTo>
                                  <a:pt x="0" y="20658"/>
                                </a:lnTo>
                                <a:cubicBezTo>
                                  <a:pt x="4474" y="14557"/>
                                  <a:pt x="4432"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91" name="Shape 5691"/>
                        <wps:cNvSpPr/>
                        <wps:spPr>
                          <a:xfrm>
                            <a:off x="1023188" y="499077"/>
                            <a:ext cx="128201" cy="128157"/>
                          </a:xfrm>
                          <a:custGeom>
                            <a:avLst/>
                            <a:gdLst/>
                            <a:ahLst/>
                            <a:cxnLst/>
                            <a:rect l="0" t="0" r="0" b="0"/>
                            <a:pathLst>
                              <a:path w="128201" h="128157">
                                <a:moveTo>
                                  <a:pt x="64101" y="0"/>
                                </a:moveTo>
                                <a:cubicBezTo>
                                  <a:pt x="99468" y="0"/>
                                  <a:pt x="128201" y="28686"/>
                                  <a:pt x="128201" y="64105"/>
                                </a:cubicBezTo>
                                <a:cubicBezTo>
                                  <a:pt x="128201" y="99471"/>
                                  <a:pt x="99468" y="128157"/>
                                  <a:pt x="64101" y="128157"/>
                                </a:cubicBezTo>
                                <a:cubicBezTo>
                                  <a:pt x="28681" y="128157"/>
                                  <a:pt x="0" y="99471"/>
                                  <a:pt x="0" y="64105"/>
                                </a:cubicBezTo>
                                <a:cubicBezTo>
                                  <a:pt x="0" y="28686"/>
                                  <a:pt x="28681" y="0"/>
                                  <a:pt x="64101"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92" name="Shape 5692"/>
                        <wps:cNvSpPr/>
                        <wps:spPr>
                          <a:xfrm>
                            <a:off x="1153764" y="515850"/>
                            <a:ext cx="96217" cy="47332"/>
                          </a:xfrm>
                          <a:custGeom>
                            <a:avLst/>
                            <a:gdLst/>
                            <a:ahLst/>
                            <a:cxnLst/>
                            <a:rect l="0" t="0" r="0" b="0"/>
                            <a:pathLst>
                              <a:path w="96217" h="47332">
                                <a:moveTo>
                                  <a:pt x="0" y="47332"/>
                                </a:moveTo>
                                <a:lnTo>
                                  <a:pt x="96217" y="0"/>
                                </a:lnTo>
                              </a:path>
                            </a:pathLst>
                          </a:custGeom>
                          <a:ln w="8563" cap="rnd">
                            <a:miter lim="100000"/>
                          </a:ln>
                        </wps:spPr>
                        <wps:style>
                          <a:lnRef idx="1">
                            <a:srgbClr val="191919"/>
                          </a:lnRef>
                          <a:fillRef idx="0">
                            <a:srgbClr val="000000">
                              <a:alpha val="0"/>
                            </a:srgbClr>
                          </a:fillRef>
                          <a:effectRef idx="0">
                            <a:scrgbClr r="0" g="0" b="0"/>
                          </a:effectRef>
                          <a:fontRef idx="none"/>
                        </wps:style>
                        <wps:bodyPr/>
                      </wps:wsp>
                      <wps:wsp>
                        <wps:cNvPr id="5693" name="Shape 5693"/>
                        <wps:cNvSpPr/>
                        <wps:spPr>
                          <a:xfrm>
                            <a:off x="1230659" y="510704"/>
                            <a:ext cx="29684" cy="21702"/>
                          </a:xfrm>
                          <a:custGeom>
                            <a:avLst/>
                            <a:gdLst/>
                            <a:ahLst/>
                            <a:cxnLst/>
                            <a:rect l="0" t="0" r="0" b="0"/>
                            <a:pathLst>
                              <a:path w="29684" h="21702">
                                <a:moveTo>
                                  <a:pt x="29684" y="0"/>
                                </a:moveTo>
                                <a:lnTo>
                                  <a:pt x="9119" y="21702"/>
                                </a:lnTo>
                                <a:cubicBezTo>
                                  <a:pt x="10372" y="14171"/>
                                  <a:pt x="6690" y="6689"/>
                                  <a:pt x="0" y="3174"/>
                                </a:cubicBezTo>
                                <a:lnTo>
                                  <a:pt x="29684" y="0"/>
                                </a:lnTo>
                                <a:close/>
                              </a:path>
                            </a:pathLst>
                          </a:custGeom>
                          <a:ln w="1441" cap="flat">
                            <a:round/>
                          </a:ln>
                        </wps:spPr>
                        <wps:style>
                          <a:lnRef idx="1">
                            <a:srgbClr val="191919"/>
                          </a:lnRef>
                          <a:fillRef idx="1">
                            <a:srgbClr val="191919"/>
                          </a:fillRef>
                          <a:effectRef idx="0">
                            <a:scrgbClr r="0" g="0" b="0"/>
                          </a:effectRef>
                          <a:fontRef idx="none"/>
                        </wps:style>
                        <wps:bodyPr/>
                      </wps:wsp>
                      <wps:wsp>
                        <wps:cNvPr id="5694" name="Shape 5694"/>
                        <wps:cNvSpPr/>
                        <wps:spPr>
                          <a:xfrm>
                            <a:off x="2778621" y="904194"/>
                            <a:ext cx="128191" cy="128200"/>
                          </a:xfrm>
                          <a:custGeom>
                            <a:avLst/>
                            <a:gdLst/>
                            <a:ahLst/>
                            <a:cxnLst/>
                            <a:rect l="0" t="0" r="0" b="0"/>
                            <a:pathLst>
                              <a:path w="128191" h="128200">
                                <a:moveTo>
                                  <a:pt x="64090" y="0"/>
                                </a:moveTo>
                                <a:cubicBezTo>
                                  <a:pt x="99468" y="0"/>
                                  <a:pt x="128191" y="28686"/>
                                  <a:pt x="128191" y="64095"/>
                                </a:cubicBezTo>
                                <a:cubicBezTo>
                                  <a:pt x="128191" y="99471"/>
                                  <a:pt x="99468" y="128200"/>
                                  <a:pt x="64090" y="128200"/>
                                </a:cubicBezTo>
                                <a:cubicBezTo>
                                  <a:pt x="28681" y="128200"/>
                                  <a:pt x="0" y="99471"/>
                                  <a:pt x="0" y="64095"/>
                                </a:cubicBezTo>
                                <a:cubicBezTo>
                                  <a:pt x="0" y="28686"/>
                                  <a:pt x="28681" y="0"/>
                                  <a:pt x="64090" y="0"/>
                                </a:cubicBezTo>
                                <a:close/>
                              </a:path>
                            </a:pathLst>
                          </a:custGeom>
                          <a:ln w="6752" cap="flat">
                            <a:round/>
                          </a:ln>
                        </wps:spPr>
                        <wps:style>
                          <a:lnRef idx="1">
                            <a:srgbClr val="191919"/>
                          </a:lnRef>
                          <a:fillRef idx="1">
                            <a:srgbClr val="787878"/>
                          </a:fillRef>
                          <a:effectRef idx="0">
                            <a:scrgbClr r="0" g="0" b="0"/>
                          </a:effectRef>
                          <a:fontRef idx="none"/>
                        </wps:style>
                        <wps:bodyPr/>
                      </wps:wsp>
                      <wps:wsp>
                        <wps:cNvPr id="5695" name="Shape 5695"/>
                        <wps:cNvSpPr/>
                        <wps:spPr>
                          <a:xfrm>
                            <a:off x="2074292" y="154842"/>
                            <a:ext cx="89944" cy="0"/>
                          </a:xfrm>
                          <a:custGeom>
                            <a:avLst/>
                            <a:gdLst/>
                            <a:ahLst/>
                            <a:cxnLst/>
                            <a:rect l="0" t="0" r="0" b="0"/>
                            <a:pathLst>
                              <a:path w="89944">
                                <a:moveTo>
                                  <a:pt x="0" y="0"/>
                                </a:moveTo>
                                <a:lnTo>
                                  <a:pt x="89944"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96" name="Shape 5696"/>
                        <wps:cNvSpPr/>
                        <wps:spPr>
                          <a:xfrm>
                            <a:off x="2147721" y="144470"/>
                            <a:ext cx="28098" cy="20658"/>
                          </a:xfrm>
                          <a:custGeom>
                            <a:avLst/>
                            <a:gdLst/>
                            <a:ahLst/>
                            <a:cxnLst/>
                            <a:rect l="0" t="0" r="0" b="0"/>
                            <a:pathLst>
                              <a:path w="28098" h="20658">
                                <a:moveTo>
                                  <a:pt x="0" y="0"/>
                                </a:moveTo>
                                <a:lnTo>
                                  <a:pt x="28098" y="10372"/>
                                </a:lnTo>
                                <a:lnTo>
                                  <a:pt x="0" y="20658"/>
                                </a:lnTo>
                                <a:cubicBezTo>
                                  <a:pt x="4474" y="14557"/>
                                  <a:pt x="4474"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97" name="Shape 5697"/>
                        <wps:cNvSpPr/>
                        <wps:spPr>
                          <a:xfrm>
                            <a:off x="2674755" y="970462"/>
                            <a:ext cx="89934" cy="0"/>
                          </a:xfrm>
                          <a:custGeom>
                            <a:avLst/>
                            <a:gdLst/>
                            <a:ahLst/>
                            <a:cxnLst/>
                            <a:rect l="0" t="0" r="0" b="0"/>
                            <a:pathLst>
                              <a:path w="89934">
                                <a:moveTo>
                                  <a:pt x="0" y="0"/>
                                </a:moveTo>
                                <a:lnTo>
                                  <a:pt x="89934"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698" name="Shape 5698"/>
                        <wps:cNvSpPr/>
                        <wps:spPr>
                          <a:xfrm>
                            <a:off x="2748215" y="960100"/>
                            <a:ext cx="28065" cy="20648"/>
                          </a:xfrm>
                          <a:custGeom>
                            <a:avLst/>
                            <a:gdLst/>
                            <a:ahLst/>
                            <a:cxnLst/>
                            <a:rect l="0" t="0" r="0" b="0"/>
                            <a:pathLst>
                              <a:path w="28065" h="20648">
                                <a:moveTo>
                                  <a:pt x="0" y="0"/>
                                </a:moveTo>
                                <a:lnTo>
                                  <a:pt x="28065" y="10361"/>
                                </a:lnTo>
                                <a:lnTo>
                                  <a:pt x="0" y="20648"/>
                                </a:lnTo>
                                <a:cubicBezTo>
                                  <a:pt x="4474" y="14547"/>
                                  <a:pt x="4442" y="623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699" name="Shape 5699"/>
                        <wps:cNvSpPr/>
                        <wps:spPr>
                          <a:xfrm>
                            <a:off x="2673706" y="69211"/>
                            <a:ext cx="89944" cy="0"/>
                          </a:xfrm>
                          <a:custGeom>
                            <a:avLst/>
                            <a:gdLst/>
                            <a:ahLst/>
                            <a:cxnLst/>
                            <a:rect l="0" t="0" r="0" b="0"/>
                            <a:pathLst>
                              <a:path w="89944">
                                <a:moveTo>
                                  <a:pt x="0" y="0"/>
                                </a:moveTo>
                                <a:lnTo>
                                  <a:pt x="89944"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700" name="Shape 5700"/>
                        <wps:cNvSpPr/>
                        <wps:spPr>
                          <a:xfrm>
                            <a:off x="2747177" y="58839"/>
                            <a:ext cx="28055" cy="20658"/>
                          </a:xfrm>
                          <a:custGeom>
                            <a:avLst/>
                            <a:gdLst/>
                            <a:ahLst/>
                            <a:cxnLst/>
                            <a:rect l="0" t="0" r="0" b="0"/>
                            <a:pathLst>
                              <a:path w="28055" h="20658">
                                <a:moveTo>
                                  <a:pt x="0" y="0"/>
                                </a:moveTo>
                                <a:lnTo>
                                  <a:pt x="28055" y="10372"/>
                                </a:lnTo>
                                <a:lnTo>
                                  <a:pt x="0" y="20658"/>
                                </a:lnTo>
                                <a:cubicBezTo>
                                  <a:pt x="4475" y="14557"/>
                                  <a:pt x="4475"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701" name="Shape 5701"/>
                        <wps:cNvSpPr/>
                        <wps:spPr>
                          <a:xfrm>
                            <a:off x="2909114" y="69211"/>
                            <a:ext cx="89934" cy="0"/>
                          </a:xfrm>
                          <a:custGeom>
                            <a:avLst/>
                            <a:gdLst/>
                            <a:ahLst/>
                            <a:cxnLst/>
                            <a:rect l="0" t="0" r="0" b="0"/>
                            <a:pathLst>
                              <a:path w="89934">
                                <a:moveTo>
                                  <a:pt x="0" y="0"/>
                                </a:moveTo>
                                <a:lnTo>
                                  <a:pt x="89934" y="0"/>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702" name="Shape 5702"/>
                        <wps:cNvSpPr/>
                        <wps:spPr>
                          <a:xfrm>
                            <a:off x="2982575" y="58839"/>
                            <a:ext cx="28055" cy="20658"/>
                          </a:xfrm>
                          <a:custGeom>
                            <a:avLst/>
                            <a:gdLst/>
                            <a:ahLst/>
                            <a:cxnLst/>
                            <a:rect l="0" t="0" r="0" b="0"/>
                            <a:pathLst>
                              <a:path w="28055" h="20658">
                                <a:moveTo>
                                  <a:pt x="0" y="0"/>
                                </a:moveTo>
                                <a:lnTo>
                                  <a:pt x="28055" y="10372"/>
                                </a:lnTo>
                                <a:lnTo>
                                  <a:pt x="0" y="20658"/>
                                </a:lnTo>
                                <a:cubicBezTo>
                                  <a:pt x="4474" y="14557"/>
                                  <a:pt x="4432" y="6240"/>
                                  <a:pt x="0" y="0"/>
                                </a:cubicBezTo>
                                <a:close/>
                              </a:path>
                            </a:pathLst>
                          </a:custGeom>
                          <a:ln w="1606" cap="flat">
                            <a:round/>
                          </a:ln>
                        </wps:spPr>
                        <wps:style>
                          <a:lnRef idx="1">
                            <a:srgbClr val="191919"/>
                          </a:lnRef>
                          <a:fillRef idx="1">
                            <a:srgbClr val="191919"/>
                          </a:fillRef>
                          <a:effectRef idx="0">
                            <a:scrgbClr r="0" g="0" b="0"/>
                          </a:effectRef>
                          <a:fontRef idx="none"/>
                        </wps:style>
                        <wps:bodyPr/>
                      </wps:wsp>
                      <wps:wsp>
                        <wps:cNvPr id="5703" name="Shape 5703"/>
                        <wps:cNvSpPr/>
                        <wps:spPr>
                          <a:xfrm>
                            <a:off x="2298077" y="190304"/>
                            <a:ext cx="63591" cy="50715"/>
                          </a:xfrm>
                          <a:custGeom>
                            <a:avLst/>
                            <a:gdLst/>
                            <a:ahLst/>
                            <a:cxnLst/>
                            <a:rect l="0" t="0" r="0" b="0"/>
                            <a:pathLst>
                              <a:path w="63591" h="50715">
                                <a:moveTo>
                                  <a:pt x="0" y="0"/>
                                </a:moveTo>
                                <a:lnTo>
                                  <a:pt x="63591" y="50715"/>
                                </a:lnTo>
                              </a:path>
                            </a:pathLst>
                          </a:custGeom>
                          <a:ln w="8563" cap="flat">
                            <a:miter lim="100000"/>
                          </a:ln>
                        </wps:spPr>
                        <wps:style>
                          <a:lnRef idx="1">
                            <a:srgbClr val="191919"/>
                          </a:lnRef>
                          <a:fillRef idx="0">
                            <a:srgbClr val="000000">
                              <a:alpha val="0"/>
                            </a:srgbClr>
                          </a:fillRef>
                          <a:effectRef idx="0">
                            <a:scrgbClr r="0" g="0" b="0"/>
                          </a:effectRef>
                          <a:fontRef idx="none"/>
                        </wps:style>
                        <wps:bodyPr/>
                      </wps:wsp>
                      <wps:wsp>
                        <wps:cNvPr id="5704" name="Shape 5704"/>
                        <wps:cNvSpPr/>
                        <wps:spPr>
                          <a:xfrm>
                            <a:off x="2342306" y="222709"/>
                            <a:ext cx="28397" cy="25543"/>
                          </a:xfrm>
                          <a:custGeom>
                            <a:avLst/>
                            <a:gdLst/>
                            <a:ahLst/>
                            <a:cxnLst/>
                            <a:rect l="0" t="0" r="0" b="0"/>
                            <a:pathLst>
                              <a:path w="28397" h="25543">
                                <a:moveTo>
                                  <a:pt x="12886" y="0"/>
                                </a:moveTo>
                                <a:lnTo>
                                  <a:pt x="28397" y="25543"/>
                                </a:lnTo>
                                <a:lnTo>
                                  <a:pt x="0" y="16133"/>
                                </a:lnTo>
                                <a:cubicBezTo>
                                  <a:pt x="7363" y="14037"/>
                                  <a:pt x="12597" y="7563"/>
                                  <a:pt x="12886" y="0"/>
                                </a:cubicBezTo>
                                <a:close/>
                              </a:path>
                            </a:pathLst>
                          </a:custGeom>
                          <a:ln w="1255" cap="flat">
                            <a:round/>
                          </a:ln>
                        </wps:spPr>
                        <wps:style>
                          <a:lnRef idx="1">
                            <a:srgbClr val="191919"/>
                          </a:lnRef>
                          <a:fillRef idx="1">
                            <a:srgbClr val="191919"/>
                          </a:fillRef>
                          <a:effectRef idx="0">
                            <a:scrgbClr r="0" g="0" b="0"/>
                          </a:effectRef>
                          <a:fontRef idx="none"/>
                        </wps:style>
                        <wps:bodyPr/>
                      </wps:wsp>
                    </wpg:wgp>
                  </a:graphicData>
                </a:graphic>
              </wp:inline>
            </w:drawing>
          </mc:Choice>
          <mc:Fallback>
            <w:pict>
              <v:group w14:anchorId="211D64FD" id="Group 90981" o:spid="_x0000_s1347" style="width:271.15pt;height:128.35pt;mso-position-horizontal-relative:char;mso-position-vertical-relative:line" coordsize="34433,16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">
                <v:shape id="Shape 5613" o:spid="_x0000_s1348" style="position:absolute;left:28726;top:1465;width:1368;height:7682;visibility:visible;mso-wrap-style:square;v-text-anchor:top" coordsize="136730,768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QBl8YA&#10;AADdAAAADwAAAGRycy9kb3ducmV2LnhtbESPQWsCMRSE7wX/Q3hCL1KzttXqahQpLe61WqjHx+a5&#10;Wdy8rEmqW3+9KRR6HGbmG2ax6mwjzuRD7VjBaJiBIC6drrlS8Ll7f5iCCBFZY+OYFPxQgNWyd7fA&#10;XLsLf9B5GyuRIBxyVGBibHMpQ2nIYhi6ljh5B+ctxiR9JbXHS4LbRj5m2URarDktGGzp1VB53H5b&#10;Bcfs2Wx4fz35qRlsilkxePl6I6Xu+916DiJSF//Df+1CKxhPRk/w+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QBl8YAAADdAAAADwAAAAAAAAAAAAAAAACYAgAAZHJz&#10;L2Rvd25yZXYueG1sUEsFBgAAAAAEAAQA9QAAAIsDAAAAAA==&#10;" path="m,768245l136730,e" filled="f" strokecolor="#191919" strokeweight=".23786mm">
                  <v:stroke miterlimit="1" joinstyle="miter" endcap="round"/>
                  <v:path arrowok="t" textboxrect="0,0,136730,768245"/>
                </v:shape>
                <v:shape id="Shape 5614" o:spid="_x0000_s1349" style="position:absolute;left:29963;top:1351;width:203;height:294;visibility:visible;mso-wrap-style:square;v-text-anchor:top" coordsize="20312,2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ucsYA&#10;AADdAAAADwAAAGRycy9kb3ducmV2LnhtbESPQWvCQBSE70L/w/IK3uomJVqJriJFxYuiqej1kX1N&#10;gtm3aXbV9N93hYLHYWa+YabzztTiRq2rLCuIBxEI4tzqigsFx6/V2xiE88gaa8uk4JcczGcvvSmm&#10;2t75QLfMFyJA2KWooPS+SaV0eUkG3cA2xMH7tq1BH2RbSN3iPcBNLd+jaCQNVhwWSmzos6T8kl2N&#10;giQ+ndcfmVxetttr88PJbrzYk1L9124xAeGp88/wf3ujFQxHcQKP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ucsYAAADdAAAADwAAAAAAAAAAAAAAAACYAgAAZHJz&#10;L2Rvd25yZXYueG1sUEsFBgAAAAAEAAQA9QAAAIsDAAAAAA==&#10;" path="m15094,r5218,29441c15092,23962,6893,22503,,25804l15094,xe" fillcolor="#191919" strokecolor="#191919" strokeweight=".00781mm">
                  <v:path arrowok="t" textboxrect="0,0,20312,29441"/>
                </v:shape>
                <v:shape id="Shape 133962" o:spid="_x0000_s1350" style="position:absolute;left:23717;top:1762;width:10276;height:1284;visibility:visible;mso-wrap-style:square;v-text-anchor:top" coordsize="1027566,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t6sMA&#10;AADfAAAADwAAAGRycy9kb3ducmV2LnhtbERPS0sDMRC+C/6HMII3m7WVPrZNixSEHgSx7cHjsBmT&#10;pZvJkozb9d8bQfD48b03uzF0aqCU28gGHicVKOIm2padgfPp5WEJKguyxS4yGfimDLvt7c0Gaxuv&#10;/E7DUZwqIZxrNOBF+lrr3HgKmCexJy7cZ0wBpcDktE14LeGh09OqmuuALZcGjz3tPTWX41cw8Kaf&#10;PhbLlVvsk/UykER3fj0Yc383Pq9BCY3yL/5zH2yZP5ut5lP4/VMA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Ht6sMAAADfAAAADwAAAAAAAAAAAAAAAACYAgAAZHJzL2Rv&#10;d25yZXYueG1sUEsFBgAAAAAEAAQA9QAAAIgDAAAAAA==&#10;" path="m,l1027566,r,128450l,128450,,e" fillcolor="#c8c8c8" strokecolor="#191919" strokeweight=".16381mm">
                  <v:path arrowok="t" textboxrect="0,0,1027566,128450"/>
                </v:shape>
                <v:shape id="Shape 133963" o:spid="_x0000_s1351" style="position:absolute;left:3594;top:6899;width:30399;height:1285;visibility:visible;mso-wrap-style:square;v-text-anchor:top" coordsize="3039883,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RfcQA&#10;AADfAAAADwAAAGRycy9kb3ducmV2LnhtbERP3WrCMBS+H/gO4Qx2N5NZEFeNMpTBZE5Q9wDH5tiW&#10;NSddE2u7pzcDwcuP73+26GwlWmp86VjDy1CBIM6cKTnX8H14f56A8AHZYOWYNPTkYTEfPMwwNe7C&#10;O2r3IRcxhH2KGooQ6lRKnxVk0Q9dTRy5k2sshgibXJoGLzHcVnKk1FhaLDk2FFjTsqDsZ3+2Gg70&#10;J1fVsf9Uv779cie12a77TOunx+5tCiJQF+7im/vDxPlJ8jpO4P9PBC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kEX3EAAAA3wAAAA8AAAAAAAAAAAAAAAAAmAIAAGRycy9k&#10;b3ducmV2LnhtbFBLBQYAAAAABAAEAPUAAACJAwAAAAA=&#10;" path="m,l3039883,r,128450l,128450,,e" fillcolor="#c8c8c8" strokecolor="#191919" strokeweight=".16381mm">
                  <v:path arrowok="t" textboxrect="0,0,3039883,128450"/>
                </v:shape>
                <v:shape id="Shape 133964" o:spid="_x0000_s1352" style="position:absolute;left:3594;top:9040;width:23120;height:1285;visibility:visible;mso-wrap-style:square;v-text-anchor:top" coordsize="2312024,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JsacQA&#10;AADfAAAADwAAAGRycy9kb3ducmV2LnhtbERPXWvCMBR9H+w/hDvY20w3Z6mdUbbCYCA+zIng26W5&#10;tmXJTWliW/+9EQQfD+d7sRqtET11vnGs4HWSgCAunW64UrD7+37JQPiArNE4JgVn8rBaPj4sMNdu&#10;4F/qt6ESMYR9jgrqENpcSl/WZNFPXEscuaPrLIYIu0rqDocYbo18S5JUWmw4NtTYUlFT+b89WQWH&#10;mSlnWm7OJ5ltiq8129Qc90o9P42fHyACjeEuvrl/dJw/nc7Td7j+i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CbGnEAAAA3wAAAA8AAAAAAAAAAAAAAAAAmAIAAGRycy9k&#10;b3ducmV2LnhtbFBLBQYAAAAABAAEAPUAAACJAwAAAAA=&#10;" path="m,l2312024,r,128450l,128450,,e" fillcolor="#c8c8c8" strokecolor="#191919" strokeweight=".16381mm">
                  <v:path arrowok="t" textboxrect="0,0,2312024,128450"/>
                </v:shape>
                <v:shape id="Shape 133965" o:spid="_x0000_s1353" style="position:absolute;left:3594;top:4997;width:5566;height:1269;visibility:visible;mso-wrap-style:square;v-text-anchor:top" coordsize="556598,1269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xEcEA&#10;AADfAAAADwAAAGRycy9kb3ducmV2LnhtbERPy4rCMBTdC/5DuII7TVXUmY5RRBC68zEDs70016bY&#10;3JQmauvXTwYEl4fzXm1aW4k7Nb50rGAyTkAQ506XXCj4+d6PPkD4gKyxckwKOvKwWfd7K0y1e/CJ&#10;7udQiBjCPkUFJoQ6ldLnhiz6sauJI3dxjcUQYVNI3eAjhttKTpNkIS2WHBsM1rQzlF/PN6tg3tGh&#10;/X1m2ZLpMA3GH5fdpVBqOGi3XyACteEtfrkzHefPZp+LOfz/i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r8RHBAAAA3wAAAA8AAAAAAAAAAAAAAAAAmAIAAGRycy9kb3du&#10;cmV2LnhtbFBLBQYAAAAABAAEAPUAAACGAwAAAAA=&#10;" path="m,l556598,r,126903l,126903,,e" fillcolor="#c8c8c8" strokecolor="#191919" strokeweight=".16381mm">
                  <v:path arrowok="t" textboxrect="0,0,556598,126903"/>
                </v:shape>
                <v:shape id="Shape 133966" o:spid="_x0000_s1354" style="position:absolute;left:12585;top:4017;width:21408;height:1285;visibility:visible;mso-wrap-style:square;v-text-anchor:top" coordsize="2140762,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wZcEA&#10;AADfAAAADwAAAGRycy9kb3ducmV2LnhtbERPy4rCMBTdC/MP4QpuRFOnpWg1ysygILjyAW4vzbUt&#10;NjelyWj9eyMILg/nvVh1phY3al1lWcFkHIEgzq2uuFBwOm5GUxDOI2usLZOCBzlYLb96C8y0vfOe&#10;bgdfiBDCLkMFpfdNJqXLSzLoxrYhDtzFtgZ9gG0hdYv3EG5q+R1FqTRYcWgosaG/kvLr4d8oOB/1&#10;JR028SRy6yQxO0p+rUuUGvS7nzkIT53/iN/urQ7z43iWpvD6EwD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LMGXBAAAA3wAAAA8AAAAAAAAAAAAAAAAAmAIAAGRycy9kb3du&#10;cmV2LnhtbFBLBQYAAAAABAAEAPUAAACGAwAAAAA=&#10;" path="m,l2140762,r,128450l,128450,,e" fillcolor="#c8c8c8" strokecolor="#191919" strokeweight=".16381mm">
                  <v:path arrowok="t" textboxrect="0,0,2140762,128450"/>
                </v:shape>
                <v:shape id="Shape 133967" o:spid="_x0000_s1355" style="position:absolute;left:23717;top:49;width:2997;height:1284;visibility:visible;mso-wrap-style:square;v-text-anchor:top" coordsize="299707,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1UXsMA&#10;AADfAAAADwAAAGRycy9kb3ducmV2LnhtbERPTWsCMRC9F/wPYQRvNatbtK5GEUH0VKiWSm/DZswG&#10;N5NlE3X9902h4PHxvherztXiRm2wnhWMhhkI4tJry0bB13H7+g4iRGSNtWdS8KAAq2XvZYGF9nf+&#10;pNshGpFCOBSooIqxKaQMZUUOw9A3xIk7+9ZhTLA1Urd4T+GuluMsm0iHllNDhQ1tKiovh6tTYDdx&#10;P/7uTuZtd9Ufu5nNf0x9UmrQ79ZzEJG6+BT/u/c6zc/z2WQKf38S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1UXsMAAADfAAAADwAAAAAAAAAAAAAAAACYAgAAZHJzL2Rv&#10;d25yZXYueG1sUEsFBgAAAAAEAAQA9QAAAIgDAAAAAA==&#10;" path="m,l299707,r,128450l,128450,,e" fillcolor="#c8c8c8" strokecolor="#191919" strokeweight=".16381mm">
                  <v:path arrowok="t" textboxrect="0,0,299707,128450"/>
                </v:shape>
                <v:shape id="Shape 133968" o:spid="_x0000_s1356" style="position:absolute;left:30139;top:49;width:3854;height:1284;visibility:visible;mso-wrap-style:square;v-text-anchor:top" coordsize="385337,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GjusQA&#10;AADfAAAADwAAAGRycy9kb3ducmV2LnhtbERPTWvCQBC9C/0PyxR6041aQo2u0loLvVTQiuBtyI5J&#10;MDsbslvd/vvOoeDx8b4Xq+RadaU+NJ4NjEcZKOLS24YrA4fvj+ELqBCRLbaeycAvBVgtHwYLLKy/&#10;8Y6u+1gpCeFQoIE6xq7QOpQ1OQwj3xELd/a9wyiwr7Tt8SbhrtWTLMu1w4alocaO1jWVl/2PM5C+&#10;KHtbn/MwOW6fk91sN+/l6WDM02N6nYOKlOJd/O/+tDJ/Op3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xo7rEAAAA3wAAAA8AAAAAAAAAAAAAAAAAmAIAAGRycy9k&#10;b3ducmV2LnhtbFBLBQYAAAAABAAEAPUAAACJAwAAAAA=&#10;" path="m,l385337,r,128450l,128450,,e" fillcolor="#c8c8c8" strokecolor="#191919" strokeweight=".16381mm">
                  <v:path arrowok="t" textboxrect="0,0,385337,128450"/>
                </v:shape>
                <v:shape id="Shape 133969" o:spid="_x0000_s1357" style="position:absolute;left:3594;top:3046;width:5566;height:1285;visibility:visible;mso-wrap-style:square;v-text-anchor:top" coordsize="556598,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C3wMIA&#10;AADfAAAADwAAAGRycy9kb3ducmV2LnhtbERPz2vCMBS+D/wfwhN2m2l1K1pNZUwGXqdevD2aZ1Nt&#10;XmoTa+dfvwwGO358v1frwTaip87XjhWkkwQEcel0zZWCw/7zZQ7CB2SNjWNS8E0e1sXoaYW5dnf+&#10;on4XKhFD2OeowITQ5lL60pBFP3EtceROrrMYIuwqqTu8x3DbyGmSZNJizbHBYEsfhsrL7mYVvJ2z&#10;q9Gb/pW3j/SR9cd6GmmlnsfD+xJEoCH8i//cWx3nz2aLbAG/fyIA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LfAwgAAAN8AAAAPAAAAAAAAAAAAAAAAAJgCAABkcnMvZG93&#10;bnJldi54bWxQSwUGAAAAAAQABAD1AAAAhwMAAAAA&#10;" path="m,l556598,r,128450l,128450,,e" fillcolor="#c8c8c8" strokecolor="#191919" strokeweight=".16381mm">
                  <v:path arrowok="t" textboxrect="0,0,556598,128450"/>
                </v:shape>
                <v:shape id="Shape 133970" o:spid="_x0000_s1358" style="position:absolute;left:3594;top:905;width:17126;height:1285;visibility:visible;mso-wrap-style:square;v-text-anchor:top" coordsize="1712610,12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sGUcQA&#10;AADfAAAADwAAAGRycy9kb3ducmV2LnhtbERPzUrDQBC+C32HZQre7MYG1KbdllIqKorQ2geYZqdJ&#10;MDsbd9ckvr1zEDx+fP+rzeha1VOIjWcDt7MMFHHpbcOVgdPH480DqJiQLbaeycAPRdisJ1crLKwf&#10;+ED9MVVKQjgWaKBOqSu0jmVNDuPMd8TCXXxwmASGStuAg4S7Vs+z7E47bFgaauxoV1P5efx2BvqX&#10;S0D9tTjg/mnYv73n5/mpfDXmejpul6ASjelf/Od+tjI/zxf38kD+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rBlHEAAAA3wAAAA8AAAAAAAAAAAAAAAAAmAIAAGRycy9k&#10;b3ducmV2LnhtbFBLBQYAAAAABAAEAPUAAACJAwAAAAA=&#10;" path="m,l1712610,r,128450l,128450,,e" fillcolor="#c8c8c8" strokecolor="#191919" strokeweight=".16381mm">
                  <v:path arrowok="t" textboxrect="0,0,1712610,128450"/>
                </v:shape>
                <v:shape id="Shape 5624" o:spid="_x0000_s1359" style="position:absolute;left:266;top:14327;width:34167;height:0;visibility:visible;mso-wrap-style:square;v-text-anchor:top" coordsize="3416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CVz8UA&#10;AADdAAAADwAAAGRycy9kb3ducmV2LnhtbESP3WrCQBSE7wu+w3IE7+rGYFWiq4i00HpT/x7gJHtM&#10;gtmzYXc16du7hUIvh5n5hlltetOIBzlfW1YwGScgiAuray4VXM4frwsQPiBrbCyTgh/ysFkPXlaY&#10;advxkR6nUIoIYZ+hgiqENpPSFxUZ9GPbEkfvap3BEKUrpXbYRbhpZJokM2mw5rhQYUu7iorb6W4U&#10;XGnetel9l5s8l9/7w1d+bN6dUqNhv12CCNSH//Bf+1MreJulU/h9E5+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JXPxQAAAN0AAAAPAAAAAAAAAAAAAAAAAJgCAABkcnMv&#10;ZG93bnJldi54bWxQSwUGAAAAAAQABAD1AAAAigMAAAAA&#10;" path="m,l3416647,e" filled="f" strokecolor="#323232" strokeweight=".23183mm">
                  <v:stroke miterlimit="1" joinstyle="miter" endcap="square"/>
                  <v:path arrowok="t" textboxrect="0,0,3416647,0"/>
                </v:shape>
                <v:shape id="Shape 5625" o:spid="_x0000_s1360" style="position:absolute;left:33264;top:13976;width:1169;height:703;visibility:visible;mso-wrap-style:square;v-text-anchor:top" coordsize="116868,70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lRsMA&#10;AADdAAAADwAAAGRycy9kb3ducmV2LnhtbESPT4vCMBTE7wt+h/AEb2u6ilKqUUQQhL1Yt5feHs3r&#10;H7Z5KUnU7rc3grDHYWZ+w2z3o+nFnZzvLCv4micgiCurO24UFD+nzxSED8gae8uk4I887HeTjy1m&#10;2j44p/s1NCJC2GeooA1hyKT0VUsG/dwOxNGrrTMYonSN1A4fEW56uUiStTTYcVxocaBjS9Xv9WYU&#10;XEq3TIt6KHRea3sw5Yjfaa7UbDoeNiACjeE//G6ftYLVerGC15v4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DlRsMAAADdAAAADwAAAAAAAAAAAAAAAACYAgAAZHJzL2Rv&#10;d25yZXYueG1sUEsFBgAAAAAEAAQA9QAAAIgDAAAAAA==&#10;" path="m,l116868,35119,,70281,33404,35119,,xe" fillcolor="#323232" strokecolor="#323232" strokeweight=".23183mm">
                  <v:stroke miterlimit="1" joinstyle="miter"/>
                  <v:path arrowok="t" textboxrect="0,0,116868,70281"/>
                </v:shape>
                <v:rect id="Rectangle 5626" o:spid="_x0000_s1361" style="position:absolute;left:33619;top:14434;width:69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1dMUA&#10;AADdAAAADwAAAGRycy9kb3ducmV2LnhtbESPT4vCMBTE7wv7HcJb8LamK1i0GkVWFz36D9Tbo3m2&#10;xealNFlb/fRGEDwOM/MbZjxtTSmuVLvCsoKfbgSCOLW64EzBfvf3PQDhPLLG0jIpuJGD6eTzY4yJ&#10;tg1v6Lr1mQgQdgkqyL2vEildmpNB17UVcfDOtjbog6wzqWtsAtyUshdFsTRYcFjIsaLfnNLL9t8o&#10;WA6q2XFl701WLk7Lw/ownO+GXqnOVzsbgfDU+nf41V5pBf24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XV0xQAAAN0AAAAPAAAAAAAAAAAAAAAAAJgCAABkcnMv&#10;ZG93bnJldi54bWxQSwUGAAAAAAQABAD1AAAAigMAAAAA&#10;" filled="f" stroked="f">
                  <v:textbox inset="0,0,0,0">
                    <w:txbxContent>
                      <w:p w14:paraId="24120A03" w14:textId="77777777" w:rsidR="006E2FA2" w:rsidRDefault="006E2FA2">
                        <w:pPr>
                          <w:spacing w:after="160" w:line="259" w:lineRule="auto"/>
                          <w:ind w:left="0" w:firstLine="0"/>
                          <w:jc w:val="left"/>
                        </w:pPr>
                        <w:proofErr w:type="gramStart"/>
                        <w:r>
                          <w:rPr>
                            <w:b/>
                            <w:color w:val="323232"/>
                            <w:w w:val="122"/>
                          </w:rPr>
                          <w:t>t</w:t>
                        </w:r>
                        <w:proofErr w:type="gramEnd"/>
                      </w:p>
                    </w:txbxContent>
                  </v:textbox>
                </v:rect>
                <v:shape id="Shape 5627" o:spid="_x0000_s1362" style="position:absolute;left:1881;top:13788;width:0;height:1079;visibility:visible;mso-wrap-style:square;v-text-anchor:top" coordsize="0,10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fbMIA&#10;AADdAAAADwAAAGRycy9kb3ducmV2LnhtbESPQYvCMBSE74L/ITzBm6YKVqlGEXFB8LS67PnZPJti&#10;81KSrLb/3iws7HGYmW+Yza6zjXiSD7VjBbNpBoK4dLrmSsHX9WOyAhEissbGMSnoKcBuOxxssNDu&#10;xZ/0vMRKJAiHAhWYGNtCylAashimriVO3t15izFJX0nt8ZXgtpHzLMulxZrTgsGWDobKx+XHKrC0&#10;aLX3/d6s8sfx+xz7e7gdlBqPuv0aRKQu/of/2ietYJHPl/D7Jj0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B9swgAAAN0AAAAPAAAAAAAAAAAAAAAAAJgCAABkcnMvZG93&#10;bnJldi54bWxQSwUGAAAAAAQABAD1AAAAhwMAAAAA&#10;" path="m,l,107828e" filled="f" strokecolor="#323232" strokeweight=".18875mm">
                  <v:stroke miterlimit="1" joinstyle="miter"/>
                  <v:path arrowok="t" textboxrect="0,0,0,107828"/>
                </v:shape>
                <v:rect id="Rectangle 5628" o:spid="_x0000_s1363" style="position:absolute;left:1525;top:14705;width:494;height:1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ZEncMA&#10;AADdAAAADwAAAGRycy9kb3ducmV2LnhtbERPTWvCQBC9F/wPywje6saAoqmrBFtJjlYF7W3ITpPQ&#10;7GzIribtr3cPBY+P973eDqYRd+pcbVnBbBqBIC6srrlUcD7tX5cgnEfW2FgmBb/kYLsZvawx0bbn&#10;T7offSlCCLsEFVTet4mUrqjIoJvaljhw37Yz6APsSqk77EO4aWQcRQtpsObQUGFLu4qKn+PNKMiW&#10;bXrN7V9fNh9f2eVwWb2fVl6pyXhI30B4GvxT/O/OtYL5Ig5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ZEncMAAADdAAAADwAAAAAAAAAAAAAAAACYAgAAZHJzL2Rv&#10;d25yZXYueG1sUEsFBgAAAAAEAAQA9QAAAIgDAAAAAA==&#10;" filled="f" stroked="f">
                  <v:textbox inset="0,0,0,0">
                    <w:txbxContent>
                      <w:p w14:paraId="00A83FD8" w14:textId="77777777" w:rsidR="006E2FA2" w:rsidRDefault="006E2FA2">
                        <w:pPr>
                          <w:spacing w:after="160" w:line="259" w:lineRule="auto"/>
                          <w:ind w:left="0" w:firstLine="0"/>
                          <w:jc w:val="left"/>
                        </w:pPr>
                        <w:proofErr w:type="gramStart"/>
                        <w:r>
                          <w:rPr>
                            <w:color w:val="323232"/>
                            <w:w w:val="109"/>
                            <w:sz w:val="16"/>
                          </w:rPr>
                          <w:t>t</w:t>
                        </w:r>
                        <w:proofErr w:type="gramEnd"/>
                      </w:p>
                    </w:txbxContent>
                  </v:textbox>
                </v:rect>
                <v:rect id="Rectangle 5629" o:spid="_x0000_s1364" style="position:absolute;left:1897;top:15325;width:459;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hBsUA&#10;AADdAAAADwAAAGRycy9kb3ducmV2LnhtbESPT4vCMBTE7wv7HcJb8LamKyi2GkVWFz36D9Tbo3m2&#10;xealNFlb/fRGEDwOM/MbZjxtTSmuVLvCsoKfbgSCOLW64EzBfvf3PQThPLLG0jIpuJGD6eTzY4yJ&#10;tg1v6Lr1mQgQdgkqyL2vEildmpNB17UVcfDOtjbog6wzqWtsAtyUshdFA2mw4LCQY0W/OaWX7b9R&#10;sBxWs+PK3pusXJyWh/Uhnu9ir1Tnq52NQHhq/Tv8aq+0gv6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uEGxQAAAN0AAAAPAAAAAAAAAAAAAAAAAJgCAABkcnMv&#10;ZG93bnJldi54bWxQSwUGAAAAAAQABAD1AAAAigMAAAAA&#10;" filled="f" stroked="f">
                  <v:textbox inset="0,0,0,0">
                    <w:txbxContent>
                      <w:p w14:paraId="68DAA0C1" w14:textId="77777777" w:rsidR="006E2FA2" w:rsidRDefault="006E2FA2">
                        <w:pPr>
                          <w:spacing w:after="160" w:line="259" w:lineRule="auto"/>
                          <w:ind w:left="0" w:firstLine="0"/>
                          <w:jc w:val="left"/>
                        </w:pPr>
                        <w:proofErr w:type="gramStart"/>
                        <w:r>
                          <w:rPr>
                            <w:color w:val="323232"/>
                            <w:w w:val="99"/>
                            <w:sz w:val="11"/>
                          </w:rPr>
                          <w:t>b</w:t>
                        </w:r>
                        <w:proofErr w:type="gramEnd"/>
                      </w:p>
                    </w:txbxContent>
                  </v:textbox>
                </v:rect>
                <v:rect id="Rectangle 5630" o:spid="_x0000_s1365" style="position:absolute;left:10535;top:14705;width:494;height:1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eRsMA&#10;AADdAAAADwAAAGRycy9kb3ducmV2LnhtbERPTYvCMBC9C/6HMII3TV1RtGsUWRU9ahXcvQ3NbFts&#10;JqWJtu6v3xwEj4/3vVi1phQPql1hWcFoGIEgTq0uOFNwOe8GMxDOI2ssLZOCJzlYLbudBcbaNnyi&#10;R+IzEULYxagg976KpXRpTgbd0FbEgfu1tUEfYJ1JXWMTwk0pP6JoKg0WHBpyrOgrp/SW3I2C/axa&#10;fx/sX5OV25/99Xidb85zr1S/164/QXhq/Vv8ch+0gs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neRsMAAADdAAAADwAAAAAAAAAAAAAAAACYAgAAZHJzL2Rv&#10;d25yZXYueG1sUEsFBgAAAAAEAAQA9QAAAIgDAAAAAA==&#10;" filled="f" stroked="f">
                  <v:textbox inset="0,0,0,0">
                    <w:txbxContent>
                      <w:p w14:paraId="4C320778" w14:textId="77777777" w:rsidR="006E2FA2" w:rsidRDefault="006E2FA2">
                        <w:pPr>
                          <w:spacing w:after="160" w:line="259" w:lineRule="auto"/>
                          <w:ind w:left="0" w:firstLine="0"/>
                          <w:jc w:val="left"/>
                        </w:pPr>
                        <w:proofErr w:type="gramStart"/>
                        <w:r>
                          <w:rPr>
                            <w:color w:val="323232"/>
                            <w:w w:val="109"/>
                            <w:sz w:val="16"/>
                          </w:rPr>
                          <w:t>t</w:t>
                        </w:r>
                        <w:proofErr w:type="gramEnd"/>
                      </w:p>
                    </w:txbxContent>
                  </v:textbox>
                </v:rect>
                <v:rect id="Rectangle 5631" o:spid="_x0000_s1366" style="position:absolute;left:10907;top:15325;width:444;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73ccA&#10;AADdAAAADwAAAGRycy9kb3ducmV2LnhtbESPQWvCQBSE7wX/w/IKvdWNlUqMriLWYo41EWxvj+wz&#10;Cc2+DdmtSfvrXaHgcZiZb5jlejCNuFDnassKJuMIBHFhdc2lgmP+/hyDcB5ZY2OZFPySg/Vq9LDE&#10;RNueD3TJfCkChF2CCirv20RKV1Rk0I1tSxy8s+0M+iC7UuoO+wA3jXyJopk0WHNYqLClbUXFd/Zj&#10;FOzjdvOZ2r++bHZf+9PHaf6Wz71ST4/DZgHC0+Dv4f92qhW8zq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le93HAAAA3QAAAA8AAAAAAAAAAAAAAAAAmAIAAGRy&#10;cy9kb3ducmV2LnhtbFBLBQYAAAAABAAEAPUAAACMAwAAAAA=&#10;" filled="f" stroked="f">
                  <v:textbox inset="0,0,0,0">
                    <w:txbxContent>
                      <w:p w14:paraId="07AB8E1B" w14:textId="77777777" w:rsidR="006E2FA2" w:rsidRDefault="006E2FA2">
                        <w:pPr>
                          <w:spacing w:after="160" w:line="259" w:lineRule="auto"/>
                          <w:ind w:left="0" w:firstLine="0"/>
                          <w:jc w:val="left"/>
                        </w:pPr>
                        <w:r>
                          <w:rPr>
                            <w:color w:val="323232"/>
                            <w:w w:val="98"/>
                            <w:sz w:val="11"/>
                          </w:rPr>
                          <w:t>1</w:t>
                        </w:r>
                      </w:p>
                    </w:txbxContent>
                  </v:textbox>
                </v:rect>
                <v:rect id="Rectangle 5632" o:spid="_x0000_s1367" style="position:absolute;left:22087;top:14705;width:493;height:1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lqscA&#10;AADdAAAADwAAAGRycy9kb3ducmV2LnhtbESPQWvCQBSE7wX/w/KE3uqmlopGVxFtSY41Cra3R/aZ&#10;hGbfhuw2SfvrXaHgcZiZb5jVZjC16Kh1lWUFz5MIBHFudcWFgtPx/WkOwnlkjbVlUvBLDjbr0cMK&#10;Y217PlCX+UIECLsYFZTeN7GULi/JoJvYhjh4F9sa9EG2hdQt9gFuajmNopk0WHFYKLGhXUn5d/Zj&#10;FCTzZvuZ2r++qN++kvPHebE/LrxSj+NhuwThafD38H871QpeZ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35arHAAAA3QAAAA8AAAAAAAAAAAAAAAAAmAIAAGRy&#10;cy9kb3ducmV2LnhtbFBLBQYAAAAABAAEAPUAAACMAwAAAAA=&#10;" filled="f" stroked="f">
                  <v:textbox inset="0,0,0,0">
                    <w:txbxContent>
                      <w:p w14:paraId="0F03A12F" w14:textId="77777777" w:rsidR="006E2FA2" w:rsidRDefault="006E2FA2">
                        <w:pPr>
                          <w:spacing w:after="160" w:line="259" w:lineRule="auto"/>
                          <w:ind w:left="0" w:firstLine="0"/>
                          <w:jc w:val="left"/>
                        </w:pPr>
                        <w:proofErr w:type="gramStart"/>
                        <w:r>
                          <w:rPr>
                            <w:color w:val="323232"/>
                            <w:w w:val="109"/>
                            <w:sz w:val="16"/>
                          </w:rPr>
                          <w:t>t</w:t>
                        </w:r>
                        <w:proofErr w:type="gramEnd"/>
                      </w:p>
                    </w:txbxContent>
                  </v:textbox>
                </v:rect>
                <v:rect id="Rectangle 5633" o:spid="_x0000_s1368" style="position:absolute;left:22458;top:15325;width:445;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AMccA&#10;AADdAAAADwAAAGRycy9kb3ducmV2LnhtbESPQWvCQBSE7wX/w/KE3uqmSkWjq4htSY41Cra3R/aZ&#10;hGbfhuw2SfvrXaHgcZiZb5j1djC16Kh1lWUFz5MIBHFudcWFgtPx/WkBwnlkjbVlUvBLDrab0cMa&#10;Y217PlCX+UIECLsYFZTeN7GULi/JoJvYhjh4F9sa9EG2hdQt9gFuajmNork0WHFYKLGhfUn5d/Zj&#10;FCSLZveZ2r++qN++kvPHefl6XHqlHsfDbgXC0+Dv4f92qhW8zG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7QDHHAAAA3QAAAA8AAAAAAAAAAAAAAAAAmAIAAGRy&#10;cy9kb3ducmV2LnhtbFBLBQYAAAAABAAEAPUAAACMAwAAAAA=&#10;" filled="f" stroked="f">
                  <v:textbox inset="0,0,0,0">
                    <w:txbxContent>
                      <w:p w14:paraId="74B4535A" w14:textId="77777777" w:rsidR="006E2FA2" w:rsidRDefault="006E2FA2">
                        <w:pPr>
                          <w:spacing w:after="160" w:line="259" w:lineRule="auto"/>
                          <w:ind w:left="0" w:firstLine="0"/>
                          <w:jc w:val="left"/>
                        </w:pPr>
                        <w:r>
                          <w:rPr>
                            <w:color w:val="323232"/>
                            <w:w w:val="98"/>
                            <w:sz w:val="11"/>
                          </w:rPr>
                          <w:t>2</w:t>
                        </w:r>
                      </w:p>
                    </w:txbxContent>
                  </v:textbox>
                </v:rect>
                <v:rect id="Rectangle 5634" o:spid="_x0000_s1369" style="position:absolute;left:28079;top:14705;width:493;height:1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YRccA&#10;AADdAAAADwAAAGRycy9kb3ducmV2LnhtbESPQWvCQBSE74X+h+UVequbWisasxGxLXrUKKi3R/aZ&#10;hGbfhuzWRH99Vyj0OMzMN0wy700tLtS6yrKC10EEgji3uuJCwX739TIB4TyyxtoyKbiSg3n6+JBg&#10;rG3HW7pkvhABwi5GBaX3TSyly0sy6Aa2IQ7e2bYGfZBtIXWLXYCbWg6jaCwNVhwWSmxoWVL+nf0Y&#10;BatJsziu7a0r6s/T6rA5TD92U6/U81O/mIHw1Pv/8F97rRW8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S2EXHAAAA3QAAAA8AAAAAAAAAAAAAAAAAmAIAAGRy&#10;cy9kb3ducmV2LnhtbFBLBQYAAAAABAAEAPUAAACMAwAAAAA=&#10;" filled="f" stroked="f">
                  <v:textbox inset="0,0,0,0">
                    <w:txbxContent>
                      <w:p w14:paraId="0F244222" w14:textId="77777777" w:rsidR="006E2FA2" w:rsidRDefault="006E2FA2">
                        <w:pPr>
                          <w:spacing w:after="160" w:line="259" w:lineRule="auto"/>
                          <w:ind w:left="0" w:firstLine="0"/>
                          <w:jc w:val="left"/>
                        </w:pPr>
                        <w:proofErr w:type="gramStart"/>
                        <w:r>
                          <w:rPr>
                            <w:color w:val="323232"/>
                            <w:w w:val="109"/>
                            <w:sz w:val="16"/>
                          </w:rPr>
                          <w:t>t</w:t>
                        </w:r>
                        <w:proofErr w:type="gramEnd"/>
                      </w:p>
                    </w:txbxContent>
                  </v:textbox>
                </v:rect>
                <v:rect id="Rectangle 5635" o:spid="_x0000_s1370" style="position:absolute;left:28450;top:15325;width:444;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93sUA&#10;AADdAAAADwAAAGRycy9kb3ducmV2LnhtbESPT4vCMBTE78J+h/AWvGmqomg1iri76NF/oN4ezbMt&#10;Ni+lydrqp98sCB6HmfkNM1s0phB3qlxuWUGvG4EgTqzOOVVwPPx0xiCcR9ZYWCYFD3KwmH+0Zhhr&#10;W/OO7nufigBhF6OCzPsyltIlGRl0XVsSB+9qK4M+yCqVusI6wE0h+1E0kgZzDgsZlrTKKLntf42C&#10;9bhcnjf2WafF92V92p4mX4eJV6r92SynIDw1/h1+tTdawXA0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n3exQAAAN0AAAAPAAAAAAAAAAAAAAAAAJgCAABkcnMv&#10;ZG93bnJldi54bWxQSwUGAAAAAAQABAD1AAAAigMAAAAA&#10;" filled="f" stroked="f">
                  <v:textbox inset="0,0,0,0">
                    <w:txbxContent>
                      <w:p w14:paraId="7D332DF3" w14:textId="77777777" w:rsidR="006E2FA2" w:rsidRDefault="006E2FA2">
                        <w:pPr>
                          <w:spacing w:after="160" w:line="259" w:lineRule="auto"/>
                          <w:ind w:left="0" w:firstLine="0"/>
                          <w:jc w:val="left"/>
                        </w:pPr>
                        <w:r>
                          <w:rPr>
                            <w:color w:val="323232"/>
                            <w:w w:val="98"/>
                            <w:sz w:val="11"/>
                          </w:rPr>
                          <w:t>3</w:t>
                        </w:r>
                      </w:p>
                    </w:txbxContent>
                  </v:textbox>
                </v:rect>
                <v:rect id="Rectangle 5636" o:spid="_x0000_s1371" style="position:absolute;left:8987;top:11049;width:1645;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jqc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M46nHAAAA3QAAAA8AAAAAAAAAAAAAAAAAmAIAAGRy&#10;cy9kb3ducmV2LnhtbFBLBQYAAAAABAAEAPUAAACMAwAAAAA=&#10;" filled="f" stroked="f">
                  <v:textbox inset="0,0,0,0">
                    <w:txbxContent>
                      <w:p w14:paraId="77FCF109" w14:textId="77777777" w:rsidR="006E2FA2" w:rsidRDefault="006E2FA2">
                        <w:pPr>
                          <w:spacing w:after="160" w:line="259" w:lineRule="auto"/>
                          <w:ind w:left="0" w:firstLine="0"/>
                          <w:jc w:val="left"/>
                        </w:pPr>
                        <w:r>
                          <w:rPr>
                            <w:color w:val="323232"/>
                            <w:w w:val="104"/>
                            <w:sz w:val="13"/>
                          </w:rPr>
                          <w:t>Uni</w:t>
                        </w:r>
                      </w:p>
                    </w:txbxContent>
                  </v:textbox>
                </v:rect>
                <v:rect id="Rectangle 5637" o:spid="_x0000_s1372" style="position:absolute;left:10224;top:11049;width:610;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GMscA&#10;AADdAAAADwAAAGRycy9kb3ducmV2LnhtbESPT2vCQBTE7wW/w/KE3pqNlaa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ARjLHAAAA3QAAAA8AAAAAAAAAAAAAAAAAmAIAAGRy&#10;cy9kb3ducmV2LnhtbFBLBQYAAAAABAAEAPUAAACMAwAAAAA=&#10;" filled="f" stroked="f">
                  <v:textbox inset="0,0,0,0">
                    <w:txbxContent>
                      <w:p w14:paraId="4FD886BF" w14:textId="77777777" w:rsidR="006E2FA2" w:rsidRDefault="006E2FA2">
                        <w:pPr>
                          <w:spacing w:after="160" w:line="259" w:lineRule="auto"/>
                          <w:ind w:left="0" w:firstLine="0"/>
                          <w:jc w:val="left"/>
                        </w:pPr>
                        <w:proofErr w:type="gramStart"/>
                        <w:r>
                          <w:rPr>
                            <w:color w:val="323232"/>
                            <w:w w:val="103"/>
                            <w:sz w:val="13"/>
                          </w:rPr>
                          <w:t>fi</w:t>
                        </w:r>
                        <w:proofErr w:type="gramEnd"/>
                      </w:p>
                    </w:txbxContent>
                  </v:textbox>
                </v:rect>
                <v:rect id="Rectangle 5638" o:spid="_x0000_s1373" style="position:absolute;left:10683;top:11049;width:2891;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QMMA&#10;AADdAAAADwAAAGRycy9kb3ducmV2LnhtbERPTYvCMBC9C/6HMII3TV1RtGsUWRU9ahXcvQ3NbFts&#10;JqWJtu6v3xwEj4/3vVi1phQPql1hWcFoGIEgTq0uOFNwOe8GMxDOI2ssLZOCJzlYLbudBcbaNnyi&#10;R+IzEULYxagg976KpXRpTgbd0FbEgfu1tUEfYJ1JXWMTwk0pP6JoKg0WHBpyrOgrp/SW3I2C/axa&#10;fx/sX5OV25/99Xidb85zr1S/164/QXhq/Vv8ch+0gs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SQMMAAADdAAAADwAAAAAAAAAAAAAAAACYAgAAZHJzL2Rv&#10;d25yZXYueG1sUEsFBgAAAAAEAAQA9QAAAIgDAAAAAA==&#10;" filled="f" stroked="f">
                  <v:textbox inset="0,0,0,0">
                    <w:txbxContent>
                      <w:p w14:paraId="260059C5" w14:textId="77777777" w:rsidR="006E2FA2" w:rsidRDefault="006E2FA2">
                        <w:pPr>
                          <w:spacing w:after="160" w:line="259" w:lineRule="auto"/>
                          <w:ind w:left="0" w:firstLine="0"/>
                          <w:jc w:val="left"/>
                        </w:pPr>
                        <w:proofErr w:type="gramStart"/>
                        <w:r>
                          <w:rPr>
                            <w:color w:val="323232"/>
                            <w:w w:val="102"/>
                            <w:sz w:val="13"/>
                          </w:rPr>
                          <w:t>cation</w:t>
                        </w:r>
                        <w:proofErr w:type="gramEnd"/>
                      </w:p>
                    </w:txbxContent>
                  </v:textbox>
                </v:rect>
                <v:rect id="Rectangle 5639" o:spid="_x0000_s1374" style="position:absolute;left:9073;top:12119;width:2752;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N328YA&#10;AADdAAAADwAAAGRycy9kb3ducmV2LnhtbESPQWvCQBSE74X+h+UJ3upGS8XErCK1RY9WhejtkX1N&#10;QrNvQ3Y10V/fLQg9DjPzDZMue1OLK7WusqxgPIpAEOdWV1woOB4+X2YgnEfWWFsmBTdysFw8P6WY&#10;aNvxF133vhABwi5BBaX3TSKly0sy6Ea2IQ7et20N+iDbQuoWuwA3tZxE0VQarDgslNjQe0n5z/5i&#10;FGxmzeq0tfeuqD/Om2yXxetD7JUaDvrVHISn3v+HH+2tVvA2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N328YAAADdAAAADwAAAAAAAAAAAAAAAACYAgAAZHJz&#10;L2Rvd25yZXYueG1sUEsFBgAAAAAEAAQA9QAAAIsDAAAAAA==&#10;" filled="f" stroked="f">
                  <v:textbox inset="0,0,0,0">
                    <w:txbxContent>
                      <w:p w14:paraId="42762CE0" w14:textId="77777777" w:rsidR="006E2FA2" w:rsidRDefault="006E2FA2">
                        <w:pPr>
                          <w:spacing w:after="160" w:line="259" w:lineRule="auto"/>
                          <w:ind w:left="0" w:firstLine="0"/>
                          <w:jc w:val="left"/>
                        </w:pPr>
                        <w:r>
                          <w:rPr>
                            <w:color w:val="323232"/>
                            <w:w w:val="132"/>
                            <w:sz w:val="13"/>
                          </w:rPr>
                          <w:t>B+C</w:t>
                        </w:r>
                        <w:r>
                          <w:rPr>
                            <w:color w:val="323232"/>
                            <w:spacing w:val="14"/>
                            <w:w w:val="132"/>
                            <w:sz w:val="13"/>
                          </w:rPr>
                          <w:t xml:space="preserve"> </w:t>
                        </w:r>
                      </w:p>
                    </w:txbxContent>
                  </v:textbox>
                </v:rect>
                <v:rect id="Rectangle 5640" o:spid="_x0000_s1375" style="position:absolute;left:11142;top:12119;width:1139;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O8MA&#10;AADdAAAADwAAAGRycy9kb3ducmV2LnhtbERPTYvCMBC9C/6HMII3TV1UtGsUWRU9ahXcvQ3NbFts&#10;JqWJtu6v3xwEj4/3vVi1phQPql1hWcFoGIEgTq0uOFNwOe8GMxDOI2ssLZOCJzlYLbudBcbaNnyi&#10;R+IzEULYxagg976KpXRpTgbd0FbEgfu1tUEfYJ1JXWMTwk0pP6JoKg0WHBpyrOgrp/SW3I2C/axa&#10;fx/sX5OV25/99Xidb85zr1S/164/QXhq/Vv8ch+0gs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tO8MAAADdAAAADwAAAAAAAAAAAAAAAACYAgAAZHJzL2Rv&#10;d25yZXYueG1sUEsFBgAAAAAEAAQA9QAAAIgDAAAAAA==&#10;" filled="f" stroked="f">
                  <v:textbox inset="0,0,0,0">
                    <w:txbxContent>
                      <w:p w14:paraId="21156F46" w14:textId="77777777" w:rsidR="006E2FA2" w:rsidRDefault="006E2FA2">
                        <w:pPr>
                          <w:spacing w:after="160" w:line="259" w:lineRule="auto"/>
                          <w:ind w:left="0" w:firstLine="0"/>
                          <w:jc w:val="left"/>
                        </w:pPr>
                        <w:r>
                          <w:rPr>
                            <w:color w:val="323232"/>
                            <w:w w:val="110"/>
                            <w:sz w:val="13"/>
                          </w:rPr>
                          <w:t>→</w:t>
                        </w:r>
                      </w:p>
                    </w:txbxContent>
                  </v:textbox>
                </v:rect>
                <v:rect id="Rectangle 5641" o:spid="_x0000_s1376" style="position:absolute;left:11999;top:12119;width:1027;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IoMcA&#10;AADdAAAADwAAAGRycy9kb3ducmV2LnhtbESPQWvCQBSE7wX/w/IKvdWNxUqMriLWYo41EWxvj+wz&#10;Cc2+DdmtSfvrXaHgcZiZb5jlejCNuFDnassKJuMIBHFhdc2lgmP+/hyDcB5ZY2OZFPySg/Vq9LDE&#10;RNueD3TJfCkChF2CCirv20RKV1Rk0I1tSxy8s+0M+iC7UuoO+wA3jXyJopk0WHNYqLClbUXFd/Zj&#10;FOzjdvOZ2r++bHZf+9PHaf6Wz71ST4/DZgHC0+Dv4f92qhW8zq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jCKDHAAAA3QAAAA8AAAAAAAAAAAAAAAAAmAIAAGRy&#10;cy9kb3ducmV2LnhtbFBLBQYAAAAABAAEAPUAAACMAwAAAAA=&#10;" filled="f" stroked="f">
                  <v:textbox inset="0,0,0,0">
                    <w:txbxContent>
                      <w:p w14:paraId="0496C986" w14:textId="77777777" w:rsidR="006E2FA2" w:rsidRDefault="006E2FA2">
                        <w:pPr>
                          <w:spacing w:after="160" w:line="259" w:lineRule="auto"/>
                          <w:ind w:left="0" w:firstLine="0"/>
                          <w:jc w:val="left"/>
                        </w:pPr>
                        <w:r>
                          <w:rPr>
                            <w:color w:val="323232"/>
                            <w:spacing w:val="14"/>
                            <w:w w:val="123"/>
                            <w:sz w:val="13"/>
                          </w:rPr>
                          <w:t xml:space="preserve"> </w:t>
                        </w:r>
                        <w:r>
                          <w:rPr>
                            <w:color w:val="323232"/>
                            <w:w w:val="123"/>
                            <w:sz w:val="13"/>
                          </w:rPr>
                          <w:t>F</w:t>
                        </w:r>
                      </w:p>
                    </w:txbxContent>
                  </v:textbox>
                </v:rect>
                <v:rect id="Rectangle 5642" o:spid="_x0000_s1377" style="position:absolute;left:20554;top:11058;width:5023;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W18cA&#10;AADdAAAADwAAAGRycy9kb3ducmV2LnhtbESPQWvCQBSE7wX/w/KE3uqm0opGVxFtSY41Cra3R/aZ&#10;hGbfhuw2SfvrXaHgcZiZb5jVZjC16Kh1lWUFz5MIBHFudcWFgtPx/WkOwnlkjbVlUvBLDjbr0cMK&#10;Y217PlCX+UIECLsYFZTeN7GULi/JoJvYhjh4F9sa9EG2hdQt9gFuajmNopk0WHFYKLGhXUn5d/Zj&#10;FCTzZvuZ2r++qN++kvPHebE/LrxSj+NhuwThafD38H871QpeZ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xltfHAAAA3QAAAA8AAAAAAAAAAAAAAAAAmAIAAGRy&#10;cy9kb3ducmV2LnhtbFBLBQYAAAAABAAEAPUAAACMAwAAAAA=&#10;" filled="f" stroked="f">
                  <v:textbox inset="0,0,0,0">
                    <w:txbxContent>
                      <w:p w14:paraId="34E4E6B1" w14:textId="77777777" w:rsidR="006E2FA2" w:rsidRDefault="006E2FA2">
                        <w:pPr>
                          <w:spacing w:after="160" w:line="259" w:lineRule="auto"/>
                          <w:ind w:left="0" w:firstLine="0"/>
                          <w:jc w:val="left"/>
                        </w:pPr>
                        <w:r>
                          <w:rPr>
                            <w:color w:val="323232"/>
                            <w:w w:val="101"/>
                            <w:sz w:val="13"/>
                          </w:rPr>
                          <w:t>Separation</w:t>
                        </w:r>
                      </w:p>
                    </w:txbxContent>
                  </v:textbox>
                </v:rect>
                <v:rect id="Rectangle 5643" o:spid="_x0000_s1378" style="position:absolute;left:20519;top:12129;width:113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0zTMcA&#10;AADdAAAADwAAAGRycy9kb3ducmV2LnhtbESPQWvCQBSE74X+h+UVequbWisasxGxLXrUKKi3R/aZ&#10;hGbfhuzWRH99Vyj0OMzMN0wy700tLtS6yrKC10EEgji3uuJCwX739TIB4TyyxtoyKbiSg3n6+JBg&#10;rG3HW7pkvhABwi5GBaX3TSyly0sy6Aa2IQ7e2bYGfZBtIXWLXYCbWg6jaCwNVhwWSmxoWVL+nf0Y&#10;BatJsziu7a0r6s/T6rA5TD92U6/U81O/mIHw1Pv/8F97rRW8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9M0zHAAAA3QAAAA8AAAAAAAAAAAAAAAAAmAIAAGRy&#10;cy9kb3ducmV2LnhtbFBLBQYAAAAABAAEAPUAAACMAwAAAAA=&#10;" filled="f" stroked="f">
                  <v:textbox inset="0,0,0,0">
                    <w:txbxContent>
                      <w:p w14:paraId="6D2A0F26" w14:textId="77777777" w:rsidR="006E2FA2" w:rsidRDefault="006E2FA2">
                        <w:pPr>
                          <w:spacing w:after="160" w:line="259" w:lineRule="auto"/>
                          <w:ind w:left="0" w:firstLine="0"/>
                          <w:jc w:val="left"/>
                        </w:pPr>
                        <w:r>
                          <w:rPr>
                            <w:color w:val="323232"/>
                            <w:w w:val="118"/>
                            <w:sz w:val="13"/>
                          </w:rPr>
                          <w:t>A</w:t>
                        </w:r>
                        <w:r>
                          <w:rPr>
                            <w:color w:val="323232"/>
                            <w:spacing w:val="14"/>
                            <w:w w:val="118"/>
                            <w:sz w:val="13"/>
                          </w:rPr>
                          <w:t xml:space="preserve"> </w:t>
                        </w:r>
                      </w:p>
                    </w:txbxContent>
                  </v:textbox>
                </v:rect>
                <v:rect id="Rectangle 5644" o:spid="_x0000_s1379" style="position:absolute;left:21376;top:12129;width:113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rOMcA&#10;AADdAAAADwAAAGRycy9kb3ducmV2LnhtbESPQWvCQBSE7wX/w/KE3uqmYkWjq4htSY41Cra3R/aZ&#10;hGbfhuw2SfvrXaHgcZiZb5j1djC16Kh1lWUFz5MIBHFudcWFgtPx/WkBwnlkjbVlUvBLDrab0cMa&#10;Y217PlCX+UIECLsYFZTeN7GULi/JoJvYhjh4F9sa9EG2hdQt9gFuajmNork0WHFYKLGhfUn5d/Zj&#10;FCSLZveZ2r++qN++kvPHefl6XHqlHsfDbgXC0+Dv4f92qhW8zG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UqzjHAAAA3QAAAA8AAAAAAAAAAAAAAAAAmAIAAGRy&#10;cy9kb3ducmV2LnhtbFBLBQYAAAAABAAEAPUAAACMAwAAAAA=&#10;" filled="f" stroked="f">
                  <v:textbox inset="0,0,0,0">
                    <w:txbxContent>
                      <w:p w14:paraId="28D8AC72" w14:textId="77777777" w:rsidR="006E2FA2" w:rsidRDefault="006E2FA2">
                        <w:pPr>
                          <w:spacing w:after="160" w:line="259" w:lineRule="auto"/>
                          <w:ind w:left="0" w:firstLine="0"/>
                          <w:jc w:val="left"/>
                        </w:pPr>
                        <w:r>
                          <w:rPr>
                            <w:color w:val="323232"/>
                            <w:w w:val="110"/>
                            <w:sz w:val="13"/>
                          </w:rPr>
                          <w:t>→</w:t>
                        </w:r>
                      </w:p>
                    </w:txbxContent>
                  </v:textbox>
                </v:rect>
                <v:rect id="Rectangle 5645" o:spid="_x0000_s1380" style="position:absolute;left:22232;top:12129;width:2835;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o8UA&#10;AADdAAAADwAAAGRycy9kb3ducmV2LnhtbESPT4vCMBTE78J+h/AWvGmqqGg1iri76NF/oN4ezbMt&#10;Ni+lydrqp98sCB6HmfkNM1s0phB3qlxuWUGvG4EgTqzOOVVwPPx0xiCcR9ZYWCYFD3KwmH+0Zhhr&#10;W/OO7nufigBhF6OCzPsyltIlGRl0XVsSB+9qK4M+yCqVusI6wE0h+1E0kgZzDgsZlrTKKLntf42C&#10;9bhcnjf2WafF92V92p4mX4eJV6r92SynIDw1/h1+tTdawXA0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mA6jxQAAAN0AAAAPAAAAAAAAAAAAAAAAAJgCAABkcnMv&#10;ZG93bnJldi54bWxQSwUGAAAAAAQABAD1AAAAigMAAAAA&#10;" filled="f" stroked="f">
                  <v:textbox inset="0,0,0,0">
                    <w:txbxContent>
                      <w:p w14:paraId="3F21CC9D" w14:textId="77777777" w:rsidR="006E2FA2" w:rsidRDefault="006E2FA2">
                        <w:pPr>
                          <w:spacing w:after="160" w:line="259" w:lineRule="auto"/>
                          <w:ind w:left="0" w:firstLine="0"/>
                          <w:jc w:val="left"/>
                        </w:pPr>
                        <w:r>
                          <w:rPr>
                            <w:color w:val="323232"/>
                            <w:spacing w:val="15"/>
                            <w:w w:val="123"/>
                            <w:sz w:val="13"/>
                          </w:rPr>
                          <w:t xml:space="preserve"> </w:t>
                        </w:r>
                        <w:r>
                          <w:rPr>
                            <w:color w:val="323232"/>
                            <w:w w:val="123"/>
                            <w:sz w:val="13"/>
                          </w:rPr>
                          <w:t>G+H</w:t>
                        </w:r>
                      </w:p>
                    </w:txbxContent>
                  </v:textbox>
                </v:rect>
                <v:rect id="Rectangle 5646" o:spid="_x0000_s1381" style="position:absolute;left:26491;top:11049;width:1645;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Q1M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KkNTHAAAA3QAAAA8AAAAAAAAAAAAAAAAAmAIAAGRy&#10;cy9kb3ducmV2LnhtbFBLBQYAAAAABAAEAPUAAACMAwAAAAA=&#10;" filled="f" stroked="f">
                  <v:textbox inset="0,0,0,0">
                    <w:txbxContent>
                      <w:p w14:paraId="146A7A5D" w14:textId="77777777" w:rsidR="006E2FA2" w:rsidRDefault="006E2FA2">
                        <w:pPr>
                          <w:spacing w:after="160" w:line="259" w:lineRule="auto"/>
                          <w:ind w:left="0" w:firstLine="0"/>
                          <w:jc w:val="left"/>
                        </w:pPr>
                        <w:r>
                          <w:rPr>
                            <w:color w:val="323232"/>
                            <w:w w:val="104"/>
                            <w:sz w:val="13"/>
                          </w:rPr>
                          <w:t>Uni</w:t>
                        </w:r>
                      </w:p>
                    </w:txbxContent>
                  </v:textbox>
                </v:rect>
                <v:rect id="Rectangle 5647" o:spid="_x0000_s1382" style="position:absolute;left:27728;top:11049;width:610;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1T8cA&#10;AADdAAAADwAAAGRycy9kb3ducmV2LnhtbESPT2vCQBTE7wW/w/KE3pqNxaa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GNU/HAAAA3QAAAA8AAAAAAAAAAAAAAAAAmAIAAGRy&#10;cy9kb3ducmV2LnhtbFBLBQYAAAAABAAEAPUAAACMAwAAAAA=&#10;" filled="f" stroked="f">
                  <v:textbox inset="0,0,0,0">
                    <w:txbxContent>
                      <w:p w14:paraId="152E3426" w14:textId="77777777" w:rsidR="006E2FA2" w:rsidRDefault="006E2FA2">
                        <w:pPr>
                          <w:spacing w:after="160" w:line="259" w:lineRule="auto"/>
                          <w:ind w:left="0" w:firstLine="0"/>
                          <w:jc w:val="left"/>
                        </w:pPr>
                        <w:proofErr w:type="gramStart"/>
                        <w:r>
                          <w:rPr>
                            <w:color w:val="323232"/>
                            <w:w w:val="103"/>
                            <w:sz w:val="13"/>
                          </w:rPr>
                          <w:t>fi</w:t>
                        </w:r>
                        <w:proofErr w:type="gramEnd"/>
                      </w:p>
                    </w:txbxContent>
                  </v:textbox>
                </v:rect>
                <v:rect id="Rectangle 5648" o:spid="_x0000_s1383" style="position:absolute;left:28187;top:11049;width:289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hPcMA&#10;AADdAAAADwAAAGRycy9kb3ducmV2LnhtbERPTYvCMBC9C/6HMII3TV1UtGsUWRU9ahXcvQ3NbFts&#10;JqWJtu6v3xwEj4/3vVi1phQPql1hWcFoGIEgTq0uOFNwOe8GMxDOI2ssLZOCJzlYLbudBcbaNnyi&#10;R+IzEULYxagg976KpXRpTgbd0FbEgfu1tUEfYJ1JXWMTwk0pP6JoKg0WHBpyrOgrp/SW3I2C/axa&#10;fx/sX5OV25/99Xidb85zr1S/164/QXhq/Vv8ch+0gs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mhPcMAAADdAAAADwAAAAAAAAAAAAAAAACYAgAAZHJzL2Rv&#10;d25yZXYueG1sUEsFBgAAAAAEAAQA9QAAAIgDAAAAAA==&#10;" filled="f" stroked="f">
                  <v:textbox inset="0,0,0,0">
                    <w:txbxContent>
                      <w:p w14:paraId="35AE5DFC" w14:textId="77777777" w:rsidR="006E2FA2" w:rsidRDefault="006E2FA2">
                        <w:pPr>
                          <w:spacing w:after="160" w:line="259" w:lineRule="auto"/>
                          <w:ind w:left="0" w:firstLine="0"/>
                          <w:jc w:val="left"/>
                        </w:pPr>
                        <w:proofErr w:type="gramStart"/>
                        <w:r>
                          <w:rPr>
                            <w:color w:val="323232"/>
                            <w:w w:val="102"/>
                            <w:sz w:val="13"/>
                          </w:rPr>
                          <w:t>cation</w:t>
                        </w:r>
                        <w:proofErr w:type="gramEnd"/>
                      </w:p>
                    </w:txbxContent>
                  </v:textbox>
                </v:rect>
                <v:rect id="Rectangle 5649" o:spid="_x0000_s1384" style="position:absolute;left:26433;top:12119;width:2705;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EpsYA&#10;AADdAAAADwAAAGRycy9kb3ducmV2LnhtbESPQWvCQBSE74X+h+UJ3upGacXErCK1RY9WhejtkX1N&#10;QrNvQ3Y10V/fLQg9DjPzDZMue1OLK7WusqxgPIpAEOdWV1woOB4+X2YgnEfWWFsmBTdysFw8P6WY&#10;aNvxF133vhABwi5BBaX3TSKly0sy6Ea2IQ7et20N+iDbQuoWuwA3tZxE0VQarDgslNjQe0n5z/5i&#10;FGxmzeq0tfeuqD/Om2yXxetD7JUaDvrVHISn3v+HH+2tVvA2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UEpsYAAADdAAAADwAAAAAAAAAAAAAAAACYAgAAZHJz&#10;L2Rvd25yZXYueG1sUEsFBgAAAAAEAAQA9QAAAIsDAAAAAA==&#10;" filled="f" stroked="f">
                  <v:textbox inset="0,0,0,0">
                    <w:txbxContent>
                      <w:p w14:paraId="4134CE78" w14:textId="77777777" w:rsidR="006E2FA2" w:rsidRDefault="006E2FA2">
                        <w:pPr>
                          <w:spacing w:after="160" w:line="259" w:lineRule="auto"/>
                          <w:ind w:left="0" w:firstLine="0"/>
                          <w:jc w:val="left"/>
                        </w:pPr>
                        <w:r>
                          <w:rPr>
                            <w:color w:val="323232"/>
                            <w:w w:val="126"/>
                            <w:sz w:val="13"/>
                          </w:rPr>
                          <w:t>G+E</w:t>
                        </w:r>
                        <w:r>
                          <w:rPr>
                            <w:color w:val="323232"/>
                            <w:spacing w:val="14"/>
                            <w:w w:val="126"/>
                            <w:sz w:val="13"/>
                          </w:rPr>
                          <w:t xml:space="preserve"> </w:t>
                        </w:r>
                      </w:p>
                    </w:txbxContent>
                  </v:textbox>
                </v:rect>
                <v:rect id="Rectangle 5650" o:spid="_x0000_s1385" style="position:absolute;left:28467;top:12119;width:1139;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75sIA&#10;AADdAAAADwAAAGRycy9kb3ducmV2LnhtbERPTYvCMBC9L/gfwgh7W1MFRWtTEXXR46oLrrehGdti&#10;MylNtNVfvzkIHh/vO1l0phJ3alxpWcFwEIEgzqwuOVfwe/z+moJwHlljZZkUPMjBIu19JBhr2/Ke&#10;7gefixDCLkYFhfd1LKXLCjLoBrYmDtzFNgZ9gE0udYNtCDeVHEXRRBosOTQUWNOqoOx6uBkF22m9&#10;/NvZZ5tXm/P29HOarY8zr9Rnv1vOQXjq/Fv8cu+0gvFk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jvmwgAAAN0AAAAPAAAAAAAAAAAAAAAAAJgCAABkcnMvZG93&#10;bnJldi54bWxQSwUGAAAAAAQABAD1AAAAhwMAAAAA&#10;" filled="f" stroked="f">
                  <v:textbox inset="0,0,0,0">
                    <w:txbxContent>
                      <w:p w14:paraId="67472C58" w14:textId="77777777" w:rsidR="006E2FA2" w:rsidRDefault="006E2FA2">
                        <w:pPr>
                          <w:spacing w:after="160" w:line="259" w:lineRule="auto"/>
                          <w:ind w:left="0" w:firstLine="0"/>
                          <w:jc w:val="left"/>
                        </w:pPr>
                        <w:r>
                          <w:rPr>
                            <w:color w:val="323232"/>
                            <w:w w:val="110"/>
                            <w:sz w:val="13"/>
                          </w:rPr>
                          <w:t>→</w:t>
                        </w:r>
                      </w:p>
                    </w:txbxContent>
                  </v:textbox>
                </v:rect>
                <v:rect id="Rectangle 5651" o:spid="_x0000_s1386" style="position:absolute;left:29323;top:12119;width:1459;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efcUA&#10;AADdAAAADwAAAGRycy9kb3ducmV2LnhtbESPQYvCMBSE7wv+h/AW9ramCopWo4i66FGt4O7t0Tzb&#10;ss1LaaKt/nojCB6HmfmGmc5bU4or1a6wrKDXjUAQp1YXnCk4Jj/fIxDOI2ssLZOCGzmYzzofU4y1&#10;bXhP14PPRICwi1FB7n0VS+nSnAy6rq2Ig3e2tUEfZJ1JXWMT4KaU/SgaSoMFh4UcK1rmlP4fLkbB&#10;ZlQtfrf23mTl+m9z2p3Gq2Tslfr6bBcTEJ5a/w6/2lutYDAc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p59xQAAAN0AAAAPAAAAAAAAAAAAAAAAAJgCAABkcnMv&#10;ZG93bnJldi54bWxQSwUGAAAAAAQABAD1AAAAigMAAAAA&#10;" filled="f" stroked="f">
                  <v:textbox inset="0,0,0,0">
                    <w:txbxContent>
                      <w:p w14:paraId="4793E507" w14:textId="77777777" w:rsidR="006E2FA2" w:rsidRDefault="006E2FA2">
                        <w:pPr>
                          <w:spacing w:after="160" w:line="259" w:lineRule="auto"/>
                          <w:ind w:left="0" w:firstLine="0"/>
                          <w:jc w:val="left"/>
                        </w:pPr>
                        <w:r>
                          <w:rPr>
                            <w:color w:val="323232"/>
                            <w:spacing w:val="15"/>
                            <w:w w:val="112"/>
                            <w:sz w:val="13"/>
                          </w:rPr>
                          <w:t xml:space="preserve"> </w:t>
                        </w:r>
                        <w:r>
                          <w:rPr>
                            <w:color w:val="323232"/>
                            <w:w w:val="112"/>
                            <w:sz w:val="13"/>
                          </w:rPr>
                          <w:t>G'</w:t>
                        </w:r>
                      </w:p>
                    </w:txbxContent>
                  </v:textbox>
                </v:rect>
                <v:rect id="Rectangle 5652" o:spid="_x0000_s1387" style="position:absolute;left:4164;top:855;width:759;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ACsUA&#10;AADdAAAADwAAAGRycy9kb3ducmV2LnhtbESPQYvCMBSE74L/ITxhb5quoGg1iqiLHtUuuHt7NM+2&#10;bPNSmmirv94Iwh6HmfmGmS9bU4ob1a6wrOBzEIEgTq0uOFPwnXz1JyCcR9ZYWiYFd3KwXHQ7c4y1&#10;bfhIt5PPRICwi1FB7n0VS+nSnAy6ga2Ig3extUEfZJ1JXWMT4KaUwygaS4MFh4UcK1rnlP6drkbB&#10;blKtfvb20WTl9nd3Ppynm2TqlfrotasZCE+t/w+/23utYDQe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qAAKxQAAAN0AAAAPAAAAAAAAAAAAAAAAAJgCAABkcnMv&#10;ZG93bnJldi54bWxQSwUGAAAAAAQABAD1AAAAigMAAAAA&#10;" filled="f" stroked="f">
                  <v:textbox inset="0,0,0,0">
                    <w:txbxContent>
                      <w:p w14:paraId="3B53F51B" w14:textId="77777777" w:rsidR="006E2FA2" w:rsidRDefault="006E2FA2">
                        <w:pPr>
                          <w:spacing w:after="160" w:line="259" w:lineRule="auto"/>
                          <w:ind w:left="0" w:firstLine="0"/>
                          <w:jc w:val="left"/>
                        </w:pPr>
                        <w:r>
                          <w:rPr>
                            <w:color w:val="191919"/>
                            <w:w w:val="117"/>
                            <w:sz w:val="14"/>
                          </w:rPr>
                          <w:t>A</w:t>
                        </w:r>
                      </w:p>
                    </w:txbxContent>
                  </v:textbox>
                </v:rect>
                <v:rect id="Rectangle 5653" o:spid="_x0000_s1388" style="position:absolute;left:4164;top:2996;width:759;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kcUA&#10;AADdAAAADwAAAGRycy9kb3ducmV2LnhtbESPT4vCMBTE78J+h/AWvGmqomg1iri76NF/oN4ezbMt&#10;Ni+lydrqp98sCB6HmfkNM1s0phB3qlxuWUGvG4EgTqzOOVVwPPx0xiCcR9ZYWCYFD3KwmH+0Zhhr&#10;W/OO7nufigBhF6OCzPsyltIlGRl0XVsSB+9qK4M+yCqVusI6wE0h+1E0kgZzDgsZlrTKKLntf42C&#10;9bhcnjf2WafF92V92p4mX4eJV6r92SynIDw1/h1+tTdawXA0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KWRxQAAAN0AAAAPAAAAAAAAAAAAAAAAAJgCAABkcnMv&#10;ZG93bnJldi54bWxQSwUGAAAAAAQABAD1AAAAigMAAAAA&#10;" filled="f" stroked="f">
                  <v:textbox inset="0,0,0,0">
                    <w:txbxContent>
                      <w:p w14:paraId="4BDA1995" w14:textId="77777777" w:rsidR="006E2FA2" w:rsidRDefault="006E2FA2">
                        <w:pPr>
                          <w:spacing w:after="160" w:line="259" w:lineRule="auto"/>
                          <w:ind w:left="0" w:firstLine="0"/>
                          <w:jc w:val="left"/>
                        </w:pPr>
                        <w:r>
                          <w:rPr>
                            <w:color w:val="191919"/>
                            <w:w w:val="123"/>
                            <w:sz w:val="14"/>
                          </w:rPr>
                          <w:t>B</w:t>
                        </w:r>
                      </w:p>
                    </w:txbxContent>
                  </v:textbox>
                </v:rect>
                <v:shape id="Shape 5654" o:spid="_x0000_s1389" style="position:absolute;left:1240;top:907;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Pc8YA&#10;AADdAAAADwAAAGRycy9kb3ducmV2LnhtbESPT2vCQBTE7wW/w/IEL0U3lSZIdJXSIi3Fi/89PrLP&#10;JJh9G7KrSb+9WxA8DjPzG2a26EwlbtS40rKCt1EEgjizuuRcwW67HE5AOI+ssbJMCv7IwWLee5lh&#10;qm3La7ptfC4ChF2KCgrv61RKlxVk0I1sTRy8s20M+iCbXOoG2wA3lRxHUSINlhwWCqzps6Dssrka&#10;Batd8m328VdpXbT+nbweT3V7sEoN+t3HFISnzj/Dj/aPVhAn8Tv8vw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xPc8YAAADdAAAADwAAAAAAAAAAAAAAAACYAgAAZHJz&#10;L2Rvd25yZXYueG1sUEsFBgAAAAAEAAQA9QAAAIsDAAAAAA==&#10;" path="m64090,v35378,,64101,28686,64101,64095c128191,99471,99468,128200,64090,128200,28681,128200,,99471,,64095,,28686,28681,,64090,xe" fillcolor="#787878" strokecolor="#191919" strokeweight=".18756mm">
                  <v:path arrowok="t" textboxrect="0,0,128191,128200"/>
                </v:shape>
                <v:rect id="Rectangle 5655" o:spid="_x0000_s1390" style="position:absolute;left:4177;top:4939;width:727;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GYfscA&#10;AADdAAAADwAAAGRycy9kb3ducmV2LnhtbESPQWvCQBSE74X+h+UVequbFiIaXUNoLcmxasF6e2Rf&#10;k9Ds25BdTfTXdwXB4zAz3zDLdDStOFHvGssKXicRCOLS6oYrBd+7z5cZCOeRNbaWScGZHKSrx4cl&#10;JtoOvKHT1lciQNglqKD2vkukdGVNBt3EdsTB+7W9QR9kX0nd4xDgppVvUTSVBhsOCzV29F5T+bc9&#10;GgX5rMt+CnsZqnZ9yPdf+/nHbu6Ven4aswUIT6O/h2/tQiuIp3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BmH7HAAAA3QAAAA8AAAAAAAAAAAAAAAAAmAIAAGRy&#10;cy9kb3ducmV2LnhtbFBLBQYAAAAABAAEAPUAAACMAwAAAAA=&#10;" filled="f" stroked="f">
                  <v:textbox inset="0,0,0,0">
                    <w:txbxContent>
                      <w:p w14:paraId="6AD564B1" w14:textId="77777777" w:rsidR="006E2FA2" w:rsidRDefault="006E2FA2">
                        <w:pPr>
                          <w:spacing w:after="160" w:line="259" w:lineRule="auto"/>
                          <w:ind w:left="0" w:firstLine="0"/>
                          <w:jc w:val="left"/>
                        </w:pPr>
                        <w:r>
                          <w:rPr>
                            <w:color w:val="191919"/>
                            <w:w w:val="118"/>
                            <w:sz w:val="14"/>
                          </w:rPr>
                          <w:t>C</w:t>
                        </w:r>
                      </w:p>
                    </w:txbxContent>
                  </v:textbox>
                </v:rect>
                <v:rect id="Rectangle 5656" o:spid="_x0000_s1391" style="position:absolute;left:4141;top:6850;width:821;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MGCccA&#10;AADdAAAADwAAAGRycy9kb3ducmV2LnhtbESPQWvCQBSE74L/YXmCN91YMGh0DcFWzLGNBevtkX1N&#10;QrNvQ3Zr0v76bqHQ4zAz3zD7dDStuFPvGssKVssIBHFpdcOVgtfLabEB4TyyxtYyKfgiB+lhOtlj&#10;ou3AL3QvfCUChF2CCmrvu0RKV9Zk0C1tRxy8d9sb9EH2ldQ9DgFuWvkQRbE02HBYqLGjY03lR/Fp&#10;FJw3XfaW2++hap9u5+vzdft42Xql5rMx24HwNPr/8F871wrW8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gnHAAAA3QAAAA8AAAAAAAAAAAAAAAAAmAIAAGRy&#10;cy9kb3ducmV2LnhtbFBLBQYAAAAABAAEAPUAAACMAwAAAAA=&#10;" filled="f" stroked="f">
                  <v:textbox inset="0,0,0,0">
                    <w:txbxContent>
                      <w:p w14:paraId="5DA5A548" w14:textId="77777777" w:rsidR="006E2FA2" w:rsidRDefault="006E2FA2">
                        <w:pPr>
                          <w:spacing w:after="160" w:line="259" w:lineRule="auto"/>
                          <w:ind w:left="0" w:firstLine="0"/>
                          <w:jc w:val="left"/>
                        </w:pPr>
                        <w:r>
                          <w:rPr>
                            <w:color w:val="191919"/>
                            <w:w w:val="118"/>
                            <w:sz w:val="14"/>
                          </w:rPr>
                          <w:t>D</w:t>
                        </w:r>
                      </w:p>
                    </w:txbxContent>
                  </v:textbox>
                </v:rect>
                <v:rect id="Rectangle 5657" o:spid="_x0000_s1392" style="position:absolute;left:4195;top:8989;width:678;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ksYA&#10;AADdAAAADwAAAGRycy9kb3ducmV2LnhtbESPT4vCMBTE74LfITxhb5oq6G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jksYAAADdAAAADwAAAAAAAAAAAAAAAACYAgAAZHJz&#10;L2Rvd25yZXYueG1sUEsFBgAAAAAEAAQA9QAAAIsDAAAAAA==&#10;" filled="f" stroked="f">
                  <v:textbox inset="0,0,0,0">
                    <w:txbxContent>
                      <w:p w14:paraId="65DCFE23" w14:textId="77777777" w:rsidR="006E2FA2" w:rsidRDefault="006E2FA2">
                        <w:pPr>
                          <w:spacing w:after="160" w:line="259" w:lineRule="auto"/>
                          <w:ind w:left="0" w:firstLine="0"/>
                          <w:jc w:val="left"/>
                        </w:pPr>
                        <w:r>
                          <w:rPr>
                            <w:color w:val="191919"/>
                            <w:w w:val="121"/>
                            <w:sz w:val="14"/>
                          </w:rPr>
                          <w:t>E</w:t>
                        </w:r>
                      </w:p>
                    </w:txbxContent>
                  </v:textbox>
                </v:rect>
                <v:rect id="Rectangle 5658" o:spid="_x0000_s1393" style="position:absolute;left:13198;top:3966;width:647;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34MIA&#10;AADdAAAADwAAAGRycy9kb3ducmV2LnhtbERPTYvCMBC9L/gfwgh7W1MFRWtTEXXR46oLrrehGdti&#10;MylNtNVfvzkIHh/vO1l0phJ3alxpWcFwEIEgzqwuOVfwe/z+moJwHlljZZkUPMjBIu19JBhr2/Ke&#10;7gefixDCLkYFhfd1LKXLCjLoBrYmDtzFNgZ9gE0udYNtCDeVHEXRRBosOTQUWNOqoOx6uBkF22m9&#10;/NvZZ5tXm/P29HOarY8zr9Rnv1vOQXjq/Fv8cu+0gvFk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QDfgwgAAAN0AAAAPAAAAAAAAAAAAAAAAAJgCAABkcnMvZG93&#10;bnJldi54bWxQSwUGAAAAAAQABAD1AAAAhwMAAAAA&#10;" filled="f" stroked="f">
                  <v:textbox inset="0,0,0,0">
                    <w:txbxContent>
                      <w:p w14:paraId="47FA34F8" w14:textId="77777777" w:rsidR="006E2FA2" w:rsidRDefault="006E2FA2">
                        <w:pPr>
                          <w:spacing w:after="160" w:line="259" w:lineRule="auto"/>
                          <w:ind w:left="0" w:firstLine="0"/>
                          <w:jc w:val="left"/>
                        </w:pPr>
                        <w:r>
                          <w:rPr>
                            <w:color w:val="191919"/>
                            <w:w w:val="122"/>
                            <w:sz w:val="14"/>
                          </w:rPr>
                          <w:t>F</w:t>
                        </w:r>
                      </w:p>
                    </w:txbxContent>
                  </v:textbox>
                </v:rect>
                <v:rect id="Rectangle 5659" o:spid="_x0000_s1394" style="position:absolute;left:24288;width:758;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e8cA&#10;AADdAAAADwAAAGRycy9kb3ducmV2LnhtbESPQWvCQBSE74L/YXmCN91YMJjoGoKtmGOrBevtkX1N&#10;QrNvQ3Zr0v76bqHQ4zAz3zC7bDStuFPvGssKVssIBHFpdcOVgtfLcbEB4TyyxtYyKfgiB9l+Otlh&#10;qu3AL3Q/+0oECLsUFdTed6mUrqzJoFvajjh477Y36IPsK6l7HALctPIhimJpsOGwUGNHh5rKj/On&#10;UXDadPlbYb+Hqn26na7P1+Txknil5rMx34LwNPr/8F+70ArW8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MknvHAAAA3QAAAA8AAAAAAAAAAAAAAAAAmAIAAGRy&#10;cy9kb3ducmV2LnhtbFBLBQYAAAAABAAEAPUAAACMAwAAAAA=&#10;" filled="f" stroked="f">
                  <v:textbox inset="0,0,0,0">
                    <w:txbxContent>
                      <w:p w14:paraId="6FD876AD" w14:textId="77777777" w:rsidR="006E2FA2" w:rsidRDefault="006E2FA2">
                        <w:pPr>
                          <w:spacing w:after="160" w:line="259" w:lineRule="auto"/>
                          <w:ind w:left="0" w:firstLine="0"/>
                          <w:jc w:val="left"/>
                        </w:pPr>
                        <w:r>
                          <w:rPr>
                            <w:color w:val="191919"/>
                            <w:w w:val="105"/>
                            <w:sz w:val="14"/>
                          </w:rPr>
                          <w:t>G</w:t>
                        </w:r>
                      </w:p>
                    </w:txbxContent>
                  </v:textbox>
                </v:rect>
                <v:rect id="Rectangle 5660" o:spid="_x0000_s1395" style="position:absolute;left:24270;top:1712;width:805;height:1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rxW8QA&#10;AADdAAAADwAAAGRycy9kb3ducmV2LnhtbERPTWvCQBC9C/0PyxR6000LDTF1laAVPdoo2N6G7DQJ&#10;zc6G7JpEf717KHh8vO/FajSN6KlztWUFr7MIBHFhdc2lgtNxO01AOI+ssbFMCq7kYLV8miww1Xbg&#10;L+pzX4oQwi5FBZX3bSqlKyoy6Ga2JQ7cr+0M+gC7UuoOhxBuGvkWRbE0WHNoqLCldUXFX34xCnZJ&#10;m33v7W0om8+f3flwnm+Oc6/Uy/OYfYDwNPqH+N+91wre4zj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8VvEAAAA3QAAAA8AAAAAAAAAAAAAAAAAmAIAAGRycy9k&#10;b3ducmV2LnhtbFBLBQYAAAAABAAEAPUAAACJAwAAAAA=&#10;" filled="f" stroked="f">
                  <v:textbox inset="0,0,0,0">
                    <w:txbxContent>
                      <w:p w14:paraId="673D3D05" w14:textId="77777777" w:rsidR="006E2FA2" w:rsidRDefault="006E2FA2">
                        <w:pPr>
                          <w:spacing w:after="160" w:line="259" w:lineRule="auto"/>
                          <w:ind w:left="0" w:firstLine="0"/>
                          <w:jc w:val="left"/>
                        </w:pPr>
                        <w:r>
                          <w:rPr>
                            <w:color w:val="191919"/>
                            <w:w w:val="113"/>
                            <w:sz w:val="14"/>
                          </w:rPr>
                          <w:t>H</w:t>
                        </w:r>
                      </w:p>
                    </w:txbxContent>
                  </v:textbox>
                </v:rect>
                <v:rect id="Rectangle 5661" o:spid="_x0000_s1396" style="position:absolute;left:30591;top:4;width:1075;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UwMUA&#10;AADdAAAADwAAAGRycy9kb3ducmV2LnhtbESPT4vCMBTE74LfITzBm6YKFq1GEf+gx10V1NujebbF&#10;5qU00Xb3028WFvY4zMxvmMWqNaV4U+0KywpGwwgEcWp1wZmCy3k/mIJwHlljaZkUfJGD1bLbWWCi&#10;bcOf9D75TAQIuwQV5N5XiZQuzcmgG9qKOHgPWxv0QdaZ1DU2AW5KOY6iWBosOCzkWNEmp/R5ehkF&#10;h2m1vh3td5OVu/vh+nGdbc8zr1S/167nIDy1/j/81z5qBZM4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lTAxQAAAN0AAAAPAAAAAAAAAAAAAAAAAJgCAABkcnMv&#10;ZG93bnJldi54bWxQSwUGAAAAAAQABAD1AAAAigMAAAAA&#10;" filled="f" stroked="f">
                  <v:textbox inset="0,0,0,0">
                    <w:txbxContent>
                      <w:p w14:paraId="3EDE76B1" w14:textId="77777777" w:rsidR="006E2FA2" w:rsidRDefault="006E2FA2">
                        <w:pPr>
                          <w:spacing w:after="160" w:line="259" w:lineRule="auto"/>
                          <w:ind w:left="0" w:firstLine="0"/>
                          <w:jc w:val="left"/>
                        </w:pPr>
                        <w:r>
                          <w:rPr>
                            <w:color w:val="191919"/>
                            <w:w w:val="111"/>
                            <w:sz w:val="14"/>
                          </w:rPr>
                          <w:t>G'</w:t>
                        </w:r>
                      </w:p>
                    </w:txbxContent>
                  </v:textbox>
                </v:rect>
                <v:rect id="Rectangle 5662" o:spid="_x0000_s1397" style="position:absolute;top:11066;width:5137;height:1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Kt8UA&#10;AADdAAAADwAAAGRycy9kb3ducmV2LnhtbESPT4vCMBTE7wv7HcJb8LamK1i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q3xQAAAN0AAAAPAAAAAAAAAAAAAAAAAJgCAABkcnMv&#10;ZG93bnJldi54bWxQSwUGAAAAAAQABAD1AAAAigMAAAAA&#10;" filled="f" stroked="f">
                  <v:textbox inset="0,0,0,0">
                    <w:txbxContent>
                      <w:p w14:paraId="72E4AE35" w14:textId="77777777" w:rsidR="006E2FA2" w:rsidRDefault="006E2FA2">
                        <w:pPr>
                          <w:spacing w:after="160" w:line="259" w:lineRule="auto"/>
                          <w:ind w:left="0" w:firstLine="0"/>
                          <w:jc w:val="left"/>
                        </w:pPr>
                        <w:r>
                          <w:rPr>
                            <w:b/>
                            <w:color w:val="323232"/>
                            <w:w w:val="112"/>
                            <w:sz w:val="13"/>
                          </w:rPr>
                          <w:t>Base</w:t>
                        </w:r>
                        <w:r>
                          <w:rPr>
                            <w:b/>
                            <w:color w:val="323232"/>
                            <w:spacing w:val="19"/>
                            <w:w w:val="112"/>
                            <w:sz w:val="13"/>
                          </w:rPr>
                          <w:t xml:space="preserve"> </w:t>
                        </w:r>
                        <w:r>
                          <w:rPr>
                            <w:b/>
                            <w:color w:val="323232"/>
                            <w:w w:val="112"/>
                            <w:sz w:val="13"/>
                          </w:rPr>
                          <w:t>map</w:t>
                        </w:r>
                      </w:p>
                    </w:txbxContent>
                  </v:textbox>
                </v:rect>
                <v:shape id="Shape 5663" o:spid="_x0000_s1398" style="position:absolute;left:2480;top:9683;width:975;height:0;visibility:visible;mso-wrap-style:square;v-text-anchor:top" coordsize="9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poaMMA&#10;AADdAAAADwAAAGRycy9kb3ducmV2LnhtbESPQUsDMRSE74L/ITzBm8226lLWpqUsCF5dLfQYNs/d&#10;1byXkDzb1V9vBMHjMDPfMJvdTF6dMOUpsIHlogKF3Ac38WDg9eXxZg0qi2VnfWA08IUZdtvLi41t&#10;XDjzM546GVSBcG6sgVEkNlrnfkSyeREicvHeQiIrRaZBu2TPBU5er6qq1mQnLgujjdiO2H90n2Tg&#10;GMP73bLtIn2T9ORbn1o5GHN9Ne8fQAnO8h/+az85A/d1fQu/b8oT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poaMMAAADdAAAADwAAAAAAAAAAAAAAAACYAgAAZHJzL2Rv&#10;d25yZXYueG1sUEsFBgAAAAAEAAQA9QAAAIgDAAAAAA==&#10;" path="m,l97426,e" filled="f" strokecolor="#191919" strokeweight=".23786mm">
                  <v:stroke miterlimit="1" joinstyle="miter"/>
                  <v:path arrowok="t" textboxrect="0,0,97426,0"/>
                </v:shape>
                <v:shape id="Shape 5664" o:spid="_x0000_s1399" style="position:absolute;left:3290;top:9579;width:280;height:207;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Gk08UA&#10;AADdAAAADwAAAGRycy9kb3ducmV2LnhtbESPQWvCQBSE70L/w/IKvUjd2GpqU1cpBUFyi0rPj+xr&#10;Nrj7NmRXTf59Vyj0OMzMN8x6OzgrrtSH1rOC+SwDQVx73XKj4HTcPa9AhIis0XomBSMF2G4eJmss&#10;tL9xRddDbESCcChQgYmxK6QMtSGHYeY74uT9+N5hTLJvpO7xluDOypcsy6XDltOCwY6+DNXnw8Up&#10;WNnFSN+v5Xk6lpV9K3fV8M5GqafH4fMDRKQh/of/2nutYJnnC7i/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aTTxQAAAN0AAAAPAAAAAAAAAAAAAAAAAJgCAABkcnMv&#10;ZG93bnJldi54bWxQSwUGAAAAAAQABAD1AAAAigMAAAAA&#10;" path="m,l28055,10372,,20658c4474,14557,4432,6240,,xe" fillcolor="#191919" strokecolor="#191919" strokeweight=".04461mm">
                  <v:path arrowok="t" textboxrect="0,0,28055,20658"/>
                </v:shape>
                <v:shape id="Shape 5665" o:spid="_x0000_s1400" style="position:absolute;left:9181;top:3689;width:899;height:0;visibility:visible;mso-wrap-style:square;v-text-anchor:top" coordsize="89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vvbsYA&#10;AADdAAAADwAAAGRycy9kb3ducmV2LnhtbESPQWvCQBSE74X+h+UJ3urGqkFSVylF0ZOlaUF6e2Rf&#10;k9Ts27C7JvHfu0Khx2FmvmFWm8E0oiPna8sKppMEBHFhdc2lgq/P3dMShA/IGhvLpOBKHjbrx4cV&#10;Ztr2/EFdHkoRIewzVFCF0GZS+qIig35iW+Lo/VhnMETpSqkd9hFuGvmcJKk0WHNcqLClt4qKc34x&#10;Co5dsZu72ft+2mztvv/+zf1J10qNR8PrC4hAQ/gP/7UPWsEiTRdwf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vvbsYAAADdAAAADwAAAAAAAAAAAAAAAACYAgAAZHJz&#10;L2Rvd25yZXYueG1sUEsFBgAAAAAEAAQA9QAAAIsDAAAAAA==&#10;" path="m,l89933,e" filled="f" strokecolor="#191919" strokeweight=".23786mm">
                  <v:stroke miterlimit="1" joinstyle="miter"/>
                  <v:path arrowok="t" textboxrect="0,0,89933,0"/>
                </v:shape>
                <v:shape id="Shape 5666" o:spid="_x0000_s1401" style="position:absolute;left:9916;top:3585;width:280;height:207;visibility:visible;mso-wrap-style:square;v-text-anchor:top" coordsize="28054,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nkcUA&#10;AADdAAAADwAAAGRycy9kb3ducmV2LnhtbESPQWsCMRSE7wX/Q3hCbzVroUtZjSKC0IOUdfXi7bl5&#10;Joubl3UTdfvvTaHQ4zAz3zDz5eBacac+NJ4VTCcZCOLa64aNgsN+8/YJIkRkja1nUvBDAZaL0csc&#10;C+0fvKN7FY1IEA4FKrAxdoWUobbkMEx8R5y8s+8dxiR7I3WPjwR3rXzPslw6bDgtWOxobam+VDen&#10;oNSd0SZu9t8Hu6qO5TWctmWt1Ot4WM1ARBrif/iv/aUVfOR5Dr9v0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WeRxQAAAN0AAAAPAAAAAAAAAAAAAAAAAJgCAABkcnMv&#10;ZG93bnJldi54bWxQSwUGAAAAAAQABAD1AAAAigMAAAAA&#10;" path="m,l28054,10372,,20658c4474,14557,4431,6240,,xe" fillcolor="#191919" strokecolor="#191919" strokeweight=".04461mm">
                  <v:path arrowok="t" textboxrect="0,0,28054,20658"/>
                </v:shape>
                <v:shape id="Shape 5667" o:spid="_x0000_s1402" style="position:absolute;left:9181;top:5632;width:899;height:0;visibility:visible;mso-wrap-style:square;v-text-anchor:top" coordsize="89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UgsYA&#10;AADdAAAADwAAAGRycy9kb3ducmV2LnhtbESPQWvCQBSE7wX/w/IEb3WjtqmkriKi6KmlaUF6e2Rf&#10;k9Ts27C7Jum/dwuFHoeZ+YZZbQbTiI6cry0rmE0TEMSF1TWXCj7eD/dLED4ga2wsk4If8rBZj+5W&#10;mGnb8xt1eShFhLDPUEEVQptJ6YuKDPqpbYmj92WdwRClK6V22Ee4aeQ8SVJpsOa4UGFLu4qKS341&#10;Cl664vDgFq/HWbO3x/7zO/dnXSs1GQ/bZxCBhvAf/muftILHNH2C3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UgsYAAADdAAAADwAAAAAAAAAAAAAAAACYAgAAZHJz&#10;L2Rvd25yZXYueG1sUEsFBgAAAAAEAAQA9QAAAIsDAAAAAA==&#10;" path="m,l89933,e" filled="f" strokecolor="#191919" strokeweight=".23786mm">
                  <v:stroke miterlimit="1" joinstyle="miter"/>
                  <v:path arrowok="t" textboxrect="0,0,89933,0"/>
                </v:shape>
                <v:shape id="Shape 5668" o:spid="_x0000_s1403" style="position:absolute;left:9916;top:5528;width:280;height:206;visibility:visible;mso-wrap-style:square;v-text-anchor:top" coordsize="28054,20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AMEA&#10;AADdAAAADwAAAGRycy9kb3ducmV2LnhtbERPy4rCMBTdC/MP4Qqz07SCRTqmooPKbFz4ALeX5E5b&#10;2tyUJmr795PFgMvDea83g23Fk3pfO1aQzhMQxNqZmksFt+thtgLhA7LB1jEpGMnDpviYrDE37sVn&#10;el5CKWII+xwVVCF0uZReV2TRz11HHLlf11sMEfalND2+Yrht5SJJMmmx5thQYUffFenm8rAKGp2m&#10;+2683496txuXFNIT0kGpz+mw/QIRaAhv8b/7xyhYZlmcG9/EJy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3PgDBAAAA3QAAAA8AAAAAAAAAAAAAAAAAmAIAAGRycy9kb3du&#10;cmV2LnhtbFBLBQYAAAAABAAEAPUAAACGAwAAAAA=&#10;" path="m,l28054,10372,,20616c4474,14547,4431,6187,,xe" fillcolor="#191919" strokecolor="#191919" strokeweight=".04461mm">
                  <v:path arrowok="t" textboxrect="0,0,28054,20616"/>
                </v:shape>
                <v:shape id="Shape 5669" o:spid="_x0000_s1404" style="position:absolute;left:11537;top:3688;width:962;height:474;visibility:visible;mso-wrap-style:square;v-text-anchor:top" coordsize="96217,4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ZKMcA&#10;AADdAAAADwAAAGRycy9kb3ducmV2LnhtbESPT2vCQBTE7wW/w/IEL6VuFIw1uooI0oIH//XQ4yP7&#10;TBazb0N2jamfvisUehxm5jfMYtXZSrTUeONYwWiYgCDOnTZcKPg6b9/eQfiArLFyTAp+yMNq2XtZ&#10;YKbdnY/UnkIhIoR9hgrKEOpMSp+XZNEPXU0cvYtrLIYom0LqBu8Rbis5TpJUWjQcF0qsaVNSfj3d&#10;rIKPwyvubP09mT7a635vHht58UapQb9bz0EE6sJ/+K/9qRVM0nQGzzfx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OWSjHAAAA3QAAAA8AAAAAAAAAAAAAAAAAmAIAAGRy&#10;cy9kb3ducmV2LnhtbFBLBQYAAAAABAAEAPUAAACMAwAAAAA=&#10;" path="m,l96217,47375e" filled="f" strokecolor="#191919" strokeweight=".23786mm">
                  <v:stroke miterlimit="1" joinstyle="miter" endcap="round"/>
                  <v:path arrowok="t" textboxrect="0,0,96217,47375"/>
                </v:shape>
                <v:shape id="Shape 5670" o:spid="_x0000_s1405" style="position:absolute;left:12306;top:3996;width:297;height:217;visibility:visible;mso-wrap-style:square;v-text-anchor:top" coordsize="29684,21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hqcIA&#10;AADdAAAADwAAAGRycy9kb3ducmV2LnhtbERPy4rCMBTdD/gP4QqzG1MHX1Sj6IjgwgFfH3Btrm21&#10;uSlNJta/Nwthlofzni1aU4lAjSstK+j3EhDEmdUl5wrOp83XBITzyBory6TgSQ4W887HDFNtH3yg&#10;cPS5iCHsUlRQeF+nUrqsIIOuZ2viyF1tY9BH2ORSN/iI4aaS30kykgZLjg0F1vRTUHY//hkFFzm0&#10;+61PBvnhduqH9S78rp5Bqc9uu5yC8NT6f/HbvdUKhqNx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IGGpwgAAAN0AAAAPAAAAAAAAAAAAAAAAAJgCAABkcnMvZG93&#10;bnJldi54bWxQSwUGAAAAAAQABAD1AAAAhwMAAAAA&#10;" path="m9113,l29684,21691,,18517c6679,15050,10366,7557,9113,xe" fillcolor="#191919" strokecolor="#191919" strokeweight=".04003mm">
                  <v:path arrowok="t" textboxrect="0,0,29684,21691"/>
                </v:shape>
                <v:shape id="Shape 5671" o:spid="_x0000_s1406" style="position:absolute;left:22980;top:691;width:636;height:507;visibility:visible;mso-wrap-style:square;v-text-anchor:top" coordsize="63591,50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ZeccA&#10;AADdAAAADwAAAGRycy9kb3ducmV2LnhtbESPQWvCQBSE7wX/w/KEXopuDEQlukorWOqlWBXPz+wz&#10;CWbfLtmtpv31XUHocZiZb5j5sjONuFLra8sKRsMEBHFhdc2lgsN+PZiC8AFZY2OZFPyQh+Wi9zTH&#10;XNsbf9F1F0oRIexzVFCF4HIpfVGRQT+0jjh6Z9saDFG2pdQt3iLcNDJNkrE0WHNcqNDRqqLisvs2&#10;Ct4yt9lmv+/mZTUJp+36lKaf7qjUc797nYEI1IX/8KP9oRVk48kI7m/i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P2XnHAAAA3QAAAA8AAAAAAAAAAAAAAAAAmAIAAGRy&#10;cy9kb3ducmV2LnhtbFBLBQYAAAAABAAEAPUAAACMAwAAAAA=&#10;" path="m,50725l63591,e" filled="f" strokecolor="#191919" strokeweight=".23786mm">
                  <v:stroke miterlimit="1" joinstyle="miter"/>
                  <v:path arrowok="t" textboxrect="0,0,63591,50725"/>
                </v:shape>
                <v:shape id="Shape 5672" o:spid="_x0000_s1407" style="position:absolute;left:23423;top:619;width:283;height:255;visibility:visible;mso-wrap-style:square;v-text-anchor:top" coordsize="28379,25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Zt8YA&#10;AADdAAAADwAAAGRycy9kb3ducmV2LnhtbESPT2vCQBTE74V+h+UVequbSuuf6CYUwVKkgokePD6y&#10;z2ww+zZktxq/vVso9DjMzG+YZT7YVlyo941jBa+jBARx5XTDtYLDfv0yA+EDssbWMSm4kYc8e3xY&#10;YqrdlQu6lKEWEcI+RQUmhC6V0leGLPqR64ijd3K9xRBlX0vd4zXCbSvHSTKRFhuOCwY7WhmqzuWP&#10;VbCVb6dPszva47woS+14s/nWqNTz0/CxABFoCP/hv/aXVvA+mY7h9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lZt8YAAADdAAAADwAAAAAAAAAAAAAAAACYAgAAZHJz&#10;L2Rvd25yZXYueG1sUEsFBgAAAAAEAAQA9QAAAIsDAAAAAA==&#10;" path="m28379,l12875,25554c12578,17980,7355,11497,,9412l28379,xe" fillcolor="#191919" strokecolor="#191919" strokeweight=".03486mm">
                  <v:path arrowok="t" textboxrect="0,0,28379,25554"/>
                </v:shape>
                <v:shape id="Shape 5673" o:spid="_x0000_s1408" style="position:absolute;left:10872;top:13788;width:0;height:1079;visibility:visible;mso-wrap-style:square;v-text-anchor:top" coordsize="0,10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2csMA&#10;AADdAAAADwAAAGRycy9kb3ducmV2LnhtbESPQWsCMRSE74L/IbxCb5qtxVW2RhGxUPCkLZ5fN8/N&#10;4uZlSaLu/nsjCB6HmfmGWaw624gr+VA7VvAxzkAQl07XXCn4+/0ezUGEiKyxcUwKegqwWg4HCyy0&#10;u/GerodYiQThUKACE2NbSBlKQxbD2LXEyTs5bzEm6SupPd4S3DZykmW5tFhzWjDY0sZQeT5crAJL&#10;01Z736/NPD9vj7vYn8L/Rqn3t279BSJSF1/hZ/tHK5jms094vElP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A2csMAAADdAAAADwAAAAAAAAAAAAAAAACYAgAAZHJzL2Rv&#10;d25yZXYueG1sUEsFBgAAAAAEAAQA9QAAAIgDAAAAAA==&#10;" path="m,l,107828e" filled="f" strokecolor="#323232" strokeweight=".18875mm">
                  <v:stroke miterlimit="1" joinstyle="miter"/>
                  <v:path arrowok="t" textboxrect="0,0,0,107828"/>
                </v:shape>
                <v:shape id="Shape 5674" o:spid="_x0000_s1409" style="position:absolute;left:22433;top:13788;width:0;height:1079;visibility:visible;mso-wrap-style:square;v-text-anchor:top" coordsize="0,10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uBsMA&#10;AADdAAAADwAAAGRycy9kb3ducmV2LnhtbESPQWsCMRSE74L/IbxCb5qt1FW2RhGxUPCkLZ5fN8/N&#10;4uZlSaLu/nsjCB6HmfmGWaw624gr+VA7VvAxzkAQl07XXCn4+/0ezUGEiKyxcUwKegqwWg4HCyy0&#10;u/GerodYiQThUKACE2NbSBlKQxbD2LXEyTs5bzEm6SupPd4S3DZykmW5tFhzWjDY0sZQeT5crAJL&#10;01Z736/NPD9vj7vYn8L/Rqn3t279BSJSF1/hZ/tHK5jms094vElP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muBsMAAADdAAAADwAAAAAAAAAAAAAAAACYAgAAZHJzL2Rv&#10;d25yZXYueG1sUEsFBgAAAAAEAAQA9QAAAIgDAAAAAA==&#10;" path="m,l,107828e" filled="f" strokecolor="#323232" strokeweight=".18875mm">
                  <v:stroke miterlimit="1" joinstyle="miter"/>
                  <v:path arrowok="t" textboxrect="0,0,0,107828"/>
                </v:shape>
                <v:shape id="Shape 5675" o:spid="_x0000_s1410" style="position:absolute;left:28427;top:13788;width:0;height:1079;visibility:visible;mso-wrap-style:square;v-text-anchor:top" coordsize="0,10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LncMA&#10;AADdAAAADwAAAGRycy9kb3ducmV2LnhtbESPQYvCMBSE78L+h/AWvGm6Qqt0jSLiguBpVTw/m2dT&#10;bF5KktX235uFhT0OM/MNs1z3thUP8qFxrOBjmoEgrpxuuFZwPn1NFiBCRNbYOiYFAwVYr95GSyy1&#10;e/I3PY6xFgnCoUQFJsaulDJUhiyGqeuIk3dz3mJM0tdSe3wmuG3lLMsKabHhtGCwo62h6n78sQos&#10;5Z32ftiYRXHfXQ5xuIXrVqnxe7/5BBGpj//hv/ZeK8iLeQ6/b9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ULncMAAADdAAAADwAAAAAAAAAAAAAAAACYAgAAZHJzL2Rv&#10;d25yZXYueG1sUEsFBgAAAAAEAAQA9QAAAIgDAAAAAA==&#10;" path="m,l,107828e" filled="f" strokecolor="#323232" strokeweight=".18875mm">
                  <v:stroke miterlimit="1" joinstyle="miter"/>
                  <v:path arrowok="t" textboxrect="0,0,0,107828"/>
                </v:shape>
                <v:shape id="Shape 5676" o:spid="_x0000_s1411" style="position:absolute;left:1240;top:3047;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o/8YA&#10;AADdAAAADwAAAGRycy9kb3ducmV2LnhtbESPT2vCQBTE7wW/w/KEXopuWjBKzEakpbQUL/73+Mg+&#10;k2D2bchuTfrt3YLgcZiZ3zDpoje1uFLrKssKXscRCOLc6ooLBbvt52gGwnlkjbVlUvBHDhbZ4CnF&#10;RNuO13Td+EIECLsEFZTeN4mULi/JoBvbhjh4Z9sa9EG2hdQtdgFuavkWRbE0WHFYKLGh95Lyy+bX&#10;KFjt4i+zn3xU1kXrn9nL8dR0B6vU87BfzkF46v0jfG9/awWTeBrD/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co/8YAAADdAAAADwAAAAAAAAAAAAAAAACYAgAAZHJz&#10;L2Rvd25yZXYueG1sUEsFBgAAAAAEAAQA9QAAAIsDAAAAAA==&#10;" path="m64090,v35378,,64101,28686,64101,64094c128191,99470,99468,128200,64090,128200,28681,128200,,99470,,64094,,28686,28681,,64090,xe" fillcolor="#787878" strokecolor="#191919" strokeweight=".18756mm">
                  <v:path arrowok="t" textboxrect="0,0,128191,128200"/>
                </v:shape>
                <v:shape id="Shape 5677" o:spid="_x0000_s1412" style="position:absolute;left:1240;top:4990;width:1282;height:1282;visibility:visible;mso-wrap-style:square;v-text-anchor:top" coordsize="128191,128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x5zsgA&#10;AADdAAAADwAAAGRycy9kb3ducmV2LnhtbESPS2vDMBCE74X+B7GFXEojJ5AHTpTQOg9y6SFJofS2&#10;WBvb2FoZS0nkfx8VCj0OM/MNs1wH04gbda6yrGA0TEAQ51ZXXCj4Ou/e5iCcR9bYWCYFPTlYr56f&#10;lphqe+cj3U6+EBHCLkUFpfdtKqXLSzLohrYljt7FdgZ9lF0hdYf3CDeNHCfJVBqsOC6U2FJWUl6f&#10;riZSQl3vvz8On9km6a+vP3nY7uxRqcFLeF+A8BT8f/ivfdAKJtPZDH7fxCcgV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jHnOyAAAAN0AAAAPAAAAAAAAAAAAAAAAAJgCAABk&#10;cnMvZG93bnJldi54bWxQSwUGAAAAAAQABAD1AAAAjQMAAAAA&#10;" path="m64090,v35378,,64101,28686,64101,64105c128191,99471,99468,128157,64090,128157,28681,128157,,99471,,64105,,28686,28681,,64090,xe" fillcolor="#787878" strokecolor="#191919" strokeweight=".18756mm">
                  <v:path arrowok="t" textboxrect="0,0,128191,128157"/>
                </v:shape>
                <v:shape id="Shape 5678" o:spid="_x0000_s1413" style="position:absolute;left:1240;top:6901;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ZFsUA&#10;AADdAAAADwAAAGRycy9kb3ducmV2LnhtbERPy2rCQBTdF/yH4Qpuik4qmIbUMZSWohQ3xke7vGRu&#10;k9DMnZAZk/j3nYXQ5eG819loGtFT52rLCp4WEQjiwuqaSwWn48c8AeE8ssbGMim4kYNsM3lYY6rt&#10;wAfqc1+KEMIuRQWV920qpSsqMugWtiUO3I/tDPoAu1LqDocQbhq5jKJYGqw5NFTY0ltFxW9+NQr2&#10;p3hrzqv32rro8Jk8fn23w8UqNZuOry8gPI3+X3x377SCVfwc5oY34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BkWxQAAAN0AAAAPAAAAAAAAAAAAAAAAAJgCAABkcnMv&#10;ZG93bnJldi54bWxQSwUGAAAAAAQABAD1AAAAigMAAAAA&#10;" path="m64090,v35378,,64101,28686,64101,64094c128191,99470,99468,128200,64090,128200,28681,128200,,99470,,64094,,28686,28681,,64090,xe" fillcolor="#787878" strokecolor="#191919" strokeweight=".18756mm">
                  <v:path arrowok="t" textboxrect="0,0,128191,128200"/>
                </v:shape>
                <v:shape id="Shape 5679" o:spid="_x0000_s1414" style="position:absolute;left:1240;top:9041;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8jcYA&#10;AADdAAAADwAAAGRycy9kb3ducmV2LnhtbESPT2vCQBTE74V+h+UVvBTdKBg1ukpRRCm9+N/jI/tM&#10;QrNvQ3Y18dt3C4Ueh5n5DTNbtKYUD6pdYVlBvxeBIE6tLjhTcDysu2MQziNrLC2Tgic5WMxfX2aY&#10;aNvwjh57n4kAYZeggtz7KpHSpTkZdD1bEQfvZmuDPsg6k7rGJsBNKQdRFEuDBYeFHCta5pR+7+9G&#10;wdcx3pjTcFVYF+0+x++Xa9WcrVKdt/ZjCsJT6//Df+2tVjCMRxP4fROe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i8jcYAAADdAAAADwAAAAAAAAAAAAAAAACYAgAAZHJz&#10;L2Rvd25yZXYueG1sUEsFBgAAAAAEAAQA9QAAAIsDAAAAAA==&#10;" path="m64090,v35378,,64101,28686,64101,64095c128191,99471,99468,128200,64090,128200,28681,128200,,99471,,64095,,28686,28681,,64090,xe" fillcolor="#787878" strokecolor="#191919" strokeweight=".18756mm">
                  <v:path arrowok="t" textboxrect="0,0,128191,128200"/>
                </v:shape>
                <v:shape id="Shape 5680" o:spid="_x0000_s1415" style="position:absolute;left:10231;top:3047;width:1282;height:1282;visibility:visible;mso-wrap-style:square;v-text-anchor:top" coordsize="12820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kQ8QA&#10;AADdAAAADwAAAGRycy9kb3ducmV2LnhtbERPTUvDQBC9C/6HZQQvpd2oWErstrSKKHiyLdTjkJ1m&#10;02RnQ3abpP/eOQgeH+97uR59o3rqYhXYwMMsA0VcBFtxaeCwf58uQMWEbLEJTAauFGG9ur1ZYm7D&#10;wN/U71KpJIRjjgZcSm2udSwceYyz0BILdwqdxySwK7XtcJBw3+jHLJtrjxVLg8OWXh0V9e7ipWTy&#10;dnT1R309/fRfl+3TWJ7Pk8GY+7tx8wIq0Zj+xX/uT2vgeb6Q/fJGno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aJEPEAAAA3QAAAA8AAAAAAAAAAAAAAAAAmAIAAGRycy9k&#10;b3ducmV2LnhtbFBLBQYAAAAABAAEAPUAAACJAwAAAAA=&#10;" path="m64101,v35367,,64100,28686,64100,64094c128201,99470,99468,128200,64101,128200,28681,128200,,99470,,64094,,28686,28681,,64101,xe" fillcolor="#787878" strokecolor="#191919" strokeweight=".18756mm">
                  <v:path arrowok="t" textboxrect="0,0,128201,128200"/>
                </v:shape>
                <v:shape id="Shape 5681" o:spid="_x0000_s1416" style="position:absolute;left:21792;top:907;width:1281;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ArMcA&#10;AADdAAAADwAAAGRycy9kb3ducmV2LnhtbESPT2vCQBTE74V+h+UVvJS6UTCE6CYURZTixX+1x0f2&#10;NQnNvg3Z1aTf3i0UPA4z8xtmkQ+mETfqXG1ZwWQcgSAurK65VHA6rt8SEM4ja2wsk4JfcpBnz08L&#10;TLXteU+3gy9FgLBLUUHlfZtK6YqKDLqxbYmD9207gz7IrpS6wz7ATSOnURRLgzWHhQpbWlZU/Byu&#10;RsHuFG/MebaqrYv2H8nr5avtP61So5fhfQ7C0+Af4f/2ViuYxckE/t6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LwKzHAAAA3QAAAA8AAAAAAAAAAAAAAAAAmAIAAGRy&#10;cy9kb3ducmV2LnhtbFBLBQYAAAAABAAEAPUAAACMAwAAAAA=&#10;" path="m64100,v35368,,64091,28686,64091,64095c128191,99471,99468,128200,64100,128200,28680,128200,,99471,,64095,,28686,28680,,64100,xe" fillcolor="#787878" strokecolor="#191919" strokeweight=".18756mm">
                  <v:path arrowok="t" textboxrect="0,0,128191,128200"/>
                </v:shape>
                <v:shape id="Shape 5682" o:spid="_x0000_s1417" style="position:absolute;left:27786;top:50;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e28YA&#10;AADdAAAADwAAAGRycy9kb3ducmV2LnhtbESPQWvCQBSE7wX/w/KEXkrdKBhCdJXSIi3iRY3V4yP7&#10;TEKzb0N2a+K/dwXB4zAz3zDzZW9qcaHWVZYVjEcRCOLc6ooLBdl+9Z6AcB5ZY22ZFFzJwXIxeJlj&#10;qm3HW7rsfCEChF2KCkrvm1RKl5dk0I1sQxy8s20N+iDbQuoWuwA3tZxEUSwNVhwWSmzos6T8b/dv&#10;FGyy+Nscpl+VddF2nbwdT033a5V6HfYfMxCeev8MP9o/WsE0TiZ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le28YAAADdAAAADwAAAAAAAAAAAAAAAACYAgAAZHJz&#10;L2Rvd25yZXYueG1sUEsFBgAAAAAEAAQA9QAAAIsDAAAAAA==&#10;" path="m64090,v35378,,64101,28686,64101,64095c128191,99471,99468,128200,64090,128200,28681,128200,,99471,,64095,,28686,28681,,64090,xe" fillcolor="#787878" strokecolor="#191919" strokeweight=".18756mm">
                  <v:path arrowok="t" textboxrect="0,0,128191,128200"/>
                </v:shape>
                <v:shape id="Shape 5683" o:spid="_x0000_s1418" style="position:absolute;left:2480;top:1548;width:975;height:0;visibility:visible;mso-wrap-style:square;v-text-anchor:top" coordsize="9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aOksMA&#10;AADdAAAADwAAAGRycy9kb3ducmV2LnhtbESPQUsDMRSE70L/Q3gFbzZbq6VsmxZZEHp1VfAYNq+7&#10;q3kvIXm2q7/eCILHYWa+YXaHibw6Y8pjYAPLRQUKuQtu5N7Ay/PjzQZUFsvO+sBo4AszHPazq52t&#10;XbjwE55b6VWBcK6tgUEk1lrnbkCyeREicvFOIZGVIlOvXbKXAievb6tqrcmOXBYGG7EZsPtoP8nA&#10;Wwzvd8umjfRN0pFvfGrk1Zjr+fSwBSU4yX/4r310Bu7XmxX8vilP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aOksMAAADdAAAADwAAAAAAAAAAAAAAAACYAgAAZHJzL2Rv&#10;d25yZXYueG1sUEsFBgAAAAAEAAQA9QAAAIgDAAAAAA==&#10;" path="m,l97426,e" filled="f" strokecolor="#191919" strokeweight=".23786mm">
                  <v:stroke miterlimit="1" joinstyle="miter"/>
                  <v:path arrowok="t" textboxrect="0,0,97426,0"/>
                </v:shape>
                <v:shape id="Shape 5684" o:spid="_x0000_s1419" style="position:absolute;left:3290;top:1444;width:280;height:207;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CKcUA&#10;AADdAAAADwAAAGRycy9kb3ducmV2LnhtbESPQWvCQBSE70L/w/IKvUjd2KpNU1cpBUFyi0rPj+xr&#10;Nrj7NmRXTf59Vyj0OMzMN8x6OzgrrtSH1rOC+SwDQVx73XKj4HTcPecgQkTWaD2TgpECbDcPkzUW&#10;2t+4oushNiJBOBSowMTYFVKG2pDDMPMdcfJ+fO8wJtk3Uvd4S3Bn5UuWraTDltOCwY6+DNXnw8Up&#10;yO1ipO/X8jwdy8q+lbtqeGej1NPj8PkBItIQ/8N/7b1WsFzlC7i/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IpxQAAAN0AAAAPAAAAAAAAAAAAAAAAAJgCAABkcnMv&#10;ZG93bnJldi54bWxQSwUGAAAAAAQABAD1AAAAigMAAAAA&#10;" path="m,l28055,10372,,20658c4474,14557,4432,6240,,xe" fillcolor="#191919" strokecolor="#191919" strokeweight=".04461mm">
                  <v:path arrowok="t" textboxrect="0,0,28055,20658"/>
                </v:shape>
                <v:shape id="Shape 5685" o:spid="_x0000_s1420" style="position:absolute;left:2480;top:3689;width:975;height:0;visibility:visible;mso-wrap-style:square;v-text-anchor:top" coordsize="9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zfcMA&#10;AADdAAAADwAAAGRycy9kb3ducmV2LnhtbESPQUsDMRSE70L/Q3gFbzZbsaWsTUtZKHh1VfD42Dx3&#10;1yYvIXltV3+9EQSPw8x8w2z3k3fqQimPgQ0sFxUo4i7YkXsDry/Huw2oLMgWXWAy8EUZ9rvZzRZr&#10;G678TJdWelUgnGs0MIjEWuvcDeQxL0IkLt5HSB6lyNRrm/Ba4N7p+6paa48jl4UBIzUDdaf27A28&#10;x/D5sGza6L+9dN41LjXyZsztfDo8ghKa5D/8136yBlbrzQp+35Qno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OzfcMAAADdAAAADwAAAAAAAAAAAAAAAACYAgAAZHJzL2Rv&#10;d25yZXYueG1sUEsFBgAAAAAEAAQA9QAAAIgDAAAAAA==&#10;" path="m,l97426,e" filled="f" strokecolor="#191919" strokeweight=".23786mm">
                  <v:stroke miterlimit="1" joinstyle="miter"/>
                  <v:path arrowok="t" textboxrect="0,0,97426,0"/>
                </v:shape>
                <v:shape id="Shape 5686" o:spid="_x0000_s1421" style="position:absolute;left:3290;top:3585;width:280;height:207;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5xcUA&#10;AADdAAAADwAAAGRycy9kb3ducmV2LnhtbESPwWrDMBBE74X+g9hCLqWRm7Su60YJIRAovjktPS/W&#10;1jKRVsZSEvvvo0Chx2Fm3jCrzeisONMQOs8KnucZCOLG645bBd9f+6cCRIjIGq1nUjBRgM36/m6F&#10;pfYXrul8iK1IEA4lKjAx9qWUoTHkMMx9T5y8Xz84jEkOrdQDXhLcWbnIslw67DgtGOxpZ6g5Hk5O&#10;QWFfJvpZVsfHqartW7Wvx3c2Ss0exu0HiEhj/A//tT+1gte8y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3nFxQAAAN0AAAAPAAAAAAAAAAAAAAAAAJgCAABkcnMv&#10;ZG93bnJldi54bWxQSwUGAAAAAAQABAD1AAAAigMAAAAA&#10;" path="m,l28055,10372,,20658c4474,14557,4432,6240,,xe" fillcolor="#191919" strokecolor="#191919" strokeweight=".04461mm">
                  <v:path arrowok="t" textboxrect="0,0,28055,20658"/>
                </v:shape>
                <v:shape id="Shape 5687" o:spid="_x0000_s1422" style="position:absolute;left:2480;top:5632;width:975;height:0;visibility:visible;mso-wrap-style:square;v-text-anchor:top" coordsize="9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IkcMA&#10;AADdAAAADwAAAGRycy9kb3ducmV2LnhtbESPQUsDMRSE70L/Q3iCN5utaC3bpqUsFHp1VfD42Dx3&#10;t+YlIXm2q7/eCILHYWa+YTa7iZ06U8pj8AYW8woU+S7Y0fcGXp4PtytQWdBbdMGTgS/KsNvOrjZY&#10;23DxT3RupVcF4nONBgaRWGudu4EY8zxE8sV7D4lRiky9tgkvBc5O31XVUjOOviwMGKkZqPtoP9nA&#10;Wwyn+0XTRv5m6dg1LjXyaszN9bRfgxKa5D/81z5aAw/L1SP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2IkcMAAADdAAAADwAAAAAAAAAAAAAAAACYAgAAZHJzL2Rv&#10;d25yZXYueG1sUEsFBgAAAAAEAAQA9QAAAIgDAAAAAA==&#10;" path="m,l97426,e" filled="f" strokecolor="#191919" strokeweight=".23786mm">
                  <v:stroke miterlimit="1" joinstyle="miter"/>
                  <v:path arrowok="t" textboxrect="0,0,97426,0"/>
                </v:shape>
                <v:shape id="Shape 5688" o:spid="_x0000_s1423" style="position:absolute;left:3290;top:5528;width:280;height:206;visibility:visible;mso-wrap-style:square;v-text-anchor:top" coordsize="28055,20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s88MA&#10;AADdAAAADwAAAGRycy9kb3ducmV2LnhtbERPz2uDMBS+D/Y/hDfYbUYHE3GmpRRGd/CwWqHs9jCv&#10;xta8iMla9983h8GOH9/var3YUVxp9oNjBVmSgiDunB64V9AePl4KED4gaxwdk4Jf8rBePT5UWGp3&#10;4z1dm9CLGMK+RAUmhKmU0neGLPrETcSRO7nZYohw7qWe8RbD7Shf0zSXFgeODQYn2hrqLs2PVVDv&#10;8ovRMvs67qbzoXffddaGQqnnp2XzDiLQEv7Ff+5PreAtL+Lc+CY+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hs88MAAADdAAAADwAAAAAAAAAAAAAAAACYAgAAZHJzL2Rv&#10;d25yZXYueG1sUEsFBgAAAAAEAAQA9QAAAIgDAAAAAA==&#10;" path="m,l28055,10372,,20616c4474,14547,4432,6187,,xe" fillcolor="#191919" strokecolor="#191919" strokeweight=".04461mm">
                  <v:path arrowok="t" textboxrect="0,0,28055,20616"/>
                </v:shape>
                <v:shape id="Shape 5689" o:spid="_x0000_s1424" style="position:absolute;left:2480;top:7542;width:975;height:0;visibility:visible;mso-wrap-style:square;v-text-anchor:top" coordsize="9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5eMMA&#10;AADdAAAADwAAAGRycy9kb3ducmV2LnhtbESPQUsDMRSE70L/Q3iCN5utaKnbpqUsFHp1VfD42Dx3&#10;t+YlIXm2q7/eCILHYWa+YTa7iZ06U8pj8AYW8woU+S7Y0fcGXp4PtytQWdBbdMGTgS/KsNvOrjZY&#10;23DxT3RupVcF4nONBgaRWGudu4EY8zxE8sV7D4lRiky9tgkvBc5O31XVUjOOviwMGKkZqPtoP9nA&#10;Wwyn+0XTRv5m6dg1LjXyaszN9bRfgxKa5D/81z5aAw/L1SP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65eMMAAADdAAAADwAAAAAAAAAAAAAAAACYAgAAZHJzL2Rv&#10;d25yZXYueG1sUEsFBgAAAAAEAAQA9QAAAIgDAAAAAA==&#10;" path="m,l97426,e" filled="f" strokecolor="#191919" strokeweight=".23786mm">
                  <v:stroke miterlimit="1" joinstyle="miter"/>
                  <v:path arrowok="t" textboxrect="0,0,97426,0"/>
                </v:shape>
                <v:shape id="Shape 5690" o:spid="_x0000_s1425" style="position:absolute;left:3290;top:7438;width:280;height:207;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98EA&#10;AADdAAAADwAAAGRycy9kb3ducmV2LnhtbERPz2vCMBS+D/wfwhO8DE3VzWlnFBGE0Vud7Pxo3ppi&#10;8lKaqO1/bw6DHT++39t976y4UxcazwrmswwEceV1w7WCy/dpugYRIrJG65kUDBRgvxu9bDHX/sEl&#10;3c+xFimEQ44KTIxtLmWoDDkMM98SJ+7Xdw5jgl0tdYePFO6sXGTZSjpsODUYbOloqLqeb07B2r4N&#10;9LMsrq9DUdqP4lT2GzZKTcb94RNEpD7+i//cX1rB+2qT9qc36Qn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v0vfBAAAA3QAAAA8AAAAAAAAAAAAAAAAAmAIAAGRycy9kb3du&#10;cmV2LnhtbFBLBQYAAAAABAAEAPUAAACGAwAAAAA=&#10;" path="m,l28055,10372,,20658c4474,14557,4432,6240,,xe" fillcolor="#191919" strokecolor="#191919" strokeweight=".04461mm">
                  <v:path arrowok="t" textboxrect="0,0,28055,20658"/>
                </v:shape>
                <v:shape id="Shape 5691" o:spid="_x0000_s1426" style="position:absolute;left:10231;top:4990;width:1282;height:1282;visibility:visible;mso-wrap-style:square;v-text-anchor:top" coordsize="128201,128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0/ccA&#10;AADdAAAADwAAAGRycy9kb3ducmV2LnhtbESPQWvCQBSE74X+h+UVeim6UVCa1FVSQRHBg2kRvL1m&#10;n0kw+zbd3Wr8992C0OMw880ws0VvWnEh5xvLCkbDBARxaXXDlYLPj9XgFYQPyBpby6TgRh4W88eH&#10;GWbaXnlPlyJUIpawz1BBHUKXSenLmgz6oe2Io3eyzmCI0lVSO7zGctPKcZJMpcGG40KNHS1rKs/F&#10;j1EwaQ95VewOL5MiLZfu6/i9zt+3Sj0/9fkbiEB9+A/f6Y2O3DQdwd+b+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N9P3HAAAA3QAAAA8AAAAAAAAAAAAAAAAAmAIAAGRy&#10;cy9kb3ducmV2LnhtbFBLBQYAAAAABAAEAPUAAACMAwAAAAA=&#10;" path="m64101,v35367,,64100,28686,64100,64105c128201,99471,99468,128157,64101,128157,28681,128157,,99471,,64105,,28686,28681,,64101,xe" fillcolor="#787878" strokecolor="#191919" strokeweight=".18756mm">
                  <v:path arrowok="t" textboxrect="0,0,128201,128157"/>
                </v:shape>
                <v:shape id="Shape 5692" o:spid="_x0000_s1427" style="position:absolute;left:11537;top:5158;width:962;height:473;visibility:visible;mso-wrap-style:square;v-text-anchor:top" coordsize="96217,47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HDsQA&#10;AADdAAAADwAAAGRycy9kb3ducmV2LnhtbESPwWrDMBBE74H+g9hCb4lsg5PUtRJCIKGmpyb9gMXa&#10;2sbWykhK7P59VSjkOMzMG6bcz2YQd3K+s6wgXSUgiGurO24UfF1Pyy0IH5A1DpZJwQ952O+eFiUW&#10;2k78SfdLaESEsC9QQRvCWEjp65YM+pUdiaP3bZ3BEKVrpHY4RbgZZJYka2mw47jQ4kjHlur+cjMK&#10;qMq3my6MTa+rJMXqeP6onFHq5Xk+vIEINIdH+L/9rhXk69cM/t7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8xw7EAAAA3QAAAA8AAAAAAAAAAAAAAAAAmAIAAGRycy9k&#10;b3ducmV2LnhtbFBLBQYAAAAABAAEAPUAAACJAwAAAAA=&#10;" path="m,47332l96217,e" filled="f" strokecolor="#191919" strokeweight=".23786mm">
                  <v:stroke miterlimit="1" joinstyle="miter" endcap="round"/>
                  <v:path arrowok="t" textboxrect="0,0,96217,47332"/>
                </v:shape>
                <v:shape id="Shape 5693" o:spid="_x0000_s1428" style="position:absolute;left:12306;top:5107;width:297;height:217;visibility:visible;mso-wrap-style:square;v-text-anchor:top" coordsize="29684,21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bwMQA&#10;AADdAAAADwAAAGRycy9kb3ducmV2LnhtbESPQWsCMRSE74X+h/AKvdWsSkNdjSJCS69utV6fm+fu&#10;6uZlSVJd/fWmUOhxmJlvmNmit604kw+NYw3DQQaCuHSm4UrD5uv95Q1EiMgGW8ek4UoBFvPHhxnm&#10;xl14TeciViJBOOSooY6xy6UMZU0Ww8B1xMk7OG8xJukraTxeEty2cpRlSlpsOC3U2NGqpvJU/FgN&#10;++vNdUvlxnjcFiqud9+K/IfWz0/9cgoiUh//w3/tT6PhVU3G8PsmP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xG8DEAAAA3QAAAA8AAAAAAAAAAAAAAAAAmAIAAGRycy9k&#10;b3ducmV2LnhtbFBLBQYAAAAABAAEAPUAAACJAwAAAAA=&#10;" path="m29684,l9119,21702c10372,14171,6690,6689,,3174l29684,xe" fillcolor="#191919" strokecolor="#191919" strokeweight=".04003mm">
                  <v:path arrowok="t" textboxrect="0,0,29684,21702"/>
                </v:shape>
                <v:shape id="Shape 5694" o:spid="_x0000_s1429" style="position:absolute;left:27786;top:9041;width:1282;height:1282;visibility:visible;mso-wrap-style:square;v-text-anchor:top" coordsize="128191,12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16cYA&#10;AADdAAAADwAAAGRycy9kb3ducmV2LnhtbESPT2vCQBTE74V+h+UVvBTdKDVodJWiiEV68b/HR/aZ&#10;hGbfhuxq0m/vFgoeh5n5DTOdt6YUd6pdYVlBvxeBIE6tLjhTcNivuiMQziNrLC2Tgl9yMJ+9vkwx&#10;0bbhLd13PhMBwi5BBbn3VSKlS3My6Hq2Ig7e1dYGfZB1JnWNTYCbUg6iKJYGCw4LOVa0yCn92d2M&#10;gu9DvDbH4bKwLtpuRu/nS9WcrFKdt/ZzAsJT65/h//aXVjCMxx/w9y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16cYAAADdAAAADwAAAAAAAAAAAAAAAACYAgAAZHJz&#10;L2Rvd25yZXYueG1sUEsFBgAAAAAEAAQA9QAAAIsDAAAAAA==&#10;" path="m64090,v35378,,64101,28686,64101,64095c128191,99471,99468,128200,64090,128200,28681,128200,,99471,,64095,,28686,28681,,64090,xe" fillcolor="#787878" strokecolor="#191919" strokeweight=".18756mm">
                  <v:path arrowok="t" textboxrect="0,0,128191,128200"/>
                </v:shape>
                <v:shape id="Shape 5695" o:spid="_x0000_s1430" style="position:absolute;left:20742;top:1548;width:900;height:0;visibility:visible;mso-wrap-style:square;v-text-anchor:top" coordsize="8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5MMQA&#10;AADdAAAADwAAAGRycy9kb3ducmV2LnhtbESPQWvCQBSE74L/YXkFb2ZTMZKmriKCIPVUW+j1Nfua&#10;Dc2+jbtrTP+9Wyj0OMx8M8x6O9pODORD61jBY5aDIK6dbrlR8P52mJcgQkTW2DkmBT8UYLuZTtZY&#10;aXfjVxrOsRGphEOFCkyMfSVlqA1ZDJnriZP35bzFmKRvpPZ4S+W2k4s8X0mLLacFgz3tDdXf56tV&#10;UJglXk6HFz0sPlu/bD5KLHalUrOHcfcMItIY/8N/9FEnbvVUwO+b9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deTDEAAAA3QAAAA8AAAAAAAAAAAAAAAAAmAIAAGRycy9k&#10;b3ducmV2LnhtbFBLBQYAAAAABAAEAPUAAACJAwAAAAA=&#10;" path="m,l89944,e" filled="f" strokecolor="#191919" strokeweight=".23786mm">
                  <v:stroke miterlimit="1" joinstyle="miter"/>
                  <v:path arrowok="t" textboxrect="0,0,89944,0"/>
                </v:shape>
                <v:shape id="Shape 5696" o:spid="_x0000_s1431" style="position:absolute;left:21477;top:1444;width:281;height:207;visibility:visible;mso-wrap-style:square;v-text-anchor:top" coordsize="28098,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m7sUA&#10;AADdAAAADwAAAGRycy9kb3ducmV2LnhtbESP0WrCQBRE3wv+w3KFvtWNBUMaXUVbBdEnUz/gkr1u&#10;gtm7IbtN0r93hUIfh5k5w6w2o21ET52vHSuYzxIQxKXTNRsF1+/DWwbCB2SNjWNS8EseNuvJywpz&#10;7Qa+UF8EIyKEfY4KqhDaXEpfVmTRz1xLHL2b6yyGKDsjdYdDhNtGvidJKi3WHBcqbOmzovJe/FgF&#10;58Mi3WdFZo382m8bfz7tkuNJqdfpuF2CCDSG//Bf+6gVLNKP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aubuxQAAAN0AAAAPAAAAAAAAAAAAAAAAAJgCAABkcnMv&#10;ZG93bnJldi54bWxQSwUGAAAAAAQABAD1AAAAigMAAAAA&#10;" path="m,l28098,10372,,20658c4474,14557,4474,6240,,xe" fillcolor="#191919" strokecolor="#191919" strokeweight=".04461mm">
                  <v:path arrowok="t" textboxrect="0,0,28098,20658"/>
                </v:shape>
                <v:shape id="Shape 5697" o:spid="_x0000_s1432" style="position:absolute;left:26747;top:9704;width:899;height:0;visibility:visible;mso-wrap-style:square;v-text-anchor:top" coordsize="89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VocYA&#10;AADdAAAADwAAAGRycy9kb3ducmV2LnhtbESPQWuDQBSE74X8h+UFcqtrArHWZhMkJZBLoTWS88N9&#10;Van7Vtxtov76bqHQ4zAz3zC7w2g6caPBtZYVrKMYBHFldcu1gvJyekxBOI+ssbNMCiZycNgvHnaY&#10;aXvnD7oVvhYBwi5DBY33fSalqxoy6CLbEwfv0w4GfZBDLfWA9wA3ndzEcSINthwWGuzp2FD1VXwb&#10;BZv30lddeY3TvHxN8/mtneepUGq1HPMXEJ5G/x/+a5+1gm3y/AS/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5VocYAAADdAAAADwAAAAAAAAAAAAAAAACYAgAAZHJz&#10;L2Rvd25yZXYueG1sUEsFBgAAAAAEAAQA9QAAAIsDAAAAAA==&#10;" path="m,l89934,e" filled="f" strokecolor="#191919" strokeweight=".23786mm">
                  <v:stroke miterlimit="1" joinstyle="miter"/>
                  <v:path arrowok="t" textboxrect="0,0,89934,0"/>
                </v:shape>
                <v:shape id="Shape 5698" o:spid="_x0000_s1433" style="position:absolute;left:27482;top:9601;width:280;height:206;visibility:visible;mso-wrap-style:square;v-text-anchor:top" coordsize="28065,20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DcMA&#10;AADdAAAADwAAAGRycy9kb3ducmV2LnhtbERP3WrCMBS+H/gO4QjezXSDydY1FZUNFCdO5wMcm7Om&#10;2JyUJGp9++Vi4OXH919Me9uKC/nQOFbwNM5AEFdON1wrOPx8Pr6CCBFZY+uYFNwowLQcPBSYa3fl&#10;HV32sRYphEOOCkyMXS5lqAxZDGPXESfu13mLMUFfS+3xmsJtK5+zbCItNpwaDHa0MFSd9merwO78&#10;5mu7xtnxe3sz7dx/rDbrk1KjYT97BxGpj3fxv3upFbxM3tLc9CY9AV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aDcMAAADdAAAADwAAAAAAAAAAAAAAAACYAgAAZHJzL2Rv&#10;d25yZXYueG1sUEsFBgAAAAAEAAQA9QAAAIgDAAAAAA==&#10;" path="m,l28065,10361,,20648c4474,14547,4442,6230,,xe" fillcolor="#191919" strokecolor="#191919" strokeweight=".04461mm">
                  <v:path arrowok="t" textboxrect="0,0,28065,20648"/>
                </v:shape>
                <v:shape id="Shape 5699" o:spid="_x0000_s1434" style="position:absolute;left:26737;top:692;width:899;height:0;visibility:visible;mso-wrap-style:square;v-text-anchor:top" coordsize="89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zNcQA&#10;AADdAAAADwAAAGRycy9kb3ducmV2LnhtbESPT2sCMRTE7wW/Q3iCt5pVVNatUaQgiD35B7y+bl43&#10;Szcva5Ku67dvhEKPw8xvhlltetuIjnyoHSuYjDMQxKXTNVcKLufdaw4iRGSNjWNS8KAAm/XgZYWF&#10;dnc+UneKlUglHApUYGJsCylDachiGLuWOHlfzluMSfpKao/3VG4bOc2yhbRYc1ow2NK7ofL79GMV&#10;zM0Mbx+7g+6mn7WfVdcc59tcqdGw376BiNTH//AfvdeJWyyX8Hy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QczXEAAAA3QAAAA8AAAAAAAAAAAAAAAAAmAIAAGRycy9k&#10;b3ducmV2LnhtbFBLBQYAAAAABAAEAPUAAACJAwAAAAA=&#10;" path="m,l89944,e" filled="f" strokecolor="#191919" strokeweight=".23786mm">
                  <v:stroke miterlimit="1" joinstyle="miter"/>
                  <v:path arrowok="t" textboxrect="0,0,89944,0"/>
                </v:shape>
                <v:shape id="Shape 5700" o:spid="_x0000_s1435" style="position:absolute;left:27471;top:588;width:281;height:206;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RI7cEA&#10;AADdAAAADwAAAGRycy9kb3ducmV2LnhtbERPW2vCMBR+F/YfwhnsRTR1zls1yhgI0re6sedDc9YU&#10;k5PSRG3/vXkQ9vjx3XeH3llxoy40nhXMphkI4srrhmsFP9/HyRpEiMgarWdSMFCAw/5ltMNc+zuX&#10;dDvHWqQQDjkqMDG2uZShMuQwTH1LnLg/3zmMCXa11B3eU7iz8j3LltJhw6nBYEtfhqrL+eoUrO3H&#10;QL/z4jIeitKuimPZb9go9fbaf25BROrjv/jpPmkFi1WW9qc36Qn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ESO3BAAAA3QAAAA8AAAAAAAAAAAAAAAAAmAIAAGRycy9kb3du&#10;cmV2LnhtbFBLBQYAAAAABAAEAPUAAACGAwAAAAA=&#10;" path="m,l28055,10372,,20658c4475,14557,4475,6240,,xe" fillcolor="#191919" strokecolor="#191919" strokeweight=".04461mm">
                  <v:path arrowok="t" textboxrect="0,0,28055,20658"/>
                </v:shape>
                <v:shape id="Shape 5701" o:spid="_x0000_s1436" style="position:absolute;left:29091;top:692;width:899;height:0;visibility:visible;mso-wrap-style:square;v-text-anchor:top" coordsize="89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VMUA&#10;AADdAAAADwAAAGRycy9kb3ducmV2LnhtbESPQWvCQBSE74X+h+UVvNVdBW2IrhKUghehxuD5kX1N&#10;QrNvQ3arMb++Kwg9DjPzDbPeDrYVV+p941jDbKpAEJfONFxpKM6f7wkIH5ANto5Jw508bDevL2tM&#10;jbvxia55qESEsE9RQx1Cl0rpy5os+qnriKP37XqLIcq+kqbHW4TbVs6VWkqLDceFGjva1VT+5L9W&#10;w/yrCGVbXFSSFfskG4/NON5zrSdvQ7YCEWgI/+Fn+2A0LD7UDB5v4hO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PJUxQAAAN0AAAAPAAAAAAAAAAAAAAAAAJgCAABkcnMv&#10;ZG93bnJldi54bWxQSwUGAAAAAAQABAD1AAAAigMAAAAA&#10;" path="m,l89934,e" filled="f" strokecolor="#191919" strokeweight=".23786mm">
                  <v:stroke miterlimit="1" joinstyle="miter"/>
                  <v:path arrowok="t" textboxrect="0,0,89934,0"/>
                </v:shape>
                <v:shape id="Shape 5702" o:spid="_x0000_s1437" style="position:absolute;left:29825;top:588;width:281;height:206;visibility:visible;mso-wrap-style:square;v-text-anchor:top" coordsize="28055,20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zAcUA&#10;AADdAAAADwAAAGRycy9kb3ducmV2LnhtbESPzWrDMBCE74W+g9hCLiWRmzZ/TpQQAoHgm9PS82Jt&#10;LRNpZSw1sd8+KgR6HGbmG2az650VV+pC41nB2yQDQVx53XCt4OvzOF6CCBFZo/VMCgYKsNs+P20w&#10;1/7GJV3PsRYJwiFHBSbGNpcyVIYcholviZP34zuHMcmulrrDW4I7K6dZNpcOG04LBls6GKou51+n&#10;YGk/Bvp+Ly6vQ1HaRXEs+xUbpUYv/X4NIlIf/8OP9kkrmC2yKfy9S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2nMBxQAAAN0AAAAPAAAAAAAAAAAAAAAAAJgCAABkcnMv&#10;ZG93bnJldi54bWxQSwUGAAAAAAQABAD1AAAAigMAAAAA&#10;" path="m,l28055,10372,,20658c4474,14557,4432,6240,,xe" fillcolor="#191919" strokecolor="#191919" strokeweight=".04461mm">
                  <v:path arrowok="t" textboxrect="0,0,28055,20658"/>
                </v:shape>
                <v:shape id="Shape 5703" o:spid="_x0000_s1438" style="position:absolute;left:22980;top:1903;width:636;height:507;visibility:visible;mso-wrap-style:square;v-text-anchor:top" coordsize="63591,50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CPsgA&#10;AADdAAAADwAAAGRycy9kb3ducmV2LnhtbESPQWsCMRSE7wX/Q3hCL0WzbVHL1ihtUVARi1qU3h6b&#10;5+7i5mVJUl3/vRGEHoeZ+YYZjhtTiRM5X1pW8NxNQBBnVpecK/jZTjtvIHxA1lhZJgUX8jAetR6G&#10;mGp75jWdNiEXEcI+RQVFCHUqpc8KMui7tiaO3sE6gyFKl0vt8BzhppIvSdKXBkuOCwXW9FVQdtz8&#10;GQVPbmA/F9ty9zupVk1v9b3cu7lX6rHdfLyDCNSE//C9PdMKeoPkFW5v4hOQo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kI+yAAAAN0AAAAPAAAAAAAAAAAAAAAAAJgCAABk&#10;cnMvZG93bnJldi54bWxQSwUGAAAAAAQABAD1AAAAjQMAAAAA&#10;" path="m,l63591,50715e" filled="f" strokecolor="#191919" strokeweight=".23786mm">
                  <v:stroke miterlimit="1" joinstyle="miter"/>
                  <v:path arrowok="t" textboxrect="0,0,63591,50715"/>
                </v:shape>
                <v:shape id="Shape 5704" o:spid="_x0000_s1439" style="position:absolute;left:23423;top:2227;width:284;height:255;visibility:visible;mso-wrap-style:square;v-text-anchor:top" coordsize="28397,2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2MdscA&#10;AADdAAAADwAAAGRycy9kb3ducmV2LnhtbESPT2vCQBDF7wW/wzKCt2Zj0VpSNyLVUgsqVD30OGQn&#10;fzA7G7NbTf30XUHo8fHm/d686awztThT6yrLCoZRDII4s7riQsFh//74AsJ5ZI21ZVLwSw5mae9h&#10;iom2F/6i884XIkDYJaig9L5JpHRZSQZdZBvi4OW2NeiDbAupW7wEuKnlUxw/S4MVh4YSG3orKTvu&#10;fkx4Y7mhyXaxpusnV/nHdXj63pxQqUG/m7+C8NT5/+N7eqUVjCfxCG5rAgJ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NjHbHAAAA3QAAAA8AAAAAAAAAAAAAAAAAmAIAAGRy&#10;cy9kb3ducmV2LnhtbFBLBQYAAAAABAAEAPUAAACMAwAAAAA=&#10;" path="m12886,l28397,25543,,16133c7363,14037,12597,7563,12886,xe" fillcolor="#191919" strokecolor="#191919" strokeweight=".03486mm">
                  <v:path arrowok="t" textboxrect="0,0,28397,25543"/>
                </v:shape>
                <w10:anchorlock/>
              </v:group>
            </w:pict>
          </mc:Fallback>
        </mc:AlternateContent>
      </w:r>
    </w:p>
    <w:p w14:paraId="0C3F6229" w14:textId="77777777" w:rsidR="00A21FDC" w:rsidRDefault="00252176">
      <w:pPr>
        <w:spacing w:after="546"/>
        <w:ind w:right="164" w:hanging="10"/>
        <w:jc w:val="center"/>
      </w:pPr>
      <w:r>
        <w:t>Figure 2.14: The History Graph model</w:t>
      </w:r>
    </w:p>
    <w:p w14:paraId="76A57B49" w14:textId="77777777" w:rsidR="00A21FDC" w:rsidRDefault="00252176">
      <w:pPr>
        <w:ind w:left="2" w:right="163"/>
      </w:pPr>
      <w:r>
        <w:t xml:space="preserve">The history of a geo-object is a chronologically ordered set of versions and </w:t>
      </w:r>
      <w:proofErr w:type="gramStart"/>
      <w:r>
        <w:t>transitions, that</w:t>
      </w:r>
      <w:proofErr w:type="gramEnd"/>
      <w:r>
        <w:t xml:space="preserve"> can be visualized in a graph like in figure 2.14. The model defines six basic types of temporal changes that can happen. They can be seen in figure 2.15:</w:t>
      </w:r>
    </w:p>
    <w:p w14:paraId="457788CB" w14:textId="77777777" w:rsidR="00A21FDC" w:rsidRDefault="00252176">
      <w:pPr>
        <w:numPr>
          <w:ilvl w:val="0"/>
          <w:numId w:val="11"/>
        </w:numPr>
        <w:spacing w:after="18"/>
        <w:ind w:right="163" w:hanging="199"/>
      </w:pPr>
      <w:r>
        <w:rPr>
          <w:b/>
        </w:rPr>
        <w:t>Creation</w:t>
      </w:r>
      <w:r>
        <w:t>: A new object is created.</w:t>
      </w:r>
    </w:p>
    <w:p w14:paraId="15C7B588" w14:textId="77777777" w:rsidR="00A21FDC" w:rsidRDefault="00252176">
      <w:pPr>
        <w:numPr>
          <w:ilvl w:val="0"/>
          <w:numId w:val="11"/>
        </w:numPr>
        <w:spacing w:after="19"/>
        <w:ind w:right="163" w:hanging="199"/>
      </w:pPr>
      <w:r>
        <w:rPr>
          <w:b/>
        </w:rPr>
        <w:t>Alteration</w:t>
      </w:r>
      <w:r>
        <w:t>: A property of an object (e.g. geometry) changes.</w:t>
      </w:r>
    </w:p>
    <w:p w14:paraId="298BD775" w14:textId="77777777" w:rsidR="00A21FDC" w:rsidRDefault="00252176">
      <w:pPr>
        <w:numPr>
          <w:ilvl w:val="0"/>
          <w:numId w:val="11"/>
        </w:numPr>
        <w:spacing w:after="18"/>
        <w:ind w:right="163" w:hanging="199"/>
      </w:pPr>
      <w:r>
        <w:rPr>
          <w:b/>
        </w:rPr>
        <w:t>Cessation</w:t>
      </w:r>
      <w:r>
        <w:t>: An object is ceased.</w:t>
      </w:r>
    </w:p>
    <w:p w14:paraId="74D56E0E" w14:textId="77777777" w:rsidR="00A21FDC" w:rsidRDefault="00252176">
      <w:pPr>
        <w:numPr>
          <w:ilvl w:val="0"/>
          <w:numId w:val="11"/>
        </w:numPr>
        <w:spacing w:after="17"/>
        <w:ind w:right="163" w:hanging="199"/>
      </w:pPr>
      <w:r>
        <w:rPr>
          <w:b/>
        </w:rPr>
        <w:t>Reincarnation</w:t>
      </w:r>
      <w:r>
        <w:t>: An object that has previously been ceased is recreated.</w:t>
      </w:r>
    </w:p>
    <w:p w14:paraId="3AEC0506" w14:textId="77777777" w:rsidR="00A21FDC" w:rsidRDefault="00252176">
      <w:pPr>
        <w:numPr>
          <w:ilvl w:val="0"/>
          <w:numId w:val="11"/>
        </w:numPr>
        <w:spacing w:after="12"/>
        <w:ind w:right="163" w:hanging="199"/>
      </w:pPr>
      <w:r>
        <w:rPr>
          <w:b/>
        </w:rPr>
        <w:t>Split/Deduction</w:t>
      </w:r>
      <w:r>
        <w:t>: An object is divided into two or more new objects or one or more objects are deducted from an existing one.</w:t>
      </w:r>
    </w:p>
    <w:p w14:paraId="0B898D6D" w14:textId="77777777" w:rsidR="00A21FDC" w:rsidRDefault="00252176">
      <w:pPr>
        <w:numPr>
          <w:ilvl w:val="0"/>
          <w:numId w:val="11"/>
        </w:numPr>
        <w:ind w:right="163" w:hanging="199"/>
      </w:pPr>
      <w:r>
        <w:rPr>
          <w:b/>
        </w:rPr>
        <w:t>Merge/Annexation</w:t>
      </w:r>
      <w:r>
        <w:t>: Two or more objects are joined together to a new object or one or more objects are annexed to another object.</w:t>
      </w:r>
    </w:p>
    <w:p w14:paraId="370344B2" w14:textId="77777777" w:rsidR="00A21FDC" w:rsidRDefault="00252176">
      <w:pPr>
        <w:spacing w:after="21" w:line="259" w:lineRule="auto"/>
        <w:ind w:left="840" w:firstLine="0"/>
        <w:jc w:val="left"/>
      </w:pPr>
      <w:r>
        <w:rPr>
          <w:noProof/>
          <w:sz w:val="22"/>
        </w:rPr>
        <mc:AlternateContent>
          <mc:Choice Requires="wpg">
            <w:drawing>
              <wp:inline distT="0" distB="0" distL="0" distR="0" wp14:anchorId="50B99D5B" wp14:editId="7BD69F12">
                <wp:extent cx="4227332" cy="569225"/>
                <wp:effectExtent l="0" t="0" r="0" b="0"/>
                <wp:docPr id="91189" name="Group 91189"/>
                <wp:cNvGraphicFramePr/>
                <a:graphic xmlns:a="http://schemas.openxmlformats.org/drawingml/2006/main">
                  <a:graphicData uri="http://schemas.microsoft.com/office/word/2010/wordprocessingGroup">
                    <wpg:wgp>
                      <wpg:cNvGrpSpPr/>
                      <wpg:grpSpPr>
                        <a:xfrm>
                          <a:off x="0" y="0"/>
                          <a:ext cx="4227332" cy="569225"/>
                          <a:chOff x="0" y="0"/>
                          <a:chExt cx="4227332" cy="569225"/>
                        </a:xfrm>
                      </wpg:grpSpPr>
                      <wps:wsp>
                        <wps:cNvPr id="134005" name="Shape 134005"/>
                        <wps:cNvSpPr/>
                        <wps:spPr>
                          <a:xfrm>
                            <a:off x="231404" y="45"/>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51" name="Rectangle 5751"/>
                        <wps:cNvSpPr/>
                        <wps:spPr>
                          <a:xfrm>
                            <a:off x="364690" y="12167"/>
                            <a:ext cx="70786" cy="155747"/>
                          </a:xfrm>
                          <a:prstGeom prst="rect">
                            <a:avLst/>
                          </a:prstGeom>
                          <a:ln>
                            <a:noFill/>
                          </a:ln>
                        </wps:spPr>
                        <wps:txbx>
                          <w:txbxContent>
                            <w:p w14:paraId="669726E0"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52" name="Shape 5752"/>
                        <wps:cNvSpPr/>
                        <wps:spPr>
                          <a:xfrm>
                            <a:off x="151486" y="76802"/>
                            <a:ext cx="71967" cy="0"/>
                          </a:xfrm>
                          <a:custGeom>
                            <a:avLst/>
                            <a:gdLst/>
                            <a:ahLst/>
                            <a:cxnLst/>
                            <a:rect l="0" t="0" r="0" b="0"/>
                            <a:pathLst>
                              <a:path w="71967">
                                <a:moveTo>
                                  <a:pt x="0" y="0"/>
                                </a:moveTo>
                                <a:lnTo>
                                  <a:pt x="7196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53" name="Shape 5753"/>
                        <wps:cNvSpPr/>
                        <wps:spPr>
                          <a:xfrm>
                            <a:off x="208038" y="67122"/>
                            <a:ext cx="26223" cy="19280"/>
                          </a:xfrm>
                          <a:custGeom>
                            <a:avLst/>
                            <a:gdLst/>
                            <a:ahLst/>
                            <a:cxnLst/>
                            <a:rect l="0" t="0" r="0" b="0"/>
                            <a:pathLst>
                              <a:path w="26223" h="19280">
                                <a:moveTo>
                                  <a:pt x="0" y="0"/>
                                </a:moveTo>
                                <a:lnTo>
                                  <a:pt x="26223" y="9680"/>
                                </a:lnTo>
                                <a:lnTo>
                                  <a:pt x="0" y="19280"/>
                                </a:lnTo>
                                <a:cubicBezTo>
                                  <a:pt x="4166" y="13576"/>
                                  <a:pt x="416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54" name="Shape 5754"/>
                        <wps:cNvSpPr/>
                        <wps:spPr>
                          <a:xfrm>
                            <a:off x="6" y="40"/>
                            <a:ext cx="153434" cy="153444"/>
                          </a:xfrm>
                          <a:custGeom>
                            <a:avLst/>
                            <a:gdLst/>
                            <a:ahLst/>
                            <a:cxnLst/>
                            <a:rect l="0" t="0" r="0" b="0"/>
                            <a:pathLst>
                              <a:path w="153434" h="153444">
                                <a:moveTo>
                                  <a:pt x="76712" y="0"/>
                                </a:moveTo>
                                <a:cubicBezTo>
                                  <a:pt x="119096" y="0"/>
                                  <a:pt x="153434" y="34345"/>
                                  <a:pt x="153434" y="76722"/>
                                </a:cubicBezTo>
                                <a:cubicBezTo>
                                  <a:pt x="153434" y="119099"/>
                                  <a:pt x="119096" y="153444"/>
                                  <a:pt x="76712" y="153444"/>
                                </a:cubicBezTo>
                                <a:cubicBezTo>
                                  <a:pt x="34338" y="153444"/>
                                  <a:pt x="0" y="119099"/>
                                  <a:pt x="0" y="76722"/>
                                </a:cubicBezTo>
                                <a:cubicBezTo>
                                  <a:pt x="0" y="34345"/>
                                  <a:pt x="34338" y="0"/>
                                  <a:pt x="7671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5755" name="Rectangle 5755"/>
                        <wps:cNvSpPr/>
                        <wps:spPr>
                          <a:xfrm>
                            <a:off x="135713" y="172004"/>
                            <a:ext cx="373883" cy="155747"/>
                          </a:xfrm>
                          <a:prstGeom prst="rect">
                            <a:avLst/>
                          </a:prstGeom>
                          <a:ln>
                            <a:noFill/>
                          </a:ln>
                        </wps:spPr>
                        <wps:txbx>
                          <w:txbxContent>
                            <w:p w14:paraId="5D215E0E" w14:textId="77777777" w:rsidR="006E2FA2" w:rsidRDefault="006E2FA2">
                              <w:pPr>
                                <w:spacing w:after="160" w:line="259" w:lineRule="auto"/>
                                <w:ind w:left="0" w:firstLine="0"/>
                                <w:jc w:val="left"/>
                              </w:pPr>
                              <w:r>
                                <w:rPr>
                                  <w:color w:val="1A1A1A"/>
                                  <w:w w:val="101"/>
                                  <w:sz w:val="13"/>
                                </w:rPr>
                                <w:t>Creation</w:t>
                              </w:r>
                            </w:p>
                          </w:txbxContent>
                        </wps:txbx>
                        <wps:bodyPr horzOverflow="overflow" vert="horz" lIns="0" tIns="0" rIns="0" bIns="0" rtlCol="0">
                          <a:noAutofit/>
                        </wps:bodyPr>
                      </wps:wsp>
                      <wps:wsp>
                        <wps:cNvPr id="134008" name="Shape 134008"/>
                        <wps:cNvSpPr/>
                        <wps:spPr>
                          <a:xfrm>
                            <a:off x="0" y="415513"/>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57" name="Rectangle 5757"/>
                        <wps:cNvSpPr/>
                        <wps:spPr>
                          <a:xfrm>
                            <a:off x="133266" y="427639"/>
                            <a:ext cx="70786" cy="155747"/>
                          </a:xfrm>
                          <a:prstGeom prst="rect">
                            <a:avLst/>
                          </a:prstGeom>
                          <a:ln>
                            <a:noFill/>
                          </a:ln>
                        </wps:spPr>
                        <wps:txbx>
                          <w:txbxContent>
                            <w:p w14:paraId="0E114C05"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58" name="Shape 5758"/>
                        <wps:cNvSpPr/>
                        <wps:spPr>
                          <a:xfrm>
                            <a:off x="316437" y="492278"/>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59" name="Shape 5759"/>
                        <wps:cNvSpPr/>
                        <wps:spPr>
                          <a:xfrm>
                            <a:off x="372980" y="482598"/>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60" name="Shape 5760"/>
                        <wps:cNvSpPr/>
                        <wps:spPr>
                          <a:xfrm>
                            <a:off x="397640" y="415517"/>
                            <a:ext cx="153444" cy="153434"/>
                          </a:xfrm>
                          <a:custGeom>
                            <a:avLst/>
                            <a:gdLst/>
                            <a:ahLst/>
                            <a:cxnLst/>
                            <a:rect l="0" t="0" r="0" b="0"/>
                            <a:pathLst>
                              <a:path w="153444" h="153434">
                                <a:moveTo>
                                  <a:pt x="76722" y="0"/>
                                </a:moveTo>
                                <a:cubicBezTo>
                                  <a:pt x="119106" y="0"/>
                                  <a:pt x="153444" y="34345"/>
                                  <a:pt x="153444" y="76722"/>
                                </a:cubicBezTo>
                                <a:cubicBezTo>
                                  <a:pt x="153444" y="119099"/>
                                  <a:pt x="119106" y="153434"/>
                                  <a:pt x="76722" y="153434"/>
                                </a:cubicBezTo>
                                <a:cubicBezTo>
                                  <a:pt x="34348" y="153434"/>
                                  <a:pt x="0" y="119099"/>
                                  <a:pt x="0" y="76722"/>
                                </a:cubicBezTo>
                                <a:cubicBezTo>
                                  <a:pt x="0" y="34345"/>
                                  <a:pt x="34348"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09" name="Shape 134009"/>
                        <wps:cNvSpPr/>
                        <wps:spPr>
                          <a:xfrm>
                            <a:off x="1470142" y="6"/>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63" name="Rectangle 5763"/>
                        <wps:cNvSpPr/>
                        <wps:spPr>
                          <a:xfrm>
                            <a:off x="1592362" y="12127"/>
                            <a:ext cx="100289" cy="155747"/>
                          </a:xfrm>
                          <a:prstGeom prst="rect">
                            <a:avLst/>
                          </a:prstGeom>
                          <a:ln>
                            <a:noFill/>
                          </a:ln>
                        </wps:spPr>
                        <wps:txbx>
                          <w:txbxContent>
                            <w:p w14:paraId="7275A526" w14:textId="77777777" w:rsidR="006E2FA2" w:rsidRDefault="006E2FA2">
                              <w:pPr>
                                <w:spacing w:after="160" w:line="259" w:lineRule="auto"/>
                                <w:ind w:left="0" w:firstLine="0"/>
                                <w:jc w:val="left"/>
                              </w:pPr>
                              <w:r>
                                <w:rPr>
                                  <w:color w:val="191919"/>
                                  <w:w w:val="120"/>
                                  <w:sz w:val="13"/>
                                </w:rPr>
                                <w:t>A'</w:t>
                              </w:r>
                            </w:p>
                          </w:txbxContent>
                        </wps:txbx>
                        <wps:bodyPr horzOverflow="overflow" vert="horz" lIns="0" tIns="0" rIns="0" bIns="0" rtlCol="0">
                          <a:noAutofit/>
                        </wps:bodyPr>
                      </wps:wsp>
                      <wps:wsp>
                        <wps:cNvPr id="5764" name="Shape 5764"/>
                        <wps:cNvSpPr/>
                        <wps:spPr>
                          <a:xfrm>
                            <a:off x="1390223" y="76762"/>
                            <a:ext cx="71967" cy="0"/>
                          </a:xfrm>
                          <a:custGeom>
                            <a:avLst/>
                            <a:gdLst/>
                            <a:ahLst/>
                            <a:cxnLst/>
                            <a:rect l="0" t="0" r="0" b="0"/>
                            <a:pathLst>
                              <a:path w="71967">
                                <a:moveTo>
                                  <a:pt x="0" y="0"/>
                                </a:moveTo>
                                <a:lnTo>
                                  <a:pt x="7196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65" name="Shape 5765"/>
                        <wps:cNvSpPr/>
                        <wps:spPr>
                          <a:xfrm>
                            <a:off x="1446776" y="67082"/>
                            <a:ext cx="26223" cy="19280"/>
                          </a:xfrm>
                          <a:custGeom>
                            <a:avLst/>
                            <a:gdLst/>
                            <a:ahLst/>
                            <a:cxnLst/>
                            <a:rect l="0" t="0" r="0" b="0"/>
                            <a:pathLst>
                              <a:path w="26223" h="19280">
                                <a:moveTo>
                                  <a:pt x="0" y="0"/>
                                </a:moveTo>
                                <a:lnTo>
                                  <a:pt x="26223" y="9680"/>
                                </a:lnTo>
                                <a:lnTo>
                                  <a:pt x="0" y="19280"/>
                                </a:lnTo>
                                <a:cubicBezTo>
                                  <a:pt x="4166" y="13586"/>
                                  <a:pt x="416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66" name="Shape 5766"/>
                        <wps:cNvSpPr/>
                        <wps:spPr>
                          <a:xfrm>
                            <a:off x="1238738" y="0"/>
                            <a:ext cx="153444" cy="153444"/>
                          </a:xfrm>
                          <a:custGeom>
                            <a:avLst/>
                            <a:gdLst/>
                            <a:ahLst/>
                            <a:cxnLst/>
                            <a:rect l="0" t="0" r="0" b="0"/>
                            <a:pathLst>
                              <a:path w="153444" h="153444">
                                <a:moveTo>
                                  <a:pt x="76722" y="0"/>
                                </a:moveTo>
                                <a:cubicBezTo>
                                  <a:pt x="119096" y="0"/>
                                  <a:pt x="153444" y="34345"/>
                                  <a:pt x="153444" y="76722"/>
                                </a:cubicBezTo>
                                <a:cubicBezTo>
                                  <a:pt x="153444" y="119099"/>
                                  <a:pt x="119096" y="153444"/>
                                  <a:pt x="76722" y="153444"/>
                                </a:cubicBezTo>
                                <a:cubicBezTo>
                                  <a:pt x="34338" y="153444"/>
                                  <a:pt x="0" y="119099"/>
                                  <a:pt x="0" y="76722"/>
                                </a:cubicBezTo>
                                <a:cubicBezTo>
                                  <a:pt x="0" y="34345"/>
                                  <a:pt x="34338"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12" name="Shape 134012"/>
                        <wps:cNvSpPr/>
                        <wps:spPr>
                          <a:xfrm>
                            <a:off x="839814" y="45"/>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68" name="Rectangle 5768"/>
                        <wps:cNvSpPr/>
                        <wps:spPr>
                          <a:xfrm>
                            <a:off x="973070" y="12167"/>
                            <a:ext cx="70786" cy="155747"/>
                          </a:xfrm>
                          <a:prstGeom prst="rect">
                            <a:avLst/>
                          </a:prstGeom>
                          <a:ln>
                            <a:noFill/>
                          </a:ln>
                        </wps:spPr>
                        <wps:txbx>
                          <w:txbxContent>
                            <w:p w14:paraId="09934B00"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69" name="Shape 5769"/>
                        <wps:cNvSpPr/>
                        <wps:spPr>
                          <a:xfrm>
                            <a:off x="1156991" y="76762"/>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70" name="Shape 5770"/>
                        <wps:cNvSpPr/>
                        <wps:spPr>
                          <a:xfrm>
                            <a:off x="1213533" y="67082"/>
                            <a:ext cx="26183" cy="19280"/>
                          </a:xfrm>
                          <a:custGeom>
                            <a:avLst/>
                            <a:gdLst/>
                            <a:ahLst/>
                            <a:cxnLst/>
                            <a:rect l="0" t="0" r="0" b="0"/>
                            <a:pathLst>
                              <a:path w="26183" h="19280">
                                <a:moveTo>
                                  <a:pt x="0" y="0"/>
                                </a:moveTo>
                                <a:lnTo>
                                  <a:pt x="26183" y="9680"/>
                                </a:lnTo>
                                <a:lnTo>
                                  <a:pt x="0" y="19280"/>
                                </a:lnTo>
                                <a:cubicBezTo>
                                  <a:pt x="4176" y="13586"/>
                                  <a:pt x="413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71" name="Rectangle 5771"/>
                        <wps:cNvSpPr/>
                        <wps:spPr>
                          <a:xfrm>
                            <a:off x="1150532" y="172004"/>
                            <a:ext cx="440531" cy="155747"/>
                          </a:xfrm>
                          <a:prstGeom prst="rect">
                            <a:avLst/>
                          </a:prstGeom>
                          <a:ln>
                            <a:noFill/>
                          </a:ln>
                        </wps:spPr>
                        <wps:txbx>
                          <w:txbxContent>
                            <w:p w14:paraId="08E8A8C8" w14:textId="77777777" w:rsidR="006E2FA2" w:rsidRDefault="006E2FA2">
                              <w:pPr>
                                <w:spacing w:after="160" w:line="259" w:lineRule="auto"/>
                                <w:ind w:left="0" w:firstLine="0"/>
                                <w:jc w:val="left"/>
                              </w:pPr>
                              <w:r>
                                <w:rPr>
                                  <w:color w:val="1A1A1A"/>
                                  <w:w w:val="102"/>
                                  <w:sz w:val="13"/>
                                </w:rPr>
                                <w:t>Alteration</w:t>
                              </w:r>
                            </w:p>
                          </w:txbxContent>
                        </wps:txbx>
                        <wps:bodyPr horzOverflow="overflow" vert="horz" lIns="0" tIns="0" rIns="0" bIns="0" rtlCol="0">
                          <a:noAutofit/>
                        </wps:bodyPr>
                      </wps:wsp>
                      <wps:wsp>
                        <wps:cNvPr id="134015" name="Shape 134015"/>
                        <wps:cNvSpPr/>
                        <wps:spPr>
                          <a:xfrm>
                            <a:off x="1590019" y="415752"/>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73" name="Rectangle 5773"/>
                        <wps:cNvSpPr/>
                        <wps:spPr>
                          <a:xfrm>
                            <a:off x="1723305" y="427869"/>
                            <a:ext cx="70786" cy="155747"/>
                          </a:xfrm>
                          <a:prstGeom prst="rect">
                            <a:avLst/>
                          </a:prstGeom>
                          <a:ln>
                            <a:noFill/>
                          </a:ln>
                        </wps:spPr>
                        <wps:txbx>
                          <w:txbxContent>
                            <w:p w14:paraId="699A9059"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74" name="Shape 5774"/>
                        <wps:cNvSpPr/>
                        <wps:spPr>
                          <a:xfrm>
                            <a:off x="1510101" y="492508"/>
                            <a:ext cx="71967" cy="0"/>
                          </a:xfrm>
                          <a:custGeom>
                            <a:avLst/>
                            <a:gdLst/>
                            <a:ahLst/>
                            <a:cxnLst/>
                            <a:rect l="0" t="0" r="0" b="0"/>
                            <a:pathLst>
                              <a:path w="71967">
                                <a:moveTo>
                                  <a:pt x="0" y="0"/>
                                </a:moveTo>
                                <a:lnTo>
                                  <a:pt x="7196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75" name="Shape 5775"/>
                        <wps:cNvSpPr/>
                        <wps:spPr>
                          <a:xfrm>
                            <a:off x="1566653" y="482828"/>
                            <a:ext cx="26223" cy="19280"/>
                          </a:xfrm>
                          <a:custGeom>
                            <a:avLst/>
                            <a:gdLst/>
                            <a:ahLst/>
                            <a:cxnLst/>
                            <a:rect l="0" t="0" r="0" b="0"/>
                            <a:pathLst>
                              <a:path w="26223" h="19280">
                                <a:moveTo>
                                  <a:pt x="0" y="0"/>
                                </a:moveTo>
                                <a:lnTo>
                                  <a:pt x="26223" y="9680"/>
                                </a:lnTo>
                                <a:lnTo>
                                  <a:pt x="0" y="19280"/>
                                </a:lnTo>
                                <a:cubicBezTo>
                                  <a:pt x="4166" y="13586"/>
                                  <a:pt x="416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76" name="Shape 5776"/>
                        <wps:cNvSpPr/>
                        <wps:spPr>
                          <a:xfrm>
                            <a:off x="1358621" y="415756"/>
                            <a:ext cx="153434" cy="153434"/>
                          </a:xfrm>
                          <a:custGeom>
                            <a:avLst/>
                            <a:gdLst/>
                            <a:ahLst/>
                            <a:cxnLst/>
                            <a:rect l="0" t="0" r="0" b="0"/>
                            <a:pathLst>
                              <a:path w="153434" h="153434">
                                <a:moveTo>
                                  <a:pt x="76712" y="0"/>
                                </a:moveTo>
                                <a:cubicBezTo>
                                  <a:pt x="119096" y="0"/>
                                  <a:pt x="153434" y="34335"/>
                                  <a:pt x="153434" y="76712"/>
                                </a:cubicBezTo>
                                <a:cubicBezTo>
                                  <a:pt x="153434" y="119088"/>
                                  <a:pt x="119096" y="153434"/>
                                  <a:pt x="76712" y="153434"/>
                                </a:cubicBezTo>
                                <a:cubicBezTo>
                                  <a:pt x="34338" y="153434"/>
                                  <a:pt x="0" y="119088"/>
                                  <a:pt x="0" y="76712"/>
                                </a:cubicBezTo>
                                <a:cubicBezTo>
                                  <a:pt x="0" y="34335"/>
                                  <a:pt x="34338" y="0"/>
                                  <a:pt x="7671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16" name="Shape 134016"/>
                        <wps:cNvSpPr/>
                        <wps:spPr>
                          <a:xfrm>
                            <a:off x="719936" y="415791"/>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78" name="Rectangle 5778"/>
                        <wps:cNvSpPr/>
                        <wps:spPr>
                          <a:xfrm>
                            <a:off x="853192" y="427909"/>
                            <a:ext cx="70786" cy="155747"/>
                          </a:xfrm>
                          <a:prstGeom prst="rect">
                            <a:avLst/>
                          </a:prstGeom>
                          <a:ln>
                            <a:noFill/>
                          </a:ln>
                        </wps:spPr>
                        <wps:txbx>
                          <w:txbxContent>
                            <w:p w14:paraId="52AEAC9D"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79" name="Shape 5779"/>
                        <wps:cNvSpPr/>
                        <wps:spPr>
                          <a:xfrm>
                            <a:off x="1037113" y="492508"/>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80" name="Shape 5780"/>
                        <wps:cNvSpPr/>
                        <wps:spPr>
                          <a:xfrm>
                            <a:off x="1093656" y="482828"/>
                            <a:ext cx="26183" cy="19280"/>
                          </a:xfrm>
                          <a:custGeom>
                            <a:avLst/>
                            <a:gdLst/>
                            <a:ahLst/>
                            <a:cxnLst/>
                            <a:rect l="0" t="0" r="0" b="0"/>
                            <a:pathLst>
                              <a:path w="26183" h="19280">
                                <a:moveTo>
                                  <a:pt x="0" y="0"/>
                                </a:moveTo>
                                <a:lnTo>
                                  <a:pt x="26183" y="9680"/>
                                </a:lnTo>
                                <a:lnTo>
                                  <a:pt x="0" y="19280"/>
                                </a:lnTo>
                                <a:cubicBezTo>
                                  <a:pt x="4176" y="13586"/>
                                  <a:pt x="413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81" name="Shape 5781"/>
                        <wps:cNvSpPr/>
                        <wps:spPr>
                          <a:xfrm>
                            <a:off x="1273552" y="492508"/>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82" name="Shape 5782"/>
                        <wps:cNvSpPr/>
                        <wps:spPr>
                          <a:xfrm>
                            <a:off x="1330095" y="482828"/>
                            <a:ext cx="26183" cy="19280"/>
                          </a:xfrm>
                          <a:custGeom>
                            <a:avLst/>
                            <a:gdLst/>
                            <a:ahLst/>
                            <a:cxnLst/>
                            <a:rect l="0" t="0" r="0" b="0"/>
                            <a:pathLst>
                              <a:path w="26183" h="19280">
                                <a:moveTo>
                                  <a:pt x="0" y="0"/>
                                </a:moveTo>
                                <a:lnTo>
                                  <a:pt x="26183" y="9680"/>
                                </a:lnTo>
                                <a:lnTo>
                                  <a:pt x="0" y="19280"/>
                                </a:lnTo>
                                <a:cubicBezTo>
                                  <a:pt x="4176" y="13586"/>
                                  <a:pt x="413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83" name="Shape 5783"/>
                        <wps:cNvSpPr/>
                        <wps:spPr>
                          <a:xfrm>
                            <a:off x="1122020" y="415756"/>
                            <a:ext cx="153483" cy="153434"/>
                          </a:xfrm>
                          <a:custGeom>
                            <a:avLst/>
                            <a:gdLst/>
                            <a:ahLst/>
                            <a:cxnLst/>
                            <a:rect l="0" t="0" r="0" b="0"/>
                            <a:pathLst>
                              <a:path w="153483" h="153434">
                                <a:moveTo>
                                  <a:pt x="76722" y="0"/>
                                </a:moveTo>
                                <a:cubicBezTo>
                                  <a:pt x="119096" y="0"/>
                                  <a:pt x="153483" y="34335"/>
                                  <a:pt x="153483" y="76712"/>
                                </a:cubicBezTo>
                                <a:cubicBezTo>
                                  <a:pt x="153483" y="119088"/>
                                  <a:pt x="119096" y="153434"/>
                                  <a:pt x="76722" y="153434"/>
                                </a:cubicBezTo>
                                <a:cubicBezTo>
                                  <a:pt x="34387" y="153434"/>
                                  <a:pt x="0" y="119088"/>
                                  <a:pt x="0" y="76712"/>
                                </a:cubicBezTo>
                                <a:cubicBezTo>
                                  <a:pt x="0" y="34335"/>
                                  <a:pt x="34387"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17" name="Shape 134017"/>
                        <wps:cNvSpPr/>
                        <wps:spPr>
                          <a:xfrm>
                            <a:off x="2157881" y="45"/>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86" name="Rectangle 5786"/>
                        <wps:cNvSpPr/>
                        <wps:spPr>
                          <a:xfrm>
                            <a:off x="2291145" y="12167"/>
                            <a:ext cx="70786" cy="155747"/>
                          </a:xfrm>
                          <a:prstGeom prst="rect">
                            <a:avLst/>
                          </a:prstGeom>
                          <a:ln>
                            <a:noFill/>
                          </a:ln>
                        </wps:spPr>
                        <wps:txbx>
                          <w:txbxContent>
                            <w:p w14:paraId="1369FC2B"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787" name="Shape 5787"/>
                        <wps:cNvSpPr/>
                        <wps:spPr>
                          <a:xfrm>
                            <a:off x="2474318" y="76802"/>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88" name="Shape 5788"/>
                        <wps:cNvSpPr/>
                        <wps:spPr>
                          <a:xfrm>
                            <a:off x="2530861" y="67122"/>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89" name="Shape 5789"/>
                        <wps:cNvSpPr/>
                        <wps:spPr>
                          <a:xfrm>
                            <a:off x="2555522" y="40"/>
                            <a:ext cx="153434" cy="153444"/>
                          </a:xfrm>
                          <a:custGeom>
                            <a:avLst/>
                            <a:gdLst/>
                            <a:ahLst/>
                            <a:cxnLst/>
                            <a:rect l="0" t="0" r="0" b="0"/>
                            <a:pathLst>
                              <a:path w="153434" h="153444">
                                <a:moveTo>
                                  <a:pt x="76722" y="0"/>
                                </a:moveTo>
                                <a:cubicBezTo>
                                  <a:pt x="119097" y="0"/>
                                  <a:pt x="153434" y="34345"/>
                                  <a:pt x="153434" y="76722"/>
                                </a:cubicBezTo>
                                <a:cubicBezTo>
                                  <a:pt x="153434" y="119099"/>
                                  <a:pt x="119097" y="153444"/>
                                  <a:pt x="76722" y="153444"/>
                                </a:cubicBezTo>
                                <a:cubicBezTo>
                                  <a:pt x="34377" y="153444"/>
                                  <a:pt x="0" y="119099"/>
                                  <a:pt x="0" y="76722"/>
                                </a:cubicBezTo>
                                <a:cubicBezTo>
                                  <a:pt x="0" y="34345"/>
                                  <a:pt x="34377"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18" name="Shape 134018"/>
                        <wps:cNvSpPr/>
                        <wps:spPr>
                          <a:xfrm>
                            <a:off x="2157881" y="199838"/>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91" name="Rectangle 5791"/>
                        <wps:cNvSpPr/>
                        <wps:spPr>
                          <a:xfrm>
                            <a:off x="2291145" y="211964"/>
                            <a:ext cx="70786" cy="155747"/>
                          </a:xfrm>
                          <a:prstGeom prst="rect">
                            <a:avLst/>
                          </a:prstGeom>
                          <a:ln>
                            <a:noFill/>
                          </a:ln>
                        </wps:spPr>
                        <wps:txbx>
                          <w:txbxContent>
                            <w:p w14:paraId="4B864994" w14:textId="77777777" w:rsidR="006E2FA2" w:rsidRDefault="006E2FA2">
                              <w:pPr>
                                <w:spacing w:after="160" w:line="259" w:lineRule="auto"/>
                                <w:ind w:left="0" w:firstLine="0"/>
                                <w:jc w:val="left"/>
                              </w:pPr>
                              <w:r>
                                <w:rPr>
                                  <w:color w:val="191919"/>
                                  <w:w w:val="123"/>
                                  <w:sz w:val="13"/>
                                </w:rPr>
                                <w:t>B</w:t>
                              </w:r>
                            </w:p>
                          </w:txbxContent>
                        </wps:txbx>
                        <wps:bodyPr horzOverflow="overflow" vert="horz" lIns="0" tIns="0" rIns="0" bIns="0" rtlCol="0">
                          <a:noAutofit/>
                        </wps:bodyPr>
                      </wps:wsp>
                      <wps:wsp>
                        <wps:cNvPr id="5792" name="Shape 5792"/>
                        <wps:cNvSpPr/>
                        <wps:spPr>
                          <a:xfrm>
                            <a:off x="2474318" y="276598"/>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93" name="Shape 5793"/>
                        <wps:cNvSpPr/>
                        <wps:spPr>
                          <a:xfrm>
                            <a:off x="2530861" y="266918"/>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94" name="Shape 5794"/>
                        <wps:cNvSpPr/>
                        <wps:spPr>
                          <a:xfrm>
                            <a:off x="2555522" y="199836"/>
                            <a:ext cx="153434" cy="153444"/>
                          </a:xfrm>
                          <a:custGeom>
                            <a:avLst/>
                            <a:gdLst/>
                            <a:ahLst/>
                            <a:cxnLst/>
                            <a:rect l="0" t="0" r="0" b="0"/>
                            <a:pathLst>
                              <a:path w="153434" h="153444">
                                <a:moveTo>
                                  <a:pt x="76722" y="0"/>
                                </a:moveTo>
                                <a:cubicBezTo>
                                  <a:pt x="119097" y="0"/>
                                  <a:pt x="153434" y="34345"/>
                                  <a:pt x="153434" y="76722"/>
                                </a:cubicBezTo>
                                <a:cubicBezTo>
                                  <a:pt x="153434" y="119099"/>
                                  <a:pt x="119097" y="153444"/>
                                  <a:pt x="76722" y="153444"/>
                                </a:cubicBezTo>
                                <a:cubicBezTo>
                                  <a:pt x="34377" y="153444"/>
                                  <a:pt x="0" y="119099"/>
                                  <a:pt x="0" y="76722"/>
                                </a:cubicBezTo>
                                <a:cubicBezTo>
                                  <a:pt x="0" y="34345"/>
                                  <a:pt x="34377"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19" name="Shape 134019"/>
                        <wps:cNvSpPr/>
                        <wps:spPr>
                          <a:xfrm>
                            <a:off x="2157881" y="399631"/>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796" name="Rectangle 5796"/>
                        <wps:cNvSpPr/>
                        <wps:spPr>
                          <a:xfrm>
                            <a:off x="2292314" y="411760"/>
                            <a:ext cx="67815" cy="155747"/>
                          </a:xfrm>
                          <a:prstGeom prst="rect">
                            <a:avLst/>
                          </a:prstGeom>
                          <a:ln>
                            <a:noFill/>
                          </a:ln>
                        </wps:spPr>
                        <wps:txbx>
                          <w:txbxContent>
                            <w:p w14:paraId="128F18B9" w14:textId="77777777" w:rsidR="006E2FA2" w:rsidRDefault="006E2FA2">
                              <w:pPr>
                                <w:spacing w:after="160" w:line="259" w:lineRule="auto"/>
                                <w:ind w:left="0" w:firstLine="0"/>
                                <w:jc w:val="left"/>
                              </w:pPr>
                              <w:r>
                                <w:rPr>
                                  <w:color w:val="191919"/>
                                  <w:w w:val="118"/>
                                  <w:sz w:val="13"/>
                                </w:rPr>
                                <w:t>C</w:t>
                              </w:r>
                            </w:p>
                          </w:txbxContent>
                        </wps:txbx>
                        <wps:bodyPr horzOverflow="overflow" vert="horz" lIns="0" tIns="0" rIns="0" bIns="0" rtlCol="0">
                          <a:noAutofit/>
                        </wps:bodyPr>
                      </wps:wsp>
                      <wps:wsp>
                        <wps:cNvPr id="5797" name="Shape 5797"/>
                        <wps:cNvSpPr/>
                        <wps:spPr>
                          <a:xfrm>
                            <a:off x="2474318" y="476395"/>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798" name="Shape 5798"/>
                        <wps:cNvSpPr/>
                        <wps:spPr>
                          <a:xfrm>
                            <a:off x="2530861" y="466714"/>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799" name="Shape 5799"/>
                        <wps:cNvSpPr/>
                        <wps:spPr>
                          <a:xfrm>
                            <a:off x="2555522" y="399633"/>
                            <a:ext cx="153434" cy="153444"/>
                          </a:xfrm>
                          <a:custGeom>
                            <a:avLst/>
                            <a:gdLst/>
                            <a:ahLst/>
                            <a:cxnLst/>
                            <a:rect l="0" t="0" r="0" b="0"/>
                            <a:pathLst>
                              <a:path w="153434" h="153444">
                                <a:moveTo>
                                  <a:pt x="76722" y="0"/>
                                </a:moveTo>
                                <a:cubicBezTo>
                                  <a:pt x="119097" y="0"/>
                                  <a:pt x="153434" y="34345"/>
                                  <a:pt x="153434" y="76722"/>
                                </a:cubicBezTo>
                                <a:cubicBezTo>
                                  <a:pt x="153434" y="119099"/>
                                  <a:pt x="119097" y="153444"/>
                                  <a:pt x="76722" y="153444"/>
                                </a:cubicBezTo>
                                <a:cubicBezTo>
                                  <a:pt x="34377" y="153444"/>
                                  <a:pt x="0" y="119099"/>
                                  <a:pt x="0" y="76722"/>
                                </a:cubicBezTo>
                                <a:cubicBezTo>
                                  <a:pt x="0" y="34345"/>
                                  <a:pt x="34377" y="0"/>
                                  <a:pt x="7672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20" name="Shape 134020"/>
                        <wps:cNvSpPr/>
                        <wps:spPr>
                          <a:xfrm>
                            <a:off x="2788798" y="199838"/>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801" name="Rectangle 5801"/>
                        <wps:cNvSpPr/>
                        <wps:spPr>
                          <a:xfrm>
                            <a:off x="2919902" y="211964"/>
                            <a:ext cx="76623" cy="155747"/>
                          </a:xfrm>
                          <a:prstGeom prst="rect">
                            <a:avLst/>
                          </a:prstGeom>
                          <a:ln>
                            <a:noFill/>
                          </a:ln>
                        </wps:spPr>
                        <wps:txbx>
                          <w:txbxContent>
                            <w:p w14:paraId="19BC0A8E" w14:textId="77777777" w:rsidR="006E2FA2" w:rsidRDefault="006E2FA2">
                              <w:pPr>
                                <w:spacing w:after="160" w:line="259" w:lineRule="auto"/>
                                <w:ind w:left="0" w:firstLine="0"/>
                                <w:jc w:val="left"/>
                              </w:pPr>
                              <w:r>
                                <w:rPr>
                                  <w:color w:val="191919"/>
                                  <w:w w:val="118"/>
                                  <w:sz w:val="13"/>
                                </w:rPr>
                                <w:t>D</w:t>
                              </w:r>
                            </w:p>
                          </w:txbxContent>
                        </wps:txbx>
                        <wps:bodyPr horzOverflow="overflow" vert="horz" lIns="0" tIns="0" rIns="0" bIns="0" rtlCol="0">
                          <a:noAutofit/>
                        </wps:bodyPr>
                      </wps:wsp>
                      <wps:wsp>
                        <wps:cNvPr id="5802" name="Shape 5802"/>
                        <wps:cNvSpPr/>
                        <wps:spPr>
                          <a:xfrm>
                            <a:off x="2709199" y="276598"/>
                            <a:ext cx="66532" cy="0"/>
                          </a:xfrm>
                          <a:custGeom>
                            <a:avLst/>
                            <a:gdLst/>
                            <a:ahLst/>
                            <a:cxnLst/>
                            <a:rect l="0" t="0" r="0" b="0"/>
                            <a:pathLst>
                              <a:path w="66532">
                                <a:moveTo>
                                  <a:pt x="0" y="0"/>
                                </a:moveTo>
                                <a:lnTo>
                                  <a:pt x="66532"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03" name="Shape 5803"/>
                        <wps:cNvSpPr/>
                        <wps:spPr>
                          <a:xfrm>
                            <a:off x="2760357" y="266918"/>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804" name="Shape 5804"/>
                        <wps:cNvSpPr/>
                        <wps:spPr>
                          <a:xfrm>
                            <a:off x="2709199" y="76802"/>
                            <a:ext cx="71717" cy="155621"/>
                          </a:xfrm>
                          <a:custGeom>
                            <a:avLst/>
                            <a:gdLst/>
                            <a:ahLst/>
                            <a:cxnLst/>
                            <a:rect l="0" t="0" r="0" b="0"/>
                            <a:pathLst>
                              <a:path w="71717" h="155621">
                                <a:moveTo>
                                  <a:pt x="0" y="0"/>
                                </a:moveTo>
                                <a:lnTo>
                                  <a:pt x="71717" y="155621"/>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05" name="Shape 5805"/>
                        <wps:cNvSpPr/>
                        <wps:spPr>
                          <a:xfrm>
                            <a:off x="2765734" y="214390"/>
                            <a:ext cx="19715" cy="27828"/>
                          </a:xfrm>
                          <a:custGeom>
                            <a:avLst/>
                            <a:gdLst/>
                            <a:ahLst/>
                            <a:cxnLst/>
                            <a:rect l="0" t="0" r="0" b="0"/>
                            <a:pathLst>
                              <a:path w="19715" h="27828">
                                <a:moveTo>
                                  <a:pt x="17526" y="0"/>
                                </a:moveTo>
                                <a:lnTo>
                                  <a:pt x="19715" y="27828"/>
                                </a:lnTo>
                                <a:lnTo>
                                  <a:pt x="0" y="8040"/>
                                </a:lnTo>
                                <a:cubicBezTo>
                                  <a:pt x="6952" y="9487"/>
                                  <a:pt x="13981" y="6211"/>
                                  <a:pt x="17526" y="0"/>
                                </a:cubicBezTo>
                                <a:close/>
                              </a:path>
                            </a:pathLst>
                          </a:custGeom>
                          <a:ln w="627" cap="flat">
                            <a:round/>
                          </a:ln>
                        </wps:spPr>
                        <wps:style>
                          <a:lnRef idx="1">
                            <a:srgbClr val="191919"/>
                          </a:lnRef>
                          <a:fillRef idx="1">
                            <a:srgbClr val="191919"/>
                          </a:fillRef>
                          <a:effectRef idx="0">
                            <a:scrgbClr r="0" g="0" b="0"/>
                          </a:effectRef>
                          <a:fontRef idx="none"/>
                        </wps:style>
                        <wps:bodyPr/>
                      </wps:wsp>
                      <wps:wsp>
                        <wps:cNvPr id="5806" name="Shape 5806"/>
                        <wps:cNvSpPr/>
                        <wps:spPr>
                          <a:xfrm>
                            <a:off x="2709199" y="320304"/>
                            <a:ext cx="71717" cy="156091"/>
                          </a:xfrm>
                          <a:custGeom>
                            <a:avLst/>
                            <a:gdLst/>
                            <a:ahLst/>
                            <a:cxnLst/>
                            <a:rect l="0" t="0" r="0" b="0"/>
                            <a:pathLst>
                              <a:path w="71717" h="156091">
                                <a:moveTo>
                                  <a:pt x="0" y="156091"/>
                                </a:moveTo>
                                <a:lnTo>
                                  <a:pt x="717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07" name="Shape 5807"/>
                        <wps:cNvSpPr/>
                        <wps:spPr>
                          <a:xfrm>
                            <a:off x="2765698" y="310510"/>
                            <a:ext cx="19704" cy="27788"/>
                          </a:xfrm>
                          <a:custGeom>
                            <a:avLst/>
                            <a:gdLst/>
                            <a:ahLst/>
                            <a:cxnLst/>
                            <a:rect l="0" t="0" r="0" b="0"/>
                            <a:pathLst>
                              <a:path w="19704" h="27788">
                                <a:moveTo>
                                  <a:pt x="19704" y="0"/>
                                </a:moveTo>
                                <a:lnTo>
                                  <a:pt x="17487" y="27788"/>
                                </a:lnTo>
                                <a:cubicBezTo>
                                  <a:pt x="14091" y="21618"/>
                                  <a:pt x="6989" y="18380"/>
                                  <a:pt x="0" y="19742"/>
                                </a:cubicBezTo>
                                <a:lnTo>
                                  <a:pt x="19704" y="0"/>
                                </a:lnTo>
                                <a:close/>
                              </a:path>
                            </a:pathLst>
                          </a:custGeom>
                          <a:ln w="626" cap="flat">
                            <a:round/>
                          </a:ln>
                        </wps:spPr>
                        <wps:style>
                          <a:lnRef idx="1">
                            <a:srgbClr val="191919"/>
                          </a:lnRef>
                          <a:fillRef idx="1">
                            <a:srgbClr val="191919"/>
                          </a:fillRef>
                          <a:effectRef idx="0">
                            <a:scrgbClr r="0" g="0" b="0"/>
                          </a:effectRef>
                          <a:fontRef idx="none"/>
                        </wps:style>
                        <wps:bodyPr/>
                      </wps:wsp>
                      <wps:wsp>
                        <wps:cNvPr id="134021" name="Shape 134021"/>
                        <wps:cNvSpPr/>
                        <wps:spPr>
                          <a:xfrm>
                            <a:off x="3268309" y="200308"/>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810" name="Rectangle 5810"/>
                        <wps:cNvSpPr/>
                        <wps:spPr>
                          <a:xfrm>
                            <a:off x="3401595" y="212444"/>
                            <a:ext cx="70786" cy="155747"/>
                          </a:xfrm>
                          <a:prstGeom prst="rect">
                            <a:avLst/>
                          </a:prstGeom>
                          <a:ln>
                            <a:noFill/>
                          </a:ln>
                        </wps:spPr>
                        <wps:txbx>
                          <w:txbxContent>
                            <w:p w14:paraId="0449CB77" w14:textId="77777777" w:rsidR="006E2FA2" w:rsidRDefault="006E2FA2">
                              <w:pPr>
                                <w:spacing w:after="160" w:line="259" w:lineRule="auto"/>
                                <w:ind w:left="0" w:firstLine="0"/>
                                <w:jc w:val="left"/>
                              </w:pPr>
                              <w:r>
                                <w:rPr>
                                  <w:color w:val="191919"/>
                                  <w:w w:val="117"/>
                                  <w:sz w:val="13"/>
                                </w:rPr>
                                <w:t>A</w:t>
                              </w:r>
                            </w:p>
                          </w:txbxContent>
                        </wps:txbx>
                        <wps:bodyPr horzOverflow="overflow" vert="horz" lIns="0" tIns="0" rIns="0" bIns="0" rtlCol="0">
                          <a:noAutofit/>
                        </wps:bodyPr>
                      </wps:wsp>
                      <wps:wsp>
                        <wps:cNvPr id="5811" name="Shape 5811"/>
                        <wps:cNvSpPr/>
                        <wps:spPr>
                          <a:xfrm>
                            <a:off x="3590410" y="277068"/>
                            <a:ext cx="71917" cy="0"/>
                          </a:xfrm>
                          <a:custGeom>
                            <a:avLst/>
                            <a:gdLst/>
                            <a:ahLst/>
                            <a:cxnLst/>
                            <a:rect l="0" t="0" r="0" b="0"/>
                            <a:pathLst>
                              <a:path w="71917">
                                <a:moveTo>
                                  <a:pt x="0" y="0"/>
                                </a:moveTo>
                                <a:lnTo>
                                  <a:pt x="7191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12" name="Shape 5812"/>
                        <wps:cNvSpPr/>
                        <wps:spPr>
                          <a:xfrm>
                            <a:off x="3646953" y="267388"/>
                            <a:ext cx="26183" cy="19280"/>
                          </a:xfrm>
                          <a:custGeom>
                            <a:avLst/>
                            <a:gdLst/>
                            <a:ahLst/>
                            <a:cxnLst/>
                            <a:rect l="0" t="0" r="0" b="0"/>
                            <a:pathLst>
                              <a:path w="26183" h="19280">
                                <a:moveTo>
                                  <a:pt x="0" y="0"/>
                                </a:moveTo>
                                <a:lnTo>
                                  <a:pt x="26183"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813" name="Shape 5813"/>
                        <wps:cNvSpPr/>
                        <wps:spPr>
                          <a:xfrm>
                            <a:off x="3671616" y="200306"/>
                            <a:ext cx="153435" cy="153434"/>
                          </a:xfrm>
                          <a:custGeom>
                            <a:avLst/>
                            <a:gdLst/>
                            <a:ahLst/>
                            <a:cxnLst/>
                            <a:rect l="0" t="0" r="0" b="0"/>
                            <a:pathLst>
                              <a:path w="153435" h="153434">
                                <a:moveTo>
                                  <a:pt x="76712" y="0"/>
                                </a:moveTo>
                                <a:cubicBezTo>
                                  <a:pt x="119097" y="0"/>
                                  <a:pt x="153435" y="34345"/>
                                  <a:pt x="153435" y="76722"/>
                                </a:cubicBezTo>
                                <a:cubicBezTo>
                                  <a:pt x="153435" y="119099"/>
                                  <a:pt x="119097" y="153434"/>
                                  <a:pt x="76712" y="153434"/>
                                </a:cubicBezTo>
                                <a:cubicBezTo>
                                  <a:pt x="34377" y="153434"/>
                                  <a:pt x="0" y="119099"/>
                                  <a:pt x="0" y="76722"/>
                                </a:cubicBezTo>
                                <a:cubicBezTo>
                                  <a:pt x="0" y="34345"/>
                                  <a:pt x="34377" y="0"/>
                                  <a:pt x="76712" y="0"/>
                                </a:cubicBezTo>
                                <a:close/>
                              </a:path>
                            </a:pathLst>
                          </a:custGeom>
                          <a:ln w="6302" cap="flat">
                            <a:round/>
                          </a:ln>
                        </wps:spPr>
                        <wps:style>
                          <a:lnRef idx="1">
                            <a:srgbClr val="191919"/>
                          </a:lnRef>
                          <a:fillRef idx="1">
                            <a:srgbClr val="787878"/>
                          </a:fillRef>
                          <a:effectRef idx="0">
                            <a:scrgbClr r="0" g="0" b="0"/>
                          </a:effectRef>
                          <a:fontRef idx="none"/>
                        </wps:style>
                        <wps:bodyPr/>
                      </wps:wsp>
                      <wps:wsp>
                        <wps:cNvPr id="134022" name="Shape 134022"/>
                        <wps:cNvSpPr/>
                        <wps:spPr>
                          <a:xfrm>
                            <a:off x="3907658" y="515"/>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815" name="Rectangle 5815"/>
                        <wps:cNvSpPr/>
                        <wps:spPr>
                          <a:xfrm>
                            <a:off x="4040943" y="12648"/>
                            <a:ext cx="70786" cy="155747"/>
                          </a:xfrm>
                          <a:prstGeom prst="rect">
                            <a:avLst/>
                          </a:prstGeom>
                          <a:ln>
                            <a:noFill/>
                          </a:ln>
                        </wps:spPr>
                        <wps:txbx>
                          <w:txbxContent>
                            <w:p w14:paraId="4AEE400C" w14:textId="77777777" w:rsidR="006E2FA2" w:rsidRDefault="006E2FA2">
                              <w:pPr>
                                <w:spacing w:after="160" w:line="259" w:lineRule="auto"/>
                                <w:ind w:left="0" w:firstLine="0"/>
                                <w:jc w:val="left"/>
                              </w:pPr>
                              <w:r>
                                <w:rPr>
                                  <w:color w:val="191919"/>
                                  <w:w w:val="123"/>
                                  <w:sz w:val="13"/>
                                </w:rPr>
                                <w:t>B</w:t>
                              </w:r>
                            </w:p>
                          </w:txbxContent>
                        </wps:txbx>
                        <wps:bodyPr horzOverflow="overflow" vert="horz" lIns="0" tIns="0" rIns="0" bIns="0" rtlCol="0">
                          <a:noAutofit/>
                        </wps:bodyPr>
                      </wps:wsp>
                      <wps:wsp>
                        <wps:cNvPr id="134023" name="Shape 134023"/>
                        <wps:cNvSpPr/>
                        <wps:spPr>
                          <a:xfrm>
                            <a:off x="3907658" y="200308"/>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817" name="Rectangle 5817"/>
                        <wps:cNvSpPr/>
                        <wps:spPr>
                          <a:xfrm>
                            <a:off x="4042112" y="212444"/>
                            <a:ext cx="67815" cy="155747"/>
                          </a:xfrm>
                          <a:prstGeom prst="rect">
                            <a:avLst/>
                          </a:prstGeom>
                          <a:ln>
                            <a:noFill/>
                          </a:ln>
                        </wps:spPr>
                        <wps:txbx>
                          <w:txbxContent>
                            <w:p w14:paraId="16554476" w14:textId="77777777" w:rsidR="006E2FA2" w:rsidRDefault="006E2FA2">
                              <w:pPr>
                                <w:spacing w:after="160" w:line="259" w:lineRule="auto"/>
                                <w:ind w:left="0" w:firstLine="0"/>
                                <w:jc w:val="left"/>
                              </w:pPr>
                              <w:r>
                                <w:rPr>
                                  <w:color w:val="191919"/>
                                  <w:w w:val="118"/>
                                  <w:sz w:val="13"/>
                                </w:rPr>
                                <w:t>C</w:t>
                              </w:r>
                            </w:p>
                          </w:txbxContent>
                        </wps:txbx>
                        <wps:bodyPr horzOverflow="overflow" vert="horz" lIns="0" tIns="0" rIns="0" bIns="0" rtlCol="0">
                          <a:noAutofit/>
                        </wps:bodyPr>
                      </wps:wsp>
                      <wps:wsp>
                        <wps:cNvPr id="134024" name="Shape 134024"/>
                        <wps:cNvSpPr/>
                        <wps:spPr>
                          <a:xfrm>
                            <a:off x="3907658" y="400101"/>
                            <a:ext cx="319674" cy="153434"/>
                          </a:xfrm>
                          <a:custGeom>
                            <a:avLst/>
                            <a:gdLst/>
                            <a:ahLst/>
                            <a:cxnLst/>
                            <a:rect l="0" t="0" r="0" b="0"/>
                            <a:pathLst>
                              <a:path w="319674" h="153434">
                                <a:moveTo>
                                  <a:pt x="0" y="0"/>
                                </a:moveTo>
                                <a:lnTo>
                                  <a:pt x="319674" y="0"/>
                                </a:lnTo>
                                <a:lnTo>
                                  <a:pt x="319674" y="153434"/>
                                </a:lnTo>
                                <a:lnTo>
                                  <a:pt x="0" y="153434"/>
                                </a:lnTo>
                                <a:lnTo>
                                  <a:pt x="0" y="0"/>
                                </a:lnTo>
                              </a:path>
                            </a:pathLst>
                          </a:custGeom>
                          <a:ln w="6264" cap="flat">
                            <a:round/>
                          </a:ln>
                        </wps:spPr>
                        <wps:style>
                          <a:lnRef idx="1">
                            <a:srgbClr val="191919"/>
                          </a:lnRef>
                          <a:fillRef idx="1">
                            <a:srgbClr val="C8C8C8"/>
                          </a:fillRef>
                          <a:effectRef idx="0">
                            <a:scrgbClr r="0" g="0" b="0"/>
                          </a:effectRef>
                          <a:fontRef idx="none"/>
                        </wps:style>
                        <wps:bodyPr/>
                      </wps:wsp>
                      <wps:wsp>
                        <wps:cNvPr id="5819" name="Rectangle 5819"/>
                        <wps:cNvSpPr/>
                        <wps:spPr>
                          <a:xfrm>
                            <a:off x="4038761" y="412241"/>
                            <a:ext cx="76623" cy="155747"/>
                          </a:xfrm>
                          <a:prstGeom prst="rect">
                            <a:avLst/>
                          </a:prstGeom>
                          <a:ln>
                            <a:noFill/>
                          </a:ln>
                        </wps:spPr>
                        <wps:txbx>
                          <w:txbxContent>
                            <w:p w14:paraId="3100F231" w14:textId="77777777" w:rsidR="006E2FA2" w:rsidRDefault="006E2FA2">
                              <w:pPr>
                                <w:spacing w:after="160" w:line="259" w:lineRule="auto"/>
                                <w:ind w:left="0" w:firstLine="0"/>
                                <w:jc w:val="left"/>
                              </w:pPr>
                              <w:r>
                                <w:rPr>
                                  <w:color w:val="191919"/>
                                  <w:w w:val="118"/>
                                  <w:sz w:val="13"/>
                                </w:rPr>
                                <w:t>D</w:t>
                              </w:r>
                            </w:p>
                          </w:txbxContent>
                        </wps:txbx>
                        <wps:bodyPr horzOverflow="overflow" vert="horz" lIns="0" tIns="0" rIns="0" bIns="0" rtlCol="0">
                          <a:noAutofit/>
                        </wps:bodyPr>
                      </wps:wsp>
                      <wps:wsp>
                        <wps:cNvPr id="5820" name="Shape 5820"/>
                        <wps:cNvSpPr/>
                        <wps:spPr>
                          <a:xfrm>
                            <a:off x="3826340" y="277068"/>
                            <a:ext cx="71957" cy="0"/>
                          </a:xfrm>
                          <a:custGeom>
                            <a:avLst/>
                            <a:gdLst/>
                            <a:ahLst/>
                            <a:cxnLst/>
                            <a:rect l="0" t="0" r="0" b="0"/>
                            <a:pathLst>
                              <a:path w="71957">
                                <a:moveTo>
                                  <a:pt x="0" y="0"/>
                                </a:moveTo>
                                <a:lnTo>
                                  <a:pt x="71957"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21" name="Shape 5821"/>
                        <wps:cNvSpPr/>
                        <wps:spPr>
                          <a:xfrm>
                            <a:off x="3882882" y="267388"/>
                            <a:ext cx="26184" cy="19280"/>
                          </a:xfrm>
                          <a:custGeom>
                            <a:avLst/>
                            <a:gdLst/>
                            <a:ahLst/>
                            <a:cxnLst/>
                            <a:rect l="0" t="0" r="0" b="0"/>
                            <a:pathLst>
                              <a:path w="26184" h="19280">
                                <a:moveTo>
                                  <a:pt x="0" y="0"/>
                                </a:moveTo>
                                <a:lnTo>
                                  <a:pt x="26184" y="9680"/>
                                </a:lnTo>
                                <a:lnTo>
                                  <a:pt x="0" y="19280"/>
                                </a:lnTo>
                                <a:cubicBezTo>
                                  <a:pt x="4176" y="13576"/>
                                  <a:pt x="4176" y="5814"/>
                                  <a:pt x="0" y="0"/>
                                </a:cubicBezTo>
                                <a:close/>
                              </a:path>
                            </a:pathLst>
                          </a:custGeom>
                          <a:ln w="1498" cap="flat">
                            <a:round/>
                          </a:ln>
                        </wps:spPr>
                        <wps:style>
                          <a:lnRef idx="1">
                            <a:srgbClr val="191919"/>
                          </a:lnRef>
                          <a:fillRef idx="1">
                            <a:srgbClr val="191919"/>
                          </a:fillRef>
                          <a:effectRef idx="0">
                            <a:scrgbClr r="0" g="0" b="0"/>
                          </a:effectRef>
                          <a:fontRef idx="none"/>
                        </wps:style>
                        <wps:bodyPr/>
                      </wps:wsp>
                      <wps:wsp>
                        <wps:cNvPr id="5822" name="Shape 5822"/>
                        <wps:cNvSpPr/>
                        <wps:spPr>
                          <a:xfrm>
                            <a:off x="3795861" y="77271"/>
                            <a:ext cx="102436" cy="139618"/>
                          </a:xfrm>
                          <a:custGeom>
                            <a:avLst/>
                            <a:gdLst/>
                            <a:ahLst/>
                            <a:cxnLst/>
                            <a:rect l="0" t="0" r="0" b="0"/>
                            <a:pathLst>
                              <a:path w="102436" h="139618">
                                <a:moveTo>
                                  <a:pt x="0" y="139618"/>
                                </a:moveTo>
                                <a:lnTo>
                                  <a:pt x="102436" y="0"/>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23" name="Shape 5823"/>
                        <wps:cNvSpPr/>
                        <wps:spPr>
                          <a:xfrm>
                            <a:off x="3881354" y="68566"/>
                            <a:ext cx="23306" cy="26812"/>
                          </a:xfrm>
                          <a:custGeom>
                            <a:avLst/>
                            <a:gdLst/>
                            <a:ahLst/>
                            <a:cxnLst/>
                            <a:rect l="0" t="0" r="0" b="0"/>
                            <a:pathLst>
                              <a:path w="23306" h="26812">
                                <a:moveTo>
                                  <a:pt x="23306" y="0"/>
                                </a:moveTo>
                                <a:lnTo>
                                  <a:pt x="15578" y="26812"/>
                                </a:lnTo>
                                <a:cubicBezTo>
                                  <a:pt x="13433" y="20060"/>
                                  <a:pt x="7147" y="15496"/>
                                  <a:pt x="0" y="15416"/>
                                </a:cubicBezTo>
                                <a:lnTo>
                                  <a:pt x="23306" y="0"/>
                                </a:lnTo>
                                <a:close/>
                              </a:path>
                            </a:pathLst>
                          </a:custGeom>
                          <a:ln w="886" cap="flat">
                            <a:round/>
                          </a:ln>
                        </wps:spPr>
                        <wps:style>
                          <a:lnRef idx="1">
                            <a:srgbClr val="191919"/>
                          </a:lnRef>
                          <a:fillRef idx="1">
                            <a:srgbClr val="191919"/>
                          </a:fillRef>
                          <a:effectRef idx="0">
                            <a:scrgbClr r="0" g="0" b="0"/>
                          </a:effectRef>
                          <a:fontRef idx="none"/>
                        </wps:style>
                        <wps:bodyPr/>
                      </wps:wsp>
                      <wps:wsp>
                        <wps:cNvPr id="5824" name="Shape 5824"/>
                        <wps:cNvSpPr/>
                        <wps:spPr>
                          <a:xfrm>
                            <a:off x="3795861" y="336767"/>
                            <a:ext cx="102436" cy="140097"/>
                          </a:xfrm>
                          <a:custGeom>
                            <a:avLst/>
                            <a:gdLst/>
                            <a:ahLst/>
                            <a:cxnLst/>
                            <a:rect l="0" t="0" r="0" b="0"/>
                            <a:pathLst>
                              <a:path w="102436" h="140097">
                                <a:moveTo>
                                  <a:pt x="0" y="0"/>
                                </a:moveTo>
                                <a:lnTo>
                                  <a:pt x="102436" y="140097"/>
                                </a:lnTo>
                              </a:path>
                            </a:pathLst>
                          </a:custGeom>
                          <a:ln w="7992" cap="flat">
                            <a:miter lim="100000"/>
                          </a:ln>
                        </wps:spPr>
                        <wps:style>
                          <a:lnRef idx="1">
                            <a:srgbClr val="191919"/>
                          </a:lnRef>
                          <a:fillRef idx="0">
                            <a:srgbClr val="000000">
                              <a:alpha val="0"/>
                            </a:srgbClr>
                          </a:fillRef>
                          <a:effectRef idx="0">
                            <a:scrgbClr r="0" g="0" b="0"/>
                          </a:effectRef>
                          <a:fontRef idx="none"/>
                        </wps:style>
                        <wps:bodyPr/>
                      </wps:wsp>
                      <wps:wsp>
                        <wps:cNvPr id="5825" name="Shape 5825"/>
                        <wps:cNvSpPr/>
                        <wps:spPr>
                          <a:xfrm>
                            <a:off x="3881438" y="458762"/>
                            <a:ext cx="23219" cy="26842"/>
                          </a:xfrm>
                          <a:custGeom>
                            <a:avLst/>
                            <a:gdLst/>
                            <a:ahLst/>
                            <a:cxnLst/>
                            <a:rect l="0" t="0" r="0" b="0"/>
                            <a:pathLst>
                              <a:path w="23219" h="26842">
                                <a:moveTo>
                                  <a:pt x="15569" y="0"/>
                                </a:moveTo>
                                <a:lnTo>
                                  <a:pt x="23219" y="26842"/>
                                </a:lnTo>
                                <a:lnTo>
                                  <a:pt x="0" y="11350"/>
                                </a:lnTo>
                                <a:cubicBezTo>
                                  <a:pt x="7061" y="11385"/>
                                  <a:pt x="13343" y="6747"/>
                                  <a:pt x="15569" y="0"/>
                                </a:cubicBezTo>
                                <a:close/>
                              </a:path>
                            </a:pathLst>
                          </a:custGeom>
                          <a:ln w="884" cap="flat">
                            <a:round/>
                          </a:ln>
                        </wps:spPr>
                        <wps:style>
                          <a:lnRef idx="1">
                            <a:srgbClr val="191919"/>
                          </a:lnRef>
                          <a:fillRef idx="1">
                            <a:srgbClr val="191919"/>
                          </a:fillRef>
                          <a:effectRef idx="0">
                            <a:scrgbClr r="0" g="0" b="0"/>
                          </a:effectRef>
                          <a:fontRef idx="none"/>
                        </wps:style>
                        <wps:bodyPr/>
                      </wps:wsp>
                    </wpg:wgp>
                  </a:graphicData>
                </a:graphic>
              </wp:inline>
            </w:drawing>
          </mc:Choice>
          <mc:Fallback>
            <w:pict>
              <v:group w14:anchorId="50B99D5B" id="Group 91189" o:spid="_x0000_s1440" style="width:332.85pt;height:44.8pt;mso-position-horizontal-relative:char;mso-position-vertical-relative:line" coordsize="42273,5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">
                <v:shape id="Shape 134005" o:spid="_x0000_s1441" style="position:absolute;left:2314;width:3196;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f6sMA&#10;AADfAAAADwAAAGRycy9kb3ducmV2LnhtbERPz2vCMBS+D/wfwhN2m0nnKlKNImXCbmPdPHh7NM+2&#10;2ryUJtb635vBYMeP7/d6O9pWDNT7xrGGZKZAEJfONFxp+PnevyxB+IBssHVMGu7kYbuZPK0xM+7G&#10;XzQUoRIxhH2GGuoQukxKX9Zk0c9cRxy5k+sthgj7SpoebzHctvJVqYW02HBsqLGjvKbyUlythuV7&#10;/nm4VnmizkmRjsNwbBuZav08HXcrEIHG8C/+c3+YOH/+plQKv38iAL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Kf6sMAAADfAAAADwAAAAAAAAAAAAAAAACYAgAAZHJzL2Rv&#10;d25yZXYueG1sUEsFBgAAAAAEAAQA9QAAAIgDAAAAAA==&#10;" path="m,l319674,r,153434l,153434,,e" fillcolor="#c8c8c8" strokecolor="#191919" strokeweight=".174mm">
                  <v:path arrowok="t" textboxrect="0,0,319674,153434"/>
                </v:shape>
                <v:rect id="Rectangle 5751" o:spid="_x0000_s1442" style="position:absolute;left:3646;top:121;width:70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R4MYA&#10;AADdAAAADwAAAGRycy9kb3ducmV2LnhtbESPS4vCQBCE78L+h6EXvOlEwVd0FFkVPfpYcPfWZNok&#10;bKYnZEYT/fWOIOyxqKqvqNmiMYW4UeVyywp63QgEcWJ1zqmC79OmMwbhPLLGwjIpuJODxfyjNcNY&#10;25oPdDv6VAQIuxgVZN6XsZQuycig69qSOHgXWxn0QVap1BXWAW4K2Y+ioTSYc1jIsKSvjJK/49Uo&#10;2I7L5c/OPuq0WP9uz/vzZHWaeKXan81yCsJT4//D7/ZOKxiM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uR4MYAAADdAAAADwAAAAAAAAAAAAAAAACYAgAAZHJz&#10;L2Rvd25yZXYueG1sUEsFBgAAAAAEAAQA9QAAAIsDAAAAAA==&#10;" filled="f" stroked="f">
                  <v:textbox inset="0,0,0,0">
                    <w:txbxContent>
                      <w:p w14:paraId="669726E0" w14:textId="77777777" w:rsidR="006E2FA2" w:rsidRDefault="006E2FA2">
                        <w:pPr>
                          <w:spacing w:after="160" w:line="259" w:lineRule="auto"/>
                          <w:ind w:left="0" w:firstLine="0"/>
                          <w:jc w:val="left"/>
                        </w:pPr>
                        <w:r>
                          <w:rPr>
                            <w:color w:val="191919"/>
                            <w:w w:val="117"/>
                            <w:sz w:val="13"/>
                          </w:rPr>
                          <w:t>A</w:t>
                        </w:r>
                      </w:p>
                    </w:txbxContent>
                  </v:textbox>
                </v:rect>
                <v:shape id="Shape 5752" o:spid="_x0000_s1443" style="position:absolute;left:1514;top:768;width:720;height:0;visibility:visible;mso-wrap-style:square;v-text-anchor:top" coordsize="71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97MUA&#10;AADdAAAADwAAAGRycy9kb3ducmV2LnhtbESPQWvCQBSE70L/w/IKvdVNQ001ugnFUuitNfXg8Zl9&#10;JsHs27C7avrvu4LgcZiZb5hVOZpenMn5zrKCl2kCgri2uuNGwfb383kOwgdkjb1lUvBHHsriYbLC&#10;XNsLb+hchUZECPscFbQhDLmUvm7JoJ/agTh6B+sMhihdI7XDS4SbXqZJkkmDHceFFgdat1Qfq5NR&#10;YH2Yf/zUO5t+j4k7LFy2N6+ZUk+P4/sSRKAx3MO39pdWMHubpXB9E5+A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3sxQAAAN0AAAAPAAAAAAAAAAAAAAAAAJgCAABkcnMv&#10;ZG93bnJldi54bWxQSwUGAAAAAAQABAD1AAAAigMAAAAA&#10;" path="m,l71967,e" filled="f" strokecolor="#191919" strokeweight=".222mm">
                  <v:stroke miterlimit="1" joinstyle="miter"/>
                  <v:path arrowok="t" textboxrect="0,0,71967,0"/>
                </v:shape>
                <v:shape id="Shape 5753" o:spid="_x0000_s1444" style="position:absolute;left:2080;top:671;width:262;height:193;visibility:visible;mso-wrap-style:square;v-text-anchor:top" coordsize="2622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4wcYA&#10;AADdAAAADwAAAGRycy9kb3ducmV2LnhtbESPQWvCQBSE7wX/w/KE3ppNIxpJXUUEIYe20FTvj+xr&#10;Epp9G7NrEv313UKhx2FmvmE2u8m0YqDeNZYVPEcxCOLS6oYrBafP49MahPPIGlvLpOBGDnbb2cMG&#10;M21H/qCh8JUIEHYZKqi97zIpXVmTQRfZjjh4X7Y36IPsK6l7HAPctDKJ45U02HBYqLGjQ03ld3E1&#10;ChJq3pP0PB7vb2vMX1cXeXWFVOpxPu1fQHia/H/4r51rBct0uYD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m4wcYAAADdAAAADwAAAAAAAAAAAAAAAACYAgAAZHJz&#10;L2Rvd25yZXYueG1sUEsFBgAAAAAEAAQA9QAAAIsDAAAAAA==&#10;" path="m,l26223,9680,,19280c4166,13576,4166,5814,,xe" fillcolor="#191919" strokecolor="#191919" strokeweight=".04161mm">
                  <v:path arrowok="t" textboxrect="0,0,26223,19280"/>
                </v:shape>
                <v:shape id="Shape 5754" o:spid="_x0000_s1445" style="position:absolute;width:1534;height:1534;visibility:visible;mso-wrap-style:square;v-text-anchor:top" coordsize="153434,15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Q/4scA&#10;AADdAAAADwAAAGRycy9kb3ducmV2LnhtbESPQWsCMRSE7wX/Q3iCl1Kzitq6NYqKggcP1tqDt8fm&#10;dbO4eVk20V3/fSMUPA4z8w0zW7S2FDeqfeFYwaCfgCDOnC44V3D63r59gPABWWPpmBTcycNi3nmZ&#10;Yapdw190O4ZcRAj7FBWYEKpUSp8Zsuj7riKO3q+rLYYo61zqGpsIt6UcJslEWiw4LhisaG0ouxyv&#10;VgHtD9fKbFbe7w7F+bVZ/Zx4ulWq122XnyACteEZ/m/vtILx+3gEj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UP+LHAAAA3QAAAA8AAAAAAAAAAAAAAAAAmAIAAGRy&#10;cy9kb3ducmV2LnhtbFBLBQYAAAAABAAEAPUAAACMAwAAAAA=&#10;" path="m76712,v42384,,76722,34345,76722,76722c153434,119099,119096,153444,76712,153444,34338,153444,,119099,,76722,,34345,34338,,76712,xe" fillcolor="#787878" strokecolor="#191919" strokeweight=".17506mm">
                  <v:path arrowok="t" textboxrect="0,0,153434,153444"/>
                </v:shape>
                <v:rect id="Rectangle 5755" o:spid="_x0000_s1446" style="position:absolute;left:1357;top:1720;width:373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X48cA&#10;AADdAAAADwAAAGRycy9kb3ducmV2LnhtbESPQWvCQBSE74X+h+UJvTUbh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l+PHAAAA3QAAAA8AAAAAAAAAAAAAAAAAmAIAAGRy&#10;cy9kb3ducmV2LnhtbFBLBQYAAAAABAAEAPUAAACMAwAAAAA=&#10;" filled="f" stroked="f">
                  <v:textbox inset="0,0,0,0">
                    <w:txbxContent>
                      <w:p w14:paraId="5D215E0E" w14:textId="77777777" w:rsidR="006E2FA2" w:rsidRDefault="006E2FA2">
                        <w:pPr>
                          <w:spacing w:after="160" w:line="259" w:lineRule="auto"/>
                          <w:ind w:left="0" w:firstLine="0"/>
                          <w:jc w:val="left"/>
                        </w:pPr>
                        <w:r>
                          <w:rPr>
                            <w:color w:val="1A1A1A"/>
                            <w:w w:val="101"/>
                            <w:sz w:val="13"/>
                          </w:rPr>
                          <w:t>Creation</w:t>
                        </w:r>
                      </w:p>
                    </w:txbxContent>
                  </v:textbox>
                </v:rect>
                <v:shape id="Shape 134008" o:spid="_x0000_s1447" style="position:absolute;top:4155;width:3196;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MwdMMA&#10;AADfAAAADwAAAGRycy9kb3ducmV2LnhtbERPTUvDQBC9C/6HZYTe7G5sKyV2WyS00JuY6sHbkB2T&#10;aHY2ZLdp+u+dQ8Hj431vdpPv1EhDbANbyOYGFHEVXMu1hY/T4XENKiZkh11gsnClCLvt/d0Gcxcu&#10;/E5jmWolIRxztNCk1Odax6ohj3EeemLhvsPgMQkcau0GvEi47/STMc/aY8vS0GBPRUPVb3n2Ftb7&#10;4u3zXBeZ+cnK1TSOX12rV9bOHqbXF1CJpvQvvrmPTuYvlsbIYPkjAP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MwdMMAAADfAAAADwAAAAAAAAAAAAAAAACYAgAAZHJzL2Rv&#10;d25yZXYueG1sUEsFBgAAAAAEAAQA9QAAAIgDAAAAAA==&#10;" path="m,l319674,r,153434l,153434,,e" fillcolor="#c8c8c8" strokecolor="#191919" strokeweight=".174mm">
                  <v:path arrowok="t" textboxrect="0,0,319674,153434"/>
                </v:shape>
                <v:rect id="Rectangle 5757" o:spid="_x0000_s1448" style="position:absolute;left:1332;top:4276;width:70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6sD8cA&#10;AADdAAAADwAAAGRycy9kb3ducmV2LnhtbESPQWvCQBSE7wX/w/KE3uqmglWjq4htSY41Cra3R/aZ&#10;hGbfhuw2SfvrXaHgcZiZb5j1djC16Kh1lWUFz5MIBHFudcWFgtPx/WkBwnlkjbVlUvBLDrab0cMa&#10;Y217PlCX+UIECLsYFZTeN7GULi/JoJvYhjh4F9sa9EG2hdQt9gFuajmNohdpsOKwUGJD+5Ly7+zH&#10;KEgWze4ztX99Ub99JeeP8/L1uPRKPY6H3QqEp8Hfw//tVCuYzWd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rA/HAAAA3QAAAA8AAAAAAAAAAAAAAAAAmAIAAGRy&#10;cy9kb3ducmV2LnhtbFBLBQYAAAAABAAEAPUAAACMAwAAAAA=&#10;" filled="f" stroked="f">
                  <v:textbox inset="0,0,0,0">
                    <w:txbxContent>
                      <w:p w14:paraId="0E114C05" w14:textId="77777777" w:rsidR="006E2FA2" w:rsidRDefault="006E2FA2">
                        <w:pPr>
                          <w:spacing w:after="160" w:line="259" w:lineRule="auto"/>
                          <w:ind w:left="0" w:firstLine="0"/>
                          <w:jc w:val="left"/>
                        </w:pPr>
                        <w:r>
                          <w:rPr>
                            <w:color w:val="191919"/>
                            <w:w w:val="117"/>
                            <w:sz w:val="13"/>
                          </w:rPr>
                          <w:t>A</w:t>
                        </w:r>
                      </w:p>
                    </w:txbxContent>
                  </v:textbox>
                </v:rect>
                <v:shape id="Shape 5758" o:spid="_x0000_s1449" style="position:absolute;left:3164;top:4922;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zDr8A&#10;AADdAAAADwAAAGRycy9kb3ducmV2LnhtbERPuwrCMBTdBf8hXMFNUwWrVKOoILgo+Fjcrs21LTY3&#10;pYla/XozCI6H854tGlOKJ9WusKxg0I9AEKdWF5wpOJ82vQkI55E1lpZJwZscLObt1gwTbV98oOfR&#10;ZyKEsEtQQe59lUjp0pwMur6tiAN3s7VBH2CdSV3jK4SbUg6jKJYGCw4NOVa0zim9Hx9GwSPa0fUd&#10;X27bZRrvD/esiT9mpVS30yynIDw1/i/+ubdawWg8CnPDm/AE5Pw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kXMOvwAAAN0AAAAPAAAAAAAAAAAAAAAAAJgCAABkcnMvZG93bnJl&#10;di54bWxQSwUGAAAAAAQABAD1AAAAhAMAAAAA&#10;" path="m,l71917,e" filled="f" strokecolor="#191919" strokeweight=".222mm">
                  <v:stroke miterlimit="1" joinstyle="miter"/>
                  <v:path arrowok="t" textboxrect="0,0,71917,0"/>
                </v:shape>
                <v:shape id="Shape 5759" o:spid="_x0000_s1450" style="position:absolute;left:3729;top:4825;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BnA8QA&#10;AADdAAAADwAAAGRycy9kb3ducmV2LnhtbESP0YrCMBRE3wX/IVzBN5vuLlrbNYosCK4PQtUPuDTX&#10;ttjclCZb699vBMHHYWbOMKvNYBrRU+dqywo+ohgEcWF1zaWCy3k3W4JwHlljY5kUPMjBZj0erTDT&#10;9s459SdfigBhl6GCyvs2k9IVFRl0kW2Jg3e1nUEfZFdK3eE9wE0jP+N4IQ3WHBYqbOmnouJ2+jMK&#10;+uTwxUv9e0xov9M502V7Tm9KTSfD9huEp8G/w6/2XiuYJ/MUnm/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wZwPEAAAA3QAAAA8AAAAAAAAAAAAAAAAAmAIAAGRycy9k&#10;b3ducmV2LnhtbFBLBQYAAAAABAAEAPUAAACJAwAAAAA=&#10;" path="m,l26183,9680,,19280c4176,13576,4176,5814,,xe" fillcolor="#191919" strokecolor="#191919" strokeweight=".04161mm">
                  <v:path arrowok="t" textboxrect="0,0,26183,19280"/>
                </v:shape>
                <v:shape id="Shape 5760" o:spid="_x0000_s1451" style="position:absolute;left:3976;top:4155;width:1534;height:1534;visibility:visible;mso-wrap-style:square;v-text-anchor:top" coordsize="15344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M/MIA&#10;AADdAAAADwAAAGRycy9kb3ducmV2LnhtbERPyW7CMBC9I/EP1iD1VpxSlSXEIERVtb2xiVxH8eBE&#10;jcdWbCD9+/pQiePT24t1b1txoy40jhW8jDMQxJXTDRsFp+PH8xxEiMgaW8ek4JcCrFfDQYG5dnfe&#10;0+0QjUghHHJUUMfocylDVZPFMHaeOHEX11mMCXZG6g7vKdy2cpJlU2mx4dRQo6dtTdXP4WoV4Pl9&#10;dvLnZjcx3pSf5Tfr6+JVqadRv1mCiNTHh/jf/aUVvM2maX96k5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oz8wgAAAN0AAAAPAAAAAAAAAAAAAAAAAJgCAABkcnMvZG93&#10;bnJldi54bWxQSwUGAAAAAAQABAD1AAAAhwMAAAAA&#10;" path="m76722,v42384,,76722,34345,76722,76722c153444,119099,119106,153434,76722,153434,34348,153434,,119099,,76722,,34345,34348,,76722,xe" fillcolor="#787878" strokecolor="#191919" strokeweight=".17506mm">
                  <v:path arrowok="t" textboxrect="0,0,153444,153434"/>
                </v:shape>
                <v:shape id="Shape 134009" o:spid="_x0000_s1452" style="position:absolute;left:14701;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V78MA&#10;AADfAAAADwAAAGRycy9kb3ducmV2LnhtbERPz2vCMBS+D/wfwhO8zaTbFK1GGWWCt7GqB2+P5tl2&#10;a15KE2v975fBwOPH93u9HWwjeup87VhDMlUgiAtnai41HA+75wUIH5ANNo5Jw508bDejpzWmxt34&#10;i/o8lCKGsE9RQxVCm0rpi4os+qlriSN3cZ3FEGFXStPhLYbbRr4oNZcWa44NFbaUVVT85FerYfGR&#10;fZ6uZZao7ySfDX1/bmo503oyHt5XIAIN4SH+d+9NnP/6ptQS/v5EAH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V78MAAADfAAAADwAAAAAAAAAAAAAAAACYAgAAZHJzL2Rv&#10;d25yZXYueG1sUEsFBgAAAAAEAAQA9QAAAIgDAAAAAA==&#10;" path="m,l319674,r,153434l,153434,,e" fillcolor="#c8c8c8" strokecolor="#191919" strokeweight=".174mm">
                  <v:path arrowok="t" textboxrect="0,0,319674,153434"/>
                </v:shape>
                <v:rect id="Rectangle 5763" o:spid="_x0000_s1453" style="position:absolute;left:15923;top:121;width:1003;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gsccA&#10;AADdAAAADwAAAGRycy9kb3ducmV2LnhtbESPT2vCQBTE7wW/w/KE3pqNlaaauopURY/+Kai3R/Y1&#10;CWbfhuzWpP30bkHwOMzMb5jJrDOVuFLjSssKBlEMgjizuuRcwddh9TIC4TyyxsoyKfglB7Np72mC&#10;qbYt7+i697kIEHYpKii8r1MpXVaQQRfZmjh437Yx6INscqkbbAPcVPI1jhNpsOSwUGBNnwVll/2P&#10;UbAe1fPTxv61ebU8r4/b43hxGHulnvvd/AOEp84/wvf2Rit4e0+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pYLHHAAAA3QAAAA8AAAAAAAAAAAAAAAAAmAIAAGRy&#10;cy9kb3ducmV2LnhtbFBLBQYAAAAABAAEAPUAAACMAwAAAAA=&#10;" filled="f" stroked="f">
                  <v:textbox inset="0,0,0,0">
                    <w:txbxContent>
                      <w:p w14:paraId="7275A526" w14:textId="77777777" w:rsidR="006E2FA2" w:rsidRDefault="006E2FA2">
                        <w:pPr>
                          <w:spacing w:after="160" w:line="259" w:lineRule="auto"/>
                          <w:ind w:left="0" w:firstLine="0"/>
                          <w:jc w:val="left"/>
                        </w:pPr>
                        <w:r>
                          <w:rPr>
                            <w:color w:val="191919"/>
                            <w:w w:val="120"/>
                            <w:sz w:val="13"/>
                          </w:rPr>
                          <w:t>A'</w:t>
                        </w:r>
                      </w:p>
                    </w:txbxContent>
                  </v:textbox>
                </v:rect>
                <v:shape id="Shape 5764" o:spid="_x0000_s1454" style="position:absolute;left:13902;top:767;width:719;height:0;visibility:visible;mso-wrap-style:square;v-text-anchor:top" coordsize="71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YKvsUA&#10;AADdAAAADwAAAGRycy9kb3ducmV2LnhtbESPQWsCMRSE74L/ITyhN8262NRujYtYCr1VbQ89vm6e&#10;u0s3L0sSdfvvG0HwOMzMN8yqHGwnzuRD61jDfJaBIK6cabnW8PX5Nl2CCBHZYOeYNPxRgHI9Hq2w&#10;MO7CezofYi0ShEOBGpoY+0LKUDVkMcxcT5y8o/MWY5K+lsbjJcFtJ/MsU9Jiy2mhwZ62DVW/h5PV&#10;4EJcvu6qb5d/DJk/Pnv1YxdK64fJsHkBEWmI9/Ct/W40PD6pBVzfp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gq+xQAAAN0AAAAPAAAAAAAAAAAAAAAAAJgCAABkcnMv&#10;ZG93bnJldi54bWxQSwUGAAAAAAQABAD1AAAAigMAAAAA&#10;" path="m,l71967,e" filled="f" strokecolor="#191919" strokeweight=".222mm">
                  <v:stroke miterlimit="1" joinstyle="miter"/>
                  <v:path arrowok="t" textboxrect="0,0,71967,0"/>
                </v:shape>
                <v:shape id="Shape 5765" o:spid="_x0000_s1455" style="position:absolute;left:14467;top:670;width:262;height:193;visibility:visible;mso-wrap-style:square;v-text-anchor:top" coordsize="2622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Pk8QA&#10;AADdAAAADwAAAGRycy9kb3ducmV2LnhtbESPQYvCMBSE78L+h/AW9qbpFqxSjSKC4EEF6+790Tzb&#10;YvPSbaLt+uuNIHgcZuYbZr7sTS1u1LrKsoLvUQSCOLe64kLBz2kznIJwHlljbZkU/JOD5eJjMMdU&#10;246PdMt8IQKEXYoKSu+bVEqXl2TQjWxDHLyzbQ36INtC6ha7ADe1jKMokQYrDgslNrQuKb9kV6Mg&#10;puoQT367zX0/xe0u+ZNXl0mlvj771QyEp96/w6/2VisYT5Ix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wT5PEAAAA3QAAAA8AAAAAAAAAAAAAAAAAmAIAAGRycy9k&#10;b3ducmV2LnhtbFBLBQYAAAAABAAEAPUAAACJAwAAAAA=&#10;" path="m,l26223,9680,,19280c4166,13586,4166,5814,,xe" fillcolor="#191919" strokecolor="#191919" strokeweight=".04161mm">
                  <v:path arrowok="t" textboxrect="0,0,26223,19280"/>
                </v:shape>
                <v:shape id="Shape 5766" o:spid="_x0000_s1456" style="position:absolute;left:12387;width:1534;height:1534;visibility:visible;mso-wrap-style:square;v-text-anchor:top" coordsize="153444,15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7+isYA&#10;AADdAAAADwAAAGRycy9kb3ducmV2LnhtbESPQWsCMRSE7wX/Q3iCt5q14FZXo0hLqaWnqgjeHpvn&#10;bnTzsmzSuO2vbwqFHoeZ+YZZrnvbiEidN44VTMYZCOLSacOVgsP+5X4GwgdkjY1jUvBFHtarwd0S&#10;C+1u/EFxFyqRIOwLVFCH0BZS+rImi37sWuLknV1nMSTZVVJ3eEtw28iHLMulRcNpocaWnmoqr7tP&#10;q4Di6/z5aN7lmznhfqvjheLlW6nRsN8sQATqw3/4r73VCqaPeQ6/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7+isYAAADdAAAADwAAAAAAAAAAAAAAAACYAgAAZHJz&#10;L2Rvd25yZXYueG1sUEsFBgAAAAAEAAQA9QAAAIsDAAAAAA==&#10;" path="m76722,v42374,,76722,34345,76722,76722c153444,119099,119096,153444,76722,153444,34338,153444,,119099,,76722,,34345,34338,,76722,xe" fillcolor="#787878" strokecolor="#191919" strokeweight=".17506mm">
                  <v:path arrowok="t" textboxrect="0,0,153444,153444"/>
                </v:shape>
                <v:shape id="Shape 134012" o:spid="_x0000_s1457" style="position:absolute;left:8398;width:3196;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RQ8MA&#10;AADfAAAADwAAAGRycy9kb3ducmV2LnhtbERPy2rCQBTdF/yH4Qru6kx8FImOIkHBnRjbRXeXzDVJ&#10;m7kTMmNM/74jFLo8nPdmN9hG9NT52rGGZKpAEBfO1FxqeL8eX1cgfEA22DgmDT/kYbcdvWwwNe7B&#10;F+rzUIoYwj5FDVUIbSqlLyqy6KeuJY7czXUWQ4RdKU2HjxhuGzlT6k1arDk2VNhSVlHxnd+thtUh&#10;O3/cyyxRX0m+HPr+s6nlUuvJeNivQQQawr/4z30ycf58oZIZPP9EAH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KRQ8MAAADfAAAADwAAAAAAAAAAAAAAAACYAgAAZHJzL2Rv&#10;d25yZXYueG1sUEsFBgAAAAAEAAQA9QAAAIgDAAAAAA==&#10;" path="m,l319674,r,153434l,153434,,e" fillcolor="#c8c8c8" strokecolor="#191919" strokeweight=".174mm">
                  <v:path arrowok="t" textboxrect="0,0,319674,153434"/>
                </v:shape>
                <v:rect id="Rectangle 5768" o:spid="_x0000_s1458" style="position:absolute;left:9730;top:121;width:70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ywMIA&#10;AADdAAAADwAAAGRycy9kb3ducmV2LnhtbERPy4rCMBTdC/5DuII7TR3wVY0i80CXTh1Qd5fm2hab&#10;m9JkbPXrzUJweTjv5bo1pbhR7QrLCkbDCARxanXBmYK/w89gBsJ5ZI2lZVJwJwfrVbezxFjbhn/p&#10;lvhMhBB2MSrIva9iKV2ak0E3tBVx4C62NugDrDOpa2xCuCnlRxRNpMGCQ0OOFX3mlF6Tf6NgO6s2&#10;p519NFn5fd4e98f512Huler32s0ChKfWv8Uv904rGE8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zfLAwgAAAN0AAAAPAAAAAAAAAAAAAAAAAJgCAABkcnMvZG93&#10;bnJldi54bWxQSwUGAAAAAAQABAD1AAAAhwMAAAAA&#10;" filled="f" stroked="f">
                  <v:textbox inset="0,0,0,0">
                    <w:txbxContent>
                      <w:p w14:paraId="09934B00" w14:textId="77777777" w:rsidR="006E2FA2" w:rsidRDefault="006E2FA2">
                        <w:pPr>
                          <w:spacing w:after="160" w:line="259" w:lineRule="auto"/>
                          <w:ind w:left="0" w:firstLine="0"/>
                          <w:jc w:val="left"/>
                        </w:pPr>
                        <w:r>
                          <w:rPr>
                            <w:color w:val="191919"/>
                            <w:w w:val="117"/>
                            <w:sz w:val="13"/>
                          </w:rPr>
                          <w:t>A</w:t>
                        </w:r>
                      </w:p>
                    </w:txbxContent>
                  </v:textbox>
                </v:rect>
                <v:shape id="Shape 5769" o:spid="_x0000_s1459" style="position:absolute;left:11569;top:767;width:720;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EcKMcA&#10;AADdAAAADwAAAGRycy9kb3ducmV2LnhtbESPT2vCQBTE7wW/w/IEb3Vjwa1Ns4oWhFxa0Hrp7TX7&#10;8gezb0N21cRP3y0Uehxm5jdMthlsK67U+8axhsU8AUFcONNwpeH0uX9cgfAB2WDrmDSM5GGznjxk&#10;mBp34wNdj6ESEcI+RQ11CF0qpS9qsujnriOOXul6iyHKvpKmx1uE21Y+JYmSFhuOCzV29FZTcT5e&#10;rIZL8k7fo/oq822hPg7nalB3u9N6Nh22ryACDeE//NfOjYbls3qB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xHCjHAAAA3QAAAA8AAAAAAAAAAAAAAAAAmAIAAGRy&#10;cy9kb3ducmV2LnhtbFBLBQYAAAAABAAEAPUAAACMAwAAAAA=&#10;" path="m,l71917,e" filled="f" strokecolor="#191919" strokeweight=".222mm">
                  <v:stroke miterlimit="1" joinstyle="miter"/>
                  <v:path arrowok="t" textboxrect="0,0,71917,0"/>
                </v:shape>
                <v:shape id="Shape 5770" o:spid="_x0000_s1460" style="position:absolute;left:12135;top:670;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r4A&#10;AADdAAAADwAAAGRycy9kb3ducmV2LnhtbERPSwrCMBDdC94hjOBOUxWtVqOIIKgLwc8BhmZsi82k&#10;NLHW25uF4PLx/qtNa0rRUO0KywpGwwgEcWp1wZmC+20/mINwHlljaZkUfMjBZt3trDDR9s0Xaq4+&#10;EyGEXYIKcu+rREqX5mTQDW1FHLiHrQ36AOtM6hrfIdyUchxFM2mw4NCQY0W7nNLn9WUUNPFpwnN9&#10;PMd02OsL0317WzyV6vfa7RKEp9b/xT/3QSuYxnHYH96EJ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0/kv6+AAAA3QAAAA8AAAAAAAAAAAAAAAAAmAIAAGRycy9kb3ducmV2&#10;LnhtbFBLBQYAAAAABAAEAPUAAACDAwAAAAA=&#10;" path="m,l26183,9680,,19280c4176,13586,4136,5814,,xe" fillcolor="#191919" strokecolor="#191919" strokeweight=".04161mm">
                  <v:path arrowok="t" textboxrect="0,0,26183,19280"/>
                </v:shape>
                <v:rect id="Rectangle 5771" o:spid="_x0000_s1461" style="position:absolute;left:11505;top:1720;width:4405;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7NgMcA&#10;AADdAAAADwAAAGRycy9kb3ducmV2LnhtbESPQWvCQBSE7wX/w/IKvdWNBWuMriLWYo41EWxvj+wz&#10;Cc2+DdmtSfvrXaHgcZiZb5jlejCNuFDnassKJuMIBHFhdc2lgmP+/hyDcB5ZY2OZFPySg/Vq9LDE&#10;RNueD3TJfCkChF2CCirv20RKV1Rk0I1tSxy8s+0M+iC7UuoO+wA3jXyJoldpsOawUGFL24qK7+zH&#10;KNjH7eYztX992ey+9qeP0/wtn3ulnh6HzQKEp8Hfw//tVCuYzm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uzYDHAAAA3QAAAA8AAAAAAAAAAAAAAAAAmAIAAGRy&#10;cy9kb3ducmV2LnhtbFBLBQYAAAAABAAEAPUAAACMAwAAAAA=&#10;" filled="f" stroked="f">
                  <v:textbox inset="0,0,0,0">
                    <w:txbxContent>
                      <w:p w14:paraId="08E8A8C8" w14:textId="77777777" w:rsidR="006E2FA2" w:rsidRDefault="006E2FA2">
                        <w:pPr>
                          <w:spacing w:after="160" w:line="259" w:lineRule="auto"/>
                          <w:ind w:left="0" w:firstLine="0"/>
                          <w:jc w:val="left"/>
                        </w:pPr>
                        <w:r>
                          <w:rPr>
                            <w:color w:val="1A1A1A"/>
                            <w:w w:val="102"/>
                            <w:sz w:val="13"/>
                          </w:rPr>
                          <w:t>Alteration</w:t>
                        </w:r>
                      </w:p>
                    </w:txbxContent>
                  </v:textbox>
                </v:rect>
                <v:shape id="Shape 134015" o:spid="_x0000_s1462" style="position:absolute;left:15900;top:4157;width:3196;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sJN8MA&#10;AADfAAAADwAAAGRycy9kb3ducmV2LnhtbERPz2vCMBS+D/wfwhN2m0nnKlKNImXCbmPdPHh7NM+2&#10;2ryUJtb635vBYMeP7/d6O9pWDNT7xrGGZKZAEJfONFxp+PnevyxB+IBssHVMGu7kYbuZPK0xM+7G&#10;XzQUoRIxhH2GGuoQukxKX9Zk0c9cRxy5k+sthgj7SpoebzHctvJVqYW02HBsqLGjvKbyUlythuV7&#10;/nm4VnmizkmRjsNwbBuZav08HXcrEIHG8C/+c3+YOH/+ppIUfv9EAH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sJN8MAAADfAAAADwAAAAAAAAAAAAAAAACYAgAAZHJzL2Rv&#10;d25yZXYueG1sUEsFBgAAAAAEAAQA9QAAAIgDAAAAAA==&#10;" path="m,l319674,r,153434l,153434,,e" fillcolor="#c8c8c8" strokecolor="#191919" strokeweight=".174mm">
                  <v:path arrowok="t" textboxrect="0,0,319674,153434"/>
                </v:shape>
                <v:rect id="Rectangle 5773" o:spid="_x0000_s1463" style="position:absolute;left:17233;top:4278;width:707;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2bMcA&#10;AADdAAAADwAAAGRycy9kb3ducmV2LnhtbESPQWvCQBSE74X+h+UVequbWqwasxGxLXrUKKi3R/aZ&#10;hGbfhuzWRH99Vyj0OMzMN0wy700tLtS6yrKC10EEgji3uuJCwX739TIB4TyyxtoyKbiSg3n6+JBg&#10;rG3HW7pkvhABwi5GBaX3TSyly0sy6Aa2IQ7e2bYGfZBtIXWLXYCbWg6j6F0arDgslNjQsqT8O/sx&#10;ClaTZnFc21tX1J+n1WFzmH7spl6p56d+MQPhqff/4b/2WisYjc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9mzHAAAA3QAAAA8AAAAAAAAAAAAAAAAAmAIAAGRy&#10;cy9kb3ducmV2LnhtbFBLBQYAAAAABAAEAPUAAACMAwAAAAA=&#10;" filled="f" stroked="f">
                  <v:textbox inset="0,0,0,0">
                    <w:txbxContent>
                      <w:p w14:paraId="699A9059" w14:textId="77777777" w:rsidR="006E2FA2" w:rsidRDefault="006E2FA2">
                        <w:pPr>
                          <w:spacing w:after="160" w:line="259" w:lineRule="auto"/>
                          <w:ind w:left="0" w:firstLine="0"/>
                          <w:jc w:val="left"/>
                        </w:pPr>
                        <w:r>
                          <w:rPr>
                            <w:color w:val="191919"/>
                            <w:w w:val="117"/>
                            <w:sz w:val="13"/>
                          </w:rPr>
                          <w:t>A</w:t>
                        </w:r>
                      </w:p>
                    </w:txbxContent>
                  </v:textbox>
                </v:rect>
                <v:shape id="Shape 5774" o:spid="_x0000_s1464" style="position:absolute;left:15101;top:4925;width:719;height:0;visibility:visible;mso-wrap-style:square;v-text-anchor:top" coordsize="71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Y8UA&#10;AADdAAAADwAAAGRycy9kb3ducmV2LnhtbESPQWvCQBSE7wX/w/IEb3WjpIlNXUUsgre26qHH1+wz&#10;CWbfht1tEv99t1DocZiZb5j1djSt6Mn5xrKCxTwBQVxa3XCl4HI+PK5A+ICssbVMCu7kYbuZPKyx&#10;0HbgD+pPoRIRwr5ABXUIXSGlL2sy6Oe2I47e1TqDIUpXSe1wiHDTymWSZNJgw3Ghxo72NZW307dR&#10;YH1Yvb6Xn3b5Nibu+uyyL5NmSs2m4+4FRKAx/If/2ket4CnPU/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5xjxQAAAN0AAAAPAAAAAAAAAAAAAAAAAJgCAABkcnMv&#10;ZG93bnJldi54bWxQSwUGAAAAAAQABAD1AAAAigMAAAAA&#10;" path="m,l71967,e" filled="f" strokecolor="#191919" strokeweight=".222mm">
                  <v:stroke miterlimit="1" joinstyle="miter"/>
                  <v:path arrowok="t" textboxrect="0,0,71967,0"/>
                </v:shape>
                <v:shape id="Shape 5775" o:spid="_x0000_s1465" style="position:absolute;left:15666;top:4828;width:262;height:193;visibility:visible;mso-wrap-style:square;v-text-anchor:top" coordsize="2622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ZTsQA&#10;AADdAAAADwAAAGRycy9kb3ducmV2LnhtbESPQYvCMBSE78L+h/AW9qbpFrRSjSKC4EEF6+790Tzb&#10;YvPSbaLt+uuNIHgcZuYbZr7sTS1u1LrKsoLvUQSCOLe64kLBz2kznIJwHlljbZkU/JOD5eJjMMdU&#10;246PdMt8IQKEXYoKSu+bVEqXl2TQjWxDHLyzbQ36INtC6ha7ADe1jKNoIg1WHBZKbGhdUn7JrkZB&#10;TNUhTn67zX0/xe1u8ievLpNKfX32qxkIT71/h1/trVYwTpIx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2U7EAAAA3QAAAA8AAAAAAAAAAAAAAAAAmAIAAGRycy9k&#10;b3ducmV2LnhtbFBLBQYAAAAABAAEAPUAAACJAwAAAAA=&#10;" path="m,l26223,9680,,19280c4166,13586,4166,5814,,xe" fillcolor="#191919" strokecolor="#191919" strokeweight=".04161mm">
                  <v:path arrowok="t" textboxrect="0,0,26223,19280"/>
                </v:shape>
                <v:shape id="Shape 5776" o:spid="_x0000_s1466" style="position:absolute;left:13586;top:4157;width:1534;height:1534;visibility:visible;mso-wrap-style:square;v-text-anchor:top" coordsize="15343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W7EMYA&#10;AADdAAAADwAAAGRycy9kb3ducmV2LnhtbESPQWvCQBSE7wX/w/KE3urGglGiq4hQCXip0YPeHtln&#10;Esy+jdk1xv76bqHgcZj5ZpjFqje16Kh1lWUF41EEgji3uuJCwfHw9TED4TyyxtoyKXiSg9Vy8LbA&#10;RNsH76nLfCFCCbsEFZTeN4mULi/JoBvZhjh4F9sa9EG2hdQtPkK5qeVnFMXSYMVhocSGNiXl1+xu&#10;FEzs7nBKt9mz/jl/d/vdFtPbOFbqfdiv5yA89f4V/qdTHbjpNIa/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W7EMYAAADdAAAADwAAAAAAAAAAAAAAAACYAgAAZHJz&#10;L2Rvd25yZXYueG1sUEsFBgAAAAAEAAQA9QAAAIsDAAAAAA==&#10;" path="m76712,v42384,,76722,34335,76722,76712c153434,119088,119096,153434,76712,153434,34338,153434,,119088,,76712,,34335,34338,,76712,xe" fillcolor="#787878" strokecolor="#191919" strokeweight=".17506mm">
                  <v:path arrowok="t" textboxrect="0,0,153434,153434"/>
                </v:shape>
                <v:shape id="Shape 134016" o:spid="_x0000_s1467" style="position:absolute;left:7199;top:4157;width:3197;height:1535;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XQMMA&#10;AADfAAAADwAAAGRycy9kb3ducmV2LnhtbERPz2vCMBS+D/wfwht4m0mdinRGkeLAm1j1sNujebZ1&#10;zUtpYu3++0UY7Pjx/V5tBtuInjpfO9aQTBQI4sKZmksN59Pn2xKED8gGG8ek4Yc8bNajlxWmxj34&#10;SH0eShFD2KeooQqhTaX0RUUW/cS1xJG7us5iiLArpenwEcNtI6dKLaTFmmNDhS1lFRXf+d1qWO6y&#10;w+VeZom6Jfl86PuvppZzrcevw/YDRKAh/Iv/3HsT57/PVLKA558I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XQMMAAADfAAAADwAAAAAAAAAAAAAAAACYAgAAZHJzL2Rv&#10;d25yZXYueG1sUEsFBgAAAAAEAAQA9QAAAIgDAAAAAA==&#10;" path="m,l319674,r,153434l,153434,,e" fillcolor="#c8c8c8" strokecolor="#191919" strokeweight=".174mm">
                  <v:path arrowok="t" textboxrect="0,0,319674,153434"/>
                </v:shape>
                <v:rect id="Rectangle 5778" o:spid="_x0000_s1468" style="position:absolute;left:8531;top:4279;width:70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kHcMA&#10;AADdAAAADwAAAGRycy9kb3ducmV2LnhtbERPy4rCMBTdC/5DuII7TR3w1TGKjIoutQrO7C7NnbbY&#10;3JQm2jpfP1kILg/nvVi1phQPql1hWcFoGIEgTq0uOFNwOe8GMxDOI2ssLZOCJzlYLbudBcbaNnyi&#10;R+IzEULYxagg976KpXRpTgbd0FbEgfu1tUEfYJ1JXWMTwk0pP6JoIg0WHBpyrOgrp/SW3I2C/axa&#10;fx/sX5OV25/99Xidb85zr1S/164/QXhq/Vv8ch+0gvF0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RkHcMAAADdAAAADwAAAAAAAAAAAAAAAACYAgAAZHJzL2Rv&#10;d25yZXYueG1sUEsFBgAAAAAEAAQA9QAAAIgDAAAAAA==&#10;" filled="f" stroked="f">
                  <v:textbox inset="0,0,0,0">
                    <w:txbxContent>
                      <w:p w14:paraId="52AEAC9D" w14:textId="77777777" w:rsidR="006E2FA2" w:rsidRDefault="006E2FA2">
                        <w:pPr>
                          <w:spacing w:after="160" w:line="259" w:lineRule="auto"/>
                          <w:ind w:left="0" w:firstLine="0"/>
                          <w:jc w:val="left"/>
                        </w:pPr>
                        <w:r>
                          <w:rPr>
                            <w:color w:val="191919"/>
                            <w:w w:val="117"/>
                            <w:sz w:val="13"/>
                          </w:rPr>
                          <w:t>A</w:t>
                        </w:r>
                      </w:p>
                    </w:txbxContent>
                  </v:textbox>
                </v:rect>
                <v:shape id="Shape 5779" o:spid="_x0000_s1469" style="position:absolute;left:10371;top:4925;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K9ccA&#10;AADdAAAADwAAAGRycy9kb3ducmV2LnhtbESPzWvCQBTE7wX/h+UJ3upGwWhjVtFCIZcW/Lh4e82+&#10;fGD2bciumvSv7xYKHoeZ+Q2TbnvTiDt1rrasYDaNQBDnVtdcKjifPl5XIJxH1thYJgUDOdhuRi8p&#10;Jto++ED3oy9FgLBLUEHlfZtI6fKKDLqpbYmDV9jOoA+yK6Xu8BHgppHzKIqlwZrDQoUtvVeUX483&#10;o+AWfdL3EF+KbJfHX4dr2cc/Zq/UZNzv1iA89f4Z/m9nWsFiuXyD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oivXHAAAA3QAAAA8AAAAAAAAAAAAAAAAAmAIAAGRy&#10;cy9kb3ducmV2LnhtbFBLBQYAAAAABAAEAPUAAACMAwAAAAA=&#10;" path="m,l71917,e" filled="f" strokecolor="#191919" strokeweight=".222mm">
                  <v:stroke miterlimit="1" joinstyle="miter"/>
                  <v:path arrowok="t" textboxrect="0,0,71917,0"/>
                </v:shape>
                <v:shape id="Shape 5780" o:spid="_x0000_s1470" style="position:absolute;left:10936;top:4828;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i2cEA&#10;AADdAAAADwAAAGRycy9kb3ducmV2LnhtbERPzWrCQBC+F3yHZQRvdaPFJkZXkUIg7aFg4gMM2TEJ&#10;ZmdDdo3x7bsHoceP739/nEwnRhpca1nBahmBIK6sbrlWcCmz9wSE88gaO8uk4EkOjofZ2x5TbR98&#10;prHwtQgh7FJU0Hjfp1K6qiGDbml74sBd7WDQBzjUUg/4COGmk+so+pQGWw4NDfb01VB1K+5GwRj/&#10;fHCiv39jyjN9Zrqcyu1NqcV8Ou1AeJr8v/jlzrWCTZyE/eFNeALy8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q4tnBAAAA3QAAAA8AAAAAAAAAAAAAAAAAmAIAAGRycy9kb3du&#10;cmV2LnhtbFBLBQYAAAAABAAEAPUAAACGAwAAAAA=&#10;" path="m,l26183,9680,,19280c4176,13586,4136,5814,,xe" fillcolor="#191919" strokecolor="#191919" strokeweight=".04161mm">
                  <v:path arrowok="t" textboxrect="0,0,26183,19280"/>
                </v:shape>
                <v:shape id="Shape 5781" o:spid="_x0000_s1471" style="position:absolute;left:12735;top:4925;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21MQA&#10;AADdAAAADwAAAGRycy9kb3ducmV2LnhtbESPQYvCMBSE74L/ITzBm6YVrFKN0l0QvLig7mVvz+bZ&#10;FpuX0kSt/vqNIHgcZuYbZrnuTC1u1LrKsoJ4HIEgzq2uuFDwe9yM5iCcR9ZYWyYFD3KwXvV7S0y1&#10;vfOebgdfiABhl6KC0vsmldLlJRl0Y9sQB+9sW4M+yLaQusV7gJtaTqIokQYrDgslNvRdUn45XI2C&#10;a7Sj0yP5O2+zPPnZX4oueZovpYaDLluA8NT5T/jd3moF09k8hteb8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L9tTEAAAA3QAAAA8AAAAAAAAAAAAAAAAAmAIAAGRycy9k&#10;b3ducmV2LnhtbFBLBQYAAAAABAAEAPUAAACJAwAAAAA=&#10;" path="m,l71917,e" filled="f" strokecolor="#191919" strokeweight=".222mm">
                  <v:stroke miterlimit="1" joinstyle="miter"/>
                  <v:path arrowok="t" textboxrect="0,0,71917,0"/>
                </v:shape>
                <v:shape id="Shape 5782" o:spid="_x0000_s1472" style="position:absolute;left:13300;top:4828;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ZNcQA&#10;AADdAAAADwAAAGRycy9kb3ducmV2LnhtbESP3YrCMBSE74V9h3AW9s6mumhrbRRZENQLwZ8HODTH&#10;tticlCZbu2+/EQQvh5n5hsnXg2lET52rLSuYRDEI4sLqmksF18t2nIJwHlljY5kU/JGD9epjlGOm&#10;7YNP1J99KQKEXYYKKu/bTEpXVGTQRbYlDt7NdgZ9kF0pdYePADeNnMbxXBqsOSxU2NJPRcX9/GsU&#10;9Mnhm1O9Pya02+oT03VzWdyV+vocNksQngb/Dr/aO61glqRTeL4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02TXEAAAA3QAAAA8AAAAAAAAAAAAAAAAAmAIAAGRycy9k&#10;b3ducmV2LnhtbFBLBQYAAAAABAAEAPUAAACJAwAAAAA=&#10;" path="m,l26183,9680,,19280c4176,13586,4136,5814,,xe" fillcolor="#191919" strokecolor="#191919" strokeweight=".04161mm">
                  <v:path arrowok="t" textboxrect="0,0,26183,19280"/>
                </v:shape>
                <v:shape id="Shape 5783" o:spid="_x0000_s1473" style="position:absolute;left:11220;top:4157;width:1535;height:1534;visibility:visible;mso-wrap-style:square;v-text-anchor:top" coordsize="153483,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YsYA&#10;AADdAAAADwAAAGRycy9kb3ducmV2LnhtbESPT2sCMRTE70K/Q3gFL1KzKrXrapQiLfRQD9o/5+fm&#10;uVm6eVk3qcZvbwoFj8PM/IZZrKJtxIk6XztWMBpmIIhLp2uuFHx+vD7kIHxA1tg4JgUX8rBa3vUW&#10;WGh35i2ddqESCcK+QAUmhLaQ0peGLPqha4mTd3CdxZBkV0nd4TnBbSPHWTaVFmtOCwZbWhsqf3a/&#10;VsH7mGI+wJfNbGS+J/svsz3yOirVv4/PcxCBYriF/9tvWsHjUz6Bvzfp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u6YsYAAADdAAAADwAAAAAAAAAAAAAAAACYAgAAZHJz&#10;L2Rvd25yZXYueG1sUEsFBgAAAAAEAAQA9QAAAIsDAAAAAA==&#10;" path="m76722,v42374,,76761,34335,76761,76712c153483,119088,119096,153434,76722,153434,34387,153434,,119088,,76712,,34335,34387,,76722,xe" fillcolor="#787878" strokecolor="#191919" strokeweight=".17506mm">
                  <v:path arrowok="t" textboxrect="0,0,153483,153434"/>
                </v:shape>
                <v:shape id="Shape 134017" o:spid="_x0000_s1474" style="position:absolute;left:21578;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Uy28QA&#10;AADfAAAADwAAAGRycy9kb3ducmV2LnhtbERPy2rCQBTdF/yH4Qru6kza+iA6SgkV3JVGXbi7ZK5J&#10;2sydkBlj/PtOoeDycN7r7WAb0VPna8cakqkCQVw4U3Op4XjYPS9B+IBssHFMGu7kYbsZPa0xNe7G&#10;X9TnoRQxhH2KGqoQ2lRKX1Rk0U9dSxy5i+sshgi7UpoObzHcNvJFqbm0WHNsqLClrKLiJ79aDcuP&#10;7PN0LbNEfSf5bOj7c1PLmdaT8fC+AhFoCA/xv3tv4vzXN5Us4O9PB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FMtvEAAAA3wAAAA8AAAAAAAAAAAAAAAAAmAIAAGRycy9k&#10;b3ducmV2LnhtbFBLBQYAAAAABAAEAPUAAACJAwAAAAA=&#10;" path="m,l319674,r,153434l,153434,,e" fillcolor="#c8c8c8" strokecolor="#191919" strokeweight=".174mm">
                  <v:path arrowok="t" textboxrect="0,0,319674,153434"/>
                </v:shape>
                <v:rect id="Rectangle 5786" o:spid="_x0000_s1475" style="position:absolute;left:22911;top:121;width:70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l08cA&#10;AADdAAAADwAAAGRycy9kb3ducmV2LnhtbESPQWvCQBSE74X+h+UVvDWbCrUxuorUFj1qLKTeHtln&#10;Esy+DdnVpP31XaHgcZiZb5j5cjCNuFLnassKXqIYBHFhdc2lgq/D53MCwnlkjY1lUvBDDpaLx4c5&#10;ptr2vKdr5ksRIOxSVFB536ZSuqIigy6yLXHwTrYz6IPsSqk77APcNHIcxxNpsOawUGFL7xUV5+xi&#10;FGySdvW9tb992XwcN/kun64PU6/U6GlYzUB4Gvw9/N/eagWvb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SJdPHAAAA3QAAAA8AAAAAAAAAAAAAAAAAmAIAAGRy&#10;cy9kb3ducmV2LnhtbFBLBQYAAAAABAAEAPUAAACMAwAAAAA=&#10;" filled="f" stroked="f">
                  <v:textbox inset="0,0,0,0">
                    <w:txbxContent>
                      <w:p w14:paraId="1369FC2B" w14:textId="77777777" w:rsidR="006E2FA2" w:rsidRDefault="006E2FA2">
                        <w:pPr>
                          <w:spacing w:after="160" w:line="259" w:lineRule="auto"/>
                          <w:ind w:left="0" w:firstLine="0"/>
                          <w:jc w:val="left"/>
                        </w:pPr>
                        <w:r>
                          <w:rPr>
                            <w:color w:val="191919"/>
                            <w:w w:val="117"/>
                            <w:sz w:val="13"/>
                          </w:rPr>
                          <w:t>A</w:t>
                        </w:r>
                      </w:p>
                    </w:txbxContent>
                  </v:textbox>
                </v:rect>
                <v:shape id="Shape 5787" o:spid="_x0000_s1476" style="position:absolute;left:24743;top:768;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7LO8QA&#10;AADdAAAADwAAAGRycy9kb3ducmV2LnhtbESPzarCMBSE94LvEM4Fd5pewVp6jaKC4EbBn427c5tj&#10;W2xOShO1+vRGEFwOM/MNM5m1phI3alxpWcHvIAJBnFldcq7geFj1ExDOI2usLJOCBzmYTbudCaba&#10;3nlHt73PRYCwS1FB4X2dSumyggy6ga2Jg3e2jUEfZJNL3eA9wE0lh1EUS4Mlh4UCa1oWlF32V6Pg&#10;Gm3o/xGfzut5Fm93l7yNn2ahVO+nnf+B8NT6b/jTXmsFo3Eyhveb8AT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uyzvEAAAA3QAAAA8AAAAAAAAAAAAAAAAAmAIAAGRycy9k&#10;b3ducmV2LnhtbFBLBQYAAAAABAAEAPUAAACJAwAAAAA=&#10;" path="m,l71917,e" filled="f" strokecolor="#191919" strokeweight=".222mm">
                  <v:stroke miterlimit="1" joinstyle="miter"/>
                  <v:path arrowok="t" textboxrect="0,0,71917,0"/>
                </v:shape>
                <v:shape id="Shape 5788" o:spid="_x0000_s1477" style="position:absolute;left:25308;top:671;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zu38EA&#10;AADdAAAADwAAAGRycy9kb3ducmV2LnhtbERPzWrCQBC+F3yHZQRvdaPFJkZXkUIg7aFg4gMM2TEJ&#10;ZmdDdo3x7bsHoceP739/nEwnRhpca1nBahmBIK6sbrlWcCmz9wSE88gaO8uk4EkOjofZ2x5TbR98&#10;prHwtQgh7FJU0Hjfp1K6qiGDbml74sBd7WDQBzjUUg/4COGmk+so+pQGWw4NDfb01VB1K+5GwRj/&#10;fHCiv39jyjN9Zrqcyu1NqcV8Ou1AeJr8v/jlzrWCTZyEueFNeALy8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c7t/BAAAA3QAAAA8AAAAAAAAAAAAAAAAAmAIAAGRycy9kb3du&#10;cmV2LnhtbFBLBQYAAAAABAAEAPUAAACGAwAAAAA=&#10;" path="m,l26183,9680,,19280c4176,13576,4176,5814,,xe" fillcolor="#191919" strokecolor="#191919" strokeweight=".04161mm">
                  <v:path arrowok="t" textboxrect="0,0,26183,19280"/>
                </v:shape>
                <v:shape id="Shape 5789" o:spid="_x0000_s1478" style="position:absolute;left:25555;width:1534;height:1534;visibility:visible;mso-wrap-style:square;v-text-anchor:top" coordsize="153434,15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8O8cA&#10;AADdAAAADwAAAGRycy9kb3ducmV2LnhtbESPT2vCQBTE7wW/w/IKvRSzaaHVRFfRUsGDB/8evD2y&#10;z2xo9m3Irib99l2h4HGYmd8w03lva3Gj1leOFbwlKQjiwumKSwXHw2o4BuEDssbaMSn4JQ/z2eBp&#10;irl2He/otg+liBD2OSowITS5lL4wZNEnriGO3sW1FkOUbSl1i12E21q+p+mntFhxXDDY0Jeh4md/&#10;tQpos7025nvp/XpbnV+75enI2Uqpl+d+MQERqA+P8H97rRV8jMYZ3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1vDvHAAAA3QAAAA8AAAAAAAAAAAAAAAAAmAIAAGRy&#10;cy9kb3ducmV2LnhtbFBLBQYAAAAABAAEAPUAAACMAwAAAAA=&#10;" path="m76722,v42375,,76712,34345,76712,76722c153434,119099,119097,153444,76722,153444,34377,153444,,119099,,76722,,34345,34377,,76722,xe" fillcolor="#787878" strokecolor="#191919" strokeweight=".17506mm">
                  <v:path arrowok="t" textboxrect="0,0,153434,153444"/>
                </v:shape>
                <v:shape id="Shape 134018" o:spid="_x0000_s1479" style="position:absolute;left:21578;top:1998;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mqcQA&#10;AADfAAAADwAAAGRycy9kb3ducmV2LnhtbERPTUvDQBC9C/6HZYTe7G5sKyV2WyS00JuY6sHbkB2T&#10;aHY2ZLdp+u+dQ8Hj431vdpPv1EhDbANbyOYGFHEVXMu1hY/T4XENKiZkh11gsnClCLvt/d0Gcxcu&#10;/E5jmWolIRxztNCk1Odax6ohj3EeemLhvsPgMQkcau0GvEi47/STMc/aY8vS0GBPRUPVb3n2Ftb7&#10;4u3zXBeZ+cnK1TSOX12rV9bOHqbXF1CJpvQvvrmPTuYvliaTwfJHAO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pqnEAAAA3wAAAA8AAAAAAAAAAAAAAAAAmAIAAGRycy9k&#10;b3ducmV2LnhtbFBLBQYAAAAABAAEAPUAAACJAwAAAAA=&#10;" path="m,l319674,r,153434l,153434,,e" fillcolor="#c8c8c8" strokecolor="#191919" strokeweight=".174mm">
                  <v:path arrowok="t" textboxrect="0,0,319674,153434"/>
                </v:shape>
                <v:rect id="Rectangle 5791" o:spid="_x0000_s1480" style="position:absolute;left:22911;top:2119;width:70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rescA&#10;AADdAAAADwAAAGRycy9kb3ducmV2LnhtbESPT2vCQBTE74LfYXmCN91YsCYxq0j/oEerhdTbI/ua&#10;hGbfhuzWpP30XUHocZiZ3zDZdjCNuFLnassKFvMIBHFhdc2lgvfz6ywG4TyyxsYyKfghB9vNeJRh&#10;qm3Pb3Q9+VIECLsUFVTet6mUrqjIoJvbljh4n7Yz6IPsSqk77APcNPIhih6lwZrDQoUtPVVUfJ2+&#10;jYJ93O4+Dva3L5uXyz4/5snzOfFKTSfDbg3C0+D/w/f2QStYrpI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iK3rHAAAA3QAAAA8AAAAAAAAAAAAAAAAAmAIAAGRy&#10;cy9kb3ducmV2LnhtbFBLBQYAAAAABAAEAPUAAACMAwAAAAA=&#10;" filled="f" stroked="f">
                  <v:textbox inset="0,0,0,0">
                    <w:txbxContent>
                      <w:p w14:paraId="4B864994" w14:textId="77777777" w:rsidR="006E2FA2" w:rsidRDefault="006E2FA2">
                        <w:pPr>
                          <w:spacing w:after="160" w:line="259" w:lineRule="auto"/>
                          <w:ind w:left="0" w:firstLine="0"/>
                          <w:jc w:val="left"/>
                        </w:pPr>
                        <w:r>
                          <w:rPr>
                            <w:color w:val="191919"/>
                            <w:w w:val="123"/>
                            <w:sz w:val="13"/>
                          </w:rPr>
                          <w:t>B</w:t>
                        </w:r>
                      </w:p>
                    </w:txbxContent>
                  </v:textbox>
                </v:rect>
                <v:shape id="Shape 5792" o:spid="_x0000_s1481" style="position:absolute;left:24743;top:2765;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fsYA&#10;AADdAAAADwAAAGRycy9kb3ducmV2LnhtbESPQWvCQBSE7wX/w/IEb81GoamNrqJCwUsLUS/eXrPP&#10;JJh9G7KrSfz13ULB4zAz3zDLdW9qcafWVZYVTKMYBHFudcWFgtPx83UOwnlkjbVlUjCQg/Vq9LLE&#10;VNuOM7offCEChF2KCkrvm1RKl5dk0EW2IQ7exbYGfZBtIXWLXYCbWs7iOJEGKw4LJTa0Kym/Hm5G&#10;wS3+op8hOV/2mzz5zq5FnzzMVqnJuN8sQHjq/TP8395rBW/vH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D+fsYAAADdAAAADwAAAAAAAAAAAAAAAACYAgAAZHJz&#10;L2Rvd25yZXYueG1sUEsFBgAAAAAEAAQA9QAAAIsDAAAAAA==&#10;" path="m,l71917,e" filled="f" strokecolor="#191919" strokeweight=".222mm">
                  <v:stroke miterlimit="1" joinstyle="miter"/>
                  <v:path arrowok="t" textboxrect="0,0,71917,0"/>
                </v:shape>
                <v:shape id="Shape 5793" o:spid="_x0000_s1482" style="position:absolute;left:25308;top:2669;width:262;height:192;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qc8QA&#10;AADdAAAADwAAAGRycy9kb3ducmV2LnhtbESP0YrCMBRE3wX/IVxh32y6K1rbNYosCOqDUPUDLs21&#10;LTY3pcnW+vdmYcHHYWbOMKvNYBrRU+dqywo+oxgEcWF1zaWC62U3XYJwHlljY5kUPMnBZj0erTDT&#10;9sE59WdfigBhl6GCyvs2k9IVFRl0kW2Jg3eznUEfZFdK3eEjwE0jv+J4IQ3WHBYqbOmnouJ+/jUK&#10;+uQ446U+nBLa73TOdN1e0rtSH5Nh+w3C0+Df4f/2XiuYJ+k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h6nPEAAAA3QAAAA8AAAAAAAAAAAAAAAAAmAIAAGRycy9k&#10;b3ducmV2LnhtbFBLBQYAAAAABAAEAPUAAACJAwAAAAA=&#10;" path="m,l26183,9680,,19280c4176,13576,4176,5814,,xe" fillcolor="#191919" strokecolor="#191919" strokeweight=".04161mm">
                  <v:path arrowok="t" textboxrect="0,0,26183,19280"/>
                </v:shape>
                <v:shape id="Shape 5794" o:spid="_x0000_s1483" style="position:absolute;left:25555;top:1998;width:1534;height:1534;visibility:visible;mso-wrap-style:square;v-text-anchor:top" coordsize="153434,15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2FeMcA&#10;AADdAAAADwAAAGRycy9kb3ducmV2LnhtbESPT2sCMRTE74LfIbyCF9GsYq1ujaKlggcP1j+H3h6b&#10;183i5mXZRHf99k2h4HGYmd8wi1VrS3Gn2heOFYyGCQjizOmCcwXn03YwA+EDssbSMSl4kIfVsttZ&#10;YKpdw190P4ZcRAj7FBWYEKpUSp8ZsuiHriKO3o+rLYYo61zqGpsIt6UcJ8lUWiw4Lhis6MNQdj3e&#10;rALaH26V+dx4vzsU3/1mcznzfKtU76Vdv4MI1IZn+L+90wpe3+YT+HsTn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thXjHAAAA3QAAAA8AAAAAAAAAAAAAAAAAmAIAAGRy&#10;cy9kb3ducmV2LnhtbFBLBQYAAAAABAAEAPUAAACMAwAAAAA=&#10;" path="m76722,v42375,,76712,34345,76712,76722c153434,119099,119097,153444,76722,153444,34377,153444,,119099,,76722,,34345,34377,,76722,xe" fillcolor="#787878" strokecolor="#191919" strokeweight=".17506mm">
                  <v:path arrowok="t" textboxrect="0,0,153434,153444"/>
                </v:shape>
                <v:shape id="Shape 134019" o:spid="_x0000_s1484" style="position:absolute;left:21578;top:3996;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DMsMA&#10;AADfAAAADwAAAGRycy9kb3ducmV2LnhtbERPz2vCMBS+D/wfwhO8zaTbFK1GGWWCt7GqB2+P5tl2&#10;a15KE2v975fBwOPH93u9HWwjeup87VhDMlUgiAtnai41HA+75wUIH5ANNo5Jw508bDejpzWmxt34&#10;i/o8lCKGsE9RQxVCm0rpi4os+qlriSN3cZ3FEGFXStPhLYbbRr4oNZcWa44NFbaUVVT85FerYfGR&#10;fZ6uZZao7ySfDX1/bmo503oyHt5XIAIN4SH+d+9NnP/6ppIl/P2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YDMsMAAADfAAAADwAAAAAAAAAAAAAAAACYAgAAZHJzL2Rv&#10;d25yZXYueG1sUEsFBgAAAAAEAAQA9QAAAIgDAAAAAA==&#10;" path="m,l319674,r,153434l,153434,,e" fillcolor="#c8c8c8" strokecolor="#191919" strokeweight=".174mm">
                  <v:path arrowok="t" textboxrect="0,0,319674,153434"/>
                </v:shape>
                <v:rect id="Rectangle 5796" o:spid="_x0000_s1485" style="position:absolute;left:22923;top:4117;width:678;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zDscA&#10;AADdAAAADwAAAGRycy9kb3ducmV2LnhtbESPQWvCQBSE74X+h+UVvNVNhcY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Lsw7HAAAA3QAAAA8AAAAAAAAAAAAAAAAAmAIAAGRy&#10;cy9kb3ducmV2LnhtbFBLBQYAAAAABAAEAPUAAACMAwAAAAA=&#10;" filled="f" stroked="f">
                  <v:textbox inset="0,0,0,0">
                    <w:txbxContent>
                      <w:p w14:paraId="128F18B9" w14:textId="77777777" w:rsidR="006E2FA2" w:rsidRDefault="006E2FA2">
                        <w:pPr>
                          <w:spacing w:after="160" w:line="259" w:lineRule="auto"/>
                          <w:ind w:left="0" w:firstLine="0"/>
                          <w:jc w:val="left"/>
                        </w:pPr>
                        <w:r>
                          <w:rPr>
                            <w:color w:val="191919"/>
                            <w:w w:val="118"/>
                            <w:sz w:val="13"/>
                          </w:rPr>
                          <w:t>C</w:t>
                        </w:r>
                      </w:p>
                    </w:txbxContent>
                  </v:textbox>
                </v:rect>
                <v:shape id="Shape 5797" o:spid="_x0000_s1486" style="position:absolute;left:24743;top:4763;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d5scA&#10;AADdAAAADwAAAGRycy9kb3ducmV2LnhtbESPzWvCQBTE7wX/h+UJ3upGwWhjVtFCIZcW/Lh4e82+&#10;fGD2bciumvSv7xYKHoeZ+Q2TbnvTiDt1rrasYDaNQBDnVtdcKjifPl5XIJxH1thYJgUDOdhuRi8p&#10;Jto++ED3oy9FgLBLUEHlfZtI6fKKDLqpbYmDV9jOoA+yK6Xu8BHgppHzKIqlwZrDQoUtvVeUX483&#10;o+AWfdL3EF+KbJfHX4dr2cc/Zq/UZNzv1iA89f4Z/m9nWsFi+ba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3XebHAAAA3QAAAA8AAAAAAAAAAAAAAAAAmAIAAGRy&#10;cy9kb3ducmV2LnhtbFBLBQYAAAAABAAEAPUAAACMAwAAAAA=&#10;" path="m,l71917,e" filled="f" strokecolor="#191919" strokeweight=".222mm">
                  <v:stroke miterlimit="1" joinstyle="miter"/>
                  <v:path arrowok="t" textboxrect="0,0,71917,0"/>
                </v:shape>
                <v:shape id="Shape 5798" o:spid="_x0000_s1487" style="position:absolute;left:25308;top:4667;width:262;height:192;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4Ar4A&#10;AADdAAAADwAAAGRycy9kb3ducmV2LnhtbERPSwrCMBDdC94hjOBOUxWtVqOIIKgLwc8BhmZsi82k&#10;NLHW25uF4PLx/qtNa0rRUO0KywpGwwgEcWp1wZmC+20/mINwHlljaZkUfMjBZt3trDDR9s0Xaq4+&#10;EyGEXYIKcu+rREqX5mTQDW1FHLiHrQ36AOtM6hrfIdyUchxFM2mw4NCQY0W7nNLn9WUUNPFpwnN9&#10;PMd02OsL0317WzyV6vfa7RKEp9b/xT/3QSuYxoswN7wJT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FeAK+AAAA3QAAAA8AAAAAAAAAAAAAAAAAmAIAAGRycy9kb3ducmV2&#10;LnhtbFBLBQYAAAAABAAEAPUAAACDAwAAAAA=&#10;" path="m,l26183,9680,,19280c4176,13576,4176,5814,,xe" fillcolor="#191919" strokecolor="#191919" strokeweight=".04161mm">
                  <v:path arrowok="t" textboxrect="0,0,26183,19280"/>
                </v:shape>
                <v:shape id="Shape 5799" o:spid="_x0000_s1488" style="position:absolute;left:25555;top:3996;width:1534;height:1534;visibility:visible;mso-wrap-style:square;v-text-anchor:top" coordsize="153434,15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q5scA&#10;AADdAAAADwAAAGRycy9kb3ducmV2LnhtbESPQWvCQBSE74L/YXmFXqRuWrA20TWYouDBg1V76O2R&#10;fWZDs29DdjXpv+8KhR6HmfmGWeaDbcSNOl87VvA8TUAQl07XXCk4n7ZPbyB8QNbYOCYFP+QhX41H&#10;S8y06/mDbsdQiQhhn6ECE0KbSelLQxb91LXE0bu4zmKIsquk7rCPcNvIlyR5lRZrjgsGW3o3VH4f&#10;r1YB7Q/X1mwK73eH+mvSF59nTrdKPT4M6wWIQEP4D/+1d1rBbJ6mcH8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sKubHAAAA3QAAAA8AAAAAAAAAAAAAAAAAmAIAAGRy&#10;cy9kb3ducmV2LnhtbFBLBQYAAAAABAAEAPUAAACMAwAAAAA=&#10;" path="m76722,v42375,,76712,34345,76712,76722c153434,119099,119097,153444,76722,153444,34377,153444,,119099,,76722,,34345,34377,,76722,xe" fillcolor="#787878" strokecolor="#191919" strokeweight=".17506mm">
                  <v:path arrowok="t" textboxrect="0,0,153434,153444"/>
                </v:shape>
                <v:shape id="Shape 134020" o:spid="_x0000_s1489" style="position:absolute;left:27887;top:1998;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gEsQA&#10;AADfAAAADwAAAGRycy9kb3ducmV2LnhtbERPTUvDQBC9C/6HZQRvdjfVSkm7LRJa8CaNeuhtyE6T&#10;1OxsyG7T+O+dg9Dj432vt5Pv1EhDbANbyGYGFHEVXMu1ha/P/dMSVEzIDrvAZOGXImw393drzF24&#10;8oHGMtVKQjjmaKFJqc+1jlVDHuMs9MTCncLgMQkcau0GvEq47/TcmFftsWVpaLCnoqHqp7x4C8td&#10;8fF9qYvMnLNyMY3jsWv1wtrHh+ltBSrRlG7if/e7k/nPL2YuD+SPAN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YBLEAAAA3wAAAA8AAAAAAAAAAAAAAAAAmAIAAGRycy9k&#10;b3ducmV2LnhtbFBLBQYAAAAABAAEAPUAAACJAwAAAAA=&#10;" path="m,l319674,r,153434l,153434,,e" fillcolor="#c8c8c8" strokecolor="#191919" strokeweight=".174mm">
                  <v:path arrowok="t" textboxrect="0,0,319674,153434"/>
                </v:shape>
                <v:rect id="Rectangle 5801" o:spid="_x0000_s1490" style="position:absolute;left:29199;top:2119;width:766;height:1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wqq8YA&#10;AADdAAAADwAAAGRycy9kb3ducmV2LnhtbESPQWvCQBSE7wX/w/IKvTUbC5Y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wqq8YAAADdAAAADwAAAAAAAAAAAAAAAACYAgAAZHJz&#10;L2Rvd25yZXYueG1sUEsFBgAAAAAEAAQA9QAAAIsDAAAAAA==&#10;" filled="f" stroked="f">
                  <v:textbox inset="0,0,0,0">
                    <w:txbxContent>
                      <w:p w14:paraId="19BC0A8E" w14:textId="77777777" w:rsidR="006E2FA2" w:rsidRDefault="006E2FA2">
                        <w:pPr>
                          <w:spacing w:after="160" w:line="259" w:lineRule="auto"/>
                          <w:ind w:left="0" w:firstLine="0"/>
                          <w:jc w:val="left"/>
                        </w:pPr>
                        <w:r>
                          <w:rPr>
                            <w:color w:val="191919"/>
                            <w:w w:val="118"/>
                            <w:sz w:val="13"/>
                          </w:rPr>
                          <w:t>D</w:t>
                        </w:r>
                      </w:p>
                    </w:txbxContent>
                  </v:textbox>
                </v:rect>
                <v:shape id="Shape 5802" o:spid="_x0000_s1491" style="position:absolute;left:27091;top:2765;width:666;height:0;visibility:visible;mso-wrap-style:square;v-text-anchor:top" coordsize="66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L7MYA&#10;AADdAAAADwAAAGRycy9kb3ducmV2LnhtbESPT4vCMBTE74LfITxhb5paqJZqFP8gLHtadQ/r7dE8&#10;22LzUppo67ffCAseh5n5DbNc96YWD2pdZVnBdBKBIM6trrhQ8HM+jFMQziNrrC2Tgic5WK+GgyVm&#10;2nZ8pMfJFyJA2GWooPS+yaR0eUkG3cQ2xMG72tagD7ItpG6xC3BTyziKZtJgxWGhxIZ2JeW3090o&#10;6PbN4et7kyTXW/qc/24vxz6Pt0p9jPrNAoSn3r/D/+1PrSBJoxheb8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L7MYAAADdAAAADwAAAAAAAAAAAAAAAACYAgAAZHJz&#10;L2Rvd25yZXYueG1sUEsFBgAAAAAEAAQA9QAAAIsDAAAAAA==&#10;" path="m,l66532,e" filled="f" strokecolor="#191919" strokeweight=".222mm">
                  <v:stroke miterlimit="1" joinstyle="miter"/>
                  <v:path arrowok="t" textboxrect="0,0,66532,0"/>
                </v:shape>
                <v:shape id="Shape 5803" o:spid="_x0000_s1492" style="position:absolute;left:27603;top:2669;width:262;height:192;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rosQA&#10;AADdAAAADwAAAGRycy9kb3ducmV2LnhtbESP0YrCMBRE34X9h3AX9s2mq6i12yiyIKgPQtUPuDTX&#10;ttjclCbW+vdmYcHHYWbOMNl6MI3oqXO1ZQXfUQyCuLC65lLB5bwdJyCcR9bYWCYFT3KwXn2MMky1&#10;fXBO/cmXIkDYpaig8r5NpXRFRQZdZFvi4F1tZ9AH2ZVSd/gIcNPISRzPpcGaw0KFLf1WVNxOd6Og&#10;XxymnOj9cUG7rc6ZLpvz8qbU1+ew+QHhafDv8H97pxXMkngKf2/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f66LEAAAA3QAAAA8AAAAAAAAAAAAAAAAAmAIAAGRycy9k&#10;b3ducmV2LnhtbFBLBQYAAAAABAAEAPUAAACJAwAAAAA=&#10;" path="m,l26183,9680,,19280c4176,13576,4176,5814,,xe" fillcolor="#191919" strokecolor="#191919" strokeweight=".04161mm">
                  <v:path arrowok="t" textboxrect="0,0,26183,19280"/>
                </v:shape>
                <v:shape id="Shape 5804" o:spid="_x0000_s1493" style="position:absolute;left:27091;top:768;width:718;height:1556;visibility:visible;mso-wrap-style:square;v-text-anchor:top" coordsize="71717,155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8YA&#10;AADdAAAADwAAAGRycy9kb3ducmV2LnhtbESPQYvCMBSE78L+h/AWvGmqqCvVKCoIgt2DuqjHR/Ns&#10;i81LbaLWf79ZWPA4zMw3zHTemFI8qHaFZQW9bgSCOLW64EzBz2HdGYNwHlljaZkUvMjBfPbRmmKs&#10;7ZN39Nj7TAQIuxgV5N5XsZQuzcmg69qKOHgXWxv0QdaZ1DU+A9yUsh9FI2mw4LCQY0WrnNLr/m4U&#10;3LbH7zQ5DOh8TE7J6768LYqvkVLtz2YxAeGp8e/wf3ujFQzH0QD+3oQn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n8YAAADdAAAADwAAAAAAAAAAAAAAAACYAgAAZHJz&#10;L2Rvd25yZXYueG1sUEsFBgAAAAAEAAQA9QAAAIsDAAAAAA==&#10;" path="m,l71717,155621e" filled="f" strokecolor="#191919" strokeweight=".222mm">
                  <v:stroke miterlimit="1" joinstyle="miter"/>
                  <v:path arrowok="t" textboxrect="0,0,71717,155621"/>
                </v:shape>
                <v:shape id="Shape 5805" o:spid="_x0000_s1494" style="position:absolute;left:27657;top:2143;width:197;height:279;visibility:visible;mso-wrap-style:square;v-text-anchor:top" coordsize="19715,27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macUA&#10;AADdAAAADwAAAGRycy9kb3ducmV2LnhtbESPQWvCQBSE74L/YXmCN91YUSR1FVEiPVWqredH9pmN&#10;Zt+G7Dam/fVuQehxmJlvmOW6s5VoqfGlYwWTcQKCOHe65ELB5ykbLUD4gKyxckwKfsjDetXvLTHV&#10;7s4f1B5DISKEfYoKTAh1KqXPDVn0Y1cTR+/iGoshyqaQusF7hNtKviTJXFosOS4YrGlrKL8dv62C&#10;ne7a0/Sa7RHN+3l/2H3Nf8+ZUsNBt3kFEagL/+Fn+00rmC2SGfy9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SZpxQAAAN0AAAAPAAAAAAAAAAAAAAAAAJgCAABkcnMv&#10;ZG93bnJldi54bWxQSwUGAAAAAAQABAD1AAAAigMAAAAA&#10;" path="m17526,r2189,27828l,8040c6952,9487,13981,6211,17526,xe" fillcolor="#191919" strokecolor="#191919" strokeweight=".01742mm">
                  <v:path arrowok="t" textboxrect="0,0,19715,27828"/>
                </v:shape>
                <v:shape id="Shape 5806" o:spid="_x0000_s1495" style="position:absolute;left:27091;top:3203;width:718;height:1560;visibility:visible;mso-wrap-style:square;v-text-anchor:top" coordsize="71717,156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RfcUA&#10;AADdAAAADwAAAGRycy9kb3ducmV2LnhtbESPUUvDMBSF3wf+h3CFvQyXuOEoddmQgm4giJ3i86W5&#10;JsXmpjSx6/69EQQfD+ec73C2+8l3YqQhtoE13C4VCOImmJathve3x5sCREzIBrvApOFCEfa7q9kW&#10;SxPOXNN4SlZkCMcSNbiU+lLK2DjyGJehJ87eZxg8piwHK82A5wz3nVwptZEeW84LDnuqHDVfp2+v&#10;YZ0+qlHZV3N4cU/1s7RtUS8qrefX08M9iERT+g//tY9Gw12hNvD7Jj8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8FF9xQAAAN0AAAAPAAAAAAAAAAAAAAAAAJgCAABkcnMv&#10;ZG93bnJldi54bWxQSwUGAAAAAAQABAD1AAAAigMAAAAA&#10;" path="m,156091l71717,e" filled="f" strokecolor="#191919" strokeweight=".222mm">
                  <v:stroke miterlimit="1" joinstyle="miter"/>
                  <v:path arrowok="t" textboxrect="0,0,71717,156091"/>
                </v:shape>
                <v:shape id="Shape 5807" o:spid="_x0000_s1496" style="position:absolute;left:27656;top:3105;width:198;height:277;visibility:visible;mso-wrap-style:square;v-text-anchor:top" coordsize="19704,27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xep8QA&#10;AADdAAAADwAAAGRycy9kb3ducmV2LnhtbESPQWvCQBSE74L/YXmF3nRToTWNriJCoJcWGkV6fGSf&#10;SXD3bdzdxvTfdwsFj8PMfMOst6M1YiAfOscKnuYZCOLa6Y4bBcdDOctBhIis0TgmBT8UYLuZTtZY&#10;aHfjTxqq2IgE4VCggjbGvpAy1C1ZDHPXEyfv7LzFmKRvpPZ4S3Br5CLLXqTFjtNCiz3tW6ov1bdV&#10;UJ3DwgzlB72fuvH69WrYu5KVenwYdysQkcZ4D/+337SC5zxbwt+b9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MXqfEAAAA3QAAAA8AAAAAAAAAAAAAAAAAmAIAAGRycy9k&#10;b3ducmV2LnhtbFBLBQYAAAAABAAEAPUAAACJAwAAAAA=&#10;" path="m19704,l17487,27788c14091,21618,6989,18380,,19742l19704,xe" fillcolor="#191919" strokecolor="#191919" strokeweight=".01739mm">
                  <v:path arrowok="t" textboxrect="0,0,19704,27788"/>
                </v:shape>
                <v:shape id="Shape 134021" o:spid="_x0000_s1497" style="position:absolute;left:32683;top:2003;width:3196;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FicMA&#10;AADfAAAADwAAAGRycy9kb3ducmV2LnhtbERPy2rCQBTdF/yH4Qru6kx8FImOIkHBnRjbRXeXzDVJ&#10;m7kTMmNM/74jFLo8nPdmN9hG9NT52rGGZKpAEBfO1FxqeL8eX1cgfEA22DgmDT/kYbcdvWwwNe7B&#10;F+rzUIoYwj5FDVUIbSqlLyqy6KeuJY7czXUWQ4RdKU2HjxhuGzlT6k1arDk2VNhSVlHxnd+thtUh&#10;O3/cyyxRX0m+HPr+s6nlUuvJeNivQQQawr/4z30ycf58oWYJPP9EAH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zFicMAAADfAAAADwAAAAAAAAAAAAAAAACYAgAAZHJzL2Rv&#10;d25yZXYueG1sUEsFBgAAAAAEAAQA9QAAAIgDAAAAAA==&#10;" path="m,l319674,r,153434l,153434,,e" fillcolor="#c8c8c8" strokecolor="#191919" strokeweight=".174mm">
                  <v:path arrowok="t" textboxrect="0,0,319674,153434"/>
                </v:shape>
                <v:rect id="Rectangle 5810" o:spid="_x0000_s1498" style="position:absolute;left:34015;top:2124;width:70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Z7cMA&#10;AADdAAAADwAAAGRycy9kb3ducmV2LnhtbERPy4rCMBTdD/gP4Q64G1MFpe0YRXygy/EB6u7S3GnL&#10;NDelibb69ZOF4PJw3tN5Zypxp8aVlhUMBxEI4szqknMFp+PmKwbhPLLGyjIpeJCD+az3McVU25b3&#10;dD/4XIQQdikqKLyvUyldVpBBN7A1ceB+bWPQB9jkUjfYhnBTyVEUTaTBkkNDgTUtC8r+DjejYBvX&#10;i8vOPtu8Wl+3559zsjomXqn+Z7f4BuGp82/xy73TCsb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kZ7cMAAADdAAAADwAAAAAAAAAAAAAAAACYAgAAZHJzL2Rv&#10;d25yZXYueG1sUEsFBgAAAAAEAAQA9QAAAIgDAAAAAA==&#10;" filled="f" stroked="f">
                  <v:textbox inset="0,0,0,0">
                    <w:txbxContent>
                      <w:p w14:paraId="0449CB77" w14:textId="77777777" w:rsidR="006E2FA2" w:rsidRDefault="006E2FA2">
                        <w:pPr>
                          <w:spacing w:after="160" w:line="259" w:lineRule="auto"/>
                          <w:ind w:left="0" w:firstLine="0"/>
                          <w:jc w:val="left"/>
                        </w:pPr>
                        <w:r>
                          <w:rPr>
                            <w:color w:val="191919"/>
                            <w:w w:val="117"/>
                            <w:sz w:val="13"/>
                          </w:rPr>
                          <w:t>A</w:t>
                        </w:r>
                      </w:p>
                    </w:txbxContent>
                  </v:textbox>
                </v:rect>
                <v:shape id="Shape 5811" o:spid="_x0000_s1499" style="position:absolute;left:35904;top:2770;width:719;height:0;visibility:visible;mso-wrap-style:square;v-text-anchor:top" coordsize="71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3BcQA&#10;AADdAAAADwAAAGRycy9kb3ducmV2LnhtbESPQYvCMBSE74L/ITzBm6ZdsEg1FRUWvLig7mVvz+bZ&#10;ljYvpYla/fUbQfA4zMw3zHLVm0bcqHOVZQXxNAJBnFtdcaHg9/Q9mYNwHlljY5kUPMjBKhsOlphq&#10;e+cD3Y6+EAHCLkUFpfdtKqXLSzLoprYlDt7FdgZ9kF0hdYf3ADeN/IqiRBqsOCyU2NK2pLw+Xo2C&#10;a7Sn8yP5u+zWefJzqIs+eZqNUuNRv16A8NT7T/jd3mkFs3kcw+tNe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19wXEAAAA3QAAAA8AAAAAAAAAAAAAAAAAmAIAAGRycy9k&#10;b3ducmV2LnhtbFBLBQYAAAAABAAEAPUAAACJAwAAAAA=&#10;" path="m,l71917,e" filled="f" strokecolor="#191919" strokeweight=".222mm">
                  <v:stroke miterlimit="1" joinstyle="miter"/>
                  <v:path arrowok="t" textboxrect="0,0,71917,0"/>
                </v:shape>
                <v:shape id="Shape 5812" o:spid="_x0000_s1500" style="position:absolute;left:36469;top:2673;width:262;height:193;visibility:visible;mso-wrap-style:square;v-text-anchor:top" coordsize="26183,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Y5MQA&#10;AADdAAAADwAAAGRycy9kb3ducmV2LnhtbESP0WrCQBRE3wv+w3IF3+pGpU2MriJCwPahYPQDLtlr&#10;EszeDdk1iX/vFgp9HGbmDLPdj6YRPXWutqxgMY9AEBdW11wquF6y9wSE88gaG8uk4EkO9rvJ2xZT&#10;bQc+U5/7UgQIuxQVVN63qZSuqMigm9uWOHg32xn0QXal1B0OAW4auYyiT2mw5rBQYUvHiop7/jAK&#10;+vh7xYn++onplOkz0/VwWd+Vmk3HwwaEp9H/h//aJ63gI1ks4fdNeAJy9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K2OTEAAAA3QAAAA8AAAAAAAAAAAAAAAAAmAIAAGRycy9k&#10;b3ducmV2LnhtbFBLBQYAAAAABAAEAPUAAACJAwAAAAA=&#10;" path="m,l26183,9680,,19280c4176,13576,4176,5814,,xe" fillcolor="#191919" strokecolor="#191919" strokeweight=".04161mm">
                  <v:path arrowok="t" textboxrect="0,0,26183,19280"/>
                </v:shape>
                <v:shape id="Shape 5813" o:spid="_x0000_s1501" style="position:absolute;left:36716;top:2003;width:1534;height:1534;visibility:visible;mso-wrap-style:square;v-text-anchor:top" coordsize="153435,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VecUA&#10;AADdAAAADwAAAGRycy9kb3ducmV2LnhtbESPQWsCMRCF7wX/Q5iCt5q1WpGtUZZCoYeCuHrxNmym&#10;m7WbyZrEdfvvjSD0+HjzvjdvtRlsK3ryoXGsYDrJQBBXTjdcKzjsP1+WIEJE1tg6JgV/FGCzHj2t&#10;MNfuyjvqy1iLBOGQowITY5dLGSpDFsPEdcTJ+3HeYkzS11J7vCa4beVrli2kxYZTg8GOPgxVv+XF&#10;pjfORz9vqbicikhldTLbxf67V2r8PBTvICIN8f/4kf7SCt6W0xnc1yQE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4JV5xQAAAN0AAAAPAAAAAAAAAAAAAAAAAJgCAABkcnMv&#10;ZG93bnJldi54bWxQSwUGAAAAAAQABAD1AAAAigMAAAAA&#10;" path="m76712,v42385,,76723,34345,76723,76722c153435,119099,119097,153434,76712,153434,34377,153434,,119099,,76722,,34345,34377,,76712,xe" fillcolor="#787878" strokecolor="#191919" strokeweight=".17506mm">
                  <v:path arrowok="t" textboxrect="0,0,153435,153434"/>
                </v:shape>
                <v:shape id="Shape 134022" o:spid="_x0000_s1502" style="position:absolute;left:39076;top:5;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5b/sMA&#10;AADfAAAADwAAAGRycy9kb3ducmV2LnhtbERPz2vCMBS+D/Y/hDfYbSatOqQaRYrCbrI6D94ezbPt&#10;1ryUJtb635vBYMeP7/dqM9pWDNT7xrGGZKJAEJfONFxp+Dru3xYgfEA22DomDXfysFk/P60wM+7G&#10;nzQUoRIxhH2GGuoQukxKX9Zk0U9cRxy5i+sthgj7SpoebzHctjJV6l1abDg21NhRXlP5U1ythsUu&#10;P5yuVZ6o76SYj8Nwbhs51/r1ZdwuQQQaw7/4z/1h4vzpTKUp/P6JA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5b/sMAAADfAAAADwAAAAAAAAAAAAAAAACYAgAAZHJzL2Rv&#10;d25yZXYueG1sUEsFBgAAAAAEAAQA9QAAAIgDAAAAAA==&#10;" path="m,l319674,r,153434l,153434,,e" fillcolor="#c8c8c8" strokecolor="#191919" strokeweight=".174mm">
                  <v:path arrowok="t" textboxrect="0,0,319674,153434"/>
                </v:shape>
                <v:rect id="Rectangle 5815" o:spid="_x0000_s1503" style="position:absolute;left:40409;top:126;width:70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6dcUA&#10;AADdAAAADwAAAGRycy9kb3ducmV2LnhtbESPT4vCMBTE78J+h/AWvGmqoNRqFNl10aP/QL09mrdt&#10;2ealNFlb/fRGEDwOM/MbZrZoTSmuVLvCsoJBPwJBnFpdcKbgePjpxSCcR9ZYWiYFN3KwmH90Zpho&#10;2/COrnufiQBhl6CC3PsqkdKlORl0fVsRB+/X1gZ9kHUmdY1NgJtSDqNoLA0WHBZyrOgrp/Rv/28U&#10;rONqed7Ye5OVq8v6tD1Nvg8Tr1T3s11OQXhq/Tv8am+0glE8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rp1xQAAAN0AAAAPAAAAAAAAAAAAAAAAAJgCAABkcnMv&#10;ZG93bnJldi54bWxQSwUGAAAAAAQABAD1AAAAigMAAAAA&#10;" filled="f" stroked="f">
                  <v:textbox inset="0,0,0,0">
                    <w:txbxContent>
                      <w:p w14:paraId="4AEE400C" w14:textId="77777777" w:rsidR="006E2FA2" w:rsidRDefault="006E2FA2">
                        <w:pPr>
                          <w:spacing w:after="160" w:line="259" w:lineRule="auto"/>
                          <w:ind w:left="0" w:firstLine="0"/>
                          <w:jc w:val="left"/>
                        </w:pPr>
                        <w:r>
                          <w:rPr>
                            <w:color w:val="191919"/>
                            <w:w w:val="123"/>
                            <w:sz w:val="13"/>
                          </w:rPr>
                          <w:t>B</w:t>
                        </w:r>
                      </w:p>
                    </w:txbxContent>
                  </v:textbox>
                </v:rect>
                <v:shape id="Shape 134023" o:spid="_x0000_s1504" style="position:absolute;left:39076;top:2003;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L+ZcMA&#10;AADfAAAADwAAAGRycy9kb3ducmV2LnhtbERPz2vCMBS+D/wfwhO8zaQ6RapRpGzgbaybB2+P5tlW&#10;m5fSxFr/ezMY7Pjx/d7sBtuInjpfO9aQTBUI4sKZmksNP98frysQPiAbbByThgd52G1HLxtMjbvz&#10;F/V5KEUMYZ+ihiqENpXSFxVZ9FPXEkfu7DqLIcKulKbDewy3jZwptZQWa44NFbaUVVRc85vVsHrP&#10;Po+3MkvUJckXQ9+fmloutJ6Mh/0aRKAh/Iv/3AcT58/f1GwOv38i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L+ZcMAAADfAAAADwAAAAAAAAAAAAAAAACYAgAAZHJzL2Rv&#10;d25yZXYueG1sUEsFBgAAAAAEAAQA9QAAAIgDAAAAAA==&#10;" path="m,l319674,r,153434l,153434,,e" fillcolor="#c8c8c8" strokecolor="#191919" strokeweight=".174mm">
                  <v:path arrowok="t" textboxrect="0,0,319674,153434"/>
                </v:shape>
                <v:rect id="Rectangle 5817" o:spid="_x0000_s1505" style="position:absolute;left:40421;top:2124;width:678;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BmcYA&#10;AADdAAAADwAAAGRycy9kb3ducmV2LnhtbESPT2vCQBTE70K/w/IK3nRjwRqjq0hV9OifgvX2yL4m&#10;odm3Ibua1E/vCoLHYWZ+w0znrSnFlWpXWFYw6EcgiFOrC84UfB/XvRiE88gaS8uk4J8czGdvnSkm&#10;2ja8p+vBZyJA2CWoIPe+SqR0aU4GXd9WxMH7tbVBH2SdSV1jE+CmlB9R9CkNFhwWcqzoK6f073Ax&#10;CjZxtfjZ2luTlavz5rQ7jZfHsVeq+94uJiA8tf4Vfra3WsEwHo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CBmcYAAADdAAAADwAAAAAAAAAAAAAAAACYAgAAZHJz&#10;L2Rvd25yZXYueG1sUEsFBgAAAAAEAAQA9QAAAIsDAAAAAA==&#10;" filled="f" stroked="f">
                  <v:textbox inset="0,0,0,0">
                    <w:txbxContent>
                      <w:p w14:paraId="16554476" w14:textId="77777777" w:rsidR="006E2FA2" w:rsidRDefault="006E2FA2">
                        <w:pPr>
                          <w:spacing w:after="160" w:line="259" w:lineRule="auto"/>
                          <w:ind w:left="0" w:firstLine="0"/>
                          <w:jc w:val="left"/>
                        </w:pPr>
                        <w:r>
                          <w:rPr>
                            <w:color w:val="191919"/>
                            <w:w w:val="118"/>
                            <w:sz w:val="13"/>
                          </w:rPr>
                          <w:t>C</w:t>
                        </w:r>
                      </w:p>
                    </w:txbxContent>
                  </v:textbox>
                </v:rect>
                <v:shape id="Shape 134024" o:spid="_x0000_s1506" style="position:absolute;left:39076;top:4001;width:3197;height:1534;visibility:visible;mso-wrap-style:square;v-text-anchor:top" coordsize="319674,153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mEcMA&#10;AADfAAAADwAAAGRycy9kb3ducmV2LnhtbERPy2rCQBTdF/yH4Qru6kx8IdFRJLTQXTGtC3eXzDWJ&#10;Zu6EzBjTv+8IhS4P573dD7YRPXW+dqwhmSoQxIUzNZcavr/eX9cgfEA22DgmDT/kYb8bvWwxNe7B&#10;R+rzUIoYwj5FDVUIbSqlLyqy6KeuJY7cxXUWQ4RdKU2HjxhuGzlTaiUt1hwbKmwpq6i45XerYf2W&#10;fZ7uZZaoa5Ivh74/N7Vcaj0ZD4cNiEBD+Bf/uT9MnD9fqNkCnn8i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tmEcMAAADfAAAADwAAAAAAAAAAAAAAAACYAgAAZHJzL2Rv&#10;d25yZXYueG1sUEsFBgAAAAAEAAQA9QAAAIgDAAAAAA==&#10;" path="m,l319674,r,153434l,153434,,e" fillcolor="#c8c8c8" strokecolor="#191919" strokeweight=".174mm">
                  <v:path arrowok="t" textboxrect="0,0,319674,153434"/>
                </v:shape>
                <v:rect id="Rectangle 5819" o:spid="_x0000_s1507" style="position:absolute;left:40387;top:4122;width:766;height:1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wcMUA&#10;AADdAAAADwAAAGRycy9kb3ducmV2LnhtbESPQWvCQBSE70L/w/IK3nRjQUmiq0ir6NFqQb09ss8k&#10;NPs2ZFcT/fVuQehxmJlvmNmiM5W4UeNKywpGwwgEcWZ1ybmCn8N6EINwHlljZZkU3MnBYv7Wm2Gq&#10;bcvfdNv7XAQIuxQVFN7XqZQuK8igG9qaOHgX2xj0QTa51A22AW4q+RFFE2mw5LBQYE2fBWW/+6tR&#10;sInr5WlrH21erc6b4+6YfB0Sr1T/vVtOQXjq/H/41d5qBeN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7BwxQAAAN0AAAAPAAAAAAAAAAAAAAAAAJgCAABkcnMv&#10;ZG93bnJldi54bWxQSwUGAAAAAAQABAD1AAAAigMAAAAA&#10;" filled="f" stroked="f">
                  <v:textbox inset="0,0,0,0">
                    <w:txbxContent>
                      <w:p w14:paraId="3100F231" w14:textId="77777777" w:rsidR="006E2FA2" w:rsidRDefault="006E2FA2">
                        <w:pPr>
                          <w:spacing w:after="160" w:line="259" w:lineRule="auto"/>
                          <w:ind w:left="0" w:firstLine="0"/>
                          <w:jc w:val="left"/>
                        </w:pPr>
                        <w:r>
                          <w:rPr>
                            <w:color w:val="191919"/>
                            <w:w w:val="118"/>
                            <w:sz w:val="13"/>
                          </w:rPr>
                          <w:t>D</w:t>
                        </w:r>
                      </w:p>
                    </w:txbxContent>
                  </v:textbox>
                </v:rect>
                <v:shape id="Shape 5820" o:spid="_x0000_s1508" style="position:absolute;left:38263;top:2770;width:719;height:0;visibility:visible;mso-wrap-style:square;v-text-anchor:top" coordsize="71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BNHcUA&#10;AADdAAAADwAAAGRycy9kb3ducmV2LnhtbERPXWvCMBR9F/Yfwh3sTdPJHLYaZVsZisJgOvD10tw1&#10;xeamSzLb7debh8EeD+d7uR5sKy7kQ+NYwf0kA0FcOd1wreDj+DqegwgRWWPrmBT8UID16ma0xEK7&#10;nt/pcoi1SCEcClRgYuwKKUNlyGKYuI44cZ/OW4wJ+lpqj30Kt62cZtmjtNhwajDY0Yuh6nz4tgr2&#10;uXko+93vWx635y9f0vG0eS6VursdnhYgIg3xX/zn3moFs/k07U9v0hO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E0dxQAAAN0AAAAPAAAAAAAAAAAAAAAAAJgCAABkcnMv&#10;ZG93bnJldi54bWxQSwUGAAAAAAQABAD1AAAAigMAAAAA&#10;" path="m,l71957,e" filled="f" strokecolor="#191919" strokeweight=".222mm">
                  <v:stroke miterlimit="1" joinstyle="miter"/>
                  <v:path arrowok="t" textboxrect="0,0,71957,0"/>
                </v:shape>
                <v:shape id="Shape 5821" o:spid="_x0000_s1509" style="position:absolute;left:38828;top:2673;width:262;height:193;visibility:visible;mso-wrap-style:square;v-text-anchor:top" coordsize="26184,1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pA8YA&#10;AADdAAAADwAAAGRycy9kb3ducmV2LnhtbESPQWvCQBSE7wX/w/IEb3Wj0iLRTaiCIkJpE714e2Sf&#10;SWj2bciuJvbXdwuFHoeZ+YZZp4NpxJ06V1tWMJtGIIgLq2suFZxPu+clCOeRNTaWScGDHKTJ6GmN&#10;sbY9Z3TPfSkChF2MCirv21hKV1Rk0E1tSxy8q+0M+iC7UuoO+wA3jZxH0as0WHNYqLClbUXFV34z&#10;Ct4/Ntkis/vjd7v9lP2ldvnj6pSajIe3FQhPg/8P/7UPWsHLcj6D3zfhCcjk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DpA8YAAADdAAAADwAAAAAAAAAAAAAAAACYAgAAZHJz&#10;L2Rvd25yZXYueG1sUEsFBgAAAAAEAAQA9QAAAIsDAAAAAA==&#10;" path="m,l26184,9680,,19280c4176,13576,4176,5814,,xe" fillcolor="#191919" strokecolor="#191919" strokeweight=".04161mm">
                  <v:path arrowok="t" textboxrect="0,0,26184,19280"/>
                </v:shape>
                <v:shape id="Shape 5822" o:spid="_x0000_s1510" style="position:absolute;left:37958;top:772;width:1024;height:1396;visibility:visible;mso-wrap-style:square;v-text-anchor:top" coordsize="102436,139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Q0scA&#10;AADdAAAADwAAAGRycy9kb3ducmV2LnhtbESP3WrCQBSE74W+w3IK3unGiCLRVUqhICjWnxZvj9nT&#10;JDR7Ns2uJvXpXUHwcpiZb5jZojWluFDtCssKBv0IBHFqdcGZgq/DR28CwnlkjaVlUvBPDhbzl84M&#10;E20b3tFl7zMRIOwSVJB7XyVSujQng65vK+Lg/djaoA+yzqSusQlwU8o4isbSYMFhIceK3nNKf/dn&#10;o6D4PJ03p+9Kbq+rQbtuxsO/aHlUqvvavk1BeGr9M/xoL7WC0SSO4f4mPA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q0NLHAAAA3QAAAA8AAAAAAAAAAAAAAAAAmAIAAGRy&#10;cy9kb3ducmV2LnhtbFBLBQYAAAAABAAEAPUAAACMAwAAAAA=&#10;" path="m,139618l102436,e" filled="f" strokecolor="#191919" strokeweight=".222mm">
                  <v:stroke miterlimit="1" joinstyle="miter"/>
                  <v:path arrowok="t" textboxrect="0,0,102436,139618"/>
                </v:shape>
                <v:shape id="Shape 5823" o:spid="_x0000_s1511" style="position:absolute;left:38813;top:685;width:233;height:268;visibility:visible;mso-wrap-style:square;v-text-anchor:top" coordsize="23306,2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DqMgA&#10;AADdAAAADwAAAGRycy9kb3ducmV2LnhtbESPQUsDMRSE70L/Q3gFL2KzXVGWbdMiVamtUGhV2uNj&#10;87q7uHkJSWy3/94IgsdhZr5hpvPedOJEPrSWFYxHGQjiyuqWawUf7y+3BYgQkTV2lknBhQLMZ4Or&#10;KZbannlLp12sRYJwKFFBE6MrpQxVQwbDyDri5B2tNxiT9LXUHs8JbjqZZ9mDNNhyWmjQ0aKh6mv3&#10;bRQ4/9nt85tl8fy2ObhVRfJpuZZKXQ/7xwmISH38D/+1X7WC+yK/g9836Qn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AwOoyAAAAN0AAAAPAAAAAAAAAAAAAAAAAJgCAABk&#10;cnMvZG93bnJldi54bWxQSwUGAAAAAAQABAD1AAAAjQMAAAAA&#10;" path="m23306,l15578,26812c13433,20060,7147,15496,,15416l23306,xe" fillcolor="#191919" strokecolor="#191919" strokeweight=".02461mm">
                  <v:path arrowok="t" textboxrect="0,0,23306,26812"/>
                </v:shape>
                <v:shape id="Shape 5824" o:spid="_x0000_s1512" style="position:absolute;left:37958;top:3367;width:1024;height:1401;visibility:visible;mso-wrap-style:square;v-text-anchor:top" coordsize="102436,140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PfcMUA&#10;AADdAAAADwAAAGRycy9kb3ducmV2LnhtbESPQWvCQBSE74X+h+UJ3uquoRZJXaUExB4Kou3B4yP7&#10;zAazb9PsxsR/3xWEHoeZ+YZZbUbXiCt1ofasYT5TIIhLb2quNPx8b1+WIEJENth4Jg03CrBZPz+t&#10;MDd+4ANdj7ESCcIhRw02xjaXMpSWHIaZb4mTd/adw5hkV0nT4ZDgrpGZUm/SYc1pwWJLhaXycuyd&#10;hmzoT+r3S13OBZ32Cy56u2tJ6+lk/HgHEWmM/+FH+9NoWCyzV7i/S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99wxQAAAN0AAAAPAAAAAAAAAAAAAAAAAJgCAABkcnMv&#10;ZG93bnJldi54bWxQSwUGAAAAAAQABAD1AAAAigMAAAAA&#10;" path="m,l102436,140097e" filled="f" strokecolor="#191919" strokeweight=".222mm">
                  <v:stroke miterlimit="1" joinstyle="miter"/>
                  <v:path arrowok="t" textboxrect="0,0,102436,140097"/>
                </v:shape>
                <v:shape id="Shape 5825" o:spid="_x0000_s1513" style="position:absolute;left:38814;top:4587;width:232;height:269;visibility:visible;mso-wrap-style:square;v-text-anchor:top" coordsize="23219,26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kS58YA&#10;AADdAAAADwAAAGRycy9kb3ducmV2LnhtbESPQWvCQBSE7wX/w/IEL6VuKhhD6ipiCXjoxaiH3h7Z&#10;1ySYfRt3V43/3i0Uehxm5htmuR5MJ27kfGtZwfs0AUFcWd1yreB4KN4yED4ga+wsk4IHeVivRi9L&#10;zLW9855uZahFhLDPUUETQp9L6auGDPqp7Ymj92OdwRClq6V2eI9w08lZkqTSYMtxocGetg1V5/Jq&#10;FDAtSlfuX9PPr5At7KU4XdPvQqnJeNh8gAg0hP/wX3unFcyz2Rx+38QnIF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kS58YAAADdAAAADwAAAAAAAAAAAAAAAACYAgAAZHJz&#10;L2Rvd25yZXYueG1sUEsFBgAAAAAEAAQA9QAAAIsDAAAAAA==&#10;" path="m15569,r7650,26842l,11350c7061,11385,13343,6747,15569,xe" fillcolor="#191919" strokecolor="#191919" strokeweight=".02456mm">
                  <v:path arrowok="t" textboxrect="0,0,23219,26842"/>
                </v:shape>
                <w10:anchorlock/>
              </v:group>
            </w:pict>
          </mc:Fallback>
        </mc:AlternateContent>
      </w:r>
    </w:p>
    <w:p w14:paraId="136F400D" w14:textId="77777777" w:rsidR="00A21FDC" w:rsidRDefault="00252176">
      <w:pPr>
        <w:tabs>
          <w:tab w:val="center" w:pos="1275"/>
          <w:tab w:val="center" w:pos="2910"/>
          <w:tab w:val="center" w:pos="4990"/>
          <w:tab w:val="center" w:pos="6738"/>
        </w:tabs>
        <w:spacing w:after="254" w:line="259" w:lineRule="auto"/>
        <w:ind w:left="0" w:firstLine="0"/>
        <w:jc w:val="left"/>
      </w:pPr>
      <w:r>
        <w:rPr>
          <w:sz w:val="22"/>
        </w:rPr>
        <w:tab/>
      </w:r>
      <w:r>
        <w:rPr>
          <w:color w:val="1A1A1A"/>
          <w:sz w:val="13"/>
        </w:rPr>
        <w:t>Cessation</w:t>
      </w:r>
      <w:r>
        <w:rPr>
          <w:color w:val="1A1A1A"/>
          <w:sz w:val="13"/>
        </w:rPr>
        <w:tab/>
        <w:t>Reincarnation</w:t>
      </w:r>
      <w:r>
        <w:rPr>
          <w:color w:val="1A1A1A"/>
          <w:sz w:val="13"/>
        </w:rPr>
        <w:tab/>
        <w:t>Merge</w:t>
      </w:r>
      <w:r>
        <w:rPr>
          <w:color w:val="1A1A1A"/>
          <w:sz w:val="13"/>
        </w:rPr>
        <w:tab/>
        <w:t>Split</w:t>
      </w:r>
    </w:p>
    <w:p w14:paraId="2DF8EEF7" w14:textId="77777777" w:rsidR="00A21FDC" w:rsidRDefault="00252176">
      <w:pPr>
        <w:spacing w:after="380"/>
        <w:ind w:right="164" w:hanging="10"/>
        <w:jc w:val="center"/>
      </w:pPr>
      <w:r>
        <w:t>Figure 2.15: Types of changes in the History Graph model</w:t>
      </w:r>
    </w:p>
    <w:p w14:paraId="41F45511" w14:textId="77777777" w:rsidR="00A21FDC" w:rsidRDefault="00252176">
      <w:pPr>
        <w:spacing w:after="420"/>
        <w:ind w:left="2" w:right="163"/>
      </w:pPr>
      <w:r>
        <w:t>The History Graph model can be seen as an extension to the ESTDM. It combines the advantages of event-based and location-based STDM and supports discrete and continuous changes. The main improvement is that the historical development of a geo-object can directly be derived from the model, because objects are linked to their predecessors and successors — the History Graph Model can tell a story. This is the reason why this model is particularly suitable for this thesis.</w:t>
      </w:r>
    </w:p>
    <w:p w14:paraId="55705720" w14:textId="77777777" w:rsidR="00A21FDC" w:rsidRDefault="00252176">
      <w:pPr>
        <w:spacing w:after="550"/>
        <w:ind w:left="2" w:right="163"/>
      </w:pPr>
      <w:r>
        <w:t xml:space="preserve">Other popular spatio-temporal data models that are not covered in this work, because they were not seen as relevant for the domain, include the </w:t>
      </w:r>
      <w:r>
        <w:rPr>
          <w:i/>
        </w:rPr>
        <w:t xml:space="preserve">Space-Time Composite </w:t>
      </w:r>
      <w:r>
        <w:t xml:space="preserve">model, the </w:t>
      </w:r>
      <w:r>
        <w:rPr>
          <w:i/>
        </w:rPr>
        <w:t xml:space="preserve">Grid Model </w:t>
      </w:r>
      <w:r>
        <w:t xml:space="preserve">and the </w:t>
      </w:r>
      <w:r>
        <w:rPr>
          <w:i/>
        </w:rPr>
        <w:t>Amendment Vector Model</w:t>
      </w:r>
      <w:r>
        <w:t>. Overviews about these and other spatio-temporal data models can be found in [Zha11], [PTKT04] and [Peu99].</w:t>
      </w:r>
    </w:p>
    <w:p w14:paraId="51CB3A52" w14:textId="77777777" w:rsidR="00A21FDC" w:rsidRDefault="00252176">
      <w:pPr>
        <w:pStyle w:val="Heading3"/>
        <w:tabs>
          <w:tab w:val="center" w:pos="2313"/>
        </w:tabs>
        <w:ind w:left="-13" w:firstLine="0"/>
      </w:pPr>
      <w:bookmarkStart w:id="205" w:name="_Toc129097"/>
      <w:r>
        <w:lastRenderedPageBreak/>
        <w:t>2.3.6</w:t>
      </w:r>
      <w:r>
        <w:tab/>
        <w:t>Spatio-Temporal Databases</w:t>
      </w:r>
      <w:bookmarkEnd w:id="205"/>
    </w:p>
    <w:p w14:paraId="7C893181" w14:textId="77777777" w:rsidR="00A21FDC" w:rsidRDefault="00252176">
      <w:pPr>
        <w:spacing w:after="503"/>
        <w:ind w:left="2" w:right="163"/>
      </w:pPr>
      <w:r>
        <w:t xml:space="preserve">The data models that have been presented in this section have to be converted to a database model in order to implement them as the management component of the information system. A </w:t>
      </w:r>
      <w:r>
        <w:rPr>
          <w:i/>
        </w:rPr>
        <w:t xml:space="preserve">Database Management System </w:t>
      </w:r>
      <w:r>
        <w:t xml:space="preserve">(DBMS) is a software system for the administration of data, mainly storage and retrieval. There are mainly two types of DBMS: the oldest and most common ones are </w:t>
      </w:r>
      <w:r>
        <w:rPr>
          <w:i/>
        </w:rPr>
        <w:t>Relational DBMS</w:t>
      </w:r>
      <w:r>
        <w:t xml:space="preserve">. </w:t>
      </w:r>
      <w:r>
        <w:rPr>
          <w:i/>
        </w:rPr>
        <w:t xml:space="preserve">Object-Oriented DBMS </w:t>
      </w:r>
      <w:r>
        <w:t xml:space="preserve">were developed to adapt concepts of object-oriented programming into the database world. The combination of both approaches are </w:t>
      </w:r>
      <w:r>
        <w:rPr>
          <w:i/>
        </w:rPr>
        <w:t>Object-Relational DBMS</w:t>
      </w:r>
      <w:r>
        <w:t>.</w:t>
      </w:r>
    </w:p>
    <w:p w14:paraId="363D1A46" w14:textId="77777777" w:rsidR="00A21FDC" w:rsidRDefault="00252176">
      <w:pPr>
        <w:spacing w:after="0" w:line="322" w:lineRule="auto"/>
        <w:ind w:left="2" w:right="163"/>
      </w:pPr>
      <w:r>
        <w:rPr>
          <w:b/>
        </w:rPr>
        <w:t xml:space="preserve">Relational DBMS </w:t>
      </w:r>
      <w:r>
        <w:t xml:space="preserve">RDBMS are built upon the concept of </w:t>
      </w:r>
      <w:r>
        <w:rPr>
          <w:i/>
        </w:rPr>
        <w:t xml:space="preserve">entities </w:t>
      </w:r>
      <w:r>
        <w:t xml:space="preserve">and </w:t>
      </w:r>
      <w:r>
        <w:rPr>
          <w:i/>
        </w:rPr>
        <w:t>relations</w:t>
      </w:r>
      <w:r>
        <w:t xml:space="preserve">. An entity represents an object in the real world with a set of </w:t>
      </w:r>
      <w:r>
        <w:rPr>
          <w:i/>
        </w:rPr>
        <w:t xml:space="preserve">attributes </w:t>
      </w:r>
      <w:r>
        <w:t xml:space="preserve">and attribute values of a simple data type (e.g. string or int). Entities are represented in a table with one row for each </w:t>
      </w:r>
      <w:r>
        <w:rPr>
          <w:i/>
        </w:rPr>
        <w:t xml:space="preserve">tuple </w:t>
      </w:r>
      <w:r>
        <w:t xml:space="preserve">and one column for each attribute. An entity has one attribute that unambiguously identifies each tuple, the </w:t>
      </w:r>
      <w:r>
        <w:rPr>
          <w:i/>
        </w:rPr>
        <w:t>primary key</w:t>
      </w:r>
      <w:r>
        <w:t xml:space="preserve">, mostly a contiguous number. Entities can be related to each other in three different kind of relations: 1:1 </w:t>
      </w:r>
      <w:proofErr w:type="gramStart"/>
      <w:r>
        <w:t>Direct</w:t>
      </w:r>
      <w:proofErr w:type="gramEnd"/>
      <w:r>
        <w:t xml:space="preserve"> attributional relation, e.g. one country has one head of state and vice versa.</w:t>
      </w:r>
    </w:p>
    <w:p w14:paraId="6125C55F" w14:textId="77777777" w:rsidR="00A21FDC" w:rsidRDefault="00252176">
      <w:pPr>
        <w:spacing w:after="14"/>
        <w:ind w:left="452" w:right="163" w:hanging="458"/>
      </w:pPr>
      <w:r>
        <w:t>1</w:t>
      </w:r>
      <w:proofErr w:type="gramStart"/>
      <w:r>
        <w:t>:</w:t>
      </w:r>
      <w:r>
        <w:rPr>
          <w:sz w:val="31"/>
          <w:vertAlign w:val="subscript"/>
        </w:rPr>
        <w:t>n</w:t>
      </w:r>
      <w:proofErr w:type="gramEnd"/>
      <w:r>
        <w:rPr>
          <w:sz w:val="31"/>
          <w:vertAlign w:val="subscript"/>
        </w:rPr>
        <w:t xml:space="preserve"> </w:t>
      </w:r>
      <w:r>
        <w:t>One-to-many relation, e.g. one country can have many cities, but each city can belong to only one country.</w:t>
      </w:r>
    </w:p>
    <w:p w14:paraId="0111B478" w14:textId="77777777" w:rsidR="00A21FDC" w:rsidRDefault="00252176">
      <w:pPr>
        <w:ind w:left="452" w:right="163" w:hanging="458"/>
      </w:pPr>
      <w:proofErr w:type="gramStart"/>
      <w:r>
        <w:t>m:</w:t>
      </w:r>
      <w:proofErr w:type="gramEnd"/>
      <w:r>
        <w:t>n Many-to-many relation, e.g. one country can have many rivers, but each river can also flow through multiple countries.</w:t>
      </w:r>
    </w:p>
    <w:p w14:paraId="1F4502BD" w14:textId="77777777" w:rsidR="00A21FDC" w:rsidRDefault="00252176">
      <w:pPr>
        <w:spacing w:after="532"/>
        <w:ind w:left="2" w:right="163"/>
      </w:pPr>
      <w:r>
        <w:t xml:space="preserve">The first RDBM developed was </w:t>
      </w:r>
      <w:r>
        <w:rPr>
          <w:i/>
        </w:rPr>
        <w:t>Oracle</w:t>
      </w:r>
      <w:r>
        <w:t xml:space="preserve">, released in 1979 [Ora]. Since then, the concept has been established as the state-of-the-art for databases. An example for a RDBMS used for Web-bases systems is </w:t>
      </w:r>
      <w:r>
        <w:rPr>
          <w:i/>
        </w:rPr>
        <w:t>MySQL</w:t>
      </w:r>
      <w:r>
        <w:t>, the “world’s most popular open source database</w:t>
      </w:r>
      <w:proofErr w:type="gramStart"/>
      <w:r>
        <w:t xml:space="preserve">” </w:t>
      </w:r>
      <w:proofErr w:type="gramEnd"/>
      <w:r>
        <w:rPr>
          <w:vertAlign w:val="superscript"/>
        </w:rPr>
        <w:footnoteReference w:id="25"/>
      </w:r>
      <w:r>
        <w:t>.</w:t>
      </w:r>
    </w:p>
    <w:p w14:paraId="3586C768" w14:textId="77777777" w:rsidR="00A21FDC" w:rsidRDefault="00252176">
      <w:pPr>
        <w:spacing w:after="429"/>
        <w:ind w:left="2" w:right="163"/>
      </w:pPr>
      <w:r>
        <w:rPr>
          <w:b/>
        </w:rPr>
        <w:t xml:space="preserve">Object-Oriented DBMS </w:t>
      </w:r>
      <w:r>
        <w:t>One problem with RDBMS is that attributes can only have simple data types. Developers using object-oriented programming need to map the objects used in the application to tuples in the relational database and vice versa. This process can be cumbersome. OODBMS solve this problem by adopting the concepts of object-oriented programming for database management purposes [Dar]. OODBMS support the following and many more object-oriented principles:</w:t>
      </w:r>
    </w:p>
    <w:p w14:paraId="0E9CAF59" w14:textId="77777777" w:rsidR="00A21FDC" w:rsidRDefault="00252176">
      <w:pPr>
        <w:numPr>
          <w:ilvl w:val="0"/>
          <w:numId w:val="12"/>
        </w:numPr>
        <w:spacing w:after="170"/>
        <w:ind w:right="163" w:hanging="199"/>
      </w:pPr>
      <w:r>
        <w:rPr>
          <w:i/>
        </w:rPr>
        <w:t xml:space="preserve">Classes </w:t>
      </w:r>
      <w:r>
        <w:t>are structured representation of things in the real world of the same kind of properties, e.g. a country with a name and a territory. Classes in OODBMS relate to entities in RDBMS.</w:t>
      </w:r>
    </w:p>
    <w:p w14:paraId="2BFF9AF0" w14:textId="77777777" w:rsidR="00A21FDC" w:rsidRDefault="00252176">
      <w:pPr>
        <w:numPr>
          <w:ilvl w:val="0"/>
          <w:numId w:val="12"/>
        </w:numPr>
        <w:spacing w:after="169"/>
        <w:ind w:right="163" w:hanging="199"/>
      </w:pPr>
      <w:r>
        <w:t xml:space="preserve">An </w:t>
      </w:r>
      <w:r>
        <w:rPr>
          <w:i/>
        </w:rPr>
        <w:t xml:space="preserve">object </w:t>
      </w:r>
      <w:r>
        <w:t>is an instance of a class, one specific thing with defined properties, e.g. the country of Germany with its territory. This relates to a tuple in RDBMS.</w:t>
      </w:r>
    </w:p>
    <w:p w14:paraId="07E7A61C" w14:textId="77777777" w:rsidR="00A21FDC" w:rsidRDefault="00252176">
      <w:pPr>
        <w:numPr>
          <w:ilvl w:val="1"/>
          <w:numId w:val="12"/>
        </w:numPr>
        <w:spacing w:after="40" w:line="340" w:lineRule="auto"/>
        <w:ind w:right="163" w:hanging="209"/>
      </w:pPr>
      <w:r>
        <w:lastRenderedPageBreak/>
        <w:t xml:space="preserve">The </w:t>
      </w:r>
      <w:r>
        <w:rPr>
          <w:i/>
        </w:rPr>
        <w:t xml:space="preserve">attributes </w:t>
      </w:r>
      <w:r>
        <w:t>of an object can not just be of a simple data type, but also instances of other classes, e.g. country.territory can be a polypolygon object.</w:t>
      </w:r>
    </w:p>
    <w:p w14:paraId="5CDC2722" w14:textId="77777777" w:rsidR="00A21FDC" w:rsidRDefault="00252176">
      <w:pPr>
        <w:numPr>
          <w:ilvl w:val="1"/>
          <w:numId w:val="12"/>
        </w:numPr>
        <w:spacing w:after="133" w:line="322" w:lineRule="auto"/>
        <w:ind w:right="163" w:hanging="209"/>
      </w:pPr>
      <w:r>
        <w:t xml:space="preserve">Objects also have </w:t>
      </w:r>
      <w:r>
        <w:rPr>
          <w:i/>
        </w:rPr>
        <w:t xml:space="preserve">methods </w:t>
      </w:r>
      <w:r>
        <w:t xml:space="preserve">that can be called to do something with the object, e.g. </w:t>
      </w:r>
      <w:proofErr w:type="gramStart"/>
      <w:r>
        <w:t>territory.getCenter(</w:t>
      </w:r>
      <w:proofErr w:type="gramEnd"/>
      <w:r>
        <w:t>) returns the geometrical center of the polypolygon.</w:t>
      </w:r>
    </w:p>
    <w:p w14:paraId="04D62E94" w14:textId="77777777" w:rsidR="00A21FDC" w:rsidRDefault="00252176">
      <w:pPr>
        <w:numPr>
          <w:ilvl w:val="0"/>
          <w:numId w:val="12"/>
        </w:numPr>
        <w:spacing w:after="170"/>
        <w:ind w:right="163" w:hanging="199"/>
      </w:pPr>
      <w:r>
        <w:t xml:space="preserve">The internal state of an object can not be accessed from the outside. Methods are the only way to interact with an object. This is called </w:t>
      </w:r>
      <w:r>
        <w:rPr>
          <w:i/>
        </w:rPr>
        <w:t xml:space="preserve">encapsulation </w:t>
      </w:r>
      <w:r>
        <w:t>and maintains control over what can be done to and with an object and prevents corruption.</w:t>
      </w:r>
    </w:p>
    <w:p w14:paraId="27C59479" w14:textId="77777777" w:rsidR="00A21FDC" w:rsidRDefault="00252176">
      <w:pPr>
        <w:numPr>
          <w:ilvl w:val="0"/>
          <w:numId w:val="12"/>
        </w:numPr>
        <w:spacing w:after="384"/>
        <w:ind w:right="163" w:hanging="199"/>
      </w:pPr>
      <w:r>
        <w:t xml:space="preserve">According to the concept of </w:t>
      </w:r>
      <w:r>
        <w:rPr>
          <w:i/>
        </w:rPr>
        <w:t>inheritance</w:t>
      </w:r>
      <w:r>
        <w:t xml:space="preserve">, classes can be hierarchically structured, whereas the attributes and the methods of a </w:t>
      </w:r>
      <w:r>
        <w:rPr>
          <w:i/>
        </w:rPr>
        <w:t xml:space="preserve">base class </w:t>
      </w:r>
      <w:r>
        <w:t xml:space="preserve">are inherited to its </w:t>
      </w:r>
      <w:r>
        <w:rPr>
          <w:i/>
        </w:rPr>
        <w:t>derived class</w:t>
      </w:r>
      <w:r>
        <w:t xml:space="preserve">. As an example, an Area has a name, a territory and the method </w:t>
      </w:r>
      <w:proofErr w:type="gramStart"/>
      <w:r>
        <w:t>getArea(</w:t>
      </w:r>
      <w:proofErr w:type="gramEnd"/>
      <w:r>
        <w:t>) associated to it. A Country can be derived from the Area, inheriting both attributes and the method. Additionally, it can get an attribute head</w:t>
      </w:r>
      <w:r>
        <w:rPr>
          <w:sz w:val="31"/>
          <w:vertAlign w:val="subscript"/>
        </w:rPr>
        <w:t>ofstate</w:t>
      </w:r>
      <w:r>
        <w:t>, which is specific to Country, but not to Area. The class Ocean can just as well be derived from Area and it does not need a head</w:t>
      </w:r>
      <w:r>
        <w:rPr>
          <w:sz w:val="31"/>
          <w:vertAlign w:val="subscript"/>
        </w:rPr>
        <w:t>ofstate</w:t>
      </w:r>
      <w:r>
        <w:t>.</w:t>
      </w:r>
    </w:p>
    <w:p w14:paraId="61DD9BFB" w14:textId="77777777" w:rsidR="00A21FDC" w:rsidRDefault="00252176">
      <w:pPr>
        <w:ind w:left="2" w:right="163"/>
      </w:pPr>
      <w:r>
        <w:rPr>
          <w:b/>
        </w:rPr>
        <w:t xml:space="preserve">Object-Relational DBMS </w:t>
      </w:r>
      <w:r>
        <w:t xml:space="preserve">combine the advantages of both worlds. Internally, it uses the established and efficient relational database for the data storage. The database model and the interaction with the data happens in an object-oriented way while supporting all of the concepts mentioned in the previous subsection 2.3.6. The most popular ORDBMS example for Web-based systems is </w:t>
      </w:r>
      <w:r>
        <w:rPr>
          <w:i/>
        </w:rPr>
        <w:t>PostgreSQL</w:t>
      </w:r>
      <w:r>
        <w:t>, “the world’s most advanced open source database</w:t>
      </w:r>
      <w:proofErr w:type="gramStart"/>
      <w:r>
        <w:t xml:space="preserve">” </w:t>
      </w:r>
      <w:proofErr w:type="gramEnd"/>
      <w:r>
        <w:rPr>
          <w:vertAlign w:val="superscript"/>
        </w:rPr>
        <w:footnoteReference w:id="26"/>
      </w:r>
      <w:r>
        <w:t>.</w:t>
      </w:r>
    </w:p>
    <w:p w14:paraId="0DB5C49A" w14:textId="77777777" w:rsidR="00A21FDC" w:rsidRDefault="00252176">
      <w:pPr>
        <w:ind w:left="2" w:right="163"/>
      </w:pPr>
      <w:r>
        <w:rPr>
          <w:b/>
        </w:rPr>
        <w:t xml:space="preserve">Spatio-Temporal Database Models </w:t>
      </w:r>
      <w:proofErr w:type="gramStart"/>
      <w:r>
        <w:t>The</w:t>
      </w:r>
      <w:proofErr w:type="gramEnd"/>
      <w:r>
        <w:t xml:space="preserve"> question is: How to implement the spatio-temporal data models introduced in section 2.3 in a relational, object-oriented or object-relational database management system introduced in this section? While the implementation depends on the data model, there are common concepts and issues that have to be addressed. When storing time related data, it is important to distinguish between the time that was true in reality (</w:t>
      </w:r>
      <w:r>
        <w:rPr>
          <w:i/>
        </w:rPr>
        <w:t>world time</w:t>
      </w:r>
      <w:r>
        <w:t>) and the time it was stored in the database (</w:t>
      </w:r>
      <w:r>
        <w:rPr>
          <w:i/>
        </w:rPr>
        <w:t>database time</w:t>
      </w:r>
      <w:r>
        <w:t>). For this thesis, only world time is relevant.</w:t>
      </w:r>
    </w:p>
    <w:p w14:paraId="11440850" w14:textId="77777777" w:rsidR="00A21FDC" w:rsidRDefault="00252176">
      <w:pPr>
        <w:ind w:left="2" w:right="163"/>
      </w:pPr>
      <w:r>
        <w:t xml:space="preserve">Object-oriented concepts are more appropriate than relational ones, because of the complex nature of spatio-temporal data [PTKT04, section 3.9]. One of the first implementations was the </w:t>
      </w:r>
      <w:r>
        <w:rPr>
          <w:i/>
        </w:rPr>
        <w:t xml:space="preserve">spatio-temporal object </w:t>
      </w:r>
      <w:r>
        <w:t xml:space="preserve">combining geometrical and bi-temporal properties in one object [WHM90]. A similar approach by [Raz12] is the </w:t>
      </w:r>
      <w:r>
        <w:rPr>
          <w:i/>
        </w:rPr>
        <w:t xml:space="preserve">Spatio-Temporal Data Type </w:t>
      </w:r>
      <w:r>
        <w:t xml:space="preserve">(STT): Time is not considered an attribute of space, but a separate class. They are aggregated in the </w:t>
      </w:r>
      <w:proofErr w:type="gramStart"/>
      <w:r>
        <w:t>SpatioTemporal</w:t>
      </w:r>
      <w:proofErr w:type="gramEnd"/>
      <w:r>
        <w:t xml:space="preserve"> class, using both spatial and bi-temporal attributes. The model also provides spatio-temporal operators, e.g. STT</w:t>
      </w:r>
      <w:r>
        <w:rPr>
          <w:sz w:val="31"/>
          <w:vertAlign w:val="subscript"/>
        </w:rPr>
        <w:t xml:space="preserve">intersects </w:t>
      </w:r>
      <w:r>
        <w:t xml:space="preserve">returns true if two </w:t>
      </w:r>
      <w:proofErr w:type="gramStart"/>
      <w:r>
        <w:t>SpatioTemporal</w:t>
      </w:r>
      <w:proofErr w:type="gramEnd"/>
      <w:r>
        <w:t xml:space="preserve"> objects intersect in time and space, i.e. their geometries intersect and the time intervals in which they are active overlap. These operators are very helpful when analyzing spatio-temporal data or checking for data integrity.</w:t>
      </w:r>
    </w:p>
    <w:p w14:paraId="79FF99A9" w14:textId="77777777" w:rsidR="00A21FDC" w:rsidRDefault="00252176">
      <w:pPr>
        <w:spacing w:after="10"/>
        <w:ind w:left="2" w:right="163"/>
      </w:pPr>
      <w:r>
        <w:lastRenderedPageBreak/>
        <w:t xml:space="preserve">Finally, a severe issue is </w:t>
      </w:r>
      <w:r>
        <w:rPr>
          <w:i/>
        </w:rPr>
        <w:t>version management</w:t>
      </w:r>
      <w:r>
        <w:t xml:space="preserve">. Given a database model that stores geo-objects that are created, updated and destroyed by events. Events can not only be appended to the end of the timeline, but also in between. This is called a </w:t>
      </w:r>
      <w:r>
        <w:rPr>
          <w:i/>
        </w:rPr>
        <w:t>retrospective update</w:t>
      </w:r>
      <w:r>
        <w:t>. It might create conflicting situations, e.g. if it ceases a geo-object that would be manipulated in a later event. The question is how to maintain data integrity on insertion, update and deletion from a spatio-temporal database?</w:t>
      </w:r>
    </w:p>
    <w:p w14:paraId="5DB6D5DD" w14:textId="77777777" w:rsidR="00A21FDC" w:rsidRDefault="00252176">
      <w:pPr>
        <w:spacing w:after="687"/>
        <w:ind w:left="2" w:right="163"/>
      </w:pPr>
      <w:r>
        <w:t>This issue has to be addressed using formal logic for temporal reasoning [Peu99, section 6].</w:t>
      </w:r>
    </w:p>
    <w:p w14:paraId="4A3767A9" w14:textId="77777777" w:rsidR="00A21FDC" w:rsidRDefault="00252176">
      <w:pPr>
        <w:pStyle w:val="Heading2"/>
        <w:tabs>
          <w:tab w:val="center" w:pos="1448"/>
        </w:tabs>
        <w:ind w:left="-13" w:firstLine="0"/>
      </w:pPr>
      <w:bookmarkStart w:id="206" w:name="_Toc129098"/>
      <w:r>
        <w:t>2.4</w:t>
      </w:r>
      <w:r>
        <w:tab/>
        <w:t>HistoGlobe</w:t>
      </w:r>
      <w:bookmarkEnd w:id="206"/>
    </w:p>
    <w:p w14:paraId="4A909935" w14:textId="77777777" w:rsidR="00A21FDC" w:rsidRDefault="00252176">
      <w:pPr>
        <w:spacing w:after="14"/>
        <w:ind w:left="495" w:right="151" w:hanging="10"/>
      </w:pPr>
      <w:r>
        <w:rPr>
          <w:i/>
        </w:rPr>
        <w:t>Imagine a globe that you can rotate and see from all sides.</w:t>
      </w:r>
    </w:p>
    <w:p w14:paraId="285265CA" w14:textId="77777777" w:rsidR="00A21FDC" w:rsidRDefault="00252176">
      <w:pPr>
        <w:spacing w:after="422"/>
        <w:ind w:left="495" w:right="664" w:hanging="10"/>
      </w:pPr>
      <w:r>
        <w:rPr>
          <w:i/>
        </w:rPr>
        <w:t xml:space="preserve">Imagine a timeline which you can scroll to any point in time. Imagine you can see how the world changes when you move the timeline: country borders shift, troops move on the planet or kingdoms make way for democracies. This is </w:t>
      </w:r>
      <w:r>
        <w:t>HistoGlobe</w:t>
      </w:r>
      <w:r>
        <w:rPr>
          <w:i/>
        </w:rPr>
        <w:t>, a revolution of teaching and learning of history!</w:t>
      </w:r>
    </w:p>
    <w:p w14:paraId="7C17C08F" w14:textId="77777777" w:rsidR="00A21FDC" w:rsidRDefault="00252176">
      <w:pPr>
        <w:ind w:left="2" w:right="163"/>
      </w:pPr>
      <w:r>
        <w:t>HistoGlobe is a Web-based Historical Geographic Information System that aims to visualize the history of the Earth on a globe with a timeline. It shows historical events and geopolitical changes. The goal is to provide a freely accessible open-source tool for a</w:t>
      </w:r>
    </w:p>
    <w:p w14:paraId="36432769" w14:textId="77777777" w:rsidR="00A21FDC" w:rsidRDefault="00252176">
      <w:pPr>
        <w:numPr>
          <w:ilvl w:val="0"/>
          <w:numId w:val="13"/>
        </w:numPr>
        <w:spacing w:after="17"/>
        <w:ind w:right="163" w:hanging="199"/>
      </w:pPr>
      <w:r>
        <w:t xml:space="preserve">better </w:t>
      </w:r>
      <w:r>
        <w:rPr>
          <w:i/>
        </w:rPr>
        <w:t xml:space="preserve">understanding </w:t>
      </w:r>
      <w:r>
        <w:t>of history for learners,</w:t>
      </w:r>
    </w:p>
    <w:p w14:paraId="494BAB8E" w14:textId="77777777" w:rsidR="00A21FDC" w:rsidRDefault="00252176">
      <w:pPr>
        <w:numPr>
          <w:ilvl w:val="0"/>
          <w:numId w:val="13"/>
        </w:numPr>
        <w:spacing w:after="17"/>
        <w:ind w:right="163" w:hanging="199"/>
      </w:pPr>
      <w:r>
        <w:t xml:space="preserve">more appropriate </w:t>
      </w:r>
      <w:r>
        <w:rPr>
          <w:i/>
        </w:rPr>
        <w:t xml:space="preserve">presentation </w:t>
      </w:r>
      <w:r>
        <w:t>of history for teachers and</w:t>
      </w:r>
    </w:p>
    <w:p w14:paraId="77013A34" w14:textId="77777777" w:rsidR="00A21FDC" w:rsidRDefault="00252176">
      <w:pPr>
        <w:numPr>
          <w:ilvl w:val="0"/>
          <w:numId w:val="13"/>
        </w:numPr>
        <w:ind w:right="163" w:hanging="199"/>
      </w:pPr>
      <w:proofErr w:type="gramStart"/>
      <w:r>
        <w:t>interesting</w:t>
      </w:r>
      <w:proofErr w:type="gramEnd"/>
      <w:r>
        <w:t xml:space="preserve"> </w:t>
      </w:r>
      <w:r>
        <w:rPr>
          <w:i/>
        </w:rPr>
        <w:t xml:space="preserve">exploration </w:t>
      </w:r>
      <w:r>
        <w:t>of history for scholars.</w:t>
      </w:r>
    </w:p>
    <w:p w14:paraId="0522D202" w14:textId="77777777" w:rsidR="00A21FDC" w:rsidRDefault="00252176">
      <w:pPr>
        <w:spacing w:after="108"/>
        <w:ind w:left="2" w:right="163"/>
      </w:pPr>
      <w:r>
        <w:t>The HistoGlobe project was found in Weimar in 2010 and has since then evolved from a single student project via a tech-startup with up to 15 contributors to an academic project for the sake of research for geography, history and computer science. The current prototype of HistoGlobe was developed for students in school to understand German, European and World history since World War I with a focus on the time of the Cold War. The prototype can be seen at http://histoglobe.com.</w:t>
      </w:r>
    </w:p>
    <w:p w14:paraId="23DF469C" w14:textId="77777777" w:rsidR="00A21FDC" w:rsidRDefault="00252176">
      <w:pPr>
        <w:spacing w:after="170" w:line="259" w:lineRule="auto"/>
        <w:ind w:left="835" w:firstLine="0"/>
        <w:jc w:val="left"/>
      </w:pPr>
      <w:r>
        <w:rPr>
          <w:noProof/>
        </w:rPr>
        <w:lastRenderedPageBreak/>
        <w:drawing>
          <wp:inline distT="0" distB="0" distL="0" distR="0" wp14:anchorId="73A16EC5" wp14:editId="132377E0">
            <wp:extent cx="4233402" cy="2501229"/>
            <wp:effectExtent l="0" t="0" r="0" b="0"/>
            <wp:docPr id="6119" name="Picture 6119"/>
            <wp:cNvGraphicFramePr/>
            <a:graphic xmlns:a="http://schemas.openxmlformats.org/drawingml/2006/main">
              <a:graphicData uri="http://schemas.openxmlformats.org/drawingml/2006/picture">
                <pic:pic xmlns:pic="http://schemas.openxmlformats.org/drawingml/2006/picture">
                  <pic:nvPicPr>
                    <pic:cNvPr id="6119" name="Picture 6119"/>
                    <pic:cNvPicPr/>
                  </pic:nvPicPr>
                  <pic:blipFill>
                    <a:blip r:embed="rId31"/>
                    <a:stretch>
                      <a:fillRect/>
                    </a:stretch>
                  </pic:blipFill>
                  <pic:spPr>
                    <a:xfrm>
                      <a:off x="0" y="0"/>
                      <a:ext cx="4233402" cy="2501229"/>
                    </a:xfrm>
                    <a:prstGeom prst="rect">
                      <a:avLst/>
                    </a:prstGeom>
                  </pic:spPr>
                </pic:pic>
              </a:graphicData>
            </a:graphic>
          </wp:inline>
        </w:drawing>
      </w:r>
    </w:p>
    <w:p w14:paraId="47A484C5" w14:textId="77777777" w:rsidR="00A21FDC" w:rsidRDefault="00252176">
      <w:pPr>
        <w:spacing w:after="262"/>
        <w:ind w:right="164" w:hanging="10"/>
        <w:jc w:val="center"/>
      </w:pPr>
      <w:r>
        <w:t>Figure 2.16: The HistoGlobe School project (status: April 2015)</w:t>
      </w:r>
    </w:p>
    <w:p w14:paraId="0D8658F4" w14:textId="77777777" w:rsidR="00A21FDC" w:rsidRDefault="00252176">
      <w:pPr>
        <w:spacing w:after="508"/>
        <w:ind w:left="2" w:right="163"/>
      </w:pPr>
      <w:r>
        <w:t>Figure 2.16 shows the user interface of HistoGlobe: a 2D map, a timeline, control buttons for the map and the timeline, a topic bar extending the timeline showing historical periods in German and World history and a search bar for finding historical events. HistoGlobe is built upon a module system for interface components: The map can be exchanged with a globe, control buttons can be switched on and off or additional visualization approaches, e.g. for the history graph introduced in section 2.3.5, can be added. The idea is that the components are independent from each other, e.g. exchanging the map with a globe has no effect on the timeline or the control buttons. The main problem of HistoGlobe is the data: there is very little data in the system and editing historical information about countries and events is very complicated due to a complex domain and a lack of a proper back-end.</w:t>
      </w:r>
    </w:p>
    <w:p w14:paraId="760F44E1" w14:textId="77777777" w:rsidR="00A21FDC" w:rsidRDefault="00252176">
      <w:pPr>
        <w:ind w:left="2" w:right="163"/>
      </w:pPr>
      <w:r>
        <w:t>This chapter introduced the problem domain of Historical Geographic Information Systems for the history of countries. Also existing spatio-temporal data models their advantages and disadvantages have been presented. The purpose of this thesis is to develop a model for managing the historical developments of countries in time and space. This model will combine some of these approaches and also consider complex cases due to the uncertain nature of historical research. It will be implemented as the foundation of HistoGlobe. Additionally, an editor for historical data is to be developed as a new HistoGlobe module to enable users to edit the course of history directly on the map. The next chapter will present the development process for the data model and the user interface.</w:t>
      </w:r>
    </w:p>
    <w:p w14:paraId="42D26D70" w14:textId="77777777" w:rsidR="00A21FDC" w:rsidRDefault="00252176">
      <w:pPr>
        <w:spacing w:after="790" w:line="259" w:lineRule="auto"/>
        <w:ind w:left="-3" w:hanging="10"/>
        <w:jc w:val="left"/>
      </w:pPr>
      <w:r>
        <w:rPr>
          <w:b/>
          <w:sz w:val="41"/>
        </w:rPr>
        <w:t>Chapter 3</w:t>
      </w:r>
    </w:p>
    <w:p w14:paraId="1DBD4BB7" w14:textId="77777777" w:rsidR="00A21FDC" w:rsidRDefault="00252176">
      <w:pPr>
        <w:pStyle w:val="Heading1"/>
        <w:ind w:left="-3" w:right="3826"/>
      </w:pPr>
      <w:bookmarkStart w:id="207" w:name="_Toc129099"/>
      <w:r>
        <w:lastRenderedPageBreak/>
        <w:t>Development</w:t>
      </w:r>
      <w:bookmarkEnd w:id="207"/>
    </w:p>
    <w:p w14:paraId="020E5FC9" w14:textId="77777777" w:rsidR="00A21FDC" w:rsidRDefault="00252176">
      <w:pPr>
        <w:ind w:left="2" w:right="163"/>
      </w:pPr>
      <w:r>
        <w:t xml:space="preserve">This thesis aims for a comprehensive Historical Geographic Information System. The previous chapter has shown that this is a very complicated undertaking, because both the reality and the human using the system are complex. For such complex applications the methodologies of </w:t>
      </w:r>
      <w:r>
        <w:rPr>
          <w:i/>
        </w:rPr>
        <w:t xml:space="preserve">Human Centered Design </w:t>
      </w:r>
      <w:r>
        <w:t>are promising to create an interface that humans can easily understand.</w:t>
      </w:r>
    </w:p>
    <w:p w14:paraId="7C7D4D40" w14:textId="77777777" w:rsidR="00A21FDC" w:rsidRDefault="00252176">
      <w:pPr>
        <w:spacing w:after="143"/>
        <w:ind w:left="2" w:right="163"/>
      </w:pPr>
      <w:r>
        <w:t xml:space="preserve">The development process is iterative and divided in several phases. The outcome of each phase is a prototype of the interface that gets closer to the desired solution by increasing the fidelity of the prototype. A phase starts with an initial set of requirements. In multiple iterations, a prototype is developed that solves the problem. Each iteration has four steps: The requirements for the system are analyzed in the </w:t>
      </w:r>
      <w:r>
        <w:rPr>
          <w:i/>
        </w:rPr>
        <w:t xml:space="preserve">planning </w:t>
      </w:r>
      <w:r>
        <w:t xml:space="preserve">step. Afterwards, they translated into an abstract </w:t>
      </w:r>
      <w:r>
        <w:rPr>
          <w:i/>
        </w:rPr>
        <w:t xml:space="preserve">design </w:t>
      </w:r>
      <w:r>
        <w:t xml:space="preserve">which is realized in a specific </w:t>
      </w:r>
      <w:r>
        <w:rPr>
          <w:i/>
        </w:rPr>
        <w:t xml:space="preserve">implementation </w:t>
      </w:r>
      <w:r>
        <w:t xml:space="preserve">of the prototype. Finally, this prototype is tested with humans to find out how well it works. Based on the results of this </w:t>
      </w:r>
      <w:r>
        <w:rPr>
          <w:i/>
        </w:rPr>
        <w:t xml:space="preserve">testing </w:t>
      </w:r>
      <w:r>
        <w:t>step, the requirements are updated and the next iteration starts. This is repeated until a version of the interface is created that sufficiently solves the problem. Then the fidelity is increased, starting the next development phase. The five phases in this thesis are shown in figure 3.1.</w:t>
      </w:r>
    </w:p>
    <w:p w14:paraId="6E098909" w14:textId="77777777" w:rsidR="00A21FDC" w:rsidRDefault="00252176">
      <w:pPr>
        <w:spacing w:after="170" w:line="259" w:lineRule="auto"/>
        <w:ind w:left="427" w:firstLine="0"/>
        <w:jc w:val="left"/>
      </w:pPr>
      <w:r>
        <w:rPr>
          <w:noProof/>
          <w:sz w:val="22"/>
        </w:rPr>
        <mc:AlternateContent>
          <mc:Choice Requires="wpg">
            <w:drawing>
              <wp:inline distT="0" distB="0" distL="0" distR="0" wp14:anchorId="52BA8D0A" wp14:editId="59C1891B">
                <wp:extent cx="4759235" cy="1162133"/>
                <wp:effectExtent l="0" t="0" r="0" b="0"/>
                <wp:docPr id="85432" name="Group 85432"/>
                <wp:cNvGraphicFramePr/>
                <a:graphic xmlns:a="http://schemas.openxmlformats.org/drawingml/2006/main">
                  <a:graphicData uri="http://schemas.microsoft.com/office/word/2010/wordprocessingGroup">
                    <wpg:wgp>
                      <wpg:cNvGrpSpPr/>
                      <wpg:grpSpPr>
                        <a:xfrm>
                          <a:off x="0" y="0"/>
                          <a:ext cx="4759235" cy="1162133"/>
                          <a:chOff x="0" y="0"/>
                          <a:chExt cx="4759235" cy="1162133"/>
                        </a:xfrm>
                      </wpg:grpSpPr>
                      <pic:pic xmlns:pic="http://schemas.openxmlformats.org/drawingml/2006/picture">
                        <pic:nvPicPr>
                          <pic:cNvPr id="6172" name="Picture 6172"/>
                          <pic:cNvPicPr/>
                        </pic:nvPicPr>
                        <pic:blipFill>
                          <a:blip r:embed="rId32"/>
                          <a:stretch>
                            <a:fillRect/>
                          </a:stretch>
                        </pic:blipFill>
                        <pic:spPr>
                          <a:xfrm>
                            <a:off x="910569" y="603794"/>
                            <a:ext cx="693684" cy="390197"/>
                          </a:xfrm>
                          <a:prstGeom prst="rect">
                            <a:avLst/>
                          </a:prstGeom>
                        </pic:spPr>
                      </pic:pic>
                      <wps:wsp>
                        <wps:cNvPr id="6173" name="Shape 6173"/>
                        <wps:cNvSpPr/>
                        <wps:spPr>
                          <a:xfrm>
                            <a:off x="557662" y="138990"/>
                            <a:ext cx="1399505" cy="968973"/>
                          </a:xfrm>
                          <a:custGeom>
                            <a:avLst/>
                            <a:gdLst/>
                            <a:ahLst/>
                            <a:cxnLst/>
                            <a:rect l="0" t="0" r="0" b="0"/>
                            <a:pathLst>
                              <a:path w="1399505" h="968973">
                                <a:moveTo>
                                  <a:pt x="1399505" y="13087"/>
                                </a:moveTo>
                                <a:cubicBezTo>
                                  <a:pt x="1270119" y="13087"/>
                                  <a:pt x="963447" y="0"/>
                                  <a:pt x="699384" y="87530"/>
                                </a:cubicBezTo>
                                <a:cubicBezTo>
                                  <a:pt x="456702" y="167970"/>
                                  <a:pt x="250014" y="400421"/>
                                  <a:pt x="250014" y="519324"/>
                                </a:cubicBezTo>
                                <a:cubicBezTo>
                                  <a:pt x="250014" y="767617"/>
                                  <a:pt x="451467" y="968973"/>
                                  <a:pt x="699746" y="968973"/>
                                </a:cubicBezTo>
                                <a:cubicBezTo>
                                  <a:pt x="948038" y="968973"/>
                                  <a:pt x="1149480" y="767617"/>
                                  <a:pt x="1149480" y="519324"/>
                                </a:cubicBezTo>
                                <a:cubicBezTo>
                                  <a:pt x="1149480" y="400218"/>
                                  <a:pt x="942074" y="168011"/>
                                  <a:pt x="698847" y="87530"/>
                                </a:cubicBezTo>
                                <a:cubicBezTo>
                                  <a:pt x="435073" y="246"/>
                                  <a:pt x="129173" y="13087"/>
                                  <a:pt x="0" y="13087"/>
                                </a:cubicBezTo>
                              </a:path>
                            </a:pathLst>
                          </a:custGeom>
                          <a:ln w="10965" cap="flat">
                            <a:miter lim="100000"/>
                          </a:ln>
                        </wps:spPr>
                        <wps:style>
                          <a:lnRef idx="1">
                            <a:srgbClr val="DCDCDC"/>
                          </a:lnRef>
                          <a:fillRef idx="0">
                            <a:srgbClr val="000000">
                              <a:alpha val="0"/>
                            </a:srgbClr>
                          </a:fillRef>
                          <a:effectRef idx="0">
                            <a:scrgbClr r="0" g="0" b="0"/>
                          </a:effectRef>
                          <a:fontRef idx="none"/>
                        </wps:style>
                        <wps:bodyPr/>
                      </wps:wsp>
                      <wps:wsp>
                        <wps:cNvPr id="6174" name="Shape 6174"/>
                        <wps:cNvSpPr/>
                        <wps:spPr>
                          <a:xfrm>
                            <a:off x="755743" y="610151"/>
                            <a:ext cx="110337" cy="110327"/>
                          </a:xfrm>
                          <a:custGeom>
                            <a:avLst/>
                            <a:gdLst/>
                            <a:ahLst/>
                            <a:cxnLst/>
                            <a:rect l="0" t="0" r="0" b="0"/>
                            <a:pathLst>
                              <a:path w="110337" h="110327">
                                <a:moveTo>
                                  <a:pt x="55166" y="0"/>
                                </a:moveTo>
                                <a:cubicBezTo>
                                  <a:pt x="85633" y="0"/>
                                  <a:pt x="110337" y="24691"/>
                                  <a:pt x="110337" y="55158"/>
                                </a:cubicBezTo>
                                <a:cubicBezTo>
                                  <a:pt x="110337" y="85622"/>
                                  <a:pt x="85633" y="110327"/>
                                  <a:pt x="55166" y="110327"/>
                                </a:cubicBezTo>
                                <a:cubicBezTo>
                                  <a:pt x="24702" y="110327"/>
                                  <a:pt x="0" y="85622"/>
                                  <a:pt x="0" y="55158"/>
                                </a:cubicBezTo>
                                <a:cubicBezTo>
                                  <a:pt x="0" y="24691"/>
                                  <a:pt x="24702" y="0"/>
                                  <a:pt x="55166"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75" name="Rectangle 6175"/>
                        <wps:cNvSpPr/>
                        <wps:spPr>
                          <a:xfrm>
                            <a:off x="783596" y="604165"/>
                            <a:ext cx="68625" cy="147427"/>
                          </a:xfrm>
                          <a:prstGeom prst="rect">
                            <a:avLst/>
                          </a:prstGeom>
                          <a:ln>
                            <a:noFill/>
                          </a:ln>
                        </wps:spPr>
                        <wps:txbx>
                          <w:txbxContent>
                            <w:p w14:paraId="2A1B0069" w14:textId="77777777" w:rsidR="006E2FA2" w:rsidRDefault="006E2FA2">
                              <w:pPr>
                                <w:spacing w:after="160" w:line="259" w:lineRule="auto"/>
                                <w:ind w:left="0" w:firstLine="0"/>
                                <w:jc w:val="left"/>
                              </w:pPr>
                              <w:r>
                                <w:rPr>
                                  <w:color w:val="FFFFFF"/>
                                  <w:w w:val="140"/>
                                  <w:sz w:val="12"/>
                                </w:rPr>
                                <w:t>T</w:t>
                              </w:r>
                            </w:p>
                          </w:txbxContent>
                        </wps:txbx>
                        <wps:bodyPr horzOverflow="overflow" vert="horz" lIns="0" tIns="0" rIns="0" bIns="0" rtlCol="0">
                          <a:noAutofit/>
                        </wps:bodyPr>
                      </wps:wsp>
                      <wps:wsp>
                        <wps:cNvPr id="6176" name="Shape 6176"/>
                        <wps:cNvSpPr/>
                        <wps:spPr>
                          <a:xfrm>
                            <a:off x="1649051" y="610151"/>
                            <a:ext cx="110326" cy="110327"/>
                          </a:xfrm>
                          <a:custGeom>
                            <a:avLst/>
                            <a:gdLst/>
                            <a:ahLst/>
                            <a:cxnLst/>
                            <a:rect l="0" t="0" r="0" b="0"/>
                            <a:pathLst>
                              <a:path w="110326" h="110327">
                                <a:moveTo>
                                  <a:pt x="55157" y="0"/>
                                </a:moveTo>
                                <a:cubicBezTo>
                                  <a:pt x="85622" y="0"/>
                                  <a:pt x="110326" y="24691"/>
                                  <a:pt x="110326" y="55158"/>
                                </a:cubicBezTo>
                                <a:cubicBezTo>
                                  <a:pt x="110326" y="85622"/>
                                  <a:pt x="85622" y="110327"/>
                                  <a:pt x="55157" y="110327"/>
                                </a:cubicBezTo>
                                <a:cubicBezTo>
                                  <a:pt x="24691" y="110327"/>
                                  <a:pt x="0" y="85622"/>
                                  <a:pt x="0" y="55158"/>
                                </a:cubicBezTo>
                                <a:cubicBezTo>
                                  <a:pt x="0" y="24691"/>
                                  <a:pt x="24691" y="0"/>
                                  <a:pt x="55157"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77" name="Rectangle 6177"/>
                        <wps:cNvSpPr/>
                        <wps:spPr>
                          <a:xfrm>
                            <a:off x="1675345" y="604165"/>
                            <a:ext cx="72756" cy="147427"/>
                          </a:xfrm>
                          <a:prstGeom prst="rect">
                            <a:avLst/>
                          </a:prstGeom>
                          <a:ln>
                            <a:noFill/>
                          </a:ln>
                        </wps:spPr>
                        <wps:txbx>
                          <w:txbxContent>
                            <w:p w14:paraId="2BA472BF" w14:textId="77777777" w:rsidR="006E2FA2" w:rsidRDefault="006E2FA2">
                              <w:pPr>
                                <w:spacing w:after="160" w:line="259" w:lineRule="auto"/>
                                <w:ind w:left="0" w:firstLine="0"/>
                                <w:jc w:val="left"/>
                              </w:pPr>
                              <w:r>
                                <w:rPr>
                                  <w:color w:val="FFFFFF"/>
                                  <w:w w:val="118"/>
                                  <w:sz w:val="12"/>
                                </w:rPr>
                                <w:t>D</w:t>
                              </w:r>
                            </w:p>
                          </w:txbxContent>
                        </wps:txbx>
                        <wps:bodyPr horzOverflow="overflow" vert="horz" lIns="0" tIns="0" rIns="0" bIns="0" rtlCol="0">
                          <a:noAutofit/>
                        </wps:bodyPr>
                      </wps:wsp>
                      <wps:wsp>
                        <wps:cNvPr id="6178" name="Shape 6178"/>
                        <wps:cNvSpPr/>
                        <wps:spPr>
                          <a:xfrm>
                            <a:off x="1202251" y="170675"/>
                            <a:ext cx="110326" cy="110327"/>
                          </a:xfrm>
                          <a:custGeom>
                            <a:avLst/>
                            <a:gdLst/>
                            <a:ahLst/>
                            <a:cxnLst/>
                            <a:rect l="0" t="0" r="0" b="0"/>
                            <a:pathLst>
                              <a:path w="110326" h="110327">
                                <a:moveTo>
                                  <a:pt x="55157" y="0"/>
                                </a:moveTo>
                                <a:cubicBezTo>
                                  <a:pt x="85624" y="0"/>
                                  <a:pt x="110326" y="24694"/>
                                  <a:pt x="110326" y="55158"/>
                                </a:cubicBezTo>
                                <a:cubicBezTo>
                                  <a:pt x="110326" y="85624"/>
                                  <a:pt x="85624" y="110327"/>
                                  <a:pt x="55157" y="110327"/>
                                </a:cubicBezTo>
                                <a:cubicBezTo>
                                  <a:pt x="24693" y="110327"/>
                                  <a:pt x="0" y="85624"/>
                                  <a:pt x="0" y="55158"/>
                                </a:cubicBezTo>
                                <a:cubicBezTo>
                                  <a:pt x="0" y="24694"/>
                                  <a:pt x="24693" y="0"/>
                                  <a:pt x="55157"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79" name="Rectangle 6179"/>
                        <wps:cNvSpPr/>
                        <wps:spPr>
                          <a:xfrm>
                            <a:off x="1231726" y="164690"/>
                            <a:ext cx="64393" cy="147427"/>
                          </a:xfrm>
                          <a:prstGeom prst="rect">
                            <a:avLst/>
                          </a:prstGeom>
                          <a:ln>
                            <a:noFill/>
                          </a:ln>
                        </wps:spPr>
                        <wps:txbx>
                          <w:txbxContent>
                            <w:p w14:paraId="57256AA0" w14:textId="77777777" w:rsidR="006E2FA2" w:rsidRDefault="006E2FA2">
                              <w:pPr>
                                <w:spacing w:after="160" w:line="259" w:lineRule="auto"/>
                                <w:ind w:left="0" w:firstLine="0"/>
                                <w:jc w:val="left"/>
                              </w:pPr>
                              <w:r>
                                <w:rPr>
                                  <w:color w:val="FFFFFF"/>
                                  <w:w w:val="125"/>
                                  <w:sz w:val="12"/>
                                </w:rPr>
                                <w:t>P</w:t>
                              </w:r>
                            </w:p>
                          </w:txbxContent>
                        </wps:txbx>
                        <wps:bodyPr horzOverflow="overflow" vert="horz" lIns="0" tIns="0" rIns="0" bIns="0" rtlCol="0">
                          <a:noAutofit/>
                        </wps:bodyPr>
                      </wps:wsp>
                      <wps:wsp>
                        <wps:cNvPr id="6180" name="Shape 6180"/>
                        <wps:cNvSpPr/>
                        <wps:spPr>
                          <a:xfrm>
                            <a:off x="1202251" y="1051810"/>
                            <a:ext cx="110326" cy="110324"/>
                          </a:xfrm>
                          <a:custGeom>
                            <a:avLst/>
                            <a:gdLst/>
                            <a:ahLst/>
                            <a:cxnLst/>
                            <a:rect l="0" t="0" r="0" b="0"/>
                            <a:pathLst>
                              <a:path w="110326" h="110324">
                                <a:moveTo>
                                  <a:pt x="55157" y="0"/>
                                </a:moveTo>
                                <a:cubicBezTo>
                                  <a:pt x="85624" y="0"/>
                                  <a:pt x="110326" y="24694"/>
                                  <a:pt x="110326" y="55158"/>
                                </a:cubicBezTo>
                                <a:cubicBezTo>
                                  <a:pt x="110326" y="78006"/>
                                  <a:pt x="96431" y="97614"/>
                                  <a:pt x="76631" y="105990"/>
                                </a:cubicBezTo>
                                <a:lnTo>
                                  <a:pt x="55173" y="110324"/>
                                </a:lnTo>
                                <a:lnTo>
                                  <a:pt x="55142" y="110324"/>
                                </a:lnTo>
                                <a:lnTo>
                                  <a:pt x="33687" y="105990"/>
                                </a:lnTo>
                                <a:cubicBezTo>
                                  <a:pt x="13890" y="97614"/>
                                  <a:pt x="0" y="78006"/>
                                  <a:pt x="0" y="55158"/>
                                </a:cubicBezTo>
                                <a:cubicBezTo>
                                  <a:pt x="0" y="24694"/>
                                  <a:pt x="24693" y="0"/>
                                  <a:pt x="55157"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81" name="Rectangle 6181"/>
                        <wps:cNvSpPr/>
                        <wps:spPr>
                          <a:xfrm>
                            <a:off x="1245415" y="1045825"/>
                            <a:ext cx="28014" cy="147428"/>
                          </a:xfrm>
                          <a:prstGeom prst="rect">
                            <a:avLst/>
                          </a:prstGeom>
                          <a:ln>
                            <a:noFill/>
                          </a:ln>
                        </wps:spPr>
                        <wps:txbx>
                          <w:txbxContent>
                            <w:p w14:paraId="13F08F17" w14:textId="77777777" w:rsidR="006E2FA2" w:rsidRDefault="006E2FA2">
                              <w:pPr>
                                <w:spacing w:after="160" w:line="259" w:lineRule="auto"/>
                                <w:ind w:left="0" w:firstLine="0"/>
                                <w:jc w:val="left"/>
                              </w:pPr>
                              <w:r>
                                <w:rPr>
                                  <w:color w:val="FFFFFF"/>
                                  <w:w w:val="113"/>
                                  <w:sz w:val="12"/>
                                </w:rPr>
                                <w:t>I</w:t>
                              </w:r>
                            </w:p>
                          </w:txbxContent>
                        </wps:txbx>
                        <wps:bodyPr horzOverflow="overflow" vert="horz" lIns="0" tIns="0" rIns="0" bIns="0" rtlCol="0">
                          <a:noAutofit/>
                        </wps:bodyPr>
                      </wps:wsp>
                      <wps:wsp>
                        <wps:cNvPr id="6182" name="Rectangle 6182"/>
                        <wps:cNvSpPr/>
                        <wps:spPr>
                          <a:xfrm>
                            <a:off x="706163" y="7500"/>
                            <a:ext cx="200672" cy="170688"/>
                          </a:xfrm>
                          <a:prstGeom prst="rect">
                            <a:avLst/>
                          </a:prstGeom>
                          <a:ln>
                            <a:noFill/>
                          </a:ln>
                        </wps:spPr>
                        <wps:txbx>
                          <w:txbxContent>
                            <w:p w14:paraId="49E41F11" w14:textId="77777777" w:rsidR="006E2FA2" w:rsidRDefault="006E2FA2">
                              <w:pPr>
                                <w:spacing w:after="160" w:line="259" w:lineRule="auto"/>
                                <w:ind w:left="0" w:firstLine="0"/>
                                <w:jc w:val="left"/>
                              </w:pPr>
                              <w:r>
                                <w:rPr>
                                  <w:color w:val="141414"/>
                                  <w:w w:val="99"/>
                                  <w:sz w:val="14"/>
                                </w:rPr>
                                <w:t>Idea</w:t>
                              </w:r>
                            </w:p>
                          </w:txbxContent>
                        </wps:txbx>
                        <wps:bodyPr horzOverflow="overflow" vert="horz" lIns="0" tIns="0" rIns="0" bIns="0" rtlCol="0">
                          <a:noAutofit/>
                        </wps:bodyPr>
                      </wps:wsp>
                      <wps:wsp>
                        <wps:cNvPr id="6183" name="Rectangle 6183"/>
                        <wps:cNvSpPr/>
                        <wps:spPr>
                          <a:xfrm>
                            <a:off x="1505036" y="0"/>
                            <a:ext cx="860088" cy="170688"/>
                          </a:xfrm>
                          <a:prstGeom prst="rect">
                            <a:avLst/>
                          </a:prstGeom>
                          <a:ln>
                            <a:noFill/>
                          </a:ln>
                        </wps:spPr>
                        <wps:txbx>
                          <w:txbxContent>
                            <w:p w14:paraId="4736623B" w14:textId="77777777" w:rsidR="006E2FA2" w:rsidRDefault="006E2FA2">
                              <w:pPr>
                                <w:spacing w:after="160" w:line="259" w:lineRule="auto"/>
                                <w:ind w:left="0" w:firstLine="0"/>
                                <w:jc w:val="left"/>
                              </w:pPr>
                              <w:r>
                                <w:rPr>
                                  <w:color w:val="141414"/>
                                  <w:w w:val="101"/>
                                  <w:sz w:val="14"/>
                                </w:rPr>
                                <w:t>Interface</w:t>
                              </w:r>
                              <w:r>
                                <w:rPr>
                                  <w:color w:val="141414"/>
                                  <w:spacing w:val="15"/>
                                  <w:w w:val="101"/>
                                  <w:sz w:val="14"/>
                                </w:rPr>
                                <w:t xml:space="preserve"> </w:t>
                              </w:r>
                              <w:r>
                                <w:rPr>
                                  <w:color w:val="141414"/>
                                  <w:w w:val="101"/>
                                  <w:sz w:val="14"/>
                                </w:rPr>
                                <w:t>Concept</w:t>
                              </w:r>
                            </w:p>
                          </w:txbxContent>
                        </wps:txbx>
                        <wps:bodyPr horzOverflow="overflow" vert="horz" lIns="0" tIns="0" rIns="0" bIns="0" rtlCol="0">
                          <a:noAutofit/>
                        </wps:bodyPr>
                      </wps:wsp>
                      <wps:wsp>
                        <wps:cNvPr id="6184" name="Shape 6184"/>
                        <wps:cNvSpPr/>
                        <wps:spPr>
                          <a:xfrm>
                            <a:off x="1735882" y="138990"/>
                            <a:ext cx="1399508" cy="968973"/>
                          </a:xfrm>
                          <a:custGeom>
                            <a:avLst/>
                            <a:gdLst/>
                            <a:ahLst/>
                            <a:cxnLst/>
                            <a:rect l="0" t="0" r="0" b="0"/>
                            <a:pathLst>
                              <a:path w="1399508" h="968973">
                                <a:moveTo>
                                  <a:pt x="1399508" y="13087"/>
                                </a:moveTo>
                                <a:cubicBezTo>
                                  <a:pt x="1270130" y="13087"/>
                                  <a:pt x="963458" y="0"/>
                                  <a:pt x="699395" y="87530"/>
                                </a:cubicBezTo>
                                <a:cubicBezTo>
                                  <a:pt x="456716" y="167970"/>
                                  <a:pt x="250025" y="400421"/>
                                  <a:pt x="250025" y="519324"/>
                                </a:cubicBezTo>
                                <a:cubicBezTo>
                                  <a:pt x="250025" y="767617"/>
                                  <a:pt x="451469" y="968973"/>
                                  <a:pt x="699759" y="968973"/>
                                </a:cubicBezTo>
                                <a:cubicBezTo>
                                  <a:pt x="948038" y="968973"/>
                                  <a:pt x="1149493" y="767617"/>
                                  <a:pt x="1149493" y="519324"/>
                                </a:cubicBezTo>
                                <a:cubicBezTo>
                                  <a:pt x="1149493" y="400218"/>
                                  <a:pt x="942084" y="168011"/>
                                  <a:pt x="698860" y="87530"/>
                                </a:cubicBezTo>
                                <a:cubicBezTo>
                                  <a:pt x="435084" y="246"/>
                                  <a:pt x="129184" y="13087"/>
                                  <a:pt x="0" y="13087"/>
                                </a:cubicBezTo>
                              </a:path>
                            </a:pathLst>
                          </a:custGeom>
                          <a:ln w="10965" cap="flat">
                            <a:miter lim="100000"/>
                          </a:ln>
                        </wps:spPr>
                        <wps:style>
                          <a:lnRef idx="1">
                            <a:srgbClr val="DCDCDC"/>
                          </a:lnRef>
                          <a:fillRef idx="0">
                            <a:srgbClr val="000000">
                              <a:alpha val="0"/>
                            </a:srgbClr>
                          </a:fillRef>
                          <a:effectRef idx="0">
                            <a:scrgbClr r="0" g="0" b="0"/>
                          </a:effectRef>
                          <a:fontRef idx="none"/>
                        </wps:style>
                        <wps:bodyPr/>
                      </wps:wsp>
                      <wps:wsp>
                        <wps:cNvPr id="6185" name="Shape 6185"/>
                        <wps:cNvSpPr/>
                        <wps:spPr>
                          <a:xfrm>
                            <a:off x="1933973" y="610151"/>
                            <a:ext cx="110326" cy="110327"/>
                          </a:xfrm>
                          <a:custGeom>
                            <a:avLst/>
                            <a:gdLst/>
                            <a:ahLst/>
                            <a:cxnLst/>
                            <a:rect l="0" t="0" r="0" b="0"/>
                            <a:pathLst>
                              <a:path w="110326" h="110327">
                                <a:moveTo>
                                  <a:pt x="55168" y="0"/>
                                </a:moveTo>
                                <a:cubicBezTo>
                                  <a:pt x="85632" y="0"/>
                                  <a:pt x="110326" y="24691"/>
                                  <a:pt x="110326" y="55158"/>
                                </a:cubicBezTo>
                                <a:cubicBezTo>
                                  <a:pt x="110326" y="85622"/>
                                  <a:pt x="85632" y="110327"/>
                                  <a:pt x="55168" y="110327"/>
                                </a:cubicBezTo>
                                <a:cubicBezTo>
                                  <a:pt x="24693" y="110327"/>
                                  <a:pt x="0" y="85622"/>
                                  <a:pt x="0" y="55158"/>
                                </a:cubicBezTo>
                                <a:cubicBezTo>
                                  <a:pt x="0" y="24691"/>
                                  <a:pt x="24693" y="0"/>
                                  <a:pt x="55168"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86" name="Rectangle 6186"/>
                        <wps:cNvSpPr/>
                        <wps:spPr>
                          <a:xfrm>
                            <a:off x="1961825" y="604165"/>
                            <a:ext cx="68625" cy="147427"/>
                          </a:xfrm>
                          <a:prstGeom prst="rect">
                            <a:avLst/>
                          </a:prstGeom>
                          <a:ln>
                            <a:noFill/>
                          </a:ln>
                        </wps:spPr>
                        <wps:txbx>
                          <w:txbxContent>
                            <w:p w14:paraId="5873CC4A" w14:textId="77777777" w:rsidR="006E2FA2" w:rsidRDefault="006E2FA2">
                              <w:pPr>
                                <w:spacing w:after="160" w:line="259" w:lineRule="auto"/>
                                <w:ind w:left="0" w:firstLine="0"/>
                                <w:jc w:val="left"/>
                              </w:pPr>
                              <w:r>
                                <w:rPr>
                                  <w:color w:val="FFFFFF"/>
                                  <w:w w:val="140"/>
                                  <w:sz w:val="12"/>
                                </w:rPr>
                                <w:t>T</w:t>
                              </w:r>
                            </w:p>
                          </w:txbxContent>
                        </wps:txbx>
                        <wps:bodyPr horzOverflow="overflow" vert="horz" lIns="0" tIns="0" rIns="0" bIns="0" rtlCol="0">
                          <a:noAutofit/>
                        </wps:bodyPr>
                      </wps:wsp>
                      <wps:wsp>
                        <wps:cNvPr id="6187" name="Shape 6187"/>
                        <wps:cNvSpPr/>
                        <wps:spPr>
                          <a:xfrm>
                            <a:off x="2827271" y="610151"/>
                            <a:ext cx="110337" cy="110327"/>
                          </a:xfrm>
                          <a:custGeom>
                            <a:avLst/>
                            <a:gdLst/>
                            <a:ahLst/>
                            <a:cxnLst/>
                            <a:rect l="0" t="0" r="0" b="0"/>
                            <a:pathLst>
                              <a:path w="110337" h="110327">
                                <a:moveTo>
                                  <a:pt x="55169" y="0"/>
                                </a:moveTo>
                                <a:cubicBezTo>
                                  <a:pt x="85635" y="0"/>
                                  <a:pt x="110337" y="24691"/>
                                  <a:pt x="110337" y="55158"/>
                                </a:cubicBezTo>
                                <a:cubicBezTo>
                                  <a:pt x="110337" y="85622"/>
                                  <a:pt x="85635" y="110327"/>
                                  <a:pt x="55169" y="110327"/>
                                </a:cubicBezTo>
                                <a:cubicBezTo>
                                  <a:pt x="24705" y="110327"/>
                                  <a:pt x="0" y="85622"/>
                                  <a:pt x="0" y="55158"/>
                                </a:cubicBezTo>
                                <a:cubicBezTo>
                                  <a:pt x="0" y="24691"/>
                                  <a:pt x="24705" y="0"/>
                                  <a:pt x="55169"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88" name="Rectangle 6188"/>
                        <wps:cNvSpPr/>
                        <wps:spPr>
                          <a:xfrm>
                            <a:off x="2853573" y="604165"/>
                            <a:ext cx="72756" cy="147427"/>
                          </a:xfrm>
                          <a:prstGeom prst="rect">
                            <a:avLst/>
                          </a:prstGeom>
                          <a:ln>
                            <a:noFill/>
                          </a:ln>
                        </wps:spPr>
                        <wps:txbx>
                          <w:txbxContent>
                            <w:p w14:paraId="27CAC6CF" w14:textId="77777777" w:rsidR="006E2FA2" w:rsidRDefault="006E2FA2">
                              <w:pPr>
                                <w:spacing w:after="160" w:line="259" w:lineRule="auto"/>
                                <w:ind w:left="0" w:firstLine="0"/>
                                <w:jc w:val="left"/>
                              </w:pPr>
                              <w:r>
                                <w:rPr>
                                  <w:color w:val="FFFFFF"/>
                                  <w:w w:val="118"/>
                                  <w:sz w:val="12"/>
                                </w:rPr>
                                <w:t>D</w:t>
                              </w:r>
                            </w:p>
                          </w:txbxContent>
                        </wps:txbx>
                        <wps:bodyPr horzOverflow="overflow" vert="horz" lIns="0" tIns="0" rIns="0" bIns="0" rtlCol="0">
                          <a:noAutofit/>
                        </wps:bodyPr>
                      </wps:wsp>
                      <wps:wsp>
                        <wps:cNvPr id="6189" name="Shape 6189"/>
                        <wps:cNvSpPr/>
                        <wps:spPr>
                          <a:xfrm>
                            <a:off x="2380472" y="170675"/>
                            <a:ext cx="110326" cy="110327"/>
                          </a:xfrm>
                          <a:custGeom>
                            <a:avLst/>
                            <a:gdLst/>
                            <a:ahLst/>
                            <a:cxnLst/>
                            <a:rect l="0" t="0" r="0" b="0"/>
                            <a:pathLst>
                              <a:path w="110326" h="110327">
                                <a:moveTo>
                                  <a:pt x="55169" y="0"/>
                                </a:moveTo>
                                <a:cubicBezTo>
                                  <a:pt x="85633" y="0"/>
                                  <a:pt x="110326" y="24694"/>
                                  <a:pt x="110326" y="55158"/>
                                </a:cubicBezTo>
                                <a:cubicBezTo>
                                  <a:pt x="110326" y="85624"/>
                                  <a:pt x="85633" y="110327"/>
                                  <a:pt x="55169" y="110327"/>
                                </a:cubicBezTo>
                                <a:cubicBezTo>
                                  <a:pt x="24705" y="110327"/>
                                  <a:pt x="0" y="85624"/>
                                  <a:pt x="0" y="55158"/>
                                </a:cubicBezTo>
                                <a:cubicBezTo>
                                  <a:pt x="0" y="24694"/>
                                  <a:pt x="24705" y="0"/>
                                  <a:pt x="55169"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90" name="Rectangle 6190"/>
                        <wps:cNvSpPr/>
                        <wps:spPr>
                          <a:xfrm>
                            <a:off x="2409955" y="164690"/>
                            <a:ext cx="64392" cy="147427"/>
                          </a:xfrm>
                          <a:prstGeom prst="rect">
                            <a:avLst/>
                          </a:prstGeom>
                          <a:ln>
                            <a:noFill/>
                          </a:ln>
                        </wps:spPr>
                        <wps:txbx>
                          <w:txbxContent>
                            <w:p w14:paraId="25C1753E" w14:textId="77777777" w:rsidR="006E2FA2" w:rsidRDefault="006E2FA2">
                              <w:pPr>
                                <w:spacing w:after="160" w:line="259" w:lineRule="auto"/>
                                <w:ind w:left="0" w:firstLine="0"/>
                                <w:jc w:val="left"/>
                              </w:pPr>
                              <w:r>
                                <w:rPr>
                                  <w:color w:val="FFFFFF"/>
                                  <w:w w:val="125"/>
                                  <w:sz w:val="12"/>
                                </w:rPr>
                                <w:t>P</w:t>
                              </w:r>
                            </w:p>
                          </w:txbxContent>
                        </wps:txbx>
                        <wps:bodyPr horzOverflow="overflow" vert="horz" lIns="0" tIns="0" rIns="0" bIns="0" rtlCol="0">
                          <a:noAutofit/>
                        </wps:bodyPr>
                      </wps:wsp>
                      <wps:wsp>
                        <wps:cNvPr id="6191" name="Shape 6191"/>
                        <wps:cNvSpPr/>
                        <wps:spPr>
                          <a:xfrm>
                            <a:off x="2380472" y="1051810"/>
                            <a:ext cx="110326" cy="110324"/>
                          </a:xfrm>
                          <a:custGeom>
                            <a:avLst/>
                            <a:gdLst/>
                            <a:ahLst/>
                            <a:cxnLst/>
                            <a:rect l="0" t="0" r="0" b="0"/>
                            <a:pathLst>
                              <a:path w="110326" h="110324">
                                <a:moveTo>
                                  <a:pt x="55169" y="0"/>
                                </a:moveTo>
                                <a:cubicBezTo>
                                  <a:pt x="85633" y="0"/>
                                  <a:pt x="110326" y="24694"/>
                                  <a:pt x="110326" y="55158"/>
                                </a:cubicBezTo>
                                <a:cubicBezTo>
                                  <a:pt x="110326" y="78006"/>
                                  <a:pt x="96436" y="97614"/>
                                  <a:pt x="76639" y="105990"/>
                                </a:cubicBezTo>
                                <a:lnTo>
                                  <a:pt x="55184" y="110324"/>
                                </a:lnTo>
                                <a:lnTo>
                                  <a:pt x="55153" y="110324"/>
                                </a:lnTo>
                                <a:lnTo>
                                  <a:pt x="33697" y="105990"/>
                                </a:lnTo>
                                <a:cubicBezTo>
                                  <a:pt x="13896" y="97614"/>
                                  <a:pt x="0" y="78006"/>
                                  <a:pt x="0" y="55158"/>
                                </a:cubicBezTo>
                                <a:cubicBezTo>
                                  <a:pt x="0" y="24694"/>
                                  <a:pt x="24705" y="0"/>
                                  <a:pt x="55169"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92" name="Rectangle 6192"/>
                        <wps:cNvSpPr/>
                        <wps:spPr>
                          <a:xfrm>
                            <a:off x="2423643" y="1045825"/>
                            <a:ext cx="28014" cy="147428"/>
                          </a:xfrm>
                          <a:prstGeom prst="rect">
                            <a:avLst/>
                          </a:prstGeom>
                          <a:ln>
                            <a:noFill/>
                          </a:ln>
                        </wps:spPr>
                        <wps:txbx>
                          <w:txbxContent>
                            <w:p w14:paraId="7CC40979" w14:textId="77777777" w:rsidR="006E2FA2" w:rsidRDefault="006E2FA2">
                              <w:pPr>
                                <w:spacing w:after="160" w:line="259" w:lineRule="auto"/>
                                <w:ind w:left="0" w:firstLine="0"/>
                                <w:jc w:val="left"/>
                              </w:pPr>
                              <w:r>
                                <w:rPr>
                                  <w:color w:val="FFFFFF"/>
                                  <w:w w:val="113"/>
                                  <w:sz w:val="12"/>
                                </w:rPr>
                                <w:t>I</w:t>
                              </w:r>
                            </w:p>
                          </w:txbxContent>
                        </wps:txbx>
                        <wps:bodyPr horzOverflow="overflow" vert="horz" lIns="0" tIns="0" rIns="0" bIns="0" rtlCol="0">
                          <a:noAutofit/>
                        </wps:bodyPr>
                      </wps:wsp>
                      <pic:pic xmlns:pic="http://schemas.openxmlformats.org/drawingml/2006/picture">
                        <pic:nvPicPr>
                          <pic:cNvPr id="6193" name="Picture 6193"/>
                          <pic:cNvPicPr/>
                        </pic:nvPicPr>
                        <pic:blipFill>
                          <a:blip r:embed="rId33"/>
                          <a:stretch>
                            <a:fillRect/>
                          </a:stretch>
                        </pic:blipFill>
                        <pic:spPr>
                          <a:xfrm>
                            <a:off x="2146741" y="625490"/>
                            <a:ext cx="577797" cy="325011"/>
                          </a:xfrm>
                          <a:prstGeom prst="rect">
                            <a:avLst/>
                          </a:prstGeom>
                        </pic:spPr>
                      </pic:pic>
                      <wps:wsp>
                        <wps:cNvPr id="6194" name="Shape 6194"/>
                        <wps:cNvSpPr/>
                        <wps:spPr>
                          <a:xfrm>
                            <a:off x="2879292" y="138990"/>
                            <a:ext cx="1399505" cy="968973"/>
                          </a:xfrm>
                          <a:custGeom>
                            <a:avLst/>
                            <a:gdLst/>
                            <a:ahLst/>
                            <a:cxnLst/>
                            <a:rect l="0" t="0" r="0" b="0"/>
                            <a:pathLst>
                              <a:path w="1399505" h="968973">
                                <a:moveTo>
                                  <a:pt x="1399505" y="13087"/>
                                </a:moveTo>
                                <a:cubicBezTo>
                                  <a:pt x="1270130" y="13087"/>
                                  <a:pt x="963447" y="0"/>
                                  <a:pt x="699395" y="87530"/>
                                </a:cubicBezTo>
                                <a:cubicBezTo>
                                  <a:pt x="456702" y="167970"/>
                                  <a:pt x="250014" y="400421"/>
                                  <a:pt x="250014" y="519324"/>
                                </a:cubicBezTo>
                                <a:cubicBezTo>
                                  <a:pt x="250014" y="767617"/>
                                  <a:pt x="451466" y="968973"/>
                                  <a:pt x="699757" y="968973"/>
                                </a:cubicBezTo>
                                <a:cubicBezTo>
                                  <a:pt x="948038" y="968973"/>
                                  <a:pt x="1149490" y="767617"/>
                                  <a:pt x="1149490" y="519324"/>
                                </a:cubicBezTo>
                                <a:cubicBezTo>
                                  <a:pt x="1149490" y="400218"/>
                                  <a:pt x="942084" y="168011"/>
                                  <a:pt x="698857" y="87530"/>
                                </a:cubicBezTo>
                                <a:cubicBezTo>
                                  <a:pt x="435073" y="246"/>
                                  <a:pt x="129173" y="13087"/>
                                  <a:pt x="0" y="13087"/>
                                </a:cubicBezTo>
                              </a:path>
                            </a:pathLst>
                          </a:custGeom>
                          <a:ln w="10965" cap="flat">
                            <a:miter lim="100000"/>
                          </a:ln>
                        </wps:spPr>
                        <wps:style>
                          <a:lnRef idx="1">
                            <a:srgbClr val="DCDCDC"/>
                          </a:lnRef>
                          <a:fillRef idx="0">
                            <a:srgbClr val="000000">
                              <a:alpha val="0"/>
                            </a:srgbClr>
                          </a:fillRef>
                          <a:effectRef idx="0">
                            <a:scrgbClr r="0" g="0" b="0"/>
                          </a:effectRef>
                          <a:fontRef idx="none"/>
                        </wps:style>
                        <wps:bodyPr/>
                      </wps:wsp>
                      <wps:wsp>
                        <wps:cNvPr id="6195" name="Shape 6195"/>
                        <wps:cNvSpPr/>
                        <wps:spPr>
                          <a:xfrm>
                            <a:off x="3077384" y="610151"/>
                            <a:ext cx="110326" cy="110327"/>
                          </a:xfrm>
                          <a:custGeom>
                            <a:avLst/>
                            <a:gdLst/>
                            <a:ahLst/>
                            <a:cxnLst/>
                            <a:rect l="0" t="0" r="0" b="0"/>
                            <a:pathLst>
                              <a:path w="110326" h="110327">
                                <a:moveTo>
                                  <a:pt x="55157" y="0"/>
                                </a:moveTo>
                                <a:cubicBezTo>
                                  <a:pt x="85632" y="0"/>
                                  <a:pt x="110326" y="24691"/>
                                  <a:pt x="110326" y="55158"/>
                                </a:cubicBezTo>
                                <a:cubicBezTo>
                                  <a:pt x="110326" y="85622"/>
                                  <a:pt x="85632" y="110327"/>
                                  <a:pt x="55157" y="110327"/>
                                </a:cubicBezTo>
                                <a:cubicBezTo>
                                  <a:pt x="24691" y="110327"/>
                                  <a:pt x="0" y="85622"/>
                                  <a:pt x="0" y="55158"/>
                                </a:cubicBezTo>
                                <a:cubicBezTo>
                                  <a:pt x="0" y="24691"/>
                                  <a:pt x="24691" y="0"/>
                                  <a:pt x="55157"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96" name="Rectangle 6196"/>
                        <wps:cNvSpPr/>
                        <wps:spPr>
                          <a:xfrm>
                            <a:off x="3105232" y="604165"/>
                            <a:ext cx="68625" cy="147427"/>
                          </a:xfrm>
                          <a:prstGeom prst="rect">
                            <a:avLst/>
                          </a:prstGeom>
                          <a:ln>
                            <a:noFill/>
                          </a:ln>
                        </wps:spPr>
                        <wps:txbx>
                          <w:txbxContent>
                            <w:p w14:paraId="7C9F5A65" w14:textId="77777777" w:rsidR="006E2FA2" w:rsidRDefault="006E2FA2">
                              <w:pPr>
                                <w:spacing w:after="160" w:line="259" w:lineRule="auto"/>
                                <w:ind w:left="0" w:firstLine="0"/>
                                <w:jc w:val="left"/>
                              </w:pPr>
                              <w:r>
                                <w:rPr>
                                  <w:color w:val="FFFFFF"/>
                                  <w:w w:val="140"/>
                                  <w:sz w:val="12"/>
                                </w:rPr>
                                <w:t>T</w:t>
                              </w:r>
                            </w:p>
                          </w:txbxContent>
                        </wps:txbx>
                        <wps:bodyPr horzOverflow="overflow" vert="horz" lIns="0" tIns="0" rIns="0" bIns="0" rtlCol="0">
                          <a:noAutofit/>
                        </wps:bodyPr>
                      </wps:wsp>
                      <wps:wsp>
                        <wps:cNvPr id="6197" name="Shape 6197"/>
                        <wps:cNvSpPr/>
                        <wps:spPr>
                          <a:xfrm>
                            <a:off x="3970681" y="610151"/>
                            <a:ext cx="110326" cy="110327"/>
                          </a:xfrm>
                          <a:custGeom>
                            <a:avLst/>
                            <a:gdLst/>
                            <a:ahLst/>
                            <a:cxnLst/>
                            <a:rect l="0" t="0" r="0" b="0"/>
                            <a:pathLst>
                              <a:path w="110326" h="110327">
                                <a:moveTo>
                                  <a:pt x="55168" y="0"/>
                                </a:moveTo>
                                <a:cubicBezTo>
                                  <a:pt x="85633" y="0"/>
                                  <a:pt x="110326" y="24691"/>
                                  <a:pt x="110326" y="55158"/>
                                </a:cubicBezTo>
                                <a:cubicBezTo>
                                  <a:pt x="110326" y="85622"/>
                                  <a:pt x="85633" y="110327"/>
                                  <a:pt x="55168" y="110327"/>
                                </a:cubicBezTo>
                                <a:cubicBezTo>
                                  <a:pt x="24702" y="110327"/>
                                  <a:pt x="0" y="85622"/>
                                  <a:pt x="0" y="55158"/>
                                </a:cubicBezTo>
                                <a:cubicBezTo>
                                  <a:pt x="0" y="24691"/>
                                  <a:pt x="24702" y="0"/>
                                  <a:pt x="55168"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198" name="Rectangle 6198"/>
                        <wps:cNvSpPr/>
                        <wps:spPr>
                          <a:xfrm>
                            <a:off x="3996979" y="604165"/>
                            <a:ext cx="72756" cy="147427"/>
                          </a:xfrm>
                          <a:prstGeom prst="rect">
                            <a:avLst/>
                          </a:prstGeom>
                          <a:ln>
                            <a:noFill/>
                          </a:ln>
                        </wps:spPr>
                        <wps:txbx>
                          <w:txbxContent>
                            <w:p w14:paraId="46E63CCC" w14:textId="77777777" w:rsidR="006E2FA2" w:rsidRDefault="006E2FA2">
                              <w:pPr>
                                <w:spacing w:after="160" w:line="259" w:lineRule="auto"/>
                                <w:ind w:left="0" w:firstLine="0"/>
                                <w:jc w:val="left"/>
                              </w:pPr>
                              <w:r>
                                <w:rPr>
                                  <w:color w:val="FFFFFF"/>
                                  <w:w w:val="118"/>
                                  <w:sz w:val="12"/>
                                </w:rPr>
                                <w:t>D</w:t>
                              </w:r>
                            </w:p>
                          </w:txbxContent>
                        </wps:txbx>
                        <wps:bodyPr horzOverflow="overflow" vert="horz" lIns="0" tIns="0" rIns="0" bIns="0" rtlCol="0">
                          <a:noAutofit/>
                        </wps:bodyPr>
                      </wps:wsp>
                      <wps:wsp>
                        <wps:cNvPr id="6199" name="Shape 6199"/>
                        <wps:cNvSpPr/>
                        <wps:spPr>
                          <a:xfrm>
                            <a:off x="3523880" y="170675"/>
                            <a:ext cx="110329" cy="110327"/>
                          </a:xfrm>
                          <a:custGeom>
                            <a:avLst/>
                            <a:gdLst/>
                            <a:ahLst/>
                            <a:cxnLst/>
                            <a:rect l="0" t="0" r="0" b="0"/>
                            <a:pathLst>
                              <a:path w="110329" h="110327">
                                <a:moveTo>
                                  <a:pt x="55169" y="0"/>
                                </a:moveTo>
                                <a:cubicBezTo>
                                  <a:pt x="85635" y="0"/>
                                  <a:pt x="110329" y="24694"/>
                                  <a:pt x="110329" y="55158"/>
                                </a:cubicBezTo>
                                <a:cubicBezTo>
                                  <a:pt x="110329" y="85624"/>
                                  <a:pt x="85635" y="110327"/>
                                  <a:pt x="55169" y="110327"/>
                                </a:cubicBezTo>
                                <a:cubicBezTo>
                                  <a:pt x="24704" y="110327"/>
                                  <a:pt x="0" y="85624"/>
                                  <a:pt x="0" y="55158"/>
                                </a:cubicBezTo>
                                <a:cubicBezTo>
                                  <a:pt x="0" y="24694"/>
                                  <a:pt x="24704" y="0"/>
                                  <a:pt x="55169"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00" name="Rectangle 6200"/>
                        <wps:cNvSpPr/>
                        <wps:spPr>
                          <a:xfrm>
                            <a:off x="3553362" y="164690"/>
                            <a:ext cx="64392" cy="147427"/>
                          </a:xfrm>
                          <a:prstGeom prst="rect">
                            <a:avLst/>
                          </a:prstGeom>
                          <a:ln>
                            <a:noFill/>
                          </a:ln>
                        </wps:spPr>
                        <wps:txbx>
                          <w:txbxContent>
                            <w:p w14:paraId="5423DFDF" w14:textId="77777777" w:rsidR="006E2FA2" w:rsidRDefault="006E2FA2">
                              <w:pPr>
                                <w:spacing w:after="160" w:line="259" w:lineRule="auto"/>
                                <w:ind w:left="0" w:firstLine="0"/>
                                <w:jc w:val="left"/>
                              </w:pPr>
                              <w:r>
                                <w:rPr>
                                  <w:color w:val="FFFFFF"/>
                                  <w:w w:val="125"/>
                                  <w:sz w:val="12"/>
                                </w:rPr>
                                <w:t>P</w:t>
                              </w:r>
                            </w:p>
                          </w:txbxContent>
                        </wps:txbx>
                        <wps:bodyPr horzOverflow="overflow" vert="horz" lIns="0" tIns="0" rIns="0" bIns="0" rtlCol="0">
                          <a:noAutofit/>
                        </wps:bodyPr>
                      </wps:wsp>
                      <wps:wsp>
                        <wps:cNvPr id="6201" name="Shape 6201"/>
                        <wps:cNvSpPr/>
                        <wps:spPr>
                          <a:xfrm>
                            <a:off x="3523880" y="1051810"/>
                            <a:ext cx="110329" cy="110324"/>
                          </a:xfrm>
                          <a:custGeom>
                            <a:avLst/>
                            <a:gdLst/>
                            <a:ahLst/>
                            <a:cxnLst/>
                            <a:rect l="0" t="0" r="0" b="0"/>
                            <a:pathLst>
                              <a:path w="110329" h="110324">
                                <a:moveTo>
                                  <a:pt x="55169" y="0"/>
                                </a:moveTo>
                                <a:cubicBezTo>
                                  <a:pt x="85635" y="0"/>
                                  <a:pt x="110329" y="24694"/>
                                  <a:pt x="110329" y="55158"/>
                                </a:cubicBezTo>
                                <a:cubicBezTo>
                                  <a:pt x="110329" y="78006"/>
                                  <a:pt x="96439" y="97614"/>
                                  <a:pt x="76641" y="105990"/>
                                </a:cubicBezTo>
                                <a:lnTo>
                                  <a:pt x="55184" y="110324"/>
                                </a:lnTo>
                                <a:lnTo>
                                  <a:pt x="55153" y="110324"/>
                                </a:lnTo>
                                <a:lnTo>
                                  <a:pt x="33696" y="105990"/>
                                </a:lnTo>
                                <a:cubicBezTo>
                                  <a:pt x="13896" y="97614"/>
                                  <a:pt x="0" y="78006"/>
                                  <a:pt x="0" y="55158"/>
                                </a:cubicBezTo>
                                <a:cubicBezTo>
                                  <a:pt x="0" y="24694"/>
                                  <a:pt x="24704" y="0"/>
                                  <a:pt x="55169"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02" name="Rectangle 6202"/>
                        <wps:cNvSpPr/>
                        <wps:spPr>
                          <a:xfrm>
                            <a:off x="3567050" y="1045825"/>
                            <a:ext cx="28014" cy="147428"/>
                          </a:xfrm>
                          <a:prstGeom prst="rect">
                            <a:avLst/>
                          </a:prstGeom>
                          <a:ln>
                            <a:noFill/>
                          </a:ln>
                        </wps:spPr>
                        <wps:txbx>
                          <w:txbxContent>
                            <w:p w14:paraId="482E8D5B" w14:textId="77777777" w:rsidR="006E2FA2" w:rsidRDefault="006E2FA2">
                              <w:pPr>
                                <w:spacing w:after="160" w:line="259" w:lineRule="auto"/>
                                <w:ind w:left="0" w:firstLine="0"/>
                                <w:jc w:val="left"/>
                              </w:pPr>
                              <w:r>
                                <w:rPr>
                                  <w:color w:val="FFFFFF"/>
                                  <w:w w:val="113"/>
                                  <w:sz w:val="12"/>
                                </w:rPr>
                                <w:t>I</w:t>
                              </w:r>
                            </w:p>
                          </w:txbxContent>
                        </wps:txbx>
                        <wps:bodyPr horzOverflow="overflow" vert="horz" lIns="0" tIns="0" rIns="0" bIns="0" rtlCol="0">
                          <a:noAutofit/>
                        </wps:bodyPr>
                      </wps:wsp>
                      <pic:pic xmlns:pic="http://schemas.openxmlformats.org/drawingml/2006/picture">
                        <pic:nvPicPr>
                          <pic:cNvPr id="6203" name="Picture 6203"/>
                          <pic:cNvPicPr/>
                        </pic:nvPicPr>
                        <pic:blipFill>
                          <a:blip r:embed="rId34"/>
                          <a:stretch>
                            <a:fillRect/>
                          </a:stretch>
                        </pic:blipFill>
                        <pic:spPr>
                          <a:xfrm>
                            <a:off x="3258030" y="636002"/>
                            <a:ext cx="628394" cy="303985"/>
                          </a:xfrm>
                          <a:prstGeom prst="rect">
                            <a:avLst/>
                          </a:prstGeom>
                        </pic:spPr>
                      </pic:pic>
                      <wps:wsp>
                        <wps:cNvPr id="6204" name="Shape 6204"/>
                        <wps:cNvSpPr/>
                        <wps:spPr>
                          <a:xfrm>
                            <a:off x="186302" y="508175"/>
                            <a:ext cx="85717" cy="25143"/>
                          </a:xfrm>
                          <a:custGeom>
                            <a:avLst/>
                            <a:gdLst/>
                            <a:ahLst/>
                            <a:cxnLst/>
                            <a:rect l="0" t="0" r="0" b="0"/>
                            <a:pathLst>
                              <a:path w="85717" h="25143">
                                <a:moveTo>
                                  <a:pt x="0" y="0"/>
                                </a:moveTo>
                                <a:lnTo>
                                  <a:pt x="85717" y="0"/>
                                </a:lnTo>
                                <a:lnTo>
                                  <a:pt x="74347" y="10368"/>
                                </a:lnTo>
                                <a:cubicBezTo>
                                  <a:pt x="58713" y="24619"/>
                                  <a:pt x="57600" y="25143"/>
                                  <a:pt x="42416" y="25132"/>
                                </a:cubicBezTo>
                                <a:cubicBezTo>
                                  <a:pt x="31599" y="25121"/>
                                  <a:pt x="29233" y="24737"/>
                                  <a:pt x="25324" y="22306"/>
                                </a:cubicBezTo>
                                <a:cubicBezTo>
                                  <a:pt x="22830" y="20755"/>
                                  <a:pt x="16105" y="15099"/>
                                  <a:pt x="10387" y="9745"/>
                                </a:cubicBez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205" name="Shape 6205"/>
                        <wps:cNvSpPr/>
                        <wps:spPr>
                          <a:xfrm>
                            <a:off x="174865" y="470334"/>
                            <a:ext cx="109951" cy="22753"/>
                          </a:xfrm>
                          <a:custGeom>
                            <a:avLst/>
                            <a:gdLst/>
                            <a:ahLst/>
                            <a:cxnLst/>
                            <a:rect l="0" t="0" r="0" b="0"/>
                            <a:pathLst>
                              <a:path w="109951" h="22753">
                                <a:moveTo>
                                  <a:pt x="6982" y="129"/>
                                </a:moveTo>
                                <a:lnTo>
                                  <a:pt x="54247" y="129"/>
                                </a:lnTo>
                                <a:cubicBezTo>
                                  <a:pt x="106483" y="129"/>
                                  <a:pt x="105614" y="0"/>
                                  <a:pt x="108281" y="8125"/>
                                </a:cubicBezTo>
                                <a:cubicBezTo>
                                  <a:pt x="109951" y="13202"/>
                                  <a:pt x="108528" y="17830"/>
                                  <a:pt x="104383" y="20741"/>
                                </a:cubicBezTo>
                                <a:cubicBezTo>
                                  <a:pt x="101878" y="22498"/>
                                  <a:pt x="95559" y="22753"/>
                                  <a:pt x="54247" y="22753"/>
                                </a:cubicBezTo>
                                <a:lnTo>
                                  <a:pt x="6982" y="22753"/>
                                </a:lnTo>
                                <a:lnTo>
                                  <a:pt x="3490" y="19746"/>
                                </a:lnTo>
                                <a:cubicBezTo>
                                  <a:pt x="707" y="17336"/>
                                  <a:pt x="0" y="15675"/>
                                  <a:pt x="0" y="11445"/>
                                </a:cubicBezTo>
                                <a:cubicBezTo>
                                  <a:pt x="0" y="7207"/>
                                  <a:pt x="707" y="5546"/>
                                  <a:pt x="3490" y="3136"/>
                                </a:cubicBezTo>
                                <a:lnTo>
                                  <a:pt x="6982" y="129"/>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206" name="Shape 6206"/>
                        <wps:cNvSpPr/>
                        <wps:spPr>
                          <a:xfrm>
                            <a:off x="170260" y="432126"/>
                            <a:ext cx="116357" cy="23260"/>
                          </a:xfrm>
                          <a:custGeom>
                            <a:avLst/>
                            <a:gdLst/>
                            <a:ahLst/>
                            <a:cxnLst/>
                            <a:rect l="0" t="0" r="0" b="0"/>
                            <a:pathLst>
                              <a:path w="116357" h="23260">
                                <a:moveTo>
                                  <a:pt x="9134" y="0"/>
                                </a:moveTo>
                                <a:lnTo>
                                  <a:pt x="109408" y="0"/>
                                </a:lnTo>
                                <a:lnTo>
                                  <a:pt x="112426" y="3522"/>
                                </a:lnTo>
                                <a:cubicBezTo>
                                  <a:pt x="115672" y="7303"/>
                                  <a:pt x="116357" y="12925"/>
                                  <a:pt x="114095" y="17155"/>
                                </a:cubicBezTo>
                                <a:cubicBezTo>
                                  <a:pt x="111066" y="22851"/>
                                  <a:pt x="107201" y="23260"/>
                                  <a:pt x="58790" y="23076"/>
                                </a:cubicBezTo>
                                <a:cubicBezTo>
                                  <a:pt x="33786" y="22991"/>
                                  <a:pt x="12070" y="22671"/>
                                  <a:pt x="10526" y="22368"/>
                                </a:cubicBezTo>
                                <a:cubicBezTo>
                                  <a:pt x="2936" y="20902"/>
                                  <a:pt x="0" y="8610"/>
                                  <a:pt x="5902" y="3042"/>
                                </a:cubicBezTo>
                                <a:lnTo>
                                  <a:pt x="9134"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6207" name="Shape 6207"/>
                        <wps:cNvSpPr/>
                        <wps:spPr>
                          <a:xfrm>
                            <a:off x="121710" y="127147"/>
                            <a:ext cx="227206" cy="257970"/>
                          </a:xfrm>
                          <a:custGeom>
                            <a:avLst/>
                            <a:gdLst/>
                            <a:ahLst/>
                            <a:cxnLst/>
                            <a:rect l="0" t="0" r="0" b="0"/>
                            <a:pathLst>
                              <a:path w="227206" h="257970">
                                <a:moveTo>
                                  <a:pt x="93025" y="3103"/>
                                </a:moveTo>
                                <a:cubicBezTo>
                                  <a:pt x="120044" y="0"/>
                                  <a:pt x="148598" y="5595"/>
                                  <a:pt x="171631" y="20700"/>
                                </a:cubicBezTo>
                                <a:cubicBezTo>
                                  <a:pt x="214144" y="48573"/>
                                  <a:pt x="227206" y="104180"/>
                                  <a:pt x="203692" y="157098"/>
                                </a:cubicBezTo>
                                <a:cubicBezTo>
                                  <a:pt x="200961" y="163247"/>
                                  <a:pt x="193445" y="177370"/>
                                  <a:pt x="186975" y="188497"/>
                                </a:cubicBezTo>
                                <a:cubicBezTo>
                                  <a:pt x="168257" y="220715"/>
                                  <a:pt x="162177" y="235184"/>
                                  <a:pt x="160528" y="251437"/>
                                </a:cubicBezTo>
                                <a:lnTo>
                                  <a:pt x="159852" y="257970"/>
                                </a:lnTo>
                                <a:lnTo>
                                  <a:pt x="55403" y="257970"/>
                                </a:lnTo>
                                <a:lnTo>
                                  <a:pt x="54142" y="249148"/>
                                </a:lnTo>
                                <a:cubicBezTo>
                                  <a:pt x="52760" y="239562"/>
                                  <a:pt x="48304" y="225792"/>
                                  <a:pt x="43401" y="215973"/>
                                </a:cubicBezTo>
                                <a:cubicBezTo>
                                  <a:pt x="41698" y="212547"/>
                                  <a:pt x="35198" y="200959"/>
                                  <a:pt x="28976" y="190229"/>
                                </a:cubicBezTo>
                                <a:cubicBezTo>
                                  <a:pt x="5783" y="150226"/>
                                  <a:pt x="0" y="133296"/>
                                  <a:pt x="11" y="105540"/>
                                </a:cubicBezTo>
                                <a:cubicBezTo>
                                  <a:pt x="22" y="78160"/>
                                  <a:pt x="7615" y="56336"/>
                                  <a:pt x="23623" y="37693"/>
                                </a:cubicBezTo>
                                <a:cubicBezTo>
                                  <a:pt x="40520" y="18007"/>
                                  <a:pt x="66006" y="6206"/>
                                  <a:pt x="93025" y="3103"/>
                                </a:cubicBezTo>
                                <a:close/>
                              </a:path>
                            </a:pathLst>
                          </a:custGeom>
                          <a:ln w="28667" cap="flat">
                            <a:miter lim="100000"/>
                          </a:ln>
                        </wps:spPr>
                        <wps:style>
                          <a:lnRef idx="1">
                            <a:srgbClr val="505050"/>
                          </a:lnRef>
                          <a:fillRef idx="1">
                            <a:srgbClr val="DCDCDC"/>
                          </a:fillRef>
                          <a:effectRef idx="0">
                            <a:scrgbClr r="0" g="0" b="0"/>
                          </a:effectRef>
                          <a:fontRef idx="none"/>
                        </wps:style>
                        <wps:bodyPr/>
                      </wps:wsp>
                      <wps:wsp>
                        <wps:cNvPr id="6208" name="Shape 6208"/>
                        <wps:cNvSpPr/>
                        <wps:spPr>
                          <a:xfrm>
                            <a:off x="18944" y="297546"/>
                            <a:ext cx="69175" cy="53562"/>
                          </a:xfrm>
                          <a:custGeom>
                            <a:avLst/>
                            <a:gdLst/>
                            <a:ahLst/>
                            <a:cxnLst/>
                            <a:rect l="0" t="0" r="0" b="0"/>
                            <a:pathLst>
                              <a:path w="69175" h="53562">
                                <a:moveTo>
                                  <a:pt x="54825" y="439"/>
                                </a:moveTo>
                                <a:cubicBezTo>
                                  <a:pt x="56517" y="0"/>
                                  <a:pt x="69175" y="27240"/>
                                  <a:pt x="67836" y="28441"/>
                                </a:cubicBezTo>
                                <a:cubicBezTo>
                                  <a:pt x="67043" y="29149"/>
                                  <a:pt x="29735" y="46109"/>
                                  <a:pt x="16427" y="51805"/>
                                </a:cubicBezTo>
                                <a:lnTo>
                                  <a:pt x="12325" y="53562"/>
                                </a:lnTo>
                                <a:lnTo>
                                  <a:pt x="9980" y="48186"/>
                                </a:lnTo>
                                <a:cubicBezTo>
                                  <a:pt x="8696" y="45231"/>
                                  <a:pt x="5878" y="38912"/>
                                  <a:pt x="3717" y="34148"/>
                                </a:cubicBezTo>
                                <a:cubicBezTo>
                                  <a:pt x="1563" y="29384"/>
                                  <a:pt x="0" y="25272"/>
                                  <a:pt x="257" y="25026"/>
                                </a:cubicBezTo>
                                <a:cubicBezTo>
                                  <a:pt x="855" y="24414"/>
                                  <a:pt x="53038" y="910"/>
                                  <a:pt x="54825" y="439"/>
                                </a:cubicBez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09" name="Shape 6209"/>
                        <wps:cNvSpPr/>
                        <wps:spPr>
                          <a:xfrm>
                            <a:off x="372174" y="299548"/>
                            <a:ext cx="67355" cy="51443"/>
                          </a:xfrm>
                          <a:custGeom>
                            <a:avLst/>
                            <a:gdLst/>
                            <a:ahLst/>
                            <a:cxnLst/>
                            <a:rect l="0" t="0" r="0" b="0"/>
                            <a:pathLst>
                              <a:path w="67355" h="51443">
                                <a:moveTo>
                                  <a:pt x="10718" y="205"/>
                                </a:moveTo>
                                <a:cubicBezTo>
                                  <a:pt x="10868" y="0"/>
                                  <a:pt x="23677" y="5003"/>
                                  <a:pt x="39171" y="11308"/>
                                </a:cubicBezTo>
                                <a:lnTo>
                                  <a:pt x="67355" y="22799"/>
                                </a:lnTo>
                                <a:lnTo>
                                  <a:pt x="61646" y="37147"/>
                                </a:lnTo>
                                <a:cubicBezTo>
                                  <a:pt x="58509" y="45039"/>
                                  <a:pt x="55341" y="51443"/>
                                  <a:pt x="54601" y="51391"/>
                                </a:cubicBezTo>
                                <a:cubicBezTo>
                                  <a:pt x="53863" y="51325"/>
                                  <a:pt x="41292" y="46377"/>
                                  <a:pt x="26663" y="40393"/>
                                </a:cubicBezTo>
                                <a:cubicBezTo>
                                  <a:pt x="12024" y="34395"/>
                                  <a:pt x="44" y="28934"/>
                                  <a:pt x="22" y="28238"/>
                                </a:cubicBezTo>
                                <a:cubicBezTo>
                                  <a:pt x="0" y="27199"/>
                                  <a:pt x="9830" y="1425"/>
                                  <a:pt x="10718" y="205"/>
                                </a:cubicBez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0" name="Shape 6210"/>
                        <wps:cNvSpPr/>
                        <wps:spPr>
                          <a:xfrm>
                            <a:off x="0" y="211517"/>
                            <a:ext cx="63906" cy="30165"/>
                          </a:xfrm>
                          <a:custGeom>
                            <a:avLst/>
                            <a:gdLst/>
                            <a:ahLst/>
                            <a:cxnLst/>
                            <a:rect l="0" t="0" r="0" b="0"/>
                            <a:pathLst>
                              <a:path w="63906" h="30165">
                                <a:moveTo>
                                  <a:pt x="0" y="0"/>
                                </a:moveTo>
                                <a:lnTo>
                                  <a:pt x="63906" y="0"/>
                                </a:lnTo>
                                <a:lnTo>
                                  <a:pt x="63906" y="30165"/>
                                </a:lnTo>
                                <a:lnTo>
                                  <a:pt x="0" y="30165"/>
                                </a:lnTo>
                                <a:lnTo>
                                  <a:pt x="0" y="15077"/>
                                </a:lnTo>
                                <a:lnTo>
                                  <a:pt x="0" y="0"/>
                                </a:ln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1" name="Shape 6211"/>
                        <wps:cNvSpPr/>
                        <wps:spPr>
                          <a:xfrm>
                            <a:off x="394736" y="211517"/>
                            <a:ext cx="63906" cy="30165"/>
                          </a:xfrm>
                          <a:custGeom>
                            <a:avLst/>
                            <a:gdLst/>
                            <a:ahLst/>
                            <a:cxnLst/>
                            <a:rect l="0" t="0" r="0" b="0"/>
                            <a:pathLst>
                              <a:path w="63906" h="30165">
                                <a:moveTo>
                                  <a:pt x="0" y="0"/>
                                </a:moveTo>
                                <a:lnTo>
                                  <a:pt x="63906" y="0"/>
                                </a:lnTo>
                                <a:lnTo>
                                  <a:pt x="63906" y="30165"/>
                                </a:lnTo>
                                <a:lnTo>
                                  <a:pt x="0" y="30165"/>
                                </a:lnTo>
                                <a:lnTo>
                                  <a:pt x="0" y="15077"/>
                                </a:lnTo>
                                <a:lnTo>
                                  <a:pt x="0" y="0"/>
                                </a:ln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2" name="Shape 6212"/>
                        <wps:cNvSpPr/>
                        <wps:spPr>
                          <a:xfrm>
                            <a:off x="25368" y="98482"/>
                            <a:ext cx="67377" cy="60168"/>
                          </a:xfrm>
                          <a:custGeom>
                            <a:avLst/>
                            <a:gdLst/>
                            <a:ahLst/>
                            <a:cxnLst/>
                            <a:rect l="0" t="0" r="0" b="0"/>
                            <a:pathLst>
                              <a:path w="67377" h="60168">
                                <a:moveTo>
                                  <a:pt x="18922" y="748"/>
                                </a:moveTo>
                                <a:cubicBezTo>
                                  <a:pt x="24767" y="4175"/>
                                  <a:pt x="67377" y="35648"/>
                                  <a:pt x="67098" y="36322"/>
                                </a:cubicBezTo>
                                <a:cubicBezTo>
                                  <a:pt x="65844" y="39329"/>
                                  <a:pt x="50209" y="60136"/>
                                  <a:pt x="49193" y="60158"/>
                                </a:cubicBezTo>
                                <a:cubicBezTo>
                                  <a:pt x="48507" y="60168"/>
                                  <a:pt x="37103" y="52416"/>
                                  <a:pt x="23857" y="42918"/>
                                </a:cubicBezTo>
                                <a:cubicBezTo>
                                  <a:pt x="10611" y="33430"/>
                                  <a:pt x="0" y="25036"/>
                                  <a:pt x="257" y="24263"/>
                                </a:cubicBezTo>
                                <a:cubicBezTo>
                                  <a:pt x="1681" y="20121"/>
                                  <a:pt x="17648" y="0"/>
                                  <a:pt x="18922" y="748"/>
                                </a:cubicBez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3" name="Shape 6213"/>
                        <wps:cNvSpPr/>
                        <wps:spPr>
                          <a:xfrm>
                            <a:off x="365899" y="98640"/>
                            <a:ext cx="67784" cy="60065"/>
                          </a:xfrm>
                          <a:custGeom>
                            <a:avLst/>
                            <a:gdLst/>
                            <a:ahLst/>
                            <a:cxnLst/>
                            <a:rect l="0" t="0" r="0" b="0"/>
                            <a:pathLst>
                              <a:path w="67784" h="60065">
                                <a:moveTo>
                                  <a:pt x="48496" y="567"/>
                                </a:moveTo>
                                <a:cubicBezTo>
                                  <a:pt x="49450" y="0"/>
                                  <a:pt x="53262" y="4285"/>
                                  <a:pt x="58992" y="12336"/>
                                </a:cubicBezTo>
                                <a:cubicBezTo>
                                  <a:pt x="63939" y="19296"/>
                                  <a:pt x="67784" y="25154"/>
                                  <a:pt x="67524" y="25357"/>
                                </a:cubicBezTo>
                                <a:cubicBezTo>
                                  <a:pt x="60340" y="31001"/>
                                  <a:pt x="18900" y="60065"/>
                                  <a:pt x="18086" y="60032"/>
                                </a:cubicBezTo>
                                <a:cubicBezTo>
                                  <a:pt x="17454" y="59999"/>
                                  <a:pt x="13268" y="54807"/>
                                  <a:pt x="8780" y="48499"/>
                                </a:cubicBezTo>
                                <a:cubicBezTo>
                                  <a:pt x="4304" y="42180"/>
                                  <a:pt x="481" y="36635"/>
                                  <a:pt x="290" y="36163"/>
                                </a:cubicBezTo>
                                <a:cubicBezTo>
                                  <a:pt x="0" y="35489"/>
                                  <a:pt x="42596" y="4038"/>
                                  <a:pt x="48496" y="567"/>
                                </a:cubicBez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4" name="Shape 6214"/>
                        <wps:cNvSpPr/>
                        <wps:spPr>
                          <a:xfrm>
                            <a:off x="102916" y="30635"/>
                            <a:ext cx="56230" cy="66230"/>
                          </a:xfrm>
                          <a:custGeom>
                            <a:avLst/>
                            <a:gdLst/>
                            <a:ahLst/>
                            <a:cxnLst/>
                            <a:rect l="0" t="0" r="0" b="0"/>
                            <a:pathLst>
                              <a:path w="56230" h="66230">
                                <a:moveTo>
                                  <a:pt x="29716" y="0"/>
                                </a:moveTo>
                                <a:lnTo>
                                  <a:pt x="42973" y="24929"/>
                                </a:lnTo>
                                <a:cubicBezTo>
                                  <a:pt x="50264" y="38644"/>
                                  <a:pt x="56230" y="50423"/>
                                  <a:pt x="56230" y="51109"/>
                                </a:cubicBezTo>
                                <a:cubicBezTo>
                                  <a:pt x="56230" y="51794"/>
                                  <a:pt x="52139" y="54473"/>
                                  <a:pt x="47149" y="57074"/>
                                </a:cubicBezTo>
                                <a:cubicBezTo>
                                  <a:pt x="42148" y="59665"/>
                                  <a:pt x="36269" y="62866"/>
                                  <a:pt x="34086" y="64184"/>
                                </a:cubicBezTo>
                                <a:cubicBezTo>
                                  <a:pt x="30979" y="66049"/>
                                  <a:pt x="29888" y="66230"/>
                                  <a:pt x="29074" y="64977"/>
                                </a:cubicBezTo>
                                <a:cubicBezTo>
                                  <a:pt x="28506" y="64100"/>
                                  <a:pt x="22275" y="52630"/>
                                  <a:pt x="15227" y="39480"/>
                                </a:cubicBezTo>
                                <a:cubicBezTo>
                                  <a:pt x="429" y="11875"/>
                                  <a:pt x="0" y="16020"/>
                                  <a:pt x="18760" y="5900"/>
                                </a:cubicBezTo>
                                <a:lnTo>
                                  <a:pt x="29716" y="0"/>
                                </a:ln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5" name="Shape 6215"/>
                        <wps:cNvSpPr/>
                        <wps:spPr>
                          <a:xfrm>
                            <a:off x="299498" y="30635"/>
                            <a:ext cx="56238" cy="65684"/>
                          </a:xfrm>
                          <a:custGeom>
                            <a:avLst/>
                            <a:gdLst/>
                            <a:ahLst/>
                            <a:cxnLst/>
                            <a:rect l="0" t="0" r="0" b="0"/>
                            <a:pathLst>
                              <a:path w="56238" h="65684">
                                <a:moveTo>
                                  <a:pt x="26524" y="0"/>
                                </a:moveTo>
                                <a:lnTo>
                                  <a:pt x="37467" y="5900"/>
                                </a:lnTo>
                                <a:cubicBezTo>
                                  <a:pt x="56238" y="16020"/>
                                  <a:pt x="55820" y="11820"/>
                                  <a:pt x="40860" y="39856"/>
                                </a:cubicBezTo>
                                <a:cubicBezTo>
                                  <a:pt x="33742" y="53198"/>
                                  <a:pt x="27424" y="64580"/>
                                  <a:pt x="26803" y="65139"/>
                                </a:cubicBezTo>
                                <a:cubicBezTo>
                                  <a:pt x="26191" y="65684"/>
                                  <a:pt x="19906" y="63028"/>
                                  <a:pt x="12839" y="59215"/>
                                </a:cubicBezTo>
                                <a:cubicBezTo>
                                  <a:pt x="5783" y="55404"/>
                                  <a:pt x="0" y="51742"/>
                                  <a:pt x="0" y="51078"/>
                                </a:cubicBezTo>
                                <a:cubicBezTo>
                                  <a:pt x="0" y="50412"/>
                                  <a:pt x="5963" y="38644"/>
                                  <a:pt x="13257" y="24929"/>
                                </a:cubicBezTo>
                                <a:lnTo>
                                  <a:pt x="26524" y="0"/>
                                </a:ln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6" name="Shape 6216"/>
                        <wps:cNvSpPr/>
                        <wps:spPr>
                          <a:xfrm>
                            <a:off x="214282" y="15418"/>
                            <a:ext cx="31331" cy="56572"/>
                          </a:xfrm>
                          <a:custGeom>
                            <a:avLst/>
                            <a:gdLst/>
                            <a:ahLst/>
                            <a:cxnLst/>
                            <a:rect l="0" t="0" r="0" b="0"/>
                            <a:pathLst>
                              <a:path w="31331" h="56572">
                                <a:moveTo>
                                  <a:pt x="0" y="0"/>
                                </a:moveTo>
                                <a:lnTo>
                                  <a:pt x="31331" y="0"/>
                                </a:lnTo>
                                <a:lnTo>
                                  <a:pt x="31331" y="56572"/>
                                </a:lnTo>
                                <a:lnTo>
                                  <a:pt x="0" y="56572"/>
                                </a:lnTo>
                                <a:lnTo>
                                  <a:pt x="0" y="28279"/>
                                </a:lnTo>
                                <a:lnTo>
                                  <a:pt x="0" y="0"/>
                                </a:lnTo>
                                <a:close/>
                              </a:path>
                            </a:pathLst>
                          </a:custGeom>
                          <a:ln w="10948" cap="flat">
                            <a:miter lim="100000"/>
                          </a:ln>
                        </wps:spPr>
                        <wps:style>
                          <a:lnRef idx="1">
                            <a:srgbClr val="505050"/>
                          </a:lnRef>
                          <a:fillRef idx="1">
                            <a:srgbClr val="DCDCDC"/>
                          </a:fillRef>
                          <a:effectRef idx="0">
                            <a:scrgbClr r="0" g="0" b="0"/>
                          </a:effectRef>
                          <a:fontRef idx="none"/>
                        </wps:style>
                        <wps:bodyPr/>
                      </wps:wsp>
                      <wps:wsp>
                        <wps:cNvPr id="6217" name="Rectangle 6217"/>
                        <wps:cNvSpPr/>
                        <wps:spPr>
                          <a:xfrm>
                            <a:off x="2642344" y="7983"/>
                            <a:ext cx="719734" cy="170687"/>
                          </a:xfrm>
                          <a:prstGeom prst="rect">
                            <a:avLst/>
                          </a:prstGeom>
                          <a:ln>
                            <a:noFill/>
                          </a:ln>
                        </wps:spPr>
                        <wps:txbx>
                          <w:txbxContent>
                            <w:p w14:paraId="1FAE0C4C" w14:textId="77777777" w:rsidR="006E2FA2" w:rsidRDefault="006E2FA2">
                              <w:pPr>
                                <w:spacing w:after="160" w:line="259" w:lineRule="auto"/>
                                <w:ind w:left="0" w:firstLine="0"/>
                                <w:jc w:val="left"/>
                              </w:pPr>
                              <w:r>
                                <w:rPr>
                                  <w:color w:val="141414"/>
                                  <w:sz w:val="14"/>
                                </w:rPr>
                                <w:t>Interface</w:t>
                              </w:r>
                              <w:r>
                                <w:rPr>
                                  <w:color w:val="141414"/>
                                  <w:spacing w:val="15"/>
                                  <w:sz w:val="14"/>
                                </w:rPr>
                                <w:t xml:space="preserve"> </w:t>
                              </w:r>
                              <w:r>
                                <w:rPr>
                                  <w:color w:val="141414"/>
                                  <w:sz w:val="14"/>
                                </w:rPr>
                                <w:t>Work</w:t>
                              </w:r>
                            </w:p>
                          </w:txbxContent>
                        </wps:txbx>
                        <wps:bodyPr horzOverflow="overflow" vert="horz" lIns="0" tIns="0" rIns="0" bIns="0" rtlCol="0">
                          <a:noAutofit/>
                        </wps:bodyPr>
                      </wps:wsp>
                      <wps:wsp>
                        <wps:cNvPr id="6218" name="Rectangle 6218"/>
                        <wps:cNvSpPr/>
                        <wps:spPr>
                          <a:xfrm>
                            <a:off x="3183497" y="7983"/>
                            <a:ext cx="62535" cy="170687"/>
                          </a:xfrm>
                          <a:prstGeom prst="rect">
                            <a:avLst/>
                          </a:prstGeom>
                          <a:ln>
                            <a:noFill/>
                          </a:ln>
                        </wps:spPr>
                        <wps:txbx>
                          <w:txbxContent>
                            <w:p w14:paraId="5CCE75D9" w14:textId="77777777" w:rsidR="006E2FA2" w:rsidRDefault="006E2FA2">
                              <w:pPr>
                                <w:spacing w:after="160" w:line="259" w:lineRule="auto"/>
                                <w:ind w:left="0" w:firstLine="0"/>
                                <w:jc w:val="left"/>
                              </w:pPr>
                              <w:proofErr w:type="gramStart"/>
                              <w:r>
                                <w:rPr>
                                  <w:color w:val="141414"/>
                                  <w:w w:val="103"/>
                                  <w:sz w:val="14"/>
                                </w:rPr>
                                <w:t>fl</w:t>
                              </w:r>
                              <w:proofErr w:type="gramEnd"/>
                            </w:p>
                          </w:txbxContent>
                        </wps:txbx>
                        <wps:bodyPr horzOverflow="overflow" vert="horz" lIns="0" tIns="0" rIns="0" bIns="0" rtlCol="0">
                          <a:noAutofit/>
                        </wps:bodyPr>
                      </wps:wsp>
                      <wps:wsp>
                        <wps:cNvPr id="6219" name="Rectangle 6219"/>
                        <wps:cNvSpPr/>
                        <wps:spPr>
                          <a:xfrm>
                            <a:off x="3230516" y="7983"/>
                            <a:ext cx="134637" cy="170687"/>
                          </a:xfrm>
                          <a:prstGeom prst="rect">
                            <a:avLst/>
                          </a:prstGeom>
                          <a:ln>
                            <a:noFill/>
                          </a:ln>
                        </wps:spPr>
                        <wps:txbx>
                          <w:txbxContent>
                            <w:p w14:paraId="4CA6146E" w14:textId="77777777" w:rsidR="006E2FA2" w:rsidRDefault="006E2FA2">
                              <w:pPr>
                                <w:spacing w:after="160" w:line="259" w:lineRule="auto"/>
                                <w:ind w:left="0" w:firstLine="0"/>
                                <w:jc w:val="left"/>
                              </w:pPr>
                              <w:proofErr w:type="gramStart"/>
                              <w:r>
                                <w:rPr>
                                  <w:color w:val="141414"/>
                                  <w:spacing w:val="-4"/>
                                  <w:w w:val="94"/>
                                  <w:sz w:val="14"/>
                                </w:rPr>
                                <w:t>ow</w:t>
                              </w:r>
                              <w:proofErr w:type="gramEnd"/>
                            </w:p>
                          </w:txbxContent>
                        </wps:txbx>
                        <wps:bodyPr horzOverflow="overflow" vert="horz" lIns="0" tIns="0" rIns="0" bIns="0" rtlCol="0">
                          <a:noAutofit/>
                        </wps:bodyPr>
                      </wps:wsp>
                      <wps:wsp>
                        <wps:cNvPr id="6220" name="Rectangle 6220"/>
                        <wps:cNvSpPr/>
                        <wps:spPr>
                          <a:xfrm>
                            <a:off x="3850599" y="3133"/>
                            <a:ext cx="841304" cy="170688"/>
                          </a:xfrm>
                          <a:prstGeom prst="rect">
                            <a:avLst/>
                          </a:prstGeom>
                          <a:ln>
                            <a:noFill/>
                          </a:ln>
                        </wps:spPr>
                        <wps:txbx>
                          <w:txbxContent>
                            <w:p w14:paraId="08F10440" w14:textId="77777777" w:rsidR="006E2FA2" w:rsidRDefault="006E2FA2">
                              <w:pPr>
                                <w:spacing w:after="160" w:line="259" w:lineRule="auto"/>
                                <w:ind w:left="0" w:firstLine="0"/>
                                <w:jc w:val="left"/>
                              </w:pPr>
                              <w:r>
                                <w:rPr>
                                  <w:color w:val="141414"/>
                                  <w:w w:val="103"/>
                                  <w:sz w:val="14"/>
                                </w:rPr>
                                <w:t>Proof-of-Concept</w:t>
                              </w:r>
                            </w:p>
                          </w:txbxContent>
                        </wps:txbx>
                        <wps:bodyPr horzOverflow="overflow" vert="horz" lIns="0" tIns="0" rIns="0" bIns="0" rtlCol="0">
                          <a:noAutofit/>
                        </wps:bodyPr>
                      </wps:wsp>
                      <wps:wsp>
                        <wps:cNvPr id="6221" name="Rectangle 6221"/>
                        <wps:cNvSpPr/>
                        <wps:spPr>
                          <a:xfrm>
                            <a:off x="1148263" y="318440"/>
                            <a:ext cx="282690" cy="170687"/>
                          </a:xfrm>
                          <a:prstGeom prst="rect">
                            <a:avLst/>
                          </a:prstGeom>
                          <a:ln>
                            <a:noFill/>
                          </a:ln>
                        </wps:spPr>
                        <wps:txbx>
                          <w:txbxContent>
                            <w:p w14:paraId="30628EC8" w14:textId="77777777" w:rsidR="006E2FA2" w:rsidRDefault="006E2FA2">
                              <w:pPr>
                                <w:spacing w:after="160" w:line="259" w:lineRule="auto"/>
                                <w:ind w:left="0" w:firstLine="0"/>
                                <w:jc w:val="left"/>
                              </w:pPr>
                              <w:r>
                                <w:rPr>
                                  <w:color w:val="141414"/>
                                  <w:w w:val="102"/>
                                  <w:sz w:val="14"/>
                                </w:rPr>
                                <w:t>Paper</w:t>
                              </w:r>
                            </w:p>
                          </w:txbxContent>
                        </wps:txbx>
                        <wps:bodyPr horzOverflow="overflow" vert="horz" lIns="0" tIns="0" rIns="0" bIns="0" rtlCol="0">
                          <a:noAutofit/>
                        </wps:bodyPr>
                      </wps:wsp>
                      <wps:wsp>
                        <wps:cNvPr id="6222" name="Rectangle 6222"/>
                        <wps:cNvSpPr/>
                        <wps:spPr>
                          <a:xfrm>
                            <a:off x="1073563" y="406162"/>
                            <a:ext cx="481378" cy="170686"/>
                          </a:xfrm>
                          <a:prstGeom prst="rect">
                            <a:avLst/>
                          </a:prstGeom>
                          <a:ln>
                            <a:noFill/>
                          </a:ln>
                        </wps:spPr>
                        <wps:txbx>
                          <w:txbxContent>
                            <w:p w14:paraId="046B4055" w14:textId="77777777" w:rsidR="006E2FA2" w:rsidRDefault="006E2FA2">
                              <w:pPr>
                                <w:spacing w:after="160" w:line="259" w:lineRule="auto"/>
                                <w:ind w:left="0" w:firstLine="0"/>
                                <w:jc w:val="left"/>
                              </w:pPr>
                              <w:r>
                                <w:rPr>
                                  <w:color w:val="141414"/>
                                  <w:w w:val="102"/>
                                  <w:sz w:val="14"/>
                                </w:rPr>
                                <w:t>Prototype</w:t>
                              </w:r>
                            </w:p>
                          </w:txbxContent>
                        </wps:txbx>
                        <wps:bodyPr horzOverflow="overflow" vert="horz" lIns="0" tIns="0" rIns="0" bIns="0" rtlCol="0">
                          <a:noAutofit/>
                        </wps:bodyPr>
                      </wps:wsp>
                      <wps:wsp>
                        <wps:cNvPr id="6223" name="Rectangle 6223"/>
                        <wps:cNvSpPr/>
                        <wps:spPr>
                          <a:xfrm>
                            <a:off x="2284944" y="318440"/>
                            <a:ext cx="393060" cy="170687"/>
                          </a:xfrm>
                          <a:prstGeom prst="rect">
                            <a:avLst/>
                          </a:prstGeom>
                          <a:ln>
                            <a:noFill/>
                          </a:ln>
                        </wps:spPr>
                        <wps:txbx>
                          <w:txbxContent>
                            <w:p w14:paraId="22618E3B" w14:textId="77777777" w:rsidR="006E2FA2" w:rsidRDefault="006E2FA2">
                              <w:pPr>
                                <w:spacing w:after="160" w:line="259" w:lineRule="auto"/>
                                <w:ind w:left="0" w:firstLine="0"/>
                                <w:jc w:val="left"/>
                              </w:pPr>
                              <w:r>
                                <w:rPr>
                                  <w:color w:val="141414"/>
                                  <w:w w:val="102"/>
                                  <w:sz w:val="14"/>
                                </w:rPr>
                                <w:t>Mockup</w:t>
                              </w:r>
                            </w:p>
                          </w:txbxContent>
                        </wps:txbx>
                        <wps:bodyPr horzOverflow="overflow" vert="horz" lIns="0" tIns="0" rIns="0" bIns="0" rtlCol="0">
                          <a:noAutofit/>
                        </wps:bodyPr>
                      </wps:wsp>
                      <wps:wsp>
                        <wps:cNvPr id="6224" name="Rectangle 6224"/>
                        <wps:cNvSpPr/>
                        <wps:spPr>
                          <a:xfrm>
                            <a:off x="2251791" y="406162"/>
                            <a:ext cx="481379" cy="170686"/>
                          </a:xfrm>
                          <a:prstGeom prst="rect">
                            <a:avLst/>
                          </a:prstGeom>
                          <a:ln>
                            <a:noFill/>
                          </a:ln>
                        </wps:spPr>
                        <wps:txbx>
                          <w:txbxContent>
                            <w:p w14:paraId="1CA248A9" w14:textId="77777777" w:rsidR="006E2FA2" w:rsidRDefault="006E2FA2">
                              <w:pPr>
                                <w:spacing w:after="160" w:line="259" w:lineRule="auto"/>
                                <w:ind w:left="0" w:firstLine="0"/>
                                <w:jc w:val="left"/>
                              </w:pPr>
                              <w:r>
                                <w:rPr>
                                  <w:color w:val="141414"/>
                                  <w:w w:val="102"/>
                                  <w:sz w:val="14"/>
                                </w:rPr>
                                <w:t>Prototype</w:t>
                              </w:r>
                            </w:p>
                          </w:txbxContent>
                        </wps:txbx>
                        <wps:bodyPr horzOverflow="overflow" vert="horz" lIns="0" tIns="0" rIns="0" bIns="0" rtlCol="0">
                          <a:noAutofit/>
                        </wps:bodyPr>
                      </wps:wsp>
                      <wps:wsp>
                        <wps:cNvPr id="6225" name="Rectangle 6225"/>
                        <wps:cNvSpPr/>
                        <wps:spPr>
                          <a:xfrm>
                            <a:off x="3379430" y="319405"/>
                            <a:ext cx="531079" cy="170687"/>
                          </a:xfrm>
                          <a:prstGeom prst="rect">
                            <a:avLst/>
                          </a:prstGeom>
                          <a:ln>
                            <a:noFill/>
                          </a:ln>
                        </wps:spPr>
                        <wps:txbx>
                          <w:txbxContent>
                            <w:p w14:paraId="234086F9" w14:textId="77777777" w:rsidR="006E2FA2" w:rsidRDefault="006E2FA2">
                              <w:pPr>
                                <w:spacing w:after="160" w:line="259" w:lineRule="auto"/>
                                <w:ind w:left="0" w:firstLine="0"/>
                                <w:jc w:val="left"/>
                              </w:pPr>
                              <w:r>
                                <w:rPr>
                                  <w:color w:val="141414"/>
                                  <w:w w:val="99"/>
                                  <w:sz w:val="14"/>
                                </w:rPr>
                                <w:t>Web-based</w:t>
                              </w:r>
                            </w:p>
                          </w:txbxContent>
                        </wps:txbx>
                        <wps:bodyPr horzOverflow="overflow" vert="horz" lIns="0" tIns="0" rIns="0" bIns="0" rtlCol="0">
                          <a:noAutofit/>
                        </wps:bodyPr>
                      </wps:wsp>
                      <wps:wsp>
                        <wps:cNvPr id="6226" name="Rectangle 6226"/>
                        <wps:cNvSpPr/>
                        <wps:spPr>
                          <a:xfrm>
                            <a:off x="3398191" y="407127"/>
                            <a:ext cx="481379" cy="170686"/>
                          </a:xfrm>
                          <a:prstGeom prst="rect">
                            <a:avLst/>
                          </a:prstGeom>
                          <a:ln>
                            <a:noFill/>
                          </a:ln>
                        </wps:spPr>
                        <wps:txbx>
                          <w:txbxContent>
                            <w:p w14:paraId="374D427E" w14:textId="77777777" w:rsidR="006E2FA2" w:rsidRDefault="006E2FA2">
                              <w:pPr>
                                <w:spacing w:after="160" w:line="259" w:lineRule="auto"/>
                                <w:ind w:left="0" w:firstLine="0"/>
                                <w:jc w:val="left"/>
                              </w:pPr>
                              <w:r>
                                <w:rPr>
                                  <w:color w:val="141414"/>
                                  <w:w w:val="102"/>
                                  <w:sz w:val="14"/>
                                </w:rPr>
                                <w:t>Prototype</w:t>
                              </w:r>
                            </w:p>
                          </w:txbxContent>
                        </wps:txbx>
                        <wps:bodyPr horzOverflow="overflow" vert="horz" lIns="0" tIns="0" rIns="0" bIns="0" rtlCol="0">
                          <a:noAutofit/>
                        </wps:bodyPr>
                      </wps:wsp>
                      <wps:wsp>
                        <wps:cNvPr id="6227" name="Shape 6227"/>
                        <wps:cNvSpPr/>
                        <wps:spPr>
                          <a:xfrm>
                            <a:off x="4402466" y="193549"/>
                            <a:ext cx="129120" cy="116815"/>
                          </a:xfrm>
                          <a:custGeom>
                            <a:avLst/>
                            <a:gdLst/>
                            <a:ahLst/>
                            <a:cxnLst/>
                            <a:rect l="0" t="0" r="0" b="0"/>
                            <a:pathLst>
                              <a:path w="129120" h="116815">
                                <a:moveTo>
                                  <a:pt x="114729" y="0"/>
                                </a:moveTo>
                                <a:lnTo>
                                  <a:pt x="129120" y="11511"/>
                                </a:lnTo>
                                <a:lnTo>
                                  <a:pt x="51819" y="112253"/>
                                </a:lnTo>
                                <a:cubicBezTo>
                                  <a:pt x="48370" y="116815"/>
                                  <a:pt x="40456" y="116815"/>
                                  <a:pt x="37007" y="112253"/>
                                </a:cubicBezTo>
                                <a:lnTo>
                                  <a:pt x="0" y="62910"/>
                                </a:lnTo>
                                <a:lnTo>
                                  <a:pt x="14811" y="51805"/>
                                </a:lnTo>
                                <a:lnTo>
                                  <a:pt x="44409" y="91287"/>
                                </a:lnTo>
                                <a:lnTo>
                                  <a:pt x="114729" y="0"/>
                                </a:lnTo>
                                <a:close/>
                              </a:path>
                            </a:pathLst>
                          </a:custGeom>
                          <a:ln w="0" cap="flat">
                            <a:miter lim="100000"/>
                          </a:ln>
                        </wps:spPr>
                        <wps:style>
                          <a:lnRef idx="0">
                            <a:srgbClr val="000000">
                              <a:alpha val="0"/>
                            </a:srgbClr>
                          </a:lnRef>
                          <a:fillRef idx="1">
                            <a:srgbClr val="505050"/>
                          </a:fillRef>
                          <a:effectRef idx="0">
                            <a:scrgbClr r="0" g="0" b="0"/>
                          </a:effectRef>
                          <a:fontRef idx="none"/>
                        </wps:style>
                        <wps:bodyPr/>
                      </wps:wsp>
                      <wps:wsp>
                        <wps:cNvPr id="6228" name="Shape 6228"/>
                        <wps:cNvSpPr/>
                        <wps:spPr>
                          <a:xfrm>
                            <a:off x="4610752" y="196966"/>
                            <a:ext cx="109106" cy="109103"/>
                          </a:xfrm>
                          <a:custGeom>
                            <a:avLst/>
                            <a:gdLst/>
                            <a:ahLst/>
                            <a:cxnLst/>
                            <a:rect l="0" t="0" r="0" b="0"/>
                            <a:pathLst>
                              <a:path w="109106" h="109103">
                                <a:moveTo>
                                  <a:pt x="0" y="0"/>
                                </a:moveTo>
                                <a:lnTo>
                                  <a:pt x="109106" y="109103"/>
                                </a:lnTo>
                              </a:path>
                            </a:pathLst>
                          </a:custGeom>
                          <a:ln w="20395" cap="flat">
                            <a:miter lim="100000"/>
                          </a:ln>
                        </wps:spPr>
                        <wps:style>
                          <a:lnRef idx="1">
                            <a:srgbClr val="505050"/>
                          </a:lnRef>
                          <a:fillRef idx="0">
                            <a:srgbClr val="000000">
                              <a:alpha val="0"/>
                            </a:srgbClr>
                          </a:fillRef>
                          <a:effectRef idx="0">
                            <a:scrgbClr r="0" g="0" b="0"/>
                          </a:effectRef>
                          <a:fontRef idx="none"/>
                        </wps:style>
                        <wps:bodyPr/>
                      </wps:wsp>
                      <wps:wsp>
                        <wps:cNvPr id="6229" name="Shape 6229"/>
                        <wps:cNvSpPr/>
                        <wps:spPr>
                          <a:xfrm>
                            <a:off x="4610752" y="196966"/>
                            <a:ext cx="109106" cy="109103"/>
                          </a:xfrm>
                          <a:custGeom>
                            <a:avLst/>
                            <a:gdLst/>
                            <a:ahLst/>
                            <a:cxnLst/>
                            <a:rect l="0" t="0" r="0" b="0"/>
                            <a:pathLst>
                              <a:path w="109106" h="109103">
                                <a:moveTo>
                                  <a:pt x="109106" y="0"/>
                                </a:moveTo>
                                <a:lnTo>
                                  <a:pt x="0" y="109103"/>
                                </a:lnTo>
                              </a:path>
                            </a:pathLst>
                          </a:custGeom>
                          <a:ln w="20395" cap="flat">
                            <a:miter lim="100000"/>
                          </a:ln>
                        </wps:spPr>
                        <wps:style>
                          <a:lnRef idx="1">
                            <a:srgbClr val="505050"/>
                          </a:lnRef>
                          <a:fillRef idx="0">
                            <a:srgbClr val="000000">
                              <a:alpha val="0"/>
                            </a:srgbClr>
                          </a:fillRef>
                          <a:effectRef idx="0">
                            <a:scrgbClr r="0" g="0" b="0"/>
                          </a:effectRef>
                          <a:fontRef idx="none"/>
                        </wps:style>
                        <wps:bodyPr/>
                      </wps:wsp>
                      <wps:wsp>
                        <wps:cNvPr id="6230" name="Shape 6230"/>
                        <wps:cNvSpPr/>
                        <wps:spPr>
                          <a:xfrm>
                            <a:off x="4490680" y="662352"/>
                            <a:ext cx="157241" cy="0"/>
                          </a:xfrm>
                          <a:custGeom>
                            <a:avLst/>
                            <a:gdLst/>
                            <a:ahLst/>
                            <a:cxnLst/>
                            <a:rect l="0" t="0" r="0" b="0"/>
                            <a:pathLst>
                              <a:path w="157241">
                                <a:moveTo>
                                  <a:pt x="0" y="0"/>
                                </a:moveTo>
                                <a:lnTo>
                                  <a:pt x="157241" y="0"/>
                                </a:lnTo>
                              </a:path>
                            </a:pathLst>
                          </a:custGeom>
                          <a:ln w="14422" cap="flat">
                            <a:miter lim="100000"/>
                          </a:ln>
                        </wps:spPr>
                        <wps:style>
                          <a:lnRef idx="1">
                            <a:srgbClr val="505050"/>
                          </a:lnRef>
                          <a:fillRef idx="0">
                            <a:srgbClr val="000000">
                              <a:alpha val="0"/>
                            </a:srgbClr>
                          </a:fillRef>
                          <a:effectRef idx="0">
                            <a:scrgbClr r="0" g="0" b="0"/>
                          </a:effectRef>
                          <a:fontRef idx="none"/>
                        </wps:style>
                        <wps:bodyPr/>
                      </wps:wsp>
                      <wps:wsp>
                        <wps:cNvPr id="6231" name="Shape 6231"/>
                        <wps:cNvSpPr/>
                        <wps:spPr>
                          <a:xfrm>
                            <a:off x="4569300" y="583732"/>
                            <a:ext cx="0" cy="157241"/>
                          </a:xfrm>
                          <a:custGeom>
                            <a:avLst/>
                            <a:gdLst/>
                            <a:ahLst/>
                            <a:cxnLst/>
                            <a:rect l="0" t="0" r="0" b="0"/>
                            <a:pathLst>
                              <a:path h="157241">
                                <a:moveTo>
                                  <a:pt x="0" y="0"/>
                                </a:moveTo>
                                <a:lnTo>
                                  <a:pt x="0" y="157241"/>
                                </a:lnTo>
                              </a:path>
                            </a:pathLst>
                          </a:custGeom>
                          <a:ln w="14422" cap="flat">
                            <a:miter lim="100000"/>
                          </a:ln>
                        </wps:spPr>
                        <wps:style>
                          <a:lnRef idx="1">
                            <a:srgbClr val="505050"/>
                          </a:lnRef>
                          <a:fillRef idx="0">
                            <a:srgbClr val="000000">
                              <a:alpha val="0"/>
                            </a:srgbClr>
                          </a:fillRef>
                          <a:effectRef idx="0">
                            <a:scrgbClr r="0" g="0" b="0"/>
                          </a:effectRef>
                          <a:fontRef idx="none"/>
                        </wps:style>
                        <wps:bodyPr/>
                      </wps:wsp>
                      <wps:wsp>
                        <wps:cNvPr id="6232" name="Rectangle 6232"/>
                        <wps:cNvSpPr/>
                        <wps:spPr>
                          <a:xfrm>
                            <a:off x="4373084" y="371643"/>
                            <a:ext cx="513579" cy="170687"/>
                          </a:xfrm>
                          <a:prstGeom prst="rect">
                            <a:avLst/>
                          </a:prstGeom>
                          <a:ln>
                            <a:noFill/>
                          </a:ln>
                        </wps:spPr>
                        <wps:txbx>
                          <w:txbxContent>
                            <w:p w14:paraId="5C913392" w14:textId="77777777" w:rsidR="006E2FA2" w:rsidRDefault="006E2FA2">
                              <w:pPr>
                                <w:spacing w:after="160" w:line="259" w:lineRule="auto"/>
                                <w:ind w:left="0" w:firstLine="0"/>
                                <w:jc w:val="left"/>
                              </w:pPr>
                              <w:r>
                                <w:rPr>
                                  <w:color w:val="141414"/>
                                  <w:w w:val="102"/>
                                  <w:sz w:val="14"/>
                                </w:rPr>
                                <w:t>Extensions</w:t>
                              </w:r>
                            </w:p>
                          </w:txbxContent>
                        </wps:txbx>
                        <wps:bodyPr horzOverflow="overflow" vert="horz" lIns="0" tIns="0" rIns="0" bIns="0" rtlCol="0">
                          <a:noAutofit/>
                        </wps:bodyPr>
                      </wps:wsp>
                    </wpg:wgp>
                  </a:graphicData>
                </a:graphic>
              </wp:inline>
            </w:drawing>
          </mc:Choice>
          <mc:Fallback>
            <w:pict>
              <v:group w14:anchorId="52BA8D0A" id="Group 85432" o:spid="_x0000_s1514" style="width:374.75pt;height:91.5pt;mso-position-horizontal-relative:char;mso-position-vertical-relative:line" coordsize="47592,116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MECgAAAAAAAAAhAG5njo1HRAIAR0QCABQAAABkcnMvbWVkaWEvaW1hZ2UzLmpwZ//Y&#10;/+AAEEpGSUYAAQEBAAAAAAAA/9sAQwADAgIDAgIDAwMDBAMDBAUIBQUEBAUKBwcGCAwKDAwLCgsL&#10;DQ4SEA0OEQ4LCxAWEBETFBUVFQwPFxgWFBgSFBUU/9sAQwEDBAQFBAUJBQUJFA0LDRQUFBQUFBQU&#10;FBQUFBQUFBQUFBQUFBQUFBQUFBQUFBQUFBQUFBQUFBQUFBQUFBQUFBQU/8AAEQgDBg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">
                <v:shape id="Picture 6172" o:spid="_x0000_s1515" type="#_x0000_t75" style="position:absolute;left:9105;top:6037;width:6937;height:3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lj77GAAAA3QAAAA8AAABkcnMvZG93bnJldi54bWxEj91qAjEUhO8F3yEcoTdSswrasm4UEQQp&#10;hbYq4uVxc/YHNydLkrrbt28KBS+HmfmGyda9acSdnK8tK5hOEhDEudU1lwpOx93zKwgfkDU2lknB&#10;D3lYr4aDDFNtO/6i+yGUIkLYp6igCqFNpfR5RQb9xLbE0SusMxiidKXUDrsIN42cJclCGqw5LlTY&#10;0rai/Hb4Ngo+d+fLdjzW82L+8d7pq3y7OItKPY36zRJEoD48wv/tvVawmL7M4O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yWPvsYAAADdAAAADwAAAAAAAAAAAAAA&#10;AACfAgAAZHJzL2Rvd25yZXYueG1sUEsFBgAAAAAEAAQA9wAAAJIDAAAAAA==&#10;">
                  <v:imagedata r:id="rId35" o:title=""/>
                </v:shape>
                <v:shape id="Shape 6173" o:spid="_x0000_s1516" style="position:absolute;left:5576;top:1389;width:13995;height:9690;visibility:visible;mso-wrap-style:square;v-text-anchor:top" coordsize="1399505,968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BHcYA&#10;AADdAAAADwAAAGRycy9kb3ducmV2LnhtbESPwWrDMBBE74H+g9hCb4lsB9zWjRKKIdBDkpK0H7BY&#10;G9vUWjmSajt/HwUKPQ4z84ZZbSbTiYGcby0rSBcJCOLK6pZrBd9f2/kLCB+QNXaWScGVPGzWD7MV&#10;FtqOfKThFGoRIewLVNCE0BdS+qohg35he+Lona0zGKJ0tdQOxwg3ncySJJcGW44LDfZUNlT9nH6N&#10;gm1epbvleJnc5bM87F+HrEzOmVJPj9P7G4hAU/gP/7U/tII8fV7C/U18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zBHcYAAADdAAAADwAAAAAAAAAAAAAAAACYAgAAZHJz&#10;L2Rvd25yZXYueG1sUEsFBgAAAAAEAAQA9QAAAIsDAAAAAA==&#10;" path="m1399505,13087c1270119,13087,963447,,699384,87530,456702,167970,250014,400421,250014,519324v,248293,201453,449649,449732,449649c948038,968973,1149480,767617,1149480,519324v,-119106,-207406,-351313,-450633,-431794c435073,246,129173,13087,,13087e" filled="f" strokecolor="#dcdcdc" strokeweight=".30458mm">
                  <v:stroke miterlimit="1" joinstyle="miter"/>
                  <v:path arrowok="t" textboxrect="0,0,1399505,968973"/>
                </v:shape>
                <v:shape id="Shape 6174" o:spid="_x0000_s1517" style="position:absolute;left:7557;top:6101;width:1103;height:1103;visibility:visible;mso-wrap-style:square;v-text-anchor:top" coordsize="110337,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6VcscA&#10;AADdAAAADwAAAGRycy9kb3ducmV2LnhtbESP0WrCQBRE34X+w3KFvhTdGEQldRWtLfRBELUfcMle&#10;s9Hs3ZDdmujXd4WCj8PMnGHmy85W4kqNLx0rGA0TEMS50yUXCn6OX4MZCB+QNVaOScGNPCwXL705&#10;Ztq1vKfrIRQiQthnqMCEUGdS+tyQRT90NXH0Tq6xGKJsCqkbbCPcVjJNkom0WHJcMFjTh6H8cvi1&#10;Cu6bNi292a6Pbyu9vu0+z/Us3Sj12u9W7yACdeEZ/m9/awWT0XQMj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elXLHAAAA3QAAAA8AAAAAAAAAAAAAAAAAmAIAAGRy&#10;cy9kb3ducmV2LnhtbFBLBQYAAAAABAAEAPUAAACMAwAAAAA=&#10;" path="m55166,v30467,,55171,24691,55171,55158c110337,85622,85633,110327,55166,110327,24702,110327,,85622,,55158,,24691,24702,,55166,xe" fillcolor="#323232" stroked="f" strokeweight="0">
                  <v:stroke miterlimit="1" joinstyle="miter"/>
                  <v:path arrowok="t" textboxrect="0,0,110337,110327"/>
                </v:shape>
                <v:rect id="Rectangle 6175" o:spid="_x0000_s1518" style="position:absolute;left:7835;top:6041;width:687;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0asYA&#10;AADdAAAADwAAAGRycy9kb3ducmV2LnhtbESPS4vCQBCE78L+h6EXvOlEwVd0FFkVPfpYcPfWZNok&#10;bKYnZEYT/fWOIOyxqKqvqNmiMYW4UeVyywp63QgEcWJ1zqmC79OmMwbhPLLGwjIpuJODxfyjNcNY&#10;25oPdDv6VAQIuxgVZN6XsZQuycig69qSOHgXWxn0QVap1BXWAW4K2Y+ioTSYc1jIsKSvjJK/49Uo&#10;2I7L5c/OPuq0WP9uz/vzZHWaeKXan81yCsJT4//D7/ZOKxj2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R0asYAAADdAAAADwAAAAAAAAAAAAAAAACYAgAAZHJz&#10;L2Rvd25yZXYueG1sUEsFBgAAAAAEAAQA9QAAAIsDAAAAAA==&#10;" filled="f" stroked="f">
                  <v:textbox inset="0,0,0,0">
                    <w:txbxContent>
                      <w:p w14:paraId="2A1B0069" w14:textId="77777777" w:rsidR="006E2FA2" w:rsidRDefault="006E2FA2">
                        <w:pPr>
                          <w:spacing w:after="160" w:line="259" w:lineRule="auto"/>
                          <w:ind w:left="0" w:firstLine="0"/>
                          <w:jc w:val="left"/>
                        </w:pPr>
                        <w:r>
                          <w:rPr>
                            <w:color w:val="FFFFFF"/>
                            <w:w w:val="140"/>
                            <w:sz w:val="12"/>
                          </w:rPr>
                          <w:t>T</w:t>
                        </w:r>
                      </w:p>
                    </w:txbxContent>
                  </v:textbox>
                </v:rect>
                <v:shape id="Shape 6176" o:spid="_x0000_s1519" style="position:absolute;left:16490;top:6101;width:1103;height:1103;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aaA8oA&#10;AADdAAAADwAAAGRycy9kb3ducmV2LnhtbESPT2vCQBTE70K/w/IKvUiz0UjaRlcRoehBD7V/oLdn&#10;9jWJzb5Ns2uM375bEHocZuY3zGzRm1p01LrKsoJRFIMgzq2uuFDw9vp8/wjCeWSNtWVScCEHi/nN&#10;YIaZtmd+oW7vCxEg7DJUUHrfZFK6vCSDLrINcfC+bGvQB9kWUrd4DnBTy3Ecp9JgxWGhxIZWJeXf&#10;+5NRkLwnT8fxbtl9Hk4T+bP5WB+3w0Spu9t+OQXhqff/4Wt7oxWko4cU/t6EJyD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7WmgPKAAAA3QAAAA8AAAAAAAAAAAAAAAAAmAIA&#10;AGRycy9kb3ducmV2LnhtbFBLBQYAAAAABAAEAPUAAACPAwAAAAA=&#10;" path="m55157,v30465,,55169,24691,55169,55158c110326,85622,85622,110327,55157,110327,24691,110327,,85622,,55158,,24691,24691,,55157,xe" fillcolor="#323232" stroked="f" strokeweight="0">
                  <v:stroke miterlimit="1" joinstyle="miter"/>
                  <v:path arrowok="t" textboxrect="0,0,110326,110327"/>
                </v:shape>
                <v:rect id="Rectangle 6177" o:spid="_x0000_s1520" style="position:absolute;left:16753;top:6041;width:728;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PhsYA&#10;AADdAAAADwAAAGRycy9kb3ducmV2LnhtbESPT4vCMBTE7wt+h/AW9ramevBPNYqoix7VCu7eHs2z&#10;Ldu8lCba6qc3guBxmJnfMNN5a0pxpdoVlhX0uhEI4tTqgjMFx+TnewTCeWSNpWVScCMH81nnY4qx&#10;tg3v6XrwmQgQdjEqyL2vYildmpNB17UVcfDOtjbog6wzqWtsAtyUsh9FA2mw4LCQY0XLnNL/w8Uo&#10;2Iyqxe/W3pusXP9tTrvTeJWMvVJfn+1iAsJT69/hV3urFQx6wy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pPhsYAAADdAAAADwAAAAAAAAAAAAAAAACYAgAAZHJz&#10;L2Rvd25yZXYueG1sUEsFBgAAAAAEAAQA9QAAAIsDAAAAAA==&#10;" filled="f" stroked="f">
                  <v:textbox inset="0,0,0,0">
                    <w:txbxContent>
                      <w:p w14:paraId="2BA472BF" w14:textId="77777777" w:rsidR="006E2FA2" w:rsidRDefault="006E2FA2">
                        <w:pPr>
                          <w:spacing w:after="160" w:line="259" w:lineRule="auto"/>
                          <w:ind w:left="0" w:firstLine="0"/>
                          <w:jc w:val="left"/>
                        </w:pPr>
                        <w:r>
                          <w:rPr>
                            <w:color w:val="FFFFFF"/>
                            <w:w w:val="118"/>
                            <w:sz w:val="12"/>
                          </w:rPr>
                          <w:t>D</w:t>
                        </w:r>
                      </w:p>
                    </w:txbxContent>
                  </v:textbox>
                </v:rect>
                <v:shape id="Shape 6178" o:spid="_x0000_s1521" style="position:absolute;left:12022;top:1706;width:1103;height:1104;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r6sYA&#10;AADdAAAADwAAAGRycy9kb3ducmV2LnhtbERPTWvCQBC9C/0PyxR6EbPRFFujq0ih1EM9aK3gbcyO&#10;SWx2Ns2uMf333YPg8fG+Z4vOVKKlxpWWFQyjGARxZnXJuYLd1/vgFYTzyBory6Tgjxws5g+9Gaba&#10;XnlD7dbnIoSwS1FB4X2dSumyggy6yNbEgTvZxqAPsMmlbvAawk0lR3E8lgZLDg0F1vRWUPazvRgF&#10;yXcyOY/Wy/ZwvDzL39X+4/zZT5R6euyWUxCeOn8X39wrrWA8fAlzw5vw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Wr6sYAAADdAAAADwAAAAAAAAAAAAAAAACYAgAAZHJz&#10;L2Rvd25yZXYueG1sUEsFBgAAAAAEAAQA9QAAAIsDAAAAAA==&#10;" path="m55157,v30467,,55169,24694,55169,55158c110326,85624,85624,110327,55157,110327,24693,110327,,85624,,55158,,24694,24693,,55157,xe" fillcolor="#323232" stroked="f" strokeweight="0">
                  <v:stroke miterlimit="1" joinstyle="miter"/>
                  <v:path arrowok="t" textboxrect="0,0,110326,110327"/>
                </v:shape>
                <v:rect id="Rectangle 6179" o:spid="_x0000_s1522" style="position:absolute;left:12317;top:1646;width:644;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14:paraId="57256AA0" w14:textId="77777777" w:rsidR="006E2FA2" w:rsidRDefault="006E2FA2">
                        <w:pPr>
                          <w:spacing w:after="160" w:line="259" w:lineRule="auto"/>
                          <w:ind w:left="0" w:firstLine="0"/>
                          <w:jc w:val="left"/>
                        </w:pPr>
                        <w:r>
                          <w:rPr>
                            <w:color w:val="FFFFFF"/>
                            <w:w w:val="125"/>
                            <w:sz w:val="12"/>
                          </w:rPr>
                          <w:t>P</w:t>
                        </w:r>
                      </w:p>
                    </w:txbxContent>
                  </v:textbox>
                </v:rect>
                <v:shape id="Shape 6180" o:spid="_x0000_s1523" style="position:absolute;left:12022;top:10518;width:1103;height:1103;visibility:visible;mso-wrap-style:square;v-text-anchor:top" coordsize="110326,110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xCZ8QA&#10;AADdAAAADwAAAGRycy9kb3ducmV2LnhtbERPTWvCQBC9F/wPywi9lLpRaAipq4gitBchsd6n2TGJ&#10;ZmdDdpvE/PruodDj432vt6NpRE+dqy0rWC4iEMSF1TWXCr7Ox9cEhPPIGhvLpOBBDrab2dMaU20H&#10;zqjPfSlCCLsUFVTet6mUrqjIoFvYljhwV9sZ9AF2pdQdDiHcNHIVRbE0WHNoqLClfUXFPf8xCqbP&#10;VXI5HL4v55e3E5bDlOnilin1PB937yA8jf5f/Of+0AriZRL2hzfh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sQmfEAAAA3QAAAA8AAAAAAAAAAAAAAAAAmAIAAGRycy9k&#10;b3ducmV2LnhtbFBLBQYAAAAABAAEAPUAAACJAwAAAAA=&#10;" path="m55157,v30467,,55169,24694,55169,55158c110326,78006,96431,97614,76631,105990r-21458,4334l55142,110324,33687,105990c13890,97614,,78006,,55158,,24694,24693,,55157,xe" fillcolor="#323232" stroked="f" strokeweight="0">
                  <v:stroke miterlimit="1" joinstyle="miter"/>
                  <v:path arrowok="t" textboxrect="0,0,110326,110324"/>
                </v:shape>
                <v:rect id="Rectangle 6181" o:spid="_x0000_s1524" style="position:absolute;left:12454;top:10458;width:280;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14:paraId="13F08F17" w14:textId="77777777" w:rsidR="006E2FA2" w:rsidRDefault="006E2FA2">
                        <w:pPr>
                          <w:spacing w:after="160" w:line="259" w:lineRule="auto"/>
                          <w:ind w:left="0" w:firstLine="0"/>
                          <w:jc w:val="left"/>
                        </w:pPr>
                        <w:r>
                          <w:rPr>
                            <w:color w:val="FFFFFF"/>
                            <w:w w:val="113"/>
                            <w:sz w:val="12"/>
                          </w:rPr>
                          <w:t>I</w:t>
                        </w:r>
                      </w:p>
                    </w:txbxContent>
                  </v:textbox>
                </v:rect>
                <v:rect id="Rectangle 6182" o:spid="_x0000_s1525" style="position:absolute;left:7061;top:75;width:200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14:paraId="49E41F11" w14:textId="77777777" w:rsidR="006E2FA2" w:rsidRDefault="006E2FA2">
                        <w:pPr>
                          <w:spacing w:after="160" w:line="259" w:lineRule="auto"/>
                          <w:ind w:left="0" w:firstLine="0"/>
                          <w:jc w:val="left"/>
                        </w:pPr>
                        <w:r>
                          <w:rPr>
                            <w:color w:val="141414"/>
                            <w:w w:val="99"/>
                            <w:sz w:val="14"/>
                          </w:rPr>
                          <w:t>Idea</w:t>
                        </w:r>
                      </w:p>
                    </w:txbxContent>
                  </v:textbox>
                </v:rect>
                <v:rect id="Rectangle 6183" o:spid="_x0000_s1526" style="position:absolute;left:15050;width:86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5osUA&#10;AADdAAAADwAAAGRycy9kb3ducmV2LnhtbESPT4vCMBTE74LfITzBm6Yq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RDmixQAAAN0AAAAPAAAAAAAAAAAAAAAAAJgCAABkcnMv&#10;ZG93bnJldi54bWxQSwUGAAAAAAQABAD1AAAAigMAAAAA&#10;" filled="f" stroked="f">
                  <v:textbox inset="0,0,0,0">
                    <w:txbxContent>
                      <w:p w14:paraId="4736623B" w14:textId="77777777" w:rsidR="006E2FA2" w:rsidRDefault="006E2FA2">
                        <w:pPr>
                          <w:spacing w:after="160" w:line="259" w:lineRule="auto"/>
                          <w:ind w:left="0" w:firstLine="0"/>
                          <w:jc w:val="left"/>
                        </w:pPr>
                        <w:r>
                          <w:rPr>
                            <w:color w:val="141414"/>
                            <w:w w:val="101"/>
                            <w:sz w:val="14"/>
                          </w:rPr>
                          <w:t>Interface</w:t>
                        </w:r>
                        <w:r>
                          <w:rPr>
                            <w:color w:val="141414"/>
                            <w:spacing w:val="15"/>
                            <w:w w:val="101"/>
                            <w:sz w:val="14"/>
                          </w:rPr>
                          <w:t xml:space="preserve"> </w:t>
                        </w:r>
                        <w:r>
                          <w:rPr>
                            <w:color w:val="141414"/>
                            <w:w w:val="101"/>
                            <w:sz w:val="14"/>
                          </w:rPr>
                          <w:t>Concept</w:t>
                        </w:r>
                      </w:p>
                    </w:txbxContent>
                  </v:textbox>
                </v:rect>
                <v:shape id="Shape 6184" o:spid="_x0000_s1527" style="position:absolute;left:17358;top:1389;width:13995;height:9690;visibility:visible;mso-wrap-style:square;v-text-anchor:top" coordsize="1399508,968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UJ8YA&#10;AADdAAAADwAAAGRycy9kb3ducmV2LnhtbESPwWrDMBBE74X8g9hALyWRnTZucKIEE1ow7alJPmCx&#10;traItTKW4th/XxUKPQ4z84bZHUbbioF6bxwrSJcJCOLKacO1gsv5fbEB4QOyxtYxKZjIw2E/e9hh&#10;rt2dv2g4hVpECPscFTQhdLmUvmrIol+6jjh63663GKLsa6l7vEe4beUqSTJp0XBcaLCjY0PV9XSz&#10;CsrXYV0Vn8Pbs7lka3ObPuRThko9zsdiCyLQGP7Df+1SK8jSzQv8vo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wUJ8YAAADdAAAADwAAAAAAAAAAAAAAAACYAgAAZHJz&#10;L2Rvd25yZXYueG1sUEsFBgAAAAAEAAQA9QAAAIsDAAAAAA==&#10;" path="m1399508,13087c1270130,13087,963458,,699395,87530,456716,167970,250025,400421,250025,519324v,248293,201444,449649,449734,449649c948038,968973,1149493,767617,1149493,519324v,-119106,-207409,-351313,-450633,-431794c435084,246,129184,13087,,13087e" filled="f" strokecolor="#dcdcdc" strokeweight=".30458mm">
                  <v:stroke miterlimit="1" joinstyle="miter"/>
                  <v:path arrowok="t" textboxrect="0,0,1399508,968973"/>
                </v:shape>
                <v:shape id="Shape 6185" o:spid="_x0000_s1528" style="position:absolute;left:19339;top:6101;width:1103;height:1103;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F0U8kA&#10;AADdAAAADwAAAGRycy9kb3ducmV2LnhtbESPT2vCQBTE74V+h+UVvBTdaKrY6CpSKPXQHuo/8Paa&#10;fSax2bcxu8b47d1CweMwM79hpvPWlKKh2hWWFfR7EQji1OqCMwWb9Xt3DMJ5ZI2lZVJwJQfz2ePD&#10;FBNtL/xNzcpnIkDYJagg975KpHRpTgZdz1bEwTvY2qAPss6krvES4KaUgygaSYMFh4UcK3rLKf1d&#10;nY2CeBu/Hgdfi2b/c36Rp+Xu4/j5HCvVeWoXExCeWn8P/7eXWsGoPx7C35vwBOTs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9F0U8kAAADdAAAADwAAAAAAAAAAAAAAAACYAgAA&#10;ZHJzL2Rvd25yZXYueG1sUEsFBgAAAAAEAAQA9QAAAI4DAAAAAA==&#10;" path="m55168,v30464,,55158,24691,55158,55158c110326,85622,85632,110327,55168,110327,24693,110327,,85622,,55158,,24691,24693,,55168,xe" fillcolor="#323232" stroked="f" strokeweight="0">
                  <v:stroke miterlimit="1" joinstyle="miter"/>
                  <v:path arrowok="t" textboxrect="0,0,110326,110327"/>
                </v:shape>
                <v:rect id="Rectangle 6186" o:spid="_x0000_s1529" style="position:absolute;left:19618;top:6041;width:686;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14:paraId="5873CC4A" w14:textId="77777777" w:rsidR="006E2FA2" w:rsidRDefault="006E2FA2">
                        <w:pPr>
                          <w:spacing w:after="160" w:line="259" w:lineRule="auto"/>
                          <w:ind w:left="0" w:firstLine="0"/>
                          <w:jc w:val="left"/>
                        </w:pPr>
                        <w:r>
                          <w:rPr>
                            <w:color w:val="FFFFFF"/>
                            <w:w w:val="140"/>
                            <w:sz w:val="12"/>
                          </w:rPr>
                          <w:t>T</w:t>
                        </w:r>
                      </w:p>
                    </w:txbxContent>
                  </v:textbox>
                </v:rect>
                <v:shape id="Shape 6187" o:spid="_x0000_s1530" style="position:absolute;left:28272;top:6101;width:1104;height:1103;visibility:visible;mso-wrap-style:square;v-text-anchor:top" coordsize="110337,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7IscA&#10;AADdAAAADwAAAGRycy9kb3ducmV2LnhtbESPzWrDMBCE74W8g9hALyWR40NqnMgmPy30UChN+gCL&#10;tbGcWCtjqbHTp68KhRyHmfmGWZejbcWVet84VrCYJyCIK6cbrhV8HV9nGQgfkDW2jknBjTyUxeRh&#10;jbl2A3/S9RBqESHsc1RgQuhyKX1lyKKfu444eifXWwxR9rXUPQ4RbluZJslSWmw4LhjsaGeouhy+&#10;rYKf/ZA23rxvj08bvb19vJy7LN0r9TgdNysQgcZwD/+337SC5SJ7hr838QnI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eyLHAAAA3QAAAA8AAAAAAAAAAAAAAAAAmAIAAGRy&#10;cy9kb3ducmV2LnhtbFBLBQYAAAAABAAEAPUAAACMAwAAAAA=&#10;" path="m55169,v30466,,55168,24691,55168,55158c110337,85622,85635,110327,55169,110327,24705,110327,,85622,,55158,,24691,24705,,55169,xe" fillcolor="#323232" stroked="f" strokeweight="0">
                  <v:stroke miterlimit="1" joinstyle="miter"/>
                  <v:path arrowok="t" textboxrect="0,0,110337,110327"/>
                </v:shape>
                <v:rect id="Rectangle 6188" o:spid="_x0000_s1531" style="position:absolute;left:28535;top:6041;width:728;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r08QA&#10;AADdAAAADwAAAGRycy9kb3ducmV2LnhtbERPTWuDQBC9B/Iflgn0lqzmENRmFUlSkmNrCmlvgztV&#10;qTsr7jba/vruodDj433vi9n04k6j6ywriDcRCOLa6o4bBa/Xp3UCwnlkjb1lUvBNDop8udhjpu3E&#10;L3SvfCNCCLsMFbTeD5mUrm7JoNvYgThwH3Y06AMcG6lHnEK46eU2inbSYMehocWBDi3Vn9WXUXBO&#10;hvLtYn+mpj+9n2/Pt/R4Tb1SD6u5fAThafb/4j/3RSvYxU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9PEAAAA3QAAAA8AAAAAAAAAAAAAAAAAmAIAAGRycy9k&#10;b3ducmV2LnhtbFBLBQYAAAAABAAEAPUAAACJAwAAAAA=&#10;" filled="f" stroked="f">
                  <v:textbox inset="0,0,0,0">
                    <w:txbxContent>
                      <w:p w14:paraId="27CAC6CF" w14:textId="77777777" w:rsidR="006E2FA2" w:rsidRDefault="006E2FA2">
                        <w:pPr>
                          <w:spacing w:after="160" w:line="259" w:lineRule="auto"/>
                          <w:ind w:left="0" w:firstLine="0"/>
                          <w:jc w:val="left"/>
                        </w:pPr>
                        <w:r>
                          <w:rPr>
                            <w:color w:val="FFFFFF"/>
                            <w:w w:val="118"/>
                            <w:sz w:val="12"/>
                          </w:rPr>
                          <w:t>D</w:t>
                        </w:r>
                      </w:p>
                    </w:txbxContent>
                  </v:textbox>
                </v:rect>
                <v:shape id="Shape 6189" o:spid="_x0000_s1532" style="position:absolute;left:23804;top:1706;width:1103;height:1104;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VskA&#10;AADdAAAADwAAAGRycy9kb3ducmV2LnhtbESPQWvCQBSE7wX/w/KEXqRuNCKauooIRQ960Faht9fs&#10;axLNvk2za4z/visUehxm5htmtmhNKRqqXWFZwaAfgSBOrS44U/Dx/vYyAeE8ssbSMim4k4PFvPM0&#10;w0TbG++pOfhMBAi7BBXk3leJlC7NyaDr24o4eN+2NuiDrDOpa7wFuCnlMIrG0mDBYSHHilY5pZfD&#10;1SiIj/H0PNwtm8+v60j+bE7r87YXK/XcbZevIDy1/j/8195oBePBZAqPN+EJ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px+VskAAADdAAAADwAAAAAAAAAAAAAAAACYAgAA&#10;ZHJzL2Rvd25yZXYueG1sUEsFBgAAAAAEAAQA9QAAAI4DAAAAAA==&#10;" path="m55169,v30464,,55157,24694,55157,55158c110326,85624,85633,110327,55169,110327,24705,110327,,85624,,55158,,24694,24705,,55169,xe" fillcolor="#323232" stroked="f" strokeweight="0">
                  <v:stroke miterlimit="1" joinstyle="miter"/>
                  <v:path arrowok="t" textboxrect="0,0,110326,110327"/>
                </v:shape>
                <v:rect id="Rectangle 6190" o:spid="_x0000_s1533" style="position:absolute;left:24099;top:1646;width:644;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xCMMA&#10;AADdAAAADwAAAGRycy9kb3ducmV2LnhtbERPTWvCQBC9F/wPywi91Y09hCS6imjFHG0sWG9DdkyC&#10;2dmQXU3qr+8eCj0+3vdyPZpWPKh3jWUF81kEgri0uuFKwddp/5aAcB5ZY2uZFPyQg/Vq8rLETNuB&#10;P+lR+EqEEHYZKqi97zIpXVmTQTezHXHgrrY36APsK6l7HEK4aeV7FMXSYMOhocaOtjWVt+JuFByS&#10;bvOd2+dQtR+Xw/l4Tnen1Cv1Oh03CxCeRv8v/nPnWkE8T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8xCMMAAADdAAAADwAAAAAAAAAAAAAAAACYAgAAZHJzL2Rv&#10;d25yZXYueG1sUEsFBgAAAAAEAAQA9QAAAIgDAAAAAA==&#10;" filled="f" stroked="f">
                  <v:textbox inset="0,0,0,0">
                    <w:txbxContent>
                      <w:p w14:paraId="25C1753E" w14:textId="77777777" w:rsidR="006E2FA2" w:rsidRDefault="006E2FA2">
                        <w:pPr>
                          <w:spacing w:after="160" w:line="259" w:lineRule="auto"/>
                          <w:ind w:left="0" w:firstLine="0"/>
                          <w:jc w:val="left"/>
                        </w:pPr>
                        <w:r>
                          <w:rPr>
                            <w:color w:val="FFFFFF"/>
                            <w:w w:val="125"/>
                            <w:sz w:val="12"/>
                          </w:rPr>
                          <w:t>P</w:t>
                        </w:r>
                      </w:p>
                    </w:txbxContent>
                  </v:textbox>
                </v:rect>
                <v:shape id="Shape 6191" o:spid="_x0000_s1534" style="position:absolute;left:23804;top:10518;width:1103;height:1103;visibility:visible;mso-wrap-style:square;v-text-anchor:top" coordsize="110326,110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xIccA&#10;AADdAAAADwAAAGRycy9kb3ducmV2LnhtbESPT2vCQBTE70K/w/IKvUjdRFA0zUZKpVAvQvxzf82+&#10;JtHs25Ddmuind4VCj8PM/IZJV4NpxIU6V1tWEE8iEMSF1TWXCg77z9cFCOeRNTaWScGVHKyyp1GK&#10;ibY953TZ+VIECLsEFVTet4mUrqjIoJvYljh4P7Yz6IPsSqk77APcNHIaRXNpsOawUGFLHxUV592v&#10;UXDbTBfH9fr7uB/Ptlj2t1wXp1ypl+fh/Q2Ep8H/h//aX1rBPF7G8HgTnoD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5cSHHAAAA3QAAAA8AAAAAAAAAAAAAAAAAmAIAAGRy&#10;cy9kb3ducmV2LnhtbFBLBQYAAAAABAAEAPUAAACMAwAAAAA=&#10;" path="m55169,v30464,,55157,24694,55157,55158c110326,78006,96436,97614,76639,105990r-21455,4334l55153,110324,33697,105990c13896,97614,,78006,,55158,,24694,24705,,55169,xe" fillcolor="#323232" stroked="f" strokeweight="0">
                  <v:stroke miterlimit="1" joinstyle="miter"/>
                  <v:path arrowok="t" textboxrect="0,0,110326,110324"/>
                </v:shape>
                <v:rect id="Rectangle 6192" o:spid="_x0000_s1535" style="position:absolute;left:24236;top:10458;width:280;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EK5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Q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RCuTHAAAA3QAAAA8AAAAAAAAAAAAAAAAAmAIAAGRy&#10;cy9kb3ducmV2LnhtbFBLBQYAAAAABAAEAPUAAACMAwAAAAA=&#10;" filled="f" stroked="f">
                  <v:textbox inset="0,0,0,0">
                    <w:txbxContent>
                      <w:p w14:paraId="7CC40979" w14:textId="77777777" w:rsidR="006E2FA2" w:rsidRDefault="006E2FA2">
                        <w:pPr>
                          <w:spacing w:after="160" w:line="259" w:lineRule="auto"/>
                          <w:ind w:left="0" w:firstLine="0"/>
                          <w:jc w:val="left"/>
                        </w:pPr>
                        <w:r>
                          <w:rPr>
                            <w:color w:val="FFFFFF"/>
                            <w:w w:val="113"/>
                            <w:sz w:val="12"/>
                          </w:rPr>
                          <w:t>I</w:t>
                        </w:r>
                      </w:p>
                    </w:txbxContent>
                  </v:textbox>
                </v:rect>
                <v:shape id="Picture 6193" o:spid="_x0000_s1536" type="#_x0000_t75" style="position:absolute;left:21467;top:6254;width:5778;height:3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zZ+TEAAAA3QAAAA8AAABkcnMvZG93bnJldi54bWxEj0+LwjAUxO/CfofwFrzZVIViu0aRZRf2&#10;IuIf8Ppo3qbF5qU0Uauf3giCx2HmN8PMl71txIU6XztWME5SEMSl0zUbBYf972gGwgdkjY1jUnAj&#10;D8vFx2COhXZX3tJlF4yIJewLVFCF0BZS+rIiiz5xLXH0/l1nMUTZGak7vMZy28hJmmbSYs1xocKW&#10;visqT7uzVZD52U3m2x9zd0Zma9rk5+NkrdTws199gQjUh3f4Rf/pyI3zKTzfxCc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zZ+TEAAAA3QAAAA8AAAAAAAAAAAAAAAAA&#10;nwIAAGRycy9kb3ducmV2LnhtbFBLBQYAAAAABAAEAPcAAACQAwAAAAA=&#10;">
                  <v:imagedata r:id="rId36" o:title=""/>
                </v:shape>
                <v:shape id="Shape 6194" o:spid="_x0000_s1537" style="position:absolute;left:28792;top:1389;width:13995;height:9690;visibility:visible;mso-wrap-style:square;v-text-anchor:top" coordsize="1399505,968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k8YA&#10;AADdAAAADwAAAGRycy9kb3ducmV2LnhtbESPwWrDMBBE74H+g9hCb4lsN5jGjRKKIdBDmpK0H7BY&#10;G9vUWjmSajt/XwUCPQ4z84ZZbyfTiYGcby0rSBcJCOLK6pZrBd9fu/kLCB+QNXaWScGVPGw3D7M1&#10;FtqOfKThFGoRIewLVNCE0BdS+qohg35he+Lona0zGKJ0tdQOxwg3ncySJJcGW44LDfZUNlT9nH6N&#10;gl1epfvn8TK5y2d5+FgNWZmcM6WeHqe3VxCBpvAfvrfftYI8XS3h9iY+Ab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m/k8YAAADdAAAADwAAAAAAAAAAAAAAAACYAgAAZHJz&#10;L2Rvd25yZXYueG1sUEsFBgAAAAAEAAQA9QAAAIsDAAAAAA==&#10;" path="m1399505,13087c1270130,13087,963447,,699395,87530,456702,167970,250014,400421,250014,519324v,248293,201452,449649,449743,449649c948038,968973,1149490,767617,1149490,519324v,-119106,-207406,-351313,-450633,-431794c435073,246,129173,13087,,13087e" filled="f" strokecolor="#dcdcdc" strokeweight=".30458mm">
                  <v:stroke miterlimit="1" joinstyle="miter"/>
                  <v:path arrowok="t" textboxrect="0,0,1399505,968973"/>
                </v:shape>
                <v:shape id="Shape 6195" o:spid="_x0000_s1538" style="position:absolute;left:30773;top:6101;width:1104;height:1103;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ijskA&#10;AADdAAAADwAAAGRycy9kb3ducmV2LnhtbESPT2vCQBTE74V+h+UVvBTdaKpo6ipSKPXQHuo/8PbM&#10;viax2bcxu8b47d1CweMwM79hpvPWlKKh2hWWFfR7EQji1OqCMwWb9Xt3DMJ5ZI2lZVJwJQfz2ePD&#10;FBNtL/xNzcpnIkDYJagg975KpHRpTgZdz1bEwfuxtUEfZJ1JXeMlwE0pB1E0kgYLDgs5VvSWU/q7&#10;OhsF8TaeHAdfi2Z/OL/I03L3cfx8jpXqPLWLVxCeWn8P/7eXWsGoPxnC35vwBOTs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jijskAAADdAAAADwAAAAAAAAAAAAAAAACYAgAA&#10;ZHJzL2Rvd25yZXYueG1sUEsFBgAAAAAEAAQA9QAAAI4DAAAAAA==&#10;" path="m55157,v30475,,55169,24691,55169,55158c110326,85622,85632,110327,55157,110327,24691,110327,,85622,,55158,,24691,24691,,55157,xe" fillcolor="#323232" stroked="f" strokeweight="0">
                  <v:stroke miterlimit="1" joinstyle="miter"/>
                  <v:path arrowok="t" textboxrect="0,0,110326,110327"/>
                </v:shape>
                <v:rect id="Rectangle 6196" o:spid="_x0000_s1539" style="position:absolute;left:31052;top:6041;width:686;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58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oM58YAAADdAAAADwAAAAAAAAAAAAAAAACYAgAAZHJz&#10;L2Rvd25yZXYueG1sUEsFBgAAAAAEAAQA9QAAAIsDAAAAAA==&#10;" filled="f" stroked="f">
                  <v:textbox inset="0,0,0,0">
                    <w:txbxContent>
                      <w:p w14:paraId="7C9F5A65" w14:textId="77777777" w:rsidR="006E2FA2" w:rsidRDefault="006E2FA2">
                        <w:pPr>
                          <w:spacing w:after="160" w:line="259" w:lineRule="auto"/>
                          <w:ind w:left="0" w:firstLine="0"/>
                          <w:jc w:val="left"/>
                        </w:pPr>
                        <w:r>
                          <w:rPr>
                            <w:color w:val="FFFFFF"/>
                            <w:w w:val="140"/>
                            <w:sz w:val="12"/>
                          </w:rPr>
                          <w:t>T</w:t>
                        </w:r>
                      </w:p>
                    </w:txbxContent>
                  </v:textbox>
                </v:rect>
                <v:shape id="Shape 6197" o:spid="_x0000_s1540" style="position:absolute;left:39706;top:6101;width:1104;height:1103;visibility:visible;mso-wrap-style:square;v-text-anchor:top" coordsize="110326,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ZYsoA&#10;AADdAAAADwAAAGRycy9kb3ducmV2LnhtbESPzWvCQBTE70L/h+UVehHdaIof0VWkUPSgh/pR6O2Z&#10;fU1is2/T7BrT/74rFHocZuY3zHzZmlI0VLvCsoJBPwJBnFpdcKbgeHjtTUA4j6yxtEwKfsjBcvHQ&#10;mWOi7Y3fqNn7TAQIuwQV5N5XiZQuzcmg69uKOHiftjbog6wzqWu8Bbgp5TCKRtJgwWEhx4peckq/&#10;9lejID7F08twt2o+ztdn+b15X1+23Vipp8d2NQPhqfX/4b/2RisYDaZjuL8JT0A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GW2WLKAAAA3QAAAA8AAAAAAAAAAAAAAAAAmAIA&#10;AGRycy9kb3ducmV2LnhtbFBLBQYAAAAABAAEAPUAAACPAwAAAAA=&#10;" path="m55168,v30465,,55158,24691,55158,55158c110326,85622,85633,110327,55168,110327,24702,110327,,85622,,55158,,24691,24702,,55168,xe" fillcolor="#323232" stroked="f" strokeweight="0">
                  <v:stroke miterlimit="1" joinstyle="miter"/>
                  <v:path arrowok="t" textboxrect="0,0,110326,110327"/>
                </v:shape>
                <v:rect id="Rectangle 6198" o:spid="_x0000_s1541" style="position:absolute;left:39969;top:6041;width:728;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9DsMA&#10;AADdAAAADwAAAGRycy9kb3ducmV2LnhtbERPTWvCQBC9F/wPywi91Y09hCS6imjFHG0sWG9DdkyC&#10;2dmQXU3qr+8eCj0+3vdyPZpWPKh3jWUF81kEgri0uuFKwddp/5aAcB5ZY2uZFPyQg/Vq8rLETNuB&#10;P+lR+EqEEHYZKqi97zIpXVmTQTezHXHgrrY36APsK6l7HEK4aeV7FMXSYMOhocaOtjWVt+JuFByS&#10;bvOd2+dQtR+Xw/l4Tnen1Cv1Oh03CxCeRv8v/nPnWkE8T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k9DsMAAADdAAAADwAAAAAAAAAAAAAAAACYAgAAZHJzL2Rv&#10;d25yZXYueG1sUEsFBgAAAAAEAAQA9QAAAIgDAAAAAA==&#10;" filled="f" stroked="f">
                  <v:textbox inset="0,0,0,0">
                    <w:txbxContent>
                      <w:p w14:paraId="46E63CCC" w14:textId="77777777" w:rsidR="006E2FA2" w:rsidRDefault="006E2FA2">
                        <w:pPr>
                          <w:spacing w:after="160" w:line="259" w:lineRule="auto"/>
                          <w:ind w:left="0" w:firstLine="0"/>
                          <w:jc w:val="left"/>
                        </w:pPr>
                        <w:r>
                          <w:rPr>
                            <w:color w:val="FFFFFF"/>
                            <w:w w:val="118"/>
                            <w:sz w:val="12"/>
                          </w:rPr>
                          <w:t>D</w:t>
                        </w:r>
                      </w:p>
                    </w:txbxContent>
                  </v:textbox>
                </v:rect>
                <v:shape id="Shape 6199" o:spid="_x0000_s1542" style="position:absolute;left:35238;top:1706;width:1104;height:1104;visibility:visible;mso-wrap-style:square;v-text-anchor:top" coordsize="110329,1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qXPsYA&#10;AADdAAAADwAAAGRycy9kb3ducmV2LnhtbESPzWrDMBCE74W+g9hCb43sUIfEjRKCS6CXBpo/6G2x&#10;NraJtTKWYqtvXxUKOQ4z8w2zXAfTioF611hWkE4SEMSl1Q1XCo6H7cschPPIGlvLpOCHHKxXjw9L&#10;zLUd+YuGva9EhLDLUUHtfZdL6cqaDLqJ7Yijd7G9QR9lX0nd4xjhppXTJJlJgw3HhRo7Kmoqr/ub&#10;UfB6OwUK22T4zHxxfm9O2a7dfSv1/BQ2byA8BX8P/7c/tIJZuljA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qXPsYAAADdAAAADwAAAAAAAAAAAAAAAACYAgAAZHJz&#10;L2Rvd25yZXYueG1sUEsFBgAAAAAEAAQA9QAAAIsDAAAAAA==&#10;" path="m55169,v30466,,55160,24694,55160,55158c110329,85624,85635,110327,55169,110327,24704,110327,,85624,,55158,,24694,24704,,55169,xe" fillcolor="#323232" stroked="f" strokeweight="0">
                  <v:stroke miterlimit="1" joinstyle="miter"/>
                  <v:path arrowok="t" textboxrect="0,0,110329,110327"/>
                </v:shape>
                <v:rect id="Rectangle 6200" o:spid="_x0000_s1543" style="position:absolute;left:35533;top:1646;width:644;height:1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14:paraId="5423DFDF" w14:textId="77777777" w:rsidR="006E2FA2" w:rsidRDefault="006E2FA2">
                        <w:pPr>
                          <w:spacing w:after="160" w:line="259" w:lineRule="auto"/>
                          <w:ind w:left="0" w:firstLine="0"/>
                          <w:jc w:val="left"/>
                        </w:pPr>
                        <w:r>
                          <w:rPr>
                            <w:color w:val="FFFFFF"/>
                            <w:w w:val="125"/>
                            <w:sz w:val="12"/>
                          </w:rPr>
                          <w:t>P</w:t>
                        </w:r>
                      </w:p>
                    </w:txbxContent>
                  </v:textbox>
                </v:rect>
                <v:shape id="Shape 6201" o:spid="_x0000_s1544" style="position:absolute;left:35238;top:10518;width:1104;height:1103;visibility:visible;mso-wrap-style:square;v-text-anchor:top" coordsize="110329,110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6vn8YA&#10;AADdAAAADwAAAGRycy9kb3ducmV2LnhtbESP3WrCQBSE7wu+w3KE3hTdqCASXSVUpKUUwb/70+wx&#10;G5o9G7LbmLy9WxC8HGbmG2a16WwlWmp86VjBZJyAIM6dLrlQcD7tRgsQPiBrrByTgp48bNaDlxWm&#10;2t34QO0xFCJC2KeowIRQp1L63JBFP3Y1cfSurrEYomwKqRu8Rbit5DRJ5tJiyXHBYE3vhvLf459V&#10;sJ3ts37HH9s++/n6blvTXd6uB6Veh122BBGoC8/wo/2pFcynyQT+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6vn8YAAADdAAAADwAAAAAAAAAAAAAAAACYAgAAZHJz&#10;L2Rvd25yZXYueG1sUEsFBgAAAAAEAAQA9QAAAIsDAAAAAA==&#10;" path="m55169,v30466,,55160,24694,55160,55158c110329,78006,96439,97614,76641,105990r-21457,4334l55153,110324,33696,105990c13896,97614,,78006,,55158,,24694,24704,,55169,xe" fillcolor="#323232" stroked="f" strokeweight="0">
                  <v:stroke miterlimit="1" joinstyle="miter"/>
                  <v:path arrowok="t" textboxrect="0,0,110329,110324"/>
                </v:shape>
                <v:rect id="Rectangle 6202" o:spid="_x0000_s1545" style="position:absolute;left:35670;top:10458;width:280;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14:paraId="482E8D5B" w14:textId="77777777" w:rsidR="006E2FA2" w:rsidRDefault="006E2FA2">
                        <w:pPr>
                          <w:spacing w:after="160" w:line="259" w:lineRule="auto"/>
                          <w:ind w:left="0" w:firstLine="0"/>
                          <w:jc w:val="left"/>
                        </w:pPr>
                        <w:r>
                          <w:rPr>
                            <w:color w:val="FFFFFF"/>
                            <w:w w:val="113"/>
                            <w:sz w:val="12"/>
                          </w:rPr>
                          <w:t>I</w:t>
                        </w:r>
                      </w:p>
                    </w:txbxContent>
                  </v:textbox>
                </v:rect>
                <v:shape id="Picture 6203" o:spid="_x0000_s1546" type="#_x0000_t75" style="position:absolute;left:32580;top:6360;width:6284;height:3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SlFnIAAAA3QAAAA8AAABkcnMvZG93bnJldi54bWxEj09rwkAUxO+FfoflFXqrG1NIJbqKbWhp&#10;qRf/grdH9pkEs2/T7DZGP71bKHgcZuY3zGTWm1p01LrKsoLhIAJBnFtdcaFgs35/GoFwHlljbZkU&#10;nMnBbHp/N8FU2xMvqVv5QgQIuxQVlN43qZQuL8mgG9iGOHgH2xr0QbaF1C2eAtzUMo6iRBqsOCyU&#10;2NBbSflx9WsUZNvjIr68dFmyiLPN7uP153v/lSj1+NDPxyA89f4W/m9/agVJHD3D35vwBOT0C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kpRZyAAAAN0AAAAPAAAAAAAAAAAA&#10;AAAAAJ8CAABkcnMvZG93bnJldi54bWxQSwUGAAAAAAQABAD3AAAAlAMAAAAA&#10;">
                  <v:imagedata r:id="rId37" o:title=""/>
                </v:shape>
                <v:shape id="Shape 6204" o:spid="_x0000_s1547" style="position:absolute;left:1863;top:5081;width:857;height:252;visibility:visible;mso-wrap-style:square;v-text-anchor:top" coordsize="85717,2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tWsgA&#10;AADdAAAADwAAAGRycy9kb3ducmV2LnhtbESPQWsCMRSE70L/Q3iF3jSrtGJXo7SCRYQWawvi7ZE8&#10;d1c3L3ETdfvvm0LB4zAz3zCTWWtrcaEmVI4V9HsZCGLtTMWFgu+vRXcEIkRkg7VjUvBDAWbTu84E&#10;c+Ou/EmXTSxEgnDIUUEZo8+lDLoki6HnPHHy9q6xGJNsCmkavCa4reUgy4bSYsVpoURP85L0cXO2&#10;Cg76YzfSq+P+8Pzut09+cVq/va6UerhvX8YgIrXxFv5vL42C4SB7hL836Qn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G1ayAAAAN0AAAAPAAAAAAAAAAAAAAAAAJgCAABk&#10;cnMvZG93bnJldi54bWxQSwUGAAAAAAQABAD1AAAAjQMAAAAA&#10;" path="m,l85717,,74347,10368c58713,24619,57600,25143,42416,25132,31599,25121,29233,24737,25324,22306,22830,20755,16105,15099,10387,9745l,xe" fillcolor="#505050" stroked="f" strokeweight="0">
                  <v:stroke miterlimit="83231f" joinstyle="miter"/>
                  <v:path arrowok="t" textboxrect="0,0,85717,25143"/>
                </v:shape>
                <v:shape id="Shape 6205" o:spid="_x0000_s1548" style="position:absolute;left:1748;top:4703;width:1100;height:227;visibility:visible;mso-wrap-style:square;v-text-anchor:top" coordsize="109951,22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oUMcA&#10;AADdAAAADwAAAGRycy9kb3ducmV2LnhtbESPQWvCQBSE70L/w/IKvemmKQ0aXSUttBTFgsaLt0f2&#10;maRm34bdrab/visUehxm5htmsRpMJy7kfGtZweMkAUFcWd1yreBQvo2nIHxA1thZJgU/5GG1vBst&#10;MNf2yju67EMtIoR9jgqaEPpcSl81ZNBPbE8cvZN1BkOUrpba4TXCTSfTJMmkwZbjQoM9vTZUnfff&#10;RsFnUaaz43nq37PN+qV40l/bjSuVergfijmIQEP4D/+1P7SCLE2e4fY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KFDHAAAA3QAAAA8AAAAAAAAAAAAAAAAAmAIAAGRy&#10;cy9kb3ducmV2LnhtbFBLBQYAAAAABAAEAPUAAACMAwAAAAA=&#10;" path="m6982,129r47265,c106483,129,105614,,108281,8125v1670,5077,247,9705,-3898,12616c101878,22498,95559,22753,54247,22753r-47265,l3490,19746c707,17336,,15675,,11445,,7207,707,5546,3490,3136l6982,129xe" fillcolor="#505050" stroked="f" strokeweight="0">
                  <v:stroke miterlimit="83231f" joinstyle="miter"/>
                  <v:path arrowok="t" textboxrect="0,0,109951,22753"/>
                </v:shape>
                <v:shape id="Shape 6206" o:spid="_x0000_s1549" style="position:absolute;left:1702;top:4321;width:1164;height:232;visibility:visible;mso-wrap-style:square;v-text-anchor:top" coordsize="116357,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aLcUA&#10;AADdAAAADwAAAGRycy9kb3ducmV2LnhtbESPQWvCQBSE70L/w/IKvYju6iGW6CqlpVC8afwBr7vP&#10;JJh9m2ZXk/TXu0Khx2FmvmE2u8E14kZdqD1rWMwVCGLjbc2lhlPxOXsFESKyxcYzaRgpwG77NNlg&#10;bn3PB7odYykShEOOGqoY21zKYCpyGOa+JU7e2XcOY5JdKW2HfYK7Ri6VyqTDmtNChS29V2Qux6vT&#10;MO3VWKxqNmPYf5e/1+nHwvwUWr88D29rEJGG+B/+a39ZDdlSZfB4k5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JotxQAAAN0AAAAPAAAAAAAAAAAAAAAAAJgCAABkcnMv&#10;ZG93bnJldi54bWxQSwUGAAAAAAQABAD1AAAAigMAAAAA&#10;" path="m9134,l109408,r3018,3522c115672,7303,116357,12925,114095,17155v-3029,5696,-6894,6105,-55305,5921c33786,22991,12070,22671,10526,22368,2936,20902,,8610,5902,3042l9134,xe" fillcolor="#505050" stroked="f" strokeweight="0">
                  <v:stroke miterlimit="83231f" joinstyle="miter"/>
                  <v:path arrowok="t" textboxrect="0,0,116357,23260"/>
                </v:shape>
                <v:shape id="Shape 6207" o:spid="_x0000_s1550" style="position:absolute;left:1217;top:1271;width:2272;height:2580;visibility:visible;mso-wrap-style:square;v-text-anchor:top" coordsize="227206,257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rAXsMA&#10;AADdAAAADwAAAGRycy9kb3ducmV2LnhtbESPQYvCMBSE7wv+h/AEb2uqoKvVKLIi6tEqgrdH82yr&#10;zUu3iVr/vREWPA4z8w0znTemFHeqXWFZQa8bgSBOrS44U3DYr75HIJxH1lhaJgVPcjCftb6mGGv7&#10;4B3dE5+JAGEXo4Lc+yqW0qU5GXRdWxEH72xrgz7IOpO6xkeAm1L2o2goDRYcFnKs6Den9JrcjIJj&#10;4naDk1yu5fZ0SQ5ZgWO3/FOq024WExCeGv8J/7c3WsGwH/3A+01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rAXsMAAADdAAAADwAAAAAAAAAAAAAAAACYAgAAZHJzL2Rv&#10;d25yZXYueG1sUEsFBgAAAAAEAAQA9QAAAIgDAAAAAA==&#10;" path="m93025,3103c120044,,148598,5595,171631,20700v42513,27873,55575,83480,32061,136398c200961,163247,193445,177370,186975,188497v-18718,32218,-24798,46687,-26447,62940l159852,257970r-104449,l54142,249148c52760,239562,48304,225792,43401,215973,41698,212547,35198,200959,28976,190229,5783,150226,,133296,11,105540,22,78160,7615,56336,23623,37693,40520,18007,66006,6206,93025,3103xe" fillcolor="#dcdcdc" strokecolor="#505050" strokeweight=".79631mm">
                  <v:stroke miterlimit="1" joinstyle="miter"/>
                  <v:path arrowok="t" textboxrect="0,0,227206,257970"/>
                </v:shape>
                <v:shape id="Shape 6208" o:spid="_x0000_s1551" style="position:absolute;left:189;top:2975;width:692;height:536;visibility:visible;mso-wrap-style:square;v-text-anchor:top" coordsize="69175,53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hJ74A&#10;AADdAAAADwAAAGRycy9kb3ducmV2LnhtbERPy4rCMBTdC/5DuIK7MbVCGapRRBHdWl/bS3Ntq81N&#10;aWKtfz9ZDLg8nPdi1ZtadNS6yrKC6SQCQZxbXXGh4Hza/fyCcB5ZY22ZFHzIwWo5HCww1fbNR+oy&#10;X4gQwi5FBaX3TSqly0sy6Ca2IQ7c3bYGfYBtIXWL7xBuahlHUSINVhwaSmxoU1L+zF5GQXaN9WZm&#10;pb4cqi5xkveP7W2v1HjUr+cgPPX+K/53H7SCJI7C3PAmPAG5/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UYSe+AAAA3QAAAA8AAAAAAAAAAAAAAAAAmAIAAGRycy9kb3ducmV2&#10;LnhtbFBLBQYAAAAABAAEAPUAAACDAwAAAAA=&#10;" path="m54825,439c56517,,69175,27240,67836,28441v-793,708,-38101,17668,-51409,23364l12325,53562,9980,48186c8696,45231,5878,38912,3717,34148,1563,29384,,25272,257,25026,855,24414,53038,910,54825,439xe" fillcolor="#dcdcdc" strokecolor="#505050" strokeweight=".30411mm">
                  <v:stroke miterlimit="1" joinstyle="miter"/>
                  <v:path arrowok="t" textboxrect="0,0,69175,53562"/>
                </v:shape>
                <v:shape id="Shape 6209" o:spid="_x0000_s1552" style="position:absolute;left:3721;top:2995;width:674;height:514;visibility:visible;mso-wrap-style:square;v-text-anchor:top" coordsize="67355,5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o9FsYA&#10;AADdAAAADwAAAGRycy9kb3ducmV2LnhtbESPzWsCMRTE7wX/h/AEbzXrFhbdGqVoFQ8e6kfvj83b&#10;j7p5WZKo639vCoUeh5n5DTNf9qYVN3K+saxgMk5AEBdWN1wpOJ82r1MQPiBrbC2Tggd5WC4GL3PM&#10;tb3zgW7HUIkIYZ+jgjqELpfSFzUZ9GPbEUevtM5giNJVUju8R7hpZZokmTTYcFyosaNVTcXleDUK&#10;XPnz+Xbdu+2l3GSr9Hs9PX9lhVKjYf/xDiJQH/7Df+2dVpClyQx+38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o9FsYAAADdAAAADwAAAAAAAAAAAAAAAACYAgAAZHJz&#10;L2Rvd25yZXYueG1sUEsFBgAAAAAEAAQA9QAAAIsDAAAAAA==&#10;" path="m10718,205c10868,,23677,5003,39171,11308l67355,22799,61646,37147v-3137,7892,-6305,14296,-7045,14244c53863,51325,41292,46377,26663,40393,12024,34395,44,28934,22,28238,,27199,9830,1425,10718,205xe" fillcolor="#dcdcdc" strokecolor="#505050" strokeweight=".30411mm">
                  <v:stroke miterlimit="1" joinstyle="miter"/>
                  <v:path arrowok="t" textboxrect="0,0,67355,51443"/>
                </v:shape>
                <v:shape id="Shape 6210" o:spid="_x0000_s1553" style="position:absolute;top:2115;width:639;height:301;visibility:visible;mso-wrap-style:square;v-text-anchor:top" coordsize="63906,3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kqHcIA&#10;AADdAAAADwAAAGRycy9kb3ducmV2LnhtbERPy4rCMBTdD/gP4QqzGTT1QSnVKCoIMhvxgetLc6fp&#10;2NyUJmPr308WgsvDeS/Xva3Fg1pfOVYwGScgiAunKy4VXC/7UQbCB2SNtWNS8CQP69XgY4m5dh2f&#10;6HEOpYgh7HNUYEJocil9YciiH7uGOHI/rrUYImxLqVvsYrit5TRJUmmx4thgsKGdoeJ+/rMKtqdb&#10;djc4/+po+13M+v0x/c2OSn0O+80CRKA+vMUv90ErSKeTuD++iU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mSodwgAAAN0AAAAPAAAAAAAAAAAAAAAAAJgCAABkcnMvZG93&#10;bnJldi54bWxQSwUGAAAAAAQABAD1AAAAhwMAAAAA&#10;" path="m,l63906,r,30165l,30165,,15077,,xe" fillcolor="#dcdcdc" strokecolor="#505050" strokeweight=".30411mm">
                  <v:stroke miterlimit="1" joinstyle="miter"/>
                  <v:path arrowok="t" textboxrect="0,0,63906,30165"/>
                </v:shape>
                <v:shape id="Shape 6211" o:spid="_x0000_s1554" style="position:absolute;left:3947;top:2115;width:639;height:301;visibility:visible;mso-wrap-style:square;v-text-anchor:top" coordsize="63906,30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PhsUA&#10;AADdAAAADwAAAGRycy9kb3ducmV2LnhtbESPQWvCQBSE74L/YXkFL6KbqISQuooWBPEi2uL5kX3N&#10;pmbfhuzWpP++Wyh4HGbmG2a9HWwjHtT52rGCdJ6AIC6drrlS8PF+mOUgfEDW2DgmBT/kYbsZj9ZY&#10;aNfzhR7XUIkIYV+gAhNCW0jpS0MW/dy1xNH7dJ3FEGVXSd1hH+G2kYskyaTFmuOCwZbeDJX367dV&#10;sL/c8rvB1bSn/alcDodz9pWflZq8DLtXEIGG8Az/t49aQbZIU/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1Y+GxQAAAN0AAAAPAAAAAAAAAAAAAAAAAJgCAABkcnMv&#10;ZG93bnJldi54bWxQSwUGAAAAAAQABAD1AAAAigMAAAAA&#10;" path="m,l63906,r,30165l,30165,,15077,,xe" fillcolor="#dcdcdc" strokecolor="#505050" strokeweight=".30411mm">
                  <v:stroke miterlimit="1" joinstyle="miter"/>
                  <v:path arrowok="t" textboxrect="0,0,63906,30165"/>
                </v:shape>
                <v:shape id="Shape 6212" o:spid="_x0000_s1555" style="position:absolute;left:253;top:984;width:674;height:602;visibility:visible;mso-wrap-style:square;v-text-anchor:top" coordsize="67377,6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OBcQA&#10;AADdAAAADwAAAGRycy9kb3ducmV2LnhtbESPzWrDMBCE74W8g9hAbrUcH0JxrYQmkNDQU508wNba&#10;2KbWykjyT/P0UaHQ4zAz3zDFbjadGMn51rKCdZKCIK6sbrlWcL0cn19A+ICssbNMCn7Iw267eCow&#10;13biTxrLUIsIYZ+jgiaEPpfSVw0Z9IntiaN3s85giNLVUjucItx0MkvTjTTYclxosKdDQ9V3ORgF&#10;H1/34SLTm96X+upO5i7P7jwqtVrOb68gAs3hP/zXftcKNtk6g9838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wTgXEAAAA3QAAAA8AAAAAAAAAAAAAAAAAmAIAAGRycy9k&#10;b3ducmV2LnhtbFBLBQYAAAAABAAEAPUAAACJAwAAAAA=&#10;" path="m18922,748v5845,3427,48455,34900,48176,35574c65844,39329,50209,60136,49193,60158v-686,10,-12090,-7742,-25336,-17240c10611,33430,,25036,257,24263,1681,20121,17648,,18922,748xe" fillcolor="#dcdcdc" strokecolor="#505050" strokeweight=".30411mm">
                  <v:stroke miterlimit="1" joinstyle="miter"/>
                  <v:path arrowok="t" textboxrect="0,0,67377,60168"/>
                </v:shape>
                <v:shape id="Shape 6213" o:spid="_x0000_s1556" style="position:absolute;left:3658;top:986;width:678;height:601;visibility:visible;mso-wrap-style:square;v-text-anchor:top" coordsize="67784,60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qv8MA&#10;AADdAAAADwAAAGRycy9kb3ducmV2LnhtbESPQWsCMRSE7wX/Q3gFb92sClJXoxRB8VTQCl4fm9fN&#10;0s3LksTs+u+bQsHjMDPfMJvdaDuRyIfWsYJZUYIgrp1uuVFw/Tq8vYMIEVlj55gUPCjAbjt52WCl&#10;3cBnSpfYiAzhUKECE2NfSRlqQxZD4Xri7H07bzFm6RupPQ4Zbjs5L8ultNhyXjDY095Q/XO5WwWr&#10;R/KfXeuML9NtuKdj0PtUKzV9HT/WICKN8Rn+b5+0guV8toC/N/k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fqv8MAAADdAAAADwAAAAAAAAAAAAAAAACYAgAAZHJzL2Rv&#10;d25yZXYueG1sUEsFBgAAAAAEAAQA9QAAAIgDAAAAAA==&#10;" path="m48496,567c49450,,53262,4285,58992,12336v4947,6960,8792,12818,8532,13021c60340,31001,18900,60065,18086,60032v-632,-33,-4818,-5225,-9306,-11533c4304,42180,481,36635,290,36163,,35489,42596,4038,48496,567xe" fillcolor="#dcdcdc" strokecolor="#505050" strokeweight=".30411mm">
                  <v:stroke miterlimit="1" joinstyle="miter"/>
                  <v:path arrowok="t" textboxrect="0,0,67784,60065"/>
                </v:shape>
                <v:shape id="Shape 6214" o:spid="_x0000_s1557" style="position:absolute;left:1029;top:306;width:562;height:662;visibility:visible;mso-wrap-style:square;v-text-anchor:top" coordsize="56230,66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p/w8gA&#10;AADdAAAADwAAAGRycy9kb3ducmV2LnhtbESPQWvCQBSE7wX/w/IKvRTdKItIdJViKSp4qW1Rb4/s&#10;M4lm38bs1qT/visUehxm5htmtuhsJW7U+NKxhuEgAUGcOVNyruHz460/AeEDssHKMWn4IQ+Lee9h&#10;hqlxLb/TbRdyESHsU9RQhFCnUvqsIIt+4Gri6J1cYzFE2eTSNNhGuK3kKEnG0mLJcaHAmpYFZZfd&#10;t9WgJufjJlFr/Nqv2q26Ls/q+fCq9dNj9zIFEagL/+G/9tpoGI+GCu5v4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n/DyAAAAN0AAAAPAAAAAAAAAAAAAAAAAJgCAABk&#10;cnMvZG93bnJldi54bWxQSwUGAAAAAAQABAD1AAAAjQMAAAAA&#10;" path="m29716,l42973,24929v7291,13715,13257,25494,13257,26180c56230,51794,52139,54473,47149,57074v-5001,2591,-10880,5792,-13063,7110c30979,66049,29888,66230,29074,64977,28506,64100,22275,52630,15227,39480,429,11875,,16020,18760,5900l29716,xe" fillcolor="#dcdcdc" strokecolor="#505050" strokeweight=".30411mm">
                  <v:stroke miterlimit="1" joinstyle="miter"/>
                  <v:path arrowok="t" textboxrect="0,0,56230,66230"/>
                </v:shape>
                <v:shape id="Shape 6215" o:spid="_x0000_s1558" style="position:absolute;left:2994;top:306;width:563;height:657;visibility:visible;mso-wrap-style:square;v-text-anchor:top" coordsize="56238,65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x4sQA&#10;AADdAAAADwAAAGRycy9kb3ducmV2LnhtbESPQWvCQBSE70L/w/IKvUjdKColzUakVO3VKD0/sq/Z&#10;0OzbsLuNqb++WxA8DjPzDVNsRtuJgXxoHSuYzzIQxLXTLTcKzqfd8wuIEJE1do5JwS8F2JQPkwJz&#10;7S58pKGKjUgQDjkqMDH2uZShNmQxzFxPnLwv5y3GJH0jtcdLgttOLrJsLS22nBYM9vRmqP6ufqyC&#10;MB17E/Vhr8N1WO63PvvcXd+Venoct68gIo3xHr61P7SC9WK+gv836Qn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0MeLEAAAA3QAAAA8AAAAAAAAAAAAAAAAAmAIAAGRycy9k&#10;b3ducmV2LnhtbFBLBQYAAAAABAAEAPUAAACJAwAAAAA=&#10;" path="m26524,l37467,5900v18771,10120,18353,5920,3393,33956c33742,53198,27424,64580,26803,65139v-612,545,-6897,-2111,-13964,-5924c5783,55404,,51742,,51078,,50412,5963,38644,13257,24929l26524,xe" fillcolor="#dcdcdc" strokecolor="#505050" strokeweight=".30411mm">
                  <v:stroke miterlimit="1" joinstyle="miter"/>
                  <v:path arrowok="t" textboxrect="0,0,56238,65684"/>
                </v:shape>
                <v:shape id="Shape 6216" o:spid="_x0000_s1559" style="position:absolute;left:2142;top:154;width:314;height:565;visibility:visible;mso-wrap-style:square;v-text-anchor:top" coordsize="31331,5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vPBcQA&#10;AADdAAAADwAAAGRycy9kb3ducmV2LnhtbESPW2sCMRSE3wX/QziFvmmi4KJbo9SCYOmTt/fD5uyl&#10;bk62m+iu/74RBB+HmfmGWa57W4sbtb5yrGEyViCIM2cqLjScjtvRHIQPyAZrx6ThTh7Wq+Fgialx&#10;He/pdgiFiBD2KWooQ2hSKX1WkkU/dg1x9HLXWgxRtoU0LXYRbms5VSqRFiuOCyU29FVSdjlcrYZf&#10;Vf/NdvdN/i0vix81y/vFudtr/f7Wf36ACNSHV/jZ3hkNyXSSwO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7zwXEAAAA3QAAAA8AAAAAAAAAAAAAAAAAmAIAAGRycy9k&#10;b3ducmV2LnhtbFBLBQYAAAAABAAEAPUAAACJAwAAAAA=&#10;" path="m,l31331,r,56572l,56572,,28279,,xe" fillcolor="#dcdcdc" strokecolor="#505050" strokeweight=".30411mm">
                  <v:stroke miterlimit="1" joinstyle="miter"/>
                  <v:path arrowok="t" textboxrect="0,0,31331,56572"/>
                </v:shape>
                <v:rect id="Rectangle 6217" o:spid="_x0000_s1560" style="position:absolute;left:26423;top:79;width:7197;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LWscA&#10;AADdAAAADwAAAGRycy9kb3ducmV2LnhtbESPQWvCQBSE7wX/w/IKvTWbeLAaXSXYFj1WI6S9PbLP&#10;JDT7NmS3Ju2v7wqCx2FmvmFWm9G04kK9aywrSKIYBHFpdcOVglP+/jwH4TyyxtYyKfglB5v15GGF&#10;qbYDH+hy9JUIEHYpKqi971IpXVmTQRfZjjh4Z9sb9EH2ldQ9DgFuWjmN45k02HBYqLGjbU3l9/HH&#10;KNjNu+xzb/+Gqn372hUfxeI1X3ilnh7HbAnC0+jv4Vt7rxXMps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y1rHAAAA3QAAAA8AAAAAAAAAAAAAAAAAmAIAAGRy&#10;cy9kb3ducmV2LnhtbFBLBQYAAAAABAAEAPUAAACMAwAAAAA=&#10;" filled="f" stroked="f">
                  <v:textbox inset="0,0,0,0">
                    <w:txbxContent>
                      <w:p w14:paraId="1FAE0C4C" w14:textId="77777777" w:rsidR="006E2FA2" w:rsidRDefault="006E2FA2">
                        <w:pPr>
                          <w:spacing w:after="160" w:line="259" w:lineRule="auto"/>
                          <w:ind w:left="0" w:firstLine="0"/>
                          <w:jc w:val="left"/>
                        </w:pPr>
                        <w:r>
                          <w:rPr>
                            <w:color w:val="141414"/>
                            <w:sz w:val="14"/>
                          </w:rPr>
                          <w:t>Interface</w:t>
                        </w:r>
                        <w:r>
                          <w:rPr>
                            <w:color w:val="141414"/>
                            <w:spacing w:val="15"/>
                            <w:sz w:val="14"/>
                          </w:rPr>
                          <w:t xml:space="preserve"> </w:t>
                        </w:r>
                        <w:r>
                          <w:rPr>
                            <w:color w:val="141414"/>
                            <w:sz w:val="14"/>
                          </w:rPr>
                          <w:t>Work</w:t>
                        </w:r>
                      </w:p>
                    </w:txbxContent>
                  </v:textbox>
                </v:rect>
                <v:rect id="Rectangle 6218" o:spid="_x0000_s1561" style="position:absolute;left:31834;top:79;width:626;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9fKMQA&#10;AADdAAAADwAAAGRycy9kb3ducmV2LnhtbERPTW+CQBC9N+l/2EyT3uoCB6LIYkzVyLFVE/U2YUcg&#10;ZWcJuwrtr+8emvT48r7z1WQ68aDBtZYVxLMIBHFldcu1gtNx9zYH4Tyyxs4yKfgmB6vi+SnHTNuR&#10;P+lx8LUIIewyVNB432dSuqohg25me+LA3exg0Ac41FIPOIZw08kkilJpsOXQ0GBP7w1VX4e7UbCf&#10;9+tLaX/Gutte9+eP82JzXHilXl+m9RKEp8n/i//cpVaQJnG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PXyjEAAAA3QAAAA8AAAAAAAAAAAAAAAAAmAIAAGRycy9k&#10;b3ducmV2LnhtbFBLBQYAAAAABAAEAPUAAACJAwAAAAA=&#10;" filled="f" stroked="f">
                  <v:textbox inset="0,0,0,0">
                    <w:txbxContent>
                      <w:p w14:paraId="5CCE75D9" w14:textId="77777777" w:rsidR="006E2FA2" w:rsidRDefault="006E2FA2">
                        <w:pPr>
                          <w:spacing w:after="160" w:line="259" w:lineRule="auto"/>
                          <w:ind w:left="0" w:firstLine="0"/>
                          <w:jc w:val="left"/>
                        </w:pPr>
                        <w:proofErr w:type="gramStart"/>
                        <w:r>
                          <w:rPr>
                            <w:color w:val="141414"/>
                            <w:w w:val="103"/>
                            <w:sz w:val="14"/>
                          </w:rPr>
                          <w:t>fl</w:t>
                        </w:r>
                        <w:proofErr w:type="gramEnd"/>
                      </w:p>
                    </w:txbxContent>
                  </v:textbox>
                </v:rect>
                <v:rect id="Rectangle 6219" o:spid="_x0000_s1562" style="position:absolute;left:32305;top:79;width:1346;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s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1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rPHAAAA3QAAAA8AAAAAAAAAAAAAAAAAmAIAAGRy&#10;cy9kb3ducmV2LnhtbFBLBQYAAAAABAAEAPUAAACMAwAAAAA=&#10;" filled="f" stroked="f">
                  <v:textbox inset="0,0,0,0">
                    <w:txbxContent>
                      <w:p w14:paraId="4CA6146E" w14:textId="77777777" w:rsidR="006E2FA2" w:rsidRDefault="006E2FA2">
                        <w:pPr>
                          <w:spacing w:after="160" w:line="259" w:lineRule="auto"/>
                          <w:ind w:left="0" w:firstLine="0"/>
                          <w:jc w:val="left"/>
                        </w:pPr>
                        <w:proofErr w:type="gramStart"/>
                        <w:r>
                          <w:rPr>
                            <w:color w:val="141414"/>
                            <w:spacing w:val="-4"/>
                            <w:w w:val="94"/>
                            <w:sz w:val="14"/>
                          </w:rPr>
                          <w:t>ow</w:t>
                        </w:r>
                        <w:proofErr w:type="gramEnd"/>
                      </w:p>
                    </w:txbxContent>
                  </v:textbox>
                </v:rect>
                <v:rect id="Rectangle 6220" o:spid="_x0000_s1563" style="position:absolute;left:38505;top:31;width:8414;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Zk8IA&#10;AADdAAAADwAAAGRycy9kb3ducmV2LnhtbERPy4rCMBTdC/MP4Q7MTlO7EO2YFvGBLn2Bzu7SXNti&#10;c1OaaDt+vVkMzPJw3vOsN7V4UusqywrGowgEcW51xYWC82kznIJwHlljbZkU/JKDLP0YzDHRtuMD&#10;PY++ECGEXYIKSu+bREqXl2TQjWxDHLibbQ36ANtC6ha7EG5qGUfRRBqsODSU2NCypPx+fBgF22mz&#10;uO7sqyvq9c/2sr/MVqeZV+rrs198g/DU+3/xn3unFUziO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1ZmTwgAAAN0AAAAPAAAAAAAAAAAAAAAAAJgCAABkcnMvZG93&#10;bnJldi54bWxQSwUGAAAAAAQABAD1AAAAhwMAAAAA&#10;" filled="f" stroked="f">
                  <v:textbox inset="0,0,0,0">
                    <w:txbxContent>
                      <w:p w14:paraId="08F10440" w14:textId="77777777" w:rsidR="006E2FA2" w:rsidRDefault="006E2FA2">
                        <w:pPr>
                          <w:spacing w:after="160" w:line="259" w:lineRule="auto"/>
                          <w:ind w:left="0" w:firstLine="0"/>
                          <w:jc w:val="left"/>
                        </w:pPr>
                        <w:r>
                          <w:rPr>
                            <w:color w:val="141414"/>
                            <w:w w:val="103"/>
                            <w:sz w:val="14"/>
                          </w:rPr>
                          <w:t>Proof-of-Concept</w:t>
                        </w:r>
                      </w:p>
                    </w:txbxContent>
                  </v:textbox>
                </v:rect>
                <v:rect id="Rectangle 6221" o:spid="_x0000_s1564" style="position:absolute;left:11482;top:3184;width:2827;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8CMUA&#10;AADdAAAADwAAAGRycy9kb3ducmV2LnhtbESPT4vCMBTE74LfITxhb5rag2g1iqiLHtc/UPf2aN62&#10;xealNFnb3U9vBMHjMDO/YRarzlTiTo0rLSsYjyIQxJnVJecKLufP4RSE88gaK8uk4I8crJb93gIT&#10;bVs+0v3kcxEg7BJUUHhfJ1K6rCCDbmRr4uD92MagD7LJpW6wDXBTyTiKJtJgyWGhwJo2BWW3069R&#10;sJ/W6+vB/rd5tfvep1/pbHueeaU+Bt16DsJT59/hV/ugFUzie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TwIxQAAAN0AAAAPAAAAAAAAAAAAAAAAAJgCAABkcnMv&#10;ZG93bnJldi54bWxQSwUGAAAAAAQABAD1AAAAigMAAAAA&#10;" filled="f" stroked="f">
                  <v:textbox inset="0,0,0,0">
                    <w:txbxContent>
                      <w:p w14:paraId="30628EC8" w14:textId="77777777" w:rsidR="006E2FA2" w:rsidRDefault="006E2FA2">
                        <w:pPr>
                          <w:spacing w:after="160" w:line="259" w:lineRule="auto"/>
                          <w:ind w:left="0" w:firstLine="0"/>
                          <w:jc w:val="left"/>
                        </w:pPr>
                        <w:r>
                          <w:rPr>
                            <w:color w:val="141414"/>
                            <w:w w:val="102"/>
                            <w:sz w:val="14"/>
                          </w:rPr>
                          <w:t>Paper</w:t>
                        </w:r>
                      </w:p>
                    </w:txbxContent>
                  </v:textbox>
                </v:rect>
                <v:rect id="Rectangle 6222" o:spid="_x0000_s1565" style="position:absolute;left:10735;top:4061;width:4814;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uif8UA&#10;AADdAAAADwAAAGRycy9kb3ducmV2LnhtbESPT4vCMBTE7wv7HcJb8Lam9iBajSLuih79s9D19mie&#10;bbF5KU201U9vBMHjMDO/YabzzlTiSo0rLSsY9CMQxJnVJecK/g6r7xEI55E1VpZJwY0czGefH1NM&#10;tG15R9e9z0WAsEtQQeF9nUjpsoIMur6tiYN3so1BH2STS91gG+CmknEUDaXBksNCgTUtC8rO+4tR&#10;sB7Vi/+Nvbd59Xtcp9t0/HMYe6V6X91iAsJT59/hV3ujFQz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6J/xQAAAN0AAAAPAAAAAAAAAAAAAAAAAJgCAABkcnMv&#10;ZG93bnJldi54bWxQSwUGAAAAAAQABAD1AAAAigMAAAAA&#10;" filled="f" stroked="f">
                  <v:textbox inset="0,0,0,0">
                    <w:txbxContent>
                      <w:p w14:paraId="046B4055" w14:textId="77777777" w:rsidR="006E2FA2" w:rsidRDefault="006E2FA2">
                        <w:pPr>
                          <w:spacing w:after="160" w:line="259" w:lineRule="auto"/>
                          <w:ind w:left="0" w:firstLine="0"/>
                          <w:jc w:val="left"/>
                        </w:pPr>
                        <w:r>
                          <w:rPr>
                            <w:color w:val="141414"/>
                            <w:w w:val="102"/>
                            <w:sz w:val="14"/>
                          </w:rPr>
                          <w:t>Prototype</w:t>
                        </w:r>
                      </w:p>
                    </w:txbxContent>
                  </v:textbox>
                </v:rect>
                <v:rect id="Rectangle 6223" o:spid="_x0000_s1566" style="position:absolute;left:22849;top:3184;width:3931;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H5McA&#10;AADdAAAADwAAAGRycy9kb3ducmV2LnhtbESPQWvCQBSE74L/YXlCb7oxBdHoGoKtJMdWC9bbI/ua&#10;hGbfhuxq0v76bqHQ4zAz3zC7dDStuFPvGssKlosIBHFpdcOVgrfzcb4G4TyyxtYyKfgiB+l+Otlh&#10;ou3Ar3Q/+UoECLsEFdTed4mUrqzJoFvYjjh4H7Y36IPsK6l7HALctDKOopU02HBYqLGjQ03l5+lm&#10;FOTrLnsv7PdQtc/X/PJy2TydN16ph9mYbUF4Gv1/+K9daAWrOH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HB+THAAAA3QAAAA8AAAAAAAAAAAAAAAAAmAIAAGRy&#10;cy9kb3ducmV2LnhtbFBLBQYAAAAABAAEAPUAAACMAwAAAAA=&#10;" filled="f" stroked="f">
                  <v:textbox inset="0,0,0,0">
                    <w:txbxContent>
                      <w:p w14:paraId="22618E3B" w14:textId="77777777" w:rsidR="006E2FA2" w:rsidRDefault="006E2FA2">
                        <w:pPr>
                          <w:spacing w:after="160" w:line="259" w:lineRule="auto"/>
                          <w:ind w:left="0" w:firstLine="0"/>
                          <w:jc w:val="left"/>
                        </w:pPr>
                        <w:r>
                          <w:rPr>
                            <w:color w:val="141414"/>
                            <w:w w:val="102"/>
                            <w:sz w:val="14"/>
                          </w:rPr>
                          <w:t>Mockup</w:t>
                        </w:r>
                      </w:p>
                    </w:txbxContent>
                  </v:textbox>
                </v:rect>
                <v:rect id="Rectangle 6224" o:spid="_x0000_s1567" style="position:absolute;left:22517;top:4061;width:4814;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6fkMcA&#10;AADdAAAADwAAAGRycy9kb3ducmV2LnhtbESPQWvCQBSE74L/YXlCb7oxFNHoGoKtJMdWC9bbI/ua&#10;hGbfhuxq0v76bqHQ4zAz3zC7dDStuFPvGssKlosIBHFpdcOVgrfzcb4G4TyyxtYyKfgiB+l+Otlh&#10;ou3Ar3Q/+UoECLsEFdTed4mUrqzJoFvYjjh4H7Y36IPsK6l7HALctDKOopU02HBYqLGjQ03l5+lm&#10;FOTrLnsv7PdQtc/X/PJy2TydN16ph9mYbUF4Gv1/+K9daAWrOH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un5DHAAAA3QAAAA8AAAAAAAAAAAAAAAAAmAIAAGRy&#10;cy9kb3ducmV2LnhtbFBLBQYAAAAABAAEAPUAAACMAwAAAAA=&#10;" filled="f" stroked="f">
                  <v:textbox inset="0,0,0,0">
                    <w:txbxContent>
                      <w:p w14:paraId="1CA248A9" w14:textId="77777777" w:rsidR="006E2FA2" w:rsidRDefault="006E2FA2">
                        <w:pPr>
                          <w:spacing w:after="160" w:line="259" w:lineRule="auto"/>
                          <w:ind w:left="0" w:firstLine="0"/>
                          <w:jc w:val="left"/>
                        </w:pPr>
                        <w:r>
                          <w:rPr>
                            <w:color w:val="141414"/>
                            <w:w w:val="102"/>
                            <w:sz w:val="14"/>
                          </w:rPr>
                          <w:t>Prototype</w:t>
                        </w:r>
                      </w:p>
                    </w:txbxContent>
                  </v:textbox>
                </v:rect>
                <v:rect id="Rectangle 6225" o:spid="_x0000_s1568" style="position:absolute;left:33794;top:3194;width:531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6C8cA&#10;AADdAAAADwAAAGRycy9kb3ducmV2LnhtbESPQWvCQBSE74L/YXlCb7oxUNHoGoKtJMdWC9bbI/ua&#10;hGbfhuxq0v76bqHQ4zAz3zC7dDStuFPvGssKlosIBHFpdcOVgrfzcb4G4TyyxtYyKfgiB+l+Otlh&#10;ou3Ar3Q/+UoECLsEFdTed4mUrqzJoFvYjjh4H7Y36IPsK6l7HALctDKOopU02HBYqLGjQ03l5+lm&#10;FOTrLnsv7PdQtc/X/PJy2TydN16ph9mYbUF4Gv1/+K9daAWrOH6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OgvHAAAA3QAAAA8AAAAAAAAAAAAAAAAAmAIAAGRy&#10;cy9kb3ducmV2LnhtbFBLBQYAAAAABAAEAPUAAACMAwAAAAA=&#10;" filled="f" stroked="f">
                  <v:textbox inset="0,0,0,0">
                    <w:txbxContent>
                      <w:p w14:paraId="234086F9" w14:textId="77777777" w:rsidR="006E2FA2" w:rsidRDefault="006E2FA2">
                        <w:pPr>
                          <w:spacing w:after="160" w:line="259" w:lineRule="auto"/>
                          <w:ind w:left="0" w:firstLine="0"/>
                          <w:jc w:val="left"/>
                        </w:pPr>
                        <w:r>
                          <w:rPr>
                            <w:color w:val="141414"/>
                            <w:w w:val="99"/>
                            <w:sz w:val="14"/>
                          </w:rPr>
                          <w:t>Web-based</w:t>
                        </w:r>
                      </w:p>
                    </w:txbxContent>
                  </v:textbox>
                </v:rect>
                <v:rect id="Rectangle 6226" o:spid="_x0000_s1569" style="position:absolute;left:33981;top:4071;width:4814;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CkfMUA&#10;AADdAAAADwAAAGRycy9kb3ducmV2LnhtbESPT4vCMBTE78J+h/AWvGlqD0W7RhF3RY/+WXD39mie&#10;bbF5KU201U9vBMHjMDO/YabzzlTiSo0rLSsYDSMQxJnVJecKfg+rwRiE88gaK8uk4EYO5rOP3hRT&#10;bVve0XXvcxEg7FJUUHhfp1K6rCCDbmhr4uCdbGPQB9nkUjfYBripZBxFiTRYclgosKZlQdl5fzEK&#10;1uN68bex9zavfv7Xx+1x8n2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cKR8xQAAAN0AAAAPAAAAAAAAAAAAAAAAAJgCAABkcnMv&#10;ZG93bnJldi54bWxQSwUGAAAAAAQABAD1AAAAigMAAAAA&#10;" filled="f" stroked="f">
                  <v:textbox inset="0,0,0,0">
                    <w:txbxContent>
                      <w:p w14:paraId="374D427E" w14:textId="77777777" w:rsidR="006E2FA2" w:rsidRDefault="006E2FA2">
                        <w:pPr>
                          <w:spacing w:after="160" w:line="259" w:lineRule="auto"/>
                          <w:ind w:left="0" w:firstLine="0"/>
                          <w:jc w:val="left"/>
                        </w:pPr>
                        <w:r>
                          <w:rPr>
                            <w:color w:val="141414"/>
                            <w:w w:val="102"/>
                            <w:sz w:val="14"/>
                          </w:rPr>
                          <w:t>Prototype</w:t>
                        </w:r>
                      </w:p>
                    </w:txbxContent>
                  </v:textbox>
                </v:rect>
                <v:shape id="Shape 6227" o:spid="_x0000_s1570" style="position:absolute;left:44024;top:1935;width:1291;height:1168;visibility:visible;mso-wrap-style:square;v-text-anchor:top" coordsize="129120,11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8Ra8QA&#10;AADdAAAADwAAAGRycy9kb3ducmV2LnhtbESPQYvCMBSE78L+h/AWvGlqDyrVKLplYQ8LYlXw+Gie&#10;TbF5KU1W67/fCILHYWa+YZbr3jbiRp2vHSuYjBMQxKXTNVcKjofv0RyED8gaG8ek4EEe1quPwRIz&#10;7e68p1sRKhEh7DNUYEJoMyl9aciiH7uWOHoX11kMUXaV1B3eI9w2Mk2SqbRYc1ww2NKXofJa/FkF&#10;xa/Z5/m5sWfXbq+HS+53+uSVGn72mwWIQH14h1/tH61gmqYzeL6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vEWvEAAAA3QAAAA8AAAAAAAAAAAAAAAAAmAIAAGRycy9k&#10;b3ducmV2LnhtbFBLBQYAAAAABAAEAPUAAACJAwAAAAA=&#10;" path="m114729,r14391,11511l51819,112253v-3449,4562,-11363,4562,-14812,l,62910,14811,51805,44409,91287,114729,xe" fillcolor="#505050" stroked="f" strokeweight="0">
                  <v:stroke miterlimit="1" joinstyle="miter"/>
                  <v:path arrowok="t" textboxrect="0,0,129120,116815"/>
                </v:shape>
                <v:shape id="Shape 6228" o:spid="_x0000_s1571" style="position:absolute;left:46107;top:1969;width:1091;height:1091;visibility:visible;mso-wrap-style:square;v-text-anchor:top" coordsize="109106,109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YdsQA&#10;AADdAAAADwAAAGRycy9kb3ducmV2LnhtbERPPW/CMBDdkfofrKvUBRWnGSKa4iAEQpQJSNv9FF+T&#10;lPicxg4k/fX1gMT49L4Xy8E04kKdqy0reJlFIIgLq2suFXx+bJ/nIJxH1thYJgUjOVhmD5MFptpe&#10;+USX3JcihLBLUUHlfZtK6YqKDLqZbYkD9207gz7ArpS6w2sIN42MoyiRBmsODRW2tK6oOOe9UfD6&#10;s5GHQ7/ZJ9PjaH53++ZvPX4p9fQ4rN5AeBr8XXxzv2sFSRyHueFNe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B2HbEAAAA3QAAAA8AAAAAAAAAAAAAAAAAmAIAAGRycy9k&#10;b3ducmV2LnhtbFBLBQYAAAAABAAEAPUAAACJAwAAAAA=&#10;" path="m,l109106,109103e" filled="f" strokecolor="#505050" strokeweight=".56653mm">
                  <v:stroke miterlimit="1" joinstyle="miter"/>
                  <v:path arrowok="t" textboxrect="0,0,109106,109103"/>
                </v:shape>
                <v:shape id="Shape 6229" o:spid="_x0000_s1572" style="position:absolute;left:46107;top:1969;width:1091;height:1091;visibility:visible;mso-wrap-style:square;v-text-anchor:top" coordsize="109106,109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197cYA&#10;AADdAAAADwAAAGRycy9kb3ducmV2LnhtbESPQWvCQBSE74L/YXlCL1I35hA0uoooYj1Zbb0/sq9J&#10;avZtzK6a9Nd3C0KPw8x8w8yXranEnRpXWlYwHkUgiDOrS84VfH5sXycgnEfWWFkmBR05WC76vTmm&#10;2j74SPeTz0WAsEtRQeF9nUrpsoIMupGtiYP3ZRuDPsgml7rBR4CbSsZRlEiDJYeFAmtaF5RdTjej&#10;YPq9kYfDbbNPhu+due721c+6Oyv1MmhXMxCeWv8ffrbftIIkjqfw9yY8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197cYAAADdAAAADwAAAAAAAAAAAAAAAACYAgAAZHJz&#10;L2Rvd25yZXYueG1sUEsFBgAAAAAEAAQA9QAAAIsDAAAAAA==&#10;" path="m109106,l,109103e" filled="f" strokecolor="#505050" strokeweight=".56653mm">
                  <v:stroke miterlimit="1" joinstyle="miter"/>
                  <v:path arrowok="t" textboxrect="0,0,109106,109103"/>
                </v:shape>
                <v:shape id="Shape 6230" o:spid="_x0000_s1573" style="position:absolute;left:44906;top:6623;width:1573;height:0;visibility:visible;mso-wrap-style:square;v-text-anchor:top" coordsize="157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29FsQA&#10;AADdAAAADwAAAGRycy9kb3ducmV2LnhtbERPz2vCMBS+D/Y/hDfwMmaqgoxqWqageJJpR8tuj+bZ&#10;ljUvJYla//vlMNjx4/u9zkfTixs531lWMJsmIIhrqztuFHwVu7d3ED4ga+wtk4IHeciz56c1ptre&#10;+US3c2hEDGGfooI2hCGV0tctGfRTOxBH7mKdwRCha6R2eI/hppfzJFlKgx3HhhYH2rZU/5yvRsFp&#10;X5QbU72W37vt7MjXyn668qDU5GX8WIEINIZ/8Z/7oBUs54u4P76JT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tvRbEAAAA3QAAAA8AAAAAAAAAAAAAAAAAmAIAAGRycy9k&#10;b3ducmV2LnhtbFBLBQYAAAAABAAEAPUAAACJAwAAAAA=&#10;" path="m,l157241,e" filled="f" strokecolor="#505050" strokeweight=".40061mm">
                  <v:stroke miterlimit="1" joinstyle="miter"/>
                  <v:path arrowok="t" textboxrect="0,0,157241,0"/>
                </v:shape>
                <v:shape id="Shape 6231" o:spid="_x0000_s1574" style="position:absolute;left:45693;top:5837;width:0;height:1572;visibility:visible;mso-wrap-style:square;v-text-anchor:top" coordsize="0,15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ar8YA&#10;AADdAAAADwAAAGRycy9kb3ducmV2LnhtbESPT2vCQBTE7wW/w/IKvdVNtIhEV6kFaXux+Iecn9ln&#10;Esy+jbtbTb59Vyh4HGbmN8x82ZlGXMn52rKCdJiAIC6srrlUcNivX6cgfEDW2FgmBT15WC4GT3PM&#10;tL3xlq67UIoIYZ+hgiqENpPSFxUZ9EPbEkfvZJ3BEKUrpXZ4i3DTyFGSTKTBmuNChS19VFScd79G&#10;QX7p3/Kffe5W2+91v7m4z/aYjpV6ee7eZyACdeER/m9/aQWT0TiF+5v4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Tar8YAAADdAAAADwAAAAAAAAAAAAAAAACYAgAAZHJz&#10;L2Rvd25yZXYueG1sUEsFBgAAAAAEAAQA9QAAAIsDAAAAAA==&#10;" path="m,l,157241e" filled="f" strokecolor="#505050" strokeweight=".40061mm">
                  <v:stroke miterlimit="1" joinstyle="miter"/>
                  <v:path arrowok="t" textboxrect="0,0,0,157241"/>
                </v:shape>
                <v:rect id="Rectangle 6232" o:spid="_x0000_s1575" style="position:absolute;left:43730;top:3716;width:5136;height:1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I0oscA&#10;AADdAAAADwAAAGRycy9kb3ducmV2LnhtbESPQWvCQBSE74L/YXlCb7oxBdHoGoKtJMdWC9bbI/ua&#10;hGbfhuxq0v76bqHQ4zAz3zC7dDStuFPvGssKlosIBHFpdcOVgrfzcb4G4TyyxtYyKfgiB+l+Otlh&#10;ou3Ar3Q/+UoECLsEFdTed4mUrqzJoFvYjjh4H7Y36IPsK6l7HALctDKOopU02HBYqLGjQ03l5+lm&#10;FOTrLnsv7PdQtc/X/PJy2TydN16ph9mYbUF4Gv1/+K9daAWr+D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NKLHAAAA3QAAAA8AAAAAAAAAAAAAAAAAmAIAAGRy&#10;cy9kb3ducmV2LnhtbFBLBQYAAAAABAAEAPUAAACMAwAAAAA=&#10;" filled="f" stroked="f">
                  <v:textbox inset="0,0,0,0">
                    <w:txbxContent>
                      <w:p w14:paraId="5C913392" w14:textId="77777777" w:rsidR="006E2FA2" w:rsidRDefault="006E2FA2">
                        <w:pPr>
                          <w:spacing w:after="160" w:line="259" w:lineRule="auto"/>
                          <w:ind w:left="0" w:firstLine="0"/>
                          <w:jc w:val="left"/>
                        </w:pPr>
                        <w:r>
                          <w:rPr>
                            <w:color w:val="141414"/>
                            <w:w w:val="102"/>
                            <w:sz w:val="14"/>
                          </w:rPr>
                          <w:t>Extensions</w:t>
                        </w:r>
                      </w:p>
                    </w:txbxContent>
                  </v:textbox>
                </v:rect>
                <w10:anchorlock/>
              </v:group>
            </w:pict>
          </mc:Fallback>
        </mc:AlternateContent>
      </w:r>
    </w:p>
    <w:p w14:paraId="7EDB07B1" w14:textId="77777777" w:rsidR="00A21FDC" w:rsidRDefault="00252176">
      <w:pPr>
        <w:spacing w:after="337"/>
        <w:ind w:right="164" w:hanging="10"/>
        <w:jc w:val="center"/>
      </w:pPr>
      <w:r>
        <w:t>Figure 3.1: Human Centered Design process with five project phases</w:t>
      </w:r>
    </w:p>
    <w:p w14:paraId="33C30105" w14:textId="77777777" w:rsidR="00A21FDC" w:rsidRDefault="00252176">
      <w:pPr>
        <w:numPr>
          <w:ilvl w:val="0"/>
          <w:numId w:val="14"/>
        </w:numPr>
        <w:spacing w:after="15"/>
        <w:ind w:right="163" w:hanging="255"/>
      </w:pPr>
      <w:r>
        <w:rPr>
          <w:b/>
        </w:rPr>
        <w:t>Idea</w:t>
      </w:r>
      <w:r>
        <w:t>: The initial idea how to edit and visualize the history of countries.</w:t>
      </w:r>
    </w:p>
    <w:p w14:paraId="5B0AF00F" w14:textId="77777777" w:rsidR="00A21FDC" w:rsidRDefault="00252176">
      <w:pPr>
        <w:numPr>
          <w:ilvl w:val="0"/>
          <w:numId w:val="14"/>
        </w:numPr>
        <w:spacing w:after="16"/>
        <w:ind w:right="163" w:hanging="255"/>
      </w:pPr>
      <w:r>
        <w:rPr>
          <w:b/>
        </w:rPr>
        <w:t>Paper prototype</w:t>
      </w:r>
      <w:r>
        <w:t>: The concept of the interface realized and tested on paper.</w:t>
      </w:r>
    </w:p>
    <w:p w14:paraId="4DA86815" w14:textId="77777777" w:rsidR="00A21FDC" w:rsidRDefault="00252176">
      <w:pPr>
        <w:numPr>
          <w:ilvl w:val="0"/>
          <w:numId w:val="14"/>
        </w:numPr>
        <w:spacing w:after="16"/>
        <w:ind w:right="163" w:hanging="255"/>
      </w:pPr>
      <w:r>
        <w:rPr>
          <w:b/>
        </w:rPr>
        <w:t>Mockup prototype</w:t>
      </w:r>
      <w:r>
        <w:t>: The concrete workflow developed in a slide-based presentation.</w:t>
      </w:r>
    </w:p>
    <w:p w14:paraId="50ADD867" w14:textId="77777777" w:rsidR="00A21FDC" w:rsidRDefault="00252176">
      <w:pPr>
        <w:numPr>
          <w:ilvl w:val="0"/>
          <w:numId w:val="14"/>
        </w:numPr>
        <w:spacing w:after="16"/>
        <w:ind w:right="163" w:hanging="255"/>
      </w:pPr>
      <w:r>
        <w:rPr>
          <w:b/>
        </w:rPr>
        <w:t>Web-based prototype</w:t>
      </w:r>
      <w:r>
        <w:t>: The final version developed in a Web application.</w:t>
      </w:r>
    </w:p>
    <w:p w14:paraId="3853BB0A" w14:textId="77777777" w:rsidR="00A21FDC" w:rsidRDefault="00252176">
      <w:pPr>
        <w:numPr>
          <w:ilvl w:val="0"/>
          <w:numId w:val="14"/>
        </w:numPr>
        <w:ind w:right="163" w:hanging="255"/>
      </w:pPr>
      <w:r>
        <w:rPr>
          <w:b/>
        </w:rPr>
        <w:t>Extensions</w:t>
      </w:r>
      <w:r>
        <w:t>: Design approaches to account for the uncertain nature of history.</w:t>
      </w:r>
    </w:p>
    <w:p w14:paraId="7F3B3D61" w14:textId="77777777" w:rsidR="00A21FDC" w:rsidRDefault="00252176">
      <w:pPr>
        <w:spacing w:after="266"/>
        <w:ind w:left="2" w:right="163"/>
      </w:pPr>
      <w:r>
        <w:t>This chapter covers the first four phases of this design process, focusing on the results of the Webbased prototype and its underlying data model. Everything in this chapter is based on the assumption of full certainty about the data: For each time point in history there a clear an undisputed state of the world. The data model and the application presented in this chapter is be open to extension to tackle the actual problem of uncertainty in history. This is the topic of the next chapter 4.</w:t>
      </w:r>
    </w:p>
    <w:p w14:paraId="1EAEAEC5" w14:textId="77777777" w:rsidR="00A21FDC" w:rsidRDefault="00252176">
      <w:pPr>
        <w:spacing w:after="152" w:line="259" w:lineRule="auto"/>
        <w:ind w:left="783" w:firstLine="0"/>
        <w:jc w:val="left"/>
      </w:pPr>
      <w:r>
        <w:rPr>
          <w:noProof/>
          <w:sz w:val="22"/>
        </w:rPr>
        <w:lastRenderedPageBreak/>
        <mc:AlternateContent>
          <mc:Choice Requires="wpg">
            <w:drawing>
              <wp:inline distT="0" distB="0" distL="0" distR="0" wp14:anchorId="70B5ADCB" wp14:editId="04D92E8C">
                <wp:extent cx="4260089" cy="1412292"/>
                <wp:effectExtent l="0" t="0" r="0" b="0"/>
                <wp:docPr id="95310" name="Group 95310"/>
                <wp:cNvGraphicFramePr/>
                <a:graphic xmlns:a="http://schemas.openxmlformats.org/drawingml/2006/main">
                  <a:graphicData uri="http://schemas.microsoft.com/office/word/2010/wordprocessingGroup">
                    <wpg:wgp>
                      <wpg:cNvGrpSpPr/>
                      <wpg:grpSpPr>
                        <a:xfrm>
                          <a:off x="0" y="0"/>
                          <a:ext cx="4260089" cy="1412292"/>
                          <a:chOff x="0" y="0"/>
                          <a:chExt cx="4260089" cy="1412292"/>
                        </a:xfrm>
                      </wpg:grpSpPr>
                      <wps:wsp>
                        <wps:cNvPr id="6259" name="Shape 6259"/>
                        <wps:cNvSpPr/>
                        <wps:spPr>
                          <a:xfrm>
                            <a:off x="0" y="148727"/>
                            <a:ext cx="580123" cy="547266"/>
                          </a:xfrm>
                          <a:custGeom>
                            <a:avLst/>
                            <a:gdLst/>
                            <a:ahLst/>
                            <a:cxnLst/>
                            <a:rect l="0" t="0" r="0" b="0"/>
                            <a:pathLst>
                              <a:path w="580123" h="547266">
                                <a:moveTo>
                                  <a:pt x="269236" y="4064"/>
                                </a:moveTo>
                                <a:cubicBezTo>
                                  <a:pt x="317977" y="0"/>
                                  <a:pt x="368408" y="9949"/>
                                  <a:pt x="414276" y="35677"/>
                                </a:cubicBezTo>
                                <a:cubicBezTo>
                                  <a:pt x="536585" y="104263"/>
                                  <a:pt x="580123" y="259048"/>
                                  <a:pt x="511536" y="381357"/>
                                </a:cubicBezTo>
                                <a:cubicBezTo>
                                  <a:pt x="442933" y="503725"/>
                                  <a:pt x="288215" y="547266"/>
                                  <a:pt x="165847" y="478663"/>
                                </a:cubicBezTo>
                                <a:cubicBezTo>
                                  <a:pt x="43538" y="410076"/>
                                  <a:pt x="0" y="255291"/>
                                  <a:pt x="68587" y="132982"/>
                                </a:cubicBezTo>
                                <a:cubicBezTo>
                                  <a:pt x="111466" y="56536"/>
                                  <a:pt x="188002" y="10838"/>
                                  <a:pt x="269236" y="4064"/>
                                </a:cubicBezTo>
                                <a:close/>
                              </a:path>
                            </a:pathLst>
                          </a:custGeom>
                          <a:ln w="4475" cap="flat">
                            <a:miter lim="100000"/>
                          </a:ln>
                        </wps:spPr>
                        <wps:style>
                          <a:lnRef idx="1">
                            <a:srgbClr val="323232"/>
                          </a:lnRef>
                          <a:fillRef idx="1">
                            <a:srgbClr val="B4B4B4"/>
                          </a:fillRef>
                          <a:effectRef idx="0">
                            <a:scrgbClr r="0" g="0" b="0"/>
                          </a:effectRef>
                          <a:fontRef idx="none"/>
                        </wps:style>
                        <wps:bodyPr/>
                      </wps:wsp>
                      <wps:wsp>
                        <wps:cNvPr id="6260" name="Shape 6260"/>
                        <wps:cNvSpPr/>
                        <wps:spPr>
                          <a:xfrm>
                            <a:off x="216561" y="632811"/>
                            <a:ext cx="82570" cy="26294"/>
                          </a:xfrm>
                          <a:custGeom>
                            <a:avLst/>
                            <a:gdLst/>
                            <a:ahLst/>
                            <a:cxnLst/>
                            <a:rect l="0" t="0" r="0" b="0"/>
                            <a:pathLst>
                              <a:path w="82570" h="26294">
                                <a:moveTo>
                                  <a:pt x="50655" y="0"/>
                                </a:moveTo>
                                <a:lnTo>
                                  <a:pt x="54414" y="12776"/>
                                </a:lnTo>
                                <a:lnTo>
                                  <a:pt x="66330" y="10814"/>
                                </a:lnTo>
                                <a:lnTo>
                                  <a:pt x="82570" y="13756"/>
                                </a:lnTo>
                                <a:lnTo>
                                  <a:pt x="82570" y="26294"/>
                                </a:lnTo>
                                <a:lnTo>
                                  <a:pt x="17586" y="20896"/>
                                </a:lnTo>
                                <a:cubicBezTo>
                                  <a:pt x="30311" y="1155"/>
                                  <a:pt x="0" y="15431"/>
                                  <a:pt x="41830" y="2707"/>
                                </a:cubicBezTo>
                                <a:lnTo>
                                  <a:pt x="50655"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1" name="Shape 6261"/>
                        <wps:cNvSpPr/>
                        <wps:spPr>
                          <a:xfrm>
                            <a:off x="35875" y="425213"/>
                            <a:ext cx="34467" cy="107532"/>
                          </a:xfrm>
                          <a:custGeom>
                            <a:avLst/>
                            <a:gdLst/>
                            <a:ahLst/>
                            <a:cxnLst/>
                            <a:rect l="0" t="0" r="0" b="0"/>
                            <a:pathLst>
                              <a:path w="34467" h="107532">
                                <a:moveTo>
                                  <a:pt x="0" y="0"/>
                                </a:moveTo>
                                <a:cubicBezTo>
                                  <a:pt x="693" y="500"/>
                                  <a:pt x="1103" y="808"/>
                                  <a:pt x="1193" y="705"/>
                                </a:cubicBezTo>
                                <a:lnTo>
                                  <a:pt x="13327" y="20639"/>
                                </a:lnTo>
                                <a:lnTo>
                                  <a:pt x="27951" y="37033"/>
                                </a:lnTo>
                                <a:cubicBezTo>
                                  <a:pt x="27951" y="37033"/>
                                  <a:pt x="29259" y="53465"/>
                                  <a:pt x="28053" y="56171"/>
                                </a:cubicBezTo>
                                <a:cubicBezTo>
                                  <a:pt x="26848" y="58929"/>
                                  <a:pt x="23500" y="62880"/>
                                  <a:pt x="23795" y="69152"/>
                                </a:cubicBezTo>
                                <a:cubicBezTo>
                                  <a:pt x="24090" y="75361"/>
                                  <a:pt x="29310" y="90689"/>
                                  <a:pt x="29310" y="90689"/>
                                </a:cubicBezTo>
                                <a:lnTo>
                                  <a:pt x="34467" y="104671"/>
                                </a:lnTo>
                                <a:cubicBezTo>
                                  <a:pt x="34467" y="104671"/>
                                  <a:pt x="34018" y="105877"/>
                                  <a:pt x="33210" y="107532"/>
                                </a:cubicBezTo>
                                <a:cubicBezTo>
                                  <a:pt x="14726" y="75566"/>
                                  <a:pt x="3002" y="39136"/>
                                  <a:pt x="0"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2" name="Shape 6262"/>
                        <wps:cNvSpPr/>
                        <wps:spPr>
                          <a:xfrm>
                            <a:off x="258494" y="271733"/>
                            <a:ext cx="9774" cy="3515"/>
                          </a:xfrm>
                          <a:custGeom>
                            <a:avLst/>
                            <a:gdLst/>
                            <a:ahLst/>
                            <a:cxnLst/>
                            <a:rect l="0" t="0" r="0" b="0"/>
                            <a:pathLst>
                              <a:path w="9774" h="3515">
                                <a:moveTo>
                                  <a:pt x="9774" y="0"/>
                                </a:moveTo>
                                <a:lnTo>
                                  <a:pt x="8068" y="2104"/>
                                </a:lnTo>
                                <a:lnTo>
                                  <a:pt x="1911" y="3515"/>
                                </a:lnTo>
                                <a:lnTo>
                                  <a:pt x="0" y="705"/>
                                </a:lnTo>
                                <a:lnTo>
                                  <a:pt x="3309" y="103"/>
                                </a:lnTo>
                                <a:lnTo>
                                  <a:pt x="9774"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3" name="Shape 6263"/>
                        <wps:cNvSpPr/>
                        <wps:spPr>
                          <a:xfrm>
                            <a:off x="97202" y="267231"/>
                            <a:ext cx="201929" cy="318632"/>
                          </a:xfrm>
                          <a:custGeom>
                            <a:avLst/>
                            <a:gdLst/>
                            <a:ahLst/>
                            <a:cxnLst/>
                            <a:rect l="0" t="0" r="0" b="0"/>
                            <a:pathLst>
                              <a:path w="201929" h="318632">
                                <a:moveTo>
                                  <a:pt x="98604" y="0"/>
                                </a:moveTo>
                                <a:lnTo>
                                  <a:pt x="115549" y="4502"/>
                                </a:lnTo>
                                <a:lnTo>
                                  <a:pt x="112034" y="13828"/>
                                </a:lnTo>
                                <a:lnTo>
                                  <a:pt x="126311" y="24000"/>
                                </a:lnTo>
                                <a:lnTo>
                                  <a:pt x="144962" y="26207"/>
                                </a:lnTo>
                                <a:lnTo>
                                  <a:pt x="148759" y="17984"/>
                                </a:lnTo>
                                <a:lnTo>
                                  <a:pt x="152479" y="16483"/>
                                </a:lnTo>
                                <a:lnTo>
                                  <a:pt x="165153" y="20293"/>
                                </a:lnTo>
                                <a:lnTo>
                                  <a:pt x="171617" y="19741"/>
                                </a:lnTo>
                                <a:lnTo>
                                  <a:pt x="182688" y="22743"/>
                                </a:lnTo>
                                <a:lnTo>
                                  <a:pt x="189807" y="18638"/>
                                </a:lnTo>
                                <a:lnTo>
                                  <a:pt x="201929" y="21560"/>
                                </a:lnTo>
                                <a:lnTo>
                                  <a:pt x="201929" y="301683"/>
                                </a:lnTo>
                                <a:lnTo>
                                  <a:pt x="188806" y="314168"/>
                                </a:lnTo>
                                <a:lnTo>
                                  <a:pt x="157379" y="318632"/>
                                </a:lnTo>
                                <a:lnTo>
                                  <a:pt x="156327" y="311359"/>
                                </a:lnTo>
                                <a:lnTo>
                                  <a:pt x="149362" y="304997"/>
                                </a:lnTo>
                                <a:lnTo>
                                  <a:pt x="146360" y="299135"/>
                                </a:lnTo>
                                <a:lnTo>
                                  <a:pt x="138741" y="293978"/>
                                </a:lnTo>
                                <a:lnTo>
                                  <a:pt x="131532" y="274237"/>
                                </a:lnTo>
                                <a:lnTo>
                                  <a:pt x="119102" y="257292"/>
                                </a:lnTo>
                                <a:lnTo>
                                  <a:pt x="116101" y="242258"/>
                                </a:lnTo>
                                <a:lnTo>
                                  <a:pt x="121860" y="227481"/>
                                </a:lnTo>
                                <a:lnTo>
                                  <a:pt x="117601" y="209446"/>
                                </a:lnTo>
                                <a:lnTo>
                                  <a:pt x="111688" y="198119"/>
                                </a:lnTo>
                                <a:lnTo>
                                  <a:pt x="95153" y="179327"/>
                                </a:lnTo>
                                <a:lnTo>
                                  <a:pt x="96308" y="162344"/>
                                </a:lnTo>
                                <a:lnTo>
                                  <a:pt x="96500" y="149208"/>
                                </a:lnTo>
                                <a:lnTo>
                                  <a:pt x="90189" y="147515"/>
                                </a:lnTo>
                                <a:lnTo>
                                  <a:pt x="80825" y="147105"/>
                                </a:lnTo>
                                <a:lnTo>
                                  <a:pt x="68999" y="137894"/>
                                </a:lnTo>
                                <a:lnTo>
                                  <a:pt x="48706" y="146463"/>
                                </a:lnTo>
                                <a:lnTo>
                                  <a:pt x="39778" y="141999"/>
                                </a:lnTo>
                                <a:lnTo>
                                  <a:pt x="24654" y="147015"/>
                                </a:lnTo>
                                <a:lnTo>
                                  <a:pt x="6965" y="127620"/>
                                </a:lnTo>
                                <a:lnTo>
                                  <a:pt x="7068" y="120449"/>
                                </a:lnTo>
                                <a:lnTo>
                                  <a:pt x="795" y="107429"/>
                                </a:lnTo>
                                <a:lnTo>
                                  <a:pt x="0" y="95654"/>
                                </a:lnTo>
                                <a:lnTo>
                                  <a:pt x="6709" y="78568"/>
                                </a:lnTo>
                                <a:lnTo>
                                  <a:pt x="7119" y="64278"/>
                                </a:lnTo>
                                <a:lnTo>
                                  <a:pt x="22499" y="41933"/>
                                </a:lnTo>
                                <a:lnTo>
                                  <a:pt x="38828" y="29503"/>
                                </a:lnTo>
                                <a:lnTo>
                                  <a:pt x="41689" y="19793"/>
                                </a:lnTo>
                                <a:lnTo>
                                  <a:pt x="57916" y="6260"/>
                                </a:lnTo>
                                <a:lnTo>
                                  <a:pt x="69794" y="7915"/>
                                </a:lnTo>
                                <a:lnTo>
                                  <a:pt x="98604"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4" name="Shape 6264"/>
                        <wps:cNvSpPr/>
                        <wps:spPr>
                          <a:xfrm>
                            <a:off x="218062" y="261510"/>
                            <a:ext cx="12071" cy="7465"/>
                          </a:xfrm>
                          <a:custGeom>
                            <a:avLst/>
                            <a:gdLst/>
                            <a:ahLst/>
                            <a:cxnLst/>
                            <a:rect l="0" t="0" r="0" b="0"/>
                            <a:pathLst>
                              <a:path w="12071" h="7465">
                                <a:moveTo>
                                  <a:pt x="3309" y="103"/>
                                </a:moveTo>
                                <a:cubicBezTo>
                                  <a:pt x="5105" y="0"/>
                                  <a:pt x="7017" y="2360"/>
                                  <a:pt x="7017" y="2360"/>
                                </a:cubicBezTo>
                                <a:cubicBezTo>
                                  <a:pt x="7017" y="2360"/>
                                  <a:pt x="9172" y="705"/>
                                  <a:pt x="10223" y="205"/>
                                </a:cubicBezTo>
                                <a:lnTo>
                                  <a:pt x="12071" y="1206"/>
                                </a:lnTo>
                                <a:lnTo>
                                  <a:pt x="7709" y="7465"/>
                                </a:lnTo>
                                <a:lnTo>
                                  <a:pt x="141" y="3361"/>
                                </a:lnTo>
                                <a:lnTo>
                                  <a:pt x="0" y="705"/>
                                </a:lnTo>
                                <a:cubicBezTo>
                                  <a:pt x="0" y="705"/>
                                  <a:pt x="1552" y="205"/>
                                  <a:pt x="3309" y="103"/>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5" name="Shape 6265"/>
                        <wps:cNvSpPr/>
                        <wps:spPr>
                          <a:xfrm>
                            <a:off x="203977" y="251094"/>
                            <a:ext cx="10172" cy="9569"/>
                          </a:xfrm>
                          <a:custGeom>
                            <a:avLst/>
                            <a:gdLst/>
                            <a:ahLst/>
                            <a:cxnLst/>
                            <a:rect l="0" t="0" r="0" b="0"/>
                            <a:pathLst>
                              <a:path w="10172" h="9569">
                                <a:moveTo>
                                  <a:pt x="10172" y="0"/>
                                </a:moveTo>
                                <a:lnTo>
                                  <a:pt x="8363" y="4053"/>
                                </a:lnTo>
                                <a:lnTo>
                                  <a:pt x="1757" y="9069"/>
                                </a:lnTo>
                                <a:cubicBezTo>
                                  <a:pt x="1757" y="9069"/>
                                  <a:pt x="205" y="9569"/>
                                  <a:pt x="103" y="7568"/>
                                </a:cubicBezTo>
                                <a:cubicBezTo>
                                  <a:pt x="0" y="5554"/>
                                  <a:pt x="1950" y="154"/>
                                  <a:pt x="1950" y="154"/>
                                </a:cubicBezTo>
                                <a:lnTo>
                                  <a:pt x="10172"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6" name="Shape 6266"/>
                        <wps:cNvSpPr/>
                        <wps:spPr>
                          <a:xfrm>
                            <a:off x="175667" y="203338"/>
                            <a:ext cx="13328" cy="13379"/>
                          </a:xfrm>
                          <a:custGeom>
                            <a:avLst/>
                            <a:gdLst/>
                            <a:ahLst/>
                            <a:cxnLst/>
                            <a:rect l="0" t="0" r="0" b="0"/>
                            <a:pathLst>
                              <a:path w="13328" h="13379">
                                <a:moveTo>
                                  <a:pt x="11878" y="911"/>
                                </a:moveTo>
                                <a:lnTo>
                                  <a:pt x="13328" y="3515"/>
                                </a:lnTo>
                                <a:lnTo>
                                  <a:pt x="6260" y="9428"/>
                                </a:lnTo>
                                <a:lnTo>
                                  <a:pt x="2912" y="13379"/>
                                </a:lnTo>
                                <a:lnTo>
                                  <a:pt x="0" y="13084"/>
                                </a:lnTo>
                                <a:lnTo>
                                  <a:pt x="1706" y="6965"/>
                                </a:lnTo>
                                <a:lnTo>
                                  <a:pt x="5618" y="5016"/>
                                </a:lnTo>
                                <a:lnTo>
                                  <a:pt x="10467" y="3861"/>
                                </a:lnTo>
                                <a:cubicBezTo>
                                  <a:pt x="10467" y="3861"/>
                                  <a:pt x="11827" y="0"/>
                                  <a:pt x="11878" y="911"/>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7" name="Shape 6267"/>
                        <wps:cNvSpPr/>
                        <wps:spPr>
                          <a:xfrm>
                            <a:off x="182979" y="196578"/>
                            <a:ext cx="20844" cy="25501"/>
                          </a:xfrm>
                          <a:custGeom>
                            <a:avLst/>
                            <a:gdLst/>
                            <a:ahLst/>
                            <a:cxnLst/>
                            <a:rect l="0" t="0" r="0" b="0"/>
                            <a:pathLst>
                              <a:path w="20844" h="25501">
                                <a:moveTo>
                                  <a:pt x="19100" y="0"/>
                                </a:moveTo>
                                <a:lnTo>
                                  <a:pt x="20844" y="4156"/>
                                </a:lnTo>
                                <a:lnTo>
                                  <a:pt x="18394" y="8312"/>
                                </a:lnTo>
                                <a:lnTo>
                                  <a:pt x="18446" y="13430"/>
                                </a:lnTo>
                                <a:cubicBezTo>
                                  <a:pt x="18446" y="13430"/>
                                  <a:pt x="18843" y="17638"/>
                                  <a:pt x="18241" y="18792"/>
                                </a:cubicBezTo>
                                <a:cubicBezTo>
                                  <a:pt x="17637" y="19946"/>
                                  <a:pt x="11981" y="22448"/>
                                  <a:pt x="11981" y="22448"/>
                                </a:cubicBezTo>
                                <a:lnTo>
                                  <a:pt x="6670" y="22948"/>
                                </a:lnTo>
                                <a:cubicBezTo>
                                  <a:pt x="6670" y="22948"/>
                                  <a:pt x="103" y="25501"/>
                                  <a:pt x="51" y="24398"/>
                                </a:cubicBezTo>
                                <a:cubicBezTo>
                                  <a:pt x="0" y="23243"/>
                                  <a:pt x="2963" y="19985"/>
                                  <a:pt x="2963" y="19985"/>
                                </a:cubicBezTo>
                                <a:lnTo>
                                  <a:pt x="7722" y="17086"/>
                                </a:lnTo>
                                <a:lnTo>
                                  <a:pt x="8171" y="13276"/>
                                </a:lnTo>
                                <a:lnTo>
                                  <a:pt x="12378" y="8620"/>
                                </a:lnTo>
                                <a:lnTo>
                                  <a:pt x="9774" y="5157"/>
                                </a:lnTo>
                                <a:lnTo>
                                  <a:pt x="13238" y="3002"/>
                                </a:lnTo>
                                <a:lnTo>
                                  <a:pt x="13533" y="500"/>
                                </a:lnTo>
                                <a:lnTo>
                                  <a:pt x="1910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8" name="Shape 6268"/>
                        <wps:cNvSpPr/>
                        <wps:spPr>
                          <a:xfrm>
                            <a:off x="248771" y="195372"/>
                            <a:ext cx="4259" cy="3361"/>
                          </a:xfrm>
                          <a:custGeom>
                            <a:avLst/>
                            <a:gdLst/>
                            <a:ahLst/>
                            <a:cxnLst/>
                            <a:rect l="0" t="0" r="0" b="0"/>
                            <a:pathLst>
                              <a:path w="4259" h="3361">
                                <a:moveTo>
                                  <a:pt x="4259" y="0"/>
                                </a:moveTo>
                                <a:lnTo>
                                  <a:pt x="3309" y="2758"/>
                                </a:lnTo>
                                <a:lnTo>
                                  <a:pt x="0" y="3361"/>
                                </a:lnTo>
                                <a:lnTo>
                                  <a:pt x="4259"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69" name="Shape 6269"/>
                        <wps:cNvSpPr/>
                        <wps:spPr>
                          <a:xfrm>
                            <a:off x="189996" y="177785"/>
                            <a:ext cx="14277" cy="6067"/>
                          </a:xfrm>
                          <a:custGeom>
                            <a:avLst/>
                            <a:gdLst/>
                            <a:ahLst/>
                            <a:cxnLst/>
                            <a:rect l="0" t="0" r="0" b="0"/>
                            <a:pathLst>
                              <a:path w="14277" h="6067">
                                <a:moveTo>
                                  <a:pt x="14277" y="0"/>
                                </a:moveTo>
                                <a:lnTo>
                                  <a:pt x="10826" y="3053"/>
                                </a:lnTo>
                                <a:lnTo>
                                  <a:pt x="3861" y="6067"/>
                                </a:lnTo>
                                <a:lnTo>
                                  <a:pt x="0" y="4913"/>
                                </a:lnTo>
                                <a:cubicBezTo>
                                  <a:pt x="0" y="4913"/>
                                  <a:pt x="2104" y="1706"/>
                                  <a:pt x="3412" y="1206"/>
                                </a:cubicBezTo>
                                <a:cubicBezTo>
                                  <a:pt x="4708" y="706"/>
                                  <a:pt x="9569" y="205"/>
                                  <a:pt x="9569" y="205"/>
                                </a:cubicBezTo>
                                <a:lnTo>
                                  <a:pt x="14277"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0" name="Shape 6270"/>
                        <wps:cNvSpPr/>
                        <wps:spPr>
                          <a:xfrm>
                            <a:off x="149410" y="167408"/>
                            <a:ext cx="149721" cy="105185"/>
                          </a:xfrm>
                          <a:custGeom>
                            <a:avLst/>
                            <a:gdLst/>
                            <a:ahLst/>
                            <a:cxnLst/>
                            <a:rect l="0" t="0" r="0" b="0"/>
                            <a:pathLst>
                              <a:path w="149721" h="105185">
                                <a:moveTo>
                                  <a:pt x="132789" y="0"/>
                                </a:moveTo>
                                <a:lnTo>
                                  <a:pt x="141358" y="1809"/>
                                </a:lnTo>
                                <a:cubicBezTo>
                                  <a:pt x="141358" y="1809"/>
                                  <a:pt x="148323" y="3015"/>
                                  <a:pt x="147912" y="4169"/>
                                </a:cubicBezTo>
                                <a:cubicBezTo>
                                  <a:pt x="147515" y="5272"/>
                                  <a:pt x="146309" y="7376"/>
                                  <a:pt x="146309" y="7376"/>
                                </a:cubicBezTo>
                                <a:lnTo>
                                  <a:pt x="138394" y="9531"/>
                                </a:lnTo>
                                <a:lnTo>
                                  <a:pt x="140306" y="11878"/>
                                </a:lnTo>
                                <a:lnTo>
                                  <a:pt x="144462" y="10583"/>
                                </a:lnTo>
                                <a:lnTo>
                                  <a:pt x="148272" y="11481"/>
                                </a:lnTo>
                                <a:lnTo>
                                  <a:pt x="149721" y="10257"/>
                                </a:lnTo>
                                <a:lnTo>
                                  <a:pt x="149721" y="65137"/>
                                </a:lnTo>
                                <a:lnTo>
                                  <a:pt x="141204" y="67652"/>
                                </a:lnTo>
                                <a:lnTo>
                                  <a:pt x="131930" y="70358"/>
                                </a:lnTo>
                                <a:cubicBezTo>
                                  <a:pt x="131930" y="70358"/>
                                  <a:pt x="129274" y="70256"/>
                                  <a:pt x="128877" y="71410"/>
                                </a:cubicBezTo>
                                <a:cubicBezTo>
                                  <a:pt x="128479" y="72513"/>
                                  <a:pt x="127376" y="76618"/>
                                  <a:pt x="127376" y="76618"/>
                                </a:cubicBezTo>
                                <a:lnTo>
                                  <a:pt x="133892" y="82275"/>
                                </a:lnTo>
                                <a:lnTo>
                                  <a:pt x="140703" y="80633"/>
                                </a:lnTo>
                                <a:cubicBezTo>
                                  <a:pt x="140703" y="80633"/>
                                  <a:pt x="145065" y="78170"/>
                                  <a:pt x="146617" y="78324"/>
                                </a:cubicBezTo>
                                <a:lnTo>
                                  <a:pt x="149721" y="78859"/>
                                </a:lnTo>
                                <a:lnTo>
                                  <a:pt x="149721" y="98349"/>
                                </a:lnTo>
                                <a:lnTo>
                                  <a:pt x="147771" y="98861"/>
                                </a:lnTo>
                                <a:cubicBezTo>
                                  <a:pt x="146668" y="99374"/>
                                  <a:pt x="139549" y="99271"/>
                                  <a:pt x="139549" y="99271"/>
                                </a:cubicBezTo>
                                <a:lnTo>
                                  <a:pt x="136342" y="98117"/>
                                </a:lnTo>
                                <a:lnTo>
                                  <a:pt x="132930" y="101169"/>
                                </a:lnTo>
                                <a:lnTo>
                                  <a:pt x="123220" y="98117"/>
                                </a:lnTo>
                                <a:lnTo>
                                  <a:pt x="122360" y="94564"/>
                                </a:lnTo>
                                <a:lnTo>
                                  <a:pt x="119756" y="91600"/>
                                </a:lnTo>
                                <a:lnTo>
                                  <a:pt x="116704" y="88150"/>
                                </a:lnTo>
                                <a:lnTo>
                                  <a:pt x="118102" y="84981"/>
                                </a:lnTo>
                                <a:lnTo>
                                  <a:pt x="110533" y="85341"/>
                                </a:lnTo>
                                <a:lnTo>
                                  <a:pt x="106634" y="87547"/>
                                </a:lnTo>
                                <a:cubicBezTo>
                                  <a:pt x="106634" y="87547"/>
                                  <a:pt x="111034" y="91100"/>
                                  <a:pt x="111085" y="92447"/>
                                </a:cubicBezTo>
                                <a:cubicBezTo>
                                  <a:pt x="111188" y="93807"/>
                                  <a:pt x="110636" y="96257"/>
                                  <a:pt x="110636" y="96257"/>
                                </a:cubicBezTo>
                                <a:lnTo>
                                  <a:pt x="116498" y="97770"/>
                                </a:lnTo>
                                <a:lnTo>
                                  <a:pt x="109482" y="99913"/>
                                </a:lnTo>
                                <a:lnTo>
                                  <a:pt x="103273" y="100426"/>
                                </a:lnTo>
                                <a:lnTo>
                                  <a:pt x="99861" y="94807"/>
                                </a:lnTo>
                                <a:lnTo>
                                  <a:pt x="96513" y="90292"/>
                                </a:lnTo>
                                <a:lnTo>
                                  <a:pt x="94961" y="85482"/>
                                </a:lnTo>
                                <a:lnTo>
                                  <a:pt x="95102" y="79427"/>
                                </a:lnTo>
                                <a:lnTo>
                                  <a:pt x="89638" y="77272"/>
                                </a:lnTo>
                                <a:lnTo>
                                  <a:pt x="81672" y="73860"/>
                                </a:lnTo>
                                <a:lnTo>
                                  <a:pt x="77118" y="67652"/>
                                </a:lnTo>
                                <a:lnTo>
                                  <a:pt x="73154" y="68755"/>
                                </a:lnTo>
                                <a:lnTo>
                                  <a:pt x="73154" y="73616"/>
                                </a:lnTo>
                                <a:cubicBezTo>
                                  <a:pt x="73154" y="73616"/>
                                  <a:pt x="77618" y="73411"/>
                                  <a:pt x="77015" y="74771"/>
                                </a:cubicBezTo>
                                <a:cubicBezTo>
                                  <a:pt x="76413" y="76118"/>
                                  <a:pt x="74258" y="77375"/>
                                  <a:pt x="75861" y="78427"/>
                                </a:cubicBezTo>
                                <a:cubicBezTo>
                                  <a:pt x="77464" y="79427"/>
                                  <a:pt x="85635" y="82378"/>
                                  <a:pt x="85635" y="82378"/>
                                </a:cubicBezTo>
                                <a:lnTo>
                                  <a:pt x="90689" y="85687"/>
                                </a:lnTo>
                                <a:cubicBezTo>
                                  <a:pt x="90689" y="85687"/>
                                  <a:pt x="90946" y="90151"/>
                                  <a:pt x="89343" y="89548"/>
                                </a:cubicBezTo>
                                <a:cubicBezTo>
                                  <a:pt x="87739" y="88945"/>
                                  <a:pt x="86084" y="86585"/>
                                  <a:pt x="85482" y="87739"/>
                                </a:cubicBezTo>
                                <a:cubicBezTo>
                                  <a:pt x="84827" y="88842"/>
                                  <a:pt x="83981" y="93152"/>
                                  <a:pt x="83981" y="93152"/>
                                </a:cubicBezTo>
                                <a:lnTo>
                                  <a:pt x="83378" y="95153"/>
                                </a:lnTo>
                                <a:lnTo>
                                  <a:pt x="79517" y="93807"/>
                                </a:lnTo>
                                <a:lnTo>
                                  <a:pt x="79979" y="88894"/>
                                </a:lnTo>
                                <a:lnTo>
                                  <a:pt x="73514" y="84738"/>
                                </a:lnTo>
                                <a:lnTo>
                                  <a:pt x="66600" y="80428"/>
                                </a:lnTo>
                                <a:lnTo>
                                  <a:pt x="63393" y="78824"/>
                                </a:lnTo>
                                <a:cubicBezTo>
                                  <a:pt x="63393" y="78824"/>
                                  <a:pt x="62982" y="74566"/>
                                  <a:pt x="61828" y="74668"/>
                                </a:cubicBezTo>
                                <a:cubicBezTo>
                                  <a:pt x="60738" y="74719"/>
                                  <a:pt x="56479" y="73809"/>
                                  <a:pt x="56479" y="73809"/>
                                </a:cubicBezTo>
                                <a:lnTo>
                                  <a:pt x="52759" y="75964"/>
                                </a:lnTo>
                                <a:lnTo>
                                  <a:pt x="44947" y="74809"/>
                                </a:lnTo>
                                <a:lnTo>
                                  <a:pt x="42343" y="80979"/>
                                </a:lnTo>
                                <a:lnTo>
                                  <a:pt x="39585" y="84237"/>
                                </a:lnTo>
                                <a:lnTo>
                                  <a:pt x="33928" y="86085"/>
                                </a:lnTo>
                                <a:lnTo>
                                  <a:pt x="28117" y="91049"/>
                                </a:lnTo>
                                <a:lnTo>
                                  <a:pt x="24911" y="97860"/>
                                </a:lnTo>
                                <a:lnTo>
                                  <a:pt x="18638" y="101324"/>
                                </a:lnTo>
                                <a:lnTo>
                                  <a:pt x="12827" y="101375"/>
                                </a:lnTo>
                                <a:lnTo>
                                  <a:pt x="8569" y="105185"/>
                                </a:lnTo>
                                <a:lnTo>
                                  <a:pt x="5259" y="101978"/>
                                </a:lnTo>
                                <a:cubicBezTo>
                                  <a:pt x="5259" y="101978"/>
                                  <a:pt x="5362" y="99322"/>
                                  <a:pt x="4259" y="99168"/>
                                </a:cubicBezTo>
                                <a:cubicBezTo>
                                  <a:pt x="3104" y="98963"/>
                                  <a:pt x="0" y="94012"/>
                                  <a:pt x="0" y="94012"/>
                                </a:cubicBezTo>
                                <a:lnTo>
                                  <a:pt x="5811" y="85687"/>
                                </a:lnTo>
                                <a:cubicBezTo>
                                  <a:pt x="5811" y="85687"/>
                                  <a:pt x="7722" y="83840"/>
                                  <a:pt x="8723" y="81980"/>
                                </a:cubicBezTo>
                                <a:cubicBezTo>
                                  <a:pt x="9774" y="80133"/>
                                  <a:pt x="10429" y="75412"/>
                                  <a:pt x="10429" y="75412"/>
                                </a:cubicBezTo>
                                <a:cubicBezTo>
                                  <a:pt x="10429" y="75412"/>
                                  <a:pt x="17535" y="75066"/>
                                  <a:pt x="19344" y="75412"/>
                                </a:cubicBezTo>
                                <a:cubicBezTo>
                                  <a:pt x="21152" y="75771"/>
                                  <a:pt x="27861" y="76374"/>
                                  <a:pt x="27861" y="76374"/>
                                </a:cubicBezTo>
                                <a:cubicBezTo>
                                  <a:pt x="27861" y="76374"/>
                                  <a:pt x="31671" y="76823"/>
                                  <a:pt x="32222" y="74360"/>
                                </a:cubicBezTo>
                                <a:cubicBezTo>
                                  <a:pt x="32723" y="71859"/>
                                  <a:pt x="34570" y="63996"/>
                                  <a:pt x="34570" y="63996"/>
                                </a:cubicBezTo>
                                <a:lnTo>
                                  <a:pt x="30170" y="60840"/>
                                </a:lnTo>
                                <a:lnTo>
                                  <a:pt x="30067" y="58634"/>
                                </a:lnTo>
                                <a:lnTo>
                                  <a:pt x="36930" y="57377"/>
                                </a:lnTo>
                                <a:cubicBezTo>
                                  <a:pt x="36930" y="57377"/>
                                  <a:pt x="41740" y="55568"/>
                                  <a:pt x="43100" y="55530"/>
                                </a:cubicBezTo>
                                <a:cubicBezTo>
                                  <a:pt x="44396" y="55478"/>
                                  <a:pt x="48103" y="53927"/>
                                  <a:pt x="48103" y="53927"/>
                                </a:cubicBezTo>
                                <a:cubicBezTo>
                                  <a:pt x="48103" y="53927"/>
                                  <a:pt x="48654" y="51669"/>
                                  <a:pt x="50206" y="51169"/>
                                </a:cubicBezTo>
                                <a:cubicBezTo>
                                  <a:pt x="51758" y="50617"/>
                                  <a:pt x="60032" y="47102"/>
                                  <a:pt x="60032" y="47102"/>
                                </a:cubicBezTo>
                                <a:cubicBezTo>
                                  <a:pt x="60032" y="47102"/>
                                  <a:pt x="59878" y="44447"/>
                                  <a:pt x="62533" y="44101"/>
                                </a:cubicBezTo>
                                <a:cubicBezTo>
                                  <a:pt x="65189" y="43703"/>
                                  <a:pt x="68755" y="43292"/>
                                  <a:pt x="68755" y="43292"/>
                                </a:cubicBezTo>
                                <a:lnTo>
                                  <a:pt x="72705" y="42240"/>
                                </a:lnTo>
                                <a:lnTo>
                                  <a:pt x="75412" y="38534"/>
                                </a:lnTo>
                                <a:lnTo>
                                  <a:pt x="75207" y="34532"/>
                                </a:lnTo>
                                <a:lnTo>
                                  <a:pt x="80825" y="31119"/>
                                </a:lnTo>
                                <a:lnTo>
                                  <a:pt x="81621" y="33531"/>
                                </a:lnTo>
                                <a:lnTo>
                                  <a:pt x="80222" y="36289"/>
                                </a:lnTo>
                                <a:lnTo>
                                  <a:pt x="81428" y="38238"/>
                                </a:lnTo>
                                <a:lnTo>
                                  <a:pt x="88086" y="37430"/>
                                </a:lnTo>
                                <a:cubicBezTo>
                                  <a:pt x="88086" y="37430"/>
                                  <a:pt x="91703" y="38136"/>
                                  <a:pt x="93255" y="38290"/>
                                </a:cubicBezTo>
                                <a:cubicBezTo>
                                  <a:pt x="94807" y="38444"/>
                                  <a:pt x="102375" y="38534"/>
                                  <a:pt x="102375" y="38534"/>
                                </a:cubicBezTo>
                                <a:lnTo>
                                  <a:pt x="105479" y="33929"/>
                                </a:lnTo>
                                <a:lnTo>
                                  <a:pt x="110136" y="28310"/>
                                </a:lnTo>
                                <a:lnTo>
                                  <a:pt x="114292" y="27015"/>
                                </a:lnTo>
                                <a:lnTo>
                                  <a:pt x="115549" y="24911"/>
                                </a:lnTo>
                                <a:lnTo>
                                  <a:pt x="112137" y="24013"/>
                                </a:lnTo>
                                <a:lnTo>
                                  <a:pt x="111290" y="19998"/>
                                </a:lnTo>
                                <a:lnTo>
                                  <a:pt x="111945" y="15739"/>
                                </a:lnTo>
                                <a:lnTo>
                                  <a:pt x="111842" y="13982"/>
                                </a:lnTo>
                                <a:lnTo>
                                  <a:pt x="105877" y="14931"/>
                                </a:lnTo>
                                <a:lnTo>
                                  <a:pt x="102927" y="17997"/>
                                </a:lnTo>
                                <a:lnTo>
                                  <a:pt x="102375" y="19998"/>
                                </a:lnTo>
                                <a:lnTo>
                                  <a:pt x="104479" y="22807"/>
                                </a:lnTo>
                                <a:cubicBezTo>
                                  <a:pt x="104479" y="22807"/>
                                  <a:pt x="104376" y="25065"/>
                                  <a:pt x="103068" y="25757"/>
                                </a:cubicBezTo>
                                <a:cubicBezTo>
                                  <a:pt x="101772" y="26514"/>
                                  <a:pt x="98758" y="28015"/>
                                  <a:pt x="98758" y="28015"/>
                                </a:cubicBezTo>
                                <a:lnTo>
                                  <a:pt x="94910" y="31774"/>
                                </a:lnTo>
                                <a:lnTo>
                                  <a:pt x="90343" y="33531"/>
                                </a:lnTo>
                                <a:lnTo>
                                  <a:pt x="87290" y="35480"/>
                                </a:lnTo>
                                <a:lnTo>
                                  <a:pt x="85879" y="33531"/>
                                </a:lnTo>
                                <a:lnTo>
                                  <a:pt x="86431" y="31273"/>
                                </a:lnTo>
                                <a:lnTo>
                                  <a:pt x="85379" y="28015"/>
                                </a:lnTo>
                                <a:lnTo>
                                  <a:pt x="84481" y="24052"/>
                                </a:lnTo>
                                <a:lnTo>
                                  <a:pt x="81774" y="27066"/>
                                </a:lnTo>
                                <a:lnTo>
                                  <a:pt x="75361" y="28720"/>
                                </a:lnTo>
                                <a:cubicBezTo>
                                  <a:pt x="75361" y="28720"/>
                                  <a:pt x="74206" y="27669"/>
                                  <a:pt x="74617" y="26514"/>
                                </a:cubicBezTo>
                                <a:cubicBezTo>
                                  <a:pt x="75014" y="25411"/>
                                  <a:pt x="76361" y="21999"/>
                                  <a:pt x="76361" y="21999"/>
                                </a:cubicBezTo>
                                <a:cubicBezTo>
                                  <a:pt x="76361" y="21999"/>
                                  <a:pt x="79979" y="18446"/>
                                  <a:pt x="81531" y="17945"/>
                                </a:cubicBezTo>
                                <a:cubicBezTo>
                                  <a:pt x="83083" y="17445"/>
                                  <a:pt x="91498" y="12532"/>
                                  <a:pt x="91498" y="12532"/>
                                </a:cubicBezTo>
                                <a:cubicBezTo>
                                  <a:pt x="91498" y="12532"/>
                                  <a:pt x="97757" y="8877"/>
                                  <a:pt x="99758" y="8774"/>
                                </a:cubicBezTo>
                                <a:cubicBezTo>
                                  <a:pt x="101772" y="8671"/>
                                  <a:pt x="108840" y="2963"/>
                                  <a:pt x="108840" y="2963"/>
                                </a:cubicBezTo>
                                <a:lnTo>
                                  <a:pt x="122514" y="308"/>
                                </a:lnTo>
                                <a:lnTo>
                                  <a:pt x="132789"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1" name="Shape 6271"/>
                        <wps:cNvSpPr/>
                        <wps:spPr>
                          <a:xfrm>
                            <a:off x="299131" y="646567"/>
                            <a:ext cx="53907" cy="12746"/>
                          </a:xfrm>
                          <a:custGeom>
                            <a:avLst/>
                            <a:gdLst/>
                            <a:ahLst/>
                            <a:cxnLst/>
                            <a:rect l="0" t="0" r="0" b="0"/>
                            <a:pathLst>
                              <a:path w="53907" h="12746">
                                <a:moveTo>
                                  <a:pt x="0" y="0"/>
                                </a:moveTo>
                                <a:lnTo>
                                  <a:pt x="8966" y="1624"/>
                                </a:lnTo>
                                <a:lnTo>
                                  <a:pt x="6170" y="7987"/>
                                </a:lnTo>
                                <a:lnTo>
                                  <a:pt x="27310" y="3779"/>
                                </a:lnTo>
                                <a:lnTo>
                                  <a:pt x="47808" y="2779"/>
                                </a:lnTo>
                                <a:lnTo>
                                  <a:pt x="53907" y="4173"/>
                                </a:lnTo>
                                <a:lnTo>
                                  <a:pt x="53907" y="4699"/>
                                </a:lnTo>
                                <a:lnTo>
                                  <a:pt x="2501" y="12746"/>
                                </a:lnTo>
                                <a:lnTo>
                                  <a:pt x="0" y="12538"/>
                                </a:lnTo>
                                <a:lnTo>
                                  <a:pt x="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2" name="Shape 6272"/>
                        <wps:cNvSpPr/>
                        <wps:spPr>
                          <a:xfrm>
                            <a:off x="351249" y="531709"/>
                            <a:ext cx="1789" cy="7808"/>
                          </a:xfrm>
                          <a:custGeom>
                            <a:avLst/>
                            <a:gdLst/>
                            <a:ahLst/>
                            <a:cxnLst/>
                            <a:rect l="0" t="0" r="0" b="0"/>
                            <a:pathLst>
                              <a:path w="1789" h="7808">
                                <a:moveTo>
                                  <a:pt x="1789" y="0"/>
                                </a:moveTo>
                                <a:lnTo>
                                  <a:pt x="1789" y="7808"/>
                                </a:lnTo>
                                <a:lnTo>
                                  <a:pt x="0" y="3434"/>
                                </a:lnTo>
                                <a:lnTo>
                                  <a:pt x="1789"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3" name="Shape 6273"/>
                        <wps:cNvSpPr/>
                        <wps:spPr>
                          <a:xfrm>
                            <a:off x="308905" y="156094"/>
                            <a:ext cx="7709" cy="7658"/>
                          </a:xfrm>
                          <a:custGeom>
                            <a:avLst/>
                            <a:gdLst/>
                            <a:ahLst/>
                            <a:cxnLst/>
                            <a:rect l="0" t="0" r="0" b="0"/>
                            <a:pathLst>
                              <a:path w="7709" h="7658">
                                <a:moveTo>
                                  <a:pt x="7709" y="0"/>
                                </a:moveTo>
                                <a:lnTo>
                                  <a:pt x="3258" y="4451"/>
                                </a:lnTo>
                                <a:lnTo>
                                  <a:pt x="1603" y="7658"/>
                                </a:lnTo>
                                <a:lnTo>
                                  <a:pt x="0" y="6606"/>
                                </a:lnTo>
                                <a:lnTo>
                                  <a:pt x="1155" y="2553"/>
                                </a:lnTo>
                                <a:lnTo>
                                  <a:pt x="7709"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4" name="Shape 6274"/>
                        <wps:cNvSpPr/>
                        <wps:spPr>
                          <a:xfrm>
                            <a:off x="299131" y="155735"/>
                            <a:ext cx="53907" cy="413178"/>
                          </a:xfrm>
                          <a:custGeom>
                            <a:avLst/>
                            <a:gdLst/>
                            <a:ahLst/>
                            <a:cxnLst/>
                            <a:rect l="0" t="0" r="0" b="0"/>
                            <a:pathLst>
                              <a:path w="53907" h="413178">
                                <a:moveTo>
                                  <a:pt x="32671" y="0"/>
                                </a:moveTo>
                                <a:lnTo>
                                  <a:pt x="53907" y="5190"/>
                                </a:lnTo>
                                <a:lnTo>
                                  <a:pt x="53907" y="79811"/>
                                </a:lnTo>
                                <a:lnTo>
                                  <a:pt x="50707" y="76464"/>
                                </a:lnTo>
                                <a:lnTo>
                                  <a:pt x="53670" y="72757"/>
                                </a:lnTo>
                                <a:lnTo>
                                  <a:pt x="50604" y="69999"/>
                                </a:lnTo>
                                <a:lnTo>
                                  <a:pt x="46050" y="68049"/>
                                </a:lnTo>
                                <a:lnTo>
                                  <a:pt x="42035" y="72257"/>
                                </a:lnTo>
                                <a:lnTo>
                                  <a:pt x="38983" y="74168"/>
                                </a:lnTo>
                                <a:lnTo>
                                  <a:pt x="39239" y="78427"/>
                                </a:lnTo>
                                <a:lnTo>
                                  <a:pt x="42792" y="82685"/>
                                </a:lnTo>
                                <a:lnTo>
                                  <a:pt x="46102" y="86290"/>
                                </a:lnTo>
                                <a:lnTo>
                                  <a:pt x="52618" y="92203"/>
                                </a:lnTo>
                                <a:lnTo>
                                  <a:pt x="53016" y="100669"/>
                                </a:lnTo>
                                <a:lnTo>
                                  <a:pt x="53907" y="101090"/>
                                </a:lnTo>
                                <a:lnTo>
                                  <a:pt x="53907" y="212925"/>
                                </a:lnTo>
                                <a:lnTo>
                                  <a:pt x="48808" y="211755"/>
                                </a:lnTo>
                                <a:lnTo>
                                  <a:pt x="41343" y="191615"/>
                                </a:lnTo>
                                <a:lnTo>
                                  <a:pt x="36981" y="184496"/>
                                </a:lnTo>
                                <a:lnTo>
                                  <a:pt x="29311" y="178390"/>
                                </a:lnTo>
                                <a:lnTo>
                                  <a:pt x="23500" y="164460"/>
                                </a:lnTo>
                                <a:lnTo>
                                  <a:pt x="15932" y="160599"/>
                                </a:lnTo>
                                <a:lnTo>
                                  <a:pt x="10929" y="153685"/>
                                </a:lnTo>
                                <a:lnTo>
                                  <a:pt x="4207" y="144462"/>
                                </a:lnTo>
                                <a:lnTo>
                                  <a:pt x="2155" y="153031"/>
                                </a:lnTo>
                                <a:lnTo>
                                  <a:pt x="9826" y="163357"/>
                                </a:lnTo>
                                <a:lnTo>
                                  <a:pt x="10775" y="169065"/>
                                </a:lnTo>
                                <a:lnTo>
                                  <a:pt x="14033" y="171117"/>
                                </a:lnTo>
                                <a:lnTo>
                                  <a:pt x="20088" y="185997"/>
                                </a:lnTo>
                                <a:lnTo>
                                  <a:pt x="27002" y="189858"/>
                                </a:lnTo>
                                <a:lnTo>
                                  <a:pt x="32068" y="202134"/>
                                </a:lnTo>
                                <a:lnTo>
                                  <a:pt x="49860" y="215269"/>
                                </a:lnTo>
                                <a:lnTo>
                                  <a:pt x="51707" y="220272"/>
                                </a:lnTo>
                                <a:lnTo>
                                  <a:pt x="53907" y="221360"/>
                                </a:lnTo>
                                <a:lnTo>
                                  <a:pt x="53907" y="275471"/>
                                </a:lnTo>
                                <a:lnTo>
                                  <a:pt x="44396" y="288167"/>
                                </a:lnTo>
                                <a:lnTo>
                                  <a:pt x="34172" y="306510"/>
                                </a:lnTo>
                                <a:lnTo>
                                  <a:pt x="40188" y="328509"/>
                                </a:lnTo>
                                <a:lnTo>
                                  <a:pt x="42997" y="339977"/>
                                </a:lnTo>
                                <a:lnTo>
                                  <a:pt x="40688" y="356370"/>
                                </a:lnTo>
                                <a:lnTo>
                                  <a:pt x="30722" y="357974"/>
                                </a:lnTo>
                                <a:lnTo>
                                  <a:pt x="22794" y="368133"/>
                                </a:lnTo>
                                <a:lnTo>
                                  <a:pt x="17432" y="372905"/>
                                </a:lnTo>
                                <a:lnTo>
                                  <a:pt x="19793" y="383923"/>
                                </a:lnTo>
                                <a:lnTo>
                                  <a:pt x="18087" y="390440"/>
                                </a:lnTo>
                                <a:lnTo>
                                  <a:pt x="10621" y="392646"/>
                                </a:lnTo>
                                <a:lnTo>
                                  <a:pt x="2206" y="411079"/>
                                </a:lnTo>
                                <a:lnTo>
                                  <a:pt x="0" y="413178"/>
                                </a:lnTo>
                                <a:lnTo>
                                  <a:pt x="0" y="133055"/>
                                </a:lnTo>
                                <a:lnTo>
                                  <a:pt x="757" y="133238"/>
                                </a:lnTo>
                                <a:lnTo>
                                  <a:pt x="3810" y="125619"/>
                                </a:lnTo>
                                <a:lnTo>
                                  <a:pt x="6965" y="116999"/>
                                </a:lnTo>
                                <a:lnTo>
                                  <a:pt x="5708" y="112137"/>
                                </a:lnTo>
                                <a:lnTo>
                                  <a:pt x="5105" y="108840"/>
                                </a:lnTo>
                                <a:cubicBezTo>
                                  <a:pt x="5105" y="108840"/>
                                  <a:pt x="3617" y="109139"/>
                                  <a:pt x="1992" y="109499"/>
                                </a:cubicBezTo>
                                <a:lnTo>
                                  <a:pt x="0" y="110022"/>
                                </a:lnTo>
                                <a:lnTo>
                                  <a:pt x="0" y="90532"/>
                                </a:lnTo>
                                <a:lnTo>
                                  <a:pt x="281" y="90581"/>
                                </a:lnTo>
                                <a:cubicBezTo>
                                  <a:pt x="1488" y="90824"/>
                                  <a:pt x="2501" y="91049"/>
                                  <a:pt x="2501" y="91049"/>
                                </a:cubicBezTo>
                                <a:lnTo>
                                  <a:pt x="10467" y="93755"/>
                                </a:lnTo>
                                <a:lnTo>
                                  <a:pt x="19793" y="93306"/>
                                </a:lnTo>
                                <a:cubicBezTo>
                                  <a:pt x="19793" y="93306"/>
                                  <a:pt x="22345" y="86033"/>
                                  <a:pt x="22345" y="86239"/>
                                </a:cubicBezTo>
                                <a:lnTo>
                                  <a:pt x="10377" y="78824"/>
                                </a:lnTo>
                                <a:lnTo>
                                  <a:pt x="1347" y="76413"/>
                                </a:lnTo>
                                <a:lnTo>
                                  <a:pt x="0" y="76810"/>
                                </a:lnTo>
                                <a:lnTo>
                                  <a:pt x="0" y="21930"/>
                                </a:lnTo>
                                <a:lnTo>
                                  <a:pt x="1347" y="20793"/>
                                </a:lnTo>
                                <a:lnTo>
                                  <a:pt x="3656" y="18241"/>
                                </a:lnTo>
                                <a:lnTo>
                                  <a:pt x="8312" y="17740"/>
                                </a:lnTo>
                                <a:lnTo>
                                  <a:pt x="8466" y="15983"/>
                                </a:lnTo>
                                <a:cubicBezTo>
                                  <a:pt x="8466" y="15983"/>
                                  <a:pt x="13379" y="11724"/>
                                  <a:pt x="15136" y="11827"/>
                                </a:cubicBezTo>
                                <a:cubicBezTo>
                                  <a:pt x="16932" y="11981"/>
                                  <a:pt x="24949" y="12032"/>
                                  <a:pt x="24949" y="12032"/>
                                </a:cubicBezTo>
                                <a:cubicBezTo>
                                  <a:pt x="24949" y="12032"/>
                                  <a:pt x="25360" y="14880"/>
                                  <a:pt x="28105" y="12327"/>
                                </a:cubicBezTo>
                                <a:cubicBezTo>
                                  <a:pt x="30863" y="9723"/>
                                  <a:pt x="36725" y="10775"/>
                                  <a:pt x="36725" y="10775"/>
                                </a:cubicBezTo>
                                <a:lnTo>
                                  <a:pt x="39188" y="11532"/>
                                </a:lnTo>
                                <a:cubicBezTo>
                                  <a:pt x="39188" y="11532"/>
                                  <a:pt x="36225" y="10121"/>
                                  <a:pt x="34878" y="9069"/>
                                </a:cubicBezTo>
                                <a:cubicBezTo>
                                  <a:pt x="33467" y="8017"/>
                                  <a:pt x="28618" y="4515"/>
                                  <a:pt x="28618" y="4515"/>
                                </a:cubicBezTo>
                                <a:lnTo>
                                  <a:pt x="34672" y="5311"/>
                                </a:lnTo>
                                <a:lnTo>
                                  <a:pt x="34275" y="2412"/>
                                </a:lnTo>
                                <a:cubicBezTo>
                                  <a:pt x="34275" y="2412"/>
                                  <a:pt x="31171" y="2553"/>
                                  <a:pt x="32222" y="949"/>
                                </a:cubicBezTo>
                                <a:cubicBezTo>
                                  <a:pt x="32364" y="706"/>
                                  <a:pt x="32517" y="410"/>
                                  <a:pt x="32671" y="0"/>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5" name="Shape 6275"/>
                        <wps:cNvSpPr/>
                        <wps:spPr>
                          <a:xfrm>
                            <a:off x="353038" y="650739"/>
                            <a:ext cx="1367" cy="526"/>
                          </a:xfrm>
                          <a:custGeom>
                            <a:avLst/>
                            <a:gdLst/>
                            <a:ahLst/>
                            <a:cxnLst/>
                            <a:rect l="0" t="0" r="0" b="0"/>
                            <a:pathLst>
                              <a:path w="1367" h="526">
                                <a:moveTo>
                                  <a:pt x="0" y="0"/>
                                </a:moveTo>
                                <a:lnTo>
                                  <a:pt x="1367" y="312"/>
                                </a:lnTo>
                                <a:lnTo>
                                  <a:pt x="0" y="526"/>
                                </a:lnTo>
                                <a:lnTo>
                                  <a:pt x="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6" name="Shape 6276"/>
                        <wps:cNvSpPr/>
                        <wps:spPr>
                          <a:xfrm>
                            <a:off x="353038" y="489901"/>
                            <a:ext cx="33576" cy="56723"/>
                          </a:xfrm>
                          <a:custGeom>
                            <a:avLst/>
                            <a:gdLst/>
                            <a:ahLst/>
                            <a:cxnLst/>
                            <a:rect l="0" t="0" r="0" b="0"/>
                            <a:pathLst>
                              <a:path w="33576" h="56723">
                                <a:moveTo>
                                  <a:pt x="28920" y="0"/>
                                </a:moveTo>
                                <a:lnTo>
                                  <a:pt x="33576" y="13122"/>
                                </a:lnTo>
                                <a:lnTo>
                                  <a:pt x="30177" y="16689"/>
                                </a:lnTo>
                                <a:lnTo>
                                  <a:pt x="29523" y="21794"/>
                                </a:lnTo>
                                <a:lnTo>
                                  <a:pt x="21108" y="44742"/>
                                </a:lnTo>
                                <a:lnTo>
                                  <a:pt x="16541" y="55915"/>
                                </a:lnTo>
                                <a:lnTo>
                                  <a:pt x="12231" y="54773"/>
                                </a:lnTo>
                                <a:lnTo>
                                  <a:pt x="8781" y="56723"/>
                                </a:lnTo>
                                <a:lnTo>
                                  <a:pt x="2765" y="56376"/>
                                </a:lnTo>
                                <a:lnTo>
                                  <a:pt x="0" y="49616"/>
                                </a:lnTo>
                                <a:lnTo>
                                  <a:pt x="0" y="41808"/>
                                </a:lnTo>
                                <a:lnTo>
                                  <a:pt x="610" y="40637"/>
                                </a:lnTo>
                                <a:lnTo>
                                  <a:pt x="4766" y="38880"/>
                                </a:lnTo>
                                <a:lnTo>
                                  <a:pt x="5074" y="31068"/>
                                </a:lnTo>
                                <a:cubicBezTo>
                                  <a:pt x="5074" y="31068"/>
                                  <a:pt x="2713" y="28759"/>
                                  <a:pt x="3522" y="27553"/>
                                </a:cubicBezTo>
                                <a:cubicBezTo>
                                  <a:pt x="4368" y="26412"/>
                                  <a:pt x="7075" y="18292"/>
                                  <a:pt x="7075" y="18292"/>
                                </a:cubicBezTo>
                                <a:lnTo>
                                  <a:pt x="14194" y="18138"/>
                                </a:lnTo>
                                <a:lnTo>
                                  <a:pt x="23507" y="12776"/>
                                </a:lnTo>
                                <a:lnTo>
                                  <a:pt x="22955" y="10121"/>
                                </a:lnTo>
                                <a:lnTo>
                                  <a:pt x="2892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7" name="Shape 6277"/>
                        <wps:cNvSpPr/>
                        <wps:spPr>
                          <a:xfrm>
                            <a:off x="525663" y="377508"/>
                            <a:ext cx="16945" cy="54568"/>
                          </a:xfrm>
                          <a:custGeom>
                            <a:avLst/>
                            <a:gdLst/>
                            <a:ahLst/>
                            <a:cxnLst/>
                            <a:rect l="0" t="0" r="0" b="0"/>
                            <a:pathLst>
                              <a:path w="16945" h="54568">
                                <a:moveTo>
                                  <a:pt x="308" y="2655"/>
                                </a:moveTo>
                                <a:cubicBezTo>
                                  <a:pt x="603" y="0"/>
                                  <a:pt x="11224" y="15483"/>
                                  <a:pt x="11224" y="15483"/>
                                </a:cubicBezTo>
                                <a:cubicBezTo>
                                  <a:pt x="11224" y="15483"/>
                                  <a:pt x="13931" y="19049"/>
                                  <a:pt x="16945" y="22551"/>
                                </a:cubicBezTo>
                                <a:lnTo>
                                  <a:pt x="15688" y="54568"/>
                                </a:lnTo>
                                <a:cubicBezTo>
                                  <a:pt x="14187" y="53721"/>
                                  <a:pt x="12725" y="52721"/>
                                  <a:pt x="12584" y="51964"/>
                                </a:cubicBezTo>
                                <a:cubicBezTo>
                                  <a:pt x="12276" y="50463"/>
                                  <a:pt x="7017" y="43151"/>
                                  <a:pt x="7363" y="41548"/>
                                </a:cubicBezTo>
                                <a:cubicBezTo>
                                  <a:pt x="7773" y="39996"/>
                                  <a:pt x="9223" y="38136"/>
                                  <a:pt x="9326" y="36135"/>
                                </a:cubicBezTo>
                                <a:cubicBezTo>
                                  <a:pt x="9467" y="34082"/>
                                  <a:pt x="9428" y="24500"/>
                                  <a:pt x="7773" y="22602"/>
                                </a:cubicBezTo>
                                <a:cubicBezTo>
                                  <a:pt x="6119" y="20652"/>
                                  <a:pt x="0" y="5362"/>
                                  <a:pt x="308" y="2655"/>
                                </a:cubicBez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8" name="Shape 6278"/>
                        <wps:cNvSpPr/>
                        <wps:spPr>
                          <a:xfrm>
                            <a:off x="353038" y="371197"/>
                            <a:ext cx="33127" cy="60010"/>
                          </a:xfrm>
                          <a:custGeom>
                            <a:avLst/>
                            <a:gdLst/>
                            <a:ahLst/>
                            <a:cxnLst/>
                            <a:rect l="0" t="0" r="0" b="0"/>
                            <a:pathLst>
                              <a:path w="33127" h="60010">
                                <a:moveTo>
                                  <a:pt x="32075" y="0"/>
                                </a:moveTo>
                                <a:lnTo>
                                  <a:pt x="33127" y="3515"/>
                                </a:lnTo>
                                <a:lnTo>
                                  <a:pt x="14040" y="44601"/>
                                </a:lnTo>
                                <a:lnTo>
                                  <a:pt x="1559" y="57928"/>
                                </a:lnTo>
                                <a:lnTo>
                                  <a:pt x="0" y="60010"/>
                                </a:lnTo>
                                <a:lnTo>
                                  <a:pt x="0" y="5898"/>
                                </a:lnTo>
                                <a:lnTo>
                                  <a:pt x="3970" y="7863"/>
                                </a:lnTo>
                                <a:lnTo>
                                  <a:pt x="32075"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79" name="Shape 6279"/>
                        <wps:cNvSpPr/>
                        <wps:spPr>
                          <a:xfrm>
                            <a:off x="489836" y="368695"/>
                            <a:ext cx="6863" cy="16740"/>
                          </a:xfrm>
                          <a:custGeom>
                            <a:avLst/>
                            <a:gdLst/>
                            <a:ahLst/>
                            <a:cxnLst/>
                            <a:rect l="0" t="0" r="0" b="0"/>
                            <a:pathLst>
                              <a:path w="6863" h="16740">
                                <a:moveTo>
                                  <a:pt x="3464" y="0"/>
                                </a:moveTo>
                                <a:lnTo>
                                  <a:pt x="6863" y="9620"/>
                                </a:lnTo>
                                <a:cubicBezTo>
                                  <a:pt x="6863" y="9620"/>
                                  <a:pt x="4156" y="13982"/>
                                  <a:pt x="3361" y="15380"/>
                                </a:cubicBezTo>
                                <a:cubicBezTo>
                                  <a:pt x="2514" y="16740"/>
                                  <a:pt x="0" y="15329"/>
                                  <a:pt x="0" y="15329"/>
                                </a:cubicBezTo>
                                <a:lnTo>
                                  <a:pt x="308" y="7517"/>
                                </a:lnTo>
                                <a:lnTo>
                                  <a:pt x="1103" y="1450"/>
                                </a:lnTo>
                                <a:lnTo>
                                  <a:pt x="3464"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80" name="Shape 6280"/>
                        <wps:cNvSpPr/>
                        <wps:spPr>
                          <a:xfrm>
                            <a:off x="353038" y="160925"/>
                            <a:ext cx="178295" cy="215134"/>
                          </a:xfrm>
                          <a:custGeom>
                            <a:avLst/>
                            <a:gdLst/>
                            <a:ahLst/>
                            <a:cxnLst/>
                            <a:rect l="0" t="0" r="0" b="0"/>
                            <a:pathLst>
                              <a:path w="178295" h="215134">
                                <a:moveTo>
                                  <a:pt x="0" y="0"/>
                                </a:moveTo>
                                <a:lnTo>
                                  <a:pt x="13207" y="3228"/>
                                </a:lnTo>
                                <a:cubicBezTo>
                                  <a:pt x="91448" y="28299"/>
                                  <a:pt x="153782" y="90448"/>
                                  <a:pt x="178295" y="169892"/>
                                </a:cubicBezTo>
                                <a:lnTo>
                                  <a:pt x="175729" y="172546"/>
                                </a:lnTo>
                                <a:lnTo>
                                  <a:pt x="176486" y="178755"/>
                                </a:lnTo>
                                <a:lnTo>
                                  <a:pt x="174626" y="181513"/>
                                </a:lnTo>
                                <a:lnTo>
                                  <a:pt x="169572" y="178652"/>
                                </a:lnTo>
                                <a:cubicBezTo>
                                  <a:pt x="169572" y="178652"/>
                                  <a:pt x="170521" y="175946"/>
                                  <a:pt x="169264" y="172444"/>
                                </a:cubicBezTo>
                                <a:cubicBezTo>
                                  <a:pt x="167969" y="168930"/>
                                  <a:pt x="165865" y="167031"/>
                                  <a:pt x="165865" y="167031"/>
                                </a:cubicBezTo>
                                <a:cubicBezTo>
                                  <a:pt x="165865" y="167031"/>
                                  <a:pt x="162556" y="172546"/>
                                  <a:pt x="160849" y="173496"/>
                                </a:cubicBezTo>
                                <a:cubicBezTo>
                                  <a:pt x="159092" y="174496"/>
                                  <a:pt x="159053" y="169135"/>
                                  <a:pt x="159053" y="169135"/>
                                </a:cubicBezTo>
                                <a:lnTo>
                                  <a:pt x="157848" y="163170"/>
                                </a:lnTo>
                                <a:cubicBezTo>
                                  <a:pt x="157848" y="163170"/>
                                  <a:pt x="148933" y="149598"/>
                                  <a:pt x="147522" y="148341"/>
                                </a:cubicBezTo>
                                <a:cubicBezTo>
                                  <a:pt x="146124" y="147033"/>
                                  <a:pt x="144623" y="147341"/>
                                  <a:pt x="144623" y="147341"/>
                                </a:cubicBezTo>
                                <a:lnTo>
                                  <a:pt x="141660" y="151292"/>
                                </a:lnTo>
                                <a:lnTo>
                                  <a:pt x="140954" y="154909"/>
                                </a:lnTo>
                                <a:lnTo>
                                  <a:pt x="139761" y="162066"/>
                                </a:lnTo>
                                <a:lnTo>
                                  <a:pt x="132090" y="177857"/>
                                </a:lnTo>
                                <a:lnTo>
                                  <a:pt x="131090" y="184822"/>
                                </a:lnTo>
                                <a:lnTo>
                                  <a:pt x="134643" y="202011"/>
                                </a:lnTo>
                                <a:lnTo>
                                  <a:pt x="134297" y="212735"/>
                                </a:lnTo>
                                <a:lnTo>
                                  <a:pt x="130833" y="215134"/>
                                </a:lnTo>
                                <a:lnTo>
                                  <a:pt x="127986" y="211722"/>
                                </a:lnTo>
                                <a:lnTo>
                                  <a:pt x="116159" y="189132"/>
                                </a:lnTo>
                                <a:cubicBezTo>
                                  <a:pt x="116159" y="189132"/>
                                  <a:pt x="106692" y="168891"/>
                                  <a:pt x="106192" y="167788"/>
                                </a:cubicBezTo>
                                <a:cubicBezTo>
                                  <a:pt x="105679" y="166684"/>
                                  <a:pt x="105884" y="162015"/>
                                  <a:pt x="105833" y="160668"/>
                                </a:cubicBezTo>
                                <a:cubicBezTo>
                                  <a:pt x="105730" y="159309"/>
                                  <a:pt x="99522" y="159668"/>
                                  <a:pt x="99522" y="159668"/>
                                </a:cubicBezTo>
                                <a:lnTo>
                                  <a:pt x="80281" y="149688"/>
                                </a:lnTo>
                                <a:lnTo>
                                  <a:pt x="76625" y="143185"/>
                                </a:lnTo>
                                <a:cubicBezTo>
                                  <a:pt x="76625" y="143185"/>
                                  <a:pt x="69814" y="145083"/>
                                  <a:pt x="68505" y="145135"/>
                                </a:cubicBezTo>
                                <a:cubicBezTo>
                                  <a:pt x="67158" y="145237"/>
                                  <a:pt x="54023" y="145430"/>
                                  <a:pt x="52625" y="144840"/>
                                </a:cubicBezTo>
                                <a:cubicBezTo>
                                  <a:pt x="51265" y="144237"/>
                                  <a:pt x="46108" y="143134"/>
                                  <a:pt x="46108" y="143134"/>
                                </a:cubicBezTo>
                                <a:lnTo>
                                  <a:pt x="39797" y="141671"/>
                                </a:lnTo>
                                <a:lnTo>
                                  <a:pt x="33127" y="142479"/>
                                </a:lnTo>
                                <a:cubicBezTo>
                                  <a:pt x="33127" y="142479"/>
                                  <a:pt x="28124" y="140478"/>
                                  <a:pt x="26521" y="139670"/>
                                </a:cubicBezTo>
                                <a:cubicBezTo>
                                  <a:pt x="24918" y="138875"/>
                                  <a:pt x="21057" y="136617"/>
                                  <a:pt x="19145" y="134462"/>
                                </a:cubicBezTo>
                                <a:cubicBezTo>
                                  <a:pt x="17247" y="132358"/>
                                  <a:pt x="13489" y="128754"/>
                                  <a:pt x="12129" y="127895"/>
                                </a:cubicBezTo>
                                <a:cubicBezTo>
                                  <a:pt x="10731" y="127099"/>
                                  <a:pt x="4663" y="129857"/>
                                  <a:pt x="4663" y="129857"/>
                                </a:cubicBezTo>
                                <a:lnTo>
                                  <a:pt x="6421" y="134462"/>
                                </a:lnTo>
                                <a:lnTo>
                                  <a:pt x="12539" y="140376"/>
                                </a:lnTo>
                                <a:lnTo>
                                  <a:pt x="21903" y="145237"/>
                                </a:lnTo>
                                <a:lnTo>
                                  <a:pt x="22852" y="150792"/>
                                </a:lnTo>
                                <a:lnTo>
                                  <a:pt x="24712" y="152254"/>
                                </a:lnTo>
                                <a:cubicBezTo>
                                  <a:pt x="24712" y="152254"/>
                                  <a:pt x="28124" y="148944"/>
                                  <a:pt x="28715" y="147790"/>
                                </a:cubicBezTo>
                                <a:cubicBezTo>
                                  <a:pt x="29317" y="146687"/>
                                  <a:pt x="34282" y="147546"/>
                                  <a:pt x="34282" y="147546"/>
                                </a:cubicBezTo>
                                <a:lnTo>
                                  <a:pt x="41196" y="143377"/>
                                </a:lnTo>
                                <a:lnTo>
                                  <a:pt x="42401" y="148893"/>
                                </a:lnTo>
                                <a:lnTo>
                                  <a:pt x="48507" y="150843"/>
                                </a:lnTo>
                                <a:lnTo>
                                  <a:pt x="57833" y="155255"/>
                                </a:lnTo>
                                <a:lnTo>
                                  <a:pt x="53266" y="166428"/>
                                </a:lnTo>
                                <a:lnTo>
                                  <a:pt x="51714" y="170738"/>
                                </a:lnTo>
                                <a:lnTo>
                                  <a:pt x="51714" y="175202"/>
                                </a:lnTo>
                                <a:lnTo>
                                  <a:pt x="45005" y="183322"/>
                                </a:lnTo>
                                <a:lnTo>
                                  <a:pt x="36385" y="184669"/>
                                </a:lnTo>
                                <a:lnTo>
                                  <a:pt x="35039" y="189633"/>
                                </a:lnTo>
                                <a:lnTo>
                                  <a:pt x="31472" y="193340"/>
                                </a:lnTo>
                                <a:lnTo>
                                  <a:pt x="2111" y="208219"/>
                                </a:lnTo>
                                <a:lnTo>
                                  <a:pt x="0" y="207735"/>
                                </a:lnTo>
                                <a:lnTo>
                                  <a:pt x="0" y="95900"/>
                                </a:lnTo>
                                <a:lnTo>
                                  <a:pt x="8024" y="99687"/>
                                </a:lnTo>
                                <a:cubicBezTo>
                                  <a:pt x="8024" y="99687"/>
                                  <a:pt x="13642" y="99892"/>
                                  <a:pt x="14746" y="99585"/>
                                </a:cubicBezTo>
                                <a:cubicBezTo>
                                  <a:pt x="15797" y="99341"/>
                                  <a:pt x="11885" y="92170"/>
                                  <a:pt x="11180" y="91067"/>
                                </a:cubicBezTo>
                                <a:cubicBezTo>
                                  <a:pt x="10436" y="90015"/>
                                  <a:pt x="6177" y="84653"/>
                                  <a:pt x="6177" y="84653"/>
                                </a:cubicBezTo>
                                <a:lnTo>
                                  <a:pt x="4317" y="79138"/>
                                </a:lnTo>
                                <a:lnTo>
                                  <a:pt x="0" y="74622"/>
                                </a:lnTo>
                                <a:lnTo>
                                  <a:pt x="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6281" name="Shape 6281"/>
                        <wps:cNvSpPr/>
                        <wps:spPr>
                          <a:xfrm>
                            <a:off x="3948871" y="454479"/>
                            <a:ext cx="155610" cy="517657"/>
                          </a:xfrm>
                          <a:custGeom>
                            <a:avLst/>
                            <a:gdLst/>
                            <a:ahLst/>
                            <a:cxnLst/>
                            <a:rect l="0" t="0" r="0" b="0"/>
                            <a:pathLst>
                              <a:path w="155610" h="517657">
                                <a:moveTo>
                                  <a:pt x="155610" y="0"/>
                                </a:moveTo>
                                <a:lnTo>
                                  <a:pt x="155610" y="8017"/>
                                </a:lnTo>
                                <a:lnTo>
                                  <a:pt x="125912" y="13653"/>
                                </a:lnTo>
                                <a:cubicBezTo>
                                  <a:pt x="98550" y="24542"/>
                                  <a:pt x="79467" y="50003"/>
                                  <a:pt x="79467" y="79461"/>
                                </a:cubicBezTo>
                                <a:cubicBezTo>
                                  <a:pt x="79467" y="108890"/>
                                  <a:pt x="98550" y="134344"/>
                                  <a:pt x="125912" y="145231"/>
                                </a:cubicBezTo>
                                <a:lnTo>
                                  <a:pt x="155610" y="150866"/>
                                </a:lnTo>
                                <a:lnTo>
                                  <a:pt x="155610" y="351740"/>
                                </a:lnTo>
                                <a:lnTo>
                                  <a:pt x="155534" y="351594"/>
                                </a:lnTo>
                                <a:lnTo>
                                  <a:pt x="72606" y="514848"/>
                                </a:lnTo>
                                <a:cubicBezTo>
                                  <a:pt x="71653" y="516798"/>
                                  <a:pt x="69044" y="517657"/>
                                  <a:pt x="67200" y="516644"/>
                                </a:cubicBezTo>
                                <a:cubicBezTo>
                                  <a:pt x="65294" y="515643"/>
                                  <a:pt x="64491" y="513039"/>
                                  <a:pt x="65444" y="511089"/>
                                </a:cubicBezTo>
                                <a:lnTo>
                                  <a:pt x="151571" y="342024"/>
                                </a:lnTo>
                                <a:lnTo>
                                  <a:pt x="151571" y="252990"/>
                                </a:lnTo>
                                <a:lnTo>
                                  <a:pt x="3261" y="207645"/>
                                </a:lnTo>
                                <a:cubicBezTo>
                                  <a:pt x="1405" y="207183"/>
                                  <a:pt x="0" y="205234"/>
                                  <a:pt x="151" y="203284"/>
                                </a:cubicBezTo>
                                <a:cubicBezTo>
                                  <a:pt x="352" y="201373"/>
                                  <a:pt x="2057" y="199679"/>
                                  <a:pt x="3963" y="199577"/>
                                </a:cubicBezTo>
                                <a:cubicBezTo>
                                  <a:pt x="4515" y="199577"/>
                                  <a:pt x="5067" y="199628"/>
                                  <a:pt x="5569" y="199769"/>
                                </a:cubicBezTo>
                                <a:lnTo>
                                  <a:pt x="151571" y="244472"/>
                                </a:lnTo>
                                <a:lnTo>
                                  <a:pt x="151571" y="160646"/>
                                </a:lnTo>
                                <a:cubicBezTo>
                                  <a:pt x="151571" y="159991"/>
                                  <a:pt x="151771" y="159337"/>
                                  <a:pt x="152072" y="158786"/>
                                </a:cubicBezTo>
                                <a:cubicBezTo>
                                  <a:pt x="107485" y="157028"/>
                                  <a:pt x="71603" y="122356"/>
                                  <a:pt x="71603" y="79461"/>
                                </a:cubicBezTo>
                                <a:cubicBezTo>
                                  <a:pt x="71603" y="46434"/>
                                  <a:pt x="92880" y="18248"/>
                                  <a:pt x="123011" y="6219"/>
                                </a:cubicBezTo>
                                <a:lnTo>
                                  <a:pt x="155610" y="0"/>
                                </a:lnTo>
                                <a:close/>
                              </a:path>
                            </a:pathLst>
                          </a:custGeom>
                          <a:ln w="15221" cap="flat">
                            <a:miter lim="100000"/>
                          </a:ln>
                        </wps:spPr>
                        <wps:style>
                          <a:lnRef idx="1">
                            <a:srgbClr val="323232"/>
                          </a:lnRef>
                          <a:fillRef idx="1">
                            <a:srgbClr val="2F3B46"/>
                          </a:fillRef>
                          <a:effectRef idx="0">
                            <a:scrgbClr r="0" g="0" b="0"/>
                          </a:effectRef>
                          <a:fontRef idx="none"/>
                        </wps:style>
                        <wps:bodyPr/>
                      </wps:wsp>
                      <wps:wsp>
                        <wps:cNvPr id="6282" name="Shape 6282"/>
                        <wps:cNvSpPr/>
                        <wps:spPr>
                          <a:xfrm>
                            <a:off x="4104480" y="454474"/>
                            <a:ext cx="155609" cy="517508"/>
                          </a:xfrm>
                          <a:custGeom>
                            <a:avLst/>
                            <a:gdLst/>
                            <a:ahLst/>
                            <a:cxnLst/>
                            <a:rect l="0" t="0" r="0" b="0"/>
                            <a:pathLst>
                              <a:path w="155609" h="517508">
                                <a:moveTo>
                                  <a:pt x="25" y="0"/>
                                </a:moveTo>
                                <a:cubicBezTo>
                                  <a:pt x="46267" y="0"/>
                                  <a:pt x="84106" y="35429"/>
                                  <a:pt x="84106" y="79466"/>
                                </a:cubicBezTo>
                                <a:cubicBezTo>
                                  <a:pt x="84106" y="122360"/>
                                  <a:pt x="48123" y="157084"/>
                                  <a:pt x="3537" y="158790"/>
                                </a:cubicBezTo>
                                <a:cubicBezTo>
                                  <a:pt x="3787" y="159393"/>
                                  <a:pt x="3938" y="159996"/>
                                  <a:pt x="3938" y="160650"/>
                                </a:cubicBezTo>
                                <a:lnTo>
                                  <a:pt x="3938" y="243477"/>
                                </a:lnTo>
                                <a:lnTo>
                                  <a:pt x="150040" y="199773"/>
                                </a:lnTo>
                                <a:cubicBezTo>
                                  <a:pt x="152047" y="199171"/>
                                  <a:pt x="154405" y="200479"/>
                                  <a:pt x="155006" y="202531"/>
                                </a:cubicBezTo>
                                <a:cubicBezTo>
                                  <a:pt x="155609" y="204584"/>
                                  <a:pt x="154355" y="207047"/>
                                  <a:pt x="152348" y="207650"/>
                                </a:cubicBezTo>
                                <a:lnTo>
                                  <a:pt x="3938" y="251891"/>
                                </a:lnTo>
                                <a:lnTo>
                                  <a:pt x="3938" y="341927"/>
                                </a:lnTo>
                                <a:lnTo>
                                  <a:pt x="91468" y="510389"/>
                                </a:lnTo>
                                <a:cubicBezTo>
                                  <a:pt x="92823" y="512300"/>
                                  <a:pt x="92121" y="515302"/>
                                  <a:pt x="90114" y="516405"/>
                                </a:cubicBezTo>
                                <a:cubicBezTo>
                                  <a:pt x="88107" y="517508"/>
                                  <a:pt x="85260" y="516353"/>
                                  <a:pt x="84508" y="514147"/>
                                </a:cubicBezTo>
                                <a:lnTo>
                                  <a:pt x="0" y="351744"/>
                                </a:lnTo>
                                <a:lnTo>
                                  <a:pt x="0" y="150871"/>
                                </a:lnTo>
                                <a:lnTo>
                                  <a:pt x="25" y="150876"/>
                                </a:lnTo>
                                <a:cubicBezTo>
                                  <a:pt x="42316" y="150876"/>
                                  <a:pt x="76142" y="118705"/>
                                  <a:pt x="76142" y="79466"/>
                                </a:cubicBezTo>
                                <a:cubicBezTo>
                                  <a:pt x="76142" y="40188"/>
                                  <a:pt x="42316" y="8017"/>
                                  <a:pt x="25" y="8017"/>
                                </a:cubicBezTo>
                                <a:lnTo>
                                  <a:pt x="0" y="8022"/>
                                </a:lnTo>
                                <a:lnTo>
                                  <a:pt x="0" y="5"/>
                                </a:lnTo>
                                <a:lnTo>
                                  <a:pt x="25" y="0"/>
                                </a:lnTo>
                                <a:close/>
                              </a:path>
                            </a:pathLst>
                          </a:custGeom>
                          <a:ln w="15221" cap="flat">
                            <a:miter lim="100000"/>
                          </a:ln>
                        </wps:spPr>
                        <wps:style>
                          <a:lnRef idx="1">
                            <a:srgbClr val="323232"/>
                          </a:lnRef>
                          <a:fillRef idx="1">
                            <a:srgbClr val="2F3B46"/>
                          </a:fillRef>
                          <a:effectRef idx="0">
                            <a:scrgbClr r="0" g="0" b="0"/>
                          </a:effectRef>
                          <a:fontRef idx="none"/>
                        </wps:style>
                        <wps:bodyPr/>
                      </wps:wsp>
                      <wps:wsp>
                        <wps:cNvPr id="6283" name="Shape 6283"/>
                        <wps:cNvSpPr/>
                        <wps:spPr>
                          <a:xfrm>
                            <a:off x="1841226" y="821305"/>
                            <a:ext cx="605439" cy="348900"/>
                          </a:xfrm>
                          <a:custGeom>
                            <a:avLst/>
                            <a:gdLst/>
                            <a:ahLst/>
                            <a:cxnLst/>
                            <a:rect l="0" t="0" r="0" b="0"/>
                            <a:pathLst>
                              <a:path w="605439" h="348900">
                                <a:moveTo>
                                  <a:pt x="302739" y="0"/>
                                </a:moveTo>
                                <a:cubicBezTo>
                                  <a:pt x="423804" y="0"/>
                                  <a:pt x="484388" y="14535"/>
                                  <a:pt x="605439" y="58177"/>
                                </a:cubicBezTo>
                                <a:lnTo>
                                  <a:pt x="605439" y="290774"/>
                                </a:lnTo>
                                <a:cubicBezTo>
                                  <a:pt x="484388" y="334366"/>
                                  <a:pt x="423804" y="348900"/>
                                  <a:pt x="302739" y="348900"/>
                                </a:cubicBezTo>
                                <a:cubicBezTo>
                                  <a:pt x="181635" y="348900"/>
                                  <a:pt x="121052" y="334366"/>
                                  <a:pt x="0" y="290774"/>
                                </a:cubicBezTo>
                                <a:lnTo>
                                  <a:pt x="0" y="58177"/>
                                </a:lnTo>
                                <a:cubicBezTo>
                                  <a:pt x="121052" y="14535"/>
                                  <a:pt x="181635" y="0"/>
                                  <a:pt x="302739" y="0"/>
                                </a:cubicBezTo>
                                <a:close/>
                              </a:path>
                            </a:pathLst>
                          </a:custGeom>
                          <a:ln w="10200" cap="flat">
                            <a:miter lim="100000"/>
                          </a:ln>
                        </wps:spPr>
                        <wps:style>
                          <a:lnRef idx="1">
                            <a:srgbClr val="323232"/>
                          </a:lnRef>
                          <a:fillRef idx="1">
                            <a:srgbClr val="B4B4B4"/>
                          </a:fillRef>
                          <a:effectRef idx="0">
                            <a:scrgbClr r="0" g="0" b="0"/>
                          </a:effectRef>
                          <a:fontRef idx="none"/>
                        </wps:style>
                        <wps:bodyPr/>
                      </wps:wsp>
                      <wps:wsp>
                        <wps:cNvPr id="6284" name="Shape 6284"/>
                        <wps:cNvSpPr/>
                        <wps:spPr>
                          <a:xfrm>
                            <a:off x="1841226" y="879482"/>
                            <a:ext cx="605439" cy="58127"/>
                          </a:xfrm>
                          <a:custGeom>
                            <a:avLst/>
                            <a:gdLst/>
                            <a:ahLst/>
                            <a:cxnLst/>
                            <a:rect l="0" t="0" r="0" b="0"/>
                            <a:pathLst>
                              <a:path w="605439" h="58127">
                                <a:moveTo>
                                  <a:pt x="0" y="0"/>
                                </a:moveTo>
                                <a:lnTo>
                                  <a:pt x="605439" y="0"/>
                                </a:lnTo>
                                <a:cubicBezTo>
                                  <a:pt x="484388" y="43592"/>
                                  <a:pt x="423804" y="58127"/>
                                  <a:pt x="302739" y="58127"/>
                                </a:cubicBezTo>
                                <a:cubicBezTo>
                                  <a:pt x="181635" y="58127"/>
                                  <a:pt x="121052" y="43592"/>
                                  <a:pt x="0" y="0"/>
                                </a:cubicBezTo>
                                <a:close/>
                              </a:path>
                            </a:pathLst>
                          </a:custGeom>
                          <a:ln w="10200" cap="flat">
                            <a:miter lim="100000"/>
                          </a:ln>
                        </wps:spPr>
                        <wps:style>
                          <a:lnRef idx="1">
                            <a:srgbClr val="323232"/>
                          </a:lnRef>
                          <a:fillRef idx="1">
                            <a:srgbClr val="B4B4B4"/>
                          </a:fillRef>
                          <a:effectRef idx="0">
                            <a:scrgbClr r="0" g="0" b="0"/>
                          </a:effectRef>
                          <a:fontRef idx="none"/>
                        </wps:style>
                        <wps:bodyPr/>
                      </wps:wsp>
                      <wps:wsp>
                        <wps:cNvPr id="134053" name="Shape 134053"/>
                        <wps:cNvSpPr/>
                        <wps:spPr>
                          <a:xfrm>
                            <a:off x="1841224" y="0"/>
                            <a:ext cx="605440" cy="297942"/>
                          </a:xfrm>
                          <a:custGeom>
                            <a:avLst/>
                            <a:gdLst/>
                            <a:ahLst/>
                            <a:cxnLst/>
                            <a:rect l="0" t="0" r="0" b="0"/>
                            <a:pathLst>
                              <a:path w="605440" h="297942">
                                <a:moveTo>
                                  <a:pt x="0" y="0"/>
                                </a:moveTo>
                                <a:lnTo>
                                  <a:pt x="605440" y="0"/>
                                </a:lnTo>
                                <a:lnTo>
                                  <a:pt x="605440" y="297942"/>
                                </a:lnTo>
                                <a:lnTo>
                                  <a:pt x="0" y="297942"/>
                                </a:lnTo>
                                <a:lnTo>
                                  <a:pt x="0" y="0"/>
                                </a:lnTo>
                              </a:path>
                            </a:pathLst>
                          </a:custGeom>
                          <a:ln w="7948" cap="flat">
                            <a:miter lim="100000"/>
                          </a:ln>
                        </wps:spPr>
                        <wps:style>
                          <a:lnRef idx="1">
                            <a:srgbClr val="323232"/>
                          </a:lnRef>
                          <a:fillRef idx="1">
                            <a:srgbClr val="B4B4B4"/>
                          </a:fillRef>
                          <a:effectRef idx="0">
                            <a:scrgbClr r="0" g="0" b="0"/>
                          </a:effectRef>
                          <a:fontRef idx="none"/>
                        </wps:style>
                        <wps:bodyPr/>
                      </wps:wsp>
                      <wps:wsp>
                        <wps:cNvPr id="134054" name="Shape 134054"/>
                        <wps:cNvSpPr/>
                        <wps:spPr>
                          <a:xfrm>
                            <a:off x="1864174" y="21345"/>
                            <a:ext cx="559598" cy="255291"/>
                          </a:xfrm>
                          <a:custGeom>
                            <a:avLst/>
                            <a:gdLst/>
                            <a:ahLst/>
                            <a:cxnLst/>
                            <a:rect l="0" t="0" r="0" b="0"/>
                            <a:pathLst>
                              <a:path w="559598" h="255291">
                                <a:moveTo>
                                  <a:pt x="0" y="0"/>
                                </a:moveTo>
                                <a:lnTo>
                                  <a:pt x="559598" y="0"/>
                                </a:lnTo>
                                <a:lnTo>
                                  <a:pt x="559598" y="255291"/>
                                </a:lnTo>
                                <a:lnTo>
                                  <a:pt x="0" y="255291"/>
                                </a:lnTo>
                                <a:lnTo>
                                  <a:pt x="0" y="0"/>
                                </a:lnTo>
                              </a:path>
                            </a:pathLst>
                          </a:custGeom>
                          <a:ln w="8254" cap="flat">
                            <a:miter lim="100000"/>
                          </a:ln>
                        </wps:spPr>
                        <wps:style>
                          <a:lnRef idx="1">
                            <a:srgbClr val="323232"/>
                          </a:lnRef>
                          <a:fillRef idx="1">
                            <a:srgbClr val="B4B4B4"/>
                          </a:fillRef>
                          <a:effectRef idx="0">
                            <a:scrgbClr r="0" g="0" b="0"/>
                          </a:effectRef>
                          <a:fontRef idx="none"/>
                        </wps:style>
                        <wps:bodyPr/>
                      </wps:wsp>
                      <wps:wsp>
                        <wps:cNvPr id="6287" name="Shape 6287"/>
                        <wps:cNvSpPr/>
                        <wps:spPr>
                          <a:xfrm>
                            <a:off x="2143965" y="312569"/>
                            <a:ext cx="0" cy="497961"/>
                          </a:xfrm>
                          <a:custGeom>
                            <a:avLst/>
                            <a:gdLst/>
                            <a:ahLst/>
                            <a:cxnLst/>
                            <a:rect l="0" t="0" r="0" b="0"/>
                            <a:pathLst>
                              <a:path h="497961">
                                <a:moveTo>
                                  <a:pt x="0" y="0"/>
                                </a:moveTo>
                                <a:lnTo>
                                  <a:pt x="0" y="497961"/>
                                </a:lnTo>
                              </a:path>
                            </a:pathLst>
                          </a:custGeom>
                          <a:ln w="7813" cap="flat">
                            <a:miter lim="100000"/>
                          </a:ln>
                        </wps:spPr>
                        <wps:style>
                          <a:lnRef idx="1">
                            <a:srgbClr val="141414"/>
                          </a:lnRef>
                          <a:fillRef idx="0">
                            <a:srgbClr val="000000">
                              <a:alpha val="0"/>
                            </a:srgbClr>
                          </a:fillRef>
                          <a:effectRef idx="0">
                            <a:scrgbClr r="0" g="0" b="0"/>
                          </a:effectRef>
                          <a:fontRef idx="none"/>
                        </wps:style>
                        <wps:bodyPr/>
                      </wps:wsp>
                      <wps:wsp>
                        <wps:cNvPr id="6288" name="Shape 6288"/>
                        <wps:cNvSpPr/>
                        <wps:spPr>
                          <a:xfrm>
                            <a:off x="2126686" y="304762"/>
                            <a:ext cx="34518" cy="54706"/>
                          </a:xfrm>
                          <a:custGeom>
                            <a:avLst/>
                            <a:gdLst/>
                            <a:ahLst/>
                            <a:cxnLst/>
                            <a:rect l="0" t="0" r="0" b="0"/>
                            <a:pathLst>
                              <a:path w="34518" h="54706">
                                <a:moveTo>
                                  <a:pt x="17278" y="0"/>
                                </a:moveTo>
                                <a:lnTo>
                                  <a:pt x="34518" y="54706"/>
                                </a:lnTo>
                                <a:lnTo>
                                  <a:pt x="17278" y="39081"/>
                                </a:lnTo>
                                <a:lnTo>
                                  <a:pt x="0" y="54706"/>
                                </a:lnTo>
                                <a:lnTo>
                                  <a:pt x="17278" y="0"/>
                                </a:lnTo>
                                <a:close/>
                              </a:path>
                            </a:pathLst>
                          </a:custGeom>
                          <a:ln w="0" cap="flat">
                            <a:miter lim="100000"/>
                          </a:ln>
                        </wps:spPr>
                        <wps:style>
                          <a:lnRef idx="1">
                            <a:srgbClr val="141414"/>
                          </a:lnRef>
                          <a:fillRef idx="1">
                            <a:srgbClr val="141414"/>
                          </a:fillRef>
                          <a:effectRef idx="0">
                            <a:scrgbClr r="0" g="0" b="0"/>
                          </a:effectRef>
                          <a:fontRef idx="none"/>
                        </wps:style>
                        <wps:bodyPr/>
                      </wps:wsp>
                      <wps:wsp>
                        <wps:cNvPr id="6289" name="Shape 6289"/>
                        <wps:cNvSpPr/>
                        <wps:spPr>
                          <a:xfrm>
                            <a:off x="2126686" y="763689"/>
                            <a:ext cx="34518" cy="54659"/>
                          </a:xfrm>
                          <a:custGeom>
                            <a:avLst/>
                            <a:gdLst/>
                            <a:ahLst/>
                            <a:cxnLst/>
                            <a:rect l="0" t="0" r="0" b="0"/>
                            <a:pathLst>
                              <a:path w="34518" h="54659">
                                <a:moveTo>
                                  <a:pt x="0" y="0"/>
                                </a:moveTo>
                                <a:lnTo>
                                  <a:pt x="17278" y="15579"/>
                                </a:lnTo>
                                <a:lnTo>
                                  <a:pt x="34518" y="0"/>
                                </a:lnTo>
                                <a:lnTo>
                                  <a:pt x="17278" y="54659"/>
                                </a:lnTo>
                                <a:lnTo>
                                  <a:pt x="0" y="0"/>
                                </a:lnTo>
                                <a:close/>
                              </a:path>
                            </a:pathLst>
                          </a:custGeom>
                          <a:ln w="0" cap="flat">
                            <a:miter lim="100000"/>
                          </a:ln>
                        </wps:spPr>
                        <wps:style>
                          <a:lnRef idx="1">
                            <a:srgbClr val="141414"/>
                          </a:lnRef>
                          <a:fillRef idx="1">
                            <a:srgbClr val="141414"/>
                          </a:fillRef>
                          <a:effectRef idx="0">
                            <a:scrgbClr r="0" g="0" b="0"/>
                          </a:effectRef>
                          <a:fontRef idx="none"/>
                        </wps:style>
                        <wps:bodyPr/>
                      </wps:wsp>
                      <wps:wsp>
                        <wps:cNvPr id="6290" name="Rectangle 6290"/>
                        <wps:cNvSpPr/>
                        <wps:spPr>
                          <a:xfrm>
                            <a:off x="1940652" y="90624"/>
                            <a:ext cx="534728" cy="139773"/>
                          </a:xfrm>
                          <a:prstGeom prst="rect">
                            <a:avLst/>
                          </a:prstGeom>
                          <a:ln>
                            <a:noFill/>
                          </a:ln>
                        </wps:spPr>
                        <wps:txbx>
                          <w:txbxContent>
                            <w:p w14:paraId="0EC7C71E" w14:textId="77777777" w:rsidR="006E2FA2" w:rsidRDefault="006E2FA2">
                              <w:pPr>
                                <w:spacing w:after="160" w:line="259" w:lineRule="auto"/>
                                <w:ind w:left="0" w:firstLine="0"/>
                                <w:jc w:val="left"/>
                              </w:pPr>
                              <w:proofErr w:type="gramStart"/>
                              <w:r>
                                <w:rPr>
                                  <w:color w:val="333333"/>
                                  <w:w w:val="98"/>
                                  <w:sz w:val="11"/>
                                </w:rPr>
                                <w:t>user</w:t>
                              </w:r>
                              <w:proofErr w:type="gramEnd"/>
                              <w:r>
                                <w:rPr>
                                  <w:color w:val="333333"/>
                                  <w:spacing w:val="12"/>
                                  <w:w w:val="98"/>
                                  <w:sz w:val="11"/>
                                </w:rPr>
                                <w:t xml:space="preserve"> </w:t>
                              </w:r>
                              <w:r>
                                <w:rPr>
                                  <w:color w:val="333333"/>
                                  <w:w w:val="98"/>
                                  <w:sz w:val="11"/>
                                </w:rPr>
                                <w:t>interface</w:t>
                              </w:r>
                            </w:p>
                          </w:txbxContent>
                        </wps:txbx>
                        <wps:bodyPr horzOverflow="overflow" vert="horz" lIns="0" tIns="0" rIns="0" bIns="0" rtlCol="0">
                          <a:noAutofit/>
                        </wps:bodyPr>
                      </wps:wsp>
                      <wps:wsp>
                        <wps:cNvPr id="6291" name="Rectangle 6291"/>
                        <wps:cNvSpPr/>
                        <wps:spPr>
                          <a:xfrm>
                            <a:off x="2010030" y="989830"/>
                            <a:ext cx="350148" cy="139772"/>
                          </a:xfrm>
                          <a:prstGeom prst="rect">
                            <a:avLst/>
                          </a:prstGeom>
                          <a:ln>
                            <a:noFill/>
                          </a:ln>
                        </wps:spPr>
                        <wps:txbx>
                          <w:txbxContent>
                            <w:p w14:paraId="0F811E11" w14:textId="77777777" w:rsidR="006E2FA2" w:rsidRDefault="006E2FA2">
                              <w:pPr>
                                <w:spacing w:after="160" w:line="259" w:lineRule="auto"/>
                                <w:ind w:left="0" w:firstLine="0"/>
                                <w:jc w:val="left"/>
                              </w:pPr>
                              <w:proofErr w:type="gramStart"/>
                              <w:r>
                                <w:rPr>
                                  <w:color w:val="333333"/>
                                  <w:sz w:val="11"/>
                                </w:rPr>
                                <w:t>database</w:t>
                              </w:r>
                              <w:proofErr w:type="gramEnd"/>
                            </w:p>
                          </w:txbxContent>
                        </wps:txbx>
                        <wps:bodyPr horzOverflow="overflow" vert="horz" lIns="0" tIns="0" rIns="0" bIns="0" rtlCol="0">
                          <a:noAutofit/>
                        </wps:bodyPr>
                      </wps:wsp>
                      <wps:wsp>
                        <wps:cNvPr id="6292" name="Shape 6292"/>
                        <wps:cNvSpPr/>
                        <wps:spPr>
                          <a:xfrm>
                            <a:off x="3909795" y="340939"/>
                            <a:ext cx="102619" cy="77208"/>
                          </a:xfrm>
                          <a:custGeom>
                            <a:avLst/>
                            <a:gdLst/>
                            <a:ahLst/>
                            <a:cxnLst/>
                            <a:rect l="0" t="0" r="0" b="0"/>
                            <a:pathLst>
                              <a:path w="102619" h="77208">
                                <a:moveTo>
                                  <a:pt x="51310" y="0"/>
                                </a:moveTo>
                                <a:cubicBezTo>
                                  <a:pt x="79658" y="0"/>
                                  <a:pt x="102619" y="17278"/>
                                  <a:pt x="102619" y="38623"/>
                                </a:cubicBezTo>
                                <a:cubicBezTo>
                                  <a:pt x="102619" y="59916"/>
                                  <a:pt x="79658" y="77208"/>
                                  <a:pt x="51310" y="77208"/>
                                </a:cubicBezTo>
                                <a:cubicBezTo>
                                  <a:pt x="22948" y="77208"/>
                                  <a:pt x="0" y="59916"/>
                                  <a:pt x="0" y="38623"/>
                                </a:cubicBezTo>
                                <a:cubicBezTo>
                                  <a:pt x="0" y="17278"/>
                                  <a:pt x="22948" y="0"/>
                                  <a:pt x="51310" y="0"/>
                                </a:cubicBezTo>
                                <a:close/>
                              </a:path>
                            </a:pathLst>
                          </a:custGeom>
                          <a:ln w="10262" cap="rnd">
                            <a:round/>
                          </a:ln>
                        </wps:spPr>
                        <wps:style>
                          <a:lnRef idx="1">
                            <a:srgbClr val="323232"/>
                          </a:lnRef>
                          <a:fillRef idx="1">
                            <a:srgbClr val="FAFAFA"/>
                          </a:fillRef>
                          <a:effectRef idx="0">
                            <a:scrgbClr r="0" g="0" b="0"/>
                          </a:effectRef>
                          <a:fontRef idx="none"/>
                        </wps:style>
                        <wps:bodyPr/>
                      </wps:wsp>
                      <wps:wsp>
                        <wps:cNvPr id="6293" name="Shape 6293"/>
                        <wps:cNvSpPr/>
                        <wps:spPr>
                          <a:xfrm>
                            <a:off x="3752001" y="227442"/>
                            <a:ext cx="176178" cy="134239"/>
                          </a:xfrm>
                          <a:custGeom>
                            <a:avLst/>
                            <a:gdLst/>
                            <a:ahLst/>
                            <a:cxnLst/>
                            <a:rect l="0" t="0" r="0" b="0"/>
                            <a:pathLst>
                              <a:path w="176178" h="134239">
                                <a:moveTo>
                                  <a:pt x="88089" y="0"/>
                                </a:moveTo>
                                <a:cubicBezTo>
                                  <a:pt x="136739" y="0"/>
                                  <a:pt x="176178" y="30016"/>
                                  <a:pt x="176178" y="67087"/>
                                </a:cubicBezTo>
                                <a:cubicBezTo>
                                  <a:pt x="176178" y="104171"/>
                                  <a:pt x="136739" y="134239"/>
                                  <a:pt x="88089" y="134239"/>
                                </a:cubicBezTo>
                                <a:cubicBezTo>
                                  <a:pt x="39439" y="134239"/>
                                  <a:pt x="0" y="104171"/>
                                  <a:pt x="0" y="67087"/>
                                </a:cubicBezTo>
                                <a:cubicBezTo>
                                  <a:pt x="0" y="30016"/>
                                  <a:pt x="39439" y="0"/>
                                  <a:pt x="88089" y="0"/>
                                </a:cubicBezTo>
                                <a:close/>
                              </a:path>
                            </a:pathLst>
                          </a:custGeom>
                          <a:ln w="12748" cap="rnd">
                            <a:round/>
                          </a:ln>
                        </wps:spPr>
                        <wps:style>
                          <a:lnRef idx="1">
                            <a:srgbClr val="323232"/>
                          </a:lnRef>
                          <a:fillRef idx="1">
                            <a:srgbClr val="EBEBEB"/>
                          </a:fillRef>
                          <a:effectRef idx="0">
                            <a:scrgbClr r="0" g="0" b="0"/>
                          </a:effectRef>
                          <a:fontRef idx="none"/>
                        </wps:style>
                        <wps:bodyPr/>
                      </wps:wsp>
                      <wps:wsp>
                        <wps:cNvPr id="6294" name="Shape 6294"/>
                        <wps:cNvSpPr/>
                        <wps:spPr>
                          <a:xfrm>
                            <a:off x="3339567" y="15792"/>
                            <a:ext cx="481988" cy="266414"/>
                          </a:xfrm>
                          <a:custGeom>
                            <a:avLst/>
                            <a:gdLst/>
                            <a:ahLst/>
                            <a:cxnLst/>
                            <a:rect l="0" t="0" r="0" b="0"/>
                            <a:pathLst>
                              <a:path w="481988" h="266414">
                                <a:moveTo>
                                  <a:pt x="241014" y="0"/>
                                </a:moveTo>
                                <a:cubicBezTo>
                                  <a:pt x="374098" y="0"/>
                                  <a:pt x="481988" y="59629"/>
                                  <a:pt x="481988" y="133183"/>
                                </a:cubicBezTo>
                                <a:cubicBezTo>
                                  <a:pt x="481988" y="206737"/>
                                  <a:pt x="374098" y="266414"/>
                                  <a:pt x="241014" y="266414"/>
                                </a:cubicBezTo>
                                <a:cubicBezTo>
                                  <a:pt x="107891" y="266414"/>
                                  <a:pt x="0" y="206737"/>
                                  <a:pt x="0" y="133183"/>
                                </a:cubicBezTo>
                                <a:cubicBezTo>
                                  <a:pt x="0" y="59629"/>
                                  <a:pt x="107891" y="0"/>
                                  <a:pt x="241014" y="0"/>
                                </a:cubicBezTo>
                                <a:close/>
                              </a:path>
                            </a:pathLst>
                          </a:custGeom>
                          <a:ln w="13192" cap="rnd">
                            <a:round/>
                          </a:ln>
                        </wps:spPr>
                        <wps:style>
                          <a:lnRef idx="1">
                            <a:srgbClr val="323232"/>
                          </a:lnRef>
                          <a:fillRef idx="1">
                            <a:srgbClr val="DCDCDC"/>
                          </a:fillRef>
                          <a:effectRef idx="0">
                            <a:scrgbClr r="0" g="0" b="0"/>
                          </a:effectRef>
                          <a:fontRef idx="none"/>
                        </wps:style>
                        <wps:bodyPr/>
                      </wps:wsp>
                      <wps:wsp>
                        <wps:cNvPr id="6295" name="Rectangle 6295"/>
                        <wps:cNvSpPr/>
                        <wps:spPr>
                          <a:xfrm>
                            <a:off x="3468378" y="47165"/>
                            <a:ext cx="298462" cy="136715"/>
                          </a:xfrm>
                          <a:prstGeom prst="rect">
                            <a:avLst/>
                          </a:prstGeom>
                          <a:ln>
                            <a:noFill/>
                          </a:ln>
                        </wps:spPr>
                        <wps:txbx>
                          <w:txbxContent>
                            <w:p w14:paraId="16F76DAB" w14:textId="77777777" w:rsidR="006E2FA2" w:rsidRDefault="006E2FA2">
                              <w:pPr>
                                <w:spacing w:after="160" w:line="259" w:lineRule="auto"/>
                                <w:ind w:left="0" w:firstLine="0"/>
                                <w:jc w:val="left"/>
                              </w:pPr>
                              <w:proofErr w:type="gramStart"/>
                              <w:r>
                                <w:rPr>
                                  <w:b/>
                                  <w:color w:val="141414"/>
                                  <w:w w:val="110"/>
                                  <w:sz w:val="11"/>
                                </w:rPr>
                                <w:t>mental</w:t>
                              </w:r>
                              <w:proofErr w:type="gramEnd"/>
                            </w:p>
                          </w:txbxContent>
                        </wps:txbx>
                        <wps:bodyPr horzOverflow="overflow" vert="horz" lIns="0" tIns="0" rIns="0" bIns="0" rtlCol="0">
                          <a:noAutofit/>
                        </wps:bodyPr>
                      </wps:wsp>
                      <wps:wsp>
                        <wps:cNvPr id="6296" name="Rectangle 6296"/>
                        <wps:cNvSpPr/>
                        <wps:spPr>
                          <a:xfrm>
                            <a:off x="3480864" y="136957"/>
                            <a:ext cx="265310" cy="136716"/>
                          </a:xfrm>
                          <a:prstGeom prst="rect">
                            <a:avLst/>
                          </a:prstGeom>
                          <a:ln>
                            <a:noFill/>
                          </a:ln>
                        </wps:spPr>
                        <wps:txbx>
                          <w:txbxContent>
                            <w:p w14:paraId="2F1F7B41" w14:textId="77777777" w:rsidR="006E2FA2" w:rsidRDefault="006E2FA2">
                              <w:pPr>
                                <w:spacing w:after="160" w:line="259" w:lineRule="auto"/>
                                <w:ind w:left="0" w:firstLine="0"/>
                                <w:jc w:val="left"/>
                              </w:pPr>
                              <w:proofErr w:type="gramStart"/>
                              <w:r>
                                <w:rPr>
                                  <w:b/>
                                  <w:color w:val="141414"/>
                                  <w:w w:val="107"/>
                                  <w:sz w:val="11"/>
                                </w:rPr>
                                <w:t>model</w:t>
                              </w:r>
                              <w:proofErr w:type="gramEnd"/>
                            </w:p>
                          </w:txbxContent>
                        </wps:txbx>
                        <wps:bodyPr horzOverflow="overflow" vert="horz" lIns="0" tIns="0" rIns="0" bIns="0" rtlCol="0">
                          <a:noAutofit/>
                        </wps:bodyPr>
                      </wps:wsp>
                      <wps:wsp>
                        <wps:cNvPr id="6297" name="Shape 6297"/>
                        <wps:cNvSpPr/>
                        <wps:spPr>
                          <a:xfrm>
                            <a:off x="2525579" y="15792"/>
                            <a:ext cx="481989" cy="266414"/>
                          </a:xfrm>
                          <a:custGeom>
                            <a:avLst/>
                            <a:gdLst/>
                            <a:ahLst/>
                            <a:cxnLst/>
                            <a:rect l="0" t="0" r="0" b="0"/>
                            <a:pathLst>
                              <a:path w="481989" h="266414">
                                <a:moveTo>
                                  <a:pt x="240975" y="0"/>
                                </a:moveTo>
                                <a:cubicBezTo>
                                  <a:pt x="374097" y="0"/>
                                  <a:pt x="481989" y="59629"/>
                                  <a:pt x="481989" y="133183"/>
                                </a:cubicBezTo>
                                <a:cubicBezTo>
                                  <a:pt x="481989" y="206737"/>
                                  <a:pt x="374097" y="266414"/>
                                  <a:pt x="240975" y="266414"/>
                                </a:cubicBezTo>
                                <a:cubicBezTo>
                                  <a:pt x="107891" y="266414"/>
                                  <a:pt x="0" y="206737"/>
                                  <a:pt x="0" y="133183"/>
                                </a:cubicBezTo>
                                <a:cubicBezTo>
                                  <a:pt x="0" y="59629"/>
                                  <a:pt x="107891" y="0"/>
                                  <a:pt x="240975" y="0"/>
                                </a:cubicBezTo>
                                <a:close/>
                              </a:path>
                            </a:pathLst>
                          </a:custGeom>
                          <a:ln w="13192" cap="rnd">
                            <a:round/>
                          </a:ln>
                        </wps:spPr>
                        <wps:style>
                          <a:lnRef idx="1">
                            <a:srgbClr val="323232"/>
                          </a:lnRef>
                          <a:fillRef idx="1">
                            <a:srgbClr val="DCDCDC"/>
                          </a:fillRef>
                          <a:effectRef idx="0">
                            <a:scrgbClr r="0" g="0" b="0"/>
                          </a:effectRef>
                          <a:fontRef idx="none"/>
                        </wps:style>
                        <wps:bodyPr/>
                      </wps:wsp>
                      <wps:wsp>
                        <wps:cNvPr id="6298" name="Rectangle 6298"/>
                        <wps:cNvSpPr/>
                        <wps:spPr>
                          <a:xfrm>
                            <a:off x="2590403" y="47165"/>
                            <a:ext cx="468807" cy="136715"/>
                          </a:xfrm>
                          <a:prstGeom prst="rect">
                            <a:avLst/>
                          </a:prstGeom>
                          <a:ln>
                            <a:noFill/>
                          </a:ln>
                        </wps:spPr>
                        <wps:txbx>
                          <w:txbxContent>
                            <w:p w14:paraId="4F326296" w14:textId="77777777" w:rsidR="006E2FA2" w:rsidRDefault="006E2FA2">
                              <w:pPr>
                                <w:spacing w:after="160" w:line="259" w:lineRule="auto"/>
                                <w:ind w:left="0" w:firstLine="0"/>
                                <w:jc w:val="left"/>
                              </w:pPr>
                              <w:proofErr w:type="gramStart"/>
                              <w:r>
                                <w:rPr>
                                  <w:b/>
                                  <w:color w:val="333333"/>
                                  <w:w w:val="110"/>
                                  <w:sz w:val="11"/>
                                </w:rPr>
                                <w:t>conceptual</w:t>
                              </w:r>
                              <w:proofErr w:type="gramEnd"/>
                            </w:p>
                          </w:txbxContent>
                        </wps:txbx>
                        <wps:bodyPr horzOverflow="overflow" vert="horz" lIns="0" tIns="0" rIns="0" bIns="0" rtlCol="0">
                          <a:noAutofit/>
                        </wps:bodyPr>
                      </wps:wsp>
                      <wps:wsp>
                        <wps:cNvPr id="6299" name="Rectangle 6299"/>
                        <wps:cNvSpPr/>
                        <wps:spPr>
                          <a:xfrm>
                            <a:off x="2666865" y="136957"/>
                            <a:ext cx="265310" cy="136716"/>
                          </a:xfrm>
                          <a:prstGeom prst="rect">
                            <a:avLst/>
                          </a:prstGeom>
                          <a:ln>
                            <a:noFill/>
                          </a:ln>
                        </wps:spPr>
                        <wps:txbx>
                          <w:txbxContent>
                            <w:p w14:paraId="37F35AA6" w14:textId="77777777" w:rsidR="006E2FA2" w:rsidRDefault="006E2FA2">
                              <w:pPr>
                                <w:spacing w:after="160" w:line="259" w:lineRule="auto"/>
                                <w:ind w:left="0" w:firstLine="0"/>
                                <w:jc w:val="left"/>
                              </w:pPr>
                              <w:proofErr w:type="gramStart"/>
                              <w:r>
                                <w:rPr>
                                  <w:b/>
                                  <w:color w:val="333333"/>
                                  <w:w w:val="107"/>
                                  <w:sz w:val="11"/>
                                </w:rPr>
                                <w:t>model</w:t>
                              </w:r>
                              <w:proofErr w:type="gramEnd"/>
                            </w:p>
                          </w:txbxContent>
                        </wps:txbx>
                        <wps:bodyPr horzOverflow="overflow" vert="horz" lIns="0" tIns="0" rIns="0" bIns="0" rtlCol="0">
                          <a:noAutofit/>
                        </wps:bodyPr>
                      </wps:wsp>
                      <wps:wsp>
                        <wps:cNvPr id="6300" name="Shape 6300"/>
                        <wps:cNvSpPr/>
                        <wps:spPr>
                          <a:xfrm>
                            <a:off x="774090" y="498120"/>
                            <a:ext cx="481989" cy="266366"/>
                          </a:xfrm>
                          <a:custGeom>
                            <a:avLst/>
                            <a:gdLst/>
                            <a:ahLst/>
                            <a:cxnLst/>
                            <a:rect l="0" t="0" r="0" b="0"/>
                            <a:pathLst>
                              <a:path w="481989" h="266366">
                                <a:moveTo>
                                  <a:pt x="241014" y="0"/>
                                </a:moveTo>
                                <a:cubicBezTo>
                                  <a:pt x="374098" y="0"/>
                                  <a:pt x="481989" y="59629"/>
                                  <a:pt x="481989" y="133183"/>
                                </a:cubicBezTo>
                                <a:cubicBezTo>
                                  <a:pt x="481989" y="206737"/>
                                  <a:pt x="374098" y="266366"/>
                                  <a:pt x="241014" y="266366"/>
                                </a:cubicBezTo>
                                <a:cubicBezTo>
                                  <a:pt x="107891" y="266366"/>
                                  <a:pt x="0" y="206737"/>
                                  <a:pt x="0" y="133183"/>
                                </a:cubicBezTo>
                                <a:cubicBezTo>
                                  <a:pt x="0" y="59629"/>
                                  <a:pt x="107891" y="0"/>
                                  <a:pt x="241014" y="0"/>
                                </a:cubicBezTo>
                                <a:close/>
                              </a:path>
                            </a:pathLst>
                          </a:custGeom>
                          <a:ln w="13192" cap="rnd">
                            <a:round/>
                          </a:ln>
                        </wps:spPr>
                        <wps:style>
                          <a:lnRef idx="1">
                            <a:srgbClr val="323232"/>
                          </a:lnRef>
                          <a:fillRef idx="1">
                            <a:srgbClr val="DCDCDC"/>
                          </a:fillRef>
                          <a:effectRef idx="0">
                            <a:scrgbClr r="0" g="0" b="0"/>
                          </a:effectRef>
                          <a:fontRef idx="none"/>
                        </wps:style>
                        <wps:bodyPr/>
                      </wps:wsp>
                      <wps:wsp>
                        <wps:cNvPr id="6301" name="Rectangle 6301"/>
                        <wps:cNvSpPr/>
                        <wps:spPr>
                          <a:xfrm>
                            <a:off x="942747" y="529481"/>
                            <a:ext cx="192510" cy="136716"/>
                          </a:xfrm>
                          <a:prstGeom prst="rect">
                            <a:avLst/>
                          </a:prstGeom>
                          <a:ln>
                            <a:noFill/>
                          </a:ln>
                        </wps:spPr>
                        <wps:txbx>
                          <w:txbxContent>
                            <w:p w14:paraId="4FF4CCF5" w14:textId="77777777" w:rsidR="006E2FA2" w:rsidRDefault="006E2FA2">
                              <w:pPr>
                                <w:spacing w:after="160" w:line="259" w:lineRule="auto"/>
                                <w:ind w:left="0" w:firstLine="0"/>
                                <w:jc w:val="left"/>
                              </w:pPr>
                              <w:proofErr w:type="gramStart"/>
                              <w:r>
                                <w:rPr>
                                  <w:b/>
                                  <w:color w:val="333333"/>
                                  <w:w w:val="112"/>
                                  <w:sz w:val="11"/>
                                </w:rPr>
                                <w:t>data</w:t>
                              </w:r>
                              <w:proofErr w:type="gramEnd"/>
                            </w:p>
                          </w:txbxContent>
                        </wps:txbx>
                        <wps:bodyPr horzOverflow="overflow" vert="horz" lIns="0" tIns="0" rIns="0" bIns="0" rtlCol="0">
                          <a:noAutofit/>
                        </wps:bodyPr>
                      </wps:wsp>
                      <wps:wsp>
                        <wps:cNvPr id="6302" name="Rectangle 6302"/>
                        <wps:cNvSpPr/>
                        <wps:spPr>
                          <a:xfrm>
                            <a:off x="915389" y="619273"/>
                            <a:ext cx="265310" cy="136715"/>
                          </a:xfrm>
                          <a:prstGeom prst="rect">
                            <a:avLst/>
                          </a:prstGeom>
                          <a:ln>
                            <a:noFill/>
                          </a:ln>
                        </wps:spPr>
                        <wps:txbx>
                          <w:txbxContent>
                            <w:p w14:paraId="0CBDB363" w14:textId="77777777" w:rsidR="006E2FA2" w:rsidRDefault="006E2FA2">
                              <w:pPr>
                                <w:spacing w:after="160" w:line="259" w:lineRule="auto"/>
                                <w:ind w:left="0" w:firstLine="0"/>
                                <w:jc w:val="left"/>
                              </w:pPr>
                              <w:proofErr w:type="gramStart"/>
                              <w:r>
                                <w:rPr>
                                  <w:b/>
                                  <w:color w:val="333333"/>
                                  <w:w w:val="107"/>
                                  <w:sz w:val="11"/>
                                </w:rPr>
                                <w:t>model</w:t>
                              </w:r>
                              <w:proofErr w:type="gramEnd"/>
                            </w:p>
                          </w:txbxContent>
                        </wps:txbx>
                        <wps:bodyPr horzOverflow="overflow" vert="horz" lIns="0" tIns="0" rIns="0" bIns="0" rtlCol="0">
                          <a:noAutofit/>
                        </wps:bodyPr>
                      </wps:wsp>
                      <wps:wsp>
                        <wps:cNvPr id="6303" name="Shape 6303"/>
                        <wps:cNvSpPr/>
                        <wps:spPr>
                          <a:xfrm>
                            <a:off x="146160" y="700243"/>
                            <a:ext cx="287808" cy="271480"/>
                          </a:xfrm>
                          <a:custGeom>
                            <a:avLst/>
                            <a:gdLst/>
                            <a:ahLst/>
                            <a:cxnLst/>
                            <a:rect l="0" t="0" r="0" b="0"/>
                            <a:pathLst>
                              <a:path w="287808" h="271480">
                                <a:moveTo>
                                  <a:pt x="133571" y="2013"/>
                                </a:moveTo>
                                <a:cubicBezTo>
                                  <a:pt x="157756" y="0"/>
                                  <a:pt x="182780" y="4937"/>
                                  <a:pt x="205533" y="17695"/>
                                </a:cubicBezTo>
                                <a:cubicBezTo>
                                  <a:pt x="266206" y="51719"/>
                                  <a:pt x="287808" y="128477"/>
                                  <a:pt x="253790" y="189169"/>
                                </a:cubicBezTo>
                                <a:cubicBezTo>
                                  <a:pt x="219766" y="249842"/>
                                  <a:pt x="142953" y="271480"/>
                                  <a:pt x="82268" y="237417"/>
                                </a:cubicBezTo>
                                <a:cubicBezTo>
                                  <a:pt x="21594" y="203393"/>
                                  <a:pt x="0" y="126623"/>
                                  <a:pt x="34024" y="65950"/>
                                </a:cubicBezTo>
                                <a:cubicBezTo>
                                  <a:pt x="55281" y="28025"/>
                                  <a:pt x="93262" y="5367"/>
                                  <a:pt x="133571" y="2013"/>
                                </a:cubicBezTo>
                                <a:close/>
                              </a:path>
                            </a:pathLst>
                          </a:custGeom>
                          <a:ln w="4475" cap="flat">
                            <a:miter lim="100000"/>
                          </a:ln>
                        </wps:spPr>
                        <wps:style>
                          <a:lnRef idx="1">
                            <a:srgbClr val="323232"/>
                          </a:lnRef>
                          <a:fillRef idx="1">
                            <a:srgbClr val="B4B4B4"/>
                          </a:fillRef>
                          <a:effectRef idx="0">
                            <a:scrgbClr r="0" g="0" b="0"/>
                          </a:effectRef>
                          <a:fontRef idx="none"/>
                        </wps:style>
                        <wps:bodyPr/>
                      </wps:wsp>
                      <wps:wsp>
                        <wps:cNvPr id="6304" name="Shape 6304"/>
                        <wps:cNvSpPr/>
                        <wps:spPr>
                          <a:xfrm>
                            <a:off x="264613" y="726006"/>
                            <a:ext cx="93691" cy="101822"/>
                          </a:xfrm>
                          <a:custGeom>
                            <a:avLst/>
                            <a:gdLst/>
                            <a:ahLst/>
                            <a:cxnLst/>
                            <a:rect l="0" t="0" r="0" b="0"/>
                            <a:pathLst>
                              <a:path w="93691" h="101822">
                                <a:moveTo>
                                  <a:pt x="0" y="0"/>
                                </a:moveTo>
                                <a:lnTo>
                                  <a:pt x="25449" y="101822"/>
                                </a:lnTo>
                                <a:lnTo>
                                  <a:pt x="93691" y="93446"/>
                                </a:lnTo>
                              </a:path>
                            </a:pathLst>
                          </a:custGeom>
                          <a:ln w="10262" cap="flat">
                            <a:miter lim="100000"/>
                          </a:ln>
                        </wps:spPr>
                        <wps:style>
                          <a:lnRef idx="1">
                            <a:srgbClr val="141414"/>
                          </a:lnRef>
                          <a:fillRef idx="0">
                            <a:srgbClr val="000000">
                              <a:alpha val="0"/>
                            </a:srgbClr>
                          </a:fillRef>
                          <a:effectRef idx="0">
                            <a:scrgbClr r="0" g="0" b="0"/>
                          </a:effectRef>
                          <a:fontRef idx="none"/>
                        </wps:style>
                        <wps:bodyPr/>
                      </wps:wsp>
                      <wps:wsp>
                        <wps:cNvPr id="6305" name="Rectangle 6305"/>
                        <wps:cNvSpPr/>
                        <wps:spPr>
                          <a:xfrm>
                            <a:off x="229977" y="850541"/>
                            <a:ext cx="157334" cy="115088"/>
                          </a:xfrm>
                          <a:prstGeom prst="rect">
                            <a:avLst/>
                          </a:prstGeom>
                          <a:ln>
                            <a:noFill/>
                          </a:ln>
                        </wps:spPr>
                        <wps:txbx>
                          <w:txbxContent>
                            <w:p w14:paraId="25989035" w14:textId="77777777" w:rsidR="006E2FA2" w:rsidRDefault="006E2FA2">
                              <w:pPr>
                                <w:spacing w:after="160" w:line="259" w:lineRule="auto"/>
                                <w:ind w:left="0" w:firstLine="0"/>
                                <w:jc w:val="left"/>
                              </w:pPr>
                              <w:r>
                                <w:rPr>
                                  <w:color w:val="1A1A1A"/>
                                  <w:w w:val="98"/>
                                  <w:sz w:val="9"/>
                                </w:rPr>
                                <w:t>1989</w:t>
                              </w:r>
                            </w:p>
                          </w:txbxContent>
                        </wps:txbx>
                        <wps:bodyPr horzOverflow="overflow" vert="horz" lIns="0" tIns="0" rIns="0" bIns="0" rtlCol="0">
                          <a:noAutofit/>
                        </wps:bodyPr>
                      </wps:wsp>
                      <wps:wsp>
                        <wps:cNvPr id="6306" name="Shape 6306"/>
                        <wps:cNvSpPr/>
                        <wps:spPr>
                          <a:xfrm>
                            <a:off x="1287186" y="857289"/>
                            <a:ext cx="481989" cy="266367"/>
                          </a:xfrm>
                          <a:custGeom>
                            <a:avLst/>
                            <a:gdLst/>
                            <a:ahLst/>
                            <a:cxnLst/>
                            <a:rect l="0" t="0" r="0" b="0"/>
                            <a:pathLst>
                              <a:path w="481989" h="266367">
                                <a:moveTo>
                                  <a:pt x="241014" y="0"/>
                                </a:moveTo>
                                <a:cubicBezTo>
                                  <a:pt x="374098" y="0"/>
                                  <a:pt x="481989" y="59620"/>
                                  <a:pt x="481989" y="133183"/>
                                </a:cubicBezTo>
                                <a:cubicBezTo>
                                  <a:pt x="481989" y="206738"/>
                                  <a:pt x="374098" y="266367"/>
                                  <a:pt x="241014" y="266367"/>
                                </a:cubicBezTo>
                                <a:cubicBezTo>
                                  <a:pt x="107891" y="266367"/>
                                  <a:pt x="0" y="206738"/>
                                  <a:pt x="0" y="133183"/>
                                </a:cubicBezTo>
                                <a:cubicBezTo>
                                  <a:pt x="0" y="59620"/>
                                  <a:pt x="107891" y="0"/>
                                  <a:pt x="241014" y="0"/>
                                </a:cubicBezTo>
                                <a:close/>
                              </a:path>
                            </a:pathLst>
                          </a:custGeom>
                          <a:ln w="13192" cap="rnd">
                            <a:round/>
                          </a:ln>
                        </wps:spPr>
                        <wps:style>
                          <a:lnRef idx="1">
                            <a:srgbClr val="323232"/>
                          </a:lnRef>
                          <a:fillRef idx="1">
                            <a:srgbClr val="DCDCDC"/>
                          </a:fillRef>
                          <a:effectRef idx="0">
                            <a:scrgbClr r="0" g="0" b="0"/>
                          </a:effectRef>
                          <a:fontRef idx="none"/>
                        </wps:style>
                        <wps:bodyPr/>
                      </wps:wsp>
                      <wps:wsp>
                        <wps:cNvPr id="6307" name="Rectangle 6307"/>
                        <wps:cNvSpPr/>
                        <wps:spPr>
                          <a:xfrm>
                            <a:off x="1383307" y="888648"/>
                            <a:ext cx="385402" cy="136715"/>
                          </a:xfrm>
                          <a:prstGeom prst="rect">
                            <a:avLst/>
                          </a:prstGeom>
                          <a:ln>
                            <a:noFill/>
                          </a:ln>
                        </wps:spPr>
                        <wps:txbx>
                          <w:txbxContent>
                            <w:p w14:paraId="1C4F969F" w14:textId="77777777" w:rsidR="006E2FA2" w:rsidRDefault="006E2FA2">
                              <w:pPr>
                                <w:spacing w:after="160" w:line="259" w:lineRule="auto"/>
                                <w:ind w:left="0" w:firstLine="0"/>
                                <w:jc w:val="left"/>
                              </w:pPr>
                              <w:proofErr w:type="gramStart"/>
                              <w:r>
                                <w:rPr>
                                  <w:b/>
                                  <w:color w:val="333333"/>
                                  <w:w w:val="110"/>
                                  <w:sz w:val="11"/>
                                </w:rPr>
                                <w:t>database</w:t>
                              </w:r>
                              <w:proofErr w:type="gramEnd"/>
                            </w:p>
                          </w:txbxContent>
                        </wps:txbx>
                        <wps:bodyPr horzOverflow="overflow" vert="horz" lIns="0" tIns="0" rIns="0" bIns="0" rtlCol="0">
                          <a:noAutofit/>
                        </wps:bodyPr>
                      </wps:wsp>
                      <wps:wsp>
                        <wps:cNvPr id="6308" name="Rectangle 6308"/>
                        <wps:cNvSpPr/>
                        <wps:spPr>
                          <a:xfrm>
                            <a:off x="1428484" y="978440"/>
                            <a:ext cx="265310" cy="136715"/>
                          </a:xfrm>
                          <a:prstGeom prst="rect">
                            <a:avLst/>
                          </a:prstGeom>
                          <a:ln>
                            <a:noFill/>
                          </a:ln>
                        </wps:spPr>
                        <wps:txbx>
                          <w:txbxContent>
                            <w:p w14:paraId="4B26B53E" w14:textId="77777777" w:rsidR="006E2FA2" w:rsidRDefault="006E2FA2">
                              <w:pPr>
                                <w:spacing w:after="160" w:line="259" w:lineRule="auto"/>
                                <w:ind w:left="0" w:firstLine="0"/>
                                <w:jc w:val="left"/>
                              </w:pPr>
                              <w:proofErr w:type="gramStart"/>
                              <w:r>
                                <w:rPr>
                                  <w:b/>
                                  <w:color w:val="333333"/>
                                  <w:w w:val="107"/>
                                  <w:sz w:val="11"/>
                                </w:rPr>
                                <w:t>model</w:t>
                              </w:r>
                              <w:proofErr w:type="gramEnd"/>
                            </w:p>
                          </w:txbxContent>
                        </wps:txbx>
                        <wps:bodyPr horzOverflow="overflow" vert="horz" lIns="0" tIns="0" rIns="0" bIns="0" rtlCol="0">
                          <a:noAutofit/>
                        </wps:bodyPr>
                      </wps:wsp>
                      <wps:wsp>
                        <wps:cNvPr id="6309" name="Shape 6309"/>
                        <wps:cNvSpPr/>
                        <wps:spPr>
                          <a:xfrm>
                            <a:off x="1167186" y="740432"/>
                            <a:ext cx="159688" cy="169321"/>
                          </a:xfrm>
                          <a:custGeom>
                            <a:avLst/>
                            <a:gdLst/>
                            <a:ahLst/>
                            <a:cxnLst/>
                            <a:rect l="0" t="0" r="0" b="0"/>
                            <a:pathLst>
                              <a:path w="159688" h="169321">
                                <a:moveTo>
                                  <a:pt x="0" y="0"/>
                                </a:moveTo>
                                <a:lnTo>
                                  <a:pt x="159688" y="169321"/>
                                </a:lnTo>
                              </a:path>
                            </a:pathLst>
                          </a:custGeom>
                          <a:ln w="7813" cap="flat">
                            <a:miter lim="100000"/>
                          </a:ln>
                        </wps:spPr>
                        <wps:style>
                          <a:lnRef idx="1">
                            <a:srgbClr val="141414"/>
                          </a:lnRef>
                          <a:fillRef idx="0">
                            <a:srgbClr val="000000">
                              <a:alpha val="0"/>
                            </a:srgbClr>
                          </a:fillRef>
                          <a:effectRef idx="0">
                            <a:scrgbClr r="0" g="0" b="0"/>
                          </a:effectRef>
                          <a:fontRef idx="none"/>
                        </wps:style>
                        <wps:bodyPr/>
                      </wps:wsp>
                      <wps:wsp>
                        <wps:cNvPr id="6310" name="Shape 6310"/>
                        <wps:cNvSpPr/>
                        <wps:spPr>
                          <a:xfrm>
                            <a:off x="1161567" y="734478"/>
                            <a:ext cx="52362" cy="51754"/>
                          </a:xfrm>
                          <a:custGeom>
                            <a:avLst/>
                            <a:gdLst/>
                            <a:ahLst/>
                            <a:cxnLst/>
                            <a:rect l="0" t="0" r="0" b="0"/>
                            <a:pathLst>
                              <a:path w="52362" h="51754">
                                <a:moveTo>
                                  <a:pt x="0" y="0"/>
                                </a:moveTo>
                                <a:lnTo>
                                  <a:pt x="52362" y="31470"/>
                                </a:lnTo>
                                <a:lnTo>
                                  <a:pt x="28020" y="29705"/>
                                </a:lnTo>
                                <a:lnTo>
                                  <a:pt x="26119" y="51754"/>
                                </a:lnTo>
                                <a:lnTo>
                                  <a:pt x="0" y="0"/>
                                </a:lnTo>
                                <a:close/>
                              </a:path>
                            </a:pathLst>
                          </a:custGeom>
                          <a:ln w="2537" cap="flat">
                            <a:miter lim="100000"/>
                          </a:ln>
                        </wps:spPr>
                        <wps:style>
                          <a:lnRef idx="1">
                            <a:srgbClr val="141414"/>
                          </a:lnRef>
                          <a:fillRef idx="1">
                            <a:srgbClr val="141414"/>
                          </a:fillRef>
                          <a:effectRef idx="0">
                            <a:scrgbClr r="0" g="0" b="0"/>
                          </a:effectRef>
                          <a:fontRef idx="none"/>
                        </wps:style>
                        <wps:bodyPr/>
                      </wps:wsp>
                      <wps:wsp>
                        <wps:cNvPr id="6311" name="Shape 6311"/>
                        <wps:cNvSpPr/>
                        <wps:spPr>
                          <a:xfrm>
                            <a:off x="1280118" y="863951"/>
                            <a:ext cx="52379" cy="51711"/>
                          </a:xfrm>
                          <a:custGeom>
                            <a:avLst/>
                            <a:gdLst/>
                            <a:ahLst/>
                            <a:cxnLst/>
                            <a:rect l="0" t="0" r="0" b="0"/>
                            <a:pathLst>
                              <a:path w="52379" h="51711">
                                <a:moveTo>
                                  <a:pt x="26256" y="0"/>
                                </a:moveTo>
                                <a:lnTo>
                                  <a:pt x="52379" y="51711"/>
                                </a:lnTo>
                                <a:lnTo>
                                  <a:pt x="0" y="20294"/>
                                </a:lnTo>
                                <a:lnTo>
                                  <a:pt x="24359" y="22006"/>
                                </a:lnTo>
                                <a:lnTo>
                                  <a:pt x="26256" y="0"/>
                                </a:lnTo>
                                <a:close/>
                              </a:path>
                            </a:pathLst>
                          </a:custGeom>
                          <a:ln w="2537" cap="flat">
                            <a:miter lim="100000"/>
                          </a:ln>
                        </wps:spPr>
                        <wps:style>
                          <a:lnRef idx="1">
                            <a:srgbClr val="141414"/>
                          </a:lnRef>
                          <a:fillRef idx="1">
                            <a:srgbClr val="141414"/>
                          </a:fillRef>
                          <a:effectRef idx="0">
                            <a:scrgbClr r="0" g="0" b="0"/>
                          </a:effectRef>
                          <a:fontRef idx="none"/>
                        </wps:style>
                        <wps:bodyPr/>
                      </wps:wsp>
                      <wps:wsp>
                        <wps:cNvPr id="6312" name="Shape 6312"/>
                        <wps:cNvSpPr/>
                        <wps:spPr>
                          <a:xfrm>
                            <a:off x="550969" y="489750"/>
                            <a:ext cx="92347" cy="297582"/>
                          </a:xfrm>
                          <a:custGeom>
                            <a:avLst/>
                            <a:gdLst/>
                            <a:ahLst/>
                            <a:cxnLst/>
                            <a:rect l="0" t="0" r="0" b="0"/>
                            <a:pathLst>
                              <a:path w="92347" h="297582">
                                <a:moveTo>
                                  <a:pt x="0" y="0"/>
                                </a:moveTo>
                                <a:lnTo>
                                  <a:pt x="92347" y="149567"/>
                                </a:lnTo>
                                <a:lnTo>
                                  <a:pt x="0" y="297582"/>
                                </a:lnTo>
                              </a:path>
                            </a:pathLst>
                          </a:custGeom>
                          <a:ln w="9828" cap="rnd">
                            <a:miter lim="100000"/>
                          </a:ln>
                        </wps:spPr>
                        <wps:style>
                          <a:lnRef idx="1">
                            <a:srgbClr val="141414"/>
                          </a:lnRef>
                          <a:fillRef idx="0">
                            <a:srgbClr val="000000">
                              <a:alpha val="0"/>
                            </a:srgbClr>
                          </a:fillRef>
                          <a:effectRef idx="0">
                            <a:scrgbClr r="0" g="0" b="0"/>
                          </a:effectRef>
                          <a:fontRef idx="none"/>
                        </wps:style>
                        <wps:bodyPr/>
                      </wps:wsp>
                      <wps:wsp>
                        <wps:cNvPr id="6313" name="Shape 6313"/>
                        <wps:cNvSpPr/>
                        <wps:spPr>
                          <a:xfrm>
                            <a:off x="608386" y="508093"/>
                            <a:ext cx="80127" cy="260960"/>
                          </a:xfrm>
                          <a:custGeom>
                            <a:avLst/>
                            <a:gdLst/>
                            <a:ahLst/>
                            <a:cxnLst/>
                            <a:rect l="0" t="0" r="0" b="0"/>
                            <a:pathLst>
                              <a:path w="80127" h="260960">
                                <a:moveTo>
                                  <a:pt x="0" y="0"/>
                                </a:moveTo>
                                <a:lnTo>
                                  <a:pt x="80127" y="131121"/>
                                </a:lnTo>
                                <a:lnTo>
                                  <a:pt x="0" y="260960"/>
                                </a:lnTo>
                              </a:path>
                            </a:pathLst>
                          </a:custGeom>
                          <a:ln w="9777" cap="rnd">
                            <a:miter lim="100000"/>
                          </a:ln>
                        </wps:spPr>
                        <wps:style>
                          <a:lnRef idx="1">
                            <a:srgbClr val="141414"/>
                          </a:lnRef>
                          <a:fillRef idx="0">
                            <a:srgbClr val="000000">
                              <a:alpha val="0"/>
                            </a:srgbClr>
                          </a:fillRef>
                          <a:effectRef idx="0">
                            <a:scrgbClr r="0" g="0" b="0"/>
                          </a:effectRef>
                          <a:fontRef idx="none"/>
                        </wps:style>
                        <wps:bodyPr/>
                      </wps:wsp>
                      <wps:wsp>
                        <wps:cNvPr id="6314" name="Shape 6314"/>
                        <wps:cNvSpPr/>
                        <wps:spPr>
                          <a:xfrm>
                            <a:off x="669874" y="538660"/>
                            <a:ext cx="59780" cy="199825"/>
                          </a:xfrm>
                          <a:custGeom>
                            <a:avLst/>
                            <a:gdLst/>
                            <a:ahLst/>
                            <a:cxnLst/>
                            <a:rect l="0" t="0" r="0" b="0"/>
                            <a:pathLst>
                              <a:path w="59780" h="199825">
                                <a:moveTo>
                                  <a:pt x="0" y="0"/>
                                </a:moveTo>
                                <a:lnTo>
                                  <a:pt x="59780" y="100413"/>
                                </a:lnTo>
                                <a:lnTo>
                                  <a:pt x="0" y="199825"/>
                                </a:lnTo>
                              </a:path>
                            </a:pathLst>
                          </a:custGeom>
                          <a:ln w="9648" cap="rnd">
                            <a:miter lim="100000"/>
                          </a:ln>
                        </wps:spPr>
                        <wps:style>
                          <a:lnRef idx="1">
                            <a:srgbClr val="141414"/>
                          </a:lnRef>
                          <a:fillRef idx="0">
                            <a:srgbClr val="000000">
                              <a:alpha val="0"/>
                            </a:srgbClr>
                          </a:fillRef>
                          <a:effectRef idx="0">
                            <a:scrgbClr r="0" g="0" b="0"/>
                          </a:effectRef>
                          <a:fontRef idx="none"/>
                        </wps:style>
                        <wps:bodyPr/>
                      </wps:wsp>
                      <wps:wsp>
                        <wps:cNvPr id="6315" name="Shape 6315"/>
                        <wps:cNvSpPr/>
                        <wps:spPr>
                          <a:xfrm>
                            <a:off x="3019087" y="149520"/>
                            <a:ext cx="304997" cy="2556"/>
                          </a:xfrm>
                          <a:custGeom>
                            <a:avLst/>
                            <a:gdLst/>
                            <a:ahLst/>
                            <a:cxnLst/>
                            <a:rect l="0" t="0" r="0" b="0"/>
                            <a:pathLst>
                              <a:path w="304997" h="2556">
                                <a:moveTo>
                                  <a:pt x="0" y="0"/>
                                </a:moveTo>
                                <a:lnTo>
                                  <a:pt x="304997" y="2556"/>
                                </a:lnTo>
                              </a:path>
                            </a:pathLst>
                          </a:custGeom>
                          <a:ln w="7813" cap="flat">
                            <a:miter lim="100000"/>
                          </a:ln>
                        </wps:spPr>
                        <wps:style>
                          <a:lnRef idx="1">
                            <a:srgbClr val="141414"/>
                          </a:lnRef>
                          <a:fillRef idx="0">
                            <a:srgbClr val="000000">
                              <a:alpha val="0"/>
                            </a:srgbClr>
                          </a:fillRef>
                          <a:effectRef idx="0">
                            <a:scrgbClr r="0" g="0" b="0"/>
                          </a:effectRef>
                          <a:fontRef idx="none"/>
                        </wps:style>
                        <wps:bodyPr/>
                      </wps:wsp>
                      <wps:wsp>
                        <wps:cNvPr id="6316" name="Shape 6316"/>
                        <wps:cNvSpPr/>
                        <wps:spPr>
                          <a:xfrm>
                            <a:off x="3010423" y="134288"/>
                            <a:ext cx="60577" cy="31273"/>
                          </a:xfrm>
                          <a:custGeom>
                            <a:avLst/>
                            <a:gdLst/>
                            <a:ahLst/>
                            <a:cxnLst/>
                            <a:rect l="0" t="0" r="0" b="0"/>
                            <a:pathLst>
                              <a:path w="60577" h="31273">
                                <a:moveTo>
                                  <a:pt x="60577" y="0"/>
                                </a:moveTo>
                                <a:lnTo>
                                  <a:pt x="43139" y="15492"/>
                                </a:lnTo>
                                <a:lnTo>
                                  <a:pt x="60218" y="31273"/>
                                </a:lnTo>
                                <a:lnTo>
                                  <a:pt x="0" y="15141"/>
                                </a:lnTo>
                                <a:lnTo>
                                  <a:pt x="60577" y="0"/>
                                </a:lnTo>
                                <a:close/>
                              </a:path>
                            </a:pathLst>
                          </a:custGeom>
                          <a:ln w="3906" cap="flat">
                            <a:miter lim="100000"/>
                          </a:ln>
                        </wps:spPr>
                        <wps:style>
                          <a:lnRef idx="1">
                            <a:srgbClr val="141414"/>
                          </a:lnRef>
                          <a:fillRef idx="1">
                            <a:srgbClr val="141414"/>
                          </a:fillRef>
                          <a:effectRef idx="0">
                            <a:scrgbClr r="0" g="0" b="0"/>
                          </a:effectRef>
                          <a:fontRef idx="none"/>
                        </wps:style>
                        <wps:bodyPr/>
                      </wps:wsp>
                      <wps:wsp>
                        <wps:cNvPr id="6317" name="Shape 6317"/>
                        <wps:cNvSpPr/>
                        <wps:spPr>
                          <a:xfrm>
                            <a:off x="3272172" y="135993"/>
                            <a:ext cx="60539" cy="31274"/>
                          </a:xfrm>
                          <a:custGeom>
                            <a:avLst/>
                            <a:gdLst/>
                            <a:ahLst/>
                            <a:cxnLst/>
                            <a:rect l="0" t="0" r="0" b="0"/>
                            <a:pathLst>
                              <a:path w="60539" h="31274">
                                <a:moveTo>
                                  <a:pt x="308" y="0"/>
                                </a:moveTo>
                                <a:lnTo>
                                  <a:pt x="60539" y="16133"/>
                                </a:lnTo>
                                <a:lnTo>
                                  <a:pt x="0" y="31274"/>
                                </a:lnTo>
                                <a:lnTo>
                                  <a:pt x="17388" y="15782"/>
                                </a:lnTo>
                                <a:lnTo>
                                  <a:pt x="308" y="0"/>
                                </a:lnTo>
                                <a:close/>
                              </a:path>
                            </a:pathLst>
                          </a:custGeom>
                          <a:ln w="3906" cap="flat">
                            <a:miter lim="100000"/>
                          </a:ln>
                        </wps:spPr>
                        <wps:style>
                          <a:lnRef idx="1">
                            <a:srgbClr val="141414"/>
                          </a:lnRef>
                          <a:fillRef idx="1">
                            <a:srgbClr val="141414"/>
                          </a:fillRef>
                          <a:effectRef idx="0">
                            <a:scrgbClr r="0" g="0" b="0"/>
                          </a:effectRef>
                          <a:fontRef idx="none"/>
                        </wps:style>
                        <wps:bodyPr/>
                      </wps:wsp>
                      <wps:wsp>
                        <wps:cNvPr id="6318" name="Shape 6318"/>
                        <wps:cNvSpPr/>
                        <wps:spPr>
                          <a:xfrm>
                            <a:off x="1858761" y="439193"/>
                            <a:ext cx="570369" cy="266366"/>
                          </a:xfrm>
                          <a:custGeom>
                            <a:avLst/>
                            <a:gdLst/>
                            <a:ahLst/>
                            <a:cxnLst/>
                            <a:rect l="0" t="0" r="0" b="0"/>
                            <a:pathLst>
                              <a:path w="570369" h="266366">
                                <a:moveTo>
                                  <a:pt x="285204" y="0"/>
                                </a:moveTo>
                                <a:cubicBezTo>
                                  <a:pt x="442699" y="0"/>
                                  <a:pt x="570369" y="59627"/>
                                  <a:pt x="570369" y="133187"/>
                                </a:cubicBezTo>
                                <a:cubicBezTo>
                                  <a:pt x="570369" y="206739"/>
                                  <a:pt x="442699" y="266366"/>
                                  <a:pt x="285204" y="266366"/>
                                </a:cubicBezTo>
                                <a:cubicBezTo>
                                  <a:pt x="127671" y="266366"/>
                                  <a:pt x="0" y="206739"/>
                                  <a:pt x="0" y="133187"/>
                                </a:cubicBezTo>
                                <a:cubicBezTo>
                                  <a:pt x="0" y="59627"/>
                                  <a:pt x="127671" y="0"/>
                                  <a:pt x="285204" y="0"/>
                                </a:cubicBezTo>
                                <a:close/>
                              </a:path>
                            </a:pathLst>
                          </a:custGeom>
                          <a:ln w="12127" cap="rnd">
                            <a:round/>
                          </a:ln>
                        </wps:spPr>
                        <wps:style>
                          <a:lnRef idx="1">
                            <a:srgbClr val="323232"/>
                          </a:lnRef>
                          <a:fillRef idx="1">
                            <a:srgbClr val="DCDCDC"/>
                          </a:fillRef>
                          <a:effectRef idx="0">
                            <a:scrgbClr r="0" g="0" b="0"/>
                          </a:effectRef>
                          <a:fontRef idx="none"/>
                        </wps:style>
                        <wps:bodyPr/>
                      </wps:wsp>
                      <wps:wsp>
                        <wps:cNvPr id="6319" name="Rectangle 6319"/>
                        <wps:cNvSpPr/>
                        <wps:spPr>
                          <a:xfrm>
                            <a:off x="1911036" y="470551"/>
                            <a:ext cx="621859" cy="136716"/>
                          </a:xfrm>
                          <a:prstGeom prst="rect">
                            <a:avLst/>
                          </a:prstGeom>
                          <a:ln>
                            <a:noFill/>
                          </a:ln>
                        </wps:spPr>
                        <wps:txbx>
                          <w:txbxContent>
                            <w:p w14:paraId="5DB0995E" w14:textId="77777777" w:rsidR="006E2FA2" w:rsidRDefault="006E2FA2">
                              <w:pPr>
                                <w:spacing w:after="160" w:line="259" w:lineRule="auto"/>
                                <w:ind w:left="0" w:firstLine="0"/>
                                <w:jc w:val="left"/>
                              </w:pPr>
                              <w:proofErr w:type="gramStart"/>
                              <w:r>
                                <w:rPr>
                                  <w:b/>
                                  <w:color w:val="333333"/>
                                  <w:w w:val="111"/>
                                  <w:sz w:val="11"/>
                                </w:rPr>
                                <w:t>computational</w:t>
                              </w:r>
                              <w:proofErr w:type="gramEnd"/>
                            </w:p>
                          </w:txbxContent>
                        </wps:txbx>
                        <wps:bodyPr horzOverflow="overflow" vert="horz" lIns="0" tIns="0" rIns="0" bIns="0" rtlCol="0">
                          <a:noAutofit/>
                        </wps:bodyPr>
                      </wps:wsp>
                      <wps:wsp>
                        <wps:cNvPr id="6320" name="Rectangle 6320"/>
                        <wps:cNvSpPr/>
                        <wps:spPr>
                          <a:xfrm>
                            <a:off x="2045092" y="560343"/>
                            <a:ext cx="265310" cy="136716"/>
                          </a:xfrm>
                          <a:prstGeom prst="rect">
                            <a:avLst/>
                          </a:prstGeom>
                          <a:ln>
                            <a:noFill/>
                          </a:ln>
                        </wps:spPr>
                        <wps:txbx>
                          <w:txbxContent>
                            <w:p w14:paraId="0BED25C2" w14:textId="77777777" w:rsidR="006E2FA2" w:rsidRDefault="006E2FA2">
                              <w:pPr>
                                <w:spacing w:after="160" w:line="259" w:lineRule="auto"/>
                                <w:ind w:left="0" w:firstLine="0"/>
                                <w:jc w:val="left"/>
                              </w:pPr>
                              <w:proofErr w:type="gramStart"/>
                              <w:r>
                                <w:rPr>
                                  <w:b/>
                                  <w:color w:val="333333"/>
                                  <w:w w:val="107"/>
                                  <w:sz w:val="11"/>
                                </w:rPr>
                                <w:t>model</w:t>
                              </w:r>
                              <w:proofErr w:type="gramEnd"/>
                            </w:p>
                          </w:txbxContent>
                        </wps:txbx>
                        <wps:bodyPr horzOverflow="overflow" vert="horz" lIns="0" tIns="0" rIns="0" bIns="0" rtlCol="0">
                          <a:noAutofit/>
                        </wps:bodyPr>
                      </wps:wsp>
                      <wps:wsp>
                        <wps:cNvPr id="6321" name="Shape 6321"/>
                        <wps:cNvSpPr/>
                        <wps:spPr>
                          <a:xfrm>
                            <a:off x="2391341" y="273383"/>
                            <a:ext cx="226493" cy="213316"/>
                          </a:xfrm>
                          <a:custGeom>
                            <a:avLst/>
                            <a:gdLst/>
                            <a:ahLst/>
                            <a:cxnLst/>
                            <a:rect l="0" t="0" r="0" b="0"/>
                            <a:pathLst>
                              <a:path w="226493" h="213316">
                                <a:moveTo>
                                  <a:pt x="226493" y="0"/>
                                </a:moveTo>
                                <a:lnTo>
                                  <a:pt x="0" y="213316"/>
                                </a:lnTo>
                              </a:path>
                            </a:pathLst>
                          </a:custGeom>
                          <a:ln w="7813" cap="flat">
                            <a:miter lim="100000"/>
                          </a:ln>
                        </wps:spPr>
                        <wps:style>
                          <a:lnRef idx="1">
                            <a:srgbClr val="141414"/>
                          </a:lnRef>
                          <a:fillRef idx="0">
                            <a:srgbClr val="000000">
                              <a:alpha val="0"/>
                            </a:srgbClr>
                          </a:fillRef>
                          <a:effectRef idx="0">
                            <a:scrgbClr r="0" g="0" b="0"/>
                          </a:effectRef>
                          <a:fontRef idx="none"/>
                        </wps:style>
                        <wps:bodyPr/>
                      </wps:wsp>
                      <wps:wsp>
                        <wps:cNvPr id="6322" name="Shape 6322"/>
                        <wps:cNvSpPr/>
                        <wps:spPr>
                          <a:xfrm>
                            <a:off x="2569521" y="267779"/>
                            <a:ext cx="54325" cy="50210"/>
                          </a:xfrm>
                          <a:custGeom>
                            <a:avLst/>
                            <a:gdLst/>
                            <a:ahLst/>
                            <a:cxnLst/>
                            <a:rect l="0" t="0" r="0" b="0"/>
                            <a:pathLst>
                              <a:path w="54325" h="50210">
                                <a:moveTo>
                                  <a:pt x="54325" y="0"/>
                                </a:moveTo>
                                <a:lnTo>
                                  <a:pt x="24860" y="50210"/>
                                </a:lnTo>
                                <a:lnTo>
                                  <a:pt x="24409" y="28104"/>
                                </a:lnTo>
                                <a:lnTo>
                                  <a:pt x="0" y="28558"/>
                                </a:lnTo>
                                <a:lnTo>
                                  <a:pt x="54325" y="0"/>
                                </a:lnTo>
                                <a:close/>
                              </a:path>
                            </a:pathLst>
                          </a:custGeom>
                          <a:ln w="2708" cap="flat">
                            <a:miter lim="100000"/>
                          </a:ln>
                        </wps:spPr>
                        <wps:style>
                          <a:lnRef idx="1">
                            <a:srgbClr val="141414"/>
                          </a:lnRef>
                          <a:fillRef idx="1">
                            <a:srgbClr val="141414"/>
                          </a:fillRef>
                          <a:effectRef idx="0">
                            <a:scrgbClr r="0" g="0" b="0"/>
                          </a:effectRef>
                          <a:fontRef idx="none"/>
                        </wps:style>
                        <wps:bodyPr/>
                      </wps:wsp>
                      <wps:wsp>
                        <wps:cNvPr id="6323" name="Shape 6323"/>
                        <wps:cNvSpPr/>
                        <wps:spPr>
                          <a:xfrm>
                            <a:off x="2385385" y="442052"/>
                            <a:ext cx="54273" cy="50266"/>
                          </a:xfrm>
                          <a:custGeom>
                            <a:avLst/>
                            <a:gdLst/>
                            <a:ahLst/>
                            <a:cxnLst/>
                            <a:rect l="0" t="0" r="0" b="0"/>
                            <a:pathLst>
                              <a:path w="54273" h="50266">
                                <a:moveTo>
                                  <a:pt x="29402" y="0"/>
                                </a:moveTo>
                                <a:lnTo>
                                  <a:pt x="29916" y="22094"/>
                                </a:lnTo>
                                <a:lnTo>
                                  <a:pt x="54273" y="21641"/>
                                </a:lnTo>
                                <a:lnTo>
                                  <a:pt x="0" y="50266"/>
                                </a:lnTo>
                                <a:lnTo>
                                  <a:pt x="29402" y="0"/>
                                </a:lnTo>
                                <a:close/>
                              </a:path>
                            </a:pathLst>
                          </a:custGeom>
                          <a:ln w="2708" cap="flat">
                            <a:miter lim="100000"/>
                          </a:ln>
                        </wps:spPr>
                        <wps:style>
                          <a:lnRef idx="1">
                            <a:srgbClr val="141414"/>
                          </a:lnRef>
                          <a:fillRef idx="1">
                            <a:srgbClr val="141414"/>
                          </a:fillRef>
                          <a:effectRef idx="0">
                            <a:scrgbClr r="0" g="0" b="0"/>
                          </a:effectRef>
                          <a:fontRef idx="none"/>
                        </wps:style>
                        <wps:bodyPr/>
                      </wps:wsp>
                      <wps:wsp>
                        <wps:cNvPr id="6324" name="Shape 6324"/>
                        <wps:cNvSpPr/>
                        <wps:spPr>
                          <a:xfrm>
                            <a:off x="1688195" y="666325"/>
                            <a:ext cx="215205" cy="211399"/>
                          </a:xfrm>
                          <a:custGeom>
                            <a:avLst/>
                            <a:gdLst/>
                            <a:ahLst/>
                            <a:cxnLst/>
                            <a:rect l="0" t="0" r="0" b="0"/>
                            <a:pathLst>
                              <a:path w="215205" h="211399">
                                <a:moveTo>
                                  <a:pt x="215205" y="0"/>
                                </a:moveTo>
                                <a:lnTo>
                                  <a:pt x="0" y="211399"/>
                                </a:lnTo>
                              </a:path>
                            </a:pathLst>
                          </a:custGeom>
                          <a:ln w="7813" cap="flat">
                            <a:miter lim="100000"/>
                          </a:ln>
                        </wps:spPr>
                        <wps:style>
                          <a:lnRef idx="1">
                            <a:srgbClr val="141414"/>
                          </a:lnRef>
                          <a:fillRef idx="0">
                            <a:srgbClr val="000000">
                              <a:alpha val="0"/>
                            </a:srgbClr>
                          </a:fillRef>
                          <a:effectRef idx="0">
                            <a:scrgbClr r="0" g="0" b="0"/>
                          </a:effectRef>
                          <a:fontRef idx="none"/>
                        </wps:style>
                        <wps:bodyPr/>
                      </wps:wsp>
                      <wps:wsp>
                        <wps:cNvPr id="6325" name="Shape 6325"/>
                        <wps:cNvSpPr/>
                        <wps:spPr>
                          <a:xfrm>
                            <a:off x="1855651" y="660567"/>
                            <a:ext cx="53616" cy="50812"/>
                          </a:xfrm>
                          <a:custGeom>
                            <a:avLst/>
                            <a:gdLst/>
                            <a:ahLst/>
                            <a:cxnLst/>
                            <a:rect l="0" t="0" r="0" b="0"/>
                            <a:pathLst>
                              <a:path w="53616" h="50812">
                                <a:moveTo>
                                  <a:pt x="53616" y="0"/>
                                </a:moveTo>
                                <a:lnTo>
                                  <a:pt x="25361" y="50812"/>
                                </a:lnTo>
                                <a:lnTo>
                                  <a:pt x="24407" y="28717"/>
                                </a:lnTo>
                                <a:lnTo>
                                  <a:pt x="0" y="29615"/>
                                </a:lnTo>
                                <a:lnTo>
                                  <a:pt x="53616" y="0"/>
                                </a:lnTo>
                                <a:close/>
                              </a:path>
                            </a:pathLst>
                          </a:custGeom>
                          <a:ln w="2648" cap="flat">
                            <a:miter lim="100000"/>
                          </a:ln>
                        </wps:spPr>
                        <wps:style>
                          <a:lnRef idx="1">
                            <a:srgbClr val="141414"/>
                          </a:lnRef>
                          <a:fillRef idx="1">
                            <a:srgbClr val="141414"/>
                          </a:fillRef>
                          <a:effectRef idx="0">
                            <a:scrgbClr r="0" g="0" b="0"/>
                          </a:effectRef>
                          <a:fontRef idx="none"/>
                        </wps:style>
                        <wps:bodyPr/>
                      </wps:wsp>
                      <wps:wsp>
                        <wps:cNvPr id="6326" name="Shape 6326"/>
                        <wps:cNvSpPr/>
                        <wps:spPr>
                          <a:xfrm>
                            <a:off x="1682385" y="832677"/>
                            <a:ext cx="53615" cy="50811"/>
                          </a:xfrm>
                          <a:custGeom>
                            <a:avLst/>
                            <a:gdLst/>
                            <a:ahLst/>
                            <a:cxnLst/>
                            <a:rect l="0" t="0" r="0" b="0"/>
                            <a:pathLst>
                              <a:path w="53615" h="50811">
                                <a:moveTo>
                                  <a:pt x="28256" y="0"/>
                                </a:moveTo>
                                <a:lnTo>
                                  <a:pt x="29208" y="22050"/>
                                </a:lnTo>
                                <a:lnTo>
                                  <a:pt x="53615" y="21152"/>
                                </a:lnTo>
                                <a:lnTo>
                                  <a:pt x="0" y="50811"/>
                                </a:lnTo>
                                <a:lnTo>
                                  <a:pt x="28256" y="0"/>
                                </a:lnTo>
                                <a:close/>
                              </a:path>
                            </a:pathLst>
                          </a:custGeom>
                          <a:ln w="2648" cap="flat">
                            <a:miter lim="100000"/>
                          </a:ln>
                        </wps:spPr>
                        <wps:style>
                          <a:lnRef idx="1">
                            <a:srgbClr val="141414"/>
                          </a:lnRef>
                          <a:fillRef idx="1">
                            <a:srgbClr val="141414"/>
                          </a:fillRef>
                          <a:effectRef idx="0">
                            <a:scrgbClr r="0" g="0" b="0"/>
                          </a:effectRef>
                          <a:fontRef idx="none"/>
                        </wps:style>
                        <wps:bodyPr/>
                      </wps:wsp>
                      <wps:wsp>
                        <wps:cNvPr id="6327" name="Rectangle 6327"/>
                        <wps:cNvSpPr/>
                        <wps:spPr>
                          <a:xfrm>
                            <a:off x="79195" y="1262161"/>
                            <a:ext cx="554805" cy="199674"/>
                          </a:xfrm>
                          <a:prstGeom prst="rect">
                            <a:avLst/>
                          </a:prstGeom>
                          <a:ln>
                            <a:noFill/>
                          </a:ln>
                        </wps:spPr>
                        <wps:txbx>
                          <w:txbxContent>
                            <w:p w14:paraId="381C4BF4" w14:textId="77777777" w:rsidR="006E2FA2" w:rsidRDefault="006E2FA2">
                              <w:pPr>
                                <w:spacing w:after="160" w:line="259" w:lineRule="auto"/>
                                <w:ind w:left="0" w:firstLine="0"/>
                                <w:jc w:val="left"/>
                              </w:pPr>
                              <w:proofErr w:type="gramStart"/>
                              <w:r>
                                <w:rPr>
                                  <w:color w:val="333333"/>
                                  <w:w w:val="97"/>
                                  <w:sz w:val="16"/>
                                </w:rPr>
                                <w:t>real</w:t>
                              </w:r>
                              <w:proofErr w:type="gramEnd"/>
                              <w:r>
                                <w:rPr>
                                  <w:color w:val="333333"/>
                                  <w:spacing w:val="17"/>
                                  <w:w w:val="97"/>
                                  <w:sz w:val="16"/>
                                </w:rPr>
                                <w:t xml:space="preserve"> </w:t>
                              </w:r>
                              <w:r>
                                <w:rPr>
                                  <w:color w:val="333333"/>
                                  <w:w w:val="97"/>
                                  <w:sz w:val="16"/>
                                </w:rPr>
                                <w:t>world</w:t>
                              </w:r>
                            </w:p>
                          </w:txbxContent>
                        </wps:txbx>
                        <wps:bodyPr horzOverflow="overflow" vert="horz" lIns="0" tIns="0" rIns="0" bIns="0" rtlCol="0">
                          <a:noAutofit/>
                        </wps:bodyPr>
                      </wps:wsp>
                      <wps:wsp>
                        <wps:cNvPr id="6328" name="Rectangle 6328"/>
                        <wps:cNvSpPr/>
                        <wps:spPr>
                          <a:xfrm>
                            <a:off x="1910908" y="1262161"/>
                            <a:ext cx="618952" cy="199674"/>
                          </a:xfrm>
                          <a:prstGeom prst="rect">
                            <a:avLst/>
                          </a:prstGeom>
                          <a:ln>
                            <a:noFill/>
                          </a:ln>
                        </wps:spPr>
                        <wps:txbx>
                          <w:txbxContent>
                            <w:p w14:paraId="366ABC1E" w14:textId="77777777" w:rsidR="006E2FA2" w:rsidRDefault="006E2FA2">
                              <w:pPr>
                                <w:spacing w:after="160" w:line="259" w:lineRule="auto"/>
                                <w:ind w:left="0" w:firstLine="0"/>
                                <w:jc w:val="left"/>
                              </w:pPr>
                              <w:proofErr w:type="gramStart"/>
                              <w:r>
                                <w:rPr>
                                  <w:color w:val="333333"/>
                                  <w:w w:val="102"/>
                                  <w:sz w:val="16"/>
                                </w:rPr>
                                <w:t>application</w:t>
                              </w:r>
                              <w:proofErr w:type="gramEnd"/>
                            </w:p>
                          </w:txbxContent>
                        </wps:txbx>
                        <wps:bodyPr horzOverflow="overflow" vert="horz" lIns="0" tIns="0" rIns="0" bIns="0" rtlCol="0">
                          <a:noAutofit/>
                        </wps:bodyPr>
                      </wps:wsp>
                      <wps:wsp>
                        <wps:cNvPr id="6329" name="Rectangle 6329"/>
                        <wps:cNvSpPr/>
                        <wps:spPr>
                          <a:xfrm>
                            <a:off x="4013799" y="1262161"/>
                            <a:ext cx="230111" cy="199674"/>
                          </a:xfrm>
                          <a:prstGeom prst="rect">
                            <a:avLst/>
                          </a:prstGeom>
                          <a:ln>
                            <a:noFill/>
                          </a:ln>
                        </wps:spPr>
                        <wps:txbx>
                          <w:txbxContent>
                            <w:p w14:paraId="4D847F51" w14:textId="77777777" w:rsidR="006E2FA2" w:rsidRDefault="006E2FA2">
                              <w:pPr>
                                <w:spacing w:after="160" w:line="259" w:lineRule="auto"/>
                                <w:ind w:left="0" w:firstLine="0"/>
                                <w:jc w:val="left"/>
                              </w:pPr>
                              <w:proofErr w:type="gramStart"/>
                              <w:r>
                                <w:rPr>
                                  <w:color w:val="333333"/>
                                  <w:w w:val="96"/>
                                  <w:sz w:val="16"/>
                                </w:rPr>
                                <w:t>user</w:t>
                              </w:r>
                              <w:proofErr w:type="gramEnd"/>
                            </w:p>
                          </w:txbxContent>
                        </wps:txbx>
                        <wps:bodyPr horzOverflow="overflow" vert="horz" lIns="0" tIns="0" rIns="0" bIns="0" rtlCol="0">
                          <a:noAutofit/>
                        </wps:bodyPr>
                      </wps:wsp>
                    </wpg:wgp>
                  </a:graphicData>
                </a:graphic>
              </wp:inline>
            </w:drawing>
          </mc:Choice>
          <mc:Fallback>
            <w:pict>
              <v:group w14:anchorId="70B5ADCB" id="Group 95310" o:spid="_x0000_s1576" style="width:335.45pt;height:111.2pt;mso-position-horizontal-relative:char;mso-position-vertical-relative:line" coordsize="42600,1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">
                <v:shape id="Shape 6259" o:spid="_x0000_s1577" style="position:absolute;top:1487;width:5801;height:5472;visibility:visible;mso-wrap-style:square;v-text-anchor:top" coordsize="580123,547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0UysQA&#10;AADdAAAADwAAAGRycy9kb3ducmV2LnhtbESPQWsCMRSE7wX/Q3hCbzWrUtHVKFJc8FargtfH5rlZ&#10;3LwsSbq7/femUOhxmJlvmM1usI3oyIfasYLpJANBXDpdc6XgeineliBCRNbYOCYFPxRgtx29bDDX&#10;rucv6s6xEgnCIUcFJsY2lzKUhiyGiWuJk3d33mJM0ldSe+wT3DZylmULabHmtGCwpQ9D5eP8bRX4&#10;hy3KS303zSmz/naaf/aHolPqdTzs1yAiDfE//Nc+agWL2fsKft+kJ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9FMrEAAAA3QAAAA8AAAAAAAAAAAAAAAAAmAIAAGRycy9k&#10;b3ducmV2LnhtbFBLBQYAAAAABAAEAPUAAACJAwAAAAA=&#10;" path="m269236,4064c317977,,368408,9949,414276,35677v122309,68586,165847,223371,97260,345680c442933,503725,288215,547266,165847,478663,43538,410076,,255291,68587,132982,111466,56536,188002,10838,269236,4064xe" fillcolor="#b4b4b4" strokecolor="#323232" strokeweight=".1243mm">
                  <v:stroke miterlimit="1" joinstyle="miter"/>
                  <v:path arrowok="t" textboxrect="0,0,580123,547266"/>
                </v:shape>
                <v:shape id="Shape 6260" o:spid="_x0000_s1578" style="position:absolute;left:2165;top:6328;width:826;height:263;visibility:visible;mso-wrap-style:square;v-text-anchor:top" coordsize="82570,26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Dkr8A&#10;AADdAAAADwAAAGRycy9kb3ducmV2LnhtbERPuwrCMBTdBf8hXMFFNNWhSDWKCIKPRaug46W5tsXm&#10;pjRR69+bQXA8nPd82ZpKvKhxpWUF41EEgjizuuRcweW8GU5BOI+ssbJMCj7kYLnoduaYaPvmE71S&#10;n4sQwi5BBYX3dSKlywoy6Ea2Jg7c3TYGfYBNLnWD7xBuKjmJolgaLDk0FFjTuqDskT6Ngsy3V9Tp&#10;rhzYw+6+/xzyx/l2VKrfa1czEJ5a/xf/3FutIJ7EYX94E56AXH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rEOSvwAAAN0AAAAPAAAAAAAAAAAAAAAAAJgCAABkcnMvZG93bnJl&#10;di54bWxQSwUGAAAAAAQABAD1AAAAhAMAAAAA&#10;" path="m50655,r3759,12776l66330,10814r16240,2942l82570,26294,17586,20896c30311,1155,,15431,41830,2707l50655,xe" fillcolor="#323232" stroked="f" strokeweight="0">
                  <v:stroke miterlimit="1" joinstyle="miter"/>
                  <v:path arrowok="t" textboxrect="0,0,82570,26294"/>
                </v:shape>
                <v:shape id="Shape 6261" o:spid="_x0000_s1579" style="position:absolute;left:358;top:4252;width:345;height:1075;visibility:visible;mso-wrap-style:square;v-text-anchor:top" coordsize="34467,107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IccA&#10;AADdAAAADwAAAGRycy9kb3ducmV2LnhtbESPT2sCMRTE7wW/Q3iFXkpNXMtS140iloLgqVbQ42Pz&#10;9g/dvKybqFs/vSkUehxm5jdMvhxsKy7U+8axhslYgSAunGm40rD/+nh5A+EDssHWMWn4IQ/Lxegh&#10;x8y4K3/SZRcqESHsM9RQh9BlUvqiJot+7Dri6JWutxii7CtperxGuG1lolQqLTYcF2rsaF1T8b07&#10;Ww2n7pao11k4PDdqO6vK2/F9PXVaPz0OqzmIQEP4D/+1N0ZDmqQT+H0Tn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P2SHHAAAA3QAAAA8AAAAAAAAAAAAAAAAAmAIAAGRy&#10;cy9kb3ducmV2LnhtbFBLBQYAAAAABAAEAPUAAACMAwAAAAA=&#10;" path="m,c693,500,1103,808,1193,705l13327,20639,27951,37033v,,1308,16432,102,19138c26848,58929,23500,62880,23795,69152v295,6209,5515,21537,5515,21537l34467,104671v,,-449,1206,-1257,2861c14726,75566,3002,39136,,xe" fillcolor="#323232" stroked="f" strokeweight="0">
                  <v:stroke miterlimit="1" joinstyle="miter"/>
                  <v:path arrowok="t" textboxrect="0,0,34467,107532"/>
                </v:shape>
                <v:shape id="Shape 6262" o:spid="_x0000_s1580" style="position:absolute;left:2584;top:2717;width:98;height:35;visibility:visible;mso-wrap-style:square;v-text-anchor:top" coordsize="9774,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nyMYA&#10;AADdAAAADwAAAGRycy9kb3ducmV2LnhtbESPQWuDQBSE74X8h+UFemtWPdhiswlNoCX0UpKIeHy4&#10;ryp136q7MebfdwuBHoeZ+YZZb2fTiYlG11pWEK8iEMSV1S3XCvLz+9MLCOeRNXaWScGNHGw3i4c1&#10;Ztpe+UjTydciQNhlqKDxvs+kdFVDBt3K9sTB+7ajQR/kWEs94jXATSeTKEqlwZbDQoM97Ruqfk4X&#10;o6Aa+qKshyIvb89fsUk+sNgNn0o9Lue3VxCeZv8fvrcPWkGapAn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hnyMYAAADdAAAADwAAAAAAAAAAAAAAAACYAgAAZHJz&#10;L2Rvd25yZXYueG1sUEsFBgAAAAAEAAQA9QAAAIsDAAAAAA==&#10;" path="m9774,l8068,2104,1911,3515,,705,3309,103,9774,xe" fillcolor="#323232" stroked="f" strokeweight="0">
                  <v:stroke miterlimit="1" joinstyle="miter"/>
                  <v:path arrowok="t" textboxrect="0,0,9774,3515"/>
                </v:shape>
                <v:shape id="Shape 6263" o:spid="_x0000_s1581" style="position:absolute;left:972;top:2672;width:2019;height:3186;visibility:visible;mso-wrap-style:square;v-text-anchor:top" coordsize="201929,318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Am3MUA&#10;AADdAAAADwAAAGRycy9kb3ducmV2LnhtbESPQWsCMRSE74X+h/AKvdWsiousRhFB8NCC2nrw9tg8&#10;N6ublyVJdfXXG6HQ4zAz3zDTeWcbcSEfascK+r0MBHHpdM2Vgp/v1ccYRIjIGhvHpOBGAeaz15cp&#10;FtpdeUuXXaxEgnAoUIGJsS2kDKUhi6HnWuLkHZ23GJP0ldQerwluGznIslxarDktGGxpaag8736t&#10;gv3Qf36Z0cbfcYmYnbZ6XB60Uu9v3WICIlIX/8N/7bVWkA/yITzfp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CbcxQAAAN0AAAAPAAAAAAAAAAAAAAAAAJgCAABkcnMv&#10;ZG93bnJldi54bWxQSwUGAAAAAAQABAD1AAAAigMAAAAA&#10;" path="m98604,r16945,4502l112034,13828r14277,10172l144962,26207r3797,-8223l152479,16483r12674,3810l171617,19741r11071,3002l189807,18638r12122,2922l201929,301683r-13123,12485l157379,318632r-1052,-7273l149362,304997r-3002,-5862l138741,293978r-7209,-19741l119102,257292r-3001,-15034l121860,227481r-4259,-18035l111688,198119,95153,179327r1155,-16983l96500,149208r-6311,-1693l80825,147105,68999,137894r-20293,8569l39778,141999r-15124,5016l6965,127620r103,-7171l795,107429,,95654,6709,78568,7119,64278,22499,41933,38828,29503r2861,-9710l57916,6260,69794,7915,98604,xe" fillcolor="#323232" stroked="f" strokeweight="0">
                  <v:stroke miterlimit="1" joinstyle="miter"/>
                  <v:path arrowok="t" textboxrect="0,0,201929,318632"/>
                </v:shape>
                <v:shape id="Shape 6264" o:spid="_x0000_s1582" style="position:absolute;left:2180;top:2615;width:121;height:74;visibility:visible;mso-wrap-style:square;v-text-anchor:top" coordsize="12071,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isUA&#10;AADdAAAADwAAAGRycy9kb3ducmV2LnhtbESPQWvCQBSE7wX/w/KE3urGIGkaXUXEYvFWW3p+ZJ/Z&#10;tNm3Ibsmsb/eLRQ8DjPzDbPajLYRPXW+dqxgPktAEJdO11wp+Px4fcpB+ICssXFMCq7kYbOePKyw&#10;0G7gd+pPoRIRwr5ABSaEtpDSl4Ys+plriaN3dp3FEGVXSd3hEOG2kWmSZNJizXHBYEs7Q+XP6WIV&#10;cPp9MYt9nfxWL/2hyb+yZz8clXqcjtsliEBjuIf/229aQZZmC/h7E5+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782KxQAAAN0AAAAPAAAAAAAAAAAAAAAAAJgCAABkcnMv&#10;ZG93bnJldi54bWxQSwUGAAAAAAQABAD1AAAAigMAAAAA&#10;" path="m3309,103c5105,,7017,2360,7017,2360v,,2155,-1655,3206,-2155l12071,1206,7709,7465,141,3361,,705v,,1552,-500,3309,-602xe" fillcolor="#323232" stroked="f" strokeweight="0">
                  <v:stroke miterlimit="1" joinstyle="miter"/>
                  <v:path arrowok="t" textboxrect="0,0,12071,7465"/>
                </v:shape>
                <v:shape id="Shape 6265" o:spid="_x0000_s1583" style="position:absolute;left:2039;top:2510;width:102;height:96;visibility:visible;mso-wrap-style:square;v-text-anchor:top" coordsize="10172,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zNsMA&#10;AADdAAAADwAAAGRycy9kb3ducmV2LnhtbESPQWsCMRSE70L/Q3iF3jTbbbvY1SgiiF67iufX5Lm7&#10;dPOyJlHXf28KhR6HmfmGmS8H24kr+dA6VvA6yUAQa2darhUc9pvxFESIyAY7x6TgTgGWi6fRHEvj&#10;bvxF1yrWIkE4lKigibEvpQy6IYth4nri5J2ctxiT9LU0Hm8JbjuZZ1khLbacFhrsad2Q/qkuVoF9&#10;78Kbxqr1w/d5u9nrY/6Z5Uq9PA+rGYhIQ/wP/7V3RkGRFx/w+yY9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TzNsMAAADdAAAADwAAAAAAAAAAAAAAAACYAgAAZHJzL2Rv&#10;d25yZXYueG1sUEsFBgAAAAAEAAQA9QAAAIgDAAAAAA==&#10;" path="m10172,l8363,4053,1757,9069v,,-1552,500,-1654,-1501c,5554,1950,154,1950,154l10172,xe" fillcolor="#323232" stroked="f" strokeweight="0">
                  <v:stroke miterlimit="1" joinstyle="miter"/>
                  <v:path arrowok="t" textboxrect="0,0,10172,9569"/>
                </v:shape>
                <v:shape id="Shape 6266" o:spid="_x0000_s1584" style="position:absolute;left:1756;top:2033;width:133;height:134;visibility:visible;mso-wrap-style:square;v-text-anchor:top" coordsize="13328,13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bJ8UA&#10;AADdAAAADwAAAGRycy9kb3ducmV2LnhtbESPS4sCMRCE78L+h9ALe9PMehhkNA6i6+O04OPirU16&#10;HjjpDJOsjv9+Iwgei6r6iprlvW3EjTpfO1bwPUpAEGtnai4VnI7r4QSED8gGG8ek4EEe8vnHYIaZ&#10;cXfe0+0QShEh7DNUUIXQZlJ6XZFFP3ItcfQK11kMUXalNB3eI9w2cpwkqbRYc1yosKVlRfp6+LMK&#10;duX5Z7OQx+16VTx+++VEby8brdTXZ7+YggjUh3f41d4ZBek4TeH5Jj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1snxQAAAN0AAAAPAAAAAAAAAAAAAAAAAJgCAABkcnMv&#10;ZG93bnJldi54bWxQSwUGAAAAAAQABAD1AAAAigMAAAAA&#10;" path="m11878,911r1450,2604l6260,9428,2912,13379,,13084,1706,6965,5618,5016,10467,3861v,,1360,-3861,1411,-2950xe" fillcolor="#323232" stroked="f" strokeweight="0">
                  <v:stroke miterlimit="1" joinstyle="miter"/>
                  <v:path arrowok="t" textboxrect="0,0,13328,13379"/>
                </v:shape>
                <v:shape id="Shape 6267" o:spid="_x0000_s1585" style="position:absolute;left:1829;top:1965;width:209;height:255;visibility:visible;mso-wrap-style:square;v-text-anchor:top" coordsize="20844,25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u0sQA&#10;AADdAAAADwAAAGRycy9kb3ducmV2LnhtbESPwW7CMBBE70j9B2srcQOnOYQqxSBagaBHAhy4reJt&#10;EhGvI9sF8/c1ElKPo5l5o5kvo+nFlZzvLCt4m2YgiGurO24UHA+byTsIH5A19pZJwZ08LBcvozmW&#10;2t54T9cqNCJB2JeooA1hKKX0dUsG/dQOxMn7sc5gSNI1Uju8JbjpZZ5lhTTYcVpocaCvlupL9WsU&#10;1FW3XWO+7qtP933ans4RtYtKjV/j6gNEoBj+w8/2Tiso8mIGjzfpC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CrtLEAAAA3QAAAA8AAAAAAAAAAAAAAAAAmAIAAGRycy9k&#10;b3ducmV2LnhtbFBLBQYAAAAABAAEAPUAAACJAwAAAAA=&#10;" path="m19100,r1744,4156l18394,8312r52,5118c18446,13430,18843,17638,18241,18792v-604,1154,-6260,3656,-6260,3656l6670,22948v,,-6567,2553,-6619,1450c,23243,2963,19985,2963,19985l7722,17086r449,-3810l12378,8620,9774,5157,13238,3002,13533,500,19100,xe" fillcolor="#323232" stroked="f" strokeweight="0">
                  <v:stroke miterlimit="1" joinstyle="miter"/>
                  <v:path arrowok="t" textboxrect="0,0,20844,25501"/>
                </v:shape>
                <v:shape id="Shape 6268" o:spid="_x0000_s1586" style="position:absolute;left:2487;top:1953;width:43;height:34;visibility:visible;mso-wrap-style:square;v-text-anchor:top" coordsize="4259,3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L78EA&#10;AADdAAAADwAAAGRycy9kb3ducmV2LnhtbERPyW7CMBC9V+o/WFOpt+IUVRFKcRBdEFE5Af2AUTxZ&#10;RDxObUPM3+MDUo9Pb1+uohnEhZzvLSt4nWUgiGure24V/B43LwsQPiBrHCyTgit5WJWPD0sstJ14&#10;T5dDaEUKYV+ggi6EsZDS1x0Z9DM7Eieusc5gSNC1UjucUrgZ5DzLcmmw59TQ4UifHdWnw9ko+PnT&#10;X3X15nZb+o6u2VexD9OHUs9Pcf0OIlAM/+K7u9IK8nme5qY36QnI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gS+/BAAAA3QAAAA8AAAAAAAAAAAAAAAAAmAIAAGRycy9kb3du&#10;cmV2LnhtbFBLBQYAAAAABAAEAPUAAACGAwAAAAA=&#10;" path="m4259,l3309,2758,,3361,4259,xe" fillcolor="#323232" stroked="f" strokeweight="0">
                  <v:stroke miterlimit="1" joinstyle="miter"/>
                  <v:path arrowok="t" textboxrect="0,0,4259,3361"/>
                </v:shape>
                <v:shape id="Shape 6269" o:spid="_x0000_s1587" style="position:absolute;left:1899;top:1777;width:143;height:61;visibility:visible;mso-wrap-style:square;v-text-anchor:top" coordsize="14277,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PD8cA&#10;AADdAAAADwAAAGRycy9kb3ducmV2LnhtbESPT0sDMRTE74LfITzBW5u12MVum5ZWFAqCtX8uvT02&#10;z83i5mVJ0t3VT2+EgsdhZn7DLFaDbURHPtSOFTyMMxDEpdM1VwpOx9fRE4gQkTU2jknBNwVYLW9v&#10;Flho1/OeukOsRIJwKFCBibEtpAylIYth7Fri5H06bzEm6SupPfYJbhs5ybJcWqw5LRhs6dlQ+XW4&#10;WAV+kz26F38J3cfPbr15ez+b0E+Vur8b1nMQkYb4H762t1pBPsln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zw/HAAAA3QAAAA8AAAAAAAAAAAAAAAAAmAIAAGRy&#10;cy9kb3ducmV2LnhtbFBLBQYAAAAABAAEAPUAAACMAwAAAAA=&#10;" path="m14277,l10826,3053,3861,6067,,4913v,,2104,-3207,3412,-3707c4708,706,9569,205,9569,205l14277,xe" fillcolor="#323232" stroked="f" strokeweight="0">
                  <v:stroke miterlimit="1" joinstyle="miter"/>
                  <v:path arrowok="t" textboxrect="0,0,14277,6067"/>
                </v:shape>
                <v:shape id="Shape 6270" o:spid="_x0000_s1588" style="position:absolute;left:1494;top:1674;width:1497;height:1051;visibility:visible;mso-wrap-style:square;v-text-anchor:top" coordsize="149721,105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DFcMA&#10;AADdAAAADwAAAGRycy9kb3ducmV2LnhtbERPTUvDQBC9C/6HZQQv0m5soZbYTRBLQaoXo6DHITtm&#10;g9nZsLttU3+9cxA8Pt73pp78oI4UUx/YwO28AEXcBttzZ+D9bTdbg0oZ2eIQmAycKUFdXV5ssLTh&#10;xK90bHKnJIRTiQZczmOpdWodeUzzMBIL9xWixywwdtpGPEm4H/SiKFbaY8/S4HCkR0ftd3Pw0nvY&#10;3nT4vPf48/LxmV3DcT8ujbm+mh7uQWWa8r/4z/1kDawWd7Jf3sgT0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DFcMAAADdAAAADwAAAAAAAAAAAAAAAACYAgAAZHJzL2Rv&#10;d25yZXYueG1sUEsFBgAAAAAEAAQA9QAAAIgDAAAAAA==&#10;" path="m132789,r8569,1809c141358,1809,148323,3015,147912,4169v-397,1103,-1603,3207,-1603,3207l138394,9531r1912,2347l144462,10583r3810,898l149721,10257r,54880l141204,67652r-9274,2706c131930,70358,129274,70256,128877,71410v-398,1103,-1501,5208,-1501,5208l133892,82275r6811,-1642c140703,80633,145065,78170,146617,78324r3104,535l149721,98349r-1950,512c146668,99374,139549,99271,139549,99271r-3207,-1154l132930,101169r-9710,-3052l122360,94564r-2604,-2964l116704,88150r1398,-3169l110533,85341r-3899,2206c106634,87547,111034,91100,111085,92447v103,1360,-449,3810,-449,3810l116498,97770r-7016,2143l103273,100426,99861,94807,96513,90292,94961,85482r141,-6055l89638,77272,81672,73860,77118,67652r-3964,1103l73154,73616v,,4464,-205,3861,1155c76413,76118,74258,77375,75861,78427v1603,1000,9774,3951,9774,3951l90689,85687v,,257,4464,-1346,3861c87739,88945,86084,86585,85482,87739v-655,1103,-1501,5413,-1501,5413l83378,95153,79517,93807r462,-4913l73514,84738,66600,80428,63393,78824v,,-411,-4258,-1565,-4156c60738,74719,56479,73809,56479,73809r-3720,2155l44947,74809r-2604,6170l39585,84237r-5657,1848l28117,91049r-3206,6811l18638,101324r-5811,51l8569,105185,5259,101978v,,103,-2656,-1000,-2810c3104,98963,,94012,,94012l5811,85687v,,1911,-1847,2912,-3707c9774,80133,10429,75412,10429,75412v,,7106,-346,8915,c21152,75771,27861,76374,27861,76374v,,3810,449,4361,-2014c32723,71859,34570,63996,34570,63996l30170,60840r-103,-2206l36930,57377v,,4810,-1809,6170,-1847c44396,55478,48103,53927,48103,53927v,,551,-2258,2103,-2758c51758,50617,60032,47102,60032,47102v,,-154,-2655,2501,-3001c65189,43703,68755,43292,68755,43292r3950,-1052l75412,38534r-205,-4002l80825,31119r796,2412l80222,36289r1206,1949l88086,37430v,,3617,706,5169,860c94807,38444,102375,38534,102375,38534r3104,-4605l110136,28310r4156,-1295l115549,24911r-3412,-898l111290,19998r655,-4259l111842,13982r-5965,949l102927,17997r-552,2001l104479,22807v,,-103,2258,-1411,2950c101772,26514,98758,28015,98758,28015r-3848,3759l90343,33531r-3053,1949l85879,33531r552,-2258l85379,28015r-898,-3963l81774,27066r-6413,1654c75361,28720,74206,27669,74617,26514v397,-1103,1744,-4515,1744,-4515c76361,21999,79979,18446,81531,17945v1552,-500,9967,-5413,9967,-5413c91498,12532,97757,8877,99758,8774v2014,-103,9082,-5811,9082,-5811l122514,308,132789,xe" fillcolor="#323232" stroked="f" strokeweight="0">
                  <v:stroke miterlimit="1" joinstyle="miter"/>
                  <v:path arrowok="t" textboxrect="0,0,149721,105185"/>
                </v:shape>
                <v:shape id="Shape 6271" o:spid="_x0000_s1589" style="position:absolute;left:2991;top:6465;width:539;height:128;visibility:visible;mso-wrap-style:square;v-text-anchor:top" coordsize="53907,1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DdMUA&#10;AADdAAAADwAAAGRycy9kb3ducmV2LnhtbESPQWsCMRSE74X+h/AKvdWsglZXo7SCUCgiuh48PjbP&#10;zdLkZdmkbvrvm4LQ4zAz3zCrTXJW3KgPrWcF41EBgrj2uuVGwbnavcxBhIis0XomBT8UYLN+fFhh&#10;qf3AR7qdYiMyhEOJCkyMXSllqA05DCPfEWfv6nuHMcu+kbrHIcOdlZOimEmHLecFgx1tDdVfp2+n&#10;YFen6YFsOrxPL4ttVVnzuR+OSj0/pbcliEgp/ofv7Q+tYDZ5HcPfm/w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oN0xQAAAN0AAAAPAAAAAAAAAAAAAAAAAJgCAABkcnMv&#10;ZG93bnJldi54bWxQSwUGAAAAAAQABAD1AAAAigMAAAAA&#10;" path="m,l8966,1624,6170,7987,27310,3779,47808,2779r6099,1394l53907,4699,2501,12746,,12538,,xe" fillcolor="#323232" stroked="f" strokeweight="0">
                  <v:stroke miterlimit="1" joinstyle="miter"/>
                  <v:path arrowok="t" textboxrect="0,0,53907,12746"/>
                </v:shape>
                <v:shape id="Shape 6272" o:spid="_x0000_s1590" style="position:absolute;left:3512;top:5317;width:18;height:78;visibility:visible;mso-wrap-style:square;v-text-anchor:top" coordsize="1789,7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7jmcUA&#10;AADdAAAADwAAAGRycy9kb3ducmV2LnhtbESPUWvCMBSF3wf+h3CFvc3UPujWGWUIG5sQWJ0/4NLc&#10;tWXNTU0yW/+9EQQfD+ec73BWm9F24kQ+tI4VzGcZCOLKmZZrBYef96dnECEiG+wck4IzBdisJw8r&#10;LIwbuKTTPtYiQTgUqKCJsS+kDFVDFsPM9cTJ+3XeYkzS19J4HBLcdjLPsoW02HJaaLCnbUPV3/7f&#10;Kmh35Yf2L8Phyy6/ddSk++NcK/U4Hd9eQUQa4z18a38aBYt8mcP1TX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uOZxQAAAN0AAAAPAAAAAAAAAAAAAAAAAJgCAABkcnMv&#10;ZG93bnJldi54bWxQSwUGAAAAAAQABAD1AAAAigMAAAAA&#10;" path="m1789,r,7808l,3434,1789,xe" fillcolor="#323232" stroked="f" strokeweight="0">
                  <v:stroke miterlimit="1" joinstyle="miter"/>
                  <v:path arrowok="t" textboxrect="0,0,1789,7808"/>
                </v:shape>
                <v:shape id="Shape 6273" o:spid="_x0000_s1591" style="position:absolute;left:3089;top:1560;width:77;height:77;visibility:visible;mso-wrap-style:square;v-text-anchor:top" coordsize="7709,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oTiccA&#10;AADdAAAADwAAAGRycy9kb3ducmV2LnhtbESPUUvDQBCE3wv+h2MF39pLW0hr7LWoUBBBsbWUPi65&#10;bRKS3TtyZxv/vScIPg4z8w2z2gzcqQv1oXFiYDrJQJGUzjZSGTh8bsdLUCGiWOyckIFvCrBZ34xW&#10;WFh3lR1d9rFSCSKhQAN1jL7QOpQ1MYaJ8yTJO7ueMSbZV9r2eE1w7vQsy3LN2EhaqNHTc01lu/9i&#10;A6dXP/VPLbcfh+Mu5/fFGy/P98bc3Q6PD6AiDfE//Nd+sQby2WIOv2/SE9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aE4nHAAAA3QAAAA8AAAAAAAAAAAAAAAAAmAIAAGRy&#10;cy9kb3ducmV2LnhtbFBLBQYAAAAABAAEAPUAAACMAwAAAAA=&#10;" path="m7709,l3258,4451,1603,7658,,6606,1155,2553,7709,xe" fillcolor="#323232" stroked="f" strokeweight="0">
                  <v:stroke miterlimit="1" joinstyle="miter"/>
                  <v:path arrowok="t" textboxrect="0,0,7709,7658"/>
                </v:shape>
                <v:shape id="Shape 6274" o:spid="_x0000_s1592" style="position:absolute;left:2991;top:1557;width:539;height:4132;visibility:visible;mso-wrap-style:square;v-text-anchor:top" coordsize="53907,41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CfMMA&#10;AADdAAAADwAAAGRycy9kb3ducmV2LnhtbESP0YrCMBRE34X9h3AFX2RNFGmlGmUVhH0RtO4HXJpr&#10;W2xuSpNq/fuNsLCPw8ycYTa7wTbiQZ2vHWuYzxQI4sKZmksNP9fj5wqED8gGG8ek4UUedtuP0QYz&#10;4558oUceShEh7DPUUIXQZlL6oiKLfuZa4ujdXGcxRNmV0nT4jHDbyIVSibRYc1yosKVDRcU9762G&#10;1ZQk9wnjZarUMpfpvj+fBq0n4+FrDSLQEP7Df+1voyFZpEt4v4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BCfMMAAADdAAAADwAAAAAAAAAAAAAAAACYAgAAZHJzL2Rv&#10;d25yZXYueG1sUEsFBgAAAAAEAAQA9QAAAIgDAAAAAA==&#10;" path="m32671,l53907,5190r,74621l50707,76464r2963,-3707l50604,69999,46050,68049r-4015,4208l38983,74168r256,4259l42792,82685r3310,3605l52618,92203r398,8466l53907,101090r,111835l48808,211755,41343,191615r-4362,-7119l29311,178390,23500,164460r-7568,-3861l10929,153685,4207,144462r-2052,8569l9826,163357r949,5708l14033,171117r6055,14880l27002,189858r5066,12276l49860,215269r1847,5003l53907,221360r,54111l44396,288167,34172,306510r6016,21999l42997,339977r-2309,16393l30722,357974r-7928,10159l17432,372905r2361,11018l18087,390440r-7466,2206l2206,411079,,413178,,133055r757,183l3810,125619r3155,-8620l5708,112137r-603,-3297c5105,108840,3617,109139,1992,109499l,110022,,90532r281,49c1488,90824,2501,91049,2501,91049r7966,2706l19793,93306v,,2552,-7273,2552,-7067l10377,78824,1347,76413,,76810,,21930,1347,20793,3656,18241r4656,-501l8466,15983v,,4913,-4259,6670,-4156c16932,11981,24949,12032,24949,12032v,,411,2848,3156,295c30863,9723,36725,10775,36725,10775r2463,757c39188,11532,36225,10121,34878,9069,33467,8017,28618,4515,28618,4515r6054,796l34275,2412v,,-3104,141,-2053,-1463c32364,706,32517,410,32671,xe" fillcolor="#323232" stroked="f" strokeweight="0">
                  <v:stroke miterlimit="1" joinstyle="miter"/>
                  <v:path arrowok="t" textboxrect="0,0,53907,413178"/>
                </v:shape>
                <v:shape id="Shape 6275" o:spid="_x0000_s1593" style="position:absolute;left:3530;top:6507;width:14;height:5;visibility:visible;mso-wrap-style:square;v-text-anchor:top" coordsize="136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1RMYA&#10;AADdAAAADwAAAGRycy9kb3ducmV2LnhtbESPT2vCQBTE70K/w/IK3nTjvyipq5SikJs0rQdvj+wz&#10;SZt9m2ZXE7+9WxA8DjPzG2a97U0trtS6yrKCyTgCQZxbXXGh4PtrP1qBcB5ZY22ZFNzIwXbzMlhj&#10;om3Hn3TNfCEChF2CCkrvm0RKl5dk0I1tQxy8s20N+iDbQuoWuwA3tZxGUSwNVhwWSmzoo6T8N7sY&#10;BXhKD9nR3OZ/u2p2nPxcun2XFkoNX/v3NxCeev8MP9qpVhBPlwv4fxOe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b1RMYAAADdAAAADwAAAAAAAAAAAAAAAACYAgAAZHJz&#10;L2Rvd25yZXYueG1sUEsFBgAAAAAEAAQA9QAAAIsDAAAAAA==&#10;" path="m,l1367,312,,526,,xe" fillcolor="#323232" stroked="f" strokeweight="0">
                  <v:stroke miterlimit="1" joinstyle="miter"/>
                  <v:path arrowok="t" textboxrect="0,0,1367,526"/>
                </v:shape>
                <v:shape id="Shape 6276" o:spid="_x0000_s1594" style="position:absolute;left:3530;top:4899;width:336;height:567;visibility:visible;mso-wrap-style:square;v-text-anchor:top" coordsize="33576,56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H8cA&#10;AADdAAAADwAAAGRycy9kb3ducmV2LnhtbESPQUvDQBSE7wX/w/IEL6XZWEtqYrelFMUW9GAMnh/Z&#10;ZxLNvg27axr/vSsIHoeZ+YbZ7CbTi5Gc7ywruE5SEMS11R03CqrXh8UtCB+QNfaWScE3edhtL2Yb&#10;LLQ98wuNZWhEhLAvUEEbwlBI6euWDPrEDsTRe7fOYIjSNVI7PEe46eUyTTNpsOO40OJAh5bqz/LL&#10;KJh/4Lg6Vqf7ffn0+Jy7w9vqJjdKXV1O+zsQgabwH/5rH7WCbLnO4PdNf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DfR/HAAAA3QAAAA8AAAAAAAAAAAAAAAAAmAIAAGRy&#10;cy9kb3ducmV2LnhtbFBLBQYAAAAABAAEAPUAAACMAwAAAAA=&#10;" path="m28920,r4656,13122l30177,16689r-654,5105l21108,44742,16541,55915,12231,54773,8781,56723,2765,56376,,49616,,41808,610,40637,4766,38880r308,-7812c5074,31068,2713,28759,3522,27553v846,-1141,3553,-9261,3553,-9261l14194,18138r9313,-5362l22955,10121,28920,xe" fillcolor="#323232" stroked="f" strokeweight="0">
                  <v:stroke miterlimit="1" joinstyle="miter"/>
                  <v:path arrowok="t" textboxrect="0,0,33576,56723"/>
                </v:shape>
                <v:shape id="Shape 6277" o:spid="_x0000_s1595" style="position:absolute;left:5256;top:3775;width:170;height:545;visibility:visible;mso-wrap-style:square;v-text-anchor:top" coordsize="16945,54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7w+sUA&#10;AADdAAAADwAAAGRycy9kb3ducmV2LnhtbESPT4vCMBTE78J+h/CEvWlqD+p2TYssCh4E8c/B46N5&#10;ttXmpTRp7X57s7DgcZiZ3zCrbDC16Kl1lWUFs2kEgji3uuJCweW8nSxBOI+ssbZMCn7JQZZ+jFaY&#10;aPvkI/UnX4gAYZeggtL7JpHS5SUZdFPbEAfvZluDPsi2kLrFZ4CbWsZRNJcGKw4LJTb0U1L+OHVG&#10;wXHW7bvYfw27/n4+yM3hSte1VepzPKy/QXga/Dv8395pBfN4sYC/N+EJy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3vD6xQAAAN0AAAAPAAAAAAAAAAAAAAAAAJgCAABkcnMv&#10;ZG93bnJldi54bWxQSwUGAAAAAAQABAD1AAAAigMAAAAA&#10;" path="m308,2655c603,,11224,15483,11224,15483v,,2707,3566,5721,7068l15688,54568v-1501,-847,-2963,-1847,-3104,-2604c12276,50463,7017,43151,7363,41548v410,-1552,1860,-3412,1963,-5413c9467,34082,9428,24500,7773,22602,6119,20652,,5362,308,2655xe" fillcolor="#323232" stroked="f" strokeweight="0">
                  <v:stroke miterlimit="1" joinstyle="miter"/>
                  <v:path arrowok="t" textboxrect="0,0,16945,54568"/>
                </v:shape>
                <v:shape id="Shape 6278" o:spid="_x0000_s1596" style="position:absolute;left:3530;top:3711;width:331;height:601;visibility:visible;mso-wrap-style:square;v-text-anchor:top" coordsize="33127,6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Uj5cMA&#10;AADdAAAADwAAAGRycy9kb3ducmV2LnhtbERPy2oCMRTdC/5DuII7zWhBZWqUKpWWLnxVcHud3M4M&#10;Tm6GJI7Tfn2zEFweznu+bE0lGnK+tKxgNExAEGdWl5wrOH1vBjMQPiBrrCyTgl/ysFx0O3NMtb3z&#10;gZpjyEUMYZ+igiKEOpXSZwUZ9ENbE0fuxzqDIUKXS+3wHsNNJcdJMpEGS44NBda0Lii7Hm9GwUuz&#10;x535eOfdPv/7Wp027rwNF6X6vfbtFUSgNjzFD/enVjAZT+Pc+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3Uj5cMAAADdAAAADwAAAAAAAAAAAAAAAACYAgAAZHJzL2Rv&#10;d25yZXYueG1sUEsFBgAAAAAEAAQA9QAAAIgDAAAAAA==&#10;" path="m32075,r1052,3515l14040,44601,1559,57928,,60010,,5898,3970,7863,32075,xe" fillcolor="#323232" stroked="f" strokeweight="0">
                  <v:stroke miterlimit="1" joinstyle="miter"/>
                  <v:path arrowok="t" textboxrect="0,0,33127,60010"/>
                </v:shape>
                <v:shape id="Shape 6279" o:spid="_x0000_s1597" style="position:absolute;left:4898;top:3686;width:68;height:168;visibility:visible;mso-wrap-style:square;v-text-anchor:top" coordsize="6863,16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Dq8cA&#10;AADdAAAADwAAAGRycy9kb3ducmV2LnhtbESPQWvCQBSE70L/w/IKXkQ3KtgmuoqUFirooakHvT2y&#10;r0lo9m3Irkn8964geBxm5htmtelNJVpqXGlZwXQSgSDOrC45V3D8/Rq/g3AeWWNlmRRcycFm/TJY&#10;YaJtxz/Upj4XAcIuQQWF93UipcsKMugmtiYO3p9tDPogm1zqBrsAN5WcRdFCGiw5LBRY00dB2X96&#10;MQrmnfnM2zg+nMrzLt2NTtTW+5FSw9d+uwThqffP8KP9rRUsZm8x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g6vHAAAA3QAAAA8AAAAAAAAAAAAAAAAAmAIAAGRy&#10;cy9kb3ducmV2LnhtbFBLBQYAAAAABAAEAPUAAACMAwAAAAA=&#10;" path="m3464,l6863,9620v,,-2707,4362,-3502,5760c2514,16740,,15329,,15329l308,7517,1103,1450,3464,xe" fillcolor="#323232" stroked="f" strokeweight="0">
                  <v:stroke miterlimit="1" joinstyle="miter"/>
                  <v:path arrowok="t" textboxrect="0,0,6863,16740"/>
                </v:shape>
                <v:shape id="Shape 6280" o:spid="_x0000_s1598" style="position:absolute;left:3530;top:1609;width:1783;height:2151;visibility:visible;mso-wrap-style:square;v-text-anchor:top" coordsize="178295,215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Sg8MA&#10;AADdAAAADwAAAGRycy9kb3ducmV2LnhtbERPy4rCMBTdC/MP4Q6403R8FKlNpTgIupjFqCDuLs21&#10;LTY3pYna/r1ZDMzycN7ppjeNeFLnassKvqYRCOLC6ppLBefTbrIC4TyyxsYyKRjIwSb7GKWYaPvi&#10;X3oefSlCCLsEFVTet4mUrqjIoJvaljhwN9sZ9AF2pdQdvkK4aeQsimJpsObQUGFL24qK+/FhFCyv&#10;26Hlx2Jpf77nOs4P82s+XJQaf/b5GoSn3v+L/9x7rSCercL+8CY8AZ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iSg8MAAADdAAAADwAAAAAAAAAAAAAAAACYAgAAZHJzL2Rv&#10;d25yZXYueG1sUEsFBgAAAAAEAAQA9QAAAIgDAAAAAA==&#10;" path="m,l13207,3228c91448,28299,153782,90448,178295,169892r-2566,2654l176486,178755r-1860,2758l169572,178652v,,949,-2706,-308,-6208c167969,168930,165865,167031,165865,167031v,,-3309,5515,-5016,6465c159092,174496,159053,169135,159053,169135r-1205,-5965c157848,163170,148933,149598,147522,148341v-1398,-1308,-2899,-1000,-2899,-1000l141660,151292r-706,3617l139761,162066r-7671,15791l131090,184822r3553,17189l134297,212735r-3464,2399l127986,211722,116159,189132v,,-9467,-20241,-9967,-21344c105679,166684,105884,162015,105833,160668v-103,-1359,-6311,-1000,-6311,-1000l80281,149688r-3656,-6503c76625,143185,69814,145083,68505,145135v-1347,102,-14482,295,-15880,-295c51265,144237,46108,143134,46108,143134r-6311,-1463l33127,142479v,,-5003,-2001,-6606,-2809c24918,138875,21057,136617,19145,134462v-1898,-2104,-5656,-5708,-7016,-6567c10731,127099,4663,129857,4663,129857r1758,4605l12539,140376r9364,4861l22852,150792r1860,1462c24712,152254,28124,148944,28715,147790v602,-1103,5567,-244,5567,-244l41196,143377r1205,5516l48507,150843r9326,4412l53266,166428r-1552,4310l51714,175202r-6709,8120l36385,184669r-1346,4964l31472,193340,2111,208219,,207735,,95900r8024,3787c8024,99687,13642,99892,14746,99585v1051,-244,-2861,-7415,-3566,-8518c10436,90015,6177,84653,6177,84653l4317,79138,,74622,,xe" fillcolor="#323232" stroked="f" strokeweight="0">
                  <v:stroke miterlimit="1" joinstyle="miter"/>
                  <v:path arrowok="t" textboxrect="0,0,178295,215134"/>
                </v:shape>
                <v:shape id="Shape 6281" o:spid="_x0000_s1599" style="position:absolute;left:39488;top:4544;width:1556;height:5177;visibility:visible;mso-wrap-style:square;v-text-anchor:top" coordsize="155610,517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kCd8QA&#10;AADdAAAADwAAAGRycy9kb3ducmV2LnhtbESPT2vCQBTE74V+h+UVeqsbPdgYXcX+A29iLMXjI/vc&#10;BLNvQ/ZV02/fFQSPw8z8hlmsBt+qM/WxCWxgPMpAEVfBNuwMfO+/XnJQUZAttoHJwB9FWC0fHxZY&#10;2HDhHZ1LcSpBOBZooBbpCq1jVZPHOAodcfKOofcoSfZO2x4vCe5bPcmyqfbYcFqosaP3mqpT+esN&#10;HNxn9fp26Eor2+1mn4u4n4+ZMc9Pw3oOSmiQe/jW3lgD00k+huub9AT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5AnfEAAAA3QAAAA8AAAAAAAAAAAAAAAAAmAIAAGRycy9k&#10;b3ducmV2LnhtbFBLBQYAAAAABAAEAPUAAACJAwAAAAA=&#10;" path="m155610,r,8017l125912,13653c98550,24542,79467,50003,79467,79461v,29429,19083,54883,46445,65770l155610,150866r,200874l155534,351594,72606,514848v-953,1950,-3562,2809,-5406,1796c65294,515643,64491,513039,65444,511089l151571,342024r,-89034l3261,207645c1405,207183,,205234,151,203284v201,-1911,1906,-3605,3812,-3707c4515,199577,5067,199628,5569,199769r146002,44703l151571,160646v,-655,200,-1309,501,-1860c107485,157028,71603,122356,71603,79461v,-33027,21277,-61213,51408,-73242l155610,xe" fillcolor="#2f3b46" strokecolor="#323232" strokeweight=".42281mm">
                  <v:stroke miterlimit="1" joinstyle="miter"/>
                  <v:path arrowok="t" textboxrect="0,0,155610,517657"/>
                </v:shape>
                <v:shape id="Shape 6282" o:spid="_x0000_s1600" style="position:absolute;left:41044;top:4544;width:1556;height:5175;visibility:visible;mso-wrap-style:square;v-text-anchor:top" coordsize="155609,517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HD8QA&#10;AADdAAAADwAAAGRycy9kb3ducmV2LnhtbESPW4vCMBSE34X9D+Es+KbpVrxsNcqiCL6Jt/dDc7Yt&#10;NieliRr7683Cgo/DzHzDLFbB1OJOrassK/gaJiCIc6srLhScT9vBDITzyBpry6TgSQ5Wy4/eAjNt&#10;H3yg+9EXIkLYZaig9L7JpHR5SQbd0DbE0fu1rUEfZVtI3eIjwk0t0ySZSIMVx4USG1qXlF+PN6Pg&#10;0o3XeXfahZHf78/TkHbfo/FGqf5n+JmD8BT8O/zf3mkFk3SWwt+b+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Rxw/EAAAA3QAAAA8AAAAAAAAAAAAAAAAAmAIAAGRycy9k&#10;b3ducmV2LnhtbFBLBQYAAAAABAAEAPUAAACJAwAAAAA=&#10;" path="m25,c46267,,84106,35429,84106,79466v,42894,-35983,77618,-80569,79324c3787,159393,3938,159996,3938,160650r,82827l150040,199773v2007,-602,4365,706,4966,2758c155609,204584,154355,207047,152348,207650l3938,251891r,90036l91468,510389v1355,1911,653,4913,-1354,6016c88107,517508,85260,516353,84508,514147l,351744,,150871r25,5c42316,150876,76142,118705,76142,79466,76142,40188,42316,8017,25,8017l,8022,,5,25,xe" fillcolor="#2f3b46" strokecolor="#323232" strokeweight=".42281mm">
                  <v:stroke miterlimit="1" joinstyle="miter"/>
                  <v:path arrowok="t" textboxrect="0,0,155609,517508"/>
                </v:shape>
                <v:shape id="Shape 6283" o:spid="_x0000_s1601" style="position:absolute;left:18412;top:8213;width:6054;height:3489;visibility:visible;mso-wrap-style:square;v-text-anchor:top" coordsize="605439,34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B4MMA&#10;AADdAAAADwAAAGRycy9kb3ducmV2LnhtbESPT4vCMBTE78J+h/AW9iJruv6nGkW6CIIndb0/mmdT&#10;tnkpTaz12xtB8DjMzG+Y5bqzlWip8aVjBT+DBARx7nTJhYK/0/Z7DsIHZI2VY1JwJw/r1Udvial2&#10;Nz5QewyFiBD2KSowIdSplD43ZNEPXE0cvYtrLIYom0LqBm8Rbis5TJKptFhyXDBYU2Yo/z9erQI6&#10;T/S+7dtZl40MFoff8YSznVJfn91mASJQF97hV3unFUyH8xE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NB4MMAAADdAAAADwAAAAAAAAAAAAAAAACYAgAAZHJzL2Rv&#10;d25yZXYueG1sUEsFBgAAAAAEAAQA9QAAAIgDAAAAAA==&#10;" path="m302739,c423804,,484388,14535,605439,58177r,232597c484388,334366,423804,348900,302739,348900,181635,348900,121052,334366,,290774l,58177c121052,14535,181635,,302739,xe" fillcolor="#b4b4b4" strokecolor="#323232" strokeweight=".28333mm">
                  <v:stroke miterlimit="1" joinstyle="miter"/>
                  <v:path arrowok="t" textboxrect="0,0,605439,348900"/>
                </v:shape>
                <v:shape id="Shape 6284" o:spid="_x0000_s1602" style="position:absolute;left:18412;top:8794;width:6054;height:582;visibility:visible;mso-wrap-style:square;v-text-anchor:top" coordsize="605439,58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4Ou8cA&#10;AADdAAAADwAAAGRycy9kb3ducmV2LnhtbESPQWvCQBSE7wX/w/IEb3VTKxKiq4hQaLUoVS/entln&#10;kpp9G3ZXTf59t1DocZiZb5jZojW1uJPzlWUFL8MEBHFudcWFguPh7TkF4QOyxtoyKejIw2Lee5ph&#10;pu2Dv+i+D4WIEPYZKihDaDIpfV6SQT+0DXH0LtYZDFG6QmqHjwg3tRwlyUQarDgulNjQqqT8ur8Z&#10;Belted4ku+1p/d292s8Ped52F6fUoN8upyACteE//Nd+1womo3QMv2/i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eDrvHAAAA3QAAAA8AAAAAAAAAAAAAAAAAmAIAAGRy&#10;cy9kb3ducmV2LnhtbFBLBQYAAAAABAAEAPUAAACMAwAAAAA=&#10;" path="m,l605439,c484388,43592,423804,58127,302739,58127,181635,58127,121052,43592,,xe" fillcolor="#b4b4b4" strokecolor="#323232" strokeweight=".28333mm">
                  <v:stroke miterlimit="1" joinstyle="miter"/>
                  <v:path arrowok="t" textboxrect="0,0,605439,58127"/>
                </v:shape>
                <v:shape id="Shape 134053" o:spid="_x0000_s1603" style="position:absolute;left:18412;width:6054;height:2979;visibility:visible;mso-wrap-style:square;v-text-anchor:top" coordsize="605440,297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pzMUA&#10;AADfAAAADwAAAGRycy9kb3ducmV2LnhtbERPy2rCQBTdF/yH4Qru6kRTg0ZHkYKllLrwhbq7ZK5J&#10;aOZOyEw19es7hYLLw3nPFq2pxJUaV1pWMOhHIIgzq0vOFex3q+cxCOeRNVaWScEPOVjMO08zTLW9&#10;8YauW5+LEMIuRQWF93UqpcsKMuj6tiYO3MU2Bn2ATS51g7cQbio5jKJEGiw5NBRY02tB2df22yi4&#10;J6O3Ey3lMN4czu1H8rnG432iVK/bLqcgPLX+If53v+swP36JRjH8/QkA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unMxQAAAN8AAAAPAAAAAAAAAAAAAAAAAJgCAABkcnMv&#10;ZG93bnJldi54bWxQSwUGAAAAAAQABAD1AAAAigMAAAAA&#10;" path="m,l605440,r,297942l,297942,,e" fillcolor="#b4b4b4" strokecolor="#323232" strokeweight=".22078mm">
                  <v:stroke miterlimit="1" joinstyle="miter"/>
                  <v:path arrowok="t" textboxrect="0,0,605440,297942"/>
                </v:shape>
                <v:shape id="Shape 134054" o:spid="_x0000_s1604" style="position:absolute;left:18641;top:213;width:5596;height:2553;visibility:visible;mso-wrap-style:square;v-text-anchor:top" coordsize="559598,255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j8MYA&#10;AADfAAAADwAAAGRycy9kb3ducmV2LnhtbERPXWvCMBR9H/gfwhX2IjPd5orrjKJjyvYymDrY421z&#10;beuam5JErf9+EYQ9Hs73ZNaZRhzJ+dqygvthAoK4sLrmUsF2s7wbg/ABWWNjmRScycNs2ruZYKbt&#10;ib/ouA6liCHsM1RQhdBmUvqiIoN+aFviyO2sMxgidKXUDk8x3DTyIUlSabDm2FBhS68VFb/rg1Hw&#10;TB8/58Eqzxfp+DP93r/lnSydUrf9bv4CIlAX/sVX97uO8x9HydMILn8i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Yj8MYAAADfAAAADwAAAAAAAAAAAAAAAACYAgAAZHJz&#10;L2Rvd25yZXYueG1sUEsFBgAAAAAEAAQA9QAAAIsDAAAAAA==&#10;" path="m,l559598,r,255291l,255291,,e" fillcolor="#b4b4b4" strokecolor="#323232" strokeweight=".22928mm">
                  <v:stroke miterlimit="1" joinstyle="miter"/>
                  <v:path arrowok="t" textboxrect="0,0,559598,255291"/>
                </v:shape>
                <v:shape id="Shape 6287" o:spid="_x0000_s1605" style="position:absolute;left:21439;top:3125;width:0;height:4980;visibility:visible;mso-wrap-style:square;v-text-anchor:top" coordsize="0,497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jM8UA&#10;AADdAAAADwAAAGRycy9kb3ducmV2LnhtbESPQWvCQBCF74L/YRnBi9RJFWxIsxERikpPWi+9TbPT&#10;JDQ7G7Krxn/vFgo9Pt68783L14Nt1ZV73zjR8DxPQLGUzjRSaTh/vD2loHwgMdQ6YQ139rAuxqOc&#10;MuNucuTrKVQqQsRnpKEOocsQfVmzJT93HUv0vl1vKUTZV2h6ukW4bXGRJCu01EhsqKnjbc3lz+li&#10;4xs7V+LlQIfPdPY+SHPG2dcStZ5Ohs0rqMBD+D/+S++NhtUifYHfNREB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aMzxQAAAN0AAAAPAAAAAAAAAAAAAAAAAJgCAABkcnMv&#10;ZG93bnJldi54bWxQSwUGAAAAAAQABAD1AAAAigMAAAAA&#10;" path="m,l,497961e" filled="f" strokecolor="#141414" strokeweight=".21703mm">
                  <v:stroke miterlimit="1" joinstyle="miter"/>
                  <v:path arrowok="t" textboxrect="0,0,0,497961"/>
                </v:shape>
                <v:shape id="Shape 6288" o:spid="_x0000_s1606" style="position:absolute;left:21266;top:3047;width:346;height:547;visibility:visible;mso-wrap-style:square;v-text-anchor:top" coordsize="34518,5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wVrMQA&#10;AADdAAAADwAAAGRycy9kb3ducmV2LnhtbERPyWrDMBC9B/oPYgq9NXIWUseNEpoNQi4lC+l1sCa2&#10;qTQyluo4fx8dCjk+3j5bdNaIlhpfOVYw6CcgiHOnKy4UnE/b9xSED8gajWNScCcPi/lLb4aZdjc+&#10;UHsMhYgh7DNUUIZQZ1L6vCSLvu9q4shdXWMxRNgUUjd4i+HWyGGSTKTFimNDiTWtSsp/j39WgR0l&#10;H+Yymq5Xy3S524837cH8fCv19tp9fYII1IWn+N+90womwzTOjW/iE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FazEAAAA3QAAAA8AAAAAAAAAAAAAAAAAmAIAAGRycy9k&#10;b3ducmV2LnhtbFBLBQYAAAAABAAEAPUAAACJAwAAAAA=&#10;" path="m17278,l34518,54706,17278,39081,,54706,17278,xe" fillcolor="#141414" strokecolor="#141414" strokeweight="0">
                  <v:stroke miterlimit="1" joinstyle="miter"/>
                  <v:path arrowok="t" textboxrect="0,0,34518,54706"/>
                </v:shape>
                <v:shape id="Shape 6289" o:spid="_x0000_s1607" style="position:absolute;left:21266;top:7636;width:346;height:547;visibility:visible;mso-wrap-style:square;v-text-anchor:top" coordsize="34518,54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1LLMUA&#10;AADdAAAADwAAAGRycy9kb3ducmV2LnhtbESPS2sCMRSF9wX/Q7iFboomdTE4U6MUS6E7cRxo3V0m&#10;dx50cjMkUaf/3giFLg/n8XHW28kO4kI+9I41vCwUCOLamZ5bDdXxY74CESKywcExafilANvN7GGN&#10;hXFXPtCljK1IIxwK1NDFOBZShroji2HhRuLkNc5bjEn6VhqP1zRuB7lUKpMWe06EDkfadVT/lGeb&#10;IF/fZ3XszaSa3O0b9+xP1bvX+ulxensFEWmK/+G/9qfRkC1XOdzfp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ssxQAAAN0AAAAPAAAAAAAAAAAAAAAAAJgCAABkcnMv&#10;ZG93bnJldi54bWxQSwUGAAAAAAQABAD1AAAAigMAAAAA&#10;" path="m,l17278,15579,34518,,17278,54659,,xe" fillcolor="#141414" strokecolor="#141414" strokeweight="0">
                  <v:stroke miterlimit="1" joinstyle="miter"/>
                  <v:path arrowok="t" textboxrect="0,0,34518,54659"/>
                </v:shape>
                <v:rect id="Rectangle 6290" o:spid="_x0000_s1608" style="position:absolute;left:19406;top:906;width:5347;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14:paraId="0EC7C71E" w14:textId="77777777" w:rsidR="006E2FA2" w:rsidRDefault="006E2FA2">
                        <w:pPr>
                          <w:spacing w:after="160" w:line="259" w:lineRule="auto"/>
                          <w:ind w:left="0" w:firstLine="0"/>
                          <w:jc w:val="left"/>
                        </w:pPr>
                        <w:proofErr w:type="gramStart"/>
                        <w:r>
                          <w:rPr>
                            <w:color w:val="333333"/>
                            <w:w w:val="98"/>
                            <w:sz w:val="11"/>
                          </w:rPr>
                          <w:t>user</w:t>
                        </w:r>
                        <w:proofErr w:type="gramEnd"/>
                        <w:r>
                          <w:rPr>
                            <w:color w:val="333333"/>
                            <w:spacing w:val="12"/>
                            <w:w w:val="98"/>
                            <w:sz w:val="11"/>
                          </w:rPr>
                          <w:t xml:space="preserve"> </w:t>
                        </w:r>
                        <w:r>
                          <w:rPr>
                            <w:color w:val="333333"/>
                            <w:w w:val="98"/>
                            <w:sz w:val="11"/>
                          </w:rPr>
                          <w:t>interface</w:t>
                        </w:r>
                      </w:p>
                    </w:txbxContent>
                  </v:textbox>
                </v:rect>
                <v:rect id="Rectangle 6291" o:spid="_x0000_s1609" style="position:absolute;left:20100;top:9898;width:3501;height:1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14:paraId="0F811E11" w14:textId="77777777" w:rsidR="006E2FA2" w:rsidRDefault="006E2FA2">
                        <w:pPr>
                          <w:spacing w:after="160" w:line="259" w:lineRule="auto"/>
                          <w:ind w:left="0" w:firstLine="0"/>
                          <w:jc w:val="left"/>
                        </w:pPr>
                        <w:proofErr w:type="gramStart"/>
                        <w:r>
                          <w:rPr>
                            <w:color w:val="333333"/>
                            <w:sz w:val="11"/>
                          </w:rPr>
                          <w:t>database</w:t>
                        </w:r>
                        <w:proofErr w:type="gramEnd"/>
                      </w:p>
                    </w:txbxContent>
                  </v:textbox>
                </v:rect>
                <v:shape id="Shape 6292" o:spid="_x0000_s1610" style="position:absolute;left:39097;top:3409;width:1027;height:772;visibility:visible;mso-wrap-style:square;v-text-anchor:top" coordsize="102619,7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lRccA&#10;AADdAAAADwAAAGRycy9kb3ducmV2LnhtbESP3WrCQBSE7wt9h+UUelc3hmI1ugYJFgqllGpAvDtk&#10;j0kwezZkt/l5+64g9HKYmW+YTTqaRvTUudqygvksAkFcWF1zqSA/vr8sQTiPrLGxTAomcpBuHx82&#10;mGg78A/1B1+KAGGXoILK+zaR0hUVGXQz2xIH72I7gz7IrpS6wyHATSPjKFpIgzWHhQpbyioqrodf&#10;o+D0ebbLr9Ht36bXbznV5/yaca7U89O4W4PwNPr/8L39oRUs4lUMtzfhCc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4pUXHAAAA3QAAAA8AAAAAAAAAAAAAAAAAmAIAAGRy&#10;cy9kb3ducmV2LnhtbFBLBQYAAAAABAAEAPUAAACMAwAAAAA=&#10;" path="m51310,v28348,,51309,17278,51309,38623c102619,59916,79658,77208,51310,77208,22948,77208,,59916,,38623,,17278,22948,,51310,xe" fillcolor="#fafafa" strokecolor="#323232" strokeweight=".28506mm">
                  <v:stroke endcap="round"/>
                  <v:path arrowok="t" textboxrect="0,0,102619,77208"/>
                </v:shape>
                <v:shape id="Shape 6293" o:spid="_x0000_s1611" style="position:absolute;left:37520;top:2274;width:1761;height:1342;visibility:visible;mso-wrap-style:square;v-text-anchor:top" coordsize="176178,134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VqMYA&#10;AADdAAAADwAAAGRycy9kb3ducmV2LnhtbESPT2sCMRTE74LfITyhF9GsFhddjSKFpZae/HPw+Eie&#10;u4ublyVJdfvtm0Khx2FmfsNsdr1txYN8aBwrmE0zEMTamYYrBZdzOVmCCBHZYOuYFHxTgN12ONhg&#10;YdyTj/Q4xUokCIcCFdQxdoWUQddkMUxdR5y8m/MWY5K+ksbjM8FtK+dZlkuLDaeFGjt6q0nfT19W&#10;wXVRNp+luY/fz+5y8Ncx6g+dK/Uy6vdrEJH6+B/+ax+Mgny+eoXfN+k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HVqMYAAADdAAAADwAAAAAAAAAAAAAAAACYAgAAZHJz&#10;L2Rvd25yZXYueG1sUEsFBgAAAAAEAAQA9QAAAIsDAAAAAA==&#10;" path="m88089,v48650,,88089,30016,88089,67087c176178,104171,136739,134239,88089,134239,39439,134239,,104171,,67087,,30016,39439,,88089,xe" fillcolor="#ebebeb" strokecolor="#323232" strokeweight=".35411mm">
                  <v:stroke endcap="round"/>
                  <v:path arrowok="t" textboxrect="0,0,176178,134239"/>
                </v:shape>
                <v:shape id="Shape 6294" o:spid="_x0000_s1612" style="position:absolute;left:33395;top:157;width:4820;height:2665;visibility:visible;mso-wrap-style:square;v-text-anchor:top" coordsize="481988,266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wxRsUA&#10;AADdAAAADwAAAGRycy9kb3ducmV2LnhtbESPT4vCMBTE74LfITzBm6aKK263qYiwS2FP/jl4fNs8&#10;27LNS2lirX56Iwgeh5n5DZOse1OLjlpXWVYwm0YgiHOrKy4UHA/fkxUI55E11pZJwY0crNPhIMFY&#10;2yvvqNv7QgQIuxgVlN43sZQuL8mgm9qGOHhn2xr0QbaF1C1eA9zUch5FS2mw4rBQYkPbkvL//cUo&#10;OHRnafhvm90/6Fd3q0t2/5EnpcajfvMFwlPv3+FXO9MKlvPPBTzfhCcg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XDFGxQAAAN0AAAAPAAAAAAAAAAAAAAAAAJgCAABkcnMv&#10;ZG93bnJldi54bWxQSwUGAAAAAAQABAD1AAAAigMAAAAA&#10;" path="m241014,c374098,,481988,59629,481988,133183v,73554,-107890,133231,-240974,133231c107891,266414,,206737,,133183,,59629,107891,,241014,xe" fillcolor="#dcdcdc" strokecolor="#323232" strokeweight=".36644mm">
                  <v:stroke endcap="round"/>
                  <v:path arrowok="t" textboxrect="0,0,481988,266414"/>
                </v:shape>
                <v:rect id="Rectangle 6295" o:spid="_x0000_s1613" style="position:absolute;left:34683;top:471;width:2985;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14:paraId="16F76DAB" w14:textId="77777777" w:rsidR="006E2FA2" w:rsidRDefault="006E2FA2">
                        <w:pPr>
                          <w:spacing w:after="160" w:line="259" w:lineRule="auto"/>
                          <w:ind w:left="0" w:firstLine="0"/>
                          <w:jc w:val="left"/>
                        </w:pPr>
                        <w:proofErr w:type="gramStart"/>
                        <w:r>
                          <w:rPr>
                            <w:b/>
                            <w:color w:val="141414"/>
                            <w:w w:val="110"/>
                            <w:sz w:val="11"/>
                          </w:rPr>
                          <w:t>mental</w:t>
                        </w:r>
                        <w:proofErr w:type="gramEnd"/>
                      </w:p>
                    </w:txbxContent>
                  </v:textbox>
                </v:rect>
                <v:rect id="Rectangle 6296" o:spid="_x0000_s1614" style="position:absolute;left:34808;top:1369;width:26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tm8cA&#10;AADdAAAADwAAAGRycy9kb3ducmV2LnhtbESPT2vCQBTE7wW/w/IEb3VTD8Gk2YTQP+jRqqC9PbKv&#10;SWj2bchuTfTTdwsFj8PM/IbJisl04kKDay0reFpGIIgrq1uuFRwP749rEM4ja+wsk4IrOSjy2UOG&#10;qbYjf9Bl72sRIOxSVNB436dSuqohg25pe+LgfdnBoA9yqKUecAxw08lVFMXSYMthocGeXhqqvvc/&#10;RsFm3Zfnrb2Ndff2uTntTsnrIfFKLeZT+QzC0+Tv4f/2ViuIV0k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bZvHAAAA3QAAAA8AAAAAAAAAAAAAAAAAmAIAAGRy&#10;cy9kb3ducmV2LnhtbFBLBQYAAAAABAAEAPUAAACMAwAAAAA=&#10;" filled="f" stroked="f">
                  <v:textbox inset="0,0,0,0">
                    <w:txbxContent>
                      <w:p w14:paraId="2F1F7B41" w14:textId="77777777" w:rsidR="006E2FA2" w:rsidRDefault="006E2FA2">
                        <w:pPr>
                          <w:spacing w:after="160" w:line="259" w:lineRule="auto"/>
                          <w:ind w:left="0" w:firstLine="0"/>
                          <w:jc w:val="left"/>
                        </w:pPr>
                        <w:proofErr w:type="gramStart"/>
                        <w:r>
                          <w:rPr>
                            <w:b/>
                            <w:color w:val="141414"/>
                            <w:w w:val="107"/>
                            <w:sz w:val="11"/>
                          </w:rPr>
                          <w:t>model</w:t>
                        </w:r>
                        <w:proofErr w:type="gramEnd"/>
                      </w:p>
                    </w:txbxContent>
                  </v:textbox>
                </v:rect>
                <v:shape id="Shape 6297" o:spid="_x0000_s1615" style="position:absolute;left:25255;top:157;width:4820;height:2665;visibility:visible;mso-wrap-style:square;v-text-anchor:top" coordsize="481989,266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rcYA&#10;AADdAAAADwAAAGRycy9kb3ducmV2LnhtbESP3WrCQBSE7wu+w3IE7+pGQVujmyBCsRSh1L/rQ/aY&#10;BLNnw+42pn16Vyj0cpiZb5hV3ptGdOR8bVnBZJyAIC6srrlUcDy8Pb+C8AFZY2OZFPyQhzwbPK0w&#10;1fbGX9TtQykihH2KCqoQ2lRKX1Rk0I9tSxy9i3UGQ5SulNrhLcJNI6dJMpcGa44LFba0qai47r+N&#10;gm0oTp9OnrftL8nZ+nzcfXTlTqnRsF8vQQTqw3/4r/2uFcynixd4vIlP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rcYAAADdAAAADwAAAAAAAAAAAAAAAACYAgAAZHJz&#10;L2Rvd25yZXYueG1sUEsFBgAAAAAEAAQA9QAAAIsDAAAAAA==&#10;" path="m240975,c374097,,481989,59629,481989,133183v,73554,-107892,133231,-241014,133231c107891,266414,,206737,,133183,,59629,107891,,240975,xe" fillcolor="#dcdcdc" strokecolor="#323232" strokeweight=".36644mm">
                  <v:stroke endcap="round"/>
                  <v:path arrowok="t" textboxrect="0,0,481989,266414"/>
                </v:shape>
                <v:rect id="Rectangle 6298" o:spid="_x0000_s1616" style="position:absolute;left:25904;top:471;width:4688;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14:paraId="4F326296" w14:textId="77777777" w:rsidR="006E2FA2" w:rsidRDefault="006E2FA2">
                        <w:pPr>
                          <w:spacing w:after="160" w:line="259" w:lineRule="auto"/>
                          <w:ind w:left="0" w:firstLine="0"/>
                          <w:jc w:val="left"/>
                        </w:pPr>
                        <w:proofErr w:type="gramStart"/>
                        <w:r>
                          <w:rPr>
                            <w:b/>
                            <w:color w:val="333333"/>
                            <w:w w:val="110"/>
                            <w:sz w:val="11"/>
                          </w:rPr>
                          <w:t>conceptual</w:t>
                        </w:r>
                        <w:proofErr w:type="gramEnd"/>
                      </w:p>
                    </w:txbxContent>
                  </v:textbox>
                </v:rect>
                <v:rect id="Rectangle 6299" o:spid="_x0000_s1617" style="position:absolute;left:26668;top:1369;width:26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56cYA&#10;AADdAAAADwAAAGRycy9kb3ducmV2LnhtbESPQWvCQBSE7wX/w/KE3uqmHkISXUXaijm2RlBvj+wz&#10;CWbfhuxq0v76bqHgcZiZb5jlejStuFPvGssKXmcRCOLS6oYrBYdi+5KAcB5ZY2uZFHyTg/Vq8rTE&#10;TNuBv+i+95UIEHYZKqi97zIpXVmTQTezHXHwLrY36IPsK6l7HALctHIeRbE02HBYqLGjt5rK6/5m&#10;FOySbnPK7c9QtR/n3fHzmL4XqVfqeTpuFiA8jf4R/m/nWkE8T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D56cYAAADdAAAADwAAAAAAAAAAAAAAAACYAgAAZHJz&#10;L2Rvd25yZXYueG1sUEsFBgAAAAAEAAQA9QAAAIsDAAAAAA==&#10;" filled="f" stroked="f">
                  <v:textbox inset="0,0,0,0">
                    <w:txbxContent>
                      <w:p w14:paraId="37F35AA6" w14:textId="77777777" w:rsidR="006E2FA2" w:rsidRDefault="006E2FA2">
                        <w:pPr>
                          <w:spacing w:after="160" w:line="259" w:lineRule="auto"/>
                          <w:ind w:left="0" w:firstLine="0"/>
                          <w:jc w:val="left"/>
                        </w:pPr>
                        <w:proofErr w:type="gramStart"/>
                        <w:r>
                          <w:rPr>
                            <w:b/>
                            <w:color w:val="333333"/>
                            <w:w w:val="107"/>
                            <w:sz w:val="11"/>
                          </w:rPr>
                          <w:t>model</w:t>
                        </w:r>
                        <w:proofErr w:type="gramEnd"/>
                      </w:p>
                    </w:txbxContent>
                  </v:textbox>
                </v:rect>
                <v:shape id="Shape 6300" o:spid="_x0000_s1618" style="position:absolute;left:7740;top:4981;width:4820;height:2663;visibility:visible;mso-wrap-style:square;v-text-anchor:top" coordsize="481989,26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Jv8MA&#10;AADdAAAADwAAAGRycy9kb3ducmV2LnhtbERPW2vCMBR+H/gfwhF8m6luiFSjqCBMhME6L6/H5thW&#10;m5OSxNr9++VhsMeP7z5fdqYWLTlfWVYwGiYgiHOrKy4UHL63r1MQPiBrrC2Tgh/ysFz0XuaYavvk&#10;L2qzUIgYwj5FBWUITSqlz0sy6Ie2IY7c1TqDIUJXSO3wGcNNLcdJMpEGK44NJTa0KSm/Zw+j4J65&#10;dr873y6nI33SelvY983JKjXod6sZiEBd+Bf/uT+0gslbEvfHN/EJ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OJv8MAAADdAAAADwAAAAAAAAAAAAAAAACYAgAAZHJzL2Rv&#10;d25yZXYueG1sUEsFBgAAAAAEAAQA9QAAAIgDAAAAAA==&#10;" path="m241014,c374098,,481989,59629,481989,133183v,73554,-107891,133183,-240975,133183c107891,266366,,206737,,133183,,59629,107891,,241014,xe" fillcolor="#dcdcdc" strokecolor="#323232" strokeweight=".36644mm">
                  <v:stroke endcap="round"/>
                  <v:path arrowok="t" textboxrect="0,0,481989,266366"/>
                </v:shape>
                <v:rect id="Rectangle 6301" o:spid="_x0000_s1619" style="position:absolute;left:9427;top:5294;width:1925;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v9cQA&#10;AADdAAAADwAAAGRycy9kb3ducmV2LnhtbESPQYvCMBSE74L/ITzBm6auIFqNIrqiR1cF9fZonm2x&#10;eSlNtNVfbxYW9jjMzDfMbNGYQjypcrllBYN+BII4sTrnVMHpuOmNQTiPrLGwTApe5GAxb7dmGGtb&#10;8w89Dz4VAcIuRgWZ92UspUsyMuj6tiQO3s1WBn2QVSp1hXWAm0J+RdFIGsw5LGRY0iqj5H54GAXb&#10;cbm87Oy7Tovv6/a8P0/Wx4lXqttpllMQnhr/H/5r77SC0TA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b/XEAAAA3QAAAA8AAAAAAAAAAAAAAAAAmAIAAGRycy9k&#10;b3ducmV2LnhtbFBLBQYAAAAABAAEAPUAAACJAwAAAAA=&#10;" filled="f" stroked="f">
                  <v:textbox inset="0,0,0,0">
                    <w:txbxContent>
                      <w:p w14:paraId="4FF4CCF5" w14:textId="77777777" w:rsidR="006E2FA2" w:rsidRDefault="006E2FA2">
                        <w:pPr>
                          <w:spacing w:after="160" w:line="259" w:lineRule="auto"/>
                          <w:ind w:left="0" w:firstLine="0"/>
                          <w:jc w:val="left"/>
                        </w:pPr>
                        <w:proofErr w:type="gramStart"/>
                        <w:r>
                          <w:rPr>
                            <w:b/>
                            <w:color w:val="333333"/>
                            <w:w w:val="112"/>
                            <w:sz w:val="11"/>
                          </w:rPr>
                          <w:t>data</w:t>
                        </w:r>
                        <w:proofErr w:type="gramEnd"/>
                      </w:p>
                    </w:txbxContent>
                  </v:textbox>
                </v:rect>
                <v:rect id="Rectangle 6302" o:spid="_x0000_s1620" style="position:absolute;left:9153;top:6192;width:26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gsYA&#10;AADdAAAADwAAAGRycy9kb3ducmV2LnhtbESPQWvCQBSE74L/YXlCb7rRQtDoKmJbkmMbBfX2yD6T&#10;YPZtyG5N2l/fLRR6HGbmG2azG0wjHtS52rKC+SwCQVxYXXOp4HR8my5BOI+ssbFMCr7IwW47Hm0w&#10;0bbnD3rkvhQBwi5BBZX3bSKlKyoy6Ga2JQ7ezXYGfZBdKXWHfYCbRi6iKJYGaw4LFbZ0qKi4559G&#10;Qbps95fMfvdl83pNz+/n1ctx5ZV6mgz7NQhPg/8P/7UzrSB+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xgsYAAADdAAAADwAAAAAAAAAAAAAAAACYAgAAZHJz&#10;L2Rvd25yZXYueG1sUEsFBgAAAAAEAAQA9QAAAIsDAAAAAA==&#10;" filled="f" stroked="f">
                  <v:textbox inset="0,0,0,0">
                    <w:txbxContent>
                      <w:p w14:paraId="0CBDB363" w14:textId="77777777" w:rsidR="006E2FA2" w:rsidRDefault="006E2FA2">
                        <w:pPr>
                          <w:spacing w:after="160" w:line="259" w:lineRule="auto"/>
                          <w:ind w:left="0" w:firstLine="0"/>
                          <w:jc w:val="left"/>
                        </w:pPr>
                        <w:proofErr w:type="gramStart"/>
                        <w:r>
                          <w:rPr>
                            <w:b/>
                            <w:color w:val="333333"/>
                            <w:w w:val="107"/>
                            <w:sz w:val="11"/>
                          </w:rPr>
                          <w:t>model</w:t>
                        </w:r>
                        <w:proofErr w:type="gramEnd"/>
                      </w:p>
                    </w:txbxContent>
                  </v:textbox>
                </v:rect>
                <v:shape id="Shape 6303" o:spid="_x0000_s1621" style="position:absolute;left:1461;top:7002;width:2878;height:2715;visibility:visible;mso-wrap-style:square;v-text-anchor:top" coordsize="287808,27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6MQA&#10;AADdAAAADwAAAGRycy9kb3ducmV2LnhtbESPUWvCQBCE34X+h2MLvumdFaxGT2nFat+Ktj9gm1uT&#10;0NxeyK0x/fdeoeDjMDPfMKtN72vVURurwBYmYwOKOA+u4sLC1+fbaA4qCrLDOjBZ+KUIm/XDYIWZ&#10;C1c+UneSQiUIxwwtlCJNpnXMS/IYx6EhTt45tB4lybbQrsVrgvtaPxkz0x4rTgslNrQtKf85XbwF&#10;OfTHnTm8ftNEeDE3unveLz6sHT72L0tQQr3cw//td2dhNjVT+Hu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tXujEAAAA3QAAAA8AAAAAAAAAAAAAAAAAmAIAAGRycy9k&#10;b3ducmV2LnhtbFBLBQYAAAAABAAEAPUAAACJAwAAAAA=&#10;" path="m133571,2013c157756,,182780,4937,205533,17695v60673,34024,82275,110782,48257,171474c219766,249842,142953,271480,82268,237417,21594,203393,,126623,34024,65950,55281,28025,93262,5367,133571,2013xe" fillcolor="#b4b4b4" strokecolor="#323232" strokeweight=".1243mm">
                  <v:stroke miterlimit="1" joinstyle="miter"/>
                  <v:path arrowok="t" textboxrect="0,0,287808,271480"/>
                </v:shape>
                <v:shape id="Shape 6304" o:spid="_x0000_s1622" style="position:absolute;left:2646;top:7260;width:937;height:1018;visibility:visible;mso-wrap-style:square;v-text-anchor:top" coordsize="93691,101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AzycUA&#10;AADdAAAADwAAAGRycy9kb3ducmV2LnhtbESPQWvCQBSE70L/w/IK3nRjLUFTVykFxYtio3h+ZF+z&#10;Mdm3IbvV+O+7gtDjMDPfMItVbxtxpc5XjhVMxgkI4sLpiksFp+N6NAPhA7LGxjEpuJOH1fJlsMBM&#10;uxt/0zUPpYgQ9hkqMCG0mZS+MGTRj11LHL0f11kMUXal1B3eItw28i1JUmmx4rhgsKUvQ0Wd/1oF&#10;m9Bu6vOhpvTizH2a7+br2X6n1PC1//wAEagP/+Fne6sVpNPkHR5v4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DPJxQAAAN0AAAAPAAAAAAAAAAAAAAAAAJgCAABkcnMv&#10;ZG93bnJldi54bWxQSwUGAAAAAAQABAD1AAAAigMAAAAA&#10;" path="m,l25449,101822,93691,93446e" filled="f" strokecolor="#141414" strokeweight=".28506mm">
                  <v:stroke miterlimit="1" joinstyle="miter"/>
                  <v:path arrowok="t" textboxrect="0,0,93691,101822"/>
                </v:shape>
                <v:rect id="Rectangle 6305" o:spid="_x0000_s1623" style="position:absolute;left:2299;top:8505;width:1574;height: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p9scA&#10;AADdAAAADwAAAGRycy9kb3ducmV2LnhtbESPQWvCQBSE7wX/w/KE3upGS4OmriLakhzbKGhvj+wz&#10;CWbfhuzWRH99t1DocZiZb5jlejCNuFLnassKppMIBHFhdc2lgsP+/WkOwnlkjY1lUnAjB+vV6GGJ&#10;ibY9f9I196UIEHYJKqi8bxMpXVGRQTexLXHwzrYz6IPsSqk77APcNHIWRbE0WHNYqLClbUXFJf82&#10;CtJ5uzll9t6XzdtXevw4Lnb7hVfqcTxsXkF4Gvx/+K+daQXxc/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afbHAAAA3QAAAA8AAAAAAAAAAAAAAAAAmAIAAGRy&#10;cy9kb3ducmV2LnhtbFBLBQYAAAAABAAEAPUAAACMAwAAAAA=&#10;" filled="f" stroked="f">
                  <v:textbox inset="0,0,0,0">
                    <w:txbxContent>
                      <w:p w14:paraId="25989035" w14:textId="77777777" w:rsidR="006E2FA2" w:rsidRDefault="006E2FA2">
                        <w:pPr>
                          <w:spacing w:after="160" w:line="259" w:lineRule="auto"/>
                          <w:ind w:left="0" w:firstLine="0"/>
                          <w:jc w:val="left"/>
                        </w:pPr>
                        <w:r>
                          <w:rPr>
                            <w:color w:val="1A1A1A"/>
                            <w:w w:val="98"/>
                            <w:sz w:val="9"/>
                          </w:rPr>
                          <w:t>1989</w:t>
                        </w:r>
                      </w:p>
                    </w:txbxContent>
                  </v:textbox>
                </v:rect>
                <v:shape id="Shape 6306" o:spid="_x0000_s1624" style="position:absolute;left:12871;top:8572;width:4820;height:2664;visibility:visible;mso-wrap-style:square;v-text-anchor:top" coordsize="481989,26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5TsMA&#10;AADdAAAADwAAAGRycy9kb3ducmV2LnhtbESPT4vCMBTE78J+h/CEvWmiC0W6RpGCi1f/lr09mmdb&#10;bF5KE233228EweMwM79hluvBNuJBna8da5hNFQjiwpmaSw2n43ayAOEDssHGMWn4Iw/r1cdoialx&#10;Pe/pcQiliBD2KWqoQmhTKX1RkUU/dS1x9K6usxii7EppOuwj3DZyrlQiLdYcFypsKauouB3uVsM5&#10;U0Nb5HXzuyi3/d1ffrJbPtf6czxsvkEEGsI7/GrvjIbkSyXw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5TsMAAADdAAAADwAAAAAAAAAAAAAAAACYAgAAZHJzL2Rv&#10;d25yZXYueG1sUEsFBgAAAAAEAAQA9QAAAIgDAAAAAA==&#10;" path="m241014,c374098,,481989,59620,481989,133183v,73555,-107891,133184,-240975,133184c107891,266367,,206738,,133183,,59620,107891,,241014,xe" fillcolor="#dcdcdc" strokecolor="#323232" strokeweight=".36644mm">
                  <v:stroke endcap="round"/>
                  <v:path arrowok="t" textboxrect="0,0,481989,266367"/>
                </v:shape>
                <v:rect id="Rectangle 6307" o:spid="_x0000_s1625" style="position:absolute;left:13833;top:8886;width:3854;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hSGscA&#10;AADdAAAADwAAAGRycy9kb3ducmV2LnhtbESPQWvCQBSE74L/YXmF3nTTChpTVxGr6LE1BdvbI/ua&#10;hO6+Ddmtif56tyD0OMzMN8xi1VsjztT62rGCp3ECgrhwuuZSwUe+G6UgfEDWaByTggt5WC2HgwVm&#10;2nX8TudjKEWEsM9QQRVCk0npi4os+rFriKP37VqLIcq2lLrFLsKtkc9JMpUWa44LFTa0qaj4Of5a&#10;Bfu0WX8e3LUrzfZrf3o7zV/zeVDq8aFfv4AI1If/8L190Aqmk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oUhrHAAAA3QAAAA8AAAAAAAAAAAAAAAAAmAIAAGRy&#10;cy9kb3ducmV2LnhtbFBLBQYAAAAABAAEAPUAAACMAwAAAAA=&#10;" filled="f" stroked="f">
                  <v:textbox inset="0,0,0,0">
                    <w:txbxContent>
                      <w:p w14:paraId="1C4F969F" w14:textId="77777777" w:rsidR="006E2FA2" w:rsidRDefault="006E2FA2">
                        <w:pPr>
                          <w:spacing w:after="160" w:line="259" w:lineRule="auto"/>
                          <w:ind w:left="0" w:firstLine="0"/>
                          <w:jc w:val="left"/>
                        </w:pPr>
                        <w:proofErr w:type="gramStart"/>
                        <w:r>
                          <w:rPr>
                            <w:b/>
                            <w:color w:val="333333"/>
                            <w:w w:val="110"/>
                            <w:sz w:val="11"/>
                          </w:rPr>
                          <w:t>database</w:t>
                        </w:r>
                        <w:proofErr w:type="gramEnd"/>
                      </w:p>
                    </w:txbxContent>
                  </v:textbox>
                </v:rect>
                <v:rect id="Rectangle 6308" o:spid="_x0000_s1626" style="position:absolute;left:14284;top:9784;width:2653;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GaMQA&#10;AADdAAAADwAAAGRycy9kb3ducmV2LnhtbERPTWvCQBC9F/wPywi91U1bkBizEdGWeNRYsL0N2TEJ&#10;zc6G7DZJ++vdg9Dj432nm8m0YqDeNZYVPC8iEMSl1Q1XCj7O708xCOeRNbaWScEvOdhks4cUE21H&#10;PtFQ+EqEEHYJKqi97xIpXVmTQbewHXHgrrY36APsK6l7HEO4aeVLFC2lwYZDQ40d7Woqv4sfoyCP&#10;u+3nwf6NVfv2lV+Ol9X+vPJKPc6n7RqEp8n/i+/ug1awfI3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3xmjEAAAA3QAAAA8AAAAAAAAAAAAAAAAAmAIAAGRycy9k&#10;b3ducmV2LnhtbFBLBQYAAAAABAAEAPUAAACJAwAAAAA=&#10;" filled="f" stroked="f">
                  <v:textbox inset="0,0,0,0">
                    <w:txbxContent>
                      <w:p w14:paraId="4B26B53E" w14:textId="77777777" w:rsidR="006E2FA2" w:rsidRDefault="006E2FA2">
                        <w:pPr>
                          <w:spacing w:after="160" w:line="259" w:lineRule="auto"/>
                          <w:ind w:left="0" w:firstLine="0"/>
                          <w:jc w:val="left"/>
                        </w:pPr>
                        <w:proofErr w:type="gramStart"/>
                        <w:r>
                          <w:rPr>
                            <w:b/>
                            <w:color w:val="333333"/>
                            <w:w w:val="107"/>
                            <w:sz w:val="11"/>
                          </w:rPr>
                          <w:t>model</w:t>
                        </w:r>
                        <w:proofErr w:type="gramEnd"/>
                      </w:p>
                    </w:txbxContent>
                  </v:textbox>
                </v:rect>
                <v:shape id="Shape 6309" o:spid="_x0000_s1627" style="position:absolute;left:11671;top:7404;width:1597;height:1693;visibility:visible;mso-wrap-style:square;v-text-anchor:top" coordsize="159688,169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9c58QA&#10;AADdAAAADwAAAGRycy9kb3ducmV2LnhtbESPzWrDMBCE74G8g9hAb7GcFEzsRgklpOAe7bTQ42Kt&#10;f6i1cizVdt++KhR6HGbmG+Z4XkwvJhpdZ1nBLopBEFdWd9woeLu9bA8gnEfW2FsmBd/k4Hxar46Y&#10;aTtzQVPpGxEg7DJU0Ho/ZFK6qiWDLrIDcfBqOxr0QY6N1CPOAW56uY/jRBrsOCy0ONClpeqz/DIK&#10;itepuNR47dMpt1QO5cc733OlHjbL8xMIT4v/D/+1c60geYxT+H0TnoA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fXOfEAAAA3QAAAA8AAAAAAAAAAAAAAAAAmAIAAGRycy9k&#10;b3ducmV2LnhtbFBLBQYAAAAABAAEAPUAAACJAwAAAAA=&#10;" path="m,l159688,169321e" filled="f" strokecolor="#141414" strokeweight=".21703mm">
                  <v:stroke miterlimit="1" joinstyle="miter"/>
                  <v:path arrowok="t" textboxrect="0,0,159688,169321"/>
                </v:shape>
                <v:shape id="Shape 6310" o:spid="_x0000_s1628" style="position:absolute;left:11615;top:7344;width:524;height:518;visibility:visible;mso-wrap-style:square;v-text-anchor:top" coordsize="52362,51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eeMQA&#10;AADdAAAADwAAAGRycy9kb3ducmV2LnhtbERP3WrCMBS+H/gO4QjezcQJRbqmIoLTDWHM7QFOm7O2&#10;szkpTazt2y8Xg11+fP/ZdrStGKj3jWMNq6UCQVw603Cl4evz8LgB4QOywdYxaZjIwzafPWSYGnfn&#10;DxouoRIxhH2KGuoQulRKX9Zk0S9dRxy5b9dbDBH2lTQ93mO4beWTUom02HBsqLGjfU3l9XKzGo7T&#10;aznuzuqneCk23Xp4U+fi/ar1Yj7unkEEGsO/+M99MhqS9Sruj2/i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8HnjEAAAA3QAAAA8AAAAAAAAAAAAAAAAAmAIAAGRycy9k&#10;b3ducmV2LnhtbFBLBQYAAAAABAAEAPUAAACJAwAAAAA=&#10;" path="m,l52362,31470,28020,29705,26119,51754,,xe" fillcolor="#141414" strokecolor="#141414" strokeweight=".07047mm">
                  <v:stroke miterlimit="1" joinstyle="miter"/>
                  <v:path arrowok="t" textboxrect="0,0,52362,51754"/>
                </v:shape>
                <v:shape id="Shape 6311" o:spid="_x0000_s1629" style="position:absolute;left:12801;top:8639;width:523;height:517;visibility:visible;mso-wrap-style:square;v-text-anchor:top" coordsize="52379,51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xje8QA&#10;AADdAAAADwAAAGRycy9kb3ducmV2LnhtbESPUWvCQBCE34X+h2MLvuklFUVSTynSQtOnGv0BS26b&#10;C83tpbmtxn/fEwo+DjPzDbPZjb5TZxpiG9hAPs9AEdfBttwYOB3fZmtQUZAtdoHJwJUi7LYPkw0W&#10;Nlz4QOdKGpUgHAs04ET6QutYO/IY56EnTt5XGDxKkkOj7YCXBPedfsqylfbYclpw2NPeUf1d/XoD&#10;9mN5vMrn6bWKsvc/eVmWjktjpo/jyzMooVHu4f/2uzWwWuQ53N6kJ6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Y3vEAAAA3QAAAA8AAAAAAAAAAAAAAAAAmAIAAGRycy9k&#10;b3ducmV2LnhtbFBLBQYAAAAABAAEAPUAAACJAwAAAAA=&#10;" path="m26256,l52379,51711,,20294r24359,1712l26256,xe" fillcolor="#141414" strokecolor="#141414" strokeweight=".07047mm">
                  <v:stroke miterlimit="1" joinstyle="miter"/>
                  <v:path arrowok="t" textboxrect="0,0,52379,51711"/>
                </v:shape>
                <v:shape id="Shape 6312" o:spid="_x0000_s1630" style="position:absolute;left:5509;top:4897;width:924;height:2976;visibility:visible;mso-wrap-style:square;v-text-anchor:top" coordsize="92347,29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YuMUA&#10;AADdAAAADwAAAGRycy9kb3ducmV2LnhtbESPQYvCMBSE74L/IbyFvWnaKiJdo6zKiqAXq4c9Pptn&#10;W2xeShO1/nuzsOBxmJlvmNmiM7W4U+sqywriYQSCOLe64kLB6fgzmIJwHlljbZkUPMnBYt7vzTDV&#10;9sEHume+EAHCLkUFpfdNKqXLSzLohrYhDt7FtgZ9kG0hdYuPADe1TKJoIg1WHBZKbGhVUn7NbiZQ&#10;uvFpHcfJiK/n296Ni9/NcrdV6vOj+/4C4anz7/B/e6sVTEZxAn9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Ri4xQAAAN0AAAAPAAAAAAAAAAAAAAAAAJgCAABkcnMv&#10;ZG93bnJldi54bWxQSwUGAAAAAAQABAD1AAAAigMAAAAA&#10;" path="m,l92347,149567,,297582e" filled="f" strokecolor="#141414" strokeweight=".273mm">
                  <v:stroke miterlimit="1" joinstyle="miter" endcap="round"/>
                  <v:path arrowok="t" textboxrect="0,0,92347,297582"/>
                </v:shape>
                <v:shape id="Shape 6313" o:spid="_x0000_s1631" style="position:absolute;left:6083;top:5080;width:802;height:2610;visibility:visible;mso-wrap-style:square;v-text-anchor:top" coordsize="80127,2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whEscA&#10;AADdAAAADwAAAGRycy9kb3ducmV2LnhtbESPwU7DMBBE70j8g7VI3KgTWkIJdaqqolIF4kDpB2zj&#10;JQ7E69R20/D3GAmJ42hm3mgWy9F2YiAfWscK8kkGgrh2uuVGwf59czMHESKyxs4xKfimAMvq8mKB&#10;pXZnfqNhFxuRIBxKVGBi7EspQ23IYpi4njh5H85bjEn6RmqP5wS3nbzNskJabDktGOxpbaj+2p2s&#10;gln/cG/uXv1eDsenT1s8vxw3s4NS11fj6hFEpDH+h//aW62gmOZT+H2TnoCs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cIRLHAAAA3QAAAA8AAAAAAAAAAAAAAAAAmAIAAGRy&#10;cy9kb3ducmV2LnhtbFBLBQYAAAAABAAEAPUAAACMAwAAAAA=&#10;" path="m,l80127,131121,,260960e" filled="f" strokecolor="#141414" strokeweight=".27158mm">
                  <v:stroke miterlimit="1" joinstyle="miter" endcap="round"/>
                  <v:path arrowok="t" textboxrect="0,0,80127,260960"/>
                </v:shape>
                <v:shape id="Shape 6314" o:spid="_x0000_s1632" style="position:absolute;left:6698;top:5386;width:598;height:1998;visibility:visible;mso-wrap-style:square;v-text-anchor:top" coordsize="59780,199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RW8cA&#10;AADdAAAADwAAAGRycy9kb3ducmV2LnhtbESP3WoCMRSE74W+QziF3mnWWlS2RilSsYgV/MHrw+Z0&#10;s3Vzst3EdX17Iwi9HGbmG2Yya20pGqp94VhBv5eAIM6cLjhXcNgvumMQPiBrLB2Tgit5mE2fOhNM&#10;tbvwlppdyEWEsE9RgQmhSqX0mSGLvucq4uj9uNpiiLLOpa7xEuG2lK9JMpQWC44LBiuaG8pOu7NV&#10;cJov5aBZHYvN77f9a83iczNaJ0q9PLcf7yACteE//Gh/aQXDQf8N7m/i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b0VvHAAAA3QAAAA8AAAAAAAAAAAAAAAAAmAIAAGRy&#10;cy9kb3ducmV2LnhtbFBLBQYAAAAABAAEAPUAAACMAwAAAAA=&#10;" path="m,l59780,100413,,199825e" filled="f" strokecolor="#141414" strokeweight=".268mm">
                  <v:stroke miterlimit="1" joinstyle="miter" endcap="round"/>
                  <v:path arrowok="t" textboxrect="0,0,59780,199825"/>
                </v:shape>
                <v:shape id="Shape 6315" o:spid="_x0000_s1633" style="position:absolute;left:30190;top:1495;width:3050;height:25;visibility:visible;mso-wrap-style:square;v-text-anchor:top" coordsize="304997,2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6SW8YA&#10;AADdAAAADwAAAGRycy9kb3ducmV2LnhtbESPQWvCQBSE74L/YXmF3nSjYpDoKlUoLaUgakF6e2Sf&#10;STT7NuxuTfz3bkHwOMzMN8xi1ZlaXMn5yrKC0TABQZxbXXGh4OfwPpiB8AFZY22ZFNzIw2rZ7y0w&#10;07blHV33oRARwj5DBWUITSalz0sy6Ie2IY7eyTqDIUpXSO2wjXBTy3GSpNJgxXGhxIY2JeWX/Z9R&#10;kKxTN/mwx+bX7r4v5+3xdvpqK6VeX7q3OYhAXXiGH+1PrSCdjKb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6SW8YAAADdAAAADwAAAAAAAAAAAAAAAACYAgAAZHJz&#10;L2Rvd25yZXYueG1sUEsFBgAAAAAEAAQA9QAAAIsDAAAAAA==&#10;" path="m,l304997,2556e" filled="f" strokecolor="#141414" strokeweight=".21703mm">
                  <v:stroke miterlimit="1" joinstyle="miter"/>
                  <v:path arrowok="t" textboxrect="0,0,304997,2556"/>
                </v:shape>
                <v:shape id="Shape 6316" o:spid="_x0000_s1634" style="position:absolute;left:30104;top:1342;width:606;height:313;visibility:visible;mso-wrap-style:square;v-text-anchor:top" coordsize="60577,3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WQsMYA&#10;AADdAAAADwAAAGRycy9kb3ducmV2LnhtbESPQWvCQBSE70L/w/IKvZlNFNOauooVWhXbg7a9P7Kv&#10;SWj2bciuJv57VxA8DjPzDTNb9KYWJ2pdZVlBEsUgiHOrKy4U/Hy/D19AOI+ssbZMCs7kYDF/GMww&#10;07bjPZ0OvhABwi5DBaX3TSaly0sy6CLbEAfvz7YGfZBtIXWLXYCbWo7iOJUGKw4LJTa0Kin/PxyN&#10;gs8PPVk/T8fV8UvL7Vu3Szq9+lXq6bFfvoLw1Pt7+NbeaAXpOEnh+iY8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WQsMYAAADdAAAADwAAAAAAAAAAAAAAAACYAgAAZHJz&#10;L2Rvd25yZXYueG1sUEsFBgAAAAAEAAQA9QAAAIsDAAAAAA==&#10;" path="m60577,l43139,15492,60218,31273,,15141,60577,xe" fillcolor="#141414" strokecolor="#141414" strokeweight=".1085mm">
                  <v:stroke miterlimit="1" joinstyle="miter"/>
                  <v:path arrowok="t" textboxrect="0,0,60577,31273"/>
                </v:shape>
                <v:shape id="Shape 6317" o:spid="_x0000_s1635" style="position:absolute;left:32721;top:1359;width:606;height:313;visibility:visible;mso-wrap-style:square;v-text-anchor:top" coordsize="60539,31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1lAsQA&#10;AADdAAAADwAAAGRycy9kb3ducmV2LnhtbESPT4vCMBTE74LfITxhb5q6CyrVKFJWdj2uf0Bvj+bZ&#10;FJuX0kRbv71ZEDwOM/MbZrHqbCXu1PjSsYLxKAFBnDtdcqHgsN8MZyB8QNZYOSYFD/KwWvZ7C0y1&#10;a/mP7rtQiAhhn6ICE0KdSulzQxb9yNXE0bu4xmKIsimkbrCNcFvJzySZSIslxwWDNWWG8uvuZhXs&#10;2+3PxZWn7DD1x+qafW+LtTkr9THo1nMQgbrwDr/av1rB5Gs8hf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tZQLEAAAA3QAAAA8AAAAAAAAAAAAAAAAAmAIAAGRycy9k&#10;b3ducmV2LnhtbFBLBQYAAAAABAAEAPUAAACJAwAAAAA=&#10;" path="m308,l60539,16133,,31274,17388,15782,308,xe" fillcolor="#141414" strokecolor="#141414" strokeweight=".1085mm">
                  <v:stroke miterlimit="1" joinstyle="miter"/>
                  <v:path arrowok="t" textboxrect="0,0,60539,31274"/>
                </v:shape>
                <v:shape id="Shape 6318" o:spid="_x0000_s1636" style="position:absolute;left:18587;top:4391;width:5704;height:2664;visibility:visible;mso-wrap-style:square;v-text-anchor:top" coordsize="570369,26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M+sMA&#10;AADdAAAADwAAAGRycy9kb3ducmV2LnhtbERPy2oCMRTdF/oP4QpuimZGQcrUOEip4MaFDyjubie3&#10;k6GTmzSJOv59syi4PJz3sh5sL64UYudYQTktQBA3TnfcKjgdN5NXEDEha+wdk4I7RahXz09LrLS7&#10;8Z6uh9SKHMKxQgUmJV9JGRtDFuPUeeLMfbtgMWUYWqkD3nK47eWsKBbSYse5waCnd0PNz+FiFZy7&#10;DxNePr9289/B7Au/Db73QanxaFi/gUg0pIf4373VChbzMs/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GM+sMAAADdAAAADwAAAAAAAAAAAAAAAACYAgAAZHJzL2Rv&#10;d25yZXYueG1sUEsFBgAAAAAEAAQA9QAAAIgDAAAAAA==&#10;" path="m285204,c442699,,570369,59627,570369,133187v,73552,-127670,133179,-285165,133179c127671,266366,,206739,,133187,,59627,127671,,285204,xe" fillcolor="#dcdcdc" strokecolor="#323232" strokeweight=".33686mm">
                  <v:stroke endcap="round"/>
                  <v:path arrowok="t" textboxrect="0,0,570369,266366"/>
                </v:shape>
                <v:rect id="Rectangle 6319" o:spid="_x0000_s1637" style="position:absolute;left:19110;top:4705;width:6218;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1LsUA&#10;AADdAAAADwAAAGRycy9kb3ducmV2LnhtbESPT4vCMBTE74LfITxhb5rqgthqFPEPetxVQb09mmdb&#10;bF5KE213P/1mQfA4zMxvmNmiNaV4Uu0KywqGgwgEcWp1wZmC03Hbn4BwHlljaZkU/JCDxbzbmWGi&#10;bcPf9Dz4TAQIuwQV5N5XiZQuzcmgG9iKOHg3Wxv0QdaZ1DU2AW5KOYqisTRYcFjIsaJVTun98DAK&#10;dpNqednb3yYrN9fd+escr4+xV+qj1y6nIDy1/h1+tfdawfhz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vUuxQAAAN0AAAAPAAAAAAAAAAAAAAAAAJgCAABkcnMv&#10;ZG93bnJldi54bWxQSwUGAAAAAAQABAD1AAAAigMAAAAA&#10;" filled="f" stroked="f">
                  <v:textbox inset="0,0,0,0">
                    <w:txbxContent>
                      <w:p w14:paraId="5DB0995E" w14:textId="77777777" w:rsidR="006E2FA2" w:rsidRDefault="006E2FA2">
                        <w:pPr>
                          <w:spacing w:after="160" w:line="259" w:lineRule="auto"/>
                          <w:ind w:left="0" w:firstLine="0"/>
                          <w:jc w:val="left"/>
                        </w:pPr>
                        <w:proofErr w:type="gramStart"/>
                        <w:r>
                          <w:rPr>
                            <w:b/>
                            <w:color w:val="333333"/>
                            <w:w w:val="111"/>
                            <w:sz w:val="11"/>
                          </w:rPr>
                          <w:t>computational</w:t>
                        </w:r>
                        <w:proofErr w:type="gramEnd"/>
                      </w:p>
                    </w:txbxContent>
                  </v:textbox>
                </v:rect>
                <v:rect id="Rectangle 6320" o:spid="_x0000_s1638" style="position:absolute;left:20450;top:5603;width:2654;height:1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DsMA&#10;AADdAAAADwAAAGRycy9kb3ducmV2LnhtbERPTWvCQBC9F/wPywje6sYIoqmrBFtJjlYF7W3ITpPQ&#10;7GzIribtr3cPBY+P973eDqYRd+pcbVnBbBqBIC6srrlUcD7tX5cgnEfW2FgmBb/kYLsZvawx0bbn&#10;T7offSlCCLsEFVTet4mUrqjIoJvaljhw37Yz6APsSqk77EO4aWQcRQtpsObQUGFLu4qKn+PNKMiW&#10;bXrN7V9fNh9f2eVwWb2fVl6pyXhI30B4GvxT/O/OtYLFPA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SWDsMAAADdAAAADwAAAAAAAAAAAAAAAACYAgAAZHJzL2Rv&#10;d25yZXYueG1sUEsFBgAAAAAEAAQA9QAAAIgDAAAAAA==&#10;" filled="f" stroked="f">
                  <v:textbox inset="0,0,0,0">
                    <w:txbxContent>
                      <w:p w14:paraId="0BED25C2" w14:textId="77777777" w:rsidR="006E2FA2" w:rsidRDefault="006E2FA2">
                        <w:pPr>
                          <w:spacing w:after="160" w:line="259" w:lineRule="auto"/>
                          <w:ind w:left="0" w:firstLine="0"/>
                          <w:jc w:val="left"/>
                        </w:pPr>
                        <w:proofErr w:type="gramStart"/>
                        <w:r>
                          <w:rPr>
                            <w:b/>
                            <w:color w:val="333333"/>
                            <w:w w:val="107"/>
                            <w:sz w:val="11"/>
                          </w:rPr>
                          <w:t>model</w:t>
                        </w:r>
                        <w:proofErr w:type="gramEnd"/>
                      </w:p>
                    </w:txbxContent>
                  </v:textbox>
                </v:rect>
                <v:shape id="Shape 6321" o:spid="_x0000_s1639" style="position:absolute;left:23913;top:2733;width:2265;height:2133;visibility:visible;mso-wrap-style:square;v-text-anchor:top" coordsize="226493,21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vbscA&#10;AADdAAAADwAAAGRycy9kb3ducmV2LnhtbESPQWvCQBSE74L/YXlCb7qJhSDRVarSWnoQjIIeX7Ov&#10;SWj2bciuGv313YLgcZiZb5jZojO1uFDrKssK4lEEgji3uuJCwWH/PpyAcB5ZY22ZFNzIwWLe780w&#10;1fbKO7pkvhABwi5FBaX3TSqly0sy6Ea2IQ7ej20N+iDbQuoWrwFuajmOokQarDgslNjQqqT8Nzsb&#10;BdtmeZ8c19/Lwz3Ob6dkg3X38aXUy6B7m4Lw1Pln+NH+1AqS13EM/2/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cr27HAAAA3QAAAA8AAAAAAAAAAAAAAAAAmAIAAGRy&#10;cy9kb3ducmV2LnhtbFBLBQYAAAAABAAEAPUAAACMAwAAAAA=&#10;" path="m226493,l,213316e" filled="f" strokecolor="#141414" strokeweight=".21703mm">
                  <v:stroke miterlimit="1" joinstyle="miter"/>
                  <v:path arrowok="t" textboxrect="0,0,226493,213316"/>
                </v:shape>
                <v:shape id="Shape 6322" o:spid="_x0000_s1640" style="position:absolute;left:25695;top:2677;width:543;height:502;visibility:visible;mso-wrap-style:square;v-text-anchor:top" coordsize="54325,5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N7sUA&#10;AADdAAAADwAAAGRycy9kb3ducmV2LnhtbESP0WrCQBRE34X+w3ILvunGWNISXUXUgi9FTP2A2+x1&#10;E8zeDdnVpH/vFgo+DjNzhlmuB9uIO3W+dqxgNk1AEJdO12wUnL8/Jx8gfEDW2DgmBb/kYb16GS0x&#10;167nE92LYESEsM9RQRVCm0vpy4os+qlriaN3cZ3FEGVnpO6wj3DbyDRJMmmx5rhQYUvbisprcbMK&#10;9sfdXL+/8Vf90+4um/PM9DIzSo1fh80CRKAhPMP/7YNWkM3TFP7ex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03uxQAAAN0AAAAPAAAAAAAAAAAAAAAAAJgCAABkcnMv&#10;ZG93bnJldi54bWxQSwUGAAAAAAQABAD1AAAAigMAAAAA&#10;" path="m54325,l24860,50210,24409,28104,,28558,54325,xe" fillcolor="#141414" strokecolor="#141414" strokeweight=".07522mm">
                  <v:stroke miterlimit="1" joinstyle="miter"/>
                  <v:path arrowok="t" textboxrect="0,0,54325,50210"/>
                </v:shape>
                <v:shape id="Shape 6323" o:spid="_x0000_s1641" style="position:absolute;left:23853;top:4420;width:543;height:503;visibility:visible;mso-wrap-style:square;v-text-anchor:top" coordsize="54273,50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WG8cA&#10;AADdAAAADwAAAGRycy9kb3ducmV2LnhtbESPT2vCQBTE70K/w/KE3szGv5XUVUprRfAgTYvY2yP7&#10;TEKzb8PuVuO37xYEj8PM/IZZrDrTiDM5X1tWMExSEMSF1TWXCr4+3wdzED4ga2wsk4IreVgtH3oL&#10;zLS98Aed81CKCGGfoYIqhDaT0hcVGfSJbYmjd7LOYIjSlVI7vES4aeQoTWfSYM1xocKWXisqfvJf&#10;o2C93j3tWzq+zb8nvPfT7lAMrxulHvvdyzOIQF24h2/trVYwG4/G8P8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2VhvHAAAA3QAAAA8AAAAAAAAAAAAAAAAAmAIAAGRy&#10;cy9kb3ducmV2LnhtbFBLBQYAAAAABAAEAPUAAACMAwAAAAA=&#10;" path="m29402,r514,22094l54273,21641,,50266,29402,xe" fillcolor="#141414" strokecolor="#141414" strokeweight=".07522mm">
                  <v:stroke miterlimit="1" joinstyle="miter"/>
                  <v:path arrowok="t" textboxrect="0,0,54273,50266"/>
                </v:shape>
                <v:shape id="Shape 6324" o:spid="_x0000_s1642" style="position:absolute;left:16881;top:6663;width:2153;height:2114;visibility:visible;mso-wrap-style:square;v-text-anchor:top" coordsize="215205,211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2x8UA&#10;AADdAAAADwAAAGRycy9kb3ducmV2LnhtbESPQWvCQBSE74L/YXmF3nSjrVJiNiJCY+nNaPH6yL5k&#10;Q7Nv0+xW03/fLRQ8DjPzDZNtR9uJKw2+daxgMU9AEFdOt9woOJ9eZy8gfEDW2DkmBT/kYZtPJxmm&#10;2t34SNcyNCJC2KeowITQp1L6ypBFP3c9cfRqN1gMUQ6N1APeItx2cpkka2mx5bhgsKe9oeqz/LYK&#10;DrKtV5e+Xhw+indpuCrKr32h1OPDuNuACDSGe/i//aYVrJ+Wz/D3Jj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zbHxQAAAN0AAAAPAAAAAAAAAAAAAAAAAJgCAABkcnMv&#10;ZG93bnJldi54bWxQSwUGAAAAAAQABAD1AAAAigMAAAAA&#10;" path="m215205,l,211399e" filled="f" strokecolor="#141414" strokeweight=".21703mm">
                  <v:stroke miterlimit="1" joinstyle="miter"/>
                  <v:path arrowok="t" textboxrect="0,0,215205,211399"/>
                </v:shape>
                <v:shape id="Shape 6325" o:spid="_x0000_s1643" style="position:absolute;left:18556;top:6605;width:536;height:508;visibility:visible;mso-wrap-style:square;v-text-anchor:top" coordsize="53616,5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tLsYA&#10;AADdAAAADwAAAGRycy9kb3ducmV2LnhtbESPT2vCQBTE74V+h+UVvNVN/U/qKloVvEibWHp+ZJ9J&#10;2uzbNLvG+O1dodDjMDO/YebLzlSipcaVlhW89CMQxJnVJecKPo+75xkI55E1VpZJwZUcLBePD3OM&#10;tb1wQm3qcxEg7GJUUHhfx1K6rCCDrm9r4uCdbGPQB9nkUjd4CXBTyUEUTaTBksNCgTW9FZT9pGej&#10;wM8+0vprdNquD7/TJH1vvyvbbZTqPXWrVxCeOv8f/mvvtYLJcDC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LtLsYAAADdAAAADwAAAAAAAAAAAAAAAACYAgAAZHJz&#10;L2Rvd25yZXYueG1sUEsFBgAAAAAEAAQA9QAAAIsDAAAAAA==&#10;" path="m53616,l25361,50812,24407,28717,,29615,53616,xe" fillcolor="#141414" strokecolor="#141414" strokeweight=".07356mm">
                  <v:stroke miterlimit="1" joinstyle="miter"/>
                  <v:path arrowok="t" textboxrect="0,0,53616,50812"/>
                </v:shape>
                <v:shape id="Shape 6326" o:spid="_x0000_s1644" style="position:absolute;left:16823;top:8326;width:537;height:508;visibility:visible;mso-wrap-style:square;v-text-anchor:top" coordsize="53615,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cQA&#10;AADdAAAADwAAAGRycy9kb3ducmV2LnhtbESPQWvCQBSE74L/YXlCb2a3aYkldZVSLPSqEXt9ZF+T&#10;1OzbkN3GpL/eLQgeh5n5hllvR9uKgXrfONbwmCgQxKUzDVcajsXH8gWED8gGW8ekYSIP2818tsbc&#10;uAvvaTiESkQI+xw11CF0uZS+rMmiT1xHHL1v11sMUfaVND1eIty2MlUqkxYbjgs1dvReU3k+/FoN&#10;hfn52+2U+lqZ0zCd02c1pYXS+mExvr2CCDSGe/jW/jQasqc0g/838Qn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i7f3EAAAA3QAAAA8AAAAAAAAAAAAAAAAAmAIAAGRycy9k&#10;b3ducmV2LnhtbFBLBQYAAAAABAAEAPUAAACJAwAAAAA=&#10;" path="m28256,r952,22050l53615,21152,,50811,28256,xe" fillcolor="#141414" strokecolor="#141414" strokeweight=".07356mm">
                  <v:stroke miterlimit="1" joinstyle="miter"/>
                  <v:path arrowok="t" textboxrect="0,0,53615,50811"/>
                </v:shape>
                <v:rect id="Rectangle 6327" o:spid="_x0000_s1645" style="position:absolute;left:791;top:12621;width:5549;height: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0OesYA&#10;AADdAAAADwAAAGRycy9kb3ducmV2LnhtbESPS4vCQBCE74L/YWjBm07WBR/RUURX9Ohjwd1bk2mT&#10;sJmekBlN9Nc7grDHoqq+omaLxhTiRpXLLSv46EcgiBOrc04VfJ82vTEI55E1FpZJwZ0cLObt1gxj&#10;bWs+0O3oUxEg7GJUkHlfxlK6JCODrm9L4uBdbGXQB1mlUldYB7gp5CCKhtJgzmEhw5JWGSV/x6tR&#10;sB2Xy5+dfdRp8fW7Pe/Pk/Vp4pXqdprlFISnxv+H3+2dVjD8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0OesYAAADdAAAADwAAAAAAAAAAAAAAAACYAgAAZHJz&#10;L2Rvd25yZXYueG1sUEsFBgAAAAAEAAQA9QAAAIsDAAAAAA==&#10;" filled="f" stroked="f">
                  <v:textbox inset="0,0,0,0">
                    <w:txbxContent>
                      <w:p w14:paraId="381C4BF4" w14:textId="77777777" w:rsidR="006E2FA2" w:rsidRDefault="006E2FA2">
                        <w:pPr>
                          <w:spacing w:after="160" w:line="259" w:lineRule="auto"/>
                          <w:ind w:left="0" w:firstLine="0"/>
                          <w:jc w:val="left"/>
                        </w:pPr>
                        <w:proofErr w:type="gramStart"/>
                        <w:r>
                          <w:rPr>
                            <w:color w:val="333333"/>
                            <w:w w:val="97"/>
                            <w:sz w:val="16"/>
                          </w:rPr>
                          <w:t>real</w:t>
                        </w:r>
                        <w:proofErr w:type="gramEnd"/>
                        <w:r>
                          <w:rPr>
                            <w:color w:val="333333"/>
                            <w:spacing w:val="17"/>
                            <w:w w:val="97"/>
                            <w:sz w:val="16"/>
                          </w:rPr>
                          <w:t xml:space="preserve"> </w:t>
                        </w:r>
                        <w:r>
                          <w:rPr>
                            <w:color w:val="333333"/>
                            <w:w w:val="97"/>
                            <w:sz w:val="16"/>
                          </w:rPr>
                          <w:t>world</w:t>
                        </w:r>
                      </w:p>
                    </w:txbxContent>
                  </v:textbox>
                </v:rect>
                <v:rect id="Rectangle 6328" o:spid="_x0000_s1646" style="position:absolute;left:19109;top:12621;width:6189;height: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aCMMA&#10;AADdAAAADwAAAGRycy9kb3ducmV2LnhtbERPTWvCQBC9F/wPywje6sYIoqmrBFtJjlYF7W3ITpPQ&#10;7GzIribtr3cPBY+P973eDqYRd+pcbVnBbBqBIC6srrlUcD7tX5cgnEfW2FgmBb/kYLsZvawx0bbn&#10;T7offSlCCLsEFVTet4mUrqjIoJvaljhw37Yz6APsSqk77EO4aWQcRQtpsObQUGFLu4qKn+PNKMiW&#10;bXrN7V9fNh9f2eVwWb2fVl6pyXhI30B4GvxT/O/OtYLFPA5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KaCMMAAADdAAAADwAAAAAAAAAAAAAAAACYAgAAZHJzL2Rv&#10;d25yZXYueG1sUEsFBgAAAAAEAAQA9QAAAIgDAAAAAA==&#10;" filled="f" stroked="f">
                  <v:textbox inset="0,0,0,0">
                    <w:txbxContent>
                      <w:p w14:paraId="366ABC1E" w14:textId="77777777" w:rsidR="006E2FA2" w:rsidRDefault="006E2FA2">
                        <w:pPr>
                          <w:spacing w:after="160" w:line="259" w:lineRule="auto"/>
                          <w:ind w:left="0" w:firstLine="0"/>
                          <w:jc w:val="left"/>
                        </w:pPr>
                        <w:proofErr w:type="gramStart"/>
                        <w:r>
                          <w:rPr>
                            <w:color w:val="333333"/>
                            <w:w w:val="102"/>
                            <w:sz w:val="16"/>
                          </w:rPr>
                          <w:t>application</w:t>
                        </w:r>
                        <w:proofErr w:type="gramEnd"/>
                      </w:p>
                    </w:txbxContent>
                  </v:textbox>
                </v:rect>
                <v:rect id="Rectangle 6329" o:spid="_x0000_s1647" style="position:absolute;left:40137;top:12621;width:2302;height: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4/k8UA&#10;AADdAAAADwAAAGRycy9kb3ducmV2LnhtbESPT4vCMBTE7wv7HcJb8LamqyC2GkVWFz36D9Tbo3m2&#10;xealNFlb/fRGEDwOM/MbZjxtTSmuVLvCsoKfbgSCOLW64EzBfvf3PQThPLLG0jIpuJGD6eTzY4yJ&#10;tg1v6Lr1mQgQdgkqyL2vEildmpNB17UVcfDOtjbog6wzqWtsAtyUshdFA2mw4LCQY0W/OaWX7b9R&#10;sBxWs+PK3pusXJyWh/Uhnu9ir1Tnq52NQHhq/Tv8aq+0gk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j+TxQAAAN0AAAAPAAAAAAAAAAAAAAAAAJgCAABkcnMv&#10;ZG93bnJldi54bWxQSwUGAAAAAAQABAD1AAAAigMAAAAA&#10;" filled="f" stroked="f">
                  <v:textbox inset="0,0,0,0">
                    <w:txbxContent>
                      <w:p w14:paraId="4D847F51" w14:textId="77777777" w:rsidR="006E2FA2" w:rsidRDefault="006E2FA2">
                        <w:pPr>
                          <w:spacing w:after="160" w:line="259" w:lineRule="auto"/>
                          <w:ind w:left="0" w:firstLine="0"/>
                          <w:jc w:val="left"/>
                        </w:pPr>
                        <w:proofErr w:type="gramStart"/>
                        <w:r>
                          <w:rPr>
                            <w:color w:val="333333"/>
                            <w:w w:val="96"/>
                            <w:sz w:val="16"/>
                          </w:rPr>
                          <w:t>user</w:t>
                        </w:r>
                        <w:proofErr w:type="gramEnd"/>
                      </w:p>
                    </w:txbxContent>
                  </v:textbox>
                </v:rect>
                <w10:anchorlock/>
              </v:group>
            </w:pict>
          </mc:Fallback>
        </mc:AlternateContent>
      </w:r>
    </w:p>
    <w:p w14:paraId="2E739136" w14:textId="77777777" w:rsidR="00A21FDC" w:rsidRDefault="00252176">
      <w:pPr>
        <w:spacing w:after="559"/>
        <w:ind w:right="164" w:hanging="10"/>
        <w:jc w:val="center"/>
      </w:pPr>
      <w:r>
        <w:t>Figure 3.2: Relevant models for an information system</w:t>
      </w:r>
    </w:p>
    <w:p w14:paraId="22968FB3" w14:textId="77777777" w:rsidR="00A21FDC" w:rsidRDefault="00252176">
      <w:pPr>
        <w:ind w:left="2" w:right="163"/>
      </w:pPr>
      <w:r>
        <w:t xml:space="preserve">There are several models involved in the development of the software. The </w:t>
      </w:r>
      <w:r>
        <w:rPr>
          <w:i/>
        </w:rPr>
        <w:t xml:space="preserve">data model </w:t>
      </w:r>
      <w:r>
        <w:t xml:space="preserve">is an abstraction and simplification of the real world. The </w:t>
      </w:r>
      <w:r>
        <w:rPr>
          <w:i/>
        </w:rPr>
        <w:t xml:space="preserve">Hivent Model </w:t>
      </w:r>
      <w:r>
        <w:t xml:space="preserve">developed in this thesis is explained in the first section 3.1 of this chapter. It is followed by section 3.2 with methods to </w:t>
      </w:r>
      <w:r>
        <w:rPr>
          <w:i/>
        </w:rPr>
        <w:t xml:space="preserve">edit </w:t>
      </w:r>
      <w:r>
        <w:t xml:space="preserve">the spatio-temporal data in the system. In iterative computer systems, the </w:t>
      </w:r>
      <w:r>
        <w:rPr>
          <w:i/>
        </w:rPr>
        <w:t xml:space="preserve">mental model </w:t>
      </w:r>
      <w:r>
        <w:t xml:space="preserve">is the representation in the mind of the human about how the interface should work – the </w:t>
      </w:r>
      <w:r>
        <w:rPr>
          <w:i/>
        </w:rPr>
        <w:t xml:space="preserve">conceptual model </w:t>
      </w:r>
      <w:r>
        <w:t xml:space="preserve">describes the way the interface actually works. The goal of Human Centered Design is to match the conceptual model to the mental model. Section 3.3 outlines the gradual design process to reach this goal. In the application, the data model is implemented in the </w:t>
      </w:r>
      <w:r>
        <w:rPr>
          <w:i/>
        </w:rPr>
        <w:t>database model</w:t>
      </w:r>
      <w:r>
        <w:t xml:space="preserve">. The task for the </w:t>
      </w:r>
      <w:r>
        <w:rPr>
          <w:i/>
        </w:rPr>
        <w:t xml:space="preserve">computational model </w:t>
      </w:r>
      <w:r>
        <w:t>is to translate between the database model and the conceptual model. The implementation of HistoGlobe including the latter three models is presented in the last section 3.4 of this chapter.</w:t>
      </w:r>
    </w:p>
    <w:p w14:paraId="051379A8" w14:textId="77777777" w:rsidR="00A21FDC" w:rsidRDefault="00252176">
      <w:pPr>
        <w:pStyle w:val="Heading2"/>
        <w:tabs>
          <w:tab w:val="center" w:pos="1622"/>
        </w:tabs>
        <w:ind w:left="-13" w:firstLine="0"/>
      </w:pPr>
      <w:bookmarkStart w:id="208" w:name="_Toc129100"/>
      <w:r>
        <w:t>3.1</w:t>
      </w:r>
      <w:r>
        <w:tab/>
        <w:t>Hivent Model</w:t>
      </w:r>
      <w:bookmarkEnd w:id="208"/>
    </w:p>
    <w:p w14:paraId="572EDB46" w14:textId="77777777" w:rsidR="00A21FDC" w:rsidRDefault="00252176">
      <w:pPr>
        <w:ind w:left="2" w:right="163"/>
      </w:pPr>
      <w:r>
        <w:t xml:space="preserve">This section proposes the spatio-temporal </w:t>
      </w:r>
      <w:r>
        <w:rPr>
          <w:i/>
        </w:rPr>
        <w:t xml:space="preserve">Hivent model </w:t>
      </w:r>
      <w:r>
        <w:t xml:space="preserve">to represent countries and their history in time and space. In section 2.3, different spatio-temporal data models were introduced. The </w:t>
      </w:r>
      <w:r>
        <w:rPr>
          <w:i/>
        </w:rPr>
        <w:t xml:space="preserve">Snapshot Model </w:t>
      </w:r>
      <w:r>
        <w:t xml:space="preserve">is unsuitable for the problem space. </w:t>
      </w:r>
      <w:r>
        <w:rPr>
          <w:i/>
        </w:rPr>
        <w:t xml:space="preserve">Simple Time-Stamping </w:t>
      </w:r>
      <w:r>
        <w:t xml:space="preserve">is helpful to link countries to their history, but it does not explicitly model historical changes, which is desirable. For that purpose, the idea of the </w:t>
      </w:r>
      <w:r>
        <w:rPr>
          <w:i/>
        </w:rPr>
        <w:t xml:space="preserve">Event-Based Spatio-Temporal Data Model </w:t>
      </w:r>
      <w:r>
        <w:t xml:space="preserve">was developed, but since it only works for raster data, it does not fit the problem space. The </w:t>
      </w:r>
      <w:r>
        <w:rPr>
          <w:i/>
        </w:rPr>
        <w:t xml:space="preserve">History Graph Model </w:t>
      </w:r>
      <w:r>
        <w:t xml:space="preserve">fills this gap and additionally introduces temporal changes and their influences on geographic entities directly in the model. Finally, the </w:t>
      </w:r>
      <w:r>
        <w:rPr>
          <w:i/>
        </w:rPr>
        <w:t xml:space="preserve">Three-Domain Model </w:t>
      </w:r>
      <w:r>
        <w:t>presents a helpful concept to separate the spatial, temporal and thematic dimension of a spatio-temporal object.</w:t>
      </w:r>
    </w:p>
    <w:p w14:paraId="3B9F03F1" w14:textId="77777777" w:rsidR="00A21FDC" w:rsidRDefault="00252176">
      <w:pPr>
        <w:spacing w:after="555"/>
        <w:ind w:left="2" w:right="163"/>
      </w:pPr>
      <w:r>
        <w:t xml:space="preserve">The Hivent Model is constructed from components of some of these models: It is event-based and supports vector data. It is organized in four domains and allows to visualize data on a graph. The first section 3.1.1 introduces the main elements of the Hivent model. Afterwards, the preconditions are defined in section 3.1.2. One major contribution of this thesis is proposed in section 3.1.3: the set of five </w:t>
      </w:r>
      <w:r>
        <w:rPr>
          <w:i/>
        </w:rPr>
        <w:t xml:space="preserve">Hivent Operations </w:t>
      </w:r>
      <w:r>
        <w:t xml:space="preserve">that describe all possible changes of countries in time and space. This section closes with the </w:t>
      </w:r>
      <w:r>
        <w:rPr>
          <w:i/>
        </w:rPr>
        <w:t xml:space="preserve">HistoGraph </w:t>
      </w:r>
      <w:r>
        <w:t>(section 3.1.4), an aspatial visualization of historical developments.</w:t>
      </w:r>
    </w:p>
    <w:p w14:paraId="5E670386" w14:textId="77777777" w:rsidR="00A21FDC" w:rsidRDefault="00252176">
      <w:pPr>
        <w:pStyle w:val="Heading3"/>
        <w:tabs>
          <w:tab w:val="center" w:pos="1304"/>
        </w:tabs>
        <w:ind w:left="-13" w:firstLine="0"/>
      </w:pPr>
      <w:bookmarkStart w:id="209" w:name="_Toc129101"/>
      <w:r>
        <w:lastRenderedPageBreak/>
        <w:t>3.1.1</w:t>
      </w:r>
      <w:r>
        <w:tab/>
        <w:t>Elements</w:t>
      </w:r>
      <w:bookmarkEnd w:id="209"/>
    </w:p>
    <w:p w14:paraId="30FF16C1" w14:textId="77777777" w:rsidR="00A21FDC" w:rsidRDefault="00252176">
      <w:pPr>
        <w:spacing w:after="308"/>
        <w:ind w:left="2" w:right="163"/>
      </w:pPr>
      <w:r>
        <w:rPr>
          <w:b/>
        </w:rPr>
        <w:t xml:space="preserve">Hivents </w:t>
      </w:r>
      <w:r>
        <w:t xml:space="preserve">– an acronym for </w:t>
      </w:r>
      <w:r>
        <w:rPr>
          <w:b/>
          <w:i/>
        </w:rPr>
        <w:t>Hi</w:t>
      </w:r>
      <w:r>
        <w:t>storical e</w:t>
      </w:r>
      <w:r>
        <w:rPr>
          <w:b/>
          <w:i/>
        </w:rPr>
        <w:t xml:space="preserve">vent </w:t>
      </w:r>
      <w:r>
        <w:t xml:space="preserve">– represent historically significant happenings, e.g. a treaty, bill or declaration. </w:t>
      </w:r>
      <w:proofErr w:type="gramStart"/>
      <w:r>
        <w:t>An</w:t>
      </w:r>
      <w:proofErr w:type="gramEnd"/>
      <w:r>
        <w:t xml:space="preserve"> Hivent happens at one particular point in time and space and is therefore the main organizing element of the eponymic data model. The focus in this work is on events that influence the geopolitical situation on Earth.</w:t>
      </w:r>
    </w:p>
    <w:p w14:paraId="4518B33E" w14:textId="77777777" w:rsidR="00A21FDC" w:rsidRDefault="00252176">
      <w:pPr>
        <w:spacing w:after="308"/>
        <w:ind w:left="2" w:right="163"/>
      </w:pPr>
      <w:r>
        <w:rPr>
          <w:b/>
        </w:rPr>
        <w:t xml:space="preserve">Areas </w:t>
      </w:r>
      <w:r>
        <w:t xml:space="preserve">represent one identical current or historical country. They are an abstract entity on the map with a </w:t>
      </w:r>
      <w:r>
        <w:rPr>
          <w:i/>
        </w:rPr>
        <w:t xml:space="preserve">name </w:t>
      </w:r>
      <w:r>
        <w:t xml:space="preserve">and a </w:t>
      </w:r>
      <w:r>
        <w:rPr>
          <w:i/>
        </w:rPr>
        <w:t>territory</w:t>
      </w:r>
      <w:r>
        <w:t xml:space="preserve">. In the real world, a country has a common </w:t>
      </w:r>
      <w:r>
        <w:rPr>
          <w:i/>
        </w:rPr>
        <w:t>short name</w:t>
      </w:r>
      <w:r>
        <w:t xml:space="preserve">, e.g. “Germany” and a potentially longer </w:t>
      </w:r>
      <w:r>
        <w:rPr>
          <w:i/>
        </w:rPr>
        <w:t>formal name</w:t>
      </w:r>
      <w:r>
        <w:t xml:space="preserve">, e.g. “Federal Republic of Germany”. Both attributes are part of the Area model. The </w:t>
      </w:r>
      <w:r>
        <w:rPr>
          <w:i/>
        </w:rPr>
        <w:t xml:space="preserve">territory </w:t>
      </w:r>
      <w:r>
        <w:t>of the Area is described by a polypolygon, a set of weakly simple polygons to account for enclaves and exclaves. The polylines of a polygon consist of an ordered set of points that represent the borders of the country.</w:t>
      </w:r>
    </w:p>
    <w:p w14:paraId="5FA13627" w14:textId="77777777" w:rsidR="00A21FDC" w:rsidRDefault="00252176">
      <w:pPr>
        <w:ind w:left="2" w:right="163"/>
      </w:pPr>
      <w:r>
        <w:rPr>
          <w:b/>
        </w:rPr>
        <w:t xml:space="preserve">Historical Changes </w:t>
      </w:r>
      <w:r>
        <w:t xml:space="preserve">The idea of the Hivent Model is that Areas can change over time. This happens via </w:t>
      </w:r>
      <w:r>
        <w:rPr>
          <w:i/>
        </w:rPr>
        <w:t xml:space="preserve">historical changes </w:t>
      </w:r>
      <w:r>
        <w:t xml:space="preserve">that are part of exactly one Hivent. Throughout the lifetime of an Area, it is created at some point </w:t>
      </w:r>
      <w:r>
        <w:rPr>
          <w:i/>
        </w:rPr>
        <w:t>t</w:t>
      </w:r>
      <w:r>
        <w:rPr>
          <w:i/>
          <w:vertAlign w:val="subscript"/>
        </w:rPr>
        <w:t>s</w:t>
      </w:r>
      <w:r>
        <w:t xml:space="preserve">, its territory and short name can change multiple times </w:t>
      </w:r>
      <w:proofErr w:type="gramStart"/>
      <w:r>
        <w:rPr>
          <w:i/>
        </w:rPr>
        <w:t>t</w:t>
      </w:r>
      <w:r>
        <w:rPr>
          <w:i/>
          <w:vertAlign w:val="subscript"/>
        </w:rPr>
        <w:t xml:space="preserve">i </w:t>
      </w:r>
      <w:r>
        <w:rPr>
          <w:sz w:val="31"/>
          <w:vertAlign w:val="subscript"/>
        </w:rPr>
        <w:t>:</w:t>
      </w:r>
      <w:proofErr w:type="gramEnd"/>
      <w:r>
        <w:rPr>
          <w:sz w:val="31"/>
          <w:vertAlign w:val="subscript"/>
        </w:rPr>
        <w:t xml:space="preserve"> </w:t>
      </w:r>
      <w:r>
        <w:rPr>
          <w:i/>
          <w:sz w:val="31"/>
          <w:vertAlign w:val="subscript"/>
        </w:rPr>
        <w:t>t</w:t>
      </w:r>
      <w:r>
        <w:rPr>
          <w:i/>
          <w:vertAlign w:val="subscript"/>
        </w:rPr>
        <w:t xml:space="preserve">s </w:t>
      </w:r>
      <w:r>
        <w:rPr>
          <w:i/>
          <w:sz w:val="31"/>
          <w:vertAlign w:val="subscript"/>
        </w:rPr>
        <w:t>&lt; t</w:t>
      </w:r>
      <w:r>
        <w:rPr>
          <w:i/>
          <w:vertAlign w:val="subscript"/>
        </w:rPr>
        <w:t xml:space="preserve">i </w:t>
      </w:r>
      <w:r>
        <w:t xml:space="preserve">and at some point </w:t>
      </w:r>
      <w:r>
        <w:rPr>
          <w:i/>
        </w:rPr>
        <w:t>t</w:t>
      </w:r>
      <w:r>
        <w:rPr>
          <w:i/>
          <w:vertAlign w:val="subscript"/>
        </w:rPr>
        <w:t xml:space="preserve">e </w:t>
      </w:r>
      <w:r>
        <w:rPr>
          <w:sz w:val="31"/>
          <w:vertAlign w:val="subscript"/>
        </w:rPr>
        <w:t xml:space="preserve">: </w:t>
      </w:r>
      <w:r>
        <w:rPr>
          <w:i/>
          <w:sz w:val="31"/>
          <w:vertAlign w:val="subscript"/>
        </w:rPr>
        <w:t>t</w:t>
      </w:r>
      <w:r>
        <w:rPr>
          <w:i/>
          <w:vertAlign w:val="subscript"/>
        </w:rPr>
        <w:t xml:space="preserve">s </w:t>
      </w:r>
      <w:r>
        <w:rPr>
          <w:i/>
          <w:sz w:val="31"/>
          <w:vertAlign w:val="subscript"/>
        </w:rPr>
        <w:t>&lt; ∀t</w:t>
      </w:r>
      <w:r>
        <w:rPr>
          <w:i/>
          <w:vertAlign w:val="subscript"/>
        </w:rPr>
        <w:t xml:space="preserve">i </w:t>
      </w:r>
      <w:r>
        <w:rPr>
          <w:i/>
          <w:sz w:val="31"/>
          <w:vertAlign w:val="subscript"/>
        </w:rPr>
        <w:t>&lt; t</w:t>
      </w:r>
      <w:r>
        <w:rPr>
          <w:i/>
          <w:vertAlign w:val="subscript"/>
        </w:rPr>
        <w:t xml:space="preserve">e </w:t>
      </w:r>
      <w:r>
        <w:t xml:space="preserve">it ceases. Each Area is </w:t>
      </w:r>
      <w:r>
        <w:rPr>
          <w:b/>
        </w:rPr>
        <w:t>uniquely identified by its formal name</w:t>
      </w:r>
      <w:r>
        <w:t xml:space="preserve">. That means as soon as the formal name of an Area changes, it is considered a “new” Area. Since all changes in this model are sudden, there are only two possible states an Area can be in: It is </w:t>
      </w:r>
      <w:r>
        <w:rPr>
          <w:i/>
        </w:rPr>
        <w:t>active</w:t>
      </w:r>
      <w:r>
        <w:t xml:space="preserve">, if at the current time point it is historically existing, otherwise it is </w:t>
      </w:r>
      <w:r>
        <w:rPr>
          <w:i/>
        </w:rPr>
        <w:t>inactive</w:t>
      </w:r>
      <w:r>
        <w:t>.</w:t>
      </w:r>
    </w:p>
    <w:p w14:paraId="46A74DD6" w14:textId="77777777" w:rsidR="00A21FDC" w:rsidRDefault="00252176">
      <w:pPr>
        <w:tabs>
          <w:tab w:val="center" w:pos="640"/>
          <w:tab w:val="center" w:pos="2845"/>
          <w:tab w:val="center" w:pos="4845"/>
          <w:tab w:val="center" w:pos="6787"/>
        </w:tabs>
        <w:spacing w:after="87" w:line="251" w:lineRule="auto"/>
        <w:ind w:left="0" w:firstLine="0"/>
        <w:jc w:val="left"/>
      </w:pPr>
      <w:r>
        <w:rPr>
          <w:sz w:val="22"/>
        </w:rPr>
        <w:tab/>
      </w:r>
      <w:proofErr w:type="gramStart"/>
      <w:r>
        <w:rPr>
          <w:color w:val="1A1A1A"/>
        </w:rPr>
        <w:t>event</w:t>
      </w:r>
      <w:proofErr w:type="gramEnd"/>
      <w:r>
        <w:rPr>
          <w:color w:val="1A1A1A"/>
        </w:rPr>
        <w:tab/>
        <w:t>creation</w:t>
      </w:r>
      <w:r>
        <w:rPr>
          <w:color w:val="1A1A1A"/>
        </w:rPr>
        <w:tab/>
      </w:r>
      <w:r>
        <w:rPr>
          <w:color w:val="808080"/>
        </w:rPr>
        <w:t>updates</w:t>
      </w:r>
      <w:r>
        <w:rPr>
          <w:color w:val="808080"/>
        </w:rPr>
        <w:tab/>
      </w:r>
      <w:r>
        <w:rPr>
          <w:color w:val="1A1A1A"/>
        </w:rPr>
        <w:t>cessation</w:t>
      </w:r>
    </w:p>
    <w:p w14:paraId="1B61D227" w14:textId="77777777" w:rsidR="00A21FDC" w:rsidRDefault="00252176">
      <w:pPr>
        <w:spacing w:after="153" w:line="251" w:lineRule="auto"/>
        <w:ind w:left="410" w:right="1640" w:hanging="10"/>
        <w:jc w:val="left"/>
      </w:pPr>
      <w:r>
        <w:rPr>
          <w:noProof/>
          <w:sz w:val="22"/>
        </w:rPr>
        <mc:AlternateContent>
          <mc:Choice Requires="wpg">
            <w:drawing>
              <wp:anchor distT="0" distB="0" distL="114300" distR="114300" simplePos="0" relativeHeight="251666432" behindDoc="0" locked="0" layoutInCell="1" allowOverlap="1" wp14:anchorId="1ADB769F" wp14:editId="7062695B">
                <wp:simplePos x="0" y="0"/>
                <wp:positionH relativeFrom="column">
                  <wp:posOffset>1097779</wp:posOffset>
                </wp:positionH>
                <wp:positionV relativeFrom="paragraph">
                  <wp:posOffset>206662</wp:posOffset>
                </wp:positionV>
                <wp:extent cx="3927954" cy="296377"/>
                <wp:effectExtent l="0" t="0" r="0" b="0"/>
                <wp:wrapSquare wrapText="bothSides"/>
                <wp:docPr id="93975" name="Group 93975"/>
                <wp:cNvGraphicFramePr/>
                <a:graphic xmlns:a="http://schemas.openxmlformats.org/drawingml/2006/main">
                  <a:graphicData uri="http://schemas.microsoft.com/office/word/2010/wordprocessingGroup">
                    <wpg:wgp>
                      <wpg:cNvGrpSpPr/>
                      <wpg:grpSpPr>
                        <a:xfrm>
                          <a:off x="0" y="0"/>
                          <a:ext cx="3927954" cy="296377"/>
                          <a:chOff x="0" y="0"/>
                          <a:chExt cx="3927954" cy="296377"/>
                        </a:xfrm>
                      </wpg:grpSpPr>
                      <wps:wsp>
                        <wps:cNvPr id="6504" name="Shape 6504"/>
                        <wps:cNvSpPr/>
                        <wps:spPr>
                          <a:xfrm>
                            <a:off x="3221949" y="64182"/>
                            <a:ext cx="706005" cy="0"/>
                          </a:xfrm>
                          <a:custGeom>
                            <a:avLst/>
                            <a:gdLst/>
                            <a:ahLst/>
                            <a:cxnLst/>
                            <a:rect l="0" t="0" r="0" b="0"/>
                            <a:pathLst>
                              <a:path w="706005">
                                <a:moveTo>
                                  <a:pt x="0" y="0"/>
                                </a:moveTo>
                                <a:lnTo>
                                  <a:pt x="706005" y="0"/>
                                </a:lnTo>
                              </a:path>
                            </a:pathLst>
                          </a:custGeom>
                          <a:ln w="6418" cap="flat">
                            <a:miter lim="100000"/>
                          </a:ln>
                        </wps:spPr>
                        <wps:style>
                          <a:lnRef idx="1">
                            <a:srgbClr val="969696"/>
                          </a:lnRef>
                          <a:fillRef idx="0">
                            <a:srgbClr val="000000">
                              <a:alpha val="0"/>
                            </a:srgbClr>
                          </a:fillRef>
                          <a:effectRef idx="0">
                            <a:scrgbClr r="0" g="0" b="0"/>
                          </a:effectRef>
                          <a:fontRef idx="none"/>
                        </wps:style>
                        <wps:bodyPr/>
                      </wps:wsp>
                      <wps:wsp>
                        <wps:cNvPr id="6505" name="Shape 6505"/>
                        <wps:cNvSpPr/>
                        <wps:spPr>
                          <a:xfrm>
                            <a:off x="706005" y="64182"/>
                            <a:ext cx="0" cy="192547"/>
                          </a:xfrm>
                          <a:custGeom>
                            <a:avLst/>
                            <a:gdLst/>
                            <a:ahLst/>
                            <a:cxnLst/>
                            <a:rect l="0" t="0" r="0" b="0"/>
                            <a:pathLst>
                              <a:path h="192547">
                                <a:moveTo>
                                  <a:pt x="0" y="192547"/>
                                </a:moveTo>
                                <a:lnTo>
                                  <a:pt x="0" y="0"/>
                                </a:lnTo>
                              </a:path>
                            </a:pathLst>
                          </a:custGeom>
                          <a:ln w="12836" cap="flat">
                            <a:miter lim="100000"/>
                          </a:ln>
                        </wps:spPr>
                        <wps:style>
                          <a:lnRef idx="1">
                            <a:srgbClr val="505050"/>
                          </a:lnRef>
                          <a:fillRef idx="0">
                            <a:srgbClr val="000000">
                              <a:alpha val="0"/>
                            </a:srgbClr>
                          </a:fillRef>
                          <a:effectRef idx="0">
                            <a:scrgbClr r="0" g="0" b="0"/>
                          </a:effectRef>
                          <a:fontRef idx="none"/>
                        </wps:style>
                        <wps:bodyPr/>
                      </wps:wsp>
                      <wps:wsp>
                        <wps:cNvPr id="6506" name="Shape 6506"/>
                        <wps:cNvSpPr/>
                        <wps:spPr>
                          <a:xfrm>
                            <a:off x="3209112" y="64182"/>
                            <a:ext cx="0" cy="192547"/>
                          </a:xfrm>
                          <a:custGeom>
                            <a:avLst/>
                            <a:gdLst/>
                            <a:ahLst/>
                            <a:cxnLst/>
                            <a:rect l="0" t="0" r="0" b="0"/>
                            <a:pathLst>
                              <a:path h="192547">
                                <a:moveTo>
                                  <a:pt x="0" y="0"/>
                                </a:moveTo>
                                <a:lnTo>
                                  <a:pt x="0" y="192547"/>
                                </a:lnTo>
                              </a:path>
                            </a:pathLst>
                          </a:custGeom>
                          <a:ln w="12836" cap="flat">
                            <a:miter lim="100000"/>
                          </a:ln>
                        </wps:spPr>
                        <wps:style>
                          <a:lnRef idx="1">
                            <a:srgbClr val="505050"/>
                          </a:lnRef>
                          <a:fillRef idx="0">
                            <a:srgbClr val="000000">
                              <a:alpha val="0"/>
                            </a:srgbClr>
                          </a:fillRef>
                          <a:effectRef idx="0">
                            <a:scrgbClr r="0" g="0" b="0"/>
                          </a:effectRef>
                          <a:fontRef idx="none"/>
                        </wps:style>
                        <wps:bodyPr/>
                      </wps:wsp>
                      <wps:wsp>
                        <wps:cNvPr id="6507" name="Shape 6507"/>
                        <wps:cNvSpPr/>
                        <wps:spPr>
                          <a:xfrm>
                            <a:off x="0" y="64182"/>
                            <a:ext cx="706005" cy="0"/>
                          </a:xfrm>
                          <a:custGeom>
                            <a:avLst/>
                            <a:gdLst/>
                            <a:ahLst/>
                            <a:cxnLst/>
                            <a:rect l="0" t="0" r="0" b="0"/>
                            <a:pathLst>
                              <a:path w="706005">
                                <a:moveTo>
                                  <a:pt x="0" y="0"/>
                                </a:moveTo>
                                <a:lnTo>
                                  <a:pt x="706005" y="0"/>
                                </a:lnTo>
                              </a:path>
                            </a:pathLst>
                          </a:custGeom>
                          <a:ln w="6418" cap="flat">
                            <a:miter lim="100000"/>
                          </a:ln>
                        </wps:spPr>
                        <wps:style>
                          <a:lnRef idx="1">
                            <a:srgbClr val="969696"/>
                          </a:lnRef>
                          <a:fillRef idx="0">
                            <a:srgbClr val="000000">
                              <a:alpha val="0"/>
                            </a:srgbClr>
                          </a:fillRef>
                          <a:effectRef idx="0">
                            <a:scrgbClr r="0" g="0" b="0"/>
                          </a:effectRef>
                          <a:fontRef idx="none"/>
                        </wps:style>
                        <wps:bodyPr/>
                      </wps:wsp>
                      <wps:wsp>
                        <wps:cNvPr id="6508" name="Shape 6508"/>
                        <wps:cNvSpPr/>
                        <wps:spPr>
                          <a:xfrm>
                            <a:off x="706005" y="64182"/>
                            <a:ext cx="2503108" cy="0"/>
                          </a:xfrm>
                          <a:custGeom>
                            <a:avLst/>
                            <a:gdLst/>
                            <a:ahLst/>
                            <a:cxnLst/>
                            <a:rect l="0" t="0" r="0" b="0"/>
                            <a:pathLst>
                              <a:path w="2503108">
                                <a:moveTo>
                                  <a:pt x="0" y="0"/>
                                </a:moveTo>
                                <a:lnTo>
                                  <a:pt x="2503108" y="0"/>
                                </a:lnTo>
                              </a:path>
                            </a:pathLst>
                          </a:custGeom>
                          <a:ln w="12836" cap="flat">
                            <a:miter lim="100000"/>
                          </a:ln>
                        </wps:spPr>
                        <wps:style>
                          <a:lnRef idx="1">
                            <a:srgbClr val="191919"/>
                          </a:lnRef>
                          <a:fillRef idx="0">
                            <a:srgbClr val="000000">
                              <a:alpha val="0"/>
                            </a:srgbClr>
                          </a:fillRef>
                          <a:effectRef idx="0">
                            <a:scrgbClr r="0" g="0" b="0"/>
                          </a:effectRef>
                          <a:fontRef idx="none"/>
                        </wps:style>
                        <wps:bodyPr/>
                      </wps:wsp>
                      <wps:wsp>
                        <wps:cNvPr id="6509" name="Shape 6509"/>
                        <wps:cNvSpPr/>
                        <wps:spPr>
                          <a:xfrm>
                            <a:off x="641822" y="0"/>
                            <a:ext cx="128365" cy="128365"/>
                          </a:xfrm>
                          <a:custGeom>
                            <a:avLst/>
                            <a:gdLst/>
                            <a:ahLst/>
                            <a:cxnLst/>
                            <a:rect l="0" t="0" r="0" b="0"/>
                            <a:pathLst>
                              <a:path w="128365" h="128365">
                                <a:moveTo>
                                  <a:pt x="64182" y="0"/>
                                </a:moveTo>
                                <a:cubicBezTo>
                                  <a:pt x="99659" y="0"/>
                                  <a:pt x="128365" y="28706"/>
                                  <a:pt x="128365" y="64182"/>
                                </a:cubicBezTo>
                                <a:cubicBezTo>
                                  <a:pt x="128365" y="99595"/>
                                  <a:pt x="99659" y="128365"/>
                                  <a:pt x="64182" y="128365"/>
                                </a:cubicBezTo>
                                <a:cubicBezTo>
                                  <a:pt x="28770" y="128365"/>
                                  <a:pt x="0" y="99595"/>
                                  <a:pt x="0" y="64182"/>
                                </a:cubicBezTo>
                                <a:cubicBezTo>
                                  <a:pt x="0" y="28706"/>
                                  <a:pt x="28770" y="0"/>
                                  <a:pt x="64182" y="0"/>
                                </a:cubicBezTo>
                                <a:close/>
                              </a:path>
                            </a:pathLst>
                          </a:custGeom>
                          <a:ln w="0" cap="flat">
                            <a:miter lim="100000"/>
                          </a:ln>
                        </wps:spPr>
                        <wps:style>
                          <a:lnRef idx="0">
                            <a:srgbClr val="000000">
                              <a:alpha val="0"/>
                            </a:srgbClr>
                          </a:lnRef>
                          <a:fillRef idx="1">
                            <a:srgbClr val="1A1A1A"/>
                          </a:fillRef>
                          <a:effectRef idx="0">
                            <a:scrgbClr r="0" g="0" b="0"/>
                          </a:effectRef>
                          <a:fontRef idx="none"/>
                        </wps:style>
                        <wps:bodyPr/>
                      </wps:wsp>
                      <wps:wsp>
                        <wps:cNvPr id="6510" name="Shape 6510"/>
                        <wps:cNvSpPr/>
                        <wps:spPr>
                          <a:xfrm>
                            <a:off x="3144930" y="0"/>
                            <a:ext cx="128364" cy="128365"/>
                          </a:xfrm>
                          <a:custGeom>
                            <a:avLst/>
                            <a:gdLst/>
                            <a:ahLst/>
                            <a:cxnLst/>
                            <a:rect l="0" t="0" r="0" b="0"/>
                            <a:pathLst>
                              <a:path w="128364" h="128365">
                                <a:moveTo>
                                  <a:pt x="64182" y="0"/>
                                </a:moveTo>
                                <a:cubicBezTo>
                                  <a:pt x="99659" y="0"/>
                                  <a:pt x="128364" y="28706"/>
                                  <a:pt x="128364" y="64182"/>
                                </a:cubicBezTo>
                                <a:cubicBezTo>
                                  <a:pt x="128364" y="99595"/>
                                  <a:pt x="99659" y="128365"/>
                                  <a:pt x="64182" y="128365"/>
                                </a:cubicBezTo>
                                <a:cubicBezTo>
                                  <a:pt x="28770" y="128365"/>
                                  <a:pt x="0" y="99595"/>
                                  <a:pt x="0" y="64182"/>
                                </a:cubicBezTo>
                                <a:cubicBezTo>
                                  <a:pt x="0" y="28706"/>
                                  <a:pt x="28770" y="0"/>
                                  <a:pt x="64182" y="0"/>
                                </a:cubicBezTo>
                                <a:close/>
                              </a:path>
                            </a:pathLst>
                          </a:custGeom>
                          <a:ln w="0" cap="flat">
                            <a:miter lim="100000"/>
                          </a:ln>
                        </wps:spPr>
                        <wps:style>
                          <a:lnRef idx="0">
                            <a:srgbClr val="000000">
                              <a:alpha val="0"/>
                            </a:srgbClr>
                          </a:lnRef>
                          <a:fillRef idx="1">
                            <a:srgbClr val="191919"/>
                          </a:fillRef>
                          <a:effectRef idx="0">
                            <a:scrgbClr r="0" g="0" b="0"/>
                          </a:effectRef>
                          <a:fontRef idx="none"/>
                        </wps:style>
                        <wps:bodyPr/>
                      </wps:wsp>
                      <wps:wsp>
                        <wps:cNvPr id="6511" name="Rectangle 6511"/>
                        <wps:cNvSpPr/>
                        <wps:spPr>
                          <a:xfrm>
                            <a:off x="145743" y="108580"/>
                            <a:ext cx="543929" cy="249770"/>
                          </a:xfrm>
                          <a:prstGeom prst="rect">
                            <a:avLst/>
                          </a:prstGeom>
                          <a:ln>
                            <a:noFill/>
                          </a:ln>
                        </wps:spPr>
                        <wps:txbx>
                          <w:txbxContent>
                            <w:p w14:paraId="174D3058" w14:textId="77777777" w:rsidR="006E2FA2" w:rsidRDefault="006E2FA2">
                              <w:pPr>
                                <w:spacing w:after="160" w:line="259" w:lineRule="auto"/>
                                <w:ind w:left="0" w:firstLine="0"/>
                                <w:jc w:val="left"/>
                              </w:pPr>
                              <w:proofErr w:type="gramStart"/>
                              <w:r>
                                <w:rPr>
                                  <w:color w:val="808080"/>
                                  <w:w w:val="102"/>
                                </w:rPr>
                                <w:t>inactive</w:t>
                              </w:r>
                              <w:proofErr w:type="gramEnd"/>
                            </w:p>
                          </w:txbxContent>
                        </wps:txbx>
                        <wps:bodyPr horzOverflow="overflow" vert="horz" lIns="0" tIns="0" rIns="0" bIns="0" rtlCol="0">
                          <a:noAutofit/>
                        </wps:bodyPr>
                      </wps:wsp>
                      <wps:wsp>
                        <wps:cNvPr id="6512" name="Rectangle 6512"/>
                        <wps:cNvSpPr/>
                        <wps:spPr>
                          <a:xfrm>
                            <a:off x="3367692" y="108580"/>
                            <a:ext cx="543929" cy="249770"/>
                          </a:xfrm>
                          <a:prstGeom prst="rect">
                            <a:avLst/>
                          </a:prstGeom>
                          <a:ln>
                            <a:noFill/>
                          </a:ln>
                        </wps:spPr>
                        <wps:txbx>
                          <w:txbxContent>
                            <w:p w14:paraId="66ABE6C5" w14:textId="77777777" w:rsidR="006E2FA2" w:rsidRDefault="006E2FA2">
                              <w:pPr>
                                <w:spacing w:after="160" w:line="259" w:lineRule="auto"/>
                                <w:ind w:left="0" w:firstLine="0"/>
                                <w:jc w:val="left"/>
                              </w:pPr>
                              <w:proofErr w:type="gramStart"/>
                              <w:r>
                                <w:rPr>
                                  <w:color w:val="808080"/>
                                  <w:w w:val="102"/>
                                </w:rPr>
                                <w:t>inactive</w:t>
                              </w:r>
                              <w:proofErr w:type="gramEnd"/>
                            </w:p>
                          </w:txbxContent>
                        </wps:txbx>
                        <wps:bodyPr horzOverflow="overflow" vert="horz" lIns="0" tIns="0" rIns="0" bIns="0" rtlCol="0">
                          <a:noAutofit/>
                        </wps:bodyPr>
                      </wps:wsp>
                      <wps:wsp>
                        <wps:cNvPr id="6513" name="Rectangle 6513"/>
                        <wps:cNvSpPr/>
                        <wps:spPr>
                          <a:xfrm>
                            <a:off x="1800160" y="108580"/>
                            <a:ext cx="414861" cy="249770"/>
                          </a:xfrm>
                          <a:prstGeom prst="rect">
                            <a:avLst/>
                          </a:prstGeom>
                          <a:ln>
                            <a:noFill/>
                          </a:ln>
                        </wps:spPr>
                        <wps:txbx>
                          <w:txbxContent>
                            <w:p w14:paraId="65492A77" w14:textId="77777777" w:rsidR="006E2FA2" w:rsidRDefault="006E2FA2">
                              <w:pPr>
                                <w:spacing w:after="160" w:line="259" w:lineRule="auto"/>
                                <w:ind w:left="0" w:firstLine="0"/>
                                <w:jc w:val="left"/>
                              </w:pPr>
                              <w:proofErr w:type="gramStart"/>
                              <w:r>
                                <w:rPr>
                                  <w:color w:val="1A1A1A"/>
                                  <w:w w:val="102"/>
                                </w:rPr>
                                <w:t>active</w:t>
                              </w:r>
                              <w:proofErr w:type="gramEnd"/>
                            </w:p>
                          </w:txbxContent>
                        </wps:txbx>
                        <wps:bodyPr horzOverflow="overflow" vert="horz" lIns="0" tIns="0" rIns="0" bIns="0" rtlCol="0">
                          <a:noAutofit/>
                        </wps:bodyPr>
                      </wps:wsp>
                      <wps:wsp>
                        <wps:cNvPr id="6526" name="Shape 6526"/>
                        <wps:cNvSpPr/>
                        <wps:spPr>
                          <a:xfrm>
                            <a:off x="1219463" y="13607"/>
                            <a:ext cx="101039" cy="101103"/>
                          </a:xfrm>
                          <a:custGeom>
                            <a:avLst/>
                            <a:gdLst/>
                            <a:ahLst/>
                            <a:cxnLst/>
                            <a:rect l="0" t="0" r="0" b="0"/>
                            <a:pathLst>
                              <a:path w="101039" h="101103">
                                <a:moveTo>
                                  <a:pt x="101039" y="50576"/>
                                </a:moveTo>
                                <a:cubicBezTo>
                                  <a:pt x="101039" y="78463"/>
                                  <a:pt x="78398" y="101103"/>
                                  <a:pt x="50511" y="101103"/>
                                </a:cubicBezTo>
                                <a:cubicBezTo>
                                  <a:pt x="22624" y="101103"/>
                                  <a:pt x="0" y="78463"/>
                                  <a:pt x="0" y="50576"/>
                                </a:cubicBezTo>
                                <a:cubicBezTo>
                                  <a:pt x="0" y="22624"/>
                                  <a:pt x="22624" y="0"/>
                                  <a:pt x="50511" y="0"/>
                                </a:cubicBezTo>
                                <a:cubicBezTo>
                                  <a:pt x="78398" y="0"/>
                                  <a:pt x="101039" y="22624"/>
                                  <a:pt x="101039" y="50576"/>
                                </a:cubicBezTo>
                                <a:close/>
                              </a:path>
                            </a:pathLst>
                          </a:custGeom>
                          <a:ln w="25673" cap="flat">
                            <a:miter lim="100000"/>
                          </a:ln>
                        </wps:spPr>
                        <wps:style>
                          <a:lnRef idx="1">
                            <a:srgbClr val="808080"/>
                          </a:lnRef>
                          <a:fillRef idx="0">
                            <a:srgbClr val="000000">
                              <a:alpha val="0"/>
                            </a:srgbClr>
                          </a:fillRef>
                          <a:effectRef idx="0">
                            <a:scrgbClr r="0" g="0" b="0"/>
                          </a:effectRef>
                          <a:fontRef idx="none"/>
                        </wps:style>
                        <wps:bodyPr/>
                      </wps:wsp>
                      <wps:wsp>
                        <wps:cNvPr id="6528" name="Shape 6528"/>
                        <wps:cNvSpPr/>
                        <wps:spPr>
                          <a:xfrm>
                            <a:off x="1669990" y="13607"/>
                            <a:ext cx="101039" cy="101103"/>
                          </a:xfrm>
                          <a:custGeom>
                            <a:avLst/>
                            <a:gdLst/>
                            <a:ahLst/>
                            <a:cxnLst/>
                            <a:rect l="0" t="0" r="0" b="0"/>
                            <a:pathLst>
                              <a:path w="101039" h="101103">
                                <a:moveTo>
                                  <a:pt x="101039" y="50576"/>
                                </a:moveTo>
                                <a:cubicBezTo>
                                  <a:pt x="101039" y="78463"/>
                                  <a:pt x="78399" y="101103"/>
                                  <a:pt x="50512" y="101103"/>
                                </a:cubicBezTo>
                                <a:cubicBezTo>
                                  <a:pt x="22624" y="101103"/>
                                  <a:pt x="0" y="78463"/>
                                  <a:pt x="0" y="50576"/>
                                </a:cubicBezTo>
                                <a:cubicBezTo>
                                  <a:pt x="0" y="22624"/>
                                  <a:pt x="22624" y="0"/>
                                  <a:pt x="50512" y="0"/>
                                </a:cubicBezTo>
                                <a:cubicBezTo>
                                  <a:pt x="78399" y="0"/>
                                  <a:pt x="101039" y="22624"/>
                                  <a:pt x="101039" y="50576"/>
                                </a:cubicBezTo>
                                <a:close/>
                              </a:path>
                            </a:pathLst>
                          </a:custGeom>
                          <a:ln w="25673" cap="flat">
                            <a:miter lim="100000"/>
                          </a:ln>
                        </wps:spPr>
                        <wps:style>
                          <a:lnRef idx="1">
                            <a:srgbClr val="808080"/>
                          </a:lnRef>
                          <a:fillRef idx="0">
                            <a:srgbClr val="000000">
                              <a:alpha val="0"/>
                            </a:srgbClr>
                          </a:fillRef>
                          <a:effectRef idx="0">
                            <a:scrgbClr r="0" g="0" b="0"/>
                          </a:effectRef>
                          <a:fontRef idx="none"/>
                        </wps:style>
                        <wps:bodyPr/>
                      </wps:wsp>
                      <wps:wsp>
                        <wps:cNvPr id="6530" name="Shape 6530"/>
                        <wps:cNvSpPr/>
                        <wps:spPr>
                          <a:xfrm>
                            <a:off x="2425880" y="13607"/>
                            <a:ext cx="101103" cy="101103"/>
                          </a:xfrm>
                          <a:custGeom>
                            <a:avLst/>
                            <a:gdLst/>
                            <a:ahLst/>
                            <a:cxnLst/>
                            <a:rect l="0" t="0" r="0" b="0"/>
                            <a:pathLst>
                              <a:path w="101103" h="101103">
                                <a:moveTo>
                                  <a:pt x="101103" y="50576"/>
                                </a:moveTo>
                                <a:cubicBezTo>
                                  <a:pt x="101103" y="78463"/>
                                  <a:pt x="78479" y="101103"/>
                                  <a:pt x="50528" y="101103"/>
                                </a:cubicBezTo>
                                <a:cubicBezTo>
                                  <a:pt x="22624" y="101103"/>
                                  <a:pt x="0" y="78463"/>
                                  <a:pt x="0" y="50576"/>
                                </a:cubicBezTo>
                                <a:cubicBezTo>
                                  <a:pt x="0" y="22624"/>
                                  <a:pt x="22624" y="0"/>
                                  <a:pt x="50528" y="0"/>
                                </a:cubicBezTo>
                                <a:cubicBezTo>
                                  <a:pt x="78479" y="0"/>
                                  <a:pt x="101103" y="22624"/>
                                  <a:pt x="101103" y="50576"/>
                                </a:cubicBezTo>
                                <a:close/>
                              </a:path>
                            </a:pathLst>
                          </a:custGeom>
                          <a:ln w="25673" cap="flat">
                            <a:miter lim="100000"/>
                          </a:ln>
                        </wps:spPr>
                        <wps:style>
                          <a:lnRef idx="1">
                            <a:srgbClr val="808080"/>
                          </a:lnRef>
                          <a:fillRef idx="0">
                            <a:srgbClr val="000000">
                              <a:alpha val="0"/>
                            </a:srgbClr>
                          </a:fillRef>
                          <a:effectRef idx="0">
                            <a:scrgbClr r="0" g="0" b="0"/>
                          </a:effectRef>
                          <a:fontRef idx="none"/>
                        </wps:style>
                        <wps:bodyPr/>
                      </wps:wsp>
                      <wps:wsp>
                        <wps:cNvPr id="6534" name="Shape 6534"/>
                        <wps:cNvSpPr/>
                        <wps:spPr>
                          <a:xfrm>
                            <a:off x="2810974" y="13607"/>
                            <a:ext cx="101103" cy="101103"/>
                          </a:xfrm>
                          <a:custGeom>
                            <a:avLst/>
                            <a:gdLst/>
                            <a:ahLst/>
                            <a:cxnLst/>
                            <a:rect l="0" t="0" r="0" b="0"/>
                            <a:pathLst>
                              <a:path w="101103" h="101103">
                                <a:moveTo>
                                  <a:pt x="101103" y="50576"/>
                                </a:moveTo>
                                <a:cubicBezTo>
                                  <a:pt x="101103" y="78463"/>
                                  <a:pt x="78479" y="101103"/>
                                  <a:pt x="50528" y="101103"/>
                                </a:cubicBezTo>
                                <a:cubicBezTo>
                                  <a:pt x="22624" y="101103"/>
                                  <a:pt x="0" y="78463"/>
                                  <a:pt x="0" y="50576"/>
                                </a:cubicBezTo>
                                <a:cubicBezTo>
                                  <a:pt x="0" y="22624"/>
                                  <a:pt x="22624" y="0"/>
                                  <a:pt x="50528" y="0"/>
                                </a:cubicBezTo>
                                <a:cubicBezTo>
                                  <a:pt x="78479" y="0"/>
                                  <a:pt x="101103" y="22624"/>
                                  <a:pt x="101103" y="50576"/>
                                </a:cubicBezTo>
                                <a:close/>
                              </a:path>
                            </a:pathLst>
                          </a:custGeom>
                          <a:ln w="25673" cap="flat">
                            <a:miter lim="100000"/>
                          </a:ln>
                        </wps:spPr>
                        <wps:style>
                          <a:lnRef idx="1">
                            <a:srgbClr val="808080"/>
                          </a:lnRef>
                          <a:fillRef idx="0">
                            <a:srgbClr val="000000">
                              <a:alpha val="0"/>
                            </a:srgbClr>
                          </a:fillRef>
                          <a:effectRef idx="0">
                            <a:scrgbClr r="0" g="0" b="0"/>
                          </a:effectRef>
                          <a:fontRef idx="none"/>
                        </wps:style>
                        <wps:bodyPr/>
                      </wps:wsp>
                    </wpg:wgp>
                  </a:graphicData>
                </a:graphic>
              </wp:anchor>
            </w:drawing>
          </mc:Choice>
          <mc:Fallback>
            <w:pict>
              <v:group w14:anchorId="1ADB769F" id="Group 93975" o:spid="_x0000_s1648" style="position:absolute;left:0;text-align:left;margin-left:86.45pt;margin-top:16.25pt;width:309.3pt;height:23.35pt;z-index:251666432;mso-position-horizontal-relative:text;mso-position-vertical-relative:text" coordsize="39279,2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">
                <v:shape id="Shape 6504" o:spid="_x0000_s1649" style="position:absolute;left:32219;top:641;width:7060;height:0;visibility:visible;mso-wrap-style:square;v-text-anchor:top" coordsize="706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PeO8MA&#10;AADdAAAADwAAAGRycy9kb3ducmV2LnhtbESPQYvCMBSE74L/ITxhb5q6q6LVKLIgLMgiWkG8PZpn&#10;U2xeShO1++83guBxmJlvmMWqtZW4U+NLxwqGgwQEce50yYWCY7bpT0H4gKyxckwK/sjDatntLDDV&#10;7sF7uh9CISKEfYoKTAh1KqXPDVn0A1cTR+/iGoshyqaQusFHhNtKfibJRFosOS4YrOnbUH493KyC&#10;k2VvbLabZVstq6/chzPPfpX66LXrOYhAbXiHX+0frWAyTkbw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PeO8MAAADdAAAADwAAAAAAAAAAAAAAAACYAgAAZHJzL2Rv&#10;d25yZXYueG1sUEsFBgAAAAAEAAQA9QAAAIgDAAAAAA==&#10;" path="m,l706005,e" filled="f" strokecolor="#969696" strokeweight=".17828mm">
                  <v:stroke miterlimit="1" joinstyle="miter"/>
                  <v:path arrowok="t" textboxrect="0,0,706005,0"/>
                </v:shape>
                <v:shape id="Shape 6505" o:spid="_x0000_s1650" style="position:absolute;left:7060;top:641;width:0;height:1926;visibility:visible;mso-wrap-style:square;v-text-anchor:top" coordsize="0,19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eMYA&#10;AADdAAAADwAAAGRycy9kb3ducmV2LnhtbESP3WrCQBSE74W+w3IK3ukmpYaSupG2tCCCYGN6f5o9&#10;+aHZsyG71eTtXUHwcpiZb5j1ZjSdONHgWssK4mUEgri0uuVaQXH8WryAcB5ZY2eZFEzkYJM9zNaY&#10;anvmbzrlvhYBwi5FBY33fSqlKxsy6Ja2Jw5eZQeDPsihlnrAc4CbTj5FUSINthwWGuzpo6HyL/83&#10;Cn4+n6ed/z0cY1NM78m+6uKiiJWaP45vryA8jf4evrW3WkGyilZwfROegMw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eMYAAADdAAAADwAAAAAAAAAAAAAAAACYAgAAZHJz&#10;L2Rvd25yZXYueG1sUEsFBgAAAAAEAAQA9QAAAIsDAAAAAA==&#10;" path="m,192547l,e" filled="f" strokecolor="#505050" strokeweight=".35656mm">
                  <v:stroke miterlimit="1" joinstyle="miter"/>
                  <v:path arrowok="t" textboxrect="0,0,0,192547"/>
                </v:shape>
                <v:shape id="Shape 6506" o:spid="_x0000_s1651" style="position:absolute;left:32091;top:641;width:0;height:1926;visibility:visible;mso-wrap-style:square;v-text-anchor:top" coordsize="0,192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D8YA&#10;AADdAAAADwAAAGRycy9kb3ducmV2LnhtbESP3WrCQBSE7wt9h+UUelc3kRpKdCNtUSgFocb0/pg9&#10;+aHZsyG7avL2rlDwcpiZb5jVejSdONPgWssK4lkEgri0uuVaQXHYvryBcB5ZY2eZFEzkYJ09Pqww&#10;1fbCezrnvhYBwi5FBY33fSqlKxsy6Ga2Jw5eZQeDPsihlnrAS4CbTs6jKJEGWw4LDfb02VD5l5+M&#10;gt/N6/Ttjz+H2BTTR7KrurgoYqWen8b3JQhPo7+H/9tfWkGyiBK4vQlP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YXD8YAAADdAAAADwAAAAAAAAAAAAAAAACYAgAAZHJz&#10;L2Rvd25yZXYueG1sUEsFBgAAAAAEAAQA9QAAAIsDAAAAAA==&#10;" path="m,l,192547e" filled="f" strokecolor="#505050" strokeweight=".35656mm">
                  <v:stroke miterlimit="1" joinstyle="miter"/>
                  <v:path arrowok="t" textboxrect="0,0,0,192547"/>
                </v:shape>
                <v:shape id="Shape 6507" o:spid="_x0000_s1652" style="position:absolute;top:641;width:7060;height:0;visibility:visible;mso-wrap-style:square;v-text-anchor:top" coordsize="706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FATMMA&#10;AADdAAAADwAAAGRycy9kb3ducmV2LnhtbESPQYvCMBSE78L+h/AEb5qqqGs1yiIsCCKiFRZvj+Zt&#10;U7Z5KU1W6783guBxmJlvmOW6tZW4UuNLxwqGgwQEce50yYWCc/bd/wThA7LGyjEpuJOH9eqjs8RU&#10;uxsf6XoKhYgQ9ikqMCHUqZQ+N2TRD1xNHL1f11gMUTaF1A3eItxWcpQkU2mx5LhgsKaNofzv9G8V&#10;/Fj2xmaHebbTshrnPlx4vleq122/FiACteEdfrW3WsF0kszg+SY+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FATMMAAADdAAAADwAAAAAAAAAAAAAAAACYAgAAZHJzL2Rv&#10;d25yZXYueG1sUEsFBgAAAAAEAAQA9QAAAIgDAAAAAA==&#10;" path="m,l706005,e" filled="f" strokecolor="#969696" strokeweight=".17828mm">
                  <v:stroke miterlimit="1" joinstyle="miter"/>
                  <v:path arrowok="t" textboxrect="0,0,706005,0"/>
                </v:shape>
                <v:shape id="Shape 6508" o:spid="_x0000_s1653" style="position:absolute;left:7060;top:641;width:25031;height:0;visibility:visible;mso-wrap-style:square;v-text-anchor:top" coordsize="2503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y5MIA&#10;AADdAAAADwAAAGRycy9kb3ducmV2LnhtbERPz2vCMBS+C/sfwhvsZtMJ09E1ihMLO26t7PzaPNvO&#10;5qUk0Xb//XIYePz4fue72QziRs73lhU8JykI4sbqnlsFp6pYvoLwAVnjYJkU/JKH3fZhkWOm7cRf&#10;dCtDK2II+wwVdCGMmZS+6cigT+xIHLmzdQZDhK6V2uEUw80gV2m6lgZ7jg0djnToqLmUV6OgOJfv&#10;8+b6XZv66EP941t3qD6Venqc928gAs3hLv53f2gF65c0zo1v4hO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jLkwgAAAN0AAAAPAAAAAAAAAAAAAAAAAJgCAABkcnMvZG93&#10;bnJldi54bWxQSwUGAAAAAAQABAD1AAAAhwMAAAAA&#10;" path="m,l2503108,e" filled="f" strokecolor="#191919" strokeweight=".35656mm">
                  <v:stroke miterlimit="1" joinstyle="miter"/>
                  <v:path arrowok="t" textboxrect="0,0,2503108,0"/>
                </v:shape>
                <v:shape id="Shape 6509" o:spid="_x0000_s1654" style="position:absolute;left:6418;width:1283;height:1283;visibility:visible;mso-wrap-style:square;v-text-anchor:top" coordsize="128365,12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Zo8YA&#10;AADdAAAADwAAAGRycy9kb3ducmV2LnhtbESP3WrCQBSE7wu+w3KE3tWNhQZNXUXEohdtsdYHOGRP&#10;ftrs2ZA9xtin7xaEXg4z8w2zWA2uUT11ofZsYDpJQBHn3tZcGjh9vjzMQAVBtth4JgNXCrBaju4W&#10;mFl/4Q/qj1KqCOGQoYFKpM20DnlFDsPEt8TRK3znUKLsSm07vES4a/RjkqTaYc1xocKWNhXl38ez&#10;M1DIV7rdSXoY5m+F+3k99O+nUhtzPx7Wz6CEBvkP39p7ayB9Su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cZo8YAAADdAAAADwAAAAAAAAAAAAAAAACYAgAAZHJz&#10;L2Rvd25yZXYueG1sUEsFBgAAAAAEAAQA9QAAAIsDAAAAAA==&#10;" path="m64182,v35477,,64183,28706,64183,64182c128365,99595,99659,128365,64182,128365,28770,128365,,99595,,64182,,28706,28770,,64182,xe" fillcolor="#1a1a1a" stroked="f" strokeweight="0">
                  <v:stroke miterlimit="1" joinstyle="miter"/>
                  <v:path arrowok="t" textboxrect="0,0,128365,128365"/>
                </v:shape>
                <v:shape id="Shape 6510" o:spid="_x0000_s1655" style="position:absolute;left:31449;width:1283;height:1283;visibility:visible;mso-wrap-style:square;v-text-anchor:top" coordsize="128364,128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iUMEA&#10;AADdAAAADwAAAGRycy9kb3ducmV2LnhtbERP3WrCMBS+F3yHcITdaeJAcdUoIgy9GIy6PsCxObbF&#10;5qQmsda3Xy4Gu/z4/je7wbaiJx8axxrmMwWCuHSm4UpD8fM5XYEIEdlg65g0vCjAbjsebTAz7sk5&#10;9edYiRTCIUMNdYxdJmUoa7IYZq4jTtzVeYsxQV9J4/GZwm0r35VaSosNp4YaOzrUVN7OD6shV0Mo&#10;vpvjq/Cr/HL/6NVX4W9av02G/RpEpCH+i//cJ6NhuZin/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olDBAAAA3QAAAA8AAAAAAAAAAAAAAAAAmAIAAGRycy9kb3du&#10;cmV2LnhtbFBLBQYAAAAABAAEAPUAAACGAwAAAAA=&#10;" path="m64182,v35477,,64182,28706,64182,64182c128364,99595,99659,128365,64182,128365,28770,128365,,99595,,64182,,28706,28770,,64182,xe" fillcolor="#191919" stroked="f" strokeweight="0">
                  <v:stroke miterlimit="1" joinstyle="miter"/>
                  <v:path arrowok="t" textboxrect="0,0,128364,128365"/>
                </v:shape>
                <v:rect id="Rectangle 6511" o:spid="_x0000_s1656" style="position:absolute;left:1457;top:1085;width:5439;height:2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14:paraId="174D3058" w14:textId="77777777" w:rsidR="006E2FA2" w:rsidRDefault="006E2FA2">
                        <w:pPr>
                          <w:spacing w:after="160" w:line="259" w:lineRule="auto"/>
                          <w:ind w:left="0" w:firstLine="0"/>
                          <w:jc w:val="left"/>
                        </w:pPr>
                        <w:proofErr w:type="gramStart"/>
                        <w:r>
                          <w:rPr>
                            <w:color w:val="808080"/>
                            <w:w w:val="102"/>
                          </w:rPr>
                          <w:t>inactive</w:t>
                        </w:r>
                        <w:proofErr w:type="gramEnd"/>
                      </w:p>
                    </w:txbxContent>
                  </v:textbox>
                </v:rect>
                <v:rect id="Rectangle 6512" o:spid="_x0000_s1657" style="position:absolute;left:33676;top:1085;width:5440;height:2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lp8YA&#10;AADdAAAADwAAAGRycy9kb3ducmV2LnhtbESPQWvCQBSE70L/w/KE3swmQkWjq4S2osdWC9HbI/tM&#10;gtm3IbuatL++WxB6HGbmG2a1GUwj7tS52rKCJIpBEBdW11wq+DpuJ3MQziNrbCyTgm9ysFk/jVaY&#10;atvzJ90PvhQBwi5FBZX3bSqlKyoy6CLbEgfvYjuDPsiulLrDPsBNI6dxPJMGaw4LFbb0WlFxPdyM&#10;gt28zU57+9OXzft5l3/ki7fjwiv1PB6yJQhPg/8PP9p7rWD2k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2lp8YAAADdAAAADwAAAAAAAAAAAAAAAACYAgAAZHJz&#10;L2Rvd25yZXYueG1sUEsFBgAAAAAEAAQA9QAAAIsDAAAAAA==&#10;" filled="f" stroked="f">
                  <v:textbox inset="0,0,0,0">
                    <w:txbxContent>
                      <w:p w14:paraId="66ABE6C5" w14:textId="77777777" w:rsidR="006E2FA2" w:rsidRDefault="006E2FA2">
                        <w:pPr>
                          <w:spacing w:after="160" w:line="259" w:lineRule="auto"/>
                          <w:ind w:left="0" w:firstLine="0"/>
                          <w:jc w:val="left"/>
                        </w:pPr>
                        <w:proofErr w:type="gramStart"/>
                        <w:r>
                          <w:rPr>
                            <w:color w:val="808080"/>
                            <w:w w:val="102"/>
                          </w:rPr>
                          <w:t>inactive</w:t>
                        </w:r>
                        <w:proofErr w:type="gramEnd"/>
                      </w:p>
                    </w:txbxContent>
                  </v:textbox>
                </v:rect>
                <v:rect id="Rectangle 6513" o:spid="_x0000_s1658" style="position:absolute;left:18001;top:1085;width:4149;height:2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APMcA&#10;AADdAAAADwAAAGRycy9kb3ducmV2LnhtbESPQWvCQBSE7wX/w/IKvdWNlUq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BADzHAAAA3QAAAA8AAAAAAAAAAAAAAAAAmAIAAGRy&#10;cy9kb3ducmV2LnhtbFBLBQYAAAAABAAEAPUAAACMAwAAAAA=&#10;" filled="f" stroked="f">
                  <v:textbox inset="0,0,0,0">
                    <w:txbxContent>
                      <w:p w14:paraId="65492A77" w14:textId="77777777" w:rsidR="006E2FA2" w:rsidRDefault="006E2FA2">
                        <w:pPr>
                          <w:spacing w:after="160" w:line="259" w:lineRule="auto"/>
                          <w:ind w:left="0" w:firstLine="0"/>
                          <w:jc w:val="left"/>
                        </w:pPr>
                        <w:proofErr w:type="gramStart"/>
                        <w:r>
                          <w:rPr>
                            <w:color w:val="1A1A1A"/>
                            <w:w w:val="102"/>
                          </w:rPr>
                          <w:t>active</w:t>
                        </w:r>
                        <w:proofErr w:type="gramEnd"/>
                      </w:p>
                    </w:txbxContent>
                  </v:textbox>
                </v:rect>
                <v:shape id="Shape 6526" o:spid="_x0000_s1659" style="position:absolute;left:12194;top:136;width:1011;height:1011;visibility:visible;mso-wrap-style:square;v-text-anchor:top" coordsize="101039,101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q3i8QA&#10;AADdAAAADwAAAGRycy9kb3ducmV2LnhtbESPUWvCMBSF3wf+h3CFvc1U2Yp0RhmiIuxBW/0Bl+au&#10;KWtuShK1/nszGPh4OOd8h7NYDbYTV/KhdaxgOslAENdOt9woOJ+2b3MQISJr7ByTgjsFWC1HLwss&#10;tLtxSdcqNiJBOBSowMTYF1KG2pDFMHE9cfJ+nLcYk/SN1B5vCW47OcuyXFpsOS0Y7GltqP6tLlbB&#10;XO8q77/zwdh2Xx5Mc3z3m6NSr+Ph6xNEpCE+w//tvVaQf8xy+Hu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at4vEAAAA3QAAAA8AAAAAAAAAAAAAAAAAmAIAAGRycy9k&#10;b3ducmV2LnhtbFBLBQYAAAAABAAEAPUAAACJAwAAAAA=&#10;" path="m101039,50576v,27887,-22641,50527,-50528,50527c22624,101103,,78463,,50576,,22624,22624,,50511,v27887,,50528,22624,50528,50576xe" filled="f" strokecolor="gray" strokeweight=".71314mm">
                  <v:stroke miterlimit="1" joinstyle="miter"/>
                  <v:path arrowok="t" textboxrect="0,0,101039,101103"/>
                </v:shape>
                <v:shape id="Shape 6528" o:spid="_x0000_s1660" style="position:absolute;left:16699;top:136;width:1011;height:1011;visibility:visible;mso-wrap-style:square;v-text-anchor:top" coordsize="101039,101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mGYsIA&#10;AADdAAAADwAAAGRycy9kb3ducmV2LnhtbERP3WrCMBS+H+wdwhl4N9OVrUg1yhjbKHgxrT7AoTk2&#10;xeakJFlb395cDHb58f1vdrPtxUg+dI4VvCwzEMSN0x23Cs6nr+cViBCRNfaOScGNAuy2jw8bLLWb&#10;+EhjHVuRQjiUqMDEOJRShsaQxbB0A3HiLs5bjAn6VmqPUwq3vcyzrJAWO04NBgf6MNRc61+rYKW/&#10;a+/3xWxsVx1/THt49Z8HpRZP8/saRKQ5/ov/3JVWULzlaW56k56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SYZiwgAAAN0AAAAPAAAAAAAAAAAAAAAAAJgCAABkcnMvZG93&#10;bnJldi54bWxQSwUGAAAAAAQABAD1AAAAhwMAAAAA&#10;" path="m101039,50576v,27887,-22640,50527,-50527,50527c22624,101103,,78463,,50576,,22624,22624,,50512,v27887,,50527,22624,50527,50576xe" filled="f" strokecolor="gray" strokeweight=".71314mm">
                  <v:stroke miterlimit="1" joinstyle="miter"/>
                  <v:path arrowok="t" textboxrect="0,0,101039,101103"/>
                </v:shape>
                <v:shape id="Shape 6530" o:spid="_x0000_s1661" style="position:absolute;left:24258;top:136;width:1011;height:1011;visibility:visible;mso-wrap-style:square;v-text-anchor:top" coordsize="101103,101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Hp8IA&#10;AADdAAAADwAAAGRycy9kb3ducmV2LnhtbERPzWoCMRC+F3yHMEJvNWtFaVejiNBSQQq1fYDpZtws&#10;biYxSdfVpzcHoceP73+x6m0rOgqxcaxgPCpAEFdON1wr+Pl+e3oBEROyxtYxKbhQhNVy8LDAUrsz&#10;f1G3T7XIIRxLVGBS8qWUsTJkMY6cJ87cwQWLKcNQSx3wnMNtK5+LYiYtNpwbDHraGKqO+z+rYLub&#10;1O9r/+o/g//dmavE7aU7KfU47NdzEIn69C++uz+0gtl0kvfnN/kJ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Y8enwgAAAN0AAAAPAAAAAAAAAAAAAAAAAJgCAABkcnMvZG93&#10;bnJldi54bWxQSwUGAAAAAAQABAD1AAAAhwMAAAAA&#10;" path="m101103,50576v,27887,-22624,50527,-50575,50527c22624,101103,,78463,,50576,,22624,22624,,50528,v27951,,50575,22624,50575,50576xe" filled="f" strokecolor="gray" strokeweight=".71314mm">
                  <v:stroke miterlimit="1" joinstyle="miter"/>
                  <v:path arrowok="t" textboxrect="0,0,101103,101103"/>
                </v:shape>
                <v:shape id="Shape 6534" o:spid="_x0000_s1662" style="position:absolute;left:28109;top:136;width:1011;height:1011;visibility:visible;mso-wrap-style:square;v-text-anchor:top" coordsize="101103,101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jBpMYA&#10;AADdAAAADwAAAGRycy9kb3ducmV2LnhtbESP3UoDMRSE7wXfIRzBO5ut1dKuTUsRLC0UoT8PcLo5&#10;bpZuTmISt1uf3giCl8PMfMPMFr1tRUchNo4VDAcFCOLK6YZrBcfD28MEREzIGlvHpOBKERbz25sZ&#10;ltpdeEfdPtUiQziWqMCk5EspY2XIYhw4T5y9DxcspixDLXXAS4bbVj4WxVhabDgvGPT0aqg677+s&#10;gs12VK+Wfurfgz9tzbfEzbX7VOr+rl++gEjUp//wX3utFYyfR0/w+yY/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1jBpMYAAADdAAAADwAAAAAAAAAAAAAAAACYAgAAZHJz&#10;L2Rvd25yZXYueG1sUEsFBgAAAAAEAAQA9QAAAIsDAAAAAA==&#10;" path="m101103,50576v,27887,-22624,50527,-50575,50527c22624,101103,,78463,,50576,,22624,22624,,50528,v27951,,50575,22624,50575,50576xe" filled="f" strokecolor="gray" strokeweight=".71314mm">
                  <v:stroke miterlimit="1" joinstyle="miter"/>
                  <v:path arrowok="t" textboxrect="0,0,101103,101103"/>
                </v:shape>
                <w10:wrap type="square"/>
              </v:group>
            </w:pict>
          </mc:Fallback>
        </mc:AlternateContent>
      </w:r>
      <w:proofErr w:type="gramStart"/>
      <w:r>
        <w:rPr>
          <w:color w:val="1A1A1A"/>
        </w:rPr>
        <w:t>time</w:t>
      </w:r>
      <w:proofErr w:type="gramEnd"/>
      <w:r>
        <w:rPr>
          <w:color w:val="1A1A1A"/>
        </w:rPr>
        <w:t xml:space="preserve"> point</w:t>
      </w:r>
      <w:r>
        <w:rPr>
          <w:color w:val="1A1A1A"/>
        </w:rPr>
        <w:tab/>
      </w:r>
      <w:r>
        <w:rPr>
          <w:sz w:val="24"/>
        </w:rPr>
        <w:t>t</w:t>
      </w:r>
      <w:r>
        <w:rPr>
          <w:sz w:val="24"/>
          <w:vertAlign w:val="subscript"/>
        </w:rPr>
        <w:t>s</w:t>
      </w:r>
      <w:r>
        <w:rPr>
          <w:sz w:val="24"/>
          <w:vertAlign w:val="subscript"/>
        </w:rPr>
        <w:tab/>
      </w:r>
      <w:r>
        <w:rPr>
          <w:color w:val="808080"/>
          <w:sz w:val="24"/>
        </w:rPr>
        <w:t>t</w:t>
      </w:r>
      <w:r>
        <w:rPr>
          <w:color w:val="808080"/>
          <w:sz w:val="24"/>
          <w:vertAlign w:val="subscript"/>
        </w:rPr>
        <w:t>1</w:t>
      </w:r>
      <w:r>
        <w:rPr>
          <w:color w:val="808080"/>
          <w:sz w:val="24"/>
          <w:vertAlign w:val="subscript"/>
        </w:rPr>
        <w:tab/>
      </w:r>
      <w:r>
        <w:rPr>
          <w:color w:val="808080"/>
          <w:sz w:val="24"/>
        </w:rPr>
        <w:t>t</w:t>
      </w:r>
      <w:r>
        <w:rPr>
          <w:color w:val="808080"/>
          <w:sz w:val="24"/>
          <w:vertAlign w:val="subscript"/>
        </w:rPr>
        <w:t>2</w:t>
      </w:r>
      <w:r>
        <w:rPr>
          <w:color w:val="808080"/>
          <w:sz w:val="24"/>
          <w:vertAlign w:val="subscript"/>
        </w:rPr>
        <w:tab/>
      </w:r>
      <w:r>
        <w:rPr>
          <w:color w:val="808080"/>
          <w:sz w:val="24"/>
        </w:rPr>
        <w:t>t</w:t>
      </w:r>
      <w:r>
        <w:rPr>
          <w:color w:val="808080"/>
          <w:sz w:val="24"/>
          <w:vertAlign w:val="subscript"/>
        </w:rPr>
        <w:t>i</w:t>
      </w:r>
      <w:r>
        <w:rPr>
          <w:color w:val="808080"/>
          <w:sz w:val="24"/>
          <w:vertAlign w:val="subscript"/>
        </w:rPr>
        <w:tab/>
      </w:r>
      <w:r>
        <w:rPr>
          <w:color w:val="808080"/>
          <w:sz w:val="24"/>
        </w:rPr>
        <w:t>t</w:t>
      </w:r>
      <w:r>
        <w:rPr>
          <w:color w:val="808080"/>
          <w:sz w:val="24"/>
          <w:vertAlign w:val="subscript"/>
        </w:rPr>
        <w:t>n</w:t>
      </w:r>
      <w:r>
        <w:rPr>
          <w:color w:val="808080"/>
          <w:sz w:val="24"/>
          <w:vertAlign w:val="subscript"/>
        </w:rPr>
        <w:tab/>
      </w:r>
      <w:r>
        <w:rPr>
          <w:sz w:val="24"/>
        </w:rPr>
        <w:t>t</w:t>
      </w:r>
      <w:r>
        <w:rPr>
          <w:sz w:val="24"/>
          <w:vertAlign w:val="subscript"/>
        </w:rPr>
        <w:t xml:space="preserve">e </w:t>
      </w:r>
      <w:r>
        <w:rPr>
          <w:color w:val="1A1A1A"/>
        </w:rPr>
        <w:t>area area status</w:t>
      </w:r>
    </w:p>
    <w:p w14:paraId="12C7D99E" w14:textId="77777777" w:rsidR="00A21FDC" w:rsidRDefault="00252176">
      <w:pPr>
        <w:spacing w:after="559"/>
        <w:ind w:right="164" w:hanging="10"/>
        <w:jc w:val="center"/>
      </w:pPr>
      <w:r>
        <w:t>Figure 3.3: Three event types that change Areas, resulting in two different area states</w:t>
      </w:r>
    </w:p>
    <w:p w14:paraId="17F445C3" w14:textId="77777777" w:rsidR="00A21FDC" w:rsidRDefault="00252176">
      <w:pPr>
        <w:spacing w:after="518"/>
        <w:ind w:left="2" w:right="163"/>
      </w:pPr>
      <w:r>
        <w:t>Historical changes and Areas are mutually linked, i.e. an Area keeps references to the changes creating, updating and ceasing it and an historical change stores a set old Areas that cease, a set of new Areas that are created and a set of update Areas that are manipulated in the change.</w:t>
      </w:r>
    </w:p>
    <w:p w14:paraId="112508A2" w14:textId="77777777" w:rsidR="00A21FDC" w:rsidRDefault="00252176">
      <w:pPr>
        <w:ind w:left="2" w:right="163"/>
      </w:pPr>
      <w:r>
        <w:rPr>
          <w:b/>
        </w:rPr>
        <w:t xml:space="preserve">Four-Domain Model </w:t>
      </w:r>
      <w:r>
        <w:t>Following the idea of the Three-Domain Model and its extension introduced in section 2.3.4, the Hivent Model is as well organized by four domains that are modeled independently from each other:</w:t>
      </w:r>
    </w:p>
    <w:p w14:paraId="54C8EA92" w14:textId="77777777" w:rsidR="00A21FDC" w:rsidRDefault="00252176">
      <w:pPr>
        <w:numPr>
          <w:ilvl w:val="0"/>
          <w:numId w:val="15"/>
        </w:numPr>
        <w:spacing w:after="25" w:line="261" w:lineRule="auto"/>
        <w:ind w:right="163" w:hanging="199"/>
      </w:pPr>
      <w:r>
        <w:t xml:space="preserve">The </w:t>
      </w:r>
      <w:r>
        <w:rPr>
          <w:i/>
        </w:rPr>
        <w:t xml:space="preserve">semantic domain </w:t>
      </w:r>
      <w:r>
        <w:t>holding the Area uniquely identifiable is represented by its formal name.</w:t>
      </w:r>
    </w:p>
    <w:p w14:paraId="3ADBB3F6" w14:textId="77777777" w:rsidR="00A21FDC" w:rsidRDefault="00252176">
      <w:pPr>
        <w:numPr>
          <w:ilvl w:val="0"/>
          <w:numId w:val="15"/>
        </w:numPr>
        <w:spacing w:after="16"/>
        <w:ind w:right="163" w:hanging="199"/>
      </w:pPr>
      <w:r>
        <w:t xml:space="preserve">The </w:t>
      </w:r>
      <w:r>
        <w:rPr>
          <w:i/>
        </w:rPr>
        <w:t xml:space="preserve">spatial domain </w:t>
      </w:r>
      <w:r>
        <w:t>is the territory of the Area that is visible on the map.</w:t>
      </w:r>
    </w:p>
    <w:p w14:paraId="1993C4CD" w14:textId="77777777" w:rsidR="00A21FDC" w:rsidRDefault="00252176">
      <w:pPr>
        <w:numPr>
          <w:ilvl w:val="0"/>
          <w:numId w:val="15"/>
        </w:numPr>
        <w:spacing w:after="16"/>
        <w:ind w:right="163" w:hanging="199"/>
      </w:pPr>
      <w:r>
        <w:t xml:space="preserve">The </w:t>
      </w:r>
      <w:r>
        <w:rPr>
          <w:i/>
        </w:rPr>
        <w:t xml:space="preserve">thematic domain </w:t>
      </w:r>
      <w:r>
        <w:t>is represented by the short name of the Area</w:t>
      </w:r>
    </w:p>
    <w:p w14:paraId="54F1BD8B" w14:textId="77777777" w:rsidR="00A21FDC" w:rsidRDefault="00252176">
      <w:pPr>
        <w:numPr>
          <w:ilvl w:val="0"/>
          <w:numId w:val="15"/>
        </w:numPr>
        <w:ind w:right="163" w:hanging="199"/>
      </w:pPr>
      <w:r>
        <w:t xml:space="preserve">The </w:t>
      </w:r>
      <w:r>
        <w:rPr>
          <w:i/>
        </w:rPr>
        <w:t xml:space="preserve">temporal domain </w:t>
      </w:r>
      <w:r>
        <w:t>is the entirety of all historical changes associated to the Area.</w:t>
      </w:r>
    </w:p>
    <w:p w14:paraId="59016BDD" w14:textId="77777777" w:rsidR="00A21FDC" w:rsidRDefault="00252176">
      <w:pPr>
        <w:spacing w:after="565"/>
        <w:ind w:left="2" w:right="163"/>
      </w:pPr>
      <w:r>
        <w:lastRenderedPageBreak/>
        <w:t>The main difference between the spatial and the thematic thematic is that there is no relation between the names of two Areas: While it does not make sense, there could potentially be two Areas active at the same time with the same name. The update of the name of one Area is independent from any other Area. This is not true for the spatial domain: The territories of two Areas are highly related to each other. Geospatially each territory has at least one neighbor and two neighbors share the same border. An update of the territory of one Area results in the update of at least one other territory.</w:t>
      </w:r>
    </w:p>
    <w:p w14:paraId="2693EC7B" w14:textId="77777777" w:rsidR="00A21FDC" w:rsidRDefault="00252176">
      <w:pPr>
        <w:pStyle w:val="Heading3"/>
        <w:tabs>
          <w:tab w:val="center" w:pos="1546"/>
        </w:tabs>
        <w:ind w:left="-13" w:firstLine="0"/>
      </w:pPr>
      <w:bookmarkStart w:id="210" w:name="_Toc129102"/>
      <w:r>
        <w:t>3.1.2</w:t>
      </w:r>
      <w:r>
        <w:tab/>
        <w:t>Preconditions</w:t>
      </w:r>
      <w:bookmarkEnd w:id="210"/>
    </w:p>
    <w:p w14:paraId="13E3F371" w14:textId="77777777" w:rsidR="00A21FDC" w:rsidRDefault="00252176">
      <w:pPr>
        <w:spacing w:after="14"/>
        <w:ind w:left="495" w:right="151" w:hanging="10"/>
      </w:pPr>
      <w:r>
        <w:rPr>
          <w:i/>
        </w:rPr>
        <w:t>In the beginning God created the heavens and the Earth</w:t>
      </w:r>
    </w:p>
    <w:p w14:paraId="2AFEF7D7" w14:textId="77777777" w:rsidR="00A21FDC" w:rsidRDefault="00252176">
      <w:pPr>
        <w:spacing w:after="14"/>
        <w:ind w:left="495" w:right="151" w:hanging="10"/>
      </w:pPr>
      <w:r>
        <w:rPr>
          <w:i/>
        </w:rPr>
        <w:t>Now the Earth was formless and empty [...]</w:t>
      </w:r>
    </w:p>
    <w:p w14:paraId="1276B904" w14:textId="77777777" w:rsidR="00A21FDC" w:rsidRDefault="00252176">
      <w:pPr>
        <w:spacing w:after="433"/>
        <w:ind w:left="495" w:right="151" w:hanging="10"/>
      </w:pPr>
      <w:r>
        <w:rPr>
          <w:i/>
        </w:rPr>
        <w:t>And God said, “Let there be light” — and there was light.</w:t>
      </w:r>
    </w:p>
    <w:p w14:paraId="6FA493FC" w14:textId="77777777" w:rsidR="00A21FDC" w:rsidRDefault="00252176">
      <w:pPr>
        <w:spacing w:after="442" w:line="261" w:lineRule="auto"/>
        <w:ind w:right="179" w:hanging="10"/>
        <w:jc w:val="right"/>
      </w:pPr>
      <w:r>
        <w:t xml:space="preserve">– Genesis 1:1, </w:t>
      </w:r>
      <w:proofErr w:type="gramStart"/>
      <w:r>
        <w:t>The</w:t>
      </w:r>
      <w:proofErr w:type="gramEnd"/>
      <w:r>
        <w:t xml:space="preserve"> First Book of Moses, Old Testament</w:t>
      </w:r>
    </w:p>
    <w:p w14:paraId="17CE19F8" w14:textId="77777777" w:rsidR="00A21FDC" w:rsidRDefault="00252176">
      <w:pPr>
        <w:ind w:left="2" w:right="163"/>
      </w:pPr>
      <w:r>
        <w:t>There are five axioms and two assumptions the Hivent Model is based on. The theoretical foundation is the model of the Earth and its curved surface that can be projected on a two-dimensional map using a map projection, as introduced in sections 2.2.2.</w:t>
      </w:r>
    </w:p>
    <w:p w14:paraId="58C6F677" w14:textId="77777777" w:rsidR="00A21FDC" w:rsidRDefault="00252176">
      <w:pPr>
        <w:spacing w:after="234"/>
        <w:ind w:left="12" w:right="151" w:hanging="10"/>
      </w:pPr>
      <w:r>
        <w:rPr>
          <w:b/>
        </w:rPr>
        <w:t xml:space="preserve">Axiom 1 </w:t>
      </w:r>
      <w:r>
        <w:rPr>
          <w:i/>
        </w:rPr>
        <w:t>The Earth’s surface has an invariant area size, i.e. it does not change over time.</w:t>
      </w:r>
    </w:p>
    <w:p w14:paraId="63EA15FC" w14:textId="77777777" w:rsidR="00A21FDC" w:rsidRDefault="00252176">
      <w:pPr>
        <w:spacing w:after="433"/>
        <w:ind w:left="12" w:right="151" w:hanging="10"/>
      </w:pPr>
      <w:r>
        <w:rPr>
          <w:b/>
        </w:rPr>
        <w:t xml:space="preserve">Axiom 2 </w:t>
      </w:r>
      <w:r>
        <w:rPr>
          <w:i/>
        </w:rPr>
        <w:t>Each Area in the spatio-temporal system is located directly on the surface of the Earth.</w:t>
      </w:r>
    </w:p>
    <w:p w14:paraId="265A4DD3" w14:textId="77777777" w:rsidR="00A21FDC" w:rsidRDefault="00252176">
      <w:pPr>
        <w:ind w:left="2" w:right="163"/>
      </w:pPr>
      <w:r>
        <w:t>These axioms set the spatial foundation of the system: a constant dimension of the map and Areas covering the map. The basis of the temporal part of the system is content of the following axioms:</w:t>
      </w:r>
    </w:p>
    <w:p w14:paraId="716852FE" w14:textId="77777777" w:rsidR="00A21FDC" w:rsidRDefault="00252176">
      <w:pPr>
        <w:spacing w:after="246"/>
        <w:ind w:left="12" w:right="151" w:hanging="10"/>
      </w:pPr>
      <w:r>
        <w:rPr>
          <w:b/>
        </w:rPr>
        <w:t xml:space="preserve">Axiom 3 </w:t>
      </w:r>
      <w:r>
        <w:rPr>
          <w:i/>
        </w:rPr>
        <w:t>The spatio-temporal system has an initial state at time point t</w:t>
      </w:r>
      <w:r>
        <w:rPr>
          <w:vertAlign w:val="subscript"/>
        </w:rPr>
        <w:t>0</w:t>
      </w:r>
      <w:r>
        <w:rPr>
          <w:i/>
        </w:rPr>
        <w:t xml:space="preserve">. At this initial state, there exists exactly one Area, denoted by </w:t>
      </w:r>
      <w:r>
        <w:t xml:space="preserve">Ω </w:t>
      </w:r>
      <w:r>
        <w:rPr>
          <w:i/>
        </w:rPr>
        <w:t xml:space="preserve">and referred to as the </w:t>
      </w:r>
      <w:r>
        <w:t xml:space="preserve">universe </w:t>
      </w:r>
      <w:r>
        <w:rPr>
          <w:i/>
        </w:rPr>
        <w:t>Area. It has no name and its territory covers the whole surface of the Earth.</w:t>
      </w:r>
    </w:p>
    <w:p w14:paraId="4A44D515" w14:textId="77777777" w:rsidR="00A21FDC" w:rsidRDefault="00252176">
      <w:pPr>
        <w:spacing w:after="102"/>
        <w:ind w:left="12" w:right="151" w:hanging="10"/>
      </w:pPr>
      <w:r>
        <w:rPr>
          <w:b/>
        </w:rPr>
        <w:t xml:space="preserve">Axiom 4 </w:t>
      </w:r>
      <w:r>
        <w:rPr>
          <w:i/>
        </w:rPr>
        <w:t>At each time point t</w:t>
      </w:r>
      <w:r>
        <w:rPr>
          <w:i/>
          <w:vertAlign w:val="subscript"/>
        </w:rPr>
        <w:t xml:space="preserve">i </w:t>
      </w:r>
      <w:r>
        <w:rPr>
          <w:i/>
          <w:sz w:val="31"/>
          <w:vertAlign w:val="subscript"/>
        </w:rPr>
        <w:t>≥ t</w:t>
      </w:r>
      <w:r>
        <w:rPr>
          <w:vertAlign w:val="subscript"/>
        </w:rPr>
        <w:t xml:space="preserve">0 </w:t>
      </w:r>
      <w:r>
        <w:rPr>
          <w:i/>
        </w:rPr>
        <w:t>multiple historical changes can be introduced.</w:t>
      </w:r>
    </w:p>
    <w:p w14:paraId="4DAF5561" w14:textId="77777777" w:rsidR="00A21FDC" w:rsidRDefault="00252176">
      <w:pPr>
        <w:spacing w:after="429"/>
        <w:ind w:left="12" w:right="151" w:hanging="10"/>
      </w:pPr>
      <w:r>
        <w:rPr>
          <w:b/>
        </w:rPr>
        <w:t xml:space="preserve">Axiom 5 </w:t>
      </w:r>
      <w:r>
        <w:rPr>
          <w:i/>
        </w:rPr>
        <w:t>At each time point t</w:t>
      </w:r>
      <w:r>
        <w:rPr>
          <w:i/>
          <w:vertAlign w:val="subscript"/>
        </w:rPr>
        <w:t xml:space="preserve">i </w:t>
      </w:r>
      <w:r>
        <w:rPr>
          <w:i/>
          <w:sz w:val="31"/>
          <w:vertAlign w:val="subscript"/>
        </w:rPr>
        <w:t>≥ t</w:t>
      </w:r>
      <w:r>
        <w:rPr>
          <w:vertAlign w:val="subscript"/>
        </w:rPr>
        <w:t xml:space="preserve">0 </w:t>
      </w:r>
      <w:r>
        <w:rPr>
          <w:i/>
        </w:rPr>
        <w:t>each point on the surface of the Earth is covered by exactly one territory of exactly one Area.</w:t>
      </w:r>
    </w:p>
    <w:p w14:paraId="5A6B4068" w14:textId="77777777" w:rsidR="00A21FDC" w:rsidRDefault="00252176">
      <w:pPr>
        <w:ind w:left="2" w:right="163"/>
      </w:pPr>
      <w:r>
        <w:t>As it has been defined in section 3.1.1, an historical change can create, manipulate and cease Areas on the Earth’s surface. According to axiom 5, each change introduced in the system must maintain the spatial integrity on the map, i.e. if an Area is created on the map, the Area claiming this territory before has to cease it.</w:t>
      </w:r>
    </w:p>
    <w:p w14:paraId="5F92AB46" w14:textId="77777777" w:rsidR="00A21FDC" w:rsidRDefault="00252176">
      <w:pPr>
        <w:spacing w:after="135"/>
        <w:ind w:left="2" w:right="163"/>
      </w:pPr>
      <w:r>
        <w:lastRenderedPageBreak/>
        <w:t xml:space="preserve">Formally, it can be said that each change consists of three sets of Areas: the old Areas </w:t>
      </w:r>
      <w:r>
        <w:rPr>
          <w:i/>
        </w:rPr>
        <w:t xml:space="preserve">A </w:t>
      </w:r>
      <w:r>
        <w:t xml:space="preserve">that are ceased, the new Areas </w:t>
      </w:r>
      <w:r>
        <w:rPr>
          <w:i/>
        </w:rPr>
        <w:t xml:space="preserve">B </w:t>
      </w:r>
      <w:r>
        <w:t xml:space="preserve">that are created and the Areas </w:t>
      </w:r>
      <w:r>
        <w:rPr>
          <w:i/>
        </w:rPr>
        <w:t>C</w:t>
      </w:r>
      <w:r>
        <w:t xml:space="preserve">, whose properties are updated in the change. Each </w:t>
      </w:r>
      <w:r>
        <w:rPr>
          <w:i/>
        </w:rPr>
        <w:t>A</w:t>
      </w:r>
      <w:r>
        <w:rPr>
          <w:i/>
          <w:vertAlign w:val="subscript"/>
        </w:rPr>
        <w:t xml:space="preserve">i </w:t>
      </w:r>
      <w:r>
        <w:rPr>
          <w:i/>
        </w:rPr>
        <w:t xml:space="preserve">∈ </w:t>
      </w:r>
      <w:r>
        <w:rPr>
          <w:i/>
          <w:sz w:val="31"/>
          <w:vertAlign w:val="subscript"/>
        </w:rPr>
        <w:t xml:space="preserve">A </w:t>
      </w:r>
      <w:r>
        <w:t xml:space="preserve">and </w:t>
      </w:r>
      <w:r>
        <w:rPr>
          <w:i/>
        </w:rPr>
        <w:t>B</w:t>
      </w:r>
      <w:r>
        <w:rPr>
          <w:i/>
          <w:vertAlign w:val="subscript"/>
        </w:rPr>
        <w:t xml:space="preserve">i </w:t>
      </w:r>
      <w:r>
        <w:rPr>
          <w:i/>
        </w:rPr>
        <w:t xml:space="preserve">∈ </w:t>
      </w:r>
      <w:r>
        <w:rPr>
          <w:i/>
          <w:sz w:val="31"/>
          <w:vertAlign w:val="subscript"/>
        </w:rPr>
        <w:t xml:space="preserve">B </w:t>
      </w:r>
      <w:r>
        <w:t xml:space="preserve">has a territory </w:t>
      </w:r>
      <w:r>
        <w:rPr>
          <w:i/>
        </w:rPr>
        <w:t>A</w:t>
      </w:r>
      <w:r>
        <w:rPr>
          <w:i/>
          <w:vertAlign w:val="superscript"/>
        </w:rPr>
        <w:t>T</w:t>
      </w:r>
      <w:r>
        <w:rPr>
          <w:i/>
          <w:vertAlign w:val="subscript"/>
        </w:rPr>
        <w:t xml:space="preserve">i </w:t>
      </w:r>
      <w:r>
        <w:t xml:space="preserve">respectively </w:t>
      </w:r>
      <w:r>
        <w:rPr>
          <w:i/>
        </w:rPr>
        <w:t>B</w:t>
      </w:r>
      <w:r>
        <w:rPr>
          <w:i/>
          <w:vertAlign w:val="subscript"/>
        </w:rPr>
        <w:t>i</w:t>
      </w:r>
      <w:r>
        <w:rPr>
          <w:i/>
          <w:vertAlign w:val="superscript"/>
        </w:rPr>
        <w:t>T</w:t>
      </w:r>
      <w:r>
        <w:t xml:space="preserve">. Each </w:t>
      </w:r>
      <w:r>
        <w:rPr>
          <w:i/>
        </w:rPr>
        <w:t>C</w:t>
      </w:r>
      <w:r>
        <w:rPr>
          <w:i/>
          <w:vertAlign w:val="subscript"/>
        </w:rPr>
        <w:t xml:space="preserve">i </w:t>
      </w:r>
      <w:r>
        <w:rPr>
          <w:i/>
        </w:rPr>
        <w:t xml:space="preserve">∈ </w:t>
      </w:r>
      <w:r>
        <w:rPr>
          <w:i/>
          <w:sz w:val="31"/>
          <w:vertAlign w:val="subscript"/>
        </w:rPr>
        <w:t xml:space="preserve">C </w:t>
      </w:r>
      <w:r>
        <w:t xml:space="preserve">has an old territory </w:t>
      </w:r>
      <w:r>
        <w:rPr>
          <w:i/>
        </w:rPr>
        <w:t>C</w:t>
      </w:r>
      <w:r>
        <w:rPr>
          <w:i/>
          <w:vertAlign w:val="subscript"/>
        </w:rPr>
        <w:t>i</w:t>
      </w:r>
      <w:r>
        <w:rPr>
          <w:i/>
          <w:vertAlign w:val="superscript"/>
        </w:rPr>
        <w:t xml:space="preserve">OT </w:t>
      </w:r>
      <w:r>
        <w:t xml:space="preserve">that is updated with the new territory </w:t>
      </w:r>
      <w:r>
        <w:rPr>
          <w:i/>
        </w:rPr>
        <w:t>C</w:t>
      </w:r>
      <w:r>
        <w:rPr>
          <w:i/>
          <w:vertAlign w:val="subscript"/>
        </w:rPr>
        <w:t>i</w:t>
      </w:r>
      <w:r>
        <w:rPr>
          <w:i/>
          <w:vertAlign w:val="superscript"/>
        </w:rPr>
        <w:t>NT</w:t>
      </w:r>
      <w:r>
        <w:t>. Each change introduced in the spatio-temporal system maintains the spatial integrity of axiom 5 like this:</w:t>
      </w:r>
    </w:p>
    <w:p w14:paraId="18C17FF0" w14:textId="77777777" w:rsidR="00A21FDC" w:rsidRDefault="00252176">
      <w:pPr>
        <w:tabs>
          <w:tab w:val="center" w:pos="2196"/>
          <w:tab w:val="center" w:pos="4392"/>
          <w:tab w:val="center" w:pos="6231"/>
        </w:tabs>
        <w:spacing w:after="139" w:line="259" w:lineRule="auto"/>
        <w:ind w:left="0" w:firstLine="0"/>
        <w:jc w:val="left"/>
      </w:pPr>
      <w:r>
        <w:rPr>
          <w:sz w:val="22"/>
        </w:rPr>
        <w:tab/>
      </w:r>
      <w:r>
        <w:t xml:space="preserve"> </w:t>
      </w:r>
      <w:proofErr w:type="gramStart"/>
      <w:r>
        <w:rPr>
          <w:i/>
          <w:sz w:val="14"/>
        </w:rPr>
        <w:t>n</w:t>
      </w:r>
      <w:proofErr w:type="gramEnd"/>
      <w:r>
        <w:rPr>
          <w:i/>
          <w:sz w:val="14"/>
        </w:rPr>
        <w:tab/>
        <w:t xml:space="preserve">n </w:t>
      </w:r>
      <w:r>
        <w:t>!</w:t>
      </w:r>
      <w:r>
        <w:rPr>
          <w:i/>
          <w:sz w:val="14"/>
        </w:rPr>
        <w:t>n</w:t>
      </w:r>
      <w:r>
        <w:rPr>
          <w:i/>
          <w:sz w:val="14"/>
        </w:rPr>
        <w:tab/>
      </w:r>
      <w:r>
        <w:t>!</w:t>
      </w:r>
    </w:p>
    <w:p w14:paraId="5255D60E" w14:textId="77777777" w:rsidR="00A21FDC" w:rsidRDefault="00252176">
      <w:pPr>
        <w:tabs>
          <w:tab w:val="center" w:pos="2919"/>
          <w:tab w:val="center" w:pos="5271"/>
        </w:tabs>
        <w:spacing w:after="139" w:line="259" w:lineRule="auto"/>
        <w:ind w:left="0" w:firstLine="0"/>
        <w:jc w:val="left"/>
      </w:pPr>
      <w:r>
        <w:rPr>
          <w:noProof/>
        </w:rPr>
        <w:drawing>
          <wp:anchor distT="0" distB="0" distL="114300" distR="114300" simplePos="0" relativeHeight="251667456" behindDoc="0" locked="0" layoutInCell="1" allowOverlap="0" wp14:anchorId="0A70BFB9" wp14:editId="2277D2D5">
            <wp:simplePos x="0" y="0"/>
            <wp:positionH relativeFrom="column">
              <wp:posOffset>2499424</wp:posOffset>
            </wp:positionH>
            <wp:positionV relativeFrom="paragraph">
              <wp:posOffset>-112798</wp:posOffset>
            </wp:positionV>
            <wp:extent cx="384048" cy="387096"/>
            <wp:effectExtent l="0" t="0" r="0" b="0"/>
            <wp:wrapSquare wrapText="bothSides"/>
            <wp:docPr id="124635" name="Picture 124635"/>
            <wp:cNvGraphicFramePr/>
            <a:graphic xmlns:a="http://schemas.openxmlformats.org/drawingml/2006/main">
              <a:graphicData uri="http://schemas.openxmlformats.org/drawingml/2006/picture">
                <pic:pic xmlns:pic="http://schemas.openxmlformats.org/drawingml/2006/picture">
                  <pic:nvPicPr>
                    <pic:cNvPr id="124635" name="Picture 124635"/>
                    <pic:cNvPicPr/>
                  </pic:nvPicPr>
                  <pic:blipFill>
                    <a:blip r:embed="rId38"/>
                    <a:stretch>
                      <a:fillRect/>
                    </a:stretch>
                  </pic:blipFill>
                  <pic:spPr>
                    <a:xfrm>
                      <a:off x="0" y="0"/>
                      <a:ext cx="384048" cy="387096"/>
                    </a:xfrm>
                    <a:prstGeom prst="rect">
                      <a:avLst/>
                    </a:prstGeom>
                  </pic:spPr>
                </pic:pic>
              </a:graphicData>
            </a:graphic>
          </wp:anchor>
        </w:drawing>
      </w:r>
      <w:r>
        <w:rPr>
          <w:sz w:val="22"/>
        </w:rPr>
        <w:tab/>
      </w:r>
      <w:proofErr w:type="gramStart"/>
      <w:r>
        <w:t xml:space="preserve">[ </w:t>
      </w:r>
      <w:r>
        <w:rPr>
          <w:i/>
        </w:rPr>
        <w:t>A</w:t>
      </w:r>
      <w:r>
        <w:rPr>
          <w:i/>
          <w:sz w:val="14"/>
        </w:rPr>
        <w:t>Ti</w:t>
      </w:r>
      <w:proofErr w:type="gramEnd"/>
      <w:r>
        <w:rPr>
          <w:i/>
          <w:sz w:val="14"/>
        </w:rPr>
        <w:t xml:space="preserve"> </w:t>
      </w:r>
      <w:r>
        <w:rPr>
          <w:b/>
        </w:rPr>
        <w:t xml:space="preserve">= </w:t>
      </w:r>
      <w:r>
        <w:t xml:space="preserve">[ </w:t>
      </w:r>
      <w:r>
        <w:rPr>
          <w:i/>
        </w:rPr>
        <w:t>B</w:t>
      </w:r>
      <w:r>
        <w:rPr>
          <w:i/>
          <w:sz w:val="14"/>
        </w:rPr>
        <w:t>iT</w:t>
      </w:r>
      <w:r>
        <w:rPr>
          <w:i/>
          <w:sz w:val="14"/>
        </w:rPr>
        <w:tab/>
      </w:r>
      <w:r>
        <w:t xml:space="preserve">[ </w:t>
      </w:r>
      <w:r>
        <w:rPr>
          <w:i/>
        </w:rPr>
        <w:t>C</w:t>
      </w:r>
      <w:r>
        <w:rPr>
          <w:i/>
          <w:sz w:val="14"/>
        </w:rPr>
        <w:t xml:space="preserve">iOT </w:t>
      </w:r>
      <w:r>
        <w:rPr>
          <w:b/>
        </w:rPr>
        <w:t xml:space="preserve">= </w:t>
      </w:r>
      <w:r>
        <w:t xml:space="preserve">[ </w:t>
      </w:r>
      <w:r>
        <w:rPr>
          <w:i/>
        </w:rPr>
        <w:t>C</w:t>
      </w:r>
      <w:r>
        <w:rPr>
          <w:i/>
          <w:sz w:val="14"/>
        </w:rPr>
        <w:t>iNT</w:t>
      </w:r>
    </w:p>
    <w:p w14:paraId="4201B5F2" w14:textId="77777777" w:rsidR="00A21FDC" w:rsidRDefault="00252176">
      <w:pPr>
        <w:tabs>
          <w:tab w:val="center" w:pos="2314"/>
          <w:tab w:val="center" w:pos="3217"/>
          <w:tab w:val="center" w:pos="4531"/>
          <w:tab w:val="center" w:pos="5567"/>
        </w:tabs>
        <w:spacing w:after="432" w:line="259" w:lineRule="auto"/>
        <w:ind w:left="0" w:firstLine="0"/>
        <w:jc w:val="left"/>
      </w:pPr>
      <w:r>
        <w:rPr>
          <w:sz w:val="22"/>
        </w:rPr>
        <w:tab/>
      </w:r>
      <w:r>
        <w:rPr>
          <w:i/>
          <w:sz w:val="14"/>
        </w:rPr>
        <w:t>i</w:t>
      </w:r>
      <w:r>
        <w:rPr>
          <w:sz w:val="14"/>
        </w:rPr>
        <w:t>=1</w:t>
      </w:r>
      <w:r>
        <w:rPr>
          <w:sz w:val="14"/>
        </w:rPr>
        <w:tab/>
      </w:r>
      <w:r>
        <w:rPr>
          <w:i/>
          <w:sz w:val="14"/>
        </w:rPr>
        <w:t>i</w:t>
      </w:r>
      <w:r>
        <w:rPr>
          <w:sz w:val="14"/>
        </w:rPr>
        <w:t>=1</w:t>
      </w:r>
      <w:r>
        <w:rPr>
          <w:sz w:val="14"/>
        </w:rPr>
        <w:tab/>
      </w:r>
      <w:r>
        <w:rPr>
          <w:i/>
          <w:sz w:val="14"/>
        </w:rPr>
        <w:t>i</w:t>
      </w:r>
      <w:r>
        <w:rPr>
          <w:sz w:val="14"/>
        </w:rPr>
        <w:t>=1</w:t>
      </w:r>
      <w:r>
        <w:rPr>
          <w:sz w:val="14"/>
        </w:rPr>
        <w:tab/>
      </w:r>
      <w:r>
        <w:rPr>
          <w:i/>
          <w:sz w:val="14"/>
        </w:rPr>
        <w:t>i</w:t>
      </w:r>
      <w:r>
        <w:rPr>
          <w:sz w:val="14"/>
        </w:rPr>
        <w:t>=1</w:t>
      </w:r>
    </w:p>
    <w:p w14:paraId="56ADDD1B" w14:textId="77777777" w:rsidR="00A21FDC" w:rsidRDefault="00252176">
      <w:pPr>
        <w:ind w:left="2" w:right="163"/>
      </w:pPr>
      <w:r>
        <w:t xml:space="preserve">The first changes introduced in the system at time point </w:t>
      </w:r>
      <w:r>
        <w:rPr>
          <w:i/>
        </w:rPr>
        <w:t>t</w:t>
      </w:r>
      <w:r>
        <w:rPr>
          <w:vertAlign w:val="subscript"/>
        </w:rPr>
        <w:t xml:space="preserve">0 </w:t>
      </w:r>
      <w:r>
        <w:t xml:space="preserve">are the creation of all bodies of water, including the oceans and lakes, denoted as </w:t>
      </w:r>
      <w:r>
        <w:rPr>
          <w:i/>
        </w:rPr>
        <w:t>W</w:t>
      </w:r>
      <w:r>
        <w:t xml:space="preserve">. Each Area </w:t>
      </w:r>
      <w:r>
        <w:rPr>
          <w:i/>
        </w:rPr>
        <w:t>W</w:t>
      </w:r>
      <w:r>
        <w:rPr>
          <w:i/>
          <w:vertAlign w:val="subscript"/>
        </w:rPr>
        <w:t xml:space="preserve">i </w:t>
      </w:r>
      <w:r>
        <w:rPr>
          <w:i/>
          <w:sz w:val="31"/>
          <w:vertAlign w:val="subscript"/>
        </w:rPr>
        <w:t xml:space="preserve">∈ W </w:t>
      </w:r>
      <w:r>
        <w:t xml:space="preserve">is created with their name and territory cut out of Ω. The result is that after </w:t>
      </w:r>
      <w:r>
        <w:rPr>
          <w:i/>
        </w:rPr>
        <w:t>t</w:t>
      </w:r>
      <w:r>
        <w:rPr>
          <w:vertAlign w:val="subscript"/>
        </w:rPr>
        <w:t>0</w:t>
      </w:r>
      <w:r>
        <w:t>, the map is divided into water (</w:t>
      </w:r>
      <w:r>
        <w:rPr>
          <w:i/>
        </w:rPr>
        <w:t>W</w:t>
      </w:r>
      <w:r>
        <w:t xml:space="preserve">) and land (Ω). Land can at any point in time be either </w:t>
      </w:r>
      <w:r>
        <w:rPr>
          <w:i/>
        </w:rPr>
        <w:t>claimed</w:t>
      </w:r>
      <w:r>
        <w:t xml:space="preserve">, i.e. it is currently occupied by the territory of exactly one active Area, or on a contrary be </w:t>
      </w:r>
      <w:r>
        <w:rPr>
          <w:i/>
        </w:rPr>
        <w:t>unclaimed</w:t>
      </w:r>
      <w:r>
        <w:t>, i.e. belonging to Ω.</w:t>
      </w:r>
    </w:p>
    <w:p w14:paraId="670826A1" w14:textId="77777777" w:rsidR="00A21FDC" w:rsidRDefault="00252176">
      <w:pPr>
        <w:spacing w:after="176" w:line="259" w:lineRule="auto"/>
        <w:ind w:left="1664" w:firstLine="0"/>
        <w:jc w:val="left"/>
      </w:pPr>
      <w:r>
        <w:rPr>
          <w:noProof/>
        </w:rPr>
        <w:drawing>
          <wp:inline distT="0" distB="0" distL="0" distR="0" wp14:anchorId="69DFF8D0" wp14:editId="50592FAF">
            <wp:extent cx="3179064" cy="1591056"/>
            <wp:effectExtent l="0" t="0" r="0" b="0"/>
            <wp:docPr id="124636" name="Picture 124636"/>
            <wp:cNvGraphicFramePr/>
            <a:graphic xmlns:a="http://schemas.openxmlformats.org/drawingml/2006/main">
              <a:graphicData uri="http://schemas.openxmlformats.org/drawingml/2006/picture">
                <pic:pic xmlns:pic="http://schemas.openxmlformats.org/drawingml/2006/picture">
                  <pic:nvPicPr>
                    <pic:cNvPr id="124636" name="Picture 124636"/>
                    <pic:cNvPicPr/>
                  </pic:nvPicPr>
                  <pic:blipFill>
                    <a:blip r:embed="rId39"/>
                    <a:stretch>
                      <a:fillRect/>
                    </a:stretch>
                  </pic:blipFill>
                  <pic:spPr>
                    <a:xfrm>
                      <a:off x="0" y="0"/>
                      <a:ext cx="3179064" cy="1591056"/>
                    </a:xfrm>
                    <a:prstGeom prst="rect">
                      <a:avLst/>
                    </a:prstGeom>
                  </pic:spPr>
                </pic:pic>
              </a:graphicData>
            </a:graphic>
          </wp:inline>
        </w:drawing>
      </w:r>
    </w:p>
    <w:p w14:paraId="3EBED5D1" w14:textId="77777777" w:rsidR="00A21FDC" w:rsidRDefault="00252176">
      <w:pPr>
        <w:spacing w:after="552"/>
        <w:ind w:right="174" w:hanging="10"/>
        <w:jc w:val="center"/>
      </w:pPr>
      <w:r>
        <w:t xml:space="preserve">Figure 3.4: The initial state of the world map at time point </w:t>
      </w:r>
      <w:r>
        <w:rPr>
          <w:i/>
        </w:rPr>
        <w:t>t</w:t>
      </w:r>
      <w:r>
        <w:rPr>
          <w:vertAlign w:val="subscript"/>
        </w:rPr>
        <w:t>0</w:t>
      </w:r>
    </w:p>
    <w:p w14:paraId="3A1D78E9" w14:textId="77777777" w:rsidR="00A21FDC" w:rsidRDefault="00252176">
      <w:pPr>
        <w:spacing w:after="429"/>
        <w:ind w:left="2" w:right="163"/>
      </w:pPr>
      <w:r>
        <w:t>In the real world, the name of a country changes according to sudden events, e.g. a declaration or a governmental bill. The territory can change either because of a geographical processes, e.g. the sea level rise influencing the change of the coastline, or according to a historical event, e.g. a treaty. The Hivent model is based on two assumptions that simplify the model and keep the problem space clear:</w:t>
      </w:r>
    </w:p>
    <w:p w14:paraId="17B44F26" w14:textId="77777777" w:rsidR="00A21FDC" w:rsidRDefault="00252176">
      <w:pPr>
        <w:spacing w:after="235"/>
        <w:ind w:left="12" w:right="151" w:hanging="10"/>
      </w:pPr>
      <w:r>
        <w:rPr>
          <w:b/>
        </w:rPr>
        <w:t xml:space="preserve">Assumption 6 </w:t>
      </w:r>
      <w:r>
        <w:rPr>
          <w:i/>
        </w:rPr>
        <w:t>The territory of a country stops at the coastline.</w:t>
      </w:r>
    </w:p>
    <w:p w14:paraId="7B4D29BC" w14:textId="77777777" w:rsidR="00A21FDC" w:rsidRDefault="00252176">
      <w:pPr>
        <w:spacing w:after="433"/>
        <w:ind w:left="12" w:right="151" w:hanging="10"/>
      </w:pPr>
      <w:r>
        <w:rPr>
          <w:b/>
        </w:rPr>
        <w:t xml:space="preserve">Assumption 7 </w:t>
      </w:r>
      <w:r>
        <w:rPr>
          <w:i/>
        </w:rPr>
        <w:t>The spatial configuration of water and the coastlines have not changed over time.</w:t>
      </w:r>
    </w:p>
    <w:p w14:paraId="5A4715B2" w14:textId="77777777" w:rsidR="00A21FDC" w:rsidRDefault="00252176">
      <w:pPr>
        <w:spacing w:after="565"/>
        <w:ind w:left="2" w:right="163"/>
      </w:pPr>
      <w:r>
        <w:t xml:space="preserve">Both assumptions are obviously wrong: The territory of a country stretches into international water (see section 2.1.3). Coastlines are constantly changing and so does the distribution of land and water on Earth. However, the assumptions allow the Hivent Model to focus only on discrete historical changes. It is subject to future work to extend the data model to account for long-term processes that change </w:t>
      </w:r>
      <w:r>
        <w:lastRenderedPageBreak/>
        <w:t xml:space="preserve">water and the coastlines. For now, the temporal behavior of an Area in the Hivent Model can be described as a </w:t>
      </w:r>
      <w:r>
        <w:rPr>
          <w:i/>
        </w:rPr>
        <w:t>static object that changes according to sudden events</w:t>
      </w:r>
      <w:r>
        <w:t>.</w:t>
      </w:r>
    </w:p>
    <w:p w14:paraId="74182600" w14:textId="77777777" w:rsidR="00A21FDC" w:rsidRDefault="00252176">
      <w:pPr>
        <w:pStyle w:val="Heading3"/>
        <w:tabs>
          <w:tab w:val="center" w:pos="1807"/>
        </w:tabs>
        <w:ind w:left="-13" w:firstLine="0"/>
      </w:pPr>
      <w:bookmarkStart w:id="211" w:name="_Toc129103"/>
      <w:r>
        <w:t>3.1.3</w:t>
      </w:r>
      <w:r>
        <w:tab/>
        <w:t>Hivent Operations</w:t>
      </w:r>
      <w:bookmarkEnd w:id="211"/>
    </w:p>
    <w:p w14:paraId="5D76D41F" w14:textId="77777777" w:rsidR="00A21FDC" w:rsidRDefault="00252176">
      <w:pPr>
        <w:ind w:left="2" w:right="163"/>
      </w:pPr>
      <w:r>
        <w:t xml:space="preserve">Respecting the preconditions, there are several different types of historical changes that transform a set of old Areas </w:t>
      </w:r>
      <w:r>
        <w:rPr>
          <w:i/>
        </w:rPr>
        <w:t xml:space="preserve">A </w:t>
      </w:r>
      <w:r>
        <w:t xml:space="preserve">to a set of new Areas </w:t>
      </w:r>
      <w:r>
        <w:rPr>
          <w:i/>
        </w:rPr>
        <w:t xml:space="preserve">B </w:t>
      </w:r>
      <w:r>
        <w:t xml:space="preserve">and update a set of Areas </w:t>
      </w:r>
      <w:r>
        <w:rPr>
          <w:i/>
        </w:rPr>
        <w:t>C</w:t>
      </w:r>
      <w:r>
        <w:t xml:space="preserve">. However, each possible historical change can be expressed with only one of five </w:t>
      </w:r>
      <w:r>
        <w:rPr>
          <w:i/>
        </w:rPr>
        <w:t>Hivent Operations</w:t>
      </w:r>
      <w:r>
        <w:t>. Four of them change the identity of at least one Area and therefore establish historical predecessor-successor-relationships. These relationships are always symmetric, i.e. if one old Area is replaced by one new Area, the old Area is the historical predecessor of the new Area and vice versa the new Area is the successor of the old Area. The last operation changes an aspatial property of an Area and is therefore identity-preserving.</w:t>
      </w:r>
    </w:p>
    <w:p w14:paraId="32B4887F" w14:textId="77777777" w:rsidR="00A21FDC" w:rsidRDefault="00252176">
      <w:pPr>
        <w:spacing w:after="60"/>
        <w:ind w:left="492" w:right="163" w:hanging="498"/>
      </w:pPr>
      <w:r>
        <w:rPr>
          <w:b/>
        </w:rPr>
        <w:t xml:space="preserve">UNI – Unification </w:t>
      </w:r>
      <w:r>
        <w:t>A set of old Areas unifies to one new Area. The old Areas cease, becoming the historical predecessors of the new Area. The territory of this new Area is the union of the territories of the old Areas. The new Area receives a new name.</w:t>
      </w:r>
    </w:p>
    <w:p w14:paraId="52E544CE" w14:textId="77777777" w:rsidR="00A21FDC" w:rsidRDefault="00252176">
      <w:pPr>
        <w:spacing w:after="153" w:line="362" w:lineRule="auto"/>
        <w:ind w:left="495" w:right="151" w:hanging="10"/>
      </w:pPr>
      <w:r>
        <w:rPr>
          <w:sz w:val="16"/>
        </w:rPr>
        <w:t>In 1922, the Russian SFSR, the Transcaucasian SFSR, the Ukrainian SSR and the Byelorussian SSR unified and formed the Union of Soviet Socialist Republics (USSR).</w:t>
      </w:r>
    </w:p>
    <w:p w14:paraId="408D766A" w14:textId="77777777" w:rsidR="00A21FDC" w:rsidRDefault="00252176">
      <w:pPr>
        <w:spacing w:after="60"/>
        <w:ind w:left="492" w:right="163" w:hanging="498"/>
      </w:pPr>
      <w:r>
        <w:rPr>
          <w:b/>
        </w:rPr>
        <w:t xml:space="preserve">INC – Incorporation </w:t>
      </w:r>
      <w:r>
        <w:t xml:space="preserve">One or </w:t>
      </w:r>
      <w:proofErr w:type="gramStart"/>
      <w:r>
        <w:t>more old</w:t>
      </w:r>
      <w:proofErr w:type="gramEnd"/>
      <w:r>
        <w:t xml:space="preserve"> Areas are incorporated into another Area that stays active. Its territory is enlarged by the union of the territories of the old Areas. The old Areas are historical predecessors of the Area that stays active.</w:t>
      </w:r>
    </w:p>
    <w:p w14:paraId="0E04A9B6" w14:textId="77777777" w:rsidR="00A21FDC" w:rsidRDefault="00252176">
      <w:pPr>
        <w:spacing w:after="153" w:line="362" w:lineRule="auto"/>
        <w:ind w:left="495" w:right="151" w:hanging="10"/>
      </w:pPr>
      <w:r>
        <w:rPr>
          <w:sz w:val="16"/>
        </w:rPr>
        <w:t xml:space="preserve">In 1990, the territory of the German Democratic Republic (East Germany) became part of the Federal Republic of Germany (West Germany). Although this event is known as the </w:t>
      </w:r>
      <w:r>
        <w:rPr>
          <w:i/>
          <w:sz w:val="16"/>
        </w:rPr>
        <w:t>German Reunification</w:t>
      </w:r>
      <w:r>
        <w:rPr>
          <w:sz w:val="16"/>
        </w:rPr>
        <w:t>, it is historically an incorporation of East Germany into West Germany [Jan].</w:t>
      </w:r>
    </w:p>
    <w:p w14:paraId="63EF5F7D" w14:textId="77777777" w:rsidR="00A21FDC" w:rsidRDefault="00252176">
      <w:pPr>
        <w:spacing w:after="60"/>
        <w:ind w:left="492" w:right="163" w:hanging="498"/>
      </w:pPr>
      <w:r>
        <w:rPr>
          <w:b/>
        </w:rPr>
        <w:t xml:space="preserve">SEP – Separation </w:t>
      </w:r>
      <w:r>
        <w:t>As the inverse of unification, one old Area is separated into multiple new Areas. Each new Area gets a part of the territory of the old Area, receives a new name, and has the old Area as its only historical predecessor.</w:t>
      </w:r>
    </w:p>
    <w:p w14:paraId="712F3D56" w14:textId="77777777" w:rsidR="00A21FDC" w:rsidRDefault="00252176">
      <w:pPr>
        <w:spacing w:after="153" w:line="362" w:lineRule="auto"/>
        <w:ind w:left="495" w:right="151" w:hanging="10"/>
      </w:pPr>
      <w:r>
        <w:rPr>
          <w:sz w:val="16"/>
        </w:rPr>
        <w:t>In 1993, the Czech and Slovak Federal Republic, commonly known as Czechoslovakia, dissolved into present-day Czech Republic and Slovak Republic, creating two new countries out of one old.</w:t>
      </w:r>
    </w:p>
    <w:p w14:paraId="3C5100E8" w14:textId="77777777" w:rsidR="00A21FDC" w:rsidRDefault="00252176">
      <w:pPr>
        <w:spacing w:after="60"/>
        <w:ind w:left="492" w:right="163" w:hanging="498"/>
      </w:pPr>
      <w:r>
        <w:rPr>
          <w:b/>
        </w:rPr>
        <w:t xml:space="preserve">SEC – Secession </w:t>
      </w:r>
      <w:r>
        <w:t>As the inverse of incorporation, one or more new Areas are ceded from a previously existing Area that stays active. Each new Area gets a new name, receives the previously existing Area as the only historical predecessor and a part of its territory.</w:t>
      </w:r>
    </w:p>
    <w:p w14:paraId="0A9C9715" w14:textId="77777777" w:rsidR="00A21FDC" w:rsidRDefault="00252176">
      <w:pPr>
        <w:spacing w:after="153" w:line="362" w:lineRule="auto"/>
        <w:ind w:left="495" w:right="151" w:hanging="10"/>
      </w:pPr>
      <w:r>
        <w:rPr>
          <w:sz w:val="16"/>
        </w:rPr>
        <w:t>In 2008, the Republic of Kosovo declared independence from Serbia and has since then partially received international recognition. Serbia stays a country, keeping its name, but ceding a part of its territory to Kosovo.</w:t>
      </w:r>
    </w:p>
    <w:p w14:paraId="345CA917" w14:textId="77777777" w:rsidR="00A21FDC" w:rsidRDefault="00252176">
      <w:pPr>
        <w:spacing w:after="65"/>
        <w:ind w:left="2" w:right="163"/>
      </w:pPr>
      <w:r>
        <w:rPr>
          <w:b/>
        </w:rPr>
        <w:t xml:space="preserve">NCH – Name Change </w:t>
      </w:r>
      <w:proofErr w:type="gramStart"/>
      <w:r>
        <w:t>An</w:t>
      </w:r>
      <w:proofErr w:type="gramEnd"/>
      <w:r>
        <w:t xml:space="preserve"> Area changes its short name but preserves its formal name and identity.</w:t>
      </w:r>
    </w:p>
    <w:p w14:paraId="61CFB47D" w14:textId="77777777" w:rsidR="00A21FDC" w:rsidRDefault="00252176">
      <w:pPr>
        <w:spacing w:after="735" w:line="362" w:lineRule="auto"/>
        <w:ind w:left="495" w:right="151" w:hanging="10"/>
      </w:pPr>
      <w:r>
        <w:rPr>
          <w:sz w:val="16"/>
        </w:rPr>
        <w:t>A recent change happened on 5. May 2016: The cabinet of Czech Republic approved that the country will now officially be called “Czechia”. However, the formal name stays “Czech Republic”, which preserves its identity.</w:t>
      </w:r>
    </w:p>
    <w:p w14:paraId="784C1724" w14:textId="77777777" w:rsidR="00A21FDC" w:rsidRDefault="00252176">
      <w:pPr>
        <w:tabs>
          <w:tab w:val="center" w:pos="993"/>
          <w:tab w:val="center" w:pos="2581"/>
          <w:tab w:val="center" w:pos="4169"/>
          <w:tab w:val="center" w:pos="5757"/>
          <w:tab w:val="center" w:pos="7344"/>
        </w:tabs>
        <w:spacing w:after="43" w:line="259" w:lineRule="auto"/>
        <w:ind w:left="0" w:firstLine="0"/>
        <w:jc w:val="left"/>
      </w:pPr>
      <w:r>
        <w:rPr>
          <w:sz w:val="22"/>
        </w:rPr>
        <w:lastRenderedPageBreak/>
        <w:tab/>
      </w:r>
      <w:r>
        <w:t>UNI</w:t>
      </w:r>
      <w:r>
        <w:tab/>
        <w:t>INC</w:t>
      </w:r>
      <w:r>
        <w:tab/>
        <w:t>SEP</w:t>
      </w:r>
      <w:r>
        <w:tab/>
        <w:t>SEC</w:t>
      </w:r>
      <w:r>
        <w:tab/>
        <w:t>NCH</w:t>
      </w:r>
    </w:p>
    <w:p w14:paraId="1A20CA53" w14:textId="77777777" w:rsidR="00A21FDC" w:rsidRDefault="00252176">
      <w:pPr>
        <w:tabs>
          <w:tab w:val="center" w:pos="993"/>
          <w:tab w:val="center" w:pos="2581"/>
          <w:tab w:val="center" w:pos="4169"/>
          <w:tab w:val="center" w:pos="5757"/>
          <w:tab w:val="center" w:pos="7344"/>
        </w:tabs>
        <w:spacing w:after="163"/>
        <w:ind w:left="0" w:firstLine="0"/>
        <w:jc w:val="left"/>
      </w:pPr>
      <w:r>
        <w:rPr>
          <w:sz w:val="22"/>
        </w:rPr>
        <w:tab/>
      </w:r>
      <w:r>
        <w:t>Unification</w:t>
      </w:r>
      <w:r>
        <w:tab/>
        <w:t>Incorporation</w:t>
      </w:r>
      <w:r>
        <w:tab/>
        <w:t>Separation</w:t>
      </w:r>
      <w:r>
        <w:tab/>
        <w:t>Secession</w:t>
      </w:r>
      <w:r>
        <w:tab/>
        <w:t>Name Change</w:t>
      </w:r>
    </w:p>
    <w:p w14:paraId="76FE8A92" w14:textId="77777777" w:rsidR="00A21FDC" w:rsidRDefault="00252176">
      <w:pPr>
        <w:tabs>
          <w:tab w:val="center" w:pos="1800"/>
          <w:tab w:val="center" w:pos="4638"/>
          <w:tab w:val="center" w:pos="5281"/>
        </w:tabs>
        <w:spacing w:after="105" w:line="259" w:lineRule="auto"/>
        <w:ind w:left="0" w:firstLine="0"/>
        <w:jc w:val="left"/>
      </w:pPr>
      <w:r>
        <w:rPr>
          <w:noProof/>
          <w:sz w:val="22"/>
        </w:rPr>
        <mc:AlternateContent>
          <mc:Choice Requires="wpg">
            <w:drawing>
              <wp:anchor distT="0" distB="0" distL="114300" distR="114300" simplePos="0" relativeHeight="251668480" behindDoc="0" locked="0" layoutInCell="1" allowOverlap="1" wp14:anchorId="08872A8A" wp14:editId="44779B11">
                <wp:simplePos x="0" y="0"/>
                <wp:positionH relativeFrom="column">
                  <wp:posOffset>1283399</wp:posOffset>
                </wp:positionH>
                <wp:positionV relativeFrom="paragraph">
                  <wp:posOffset>-11743</wp:posOffset>
                </wp:positionV>
                <wp:extent cx="558800" cy="453441"/>
                <wp:effectExtent l="0" t="0" r="0" b="0"/>
                <wp:wrapSquare wrapText="bothSides"/>
                <wp:docPr id="94245" name="Group 94245"/>
                <wp:cNvGraphicFramePr/>
                <a:graphic xmlns:a="http://schemas.openxmlformats.org/drawingml/2006/main">
                  <a:graphicData uri="http://schemas.microsoft.com/office/word/2010/wordprocessingGroup">
                    <wpg:wgp>
                      <wpg:cNvGrpSpPr/>
                      <wpg:grpSpPr>
                        <a:xfrm>
                          <a:off x="0" y="0"/>
                          <a:ext cx="558800" cy="453441"/>
                          <a:chOff x="0" y="0"/>
                          <a:chExt cx="558800" cy="453441"/>
                        </a:xfrm>
                      </wpg:grpSpPr>
                      <wps:wsp>
                        <wps:cNvPr id="7024" name="Rectangle 7024"/>
                        <wps:cNvSpPr/>
                        <wps:spPr>
                          <a:xfrm>
                            <a:off x="0" y="0"/>
                            <a:ext cx="90130" cy="197692"/>
                          </a:xfrm>
                          <a:prstGeom prst="rect">
                            <a:avLst/>
                          </a:prstGeom>
                          <a:ln>
                            <a:noFill/>
                          </a:ln>
                        </wps:spPr>
                        <wps:txbx>
                          <w:txbxContent>
                            <w:p w14:paraId="67D06119" w14:textId="77777777" w:rsidR="006E2FA2" w:rsidRDefault="006E2FA2">
                              <w:pPr>
                                <w:spacing w:after="160" w:line="259" w:lineRule="auto"/>
                                <w:ind w:left="0" w:firstLine="0"/>
                                <w:jc w:val="left"/>
                              </w:pPr>
                              <w:r>
                                <w:rPr>
                                  <w:color w:val="191919"/>
                                  <w:w w:val="118"/>
                                  <w:sz w:val="16"/>
                                </w:rPr>
                                <w:t>A</w:t>
                              </w:r>
                            </w:p>
                          </w:txbxContent>
                        </wps:txbx>
                        <wps:bodyPr horzOverflow="overflow" vert="horz" lIns="0" tIns="0" rIns="0" bIns="0" rtlCol="0">
                          <a:noAutofit/>
                        </wps:bodyPr>
                      </wps:wsp>
                      <wps:wsp>
                        <wps:cNvPr id="7025" name="Rectangle 7025"/>
                        <wps:cNvSpPr/>
                        <wps:spPr>
                          <a:xfrm>
                            <a:off x="67866" y="50178"/>
                            <a:ext cx="52701" cy="154202"/>
                          </a:xfrm>
                          <a:prstGeom prst="rect">
                            <a:avLst/>
                          </a:prstGeom>
                          <a:ln>
                            <a:noFill/>
                          </a:ln>
                        </wps:spPr>
                        <wps:txbx>
                          <w:txbxContent>
                            <w:p w14:paraId="25E88C62" w14:textId="77777777" w:rsidR="006E2FA2" w:rsidRDefault="006E2FA2">
                              <w:pPr>
                                <w:spacing w:after="160" w:line="259" w:lineRule="auto"/>
                                <w:ind w:left="0" w:firstLine="0"/>
                                <w:jc w:val="left"/>
                              </w:pPr>
                              <w:r>
                                <w:rPr>
                                  <w:color w:val="191919"/>
                                  <w:w w:val="98"/>
                                  <w:sz w:val="12"/>
                                </w:rPr>
                                <w:t>0</w:t>
                              </w:r>
                            </w:p>
                          </w:txbxContent>
                        </wps:txbx>
                        <wps:bodyPr horzOverflow="overflow" vert="horz" lIns="0" tIns="0" rIns="0" bIns="0" rtlCol="0">
                          <a:noAutofit/>
                        </wps:bodyPr>
                      </wps:wsp>
                      <wps:wsp>
                        <wps:cNvPr id="7026" name="Rectangle 7026"/>
                        <wps:cNvSpPr/>
                        <wps:spPr>
                          <a:xfrm rot="5399999">
                            <a:off x="13270" y="224439"/>
                            <a:ext cx="85535" cy="197692"/>
                          </a:xfrm>
                          <a:prstGeom prst="rect">
                            <a:avLst/>
                          </a:prstGeom>
                          <a:ln>
                            <a:noFill/>
                          </a:ln>
                        </wps:spPr>
                        <wps:txbx>
                          <w:txbxContent>
                            <w:p w14:paraId="6E6F93DD" w14:textId="77777777" w:rsidR="006E2FA2" w:rsidRDefault="006E2FA2">
                              <w:pPr>
                                <w:spacing w:after="160" w:line="259" w:lineRule="auto"/>
                                <w:ind w:left="0" w:firstLine="0"/>
                                <w:jc w:val="left"/>
                              </w:pPr>
                              <w:r>
                                <w:rPr>
                                  <w:color w:val="191919"/>
                                  <w:sz w:val="16"/>
                                </w:rPr>
                                <w:t>...</w:t>
                              </w:r>
                            </w:p>
                          </w:txbxContent>
                        </wps:txbx>
                        <wps:bodyPr horzOverflow="overflow" vert="horz" lIns="0" tIns="0" rIns="0" bIns="0" rtlCol="0">
                          <a:noAutofit/>
                        </wps:bodyPr>
                      </wps:wsp>
                      <wps:wsp>
                        <wps:cNvPr id="7027" name="Rectangle 7027"/>
                        <wps:cNvSpPr/>
                        <wps:spPr>
                          <a:xfrm>
                            <a:off x="0" y="304800"/>
                            <a:ext cx="90130" cy="197692"/>
                          </a:xfrm>
                          <a:prstGeom prst="rect">
                            <a:avLst/>
                          </a:prstGeom>
                          <a:ln>
                            <a:noFill/>
                          </a:ln>
                        </wps:spPr>
                        <wps:txbx>
                          <w:txbxContent>
                            <w:p w14:paraId="11B5C95B" w14:textId="77777777" w:rsidR="006E2FA2" w:rsidRDefault="006E2FA2">
                              <w:pPr>
                                <w:spacing w:after="160" w:line="259" w:lineRule="auto"/>
                                <w:ind w:left="0" w:firstLine="0"/>
                                <w:jc w:val="left"/>
                              </w:pPr>
                              <w:r>
                                <w:rPr>
                                  <w:color w:val="191919"/>
                                  <w:w w:val="118"/>
                                  <w:sz w:val="16"/>
                                </w:rPr>
                                <w:t>A</w:t>
                              </w:r>
                            </w:p>
                          </w:txbxContent>
                        </wps:txbx>
                        <wps:bodyPr horzOverflow="overflow" vert="horz" lIns="0" tIns="0" rIns="0" bIns="0" rtlCol="0">
                          <a:noAutofit/>
                        </wps:bodyPr>
                      </wps:wsp>
                      <wps:wsp>
                        <wps:cNvPr id="7029" name="Shape 7029"/>
                        <wps:cNvSpPr/>
                        <wps:spPr>
                          <a:xfrm>
                            <a:off x="355600" y="94183"/>
                            <a:ext cx="0" cy="304800"/>
                          </a:xfrm>
                          <a:custGeom>
                            <a:avLst/>
                            <a:gdLst/>
                            <a:ahLst/>
                            <a:cxnLst/>
                            <a:rect l="0" t="0" r="0" b="0"/>
                            <a:pathLst>
                              <a:path h="304800">
                                <a:moveTo>
                                  <a:pt x="0" y="0"/>
                                </a:moveTo>
                                <a:lnTo>
                                  <a:pt x="0" y="30480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30" name="Shape 7030"/>
                        <wps:cNvSpPr/>
                        <wps:spPr>
                          <a:xfrm>
                            <a:off x="152400" y="398983"/>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31" name="Shape 7031"/>
                        <wps:cNvSpPr/>
                        <wps:spPr>
                          <a:xfrm>
                            <a:off x="152400" y="94183"/>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32" name="Shape 7032"/>
                        <wps:cNvSpPr/>
                        <wps:spPr>
                          <a:xfrm>
                            <a:off x="355600" y="94183"/>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33" name="Shape 7033"/>
                        <wps:cNvSpPr/>
                        <wps:spPr>
                          <a:xfrm>
                            <a:off x="304800" y="43383"/>
                            <a:ext cx="101600" cy="101600"/>
                          </a:xfrm>
                          <a:custGeom>
                            <a:avLst/>
                            <a:gdLst/>
                            <a:ahLst/>
                            <a:cxnLst/>
                            <a:rect l="0" t="0" r="0" b="0"/>
                            <a:pathLst>
                              <a:path w="101600" h="101600">
                                <a:moveTo>
                                  <a:pt x="50800" y="0"/>
                                </a:moveTo>
                                <a:cubicBezTo>
                                  <a:pt x="78880" y="0"/>
                                  <a:pt x="101600" y="22720"/>
                                  <a:pt x="101600" y="50800"/>
                                </a:cubicBezTo>
                                <a:cubicBezTo>
                                  <a:pt x="101600" y="78880"/>
                                  <a:pt x="78880" y="101600"/>
                                  <a:pt x="50800" y="101600"/>
                                </a:cubicBezTo>
                                <a:cubicBezTo>
                                  <a:pt x="22720" y="101600"/>
                                  <a:pt x="0" y="78880"/>
                                  <a:pt x="0" y="50800"/>
                                </a:cubicBezTo>
                                <a:cubicBezTo>
                                  <a:pt x="0" y="22720"/>
                                  <a:pt x="22720" y="0"/>
                                  <a:pt x="50800" y="0"/>
                                </a:cubicBezTo>
                                <a:close/>
                              </a:path>
                            </a:pathLst>
                          </a:custGeom>
                          <a:ln w="0" cap="rnd">
                            <a:miter lim="100000"/>
                          </a:ln>
                        </wps:spPr>
                        <wps:style>
                          <a:lnRef idx="0">
                            <a:srgbClr val="000000">
                              <a:alpha val="0"/>
                            </a:srgbClr>
                          </a:lnRef>
                          <a:fillRef idx="1">
                            <a:srgbClr val="191919"/>
                          </a:fillRef>
                          <a:effectRef idx="0">
                            <a:scrgbClr r="0" g="0" b="0"/>
                          </a:effectRef>
                          <a:fontRef idx="none"/>
                        </wps:style>
                        <wps:bodyPr/>
                      </wps:wsp>
                      <wps:wsp>
                        <wps:cNvPr id="7034" name="Shape 7034"/>
                        <wps:cNvSpPr/>
                        <wps:spPr>
                          <a:xfrm>
                            <a:off x="152400" y="246583"/>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35" name="Rectangle 7035"/>
                        <wps:cNvSpPr/>
                        <wps:spPr>
                          <a:xfrm>
                            <a:off x="0" y="151529"/>
                            <a:ext cx="90130" cy="197692"/>
                          </a:xfrm>
                          <a:prstGeom prst="rect">
                            <a:avLst/>
                          </a:prstGeom>
                          <a:ln>
                            <a:noFill/>
                          </a:ln>
                        </wps:spPr>
                        <wps:txbx>
                          <w:txbxContent>
                            <w:p w14:paraId="70DE4535" w14:textId="77777777" w:rsidR="006E2FA2" w:rsidRDefault="006E2FA2">
                              <w:pPr>
                                <w:spacing w:after="160" w:line="259" w:lineRule="auto"/>
                                <w:ind w:left="0" w:firstLine="0"/>
                                <w:jc w:val="left"/>
                              </w:pPr>
                              <w:r>
                                <w:rPr>
                                  <w:color w:val="191919"/>
                                  <w:w w:val="118"/>
                                  <w:sz w:val="16"/>
                                </w:rPr>
                                <w:t>A</w:t>
                              </w:r>
                            </w:p>
                          </w:txbxContent>
                        </wps:txbx>
                        <wps:bodyPr horzOverflow="overflow" vert="horz" lIns="0" tIns="0" rIns="0" bIns="0" rtlCol="0">
                          <a:noAutofit/>
                        </wps:bodyPr>
                      </wps:wsp>
                      <wps:wsp>
                        <wps:cNvPr id="7036" name="Rectangle 7036"/>
                        <wps:cNvSpPr/>
                        <wps:spPr>
                          <a:xfrm>
                            <a:off x="67866" y="201706"/>
                            <a:ext cx="25191" cy="154203"/>
                          </a:xfrm>
                          <a:prstGeom prst="rect">
                            <a:avLst/>
                          </a:prstGeom>
                          <a:ln>
                            <a:noFill/>
                          </a:ln>
                        </wps:spPr>
                        <wps:txbx>
                          <w:txbxContent>
                            <w:p w14:paraId="3BF2E27F" w14:textId="77777777" w:rsidR="006E2FA2" w:rsidRDefault="006E2FA2">
                              <w:pPr>
                                <w:spacing w:after="160" w:line="259" w:lineRule="auto"/>
                                <w:ind w:left="0" w:firstLine="0"/>
                                <w:jc w:val="left"/>
                              </w:pPr>
                              <w:proofErr w:type="gramStart"/>
                              <w:r>
                                <w:rPr>
                                  <w:color w:val="191919"/>
                                  <w:w w:val="108"/>
                                  <w:sz w:val="12"/>
                                </w:rPr>
                                <w:t>i</w:t>
                              </w:r>
                              <w:proofErr w:type="gramEnd"/>
                            </w:p>
                          </w:txbxContent>
                        </wps:txbx>
                        <wps:bodyPr horzOverflow="overflow" vert="horz" lIns="0" tIns="0" rIns="0" bIns="0" rtlCol="0">
                          <a:noAutofit/>
                        </wps:bodyPr>
                      </wps:wsp>
                    </wpg:wgp>
                  </a:graphicData>
                </a:graphic>
              </wp:anchor>
            </w:drawing>
          </mc:Choice>
          <mc:Fallback>
            <w:pict>
              <v:group w14:anchorId="08872A8A" id="Group 94245" o:spid="_x0000_s1663" style="position:absolute;margin-left:101.05pt;margin-top:-.9pt;width:44pt;height:35.7pt;z-index:251668480;mso-position-horizontal-relative:text;mso-position-vertical-relative:text" coordsize="5588,4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">
                <v:rect id="Rectangle 7024" o:spid="_x0000_s1664" style="position:absolute;width:901;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14:paraId="67D06119" w14:textId="77777777" w:rsidR="006E2FA2" w:rsidRDefault="006E2FA2">
                        <w:pPr>
                          <w:spacing w:after="160" w:line="259" w:lineRule="auto"/>
                          <w:ind w:left="0" w:firstLine="0"/>
                          <w:jc w:val="left"/>
                        </w:pPr>
                        <w:r>
                          <w:rPr>
                            <w:color w:val="191919"/>
                            <w:w w:val="118"/>
                            <w:sz w:val="16"/>
                          </w:rPr>
                          <w:t>A</w:t>
                        </w:r>
                      </w:p>
                    </w:txbxContent>
                  </v:textbox>
                </v:rect>
                <v:rect id="Rectangle 7025" o:spid="_x0000_s1665" style="position:absolute;left:678;top:501;width:527;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14:paraId="25E88C62" w14:textId="77777777" w:rsidR="006E2FA2" w:rsidRDefault="006E2FA2">
                        <w:pPr>
                          <w:spacing w:after="160" w:line="259" w:lineRule="auto"/>
                          <w:ind w:left="0" w:firstLine="0"/>
                          <w:jc w:val="left"/>
                        </w:pPr>
                        <w:r>
                          <w:rPr>
                            <w:color w:val="191919"/>
                            <w:w w:val="98"/>
                            <w:sz w:val="12"/>
                          </w:rPr>
                          <w:t>0</w:t>
                        </w:r>
                      </w:p>
                    </w:txbxContent>
                  </v:textbox>
                </v:rect>
                <v:rect id="Rectangle 7026" o:spid="_x0000_s1666" style="position:absolute;left:132;top:2245;width:855;height:197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X8QA&#10;AADdAAAADwAAAGRycy9kb3ducmV2LnhtbESP3YrCMBSE7wXfIRxh7zRdL1S6RpGVguBF/ekDHJqz&#10;TbU5KU2s3bc3wsJeDjPzDbPeDrYRPXW+dqzgc5aAIC6drrlSUFyz6QqED8gaG8ek4Jc8bDfj0RpT&#10;7Z58pv4SKhEh7FNUYEJoUyl9aciin7mWOHo/rrMYouwqqTt8Rrht5DxJFtJizXHBYEvfhsr75WEV&#10;5Pfc7Ps6K6rb0Ws65W6fhYNSH5Nh9wUi0BD+w3/tg1awTOYLeL+JT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ql/EAAAA3QAAAA8AAAAAAAAAAAAAAAAAmAIAAGRycy9k&#10;b3ducmV2LnhtbFBLBQYAAAAABAAEAPUAAACJAwAAAAA=&#10;" filled="f" stroked="f">
                  <v:textbox inset="0,0,0,0">
                    <w:txbxContent>
                      <w:p w14:paraId="6E6F93DD" w14:textId="77777777" w:rsidR="006E2FA2" w:rsidRDefault="006E2FA2">
                        <w:pPr>
                          <w:spacing w:after="160" w:line="259" w:lineRule="auto"/>
                          <w:ind w:left="0" w:firstLine="0"/>
                          <w:jc w:val="left"/>
                        </w:pPr>
                        <w:r>
                          <w:rPr>
                            <w:color w:val="191919"/>
                            <w:sz w:val="16"/>
                          </w:rPr>
                          <w:t>...</w:t>
                        </w:r>
                      </w:p>
                    </w:txbxContent>
                  </v:textbox>
                </v:rect>
                <v:rect id="Rectangle 7027" o:spid="_x0000_s1667" style="position:absolute;top:3048;width:901;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Uv8YA&#10;AADdAAAADwAAAGRycy9kb3ducmV2LnhtbESPQWvCQBSE74L/YXlCb7rRQ6PRVcS2JMc2CurtkX0m&#10;wezbkN2atL++Wyj0OMzMN8xmN5hGPKhztWUF81kEgriwuuZSwen4Nl2CcB5ZY2OZFHyRg912PNpg&#10;om3PH/TIfSkChF2CCirv20RKV1Rk0M1sSxy8m+0M+iC7UuoO+wA3jVxE0bM0WHNYqLClQ0XFPf80&#10;CtJlu79k9rsvm9dren4/r16OK6/U02TYr0F4Gvx/+K+daQVxtIj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OUv8YAAADdAAAADwAAAAAAAAAAAAAAAACYAgAAZHJz&#10;L2Rvd25yZXYueG1sUEsFBgAAAAAEAAQA9QAAAIsDAAAAAA==&#10;" filled="f" stroked="f">
                  <v:textbox inset="0,0,0,0">
                    <w:txbxContent>
                      <w:p w14:paraId="11B5C95B" w14:textId="77777777" w:rsidR="006E2FA2" w:rsidRDefault="006E2FA2">
                        <w:pPr>
                          <w:spacing w:after="160" w:line="259" w:lineRule="auto"/>
                          <w:ind w:left="0" w:firstLine="0"/>
                          <w:jc w:val="left"/>
                        </w:pPr>
                        <w:r>
                          <w:rPr>
                            <w:color w:val="191919"/>
                            <w:w w:val="118"/>
                            <w:sz w:val="16"/>
                          </w:rPr>
                          <w:t>A</w:t>
                        </w:r>
                      </w:p>
                    </w:txbxContent>
                  </v:textbox>
                </v:rect>
                <v:shape id="Shape 7029" o:spid="_x0000_s1668" style="position:absolute;left:3556;top:941;width:0;height:3048;visibility:visible;mso-wrap-style:square;v-text-anchor:top" coordsize="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8KcYA&#10;AADdAAAADwAAAGRycy9kb3ducmV2LnhtbESPwW7CMBBE70j9B2srcQO7HAgJGFRVAnqpWqCHHlfx&#10;EqfE6yg2JP37ulIljqOZeaNZbQbXiBt1ofas4WmqQBCX3tRcafg8bScLECEiG2w8k4YfCrBZP4xW&#10;WBjf84Fux1iJBOFQoAYbY1tIGUpLDsPUt8TJO/vOYUyyq6TpsE9w18iZUnPpsOa0YLGlF0vl5Xh1&#10;GuqPMrOq387f37JLvleL3dd37rQePw7PSxCRhngP/7dfjYZMzXL4e5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28KcYAAADdAAAADwAAAAAAAAAAAAAAAACYAgAAZHJz&#10;L2Rvd25yZXYueG1sUEsFBgAAAAAEAAQA9QAAAIsDAAAAAA==&#10;" path="m,l,304800e" filled="f" strokecolor="#505050" strokeweight=".8pt">
                  <v:stroke miterlimit="1" joinstyle="miter" endcap="round"/>
                  <v:path arrowok="t" textboxrect="0,0,0,304800"/>
                </v:shape>
                <v:shape id="Shape 7030" o:spid="_x0000_s1669" style="position:absolute;left:1524;top:3989;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csMA&#10;AADdAAAADwAAAGRycy9kb3ducmV2LnhtbERPy4rCMBTdD8w/hDvgRsZUB8ahGkUEUdSNr4W7S3P7&#10;wOamNrHt/L1ZCC4P5z2dd6YUDdWusKxgOIhAECdWF5wpOJ9W338gnEfWWFomBf/kYD77/JhirG3L&#10;B2qOPhMhhF2MCnLvq1hKl+Rk0A1sRRy41NYGfYB1JnWNbQg3pRxF0a80WHBoyLGiZU7J7fgwCtKs&#10;uvXHu36Dcn2lxWW/vbbpXaneV7eYgPDU+bf45d5oBePoJ+wPb8IT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IcsMAAADdAAAADwAAAAAAAAAAAAAAAACYAgAAZHJzL2Rv&#10;d25yZXYueG1sUEsFBgAAAAAEAAQA9QAAAIgDAAAAAA==&#10;" path="m,l203200,e" filled="f" strokecolor="#505050" strokeweight=".8pt">
                  <v:stroke miterlimit="1" joinstyle="miter" endcap="round"/>
                  <v:path arrowok="t" textboxrect="0,0,203200,0"/>
                </v:shape>
                <v:shape id="Shape 7031" o:spid="_x0000_s1670" style="position:absolute;left:1524;top:941;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Rt6ccA&#10;AADdAAAADwAAAGRycy9kb3ducmV2LnhtbESPT2vCQBTE74V+h+UVehHdWKFKmo1IobSoF9P24O2R&#10;ffmD2bdpdpvEb+8KgsdhZn7DJOvRNKKnztWWFcxnEQji3OqaSwU/3x/TFQjnkTU2lknBmRys08eH&#10;BGNtBz5Qn/lSBAi7GBVU3rexlC6vyKCb2ZY4eIXtDPogu1LqDocAN418iaJXabDmsFBhS+8V5afs&#10;3ygoyvY0We4mPcrPI21+99vjUPwp9fw0bt5AeBr9PXxrf2kFy2gxh+ub8ARk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0benHAAAA3QAAAA8AAAAAAAAAAAAAAAAAmAIAAGRy&#10;cy9kb3ducmV2LnhtbFBLBQYAAAAABAAEAPUAAACMAwAAAAA=&#10;" path="m,l203200,e" filled="f" strokecolor="#505050" strokeweight=".8pt">
                  <v:stroke miterlimit="1" joinstyle="miter" endcap="round"/>
                  <v:path arrowok="t" textboxrect="0,0,203200,0"/>
                </v:shape>
                <v:shape id="Shape 7032" o:spid="_x0000_s1671" style="position:absolute;left:3556;top:941;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znsYA&#10;AADdAAAADwAAAGRycy9kb3ducmV2LnhtbESPT2vCQBTE7wW/w/KEXkQ3tVAluooUpFJ7Ma0Hb4/s&#10;yx/Mvo3ZNYnf3hUKHoeZ+Q2zXPemEi01rrSs4G0SgSBOrS45V/D3ux3PQTiPrLGyTApu5GC9Grws&#10;Mda24wO1ic9FgLCLUUHhfR1L6dKCDLqJrYmDl9nGoA+yyaVusAtwU8lpFH1IgyWHhQJr+iwoPSdX&#10;oyDL6/Noth+1KL9OtDn+fJ+67KLU67DfLEB46v0z/N/eaQWz6H0Kjzfh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bznsYAAADdAAAADwAAAAAAAAAAAAAAAACYAgAAZHJz&#10;L2Rvd25yZXYueG1sUEsFBgAAAAAEAAQA9QAAAIsDAAAAAA==&#10;" path="m,l203200,e" filled="f" strokecolor="#505050" strokeweight=".8pt">
                  <v:stroke miterlimit="1" joinstyle="miter" endcap="round"/>
                  <v:path arrowok="t" textboxrect="0,0,203200,0"/>
                </v:shape>
                <v:shape id="Shape 7033" o:spid="_x0000_s1672" style="position:absolute;left:3048;top:433;width:1016;height:1016;visibility:visible;mso-wrap-style:square;v-text-anchor:top" coordsize="1016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r6sYA&#10;AADdAAAADwAAAGRycy9kb3ducmV2LnhtbESPT2vCQBTE7wW/w/KEXkrdqFBL6iqiWHoSjB7a2yP7&#10;8odm38bsM6bfvlsoeBxm5jfMcj24RvXUhdqzgekkAUWce1tzaeB82j+/ggqCbLHxTAZ+KMB6NXpY&#10;Ymr9jY/UZ1KqCOGQooFKpE21DnlFDsPEt8TRK3znUKLsSm07vEW4a/QsSV60w5rjQoUtbSvKv7Or&#10;M/CZ7w5Px0Jk2l+y2ZcMRfF+0MY8jofNGyihQe7h//aHNbBI5nP4exOf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Kr6sYAAADdAAAADwAAAAAAAAAAAAAAAACYAgAAZHJz&#10;L2Rvd25yZXYueG1sUEsFBgAAAAAEAAQA9QAAAIsDAAAAAA==&#10;" path="m50800,v28080,,50800,22720,50800,50800c101600,78880,78880,101600,50800,101600,22720,101600,,78880,,50800,,22720,22720,,50800,xe" fillcolor="#191919" stroked="f" strokeweight="0">
                  <v:stroke miterlimit="1" joinstyle="miter" endcap="round"/>
                  <v:path arrowok="t" textboxrect="0,0,101600,101600"/>
                </v:shape>
                <v:shape id="Shape 7034" o:spid="_x0000_s1673" style="position:absolute;left:1524;top:2465;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POcccA&#10;AADdAAAADwAAAGRycy9kb3ducmV2LnhtbESPT2vCQBTE70K/w/IKXqRu2kqVNKuIUJTaS209eHtk&#10;X/6Q7NuYXZP023cFweMwM79hktVgatFR60rLCp6nEQji1OqScwW/Px9PCxDOI2usLZOCP3KwWj6M&#10;Eoy17fmbuoPPRYCwi1FB4X0TS+nSggy6qW2Ig5fZ1qAPss2lbrEPcFPLlyh6kwZLDgsFNrQpKK0O&#10;F6Mgy5tqMt9POpTbE62PX5+nPjsrNX4c1u8gPA3+Hr61d1rBPHqdwfVNe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DznHHAAAA3QAAAA8AAAAAAAAAAAAAAAAAmAIAAGRy&#10;cy9kb3ducmV2LnhtbFBLBQYAAAAABAAEAPUAAACMAwAAAAA=&#10;" path="m,l203200,e" filled="f" strokecolor="#505050" strokeweight=".8pt">
                  <v:stroke miterlimit="1" joinstyle="miter" endcap="round"/>
                  <v:path arrowok="t" textboxrect="0,0,203200,0"/>
                </v:shape>
                <v:rect id="Rectangle 7035" o:spid="_x0000_s1674" style="position:absolute;top:1515;width:901;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5js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r1M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OY7HAAAA3QAAAA8AAAAAAAAAAAAAAAAAmAIAAGRy&#10;cy9kb3ducmV2LnhtbFBLBQYAAAAABAAEAPUAAACMAwAAAAA=&#10;" filled="f" stroked="f">
                  <v:textbox inset="0,0,0,0">
                    <w:txbxContent>
                      <w:p w14:paraId="70DE4535" w14:textId="77777777" w:rsidR="006E2FA2" w:rsidRDefault="006E2FA2">
                        <w:pPr>
                          <w:spacing w:after="160" w:line="259" w:lineRule="auto"/>
                          <w:ind w:left="0" w:firstLine="0"/>
                          <w:jc w:val="left"/>
                        </w:pPr>
                        <w:r>
                          <w:rPr>
                            <w:color w:val="191919"/>
                            <w:w w:val="118"/>
                            <w:sz w:val="16"/>
                          </w:rPr>
                          <w:t>A</w:t>
                        </w:r>
                      </w:p>
                    </w:txbxContent>
                  </v:textbox>
                </v:rect>
                <v:rect id="Rectangle 7036" o:spid="_x0000_s1675" style="position:absolute;left:678;top:2017;width:252;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n+ccA&#10;AADdAAAADwAAAGRycy9kb3ducmV2LnhtbESPQWvCQBSE74L/YXmF3nTTC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2p/nHAAAA3QAAAA8AAAAAAAAAAAAAAAAAmAIAAGRy&#10;cy9kb3ducmV2LnhtbFBLBQYAAAAABAAEAPUAAACMAwAAAAA=&#10;" filled="f" stroked="f">
                  <v:textbox inset="0,0,0,0">
                    <w:txbxContent>
                      <w:p w14:paraId="3BF2E27F" w14:textId="77777777" w:rsidR="006E2FA2" w:rsidRDefault="006E2FA2">
                        <w:pPr>
                          <w:spacing w:after="160" w:line="259" w:lineRule="auto"/>
                          <w:ind w:left="0" w:firstLine="0"/>
                          <w:jc w:val="left"/>
                        </w:pPr>
                        <w:proofErr w:type="gramStart"/>
                        <w:r>
                          <w:rPr>
                            <w:color w:val="191919"/>
                            <w:w w:val="108"/>
                            <w:sz w:val="12"/>
                          </w:rPr>
                          <w:t>i</w:t>
                        </w:r>
                        <w:proofErr w:type="gramEnd"/>
                      </w:p>
                    </w:txbxContent>
                  </v:textbox>
                </v:rect>
                <w10:wrap type="square"/>
              </v:group>
            </w:pict>
          </mc:Fallback>
        </mc:AlternateContent>
      </w:r>
      <w:r>
        <w:rPr>
          <w:noProof/>
          <w:sz w:val="22"/>
        </w:rPr>
        <mc:AlternateContent>
          <mc:Choice Requires="wpg">
            <w:drawing>
              <wp:anchor distT="0" distB="0" distL="114300" distR="114300" simplePos="0" relativeHeight="251669504" behindDoc="0" locked="0" layoutInCell="1" allowOverlap="1" wp14:anchorId="3B84B816" wp14:editId="6D9706D2">
                <wp:simplePos x="0" y="0"/>
                <wp:positionH relativeFrom="column">
                  <wp:posOffset>3452254</wp:posOffset>
                </wp:positionH>
                <wp:positionV relativeFrom="paragraph">
                  <wp:posOffset>-11743</wp:posOffset>
                </wp:positionV>
                <wp:extent cx="622243" cy="470919"/>
                <wp:effectExtent l="0" t="0" r="0" b="0"/>
                <wp:wrapSquare wrapText="bothSides"/>
                <wp:docPr id="94249" name="Group 94249"/>
                <wp:cNvGraphicFramePr/>
                <a:graphic xmlns:a="http://schemas.openxmlformats.org/drawingml/2006/main">
                  <a:graphicData uri="http://schemas.microsoft.com/office/word/2010/wordprocessingGroup">
                    <wpg:wgp>
                      <wpg:cNvGrpSpPr/>
                      <wpg:grpSpPr>
                        <a:xfrm>
                          <a:off x="0" y="0"/>
                          <a:ext cx="622243" cy="470919"/>
                          <a:chOff x="0" y="0"/>
                          <a:chExt cx="622243" cy="470919"/>
                        </a:xfrm>
                      </wpg:grpSpPr>
                      <wps:wsp>
                        <wps:cNvPr id="7053" name="Rectangle 7053"/>
                        <wps:cNvSpPr/>
                        <wps:spPr>
                          <a:xfrm rot="5399999">
                            <a:off x="480630" y="224437"/>
                            <a:ext cx="85535" cy="197692"/>
                          </a:xfrm>
                          <a:prstGeom prst="rect">
                            <a:avLst/>
                          </a:prstGeom>
                          <a:ln>
                            <a:noFill/>
                          </a:ln>
                        </wps:spPr>
                        <wps:txbx>
                          <w:txbxContent>
                            <w:p w14:paraId="3002AB48" w14:textId="77777777" w:rsidR="006E2FA2" w:rsidRDefault="006E2FA2">
                              <w:pPr>
                                <w:spacing w:after="160" w:line="259" w:lineRule="auto"/>
                                <w:ind w:left="0" w:firstLine="0"/>
                                <w:jc w:val="left"/>
                              </w:pPr>
                              <w:r>
                                <w:rPr>
                                  <w:color w:val="191919"/>
                                  <w:sz w:val="16"/>
                                </w:rPr>
                                <w:t>...</w:t>
                              </w:r>
                            </w:p>
                          </w:txbxContent>
                        </wps:txbx>
                        <wps:bodyPr horzOverflow="overflow" vert="horz" lIns="0" tIns="0" rIns="0" bIns="0" rtlCol="0">
                          <a:noAutofit/>
                        </wps:bodyPr>
                      </wps:wsp>
                      <wps:wsp>
                        <wps:cNvPr id="7054" name="Rectangle 7054"/>
                        <wps:cNvSpPr/>
                        <wps:spPr>
                          <a:xfrm>
                            <a:off x="467360" y="304800"/>
                            <a:ext cx="90130" cy="197692"/>
                          </a:xfrm>
                          <a:prstGeom prst="rect">
                            <a:avLst/>
                          </a:prstGeom>
                          <a:ln>
                            <a:noFill/>
                          </a:ln>
                        </wps:spPr>
                        <wps:txbx>
                          <w:txbxContent>
                            <w:p w14:paraId="31056855" w14:textId="77777777" w:rsidR="006E2FA2" w:rsidRDefault="006E2FA2">
                              <w:pPr>
                                <w:spacing w:after="160" w:line="259" w:lineRule="auto"/>
                                <w:ind w:left="0" w:firstLine="0"/>
                                <w:jc w:val="left"/>
                              </w:pPr>
                              <w:r>
                                <w:rPr>
                                  <w:color w:val="191919"/>
                                  <w:w w:val="124"/>
                                  <w:sz w:val="16"/>
                                </w:rPr>
                                <w:t>B</w:t>
                              </w:r>
                            </w:p>
                          </w:txbxContent>
                        </wps:txbx>
                        <wps:bodyPr horzOverflow="overflow" vert="horz" lIns="0" tIns="0" rIns="0" bIns="0" rtlCol="0">
                          <a:noAutofit/>
                        </wps:bodyPr>
                      </wps:wsp>
                      <wps:wsp>
                        <wps:cNvPr id="7055" name="Rectangle 7055"/>
                        <wps:cNvSpPr/>
                        <wps:spPr>
                          <a:xfrm>
                            <a:off x="535226" y="354977"/>
                            <a:ext cx="54493" cy="154203"/>
                          </a:xfrm>
                          <a:prstGeom prst="rect">
                            <a:avLst/>
                          </a:prstGeom>
                          <a:ln>
                            <a:noFill/>
                          </a:ln>
                        </wps:spPr>
                        <wps:txbx>
                          <w:txbxContent>
                            <w:p w14:paraId="504626F7" w14:textId="77777777" w:rsidR="006E2FA2" w:rsidRDefault="006E2FA2">
                              <w:pPr>
                                <w:spacing w:after="160" w:line="259" w:lineRule="auto"/>
                                <w:ind w:left="0" w:firstLine="0"/>
                                <w:jc w:val="left"/>
                              </w:pPr>
                              <w:proofErr w:type="gramStart"/>
                              <w:r>
                                <w:rPr>
                                  <w:color w:val="191919"/>
                                  <w:w w:val="99"/>
                                  <w:sz w:val="12"/>
                                </w:rPr>
                                <w:t>n</w:t>
                              </w:r>
                              <w:proofErr w:type="gramEnd"/>
                            </w:p>
                          </w:txbxContent>
                        </wps:txbx>
                        <wps:bodyPr horzOverflow="overflow" vert="horz" lIns="0" tIns="0" rIns="0" bIns="0" rtlCol="0">
                          <a:noAutofit/>
                        </wps:bodyPr>
                      </wps:wsp>
                      <wps:wsp>
                        <wps:cNvPr id="7056" name="Shape 7056"/>
                        <wps:cNvSpPr/>
                        <wps:spPr>
                          <a:xfrm>
                            <a:off x="203200" y="94183"/>
                            <a:ext cx="0" cy="304800"/>
                          </a:xfrm>
                          <a:custGeom>
                            <a:avLst/>
                            <a:gdLst/>
                            <a:ahLst/>
                            <a:cxnLst/>
                            <a:rect l="0" t="0" r="0" b="0"/>
                            <a:pathLst>
                              <a:path h="304800">
                                <a:moveTo>
                                  <a:pt x="0" y="0"/>
                                </a:moveTo>
                                <a:lnTo>
                                  <a:pt x="0" y="30480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57" name="Shape 7057"/>
                        <wps:cNvSpPr/>
                        <wps:spPr>
                          <a:xfrm>
                            <a:off x="203200" y="398983"/>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58" name="Shape 7058"/>
                        <wps:cNvSpPr/>
                        <wps:spPr>
                          <a:xfrm>
                            <a:off x="203200" y="94183"/>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59" name="Shape 7059"/>
                        <wps:cNvSpPr/>
                        <wps:spPr>
                          <a:xfrm>
                            <a:off x="0" y="94183"/>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60" name="Shape 7060"/>
                        <wps:cNvSpPr/>
                        <wps:spPr>
                          <a:xfrm>
                            <a:off x="152400" y="43383"/>
                            <a:ext cx="101600" cy="101600"/>
                          </a:xfrm>
                          <a:custGeom>
                            <a:avLst/>
                            <a:gdLst/>
                            <a:ahLst/>
                            <a:cxnLst/>
                            <a:rect l="0" t="0" r="0" b="0"/>
                            <a:pathLst>
                              <a:path w="101600" h="101600">
                                <a:moveTo>
                                  <a:pt x="50800" y="0"/>
                                </a:moveTo>
                                <a:cubicBezTo>
                                  <a:pt x="78880" y="0"/>
                                  <a:pt x="101600" y="22720"/>
                                  <a:pt x="101600" y="50800"/>
                                </a:cubicBezTo>
                                <a:cubicBezTo>
                                  <a:pt x="101600" y="78880"/>
                                  <a:pt x="78880" y="101600"/>
                                  <a:pt x="50800" y="101600"/>
                                </a:cubicBezTo>
                                <a:cubicBezTo>
                                  <a:pt x="22720" y="101600"/>
                                  <a:pt x="0" y="78880"/>
                                  <a:pt x="0" y="50800"/>
                                </a:cubicBezTo>
                                <a:cubicBezTo>
                                  <a:pt x="0" y="22720"/>
                                  <a:pt x="22720" y="0"/>
                                  <a:pt x="50800" y="0"/>
                                </a:cubicBezTo>
                                <a:close/>
                              </a:path>
                            </a:pathLst>
                          </a:custGeom>
                          <a:ln w="0" cap="rnd">
                            <a:miter lim="100000"/>
                          </a:ln>
                        </wps:spPr>
                        <wps:style>
                          <a:lnRef idx="0">
                            <a:srgbClr val="000000">
                              <a:alpha val="0"/>
                            </a:srgbClr>
                          </a:lnRef>
                          <a:fillRef idx="1">
                            <a:srgbClr val="191919"/>
                          </a:fillRef>
                          <a:effectRef idx="0">
                            <a:scrgbClr r="0" g="0" b="0"/>
                          </a:effectRef>
                          <a:fontRef idx="none"/>
                        </wps:style>
                        <wps:bodyPr/>
                      </wps:wsp>
                      <wps:wsp>
                        <wps:cNvPr id="7061" name="Shape 7061"/>
                        <wps:cNvSpPr/>
                        <wps:spPr>
                          <a:xfrm>
                            <a:off x="203200" y="246583"/>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62" name="Rectangle 7062"/>
                        <wps:cNvSpPr/>
                        <wps:spPr>
                          <a:xfrm>
                            <a:off x="467360" y="151529"/>
                            <a:ext cx="90130" cy="197692"/>
                          </a:xfrm>
                          <a:prstGeom prst="rect">
                            <a:avLst/>
                          </a:prstGeom>
                          <a:ln>
                            <a:noFill/>
                          </a:ln>
                        </wps:spPr>
                        <wps:txbx>
                          <w:txbxContent>
                            <w:p w14:paraId="11C1E897" w14:textId="77777777" w:rsidR="006E2FA2" w:rsidRDefault="006E2FA2">
                              <w:pPr>
                                <w:spacing w:after="160" w:line="259" w:lineRule="auto"/>
                                <w:ind w:left="0" w:firstLine="0"/>
                                <w:jc w:val="left"/>
                              </w:pPr>
                              <w:r>
                                <w:rPr>
                                  <w:color w:val="191919"/>
                                  <w:w w:val="124"/>
                                  <w:sz w:val="16"/>
                                </w:rPr>
                                <w:t>B</w:t>
                              </w:r>
                            </w:p>
                          </w:txbxContent>
                        </wps:txbx>
                        <wps:bodyPr horzOverflow="overflow" vert="horz" lIns="0" tIns="0" rIns="0" bIns="0" rtlCol="0">
                          <a:noAutofit/>
                        </wps:bodyPr>
                      </wps:wsp>
                      <wps:wsp>
                        <wps:cNvPr id="7063" name="Rectangle 7063"/>
                        <wps:cNvSpPr/>
                        <wps:spPr>
                          <a:xfrm>
                            <a:off x="535226" y="201706"/>
                            <a:ext cx="25191" cy="154203"/>
                          </a:xfrm>
                          <a:prstGeom prst="rect">
                            <a:avLst/>
                          </a:prstGeom>
                          <a:ln>
                            <a:noFill/>
                          </a:ln>
                        </wps:spPr>
                        <wps:txbx>
                          <w:txbxContent>
                            <w:p w14:paraId="65F145EE" w14:textId="77777777" w:rsidR="006E2FA2" w:rsidRDefault="006E2FA2">
                              <w:pPr>
                                <w:spacing w:after="160" w:line="259" w:lineRule="auto"/>
                                <w:ind w:left="0" w:firstLine="0"/>
                                <w:jc w:val="left"/>
                              </w:pPr>
                              <w:proofErr w:type="gramStart"/>
                              <w:r>
                                <w:rPr>
                                  <w:color w:val="191919"/>
                                  <w:w w:val="108"/>
                                  <w:sz w:val="12"/>
                                </w:rPr>
                                <w:t>i</w:t>
                              </w:r>
                              <w:proofErr w:type="gramEnd"/>
                            </w:p>
                          </w:txbxContent>
                        </wps:txbx>
                        <wps:bodyPr horzOverflow="overflow" vert="horz" lIns="0" tIns="0" rIns="0" bIns="0" rtlCol="0">
                          <a:noAutofit/>
                        </wps:bodyPr>
                      </wps:wsp>
                      <wps:wsp>
                        <wps:cNvPr id="7064" name="Rectangle 7064"/>
                        <wps:cNvSpPr/>
                        <wps:spPr>
                          <a:xfrm>
                            <a:off x="467360" y="0"/>
                            <a:ext cx="90130" cy="197692"/>
                          </a:xfrm>
                          <a:prstGeom prst="rect">
                            <a:avLst/>
                          </a:prstGeom>
                          <a:ln>
                            <a:noFill/>
                          </a:ln>
                        </wps:spPr>
                        <wps:txbx>
                          <w:txbxContent>
                            <w:p w14:paraId="573A1F6A" w14:textId="77777777" w:rsidR="006E2FA2" w:rsidRDefault="006E2FA2">
                              <w:pPr>
                                <w:spacing w:after="160" w:line="259" w:lineRule="auto"/>
                                <w:ind w:left="0" w:firstLine="0"/>
                                <w:jc w:val="left"/>
                              </w:pPr>
                              <w:r>
                                <w:rPr>
                                  <w:color w:val="B3B3B3"/>
                                  <w:w w:val="118"/>
                                  <w:sz w:val="16"/>
                                </w:rPr>
                                <w:t>A</w:t>
                              </w:r>
                            </w:p>
                          </w:txbxContent>
                        </wps:txbx>
                        <wps:bodyPr horzOverflow="overflow" vert="horz" lIns="0" tIns="0" rIns="0" bIns="0" rtlCol="0">
                          <a:noAutofit/>
                        </wps:bodyPr>
                      </wps:wsp>
                      <wps:wsp>
                        <wps:cNvPr id="7065" name="Rectangle 7065"/>
                        <wps:cNvSpPr/>
                        <wps:spPr>
                          <a:xfrm>
                            <a:off x="535226" y="61355"/>
                            <a:ext cx="43917" cy="128502"/>
                          </a:xfrm>
                          <a:prstGeom prst="rect">
                            <a:avLst/>
                          </a:prstGeom>
                          <a:ln>
                            <a:noFill/>
                          </a:ln>
                        </wps:spPr>
                        <wps:txbx>
                          <w:txbxContent>
                            <w:p w14:paraId="430E1BEE" w14:textId="77777777" w:rsidR="006E2FA2" w:rsidRDefault="006E2FA2">
                              <w:pPr>
                                <w:spacing w:after="160" w:line="259" w:lineRule="auto"/>
                                <w:ind w:left="0" w:firstLine="0"/>
                                <w:jc w:val="left"/>
                              </w:pPr>
                              <w:r>
                                <w:rPr>
                                  <w:color w:val="B3B3B3"/>
                                  <w:w w:val="98"/>
                                  <w:sz w:val="10"/>
                                </w:rPr>
                                <w:t>0</w:t>
                              </w:r>
                            </w:p>
                          </w:txbxContent>
                        </wps:txbx>
                        <wps:bodyPr horzOverflow="overflow" vert="horz" lIns="0" tIns="0" rIns="0" bIns="0" rtlCol="0">
                          <a:noAutofit/>
                        </wps:bodyPr>
                      </wps:wsp>
                    </wpg:wgp>
                  </a:graphicData>
                </a:graphic>
              </wp:anchor>
            </w:drawing>
          </mc:Choice>
          <mc:Fallback>
            <w:pict>
              <v:group w14:anchorId="3B84B816" id="Group 94249" o:spid="_x0000_s1676" style="position:absolute;margin-left:271.85pt;margin-top:-.9pt;width:49pt;height:37.1pt;z-index:251669504;mso-position-horizontal-relative:text;mso-position-vertical-relative:text" coordsize="6222,4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">
                <v:rect id="Rectangle 7053" o:spid="_x0000_s1677" style="position:absolute;left:4806;top:2244;width:855;height:19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N6usQA&#10;AADdAAAADwAAAGRycy9kb3ducmV2LnhtbESP0WrCQBRE34X+w3ILfdNNLVqJrlKUgNCHaOoHXLLX&#10;bDR7N2S3Mf37riD4OMzMGWa1GWwjeup87VjB+yQBQVw6XXOl4PSTjRcgfEDW2DgmBX/kYbN+Ga0w&#10;1e7GR+qLUIkIYZ+iAhNCm0rpS0MW/cS1xNE7u85iiLKrpO7wFuG2kdMkmUuLNccFgy1tDZXX4tcq&#10;yK+52fV1dqou317TIXe7LOyVensdvpYgAg3hGX6091rBZzL7gPu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DerrEAAAA3QAAAA8AAAAAAAAAAAAAAAAAmAIAAGRycy9k&#10;b3ducmV2LnhtbFBLBQYAAAAABAAEAPUAAACJAwAAAAA=&#10;" filled="f" stroked="f">
                  <v:textbox inset="0,0,0,0">
                    <w:txbxContent>
                      <w:p w14:paraId="3002AB48" w14:textId="77777777" w:rsidR="006E2FA2" w:rsidRDefault="006E2FA2">
                        <w:pPr>
                          <w:spacing w:after="160" w:line="259" w:lineRule="auto"/>
                          <w:ind w:left="0" w:firstLine="0"/>
                          <w:jc w:val="left"/>
                        </w:pPr>
                        <w:r>
                          <w:rPr>
                            <w:color w:val="191919"/>
                            <w:sz w:val="16"/>
                          </w:rPr>
                          <w:t>...</w:t>
                        </w:r>
                      </w:p>
                    </w:txbxContent>
                  </v:textbox>
                </v:rect>
                <v:rect id="Rectangle 7054" o:spid="_x0000_s1678" style="position:absolute;left:4673;top:3048;width:901;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14:paraId="31056855" w14:textId="77777777" w:rsidR="006E2FA2" w:rsidRDefault="006E2FA2">
                        <w:pPr>
                          <w:spacing w:after="160" w:line="259" w:lineRule="auto"/>
                          <w:ind w:left="0" w:firstLine="0"/>
                          <w:jc w:val="left"/>
                        </w:pPr>
                        <w:r>
                          <w:rPr>
                            <w:color w:val="191919"/>
                            <w:w w:val="124"/>
                            <w:sz w:val="16"/>
                          </w:rPr>
                          <w:t>B</w:t>
                        </w:r>
                      </w:p>
                    </w:txbxContent>
                  </v:textbox>
                </v:rect>
                <v:rect id="Rectangle 7055" o:spid="_x0000_s1679" style="position:absolute;left:5352;top:3549;width:545;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14:paraId="504626F7" w14:textId="77777777" w:rsidR="006E2FA2" w:rsidRDefault="006E2FA2">
                        <w:pPr>
                          <w:spacing w:after="160" w:line="259" w:lineRule="auto"/>
                          <w:ind w:left="0" w:firstLine="0"/>
                          <w:jc w:val="left"/>
                        </w:pPr>
                        <w:proofErr w:type="gramStart"/>
                        <w:r>
                          <w:rPr>
                            <w:color w:val="191919"/>
                            <w:w w:val="99"/>
                            <w:sz w:val="12"/>
                          </w:rPr>
                          <w:t>n</w:t>
                        </w:r>
                        <w:proofErr w:type="gramEnd"/>
                      </w:p>
                    </w:txbxContent>
                  </v:textbox>
                </v:rect>
                <v:shape id="Shape 7056" o:spid="_x0000_s1680" style="position:absolute;left:2032;top:941;width:0;height:3048;visibility:visible;mso-wrap-style:square;v-text-anchor:top" coordsize="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RbJsYA&#10;AADdAAAADwAAAGRycy9kb3ducmV2LnhtbESPQWsCMRSE74X+h/AK3mpiwV1djSKCbS+l1nrw+Ng8&#10;N6ubl2WTutt/3xQKPQ4z8w2zXA+uETfqQu1Zw2SsQBCX3tRcaTh+7h5nIEJENth4Jg3fFGC9ur9b&#10;YmF8zx90O8RKJAiHAjXYGNtCylBachjGviVO3tl3DmOSXSVNh32Cu0Y+KZVJhzWnBYstbS2V18OX&#10;01Dvy9yqfpe9v+XX+YuaPZ8uc6f16GHYLEBEGuJ/+K/9ajTkaprB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RbJsYAAADdAAAADwAAAAAAAAAAAAAAAACYAgAAZHJz&#10;L2Rvd25yZXYueG1sUEsFBgAAAAAEAAQA9QAAAIsDAAAAAA==&#10;" path="m,l,304800e" filled="f" strokecolor="#505050" strokeweight=".8pt">
                  <v:stroke miterlimit="1" joinstyle="miter" endcap="round"/>
                  <v:path arrowok="t" textboxrect="0,0,0,304800"/>
                </v:shape>
                <v:shape id="Shape 7057" o:spid="_x0000_s1681" style="position:absolute;left:2032;top:3989;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61pscA&#10;AADdAAAADwAAAGRycy9kb3ducmV2LnhtbESPT2vCQBTE74LfYXlCL9JsWqgpMauIIErbi9oevD2y&#10;L38w+zbNrkn67buFgsdhZn7DZOvRNKKnztWWFTxFMQji3OqaSwWf593jKwjnkTU2lknBDzlYr6aT&#10;DFNtBz5Sf/KlCBB2KSqovG9TKV1ekUEX2ZY4eIXtDPogu1LqDocAN418juOFNFhzWKiwpW1F+fV0&#10;MwqKsr3Ok/d5j3J/oc3Xx9tlKL6VepiNmyUIT6O/h//bB60giV8S+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OtabHAAAA3QAAAA8AAAAAAAAAAAAAAAAAmAIAAGRy&#10;cy9kb3ducmV2LnhtbFBLBQYAAAAABAAEAPUAAACMAwAAAAA=&#10;" path="m203200,l,e" filled="f" strokecolor="#505050" strokeweight=".8pt">
                  <v:stroke miterlimit="1" joinstyle="miter" endcap="round"/>
                  <v:path arrowok="t" textboxrect="0,0,203200,0"/>
                </v:shape>
                <v:shape id="Shape 7058" o:spid="_x0000_s1682" style="position:absolute;left:2032;top:941;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h1MMA&#10;AADdAAAADwAAAGRycy9kb3ducmV2LnhtbERPy4rCMBTdD8w/hDvgRsZUYcahGkUEUdSNr4W7S3P7&#10;wOamNrHt/L1ZCC4P5z2dd6YUDdWusKxgOIhAECdWF5wpOJ9W338gnEfWWFomBf/kYD77/JhirG3L&#10;B2qOPhMhhF2MCnLvq1hKl+Rk0A1sRRy41NYGfYB1JnWNbQg3pRxF0a80WHBoyLGiZU7J7fgwCtKs&#10;uvXHu36Dcn2lxWW/vbbpXaneV7eYgPDU+bf45d5oBePoJ8wNb8IT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Eh1MMAAADdAAAADwAAAAAAAAAAAAAAAACYAgAAZHJzL2Rv&#10;d25yZXYueG1sUEsFBgAAAAAEAAQA9QAAAIgDAAAAAA==&#10;" path="m203200,l,e" filled="f" strokecolor="#505050" strokeweight=".8pt">
                  <v:stroke miterlimit="1" joinstyle="miter" endcap="round"/>
                  <v:path arrowok="t" textboxrect="0,0,203200,0"/>
                </v:shape>
                <v:shape id="Shape 7059" o:spid="_x0000_s1683" style="position:absolute;top:941;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2ET8gA&#10;AADdAAAADwAAAGRycy9kb3ducmV2LnhtbESPzWvCQBTE70L/h+UVvIhuKtSP6EakUCy2l1o9eHtk&#10;Xz5I9m2aXZP433cLhR6HmfkNs90NphYdta60rOBpFoEgTq0uOVdw/nqdrkA4j6yxtkwK7uRglzyM&#10;thhr2/MndSefiwBhF6OCwvsmltKlBRl0M9sQBy+zrUEfZJtL3WIf4KaW8yhaSIMlh4UCG3opKK1O&#10;N6Mgy5tqsnyfdCgPV9pfPo7XPvtWavw47DcgPA3+P/zXftMKltHzGn7fhCcgk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YRPyAAAAN0AAAAPAAAAAAAAAAAAAAAAAJgCAABk&#10;cnMvZG93bnJldi54bWxQSwUGAAAAAAQABAD1AAAAjQMAAAAA&#10;" path="m203200,l,e" filled="f" strokecolor="#505050" strokeweight=".8pt">
                  <v:stroke miterlimit="1" joinstyle="miter" endcap="round"/>
                  <v:path arrowok="t" textboxrect="0,0,203200,0"/>
                </v:shape>
                <v:shape id="Shape 7060" o:spid="_x0000_s1684" style="position:absolute;left:1524;top:433;width:1016;height:1016;visibility:visible;mso-wrap-style:square;v-text-anchor:top" coordsize="1016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agMIA&#10;AADdAAAADwAAAGRycy9kb3ducmV2LnhtbERPS2vCQBC+F/wPyxR6KXWjBy3RVYpi8SQYPbS3ITt5&#10;YHY2ZscY/333UPD48b2X68E1qqcu1J4NTMYJKOLc25pLA+fT7uMTVBBki41nMvCgAOvV6GWJqfV3&#10;PlKfSaliCIcUDVQibap1yCtyGMa+JY5c4TuHEmFXatvhPYa7Rk+TZKYd1hwbKmxpU1F+yW7OwE++&#10;PbwfC5FJf82mvzIUxfdBG/P2OnwtQAkN8hT/u/fWwDyZxf3xTXw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gxqAwgAAAN0AAAAPAAAAAAAAAAAAAAAAAJgCAABkcnMvZG93&#10;bnJldi54bWxQSwUGAAAAAAQABAD1AAAAhwMAAAAA&#10;" path="m50800,v28080,,50800,22720,50800,50800c101600,78880,78880,101600,50800,101600,22720,101600,,78880,,50800,,22720,22720,,50800,xe" fillcolor="#191919" stroked="f" strokeweight="0">
                  <v:stroke miterlimit="1" joinstyle="miter" endcap="round"/>
                  <v:path arrowok="t" textboxrect="0,0,101600,101600"/>
                </v:shape>
                <v:shape id="Shape 7061" o:spid="_x0000_s1685" style="position:absolute;left:2032;top:2465;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C9McA&#10;AADdAAAADwAAAGRycy9kb3ducmV2LnhtbESPT2vCQBTE74V+h+UJvUiziQeV6CqhUJTaS6095PbI&#10;vvzB7Ns0uybx23cLhR6HmfkNs91PphUD9a6xrCCJYhDEhdUNVwoun6/PaxDOI2tsLZOCOznY7x4f&#10;tphqO/IHDWdfiQBhl6KC2vsuldIVNRl0ke2Ig1fa3qAPsq+k7nEMcNPKRRwvpcGGw0KNHb3UVFzP&#10;N6OgrLrrfHWaDygPOWVf72/5WH4r9TSbsg0IT5P/D/+1j1rBKl4m8PsmPA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HQvTHAAAA3QAAAA8AAAAAAAAAAAAAAAAAmAIAAGRy&#10;cy9kb3ducmV2LnhtbFBLBQYAAAAABAAEAPUAAACMAwAAAAA=&#10;" path="m203200,l,e" filled="f" strokecolor="#505050" strokeweight=".8pt">
                  <v:stroke miterlimit="1" joinstyle="miter" endcap="round"/>
                  <v:path arrowok="t" textboxrect="0,0,203200,0"/>
                </v:shape>
                <v:rect id="Rectangle 7062" o:spid="_x0000_s1686" style="position:absolute;left:4673;top:1515;width:901;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14:paraId="11C1E897" w14:textId="77777777" w:rsidR="006E2FA2" w:rsidRDefault="006E2FA2">
                        <w:pPr>
                          <w:spacing w:after="160" w:line="259" w:lineRule="auto"/>
                          <w:ind w:left="0" w:firstLine="0"/>
                          <w:jc w:val="left"/>
                        </w:pPr>
                        <w:r>
                          <w:rPr>
                            <w:color w:val="191919"/>
                            <w:w w:val="124"/>
                            <w:sz w:val="16"/>
                          </w:rPr>
                          <w:t>B</w:t>
                        </w:r>
                      </w:p>
                    </w:txbxContent>
                  </v:textbox>
                </v:rect>
                <v:rect id="Rectangle 7063" o:spid="_x0000_s1687" style="position:absolute;left:5352;top:2017;width:252;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rfMcA&#10;AADdAAAADwAAAGRycy9kb3ducmV2LnhtbESPQWvCQBSE74L/YXmF3nTTChpTVxGr6LE1BdvbI/ua&#10;hO6+Ddmtif56tyD0OMzMN8xi1VsjztT62rGCp3ECgrhwuuZSwUe+G6UgfEDWaByTggt5WC2HgwVm&#10;2nX8TudjKEWEsM9QQRVCk0npi4os+rFriKP37VqLIcq2lLrFLsKtkc9JMpUWa44LFTa0qaj4Of5a&#10;Bfu0WX8e3LUrzfZrf3o7zV/zeVDq8aFfv4AI1If/8L190ApmyX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yK3zHAAAA3QAAAA8AAAAAAAAAAAAAAAAAmAIAAGRy&#10;cy9kb3ducmV2LnhtbFBLBQYAAAAABAAEAPUAAACMAwAAAAA=&#10;" filled="f" stroked="f">
                  <v:textbox inset="0,0,0,0">
                    <w:txbxContent>
                      <w:p w14:paraId="65F145EE" w14:textId="77777777" w:rsidR="006E2FA2" w:rsidRDefault="006E2FA2">
                        <w:pPr>
                          <w:spacing w:after="160" w:line="259" w:lineRule="auto"/>
                          <w:ind w:left="0" w:firstLine="0"/>
                          <w:jc w:val="left"/>
                        </w:pPr>
                        <w:proofErr w:type="gramStart"/>
                        <w:r>
                          <w:rPr>
                            <w:color w:val="191919"/>
                            <w:w w:val="108"/>
                            <w:sz w:val="12"/>
                          </w:rPr>
                          <w:t>i</w:t>
                        </w:r>
                        <w:proofErr w:type="gramEnd"/>
                      </w:p>
                    </w:txbxContent>
                  </v:textbox>
                </v:rect>
                <v:rect id="Rectangle 7064" o:spid="_x0000_s1688" style="position:absolute;left:4673;width:901;height:1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C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X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bswjHAAAA3QAAAA8AAAAAAAAAAAAAAAAAmAIAAGRy&#10;cy9kb3ducmV2LnhtbFBLBQYAAAAABAAEAPUAAACMAwAAAAA=&#10;" filled="f" stroked="f">
                  <v:textbox inset="0,0,0,0">
                    <w:txbxContent>
                      <w:p w14:paraId="573A1F6A" w14:textId="77777777" w:rsidR="006E2FA2" w:rsidRDefault="006E2FA2">
                        <w:pPr>
                          <w:spacing w:after="160" w:line="259" w:lineRule="auto"/>
                          <w:ind w:left="0" w:firstLine="0"/>
                          <w:jc w:val="left"/>
                        </w:pPr>
                        <w:r>
                          <w:rPr>
                            <w:color w:val="B3B3B3"/>
                            <w:w w:val="118"/>
                            <w:sz w:val="16"/>
                          </w:rPr>
                          <w:t>A</w:t>
                        </w:r>
                      </w:p>
                    </w:txbxContent>
                  </v:textbox>
                </v:rect>
                <v:rect id="Rectangle 7065" o:spid="_x0000_s1689" style="position:absolute;left:5352;top:613;width:439;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Wk8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X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XFpPHAAAA3QAAAA8AAAAAAAAAAAAAAAAAmAIAAGRy&#10;cy9kb3ducmV2LnhtbFBLBQYAAAAABAAEAPUAAACMAwAAAAA=&#10;" filled="f" stroked="f">
                  <v:textbox inset="0,0,0,0">
                    <w:txbxContent>
                      <w:p w14:paraId="430E1BEE" w14:textId="77777777" w:rsidR="006E2FA2" w:rsidRDefault="006E2FA2">
                        <w:pPr>
                          <w:spacing w:after="160" w:line="259" w:lineRule="auto"/>
                          <w:ind w:left="0" w:firstLine="0"/>
                          <w:jc w:val="left"/>
                        </w:pPr>
                        <w:r>
                          <w:rPr>
                            <w:color w:val="B3B3B3"/>
                            <w:w w:val="98"/>
                            <w:sz w:val="10"/>
                          </w:rPr>
                          <w:t>0</w:t>
                        </w:r>
                      </w:p>
                    </w:txbxContent>
                  </v:textbox>
                </v:rect>
                <w10:wrap type="square"/>
              </v:group>
            </w:pict>
          </mc:Fallback>
        </mc:AlternateContent>
      </w:r>
      <w:r>
        <w:rPr>
          <w:noProof/>
          <w:sz w:val="22"/>
        </w:rPr>
        <mc:AlternateContent>
          <mc:Choice Requires="wpg">
            <w:drawing>
              <wp:anchor distT="0" distB="0" distL="114300" distR="114300" simplePos="0" relativeHeight="251670528" behindDoc="0" locked="0" layoutInCell="1" allowOverlap="1" wp14:anchorId="55ED9688" wp14:editId="16B4BD25">
                <wp:simplePos x="0" y="0"/>
                <wp:positionH relativeFrom="column">
                  <wp:posOffset>275171</wp:posOffset>
                </wp:positionH>
                <wp:positionV relativeFrom="paragraph">
                  <wp:posOffset>38433</wp:posOffset>
                </wp:positionV>
                <wp:extent cx="558800" cy="403263"/>
                <wp:effectExtent l="0" t="0" r="0" b="0"/>
                <wp:wrapSquare wrapText="bothSides"/>
                <wp:docPr id="94243" name="Group 94243"/>
                <wp:cNvGraphicFramePr/>
                <a:graphic xmlns:a="http://schemas.openxmlformats.org/drawingml/2006/main">
                  <a:graphicData uri="http://schemas.microsoft.com/office/word/2010/wordprocessingGroup">
                    <wpg:wgp>
                      <wpg:cNvGrpSpPr/>
                      <wpg:grpSpPr>
                        <a:xfrm>
                          <a:off x="0" y="0"/>
                          <a:ext cx="558800" cy="403263"/>
                          <a:chOff x="0" y="0"/>
                          <a:chExt cx="558800" cy="403263"/>
                        </a:xfrm>
                      </wpg:grpSpPr>
                      <wps:wsp>
                        <wps:cNvPr id="7013" name="Rectangle 7013"/>
                        <wps:cNvSpPr/>
                        <wps:spPr>
                          <a:xfrm>
                            <a:off x="67866" y="0"/>
                            <a:ext cx="25191" cy="154202"/>
                          </a:xfrm>
                          <a:prstGeom prst="rect">
                            <a:avLst/>
                          </a:prstGeom>
                          <a:ln>
                            <a:noFill/>
                          </a:ln>
                        </wps:spPr>
                        <wps:txbx>
                          <w:txbxContent>
                            <w:p w14:paraId="63B189E3" w14:textId="77777777" w:rsidR="006E2FA2" w:rsidRDefault="006E2FA2">
                              <w:pPr>
                                <w:spacing w:after="160" w:line="259" w:lineRule="auto"/>
                                <w:ind w:left="0" w:firstLine="0"/>
                                <w:jc w:val="left"/>
                              </w:pPr>
                              <w:proofErr w:type="gramStart"/>
                              <w:r>
                                <w:rPr>
                                  <w:color w:val="191919"/>
                                  <w:w w:val="108"/>
                                  <w:sz w:val="12"/>
                                </w:rPr>
                                <w:t>i</w:t>
                              </w:r>
                              <w:proofErr w:type="gramEnd"/>
                            </w:p>
                          </w:txbxContent>
                        </wps:txbx>
                        <wps:bodyPr horzOverflow="overflow" vert="horz" lIns="0" tIns="0" rIns="0" bIns="0" rtlCol="0">
                          <a:noAutofit/>
                        </wps:bodyPr>
                      </wps:wsp>
                      <wps:wsp>
                        <wps:cNvPr id="7016" name="Shape 7016"/>
                        <wps:cNvSpPr/>
                        <wps:spPr>
                          <a:xfrm>
                            <a:off x="355600" y="44006"/>
                            <a:ext cx="0" cy="304800"/>
                          </a:xfrm>
                          <a:custGeom>
                            <a:avLst/>
                            <a:gdLst/>
                            <a:ahLst/>
                            <a:cxnLst/>
                            <a:rect l="0" t="0" r="0" b="0"/>
                            <a:pathLst>
                              <a:path h="304800">
                                <a:moveTo>
                                  <a:pt x="0" y="0"/>
                                </a:moveTo>
                                <a:lnTo>
                                  <a:pt x="0" y="30480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17" name="Shape 7017"/>
                        <wps:cNvSpPr/>
                        <wps:spPr>
                          <a:xfrm>
                            <a:off x="152400" y="348806"/>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18" name="Shape 7018"/>
                        <wps:cNvSpPr/>
                        <wps:spPr>
                          <a:xfrm>
                            <a:off x="152400" y="44006"/>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19" name="Shape 7019"/>
                        <wps:cNvSpPr/>
                        <wps:spPr>
                          <a:xfrm>
                            <a:off x="355600" y="196406"/>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20" name="Shape 7020"/>
                        <wps:cNvSpPr/>
                        <wps:spPr>
                          <a:xfrm>
                            <a:off x="304800" y="145606"/>
                            <a:ext cx="101600" cy="101600"/>
                          </a:xfrm>
                          <a:custGeom>
                            <a:avLst/>
                            <a:gdLst/>
                            <a:ahLst/>
                            <a:cxnLst/>
                            <a:rect l="0" t="0" r="0" b="0"/>
                            <a:pathLst>
                              <a:path w="101600" h="101600">
                                <a:moveTo>
                                  <a:pt x="50800" y="0"/>
                                </a:moveTo>
                                <a:cubicBezTo>
                                  <a:pt x="78880" y="0"/>
                                  <a:pt x="101600" y="22720"/>
                                  <a:pt x="101600" y="50800"/>
                                </a:cubicBezTo>
                                <a:cubicBezTo>
                                  <a:pt x="101600" y="78880"/>
                                  <a:pt x="78880" y="101600"/>
                                  <a:pt x="50800" y="101600"/>
                                </a:cubicBezTo>
                                <a:cubicBezTo>
                                  <a:pt x="22720" y="101600"/>
                                  <a:pt x="0" y="78880"/>
                                  <a:pt x="0" y="50800"/>
                                </a:cubicBezTo>
                                <a:cubicBezTo>
                                  <a:pt x="0" y="22720"/>
                                  <a:pt x="22720" y="0"/>
                                  <a:pt x="50800" y="0"/>
                                </a:cubicBezTo>
                                <a:close/>
                              </a:path>
                            </a:pathLst>
                          </a:custGeom>
                          <a:ln w="0" cap="rnd">
                            <a:miter lim="100000"/>
                          </a:ln>
                        </wps:spPr>
                        <wps:style>
                          <a:lnRef idx="0">
                            <a:srgbClr val="000000">
                              <a:alpha val="0"/>
                            </a:srgbClr>
                          </a:lnRef>
                          <a:fillRef idx="1">
                            <a:srgbClr val="191919"/>
                          </a:fillRef>
                          <a:effectRef idx="0">
                            <a:scrgbClr r="0" g="0" b="0"/>
                          </a:effectRef>
                          <a:fontRef idx="none"/>
                        </wps:style>
                        <wps:bodyPr/>
                      </wps:wsp>
                      <wps:wsp>
                        <wps:cNvPr id="7021" name="Rectangle 7021"/>
                        <wps:cNvSpPr/>
                        <wps:spPr>
                          <a:xfrm rot="5399999">
                            <a:off x="-309" y="111661"/>
                            <a:ext cx="112697" cy="197693"/>
                          </a:xfrm>
                          <a:prstGeom prst="rect">
                            <a:avLst/>
                          </a:prstGeom>
                          <a:ln>
                            <a:noFill/>
                          </a:ln>
                        </wps:spPr>
                        <wps:txbx>
                          <w:txbxContent>
                            <w:p w14:paraId="7FA278BF" w14:textId="77777777" w:rsidR="006E2FA2" w:rsidRDefault="006E2FA2">
                              <w:pPr>
                                <w:spacing w:after="160" w:line="259" w:lineRule="auto"/>
                                <w:ind w:left="0" w:firstLine="0"/>
                                <w:jc w:val="left"/>
                              </w:pPr>
                              <w:r>
                                <w:rPr>
                                  <w:color w:val="191919"/>
                                  <w:sz w:val="16"/>
                                </w:rPr>
                                <w:t>...</w:t>
                              </w:r>
                            </w:p>
                          </w:txbxContent>
                        </wps:txbx>
                        <wps:bodyPr horzOverflow="overflow" vert="horz" lIns="0" tIns="0" rIns="0" bIns="0" rtlCol="0">
                          <a:noAutofit/>
                        </wps:bodyPr>
                      </wps:wsp>
                      <wps:wsp>
                        <wps:cNvPr id="7022" name="Rectangle 7022"/>
                        <wps:cNvSpPr/>
                        <wps:spPr>
                          <a:xfrm>
                            <a:off x="0" y="254622"/>
                            <a:ext cx="90130" cy="197692"/>
                          </a:xfrm>
                          <a:prstGeom prst="rect">
                            <a:avLst/>
                          </a:prstGeom>
                          <a:ln>
                            <a:noFill/>
                          </a:ln>
                        </wps:spPr>
                        <wps:txbx>
                          <w:txbxContent>
                            <w:p w14:paraId="56B6FC9A" w14:textId="77777777" w:rsidR="006E2FA2" w:rsidRDefault="006E2FA2">
                              <w:pPr>
                                <w:spacing w:after="160" w:line="259" w:lineRule="auto"/>
                                <w:ind w:left="0" w:firstLine="0"/>
                                <w:jc w:val="left"/>
                              </w:pPr>
                              <w:r>
                                <w:rPr>
                                  <w:color w:val="191919"/>
                                  <w:w w:val="118"/>
                                  <w:sz w:val="16"/>
                                </w:rPr>
                                <w:t>A</w:t>
                              </w:r>
                            </w:p>
                          </w:txbxContent>
                        </wps:txbx>
                        <wps:bodyPr horzOverflow="overflow" vert="horz" lIns="0" tIns="0" rIns="0" bIns="0" rtlCol="0">
                          <a:noAutofit/>
                        </wps:bodyPr>
                      </wps:wsp>
                    </wpg:wgp>
                  </a:graphicData>
                </a:graphic>
              </wp:anchor>
            </w:drawing>
          </mc:Choice>
          <mc:Fallback>
            <w:pict>
              <v:group w14:anchorId="55ED9688" id="Group 94243" o:spid="_x0000_s1690" style="position:absolute;margin-left:21.65pt;margin-top:3.05pt;width:44pt;height:31.75pt;z-index:251670528;mso-position-horizontal-relative:text;mso-position-vertical-relative:text" coordsize="5588,4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">
                <v:rect id="Rectangle 7013" o:spid="_x0000_s1691" style="position:absolute;left:678;width:252;height:1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YAccA&#10;AADdAAAADwAAAGRycy9kb3ducmV2LnhtbESPQWvCQBSE7wX/w/IEb3WjQhtTVxG1mGObCNrbI/ua&#10;hGbfhuzWpP56t1DocZiZb5jVZjCNuFLnassKZtMIBHFhdc2lglP++hiDcB5ZY2OZFPyQg8169LDC&#10;RNue3+ma+VIECLsEFVTet4mUrqjIoJvaljh4n7Yz6IPsSqk77APcNHIeRU/SYM1hocKWdhUVX9m3&#10;UXCM2+0ltbe+bA4fx/PbebnPl16pyXjYvoDwNPj/8F871Qqeo9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0WAHHAAAA3QAAAA8AAAAAAAAAAAAAAAAAmAIAAGRy&#10;cy9kb3ducmV2LnhtbFBLBQYAAAAABAAEAPUAAACMAwAAAAA=&#10;" filled="f" stroked="f">
                  <v:textbox inset="0,0,0,0">
                    <w:txbxContent>
                      <w:p w14:paraId="63B189E3" w14:textId="77777777" w:rsidR="006E2FA2" w:rsidRDefault="006E2FA2">
                        <w:pPr>
                          <w:spacing w:after="160" w:line="259" w:lineRule="auto"/>
                          <w:ind w:left="0" w:firstLine="0"/>
                          <w:jc w:val="left"/>
                        </w:pPr>
                        <w:proofErr w:type="gramStart"/>
                        <w:r>
                          <w:rPr>
                            <w:color w:val="191919"/>
                            <w:w w:val="108"/>
                            <w:sz w:val="12"/>
                          </w:rPr>
                          <w:t>i</w:t>
                        </w:r>
                        <w:proofErr w:type="gramEnd"/>
                      </w:p>
                    </w:txbxContent>
                  </v:textbox>
                </v:rect>
                <v:shape id="Shape 7016" o:spid="_x0000_s1692" style="position:absolute;left:3556;top:440;width:0;height:3048;visibility:visible;mso-wrap-style:square;v-text-anchor:top" coordsize="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i5sYA&#10;AADdAAAADwAAAGRycy9kb3ducmV2LnhtbESPwW7CMBBE70j9B2srcQObHhIIGFRVovRSUaCHHlfx&#10;EqfE6yh2Sfr3NVIljqOZeaNZbQbXiCt1ofasYTZVIIhLb2quNHyetpM5iBCRDTaeScMvBdisH0Yr&#10;LIzv+UDXY6xEgnAoUIONsS2kDKUlh2HqW+LknX3nMCbZVdJ02Ce4a+STUpl0WHNasNjSi6Xycvxx&#10;GuqPMreq32b79/yy2Kn569f3wmk9fhyelyAiDfEe/m+/GQ25mmV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7i5sYAAADdAAAADwAAAAAAAAAAAAAAAACYAgAAZHJz&#10;L2Rvd25yZXYueG1sUEsFBgAAAAAEAAQA9QAAAIsDAAAAAA==&#10;" path="m,l,304800e" filled="f" strokecolor="#505050" strokeweight=".8pt">
                  <v:stroke miterlimit="1" joinstyle="miter" endcap="round"/>
                  <v:path arrowok="t" textboxrect="0,0,0,304800"/>
                </v:shape>
                <v:shape id="Shape 7017" o:spid="_x0000_s1693" style="position:absolute;left:1524;top:3488;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MZsYA&#10;AADdAAAADwAAAGRycy9kb3ducmV2LnhtbESPzWvCQBTE74L/w/IEL6IbPTQSXUWE0mJ78evg7ZF9&#10;+cDs25jdJvG/7xYKHoeZ+Q2z3vamEi01rrSsYD6LQBCnVpecK7ic36dLEM4ja6wsk4InOdhuhoM1&#10;Jtp2fKT25HMRIOwSVFB4XydSurQgg25ma+LgZbYx6INscqkb7ALcVHIRRW/SYMlhocCa9gWl99OP&#10;UZDl9X0Sf01alB832l2/D7cueyg1HvW7FQhPvX+F/9ufWkEczWP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QMZsYAAADdAAAADwAAAAAAAAAAAAAAAACYAgAAZHJz&#10;L2Rvd25yZXYueG1sUEsFBgAAAAAEAAQA9QAAAIsDAAAAAA==&#10;" path="m,l203200,e" filled="f" strokecolor="#505050" strokeweight=".8pt">
                  <v:stroke miterlimit="1" joinstyle="miter" endcap="round"/>
                  <v:path arrowok="t" textboxrect="0,0,203200,0"/>
                </v:shape>
                <v:shape id="Shape 7018" o:spid="_x0000_s1694" style="position:absolute;left:1524;top:440;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YFMQA&#10;AADdAAAADwAAAGRycy9kb3ducmV2LnhtbERPy2rCQBTdF/yH4QpuxEziopboKKEgiu2mtl1kd8nc&#10;PDBzJ82MSfz7zqLQ5eG8d4fJtGKg3jWWFSRRDIK4sLrhSsHX53H1AsJ5ZI2tZVLwIAeH/exph6m2&#10;I3/QcPWVCCHsUlRQe9+lUrqiJoMush1x4ErbG/QB9pXUPY4h3LRyHcfP0mDDoaHGjl5rKm7Xu1FQ&#10;Vt1tuXlbDihPOWXf75d8LH+UWsynbAvC0+T/xX/us1awiZMwN7wJT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7mBTEAAAA3QAAAA8AAAAAAAAAAAAAAAAAmAIAAGRycy9k&#10;b3ducmV2LnhtbFBLBQYAAAAABAAEAPUAAACJAwAAAAA=&#10;" path="m,l203200,e" filled="f" strokecolor="#505050" strokeweight=".8pt">
                  <v:stroke miterlimit="1" joinstyle="miter" endcap="round"/>
                  <v:path arrowok="t" textboxrect="0,0,203200,0"/>
                </v:shape>
                <v:shape id="Shape 7019" o:spid="_x0000_s1695" style="position:absolute;left:3556;top:1964;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c9j8cA&#10;AADdAAAADwAAAGRycy9kb3ducmV2LnhtbESPT2vCQBTE74LfYXmCF9GNHrTGbEQKpcV6qa0Hb4/s&#10;yx/Mvk2z2yT99t2C4HGYmd8wyX4wteiodZVlBctFBII4s7riQsHX58v8CYTzyBpry6Tglxzs0/Eo&#10;wVjbnj+oO/tCBAi7GBWU3jexlC4ryaBb2IY4eLltDfog20LqFvsAN7VcRdFaGqw4LJTY0HNJ2e38&#10;YxTkRXObbd5nHcrXKx0up+O1z7+Vmk6Gww6Ep8E/wvf2m1awiZZb+H8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3PY/HAAAA3QAAAA8AAAAAAAAAAAAAAAAAmAIAAGRy&#10;cy9kb3ducmV2LnhtbFBLBQYAAAAABAAEAPUAAACMAwAAAAA=&#10;" path="m,l203200,e" filled="f" strokecolor="#505050" strokeweight=".8pt">
                  <v:stroke miterlimit="1" joinstyle="miter" endcap="round"/>
                  <v:path arrowok="t" textboxrect="0,0,203200,0"/>
                </v:shape>
                <v:shape id="Shape 7020" o:spid="_x0000_s1696" style="position:absolute;left:3048;top:1456;width:1016;height:1016;visibility:visible;mso-wrap-style:square;v-text-anchor:top" coordsize="1016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jQMMA&#10;AADdAAAADwAAAGRycy9kb3ducmV2LnhtbERPS2vCQBC+C/6HZQQvUjfmYEvqKsXS4kkw9tDehuzk&#10;QbOzMTuN8d+7B6HHj++92Y2uVQP1ofFsYLVMQBEX3jZcGfg6fzy9gAqCbLH1TAZuFGC3nU42mFl/&#10;5RMNuVQqhnDI0EAt0mVah6Imh2HpO+LIlb53KBH2lbY9XmO4a3WaJGvtsOHYUGNH+5qK3/zPGfgu&#10;3o+LUymyGi55+iNjWX4etTHz2fj2CkpolH/xw32wBp6TNO6Pb+IT0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mjQMMAAADdAAAADwAAAAAAAAAAAAAAAACYAgAAZHJzL2Rv&#10;d25yZXYueG1sUEsFBgAAAAAEAAQA9QAAAIgDAAAAAA==&#10;" path="m50800,v28080,,50800,22720,50800,50800c101600,78880,78880,101600,50800,101600,22720,101600,,78880,,50800,,22720,22720,,50800,xe" fillcolor="#191919" stroked="f" strokeweight="0">
                  <v:stroke miterlimit="1" joinstyle="miter" endcap="round"/>
                  <v:path arrowok="t" textboxrect="0,0,101600,101600"/>
                </v:shape>
                <v:rect id="Rectangle 7021" o:spid="_x0000_s1697" style="position:absolute;left:-4;top:1117;width:1127;height:197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yK8UA&#10;AADdAAAADwAAAGRycy9kb3ducmV2LnhtbESPwWrDMBBE74X8g9hAbo3sHNriRgklwWDowW2SD1is&#10;reXaWhlLsZ2/jwKFHoeZecNs97PtxEiDbxwrSNcJCOLK6YZrBZdz/vwGwgdkjZ1jUnAjD/vd4mmL&#10;mXYTf9N4CrWIEPYZKjAh9JmUvjJk0a9dTxy9HzdYDFEOtdQDThFuO7lJkhdpseG4YLCng6GqPV2t&#10;grItzXFs8kv9++k1fZXumIdCqdVy/ngHEWgO/+G/dqEVvCabFB5v4hO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zIrxQAAAN0AAAAPAAAAAAAAAAAAAAAAAJgCAABkcnMv&#10;ZG93bnJldi54bWxQSwUGAAAAAAQABAD1AAAAigMAAAAA&#10;" filled="f" stroked="f">
                  <v:textbox inset="0,0,0,0">
                    <w:txbxContent>
                      <w:p w14:paraId="7FA278BF" w14:textId="77777777" w:rsidR="006E2FA2" w:rsidRDefault="006E2FA2">
                        <w:pPr>
                          <w:spacing w:after="160" w:line="259" w:lineRule="auto"/>
                          <w:ind w:left="0" w:firstLine="0"/>
                          <w:jc w:val="left"/>
                        </w:pPr>
                        <w:r>
                          <w:rPr>
                            <w:color w:val="191919"/>
                            <w:sz w:val="16"/>
                          </w:rPr>
                          <w:t>...</w:t>
                        </w:r>
                      </w:p>
                    </w:txbxContent>
                  </v:textbox>
                </v:rect>
                <v:rect id="Rectangle 7022" o:spid="_x0000_s1698" style="position:absolute;top:2546;width:901;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14:paraId="56B6FC9A" w14:textId="77777777" w:rsidR="006E2FA2" w:rsidRDefault="006E2FA2">
                        <w:pPr>
                          <w:spacing w:after="160" w:line="259" w:lineRule="auto"/>
                          <w:ind w:left="0" w:firstLine="0"/>
                          <w:jc w:val="left"/>
                        </w:pPr>
                        <w:r>
                          <w:rPr>
                            <w:color w:val="191919"/>
                            <w:w w:val="118"/>
                            <w:sz w:val="16"/>
                          </w:rPr>
                          <w:t>A</w:t>
                        </w:r>
                      </w:p>
                    </w:txbxContent>
                  </v:textbox>
                </v:rect>
                <w10:wrap type="square"/>
              </v:group>
            </w:pict>
          </mc:Fallback>
        </mc:AlternateContent>
      </w:r>
      <w:r>
        <w:rPr>
          <w:noProof/>
          <w:sz w:val="22"/>
        </w:rPr>
        <mc:AlternateContent>
          <mc:Choice Requires="wpg">
            <w:drawing>
              <wp:anchor distT="0" distB="0" distL="114300" distR="114300" simplePos="0" relativeHeight="251671552" behindDoc="0" locked="0" layoutInCell="1" allowOverlap="1" wp14:anchorId="2EC8F0D6" wp14:editId="6DCC04A7">
                <wp:simplePos x="0" y="0"/>
                <wp:positionH relativeFrom="column">
                  <wp:posOffset>2444026</wp:posOffset>
                </wp:positionH>
                <wp:positionV relativeFrom="paragraph">
                  <wp:posOffset>51643</wp:posOffset>
                </wp:positionV>
                <wp:extent cx="624666" cy="392085"/>
                <wp:effectExtent l="0" t="0" r="0" b="0"/>
                <wp:wrapSquare wrapText="bothSides"/>
                <wp:docPr id="94246" name="Group 94246"/>
                <wp:cNvGraphicFramePr/>
                <a:graphic xmlns:a="http://schemas.openxmlformats.org/drawingml/2006/main">
                  <a:graphicData uri="http://schemas.microsoft.com/office/word/2010/wordprocessingGroup">
                    <wpg:wgp>
                      <wpg:cNvGrpSpPr/>
                      <wpg:grpSpPr>
                        <a:xfrm>
                          <a:off x="0" y="0"/>
                          <a:ext cx="624666" cy="392085"/>
                          <a:chOff x="0" y="0"/>
                          <a:chExt cx="624666" cy="392085"/>
                        </a:xfrm>
                      </wpg:grpSpPr>
                      <wps:wsp>
                        <wps:cNvPr id="7042" name="Rectangle 7042"/>
                        <wps:cNvSpPr/>
                        <wps:spPr>
                          <a:xfrm>
                            <a:off x="535226" y="0"/>
                            <a:ext cx="20993" cy="128501"/>
                          </a:xfrm>
                          <a:prstGeom prst="rect">
                            <a:avLst/>
                          </a:prstGeom>
                          <a:ln>
                            <a:noFill/>
                          </a:ln>
                        </wps:spPr>
                        <wps:txbx>
                          <w:txbxContent>
                            <w:p w14:paraId="01BE5BEC" w14:textId="77777777" w:rsidR="006E2FA2" w:rsidRDefault="006E2FA2">
                              <w:pPr>
                                <w:spacing w:after="160" w:line="259" w:lineRule="auto"/>
                                <w:ind w:left="0" w:firstLine="0"/>
                                <w:jc w:val="left"/>
                              </w:pPr>
                              <w:proofErr w:type="gramStart"/>
                              <w:r>
                                <w:rPr>
                                  <w:color w:val="191919"/>
                                  <w:w w:val="108"/>
                                  <w:sz w:val="10"/>
                                </w:rPr>
                                <w:t>i</w:t>
                              </w:r>
                              <w:proofErr w:type="gramEnd"/>
                            </w:p>
                          </w:txbxContent>
                        </wps:txbx>
                        <wps:bodyPr horzOverflow="overflow" vert="horz" lIns="0" tIns="0" rIns="0" bIns="0" rtlCol="0">
                          <a:noAutofit/>
                        </wps:bodyPr>
                      </wps:wsp>
                      <wps:wsp>
                        <wps:cNvPr id="7043" name="Shape 7043"/>
                        <wps:cNvSpPr/>
                        <wps:spPr>
                          <a:xfrm>
                            <a:off x="203200" y="30796"/>
                            <a:ext cx="0" cy="304800"/>
                          </a:xfrm>
                          <a:custGeom>
                            <a:avLst/>
                            <a:gdLst/>
                            <a:ahLst/>
                            <a:cxnLst/>
                            <a:rect l="0" t="0" r="0" b="0"/>
                            <a:pathLst>
                              <a:path h="304800">
                                <a:moveTo>
                                  <a:pt x="0" y="0"/>
                                </a:moveTo>
                                <a:lnTo>
                                  <a:pt x="0" y="30480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44" name="Shape 7044"/>
                        <wps:cNvSpPr/>
                        <wps:spPr>
                          <a:xfrm>
                            <a:off x="203200" y="335596"/>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45" name="Shape 7045"/>
                        <wps:cNvSpPr/>
                        <wps:spPr>
                          <a:xfrm>
                            <a:off x="203200" y="30796"/>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46" name="Shape 7046"/>
                        <wps:cNvSpPr/>
                        <wps:spPr>
                          <a:xfrm>
                            <a:off x="0" y="183196"/>
                            <a:ext cx="203200" cy="0"/>
                          </a:xfrm>
                          <a:custGeom>
                            <a:avLst/>
                            <a:gdLst/>
                            <a:ahLst/>
                            <a:cxnLst/>
                            <a:rect l="0" t="0" r="0" b="0"/>
                            <a:pathLst>
                              <a:path w="203200">
                                <a:moveTo>
                                  <a:pt x="203200" y="0"/>
                                </a:moveTo>
                                <a:lnTo>
                                  <a:pt x="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47" name="Shape 7047"/>
                        <wps:cNvSpPr/>
                        <wps:spPr>
                          <a:xfrm>
                            <a:off x="152400" y="132396"/>
                            <a:ext cx="101600" cy="101600"/>
                          </a:xfrm>
                          <a:custGeom>
                            <a:avLst/>
                            <a:gdLst/>
                            <a:ahLst/>
                            <a:cxnLst/>
                            <a:rect l="0" t="0" r="0" b="0"/>
                            <a:pathLst>
                              <a:path w="101600" h="101600">
                                <a:moveTo>
                                  <a:pt x="50800" y="0"/>
                                </a:moveTo>
                                <a:cubicBezTo>
                                  <a:pt x="78880" y="0"/>
                                  <a:pt x="101600" y="22720"/>
                                  <a:pt x="101600" y="50800"/>
                                </a:cubicBezTo>
                                <a:cubicBezTo>
                                  <a:pt x="101600" y="78880"/>
                                  <a:pt x="78880" y="101600"/>
                                  <a:pt x="50800" y="101600"/>
                                </a:cubicBezTo>
                                <a:cubicBezTo>
                                  <a:pt x="22720" y="101600"/>
                                  <a:pt x="0" y="78880"/>
                                  <a:pt x="0" y="50800"/>
                                </a:cubicBezTo>
                                <a:cubicBezTo>
                                  <a:pt x="0" y="22720"/>
                                  <a:pt x="22720" y="0"/>
                                  <a:pt x="50800" y="0"/>
                                </a:cubicBezTo>
                                <a:close/>
                              </a:path>
                            </a:pathLst>
                          </a:custGeom>
                          <a:ln w="0" cap="rnd">
                            <a:miter lim="100000"/>
                          </a:ln>
                        </wps:spPr>
                        <wps:style>
                          <a:lnRef idx="0">
                            <a:srgbClr val="000000">
                              <a:alpha val="0"/>
                            </a:srgbClr>
                          </a:lnRef>
                          <a:fillRef idx="1">
                            <a:srgbClr val="191919"/>
                          </a:fillRef>
                          <a:effectRef idx="0">
                            <a:scrgbClr r="0" g="0" b="0"/>
                          </a:effectRef>
                          <a:fontRef idx="none"/>
                        </wps:style>
                        <wps:bodyPr/>
                      </wps:wsp>
                      <wps:wsp>
                        <wps:cNvPr id="7048" name="Rectangle 7048"/>
                        <wps:cNvSpPr/>
                        <wps:spPr>
                          <a:xfrm rot="5399999">
                            <a:off x="469472" y="98451"/>
                            <a:ext cx="112697" cy="197692"/>
                          </a:xfrm>
                          <a:prstGeom prst="rect">
                            <a:avLst/>
                          </a:prstGeom>
                          <a:ln>
                            <a:noFill/>
                          </a:ln>
                        </wps:spPr>
                        <wps:txbx>
                          <w:txbxContent>
                            <w:p w14:paraId="6C61D605" w14:textId="77777777" w:rsidR="006E2FA2" w:rsidRDefault="006E2FA2">
                              <w:pPr>
                                <w:spacing w:after="160" w:line="259" w:lineRule="auto"/>
                                <w:ind w:left="0" w:firstLine="0"/>
                                <w:jc w:val="left"/>
                              </w:pPr>
                              <w:r>
                                <w:rPr>
                                  <w:color w:val="191919"/>
                                  <w:sz w:val="16"/>
                                </w:rPr>
                                <w:t>...</w:t>
                              </w:r>
                            </w:p>
                          </w:txbxContent>
                        </wps:txbx>
                        <wps:bodyPr horzOverflow="overflow" vert="horz" lIns="0" tIns="0" rIns="0" bIns="0" rtlCol="0">
                          <a:noAutofit/>
                        </wps:bodyPr>
                      </wps:wsp>
                      <wps:wsp>
                        <wps:cNvPr id="7049" name="Rectangle 7049"/>
                        <wps:cNvSpPr/>
                        <wps:spPr>
                          <a:xfrm>
                            <a:off x="467360" y="243445"/>
                            <a:ext cx="90130" cy="197692"/>
                          </a:xfrm>
                          <a:prstGeom prst="rect">
                            <a:avLst/>
                          </a:prstGeom>
                          <a:ln>
                            <a:noFill/>
                          </a:ln>
                        </wps:spPr>
                        <wps:txbx>
                          <w:txbxContent>
                            <w:p w14:paraId="74F4333C" w14:textId="77777777" w:rsidR="006E2FA2" w:rsidRDefault="006E2FA2">
                              <w:pPr>
                                <w:spacing w:after="160" w:line="259" w:lineRule="auto"/>
                                <w:ind w:left="0" w:firstLine="0"/>
                                <w:jc w:val="left"/>
                              </w:pPr>
                              <w:r>
                                <w:rPr>
                                  <w:color w:val="191919"/>
                                  <w:w w:val="124"/>
                                  <w:sz w:val="16"/>
                                </w:rPr>
                                <w:t>B</w:t>
                              </w:r>
                            </w:p>
                          </w:txbxContent>
                        </wps:txbx>
                        <wps:bodyPr horzOverflow="overflow" vert="horz" lIns="0" tIns="0" rIns="0" bIns="0" rtlCol="0">
                          <a:noAutofit/>
                        </wps:bodyPr>
                      </wps:wsp>
                    </wpg:wgp>
                  </a:graphicData>
                </a:graphic>
              </wp:anchor>
            </w:drawing>
          </mc:Choice>
          <mc:Fallback>
            <w:pict>
              <v:group w14:anchorId="2EC8F0D6" id="Group 94246" o:spid="_x0000_s1699" style="position:absolute;margin-left:192.45pt;margin-top:4.05pt;width:49.2pt;height:30.85pt;z-index:251671552;mso-position-horizontal-relative:text;mso-position-vertical-relative:text" coordsize="6246,3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">
                <v:rect id="Rectangle 7042" o:spid="_x0000_s1700" style="position:absolute;left:5352;width:210;height:1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Sh8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L0ofHAAAA3QAAAA8AAAAAAAAAAAAAAAAAmAIAAGRy&#10;cy9kb3ducmV2LnhtbFBLBQYAAAAABAAEAPUAAACMAwAAAAA=&#10;" filled="f" stroked="f">
                  <v:textbox inset="0,0,0,0">
                    <w:txbxContent>
                      <w:p w14:paraId="01BE5BEC" w14:textId="77777777" w:rsidR="006E2FA2" w:rsidRDefault="006E2FA2">
                        <w:pPr>
                          <w:spacing w:after="160" w:line="259" w:lineRule="auto"/>
                          <w:ind w:left="0" w:firstLine="0"/>
                          <w:jc w:val="left"/>
                        </w:pPr>
                        <w:proofErr w:type="gramStart"/>
                        <w:r>
                          <w:rPr>
                            <w:color w:val="191919"/>
                            <w:w w:val="108"/>
                            <w:sz w:val="10"/>
                          </w:rPr>
                          <w:t>i</w:t>
                        </w:r>
                        <w:proofErr w:type="gramEnd"/>
                      </w:p>
                    </w:txbxContent>
                  </v:textbox>
                </v:rect>
                <v:shape id="Shape 7043" o:spid="_x0000_s1701" style="position:absolute;left:2032;top:307;width:0;height:3048;visibility:visible;mso-wrap-style:square;v-text-anchor:top" coordsize="0,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uY8cA&#10;AADdAAAADwAAAGRycy9kb3ducmV2LnhtbESPQWsCMRSE7wX/Q3hCbzWxLa6uRpGCrZfSVj14fGxe&#10;N1s3L8smddd/b4RCj8PMfMMsVr2rxZnaUHnWMB4pEMSFNxWXGg77zcMURIjIBmvPpOFCAVbLwd0C&#10;c+M7/qLzLpYiQTjkqMHG2ORShsKSwzDyDXHyvn3rMCbZltK02CW4q+WjUhPpsOK0YLGhF0vFaffr&#10;NFSfRWZVt5l8vGen2Zuavh5/Zk7r+2G/noOI1Mf/8F97azRk6vkJ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6bmPHAAAA3QAAAA8AAAAAAAAAAAAAAAAAmAIAAGRy&#10;cy9kb3ducmV2LnhtbFBLBQYAAAAABAAEAPUAAACMAwAAAAA=&#10;" path="m,l,304800e" filled="f" strokecolor="#505050" strokeweight=".8pt">
                  <v:stroke miterlimit="1" joinstyle="miter" endcap="round"/>
                  <v:path arrowok="t" textboxrect="0,0,0,304800"/>
                </v:shape>
                <v:shape id="Shape 7044" o:spid="_x0000_s1702" style="position:absolute;left:2032;top:3355;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W9DMYA&#10;AADdAAAADwAAAGRycy9kb3ducmV2LnhtbESPT2vCQBTE7wW/w/KEXkQ3LVIluooUSkW9mNaDt0f2&#10;5Q9m36bZbRK/vSsIHoeZ+Q2zXPemEi01rrSs4G0SgSBOrS45V/D78zWeg3AeWWNlmRRcycF6NXhZ&#10;Yqxtx0dqE5+LAGEXo4LC+zqW0qUFGXQTWxMHL7ONQR9kk0vdYBfgppLvUfQhDZYcFgqs6bOg9JL8&#10;GwVZXl9Gs/2oRfl9ps3psDt32Z9Sr8N+swDhqffP8KO91Qpm0XQK9zfh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W9DMYAAADdAAAADwAAAAAAAAAAAAAAAACYAgAAZHJz&#10;L2Rvd25yZXYueG1sUEsFBgAAAAAEAAQA9QAAAIsDAAAAAA==&#10;" path="m203200,l,e" filled="f" strokecolor="#505050" strokeweight=".8pt">
                  <v:stroke miterlimit="1" joinstyle="miter" endcap="round"/>
                  <v:path arrowok="t" textboxrect="0,0,203200,0"/>
                </v:shape>
                <v:shape id="Shape 7045" o:spid="_x0000_s1703" style="position:absolute;left:2032;top:307;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Yl8cA&#10;AADdAAAADwAAAGRycy9kb3ducmV2LnhtbESPT2vCQBTE70K/w/IKXqRuWmqVNKuIUJTaS209eHtk&#10;X/6Q7NuYXZP023cFweMwM79hktVgatFR60rLCp6nEQji1OqScwW/Px9PCxDOI2usLZOCP3KwWj6M&#10;Eoy17fmbuoPPRYCwi1FB4X0TS+nSggy6qW2Ig5fZ1qAPss2lbrEPcFPLlyh6kwZLDgsFNrQpKK0O&#10;F6Mgy5tqMt9POpTbE62PX5+nPjsrNX4c1u8gPA3+Hr61d1rBPHqdwfVNe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JGJfHAAAA3QAAAA8AAAAAAAAAAAAAAAAAmAIAAGRy&#10;cy9kb3ducmV2LnhtbFBLBQYAAAAABAAEAPUAAACMAwAAAAA=&#10;" path="m203200,l,e" filled="f" strokecolor="#505050" strokeweight=".8pt">
                  <v:stroke miterlimit="1" joinstyle="miter" endcap="round"/>
                  <v:path arrowok="t" textboxrect="0,0,203200,0"/>
                </v:shape>
                <v:shape id="Shape 7046" o:spid="_x0000_s1704" style="position:absolute;top:1831;width:2032;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G4MYA&#10;AADdAAAADwAAAGRycy9kb3ducmV2LnhtbESPT2vCQBTE7wW/w/KEXkQ3LaISXUUKpaK9mNaDt0f2&#10;5Q9m36bZbRK/vSsIHoeZ+Q2z2vSmEi01rrSs4G0SgSBOrS45V/D78zlegHAeWWNlmRRcycFmPXhZ&#10;Yaxtx0dqE5+LAGEXo4LC+zqW0qUFGXQTWxMHL7ONQR9kk0vdYBfgppLvUTSTBksOCwXW9FFQekn+&#10;jYIsry+j+WHUovw60/b0vT932Z9Sr8N+uwThqffP8KO90wrm0XQG9zfh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uG4MYAAADdAAAADwAAAAAAAAAAAAAAAACYAgAAZHJz&#10;L2Rvd25yZXYueG1sUEsFBgAAAAAEAAQA9QAAAIsDAAAAAA==&#10;" path="m203200,l,e" filled="f" strokecolor="#505050" strokeweight=".8pt">
                  <v:stroke miterlimit="1" joinstyle="miter" endcap="round"/>
                  <v:path arrowok="t" textboxrect="0,0,203200,0"/>
                </v:shape>
                <v:shape id="Shape 7047" o:spid="_x0000_s1705" style="position:absolute;left:1524;top:1323;width:1016;height:1016;visibility:visible;mso-wrap-style:square;v-text-anchor:top" coordsize="1016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lMYA&#10;AADdAAAADwAAAGRycy9kb3ducmV2LnhtbESPT2vCQBTE74LfYXkFL1I3StGSuoq0WHoSjD20t0f2&#10;5Q/Nvk2zrzH99q4geBxm5jfMeju4RvXUhdqzgfksAUWce1tzaeDztH98BhUE2WLjmQz8U4DtZjxa&#10;Y2r9mY/UZ1KqCOGQooFKpE21DnlFDsPMt8TRK3znUKLsSm07PEe4a/QiSZbaYc1xocKWXivKf7I/&#10;Z+ArfztMj4XIvP/NFt8yFMX7QRszeRh2L6CEBrmHb+0Pa2CVPK3g+iY+Ab2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elMYAAADdAAAADwAAAAAAAAAAAAAAAACYAgAAZHJz&#10;L2Rvd25yZXYueG1sUEsFBgAAAAAEAAQA9QAAAIsDAAAAAA==&#10;" path="m50800,v28080,,50800,22720,50800,50800c101600,78880,78880,101600,50800,101600,22720,101600,,78880,,50800,,22720,22720,,50800,xe" fillcolor="#191919" stroked="f" strokeweight="0">
                  <v:stroke miterlimit="1" joinstyle="miter" endcap="round"/>
                  <v:path arrowok="t" textboxrect="0,0,101600,101600"/>
                </v:shape>
                <v:rect id="Rectangle 7048" o:spid="_x0000_s1706" style="position:absolute;left:4694;top:984;width:1127;height:19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FsEA&#10;AADdAAAADwAAAGRycy9kb3ducmV2LnhtbERPzYrCMBC+C75DGGFvmrqILl2jyEpB2EO1+gBDMzbV&#10;ZlKaWLtvvzkIHj++//V2sI3oqfO1YwXzWQKCuHS65krB5ZxNv0D4gKyxcUwK/sjDdjMerTHV7skn&#10;6otQiRjCPkUFJoQ2ldKXhiz6mWuJI3d1ncUQYVdJ3eEzhttGfibJUlqsOTYYbOnHUHkvHlZBfs/N&#10;vq+zS3X79ZqOudtn4aDUx2TYfYMINIS3+OU+aAWrZBHnxjfxCc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fhbBAAAA3QAAAA8AAAAAAAAAAAAAAAAAmAIAAGRycy9kb3du&#10;cmV2LnhtbFBLBQYAAAAABAAEAPUAAACGAwAAAAA=&#10;" filled="f" stroked="f">
                  <v:textbox inset="0,0,0,0">
                    <w:txbxContent>
                      <w:p w14:paraId="6C61D605" w14:textId="77777777" w:rsidR="006E2FA2" w:rsidRDefault="006E2FA2">
                        <w:pPr>
                          <w:spacing w:after="160" w:line="259" w:lineRule="auto"/>
                          <w:ind w:left="0" w:firstLine="0"/>
                          <w:jc w:val="left"/>
                        </w:pPr>
                        <w:r>
                          <w:rPr>
                            <w:color w:val="191919"/>
                            <w:sz w:val="16"/>
                          </w:rPr>
                          <w:t>...</w:t>
                        </w:r>
                      </w:p>
                    </w:txbxContent>
                  </v:textbox>
                </v:rect>
                <v:rect id="Rectangle 7049" o:spid="_x0000_s1707" style="position:absolute;left:4673;top:2434;width:901;height:1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A9sYA&#10;AADdAAAADwAAAGRycy9kb3ducmV2LnhtbESPT2vCQBTE70K/w/IK3nTTI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A9sYAAADdAAAADwAAAAAAAAAAAAAAAACYAgAAZHJz&#10;L2Rvd25yZXYueG1sUEsFBgAAAAAEAAQA9QAAAIsDAAAAAA==&#10;" filled="f" stroked="f">
                  <v:textbox inset="0,0,0,0">
                    <w:txbxContent>
                      <w:p w14:paraId="74F4333C" w14:textId="77777777" w:rsidR="006E2FA2" w:rsidRDefault="006E2FA2">
                        <w:pPr>
                          <w:spacing w:after="160" w:line="259" w:lineRule="auto"/>
                          <w:ind w:left="0" w:firstLine="0"/>
                          <w:jc w:val="left"/>
                        </w:pPr>
                        <w:r>
                          <w:rPr>
                            <w:color w:val="191919"/>
                            <w:w w:val="124"/>
                            <w:sz w:val="16"/>
                          </w:rPr>
                          <w:t>B</w:t>
                        </w:r>
                      </w:p>
                    </w:txbxContent>
                  </v:textbox>
                </v:rect>
                <w10:wrap type="square"/>
              </v:group>
            </w:pict>
          </mc:Fallback>
        </mc:AlternateContent>
      </w:r>
      <w:r>
        <w:rPr>
          <w:sz w:val="22"/>
        </w:rPr>
        <w:tab/>
      </w:r>
      <w:r>
        <w:rPr>
          <w:color w:val="191919"/>
          <w:sz w:val="16"/>
        </w:rPr>
        <w:t>A</w:t>
      </w:r>
      <w:r>
        <w:rPr>
          <w:color w:val="B3B3B3"/>
          <w:sz w:val="16"/>
        </w:rPr>
        <w:t>A</w:t>
      </w:r>
      <w:r>
        <w:rPr>
          <w:color w:val="B3B3B3"/>
          <w:sz w:val="12"/>
        </w:rPr>
        <w:t>0</w:t>
      </w:r>
      <w:r>
        <w:rPr>
          <w:color w:val="B3B3B3"/>
          <w:sz w:val="12"/>
        </w:rPr>
        <w:tab/>
      </w:r>
      <w:r>
        <w:rPr>
          <w:color w:val="191919"/>
          <w:sz w:val="16"/>
        </w:rPr>
        <w:t>B</w:t>
      </w:r>
      <w:r>
        <w:rPr>
          <w:color w:val="191919"/>
          <w:sz w:val="16"/>
        </w:rPr>
        <w:tab/>
        <w:t>A</w:t>
      </w:r>
      <w:r>
        <w:rPr>
          <w:color w:val="191919"/>
          <w:sz w:val="12"/>
        </w:rPr>
        <w:t>0</w:t>
      </w:r>
    </w:p>
    <w:p w14:paraId="1E16FAA1" w14:textId="77777777" w:rsidR="00A21FDC" w:rsidRDefault="00252176">
      <w:pPr>
        <w:spacing w:after="231" w:line="416" w:lineRule="auto"/>
        <w:ind w:left="540" w:right="518" w:firstLine="96"/>
        <w:jc w:val="left"/>
      </w:pPr>
      <w:r>
        <w:rPr>
          <w:color w:val="191919"/>
          <w:sz w:val="16"/>
        </w:rPr>
        <w:t>B</w:t>
      </w:r>
      <w:r>
        <w:rPr>
          <w:color w:val="191919"/>
          <w:sz w:val="16"/>
          <w:vertAlign w:val="subscript"/>
        </w:rPr>
        <w:t xml:space="preserve">1 </w:t>
      </w:r>
      <w:r>
        <w:rPr>
          <w:color w:val="191919"/>
          <w:sz w:val="16"/>
        </w:rPr>
        <w:t>A</w:t>
      </w:r>
      <w:r>
        <w:rPr>
          <w:color w:val="191919"/>
          <w:sz w:val="12"/>
        </w:rPr>
        <w:t xml:space="preserve">1 </w:t>
      </w:r>
      <w:r>
        <w:rPr>
          <w:color w:val="191919"/>
          <w:sz w:val="16"/>
        </w:rPr>
        <w:t>A</w:t>
      </w:r>
      <w:r>
        <w:rPr>
          <w:color w:val="191919"/>
          <w:sz w:val="12"/>
        </w:rPr>
        <w:t xml:space="preserve">0 </w:t>
      </w:r>
      <w:r>
        <w:rPr>
          <w:noProof/>
          <w:sz w:val="22"/>
        </w:rPr>
        <mc:AlternateContent>
          <mc:Choice Requires="wpg">
            <w:drawing>
              <wp:inline distT="0" distB="0" distL="0" distR="0" wp14:anchorId="46DB5C60" wp14:editId="6873A351">
                <wp:extent cx="406400" cy="81254"/>
                <wp:effectExtent l="0" t="0" r="0" b="0"/>
                <wp:docPr id="94250" name="Group 94250"/>
                <wp:cNvGraphicFramePr/>
                <a:graphic xmlns:a="http://schemas.openxmlformats.org/drawingml/2006/main">
                  <a:graphicData uri="http://schemas.microsoft.com/office/word/2010/wordprocessingGroup">
                    <wpg:wgp>
                      <wpg:cNvGrpSpPr/>
                      <wpg:grpSpPr>
                        <a:xfrm>
                          <a:off x="0" y="0"/>
                          <a:ext cx="406400" cy="81254"/>
                          <a:chOff x="0" y="0"/>
                          <a:chExt cx="406400" cy="81254"/>
                        </a:xfrm>
                      </wpg:grpSpPr>
                      <wps:wsp>
                        <wps:cNvPr id="7068" name="Shape 7068"/>
                        <wps:cNvSpPr/>
                        <wps:spPr>
                          <a:xfrm>
                            <a:off x="0" y="40627"/>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69" name="Shape 7069"/>
                        <wps:cNvSpPr/>
                        <wps:spPr>
                          <a:xfrm>
                            <a:off x="203200" y="40627"/>
                            <a:ext cx="203200" cy="0"/>
                          </a:xfrm>
                          <a:custGeom>
                            <a:avLst/>
                            <a:gdLst/>
                            <a:ahLst/>
                            <a:cxnLst/>
                            <a:rect l="0" t="0" r="0" b="0"/>
                            <a:pathLst>
                              <a:path w="203200">
                                <a:moveTo>
                                  <a:pt x="0" y="0"/>
                                </a:moveTo>
                                <a:lnTo>
                                  <a:pt x="203200" y="0"/>
                                </a:lnTo>
                              </a:path>
                            </a:pathLst>
                          </a:custGeom>
                          <a:ln w="10160" cap="rnd">
                            <a:miter lim="100000"/>
                          </a:ln>
                        </wps:spPr>
                        <wps:style>
                          <a:lnRef idx="1">
                            <a:srgbClr val="505050"/>
                          </a:lnRef>
                          <a:fillRef idx="0">
                            <a:srgbClr val="000000">
                              <a:alpha val="0"/>
                            </a:srgbClr>
                          </a:fillRef>
                          <a:effectRef idx="0">
                            <a:scrgbClr r="0" g="0" b="0"/>
                          </a:effectRef>
                          <a:fontRef idx="none"/>
                        </wps:style>
                        <wps:bodyPr/>
                      </wps:wsp>
                      <wps:wsp>
                        <wps:cNvPr id="7070" name="Shape 7070"/>
                        <wps:cNvSpPr/>
                        <wps:spPr>
                          <a:xfrm>
                            <a:off x="162573" y="0"/>
                            <a:ext cx="81255" cy="81254"/>
                          </a:xfrm>
                          <a:custGeom>
                            <a:avLst/>
                            <a:gdLst/>
                            <a:ahLst/>
                            <a:cxnLst/>
                            <a:rect l="0" t="0" r="0" b="0"/>
                            <a:pathLst>
                              <a:path w="81255" h="81254">
                                <a:moveTo>
                                  <a:pt x="81255" y="40627"/>
                                </a:moveTo>
                                <a:cubicBezTo>
                                  <a:pt x="81255" y="63055"/>
                                  <a:pt x="63055" y="81254"/>
                                  <a:pt x="40627" y="81254"/>
                                </a:cubicBezTo>
                                <a:cubicBezTo>
                                  <a:pt x="18199" y="81254"/>
                                  <a:pt x="0" y="63055"/>
                                  <a:pt x="0" y="40627"/>
                                </a:cubicBezTo>
                                <a:cubicBezTo>
                                  <a:pt x="0" y="18199"/>
                                  <a:pt x="18199" y="0"/>
                                  <a:pt x="40627" y="0"/>
                                </a:cubicBezTo>
                                <a:cubicBezTo>
                                  <a:pt x="63055" y="0"/>
                                  <a:pt x="81255" y="18199"/>
                                  <a:pt x="81255" y="40627"/>
                                </a:cubicBezTo>
                                <a:close/>
                              </a:path>
                            </a:pathLst>
                          </a:custGeom>
                          <a:ln w="20320" cap="flat">
                            <a:miter lim="100000"/>
                          </a:ln>
                        </wps:spPr>
                        <wps:style>
                          <a:lnRef idx="1">
                            <a:srgbClr val="191919"/>
                          </a:lnRef>
                          <a:fillRef idx="0">
                            <a:srgbClr val="000000">
                              <a:alpha val="0"/>
                            </a:srgbClr>
                          </a:fillRef>
                          <a:effectRef idx="0">
                            <a:scrgbClr r="0" g="0" b="0"/>
                          </a:effectRef>
                          <a:fontRef idx="none"/>
                        </wps:style>
                        <wps:bodyPr/>
                      </wps:wsp>
                    </wpg:wgp>
                  </a:graphicData>
                </a:graphic>
              </wp:inline>
            </w:drawing>
          </mc:Choice>
          <mc:Fallback>
            <w:pict>
              <v:group w14:anchorId="0AFF5ECC" id="Group 94250" o:spid="_x0000_s1026" style="width:32pt;height:6.4pt;mso-position-horizontal-relative:char;mso-position-vertical-relative:line" coordsize="406400,81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">
                <v:shape id="Shape 7068" o:spid="_x0000_s1027" style="position:absolute;top:40627;width:203200;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3racQA&#10;AADdAAAADwAAAGRycy9kb3ducmV2LnhtbERPy2rCQBTdF/oPwy24kWZSF1FSRwmFoqibarvI7pK5&#10;eWDmTpoZk/j3zqLQ5eG819vJtGKg3jWWFbxFMQjiwuqGKwXfl8/XFQjnkTW2lknBnRxsN89Pa0y1&#10;HfmLhrOvRAhhl6KC2vsuldIVNRl0ke2IA1fa3qAPsK+k7nEM4aaVizhOpMGGQ0ONHX3UVFzPN6Og&#10;rLrrfHmcDyh3OWU/p0M+lr9KzV6m7B2Ep8n/i//ce61gGSdhbngTn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962nEAAAA3QAAAA8AAAAAAAAAAAAAAAAAmAIAAGRycy9k&#10;b3ducmV2LnhtbFBLBQYAAAAABAAEAPUAAACJAwAAAAA=&#10;" path="m,l203200,e" filled="f" strokecolor="#505050" strokeweight=".8pt">
                  <v:stroke miterlimit="1" joinstyle="miter" endcap="round"/>
                  <v:path arrowok="t" textboxrect="0,0,203200,0"/>
                </v:shape>
                <v:shape id="Shape 7069" o:spid="_x0000_s1028" style="position:absolute;left:203200;top:40627;width:203200;height:0;visibility:visible;mso-wrap-style:square;v-text-anchor:top" coordsize="203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O8scA&#10;AADdAAAADwAAAGRycy9kb3ducmV2LnhtbESPzWvCQBTE7wX/h+UJvYhu2oMf0VWkUCrqxbQevD2y&#10;Lx+YfZtmt0n8711B6HGYmd8wq01vKtFS40rLCt4mEQji1OqScwU/35/jOQjnkTVWlknBjRxs1oOX&#10;FcbadnyiNvG5CBB2MSoovK9jKV1akEE3sTVx8DLbGPRBNrnUDXYBbir5HkVTabDksFBgTR8Fpdfk&#10;zyjI8vo6mh1GLcqvC23Px/2ly36Veh322yUIT73/Dz/bO61gFk0X8HgTnoB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xTvLHAAAA3QAAAA8AAAAAAAAAAAAAAAAAmAIAAGRy&#10;cy9kb3ducmV2LnhtbFBLBQYAAAAABAAEAPUAAACMAwAAAAA=&#10;" path="m,l203200,e" filled="f" strokecolor="#505050" strokeweight=".8pt">
                  <v:stroke miterlimit="1" joinstyle="miter" endcap="round"/>
                  <v:path arrowok="t" textboxrect="0,0,203200,0"/>
                </v:shape>
                <v:shape id="Shape 7070" o:spid="_x0000_s1029" style="position:absolute;left:162573;width:81255;height:81254;visibility:visible;mso-wrap-style:square;v-text-anchor:top" coordsize="81255,81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CO8IA&#10;AADdAAAADwAAAGRycy9kb3ducmV2LnhtbERPz2vCMBS+C/4P4Qm7aWJhOjpjEcc2kV6mwq6P5q3p&#10;2ryUJtPuvzeHwY4f3+9NMbpOXGkIjWcNy4UCQVx503Ct4XJ+nT+BCBHZYOeZNPxSgGI7nWwwN/7G&#10;H3Q9xVqkEA45arAx9rmUobLkMCx8T5y4Lz84jAkOtTQD3lK462Sm1Eo6bDg1WOxpb6lqTz9OQ/j+&#10;zGxzfFHZ4/Idy7dYhqottX6YjbtnEJHG+C/+cx+MhrVap/3p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QI7wgAAAN0AAAAPAAAAAAAAAAAAAAAAAJgCAABkcnMvZG93&#10;bnJldi54bWxQSwUGAAAAAAQABAD1AAAAhwMAAAAA&#10;" path="m81255,40627v,22428,-18200,40627,-40628,40627c18199,81254,,63055,,40627,,18199,18199,,40627,,63055,,81255,18199,81255,40627xe" filled="f" strokecolor="#191919" strokeweight="1.6pt">
                  <v:stroke miterlimit="1" joinstyle="miter"/>
                  <v:path arrowok="t" textboxrect="0,0,81255,81254"/>
                </v:shape>
                <w10:anchorlock/>
              </v:group>
            </w:pict>
          </mc:Fallback>
        </mc:AlternateContent>
      </w:r>
      <w:r>
        <w:rPr>
          <w:color w:val="CCCCCC"/>
          <w:sz w:val="16"/>
        </w:rPr>
        <w:t xml:space="preserve"> A</w:t>
      </w:r>
      <w:r>
        <w:rPr>
          <w:color w:val="CCCCCC"/>
          <w:sz w:val="16"/>
          <w:vertAlign w:val="subscript"/>
        </w:rPr>
        <w:t xml:space="preserve">0 </w:t>
      </w:r>
      <w:r>
        <w:rPr>
          <w:color w:val="191919"/>
          <w:sz w:val="12"/>
        </w:rPr>
        <w:t>n n</w:t>
      </w:r>
      <w:r>
        <w:rPr>
          <w:color w:val="191919"/>
          <w:sz w:val="12"/>
        </w:rPr>
        <w:tab/>
      </w:r>
      <w:r>
        <w:rPr>
          <w:color w:val="191919"/>
          <w:sz w:val="10"/>
        </w:rPr>
        <w:t>n</w:t>
      </w:r>
    </w:p>
    <w:p w14:paraId="7299A211" w14:textId="77777777" w:rsidR="00A21FDC" w:rsidRDefault="00252176">
      <w:pPr>
        <w:spacing w:after="337"/>
        <w:ind w:right="164" w:hanging="10"/>
        <w:jc w:val="center"/>
      </w:pPr>
      <w:r>
        <w:t>Table 3.1: The five Hivent Operations</w:t>
      </w:r>
    </w:p>
    <w:p w14:paraId="0AEB4D21" w14:textId="77777777" w:rsidR="00A21FDC" w:rsidRDefault="00252176">
      <w:pPr>
        <w:pStyle w:val="Heading3"/>
        <w:tabs>
          <w:tab w:val="center" w:pos="1425"/>
        </w:tabs>
        <w:ind w:left="-13" w:firstLine="0"/>
      </w:pPr>
      <w:bookmarkStart w:id="212" w:name="_Toc129104"/>
      <w:r>
        <w:t>3.1.4</w:t>
      </w:r>
      <w:r>
        <w:tab/>
        <w:t>HistoGraph</w:t>
      </w:r>
      <w:bookmarkEnd w:id="212"/>
    </w:p>
    <w:p w14:paraId="7FFAB4A4" w14:textId="77777777" w:rsidR="00A21FDC" w:rsidRDefault="00252176">
      <w:pPr>
        <w:ind w:left="2" w:right="163"/>
      </w:pPr>
      <w:r>
        <w:t xml:space="preserve">Based on the idea of the History Graph Model, introduced in section 2.14, the linguistically and conceptually related </w:t>
      </w:r>
      <w:r>
        <w:rPr>
          <w:i/>
        </w:rPr>
        <w:t xml:space="preserve">HistoGraph </w:t>
      </w:r>
      <w:r>
        <w:t>visualizes the temporal development of countries. The edges of the graph represent an Area, the nodes a Hivent Operation. The graph shows the predecessor-successorrelationships between Areas. This is easily possible, because as it has been explained in section 3.1.1, an Area keeps references to the historical changes creating, updating and ceasing it.</w:t>
      </w:r>
    </w:p>
    <w:p w14:paraId="4FF0E69F" w14:textId="77777777" w:rsidR="00A21FDC" w:rsidRDefault="00252176">
      <w:pPr>
        <w:ind w:left="2" w:right="163"/>
      </w:pPr>
      <w:r>
        <w:t xml:space="preserve">The two-dimensional HistoGraph has </w:t>
      </w:r>
      <w:proofErr w:type="gramStart"/>
      <w:r>
        <w:t>an</w:t>
      </w:r>
      <w:proofErr w:type="gramEnd"/>
      <w:r>
        <w:t xml:space="preserve"> horizontal orientation. The x-axis refers to one time point, the y-axis has no spatio-temporal relation. The graph uses the visualization approach of the five Hivent Operations in table 3.1, including the following symbols:</w:t>
      </w:r>
    </w:p>
    <w:p w14:paraId="67CC4317" w14:textId="77777777" w:rsidR="00A21FDC" w:rsidRDefault="00252176">
      <w:pPr>
        <w:spacing w:after="311"/>
        <w:ind w:left="1399" w:right="1612"/>
      </w:pPr>
      <w:r>
        <w:rPr>
          <w:noProof/>
          <w:sz w:val="22"/>
        </w:rPr>
        <mc:AlternateContent>
          <mc:Choice Requires="wpg">
            <w:drawing>
              <wp:anchor distT="0" distB="0" distL="114300" distR="114300" simplePos="0" relativeHeight="251672576" behindDoc="0" locked="0" layoutInCell="1" allowOverlap="1" wp14:anchorId="374D4F77" wp14:editId="2BEE576E">
                <wp:simplePos x="0" y="0"/>
                <wp:positionH relativeFrom="column">
                  <wp:posOffset>883160</wp:posOffset>
                </wp:positionH>
                <wp:positionV relativeFrom="paragraph">
                  <wp:posOffset>44895</wp:posOffset>
                </wp:positionV>
                <wp:extent cx="115461" cy="463987"/>
                <wp:effectExtent l="0" t="0" r="0" b="0"/>
                <wp:wrapSquare wrapText="bothSides"/>
                <wp:docPr id="96116" name="Group 96116"/>
                <wp:cNvGraphicFramePr/>
                <a:graphic xmlns:a="http://schemas.openxmlformats.org/drawingml/2006/main">
                  <a:graphicData uri="http://schemas.microsoft.com/office/word/2010/wordprocessingGroup">
                    <wpg:wgp>
                      <wpg:cNvGrpSpPr/>
                      <wpg:grpSpPr>
                        <a:xfrm>
                          <a:off x="0" y="0"/>
                          <a:ext cx="115461" cy="463987"/>
                          <a:chOff x="0" y="0"/>
                          <a:chExt cx="115461" cy="463987"/>
                        </a:xfrm>
                      </wpg:grpSpPr>
                      <wps:wsp>
                        <wps:cNvPr id="7093" name="Shape 7093"/>
                        <wps:cNvSpPr/>
                        <wps:spPr>
                          <a:xfrm>
                            <a:off x="15857" y="0"/>
                            <a:ext cx="83736" cy="83736"/>
                          </a:xfrm>
                          <a:custGeom>
                            <a:avLst/>
                            <a:gdLst/>
                            <a:ahLst/>
                            <a:cxnLst/>
                            <a:rect l="0" t="0" r="0" b="0"/>
                            <a:pathLst>
                              <a:path w="83736" h="83736">
                                <a:moveTo>
                                  <a:pt x="41868" y="0"/>
                                </a:moveTo>
                                <a:cubicBezTo>
                                  <a:pt x="65010" y="0"/>
                                  <a:pt x="83736" y="18767"/>
                                  <a:pt x="83736" y="41868"/>
                                </a:cubicBezTo>
                                <a:cubicBezTo>
                                  <a:pt x="83736" y="65010"/>
                                  <a:pt x="65010" y="83736"/>
                                  <a:pt x="41868" y="83736"/>
                                </a:cubicBezTo>
                                <a:cubicBezTo>
                                  <a:pt x="18767" y="83736"/>
                                  <a:pt x="0" y="65010"/>
                                  <a:pt x="0" y="41868"/>
                                </a:cubicBezTo>
                                <a:cubicBezTo>
                                  <a:pt x="0" y="18767"/>
                                  <a:pt x="18767" y="0"/>
                                  <a:pt x="41868" y="0"/>
                                </a:cubicBezTo>
                                <a:close/>
                              </a:path>
                            </a:pathLst>
                          </a:custGeom>
                          <a:ln w="0" cap="flat">
                            <a:miter lim="127000"/>
                          </a:ln>
                        </wps:spPr>
                        <wps:style>
                          <a:lnRef idx="0">
                            <a:srgbClr val="000000">
                              <a:alpha val="0"/>
                            </a:srgbClr>
                          </a:lnRef>
                          <a:fillRef idx="1">
                            <a:srgbClr val="323232"/>
                          </a:fillRef>
                          <a:effectRef idx="0">
                            <a:scrgbClr r="0" g="0" b="0"/>
                          </a:effectRef>
                          <a:fontRef idx="none"/>
                        </wps:style>
                        <wps:bodyPr/>
                      </wps:wsp>
                      <wps:wsp>
                        <wps:cNvPr id="7102" name="Shape 7102"/>
                        <wps:cNvSpPr/>
                        <wps:spPr>
                          <a:xfrm>
                            <a:off x="0" y="166332"/>
                            <a:ext cx="115461" cy="115461"/>
                          </a:xfrm>
                          <a:custGeom>
                            <a:avLst/>
                            <a:gdLst/>
                            <a:ahLst/>
                            <a:cxnLst/>
                            <a:rect l="0" t="0" r="0" b="0"/>
                            <a:pathLst>
                              <a:path w="115461" h="115461">
                                <a:moveTo>
                                  <a:pt x="115461" y="57725"/>
                                </a:moveTo>
                                <a:cubicBezTo>
                                  <a:pt x="115461" y="89618"/>
                                  <a:pt x="89618" y="115461"/>
                                  <a:pt x="57725" y="115461"/>
                                </a:cubicBezTo>
                                <a:cubicBezTo>
                                  <a:pt x="25843" y="115461"/>
                                  <a:pt x="0" y="89618"/>
                                  <a:pt x="0" y="57725"/>
                                </a:cubicBezTo>
                                <a:cubicBezTo>
                                  <a:pt x="0" y="25843"/>
                                  <a:pt x="25843" y="0"/>
                                  <a:pt x="57725" y="0"/>
                                </a:cubicBezTo>
                                <a:cubicBezTo>
                                  <a:pt x="89618" y="0"/>
                                  <a:pt x="115461" y="25843"/>
                                  <a:pt x="115461" y="57725"/>
                                </a:cubicBezTo>
                                <a:close/>
                              </a:path>
                            </a:pathLst>
                          </a:custGeom>
                          <a:ln w="11546" cap="flat">
                            <a:miter lim="100000"/>
                          </a:ln>
                        </wps:spPr>
                        <wps:style>
                          <a:lnRef idx="1">
                            <a:srgbClr val="323232"/>
                          </a:lnRef>
                          <a:fillRef idx="0">
                            <a:srgbClr val="000000">
                              <a:alpha val="0"/>
                            </a:srgbClr>
                          </a:fillRef>
                          <a:effectRef idx="0">
                            <a:scrgbClr r="0" g="0" b="0"/>
                          </a:effectRef>
                          <a:fontRef idx="none"/>
                        </wps:style>
                        <wps:bodyPr/>
                      </wps:wsp>
                      <wps:wsp>
                        <wps:cNvPr id="7106" name="Shape 7106"/>
                        <wps:cNvSpPr/>
                        <wps:spPr>
                          <a:xfrm>
                            <a:off x="15857" y="364389"/>
                            <a:ext cx="83736" cy="83736"/>
                          </a:xfrm>
                          <a:custGeom>
                            <a:avLst/>
                            <a:gdLst/>
                            <a:ahLst/>
                            <a:cxnLst/>
                            <a:rect l="0" t="0" r="0" b="0"/>
                            <a:pathLst>
                              <a:path w="83736" h="83736">
                                <a:moveTo>
                                  <a:pt x="41868" y="0"/>
                                </a:moveTo>
                                <a:cubicBezTo>
                                  <a:pt x="65010" y="0"/>
                                  <a:pt x="83736" y="18767"/>
                                  <a:pt x="83736" y="41868"/>
                                </a:cubicBezTo>
                                <a:cubicBezTo>
                                  <a:pt x="83736" y="65010"/>
                                  <a:pt x="65010" y="83736"/>
                                  <a:pt x="41868" y="83736"/>
                                </a:cubicBezTo>
                                <a:cubicBezTo>
                                  <a:pt x="18767" y="83736"/>
                                  <a:pt x="0" y="65010"/>
                                  <a:pt x="0" y="41868"/>
                                </a:cubicBezTo>
                                <a:cubicBezTo>
                                  <a:pt x="0" y="18767"/>
                                  <a:pt x="18767" y="0"/>
                                  <a:pt x="41868" y="0"/>
                                </a:cubicBezTo>
                                <a:close/>
                              </a:path>
                            </a:pathLst>
                          </a:custGeom>
                          <a:ln w="0" cap="flat">
                            <a:miter lim="127000"/>
                          </a:ln>
                        </wps:spPr>
                        <wps:style>
                          <a:lnRef idx="0">
                            <a:srgbClr val="000000">
                              <a:alpha val="0"/>
                            </a:srgbClr>
                          </a:lnRef>
                          <a:fillRef idx="1">
                            <a:srgbClr val="323232"/>
                          </a:fillRef>
                          <a:effectRef idx="0">
                            <a:scrgbClr r="0" g="0" b="0"/>
                          </a:effectRef>
                          <a:fontRef idx="none"/>
                        </wps:style>
                        <wps:bodyPr/>
                      </wps:wsp>
                      <wps:wsp>
                        <wps:cNvPr id="7107" name="Shape 7107"/>
                        <wps:cNvSpPr/>
                        <wps:spPr>
                          <a:xfrm>
                            <a:off x="0" y="348526"/>
                            <a:ext cx="115461" cy="115461"/>
                          </a:xfrm>
                          <a:custGeom>
                            <a:avLst/>
                            <a:gdLst/>
                            <a:ahLst/>
                            <a:cxnLst/>
                            <a:rect l="0" t="0" r="0" b="0"/>
                            <a:pathLst>
                              <a:path w="115461" h="115461">
                                <a:moveTo>
                                  <a:pt x="115461" y="57725"/>
                                </a:moveTo>
                                <a:cubicBezTo>
                                  <a:pt x="115461" y="89618"/>
                                  <a:pt x="89618" y="115461"/>
                                  <a:pt x="57725" y="115461"/>
                                </a:cubicBezTo>
                                <a:cubicBezTo>
                                  <a:pt x="25843" y="115461"/>
                                  <a:pt x="0" y="89618"/>
                                  <a:pt x="0" y="57725"/>
                                </a:cubicBezTo>
                                <a:cubicBezTo>
                                  <a:pt x="0" y="25843"/>
                                  <a:pt x="25843" y="0"/>
                                  <a:pt x="57725" y="0"/>
                                </a:cubicBezTo>
                                <a:cubicBezTo>
                                  <a:pt x="89618" y="0"/>
                                  <a:pt x="115461" y="25843"/>
                                  <a:pt x="115461" y="57725"/>
                                </a:cubicBezTo>
                                <a:close/>
                              </a:path>
                            </a:pathLst>
                          </a:custGeom>
                          <a:ln w="11546" cap="flat">
                            <a:miter lim="100000"/>
                          </a:ln>
                        </wps:spPr>
                        <wps:style>
                          <a:lnRef idx="1">
                            <a:srgbClr val="323232"/>
                          </a:lnRef>
                          <a:fillRef idx="0">
                            <a:srgbClr val="000000">
                              <a:alpha val="0"/>
                            </a:srgbClr>
                          </a:fillRef>
                          <a:effectRef idx="0">
                            <a:scrgbClr r="0" g="0" b="0"/>
                          </a:effectRef>
                          <a:fontRef idx="none"/>
                        </wps:style>
                        <wps:bodyPr/>
                      </wps:wsp>
                    </wpg:wgp>
                  </a:graphicData>
                </a:graphic>
              </wp:anchor>
            </w:drawing>
          </mc:Choice>
          <mc:Fallback>
            <w:pict>
              <v:group w14:anchorId="667F5FFB" id="Group 96116" o:spid="_x0000_s1026" style="position:absolute;margin-left:69.55pt;margin-top:3.55pt;width:9.1pt;height:36.55pt;z-index:251672576" coordsize="115461,463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">
                <v:shape id="Shape 7093" o:spid="_x0000_s1027" style="position:absolute;left:15857;width:83736;height:83736;visibility:visible;mso-wrap-style:square;v-text-anchor:top" coordsize="83736,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EnbcMA&#10;AADdAAAADwAAAGRycy9kb3ducmV2LnhtbESPUWvCMBSF34X9h3AHe9NUB047o4jboK9Wf8CluWuL&#10;zU1Nsjbu1y+CsMfDOec7nM0umk4M5HxrWcF8loEgrqxuuVZwPn1NVyB8QNbYWSYFN/Kw2z5NNphr&#10;O/KRhjLUIkHY56igCaHPpfRVQwb9zPbEyfu2zmBI0tVSOxwT3HRykWVLabDltNBgT4eGqkv5YxQU&#10;3bX8iGb4defRf8o+3opCtkq9PMf9O4hAMfyHH+1CK3jL1q9wf5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EnbcMAAADdAAAADwAAAAAAAAAAAAAAAACYAgAAZHJzL2Rv&#10;d25yZXYueG1sUEsFBgAAAAAEAAQA9QAAAIgDAAAAAA==&#10;" path="m41868,c65010,,83736,18767,83736,41868v,23142,-18726,41868,-41868,41868c18767,83736,,65010,,41868,,18767,18767,,41868,xe" fillcolor="#323232" stroked="f" strokeweight="0">
                  <v:stroke miterlimit="83231f" joinstyle="miter"/>
                  <v:path arrowok="t" textboxrect="0,0,83736,83736"/>
                </v:shape>
                <v:shape id="Shape 7102" o:spid="_x0000_s1028" style="position:absolute;top:166332;width:115461;height:115461;visibility:visible;mso-wrap-style:square;v-text-anchor:top" coordsize="115461,115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UsQA&#10;AADdAAAADwAAAGRycy9kb3ducmV2LnhtbESPQWvCQBSE7wX/w/IEb83GHGyNriJSwUMpJAq5PrLP&#10;JJh9G3a3Mf77bqHQ4zAz3zDb/WR6MZLznWUFyyQFQVxb3XGj4Ho5vb6D8AFZY2+ZFDzJw343e9li&#10;ru2DCxrL0IgIYZ+jgjaEIZfS1y0Z9IkdiKN3s85giNI1Ujt8RLjpZZamK2mw47jQ4kDHlup7+W0U&#10;fK2bqTq7gnp7q9h8nlbZxx2VWsynwwZEoCn8h//aZ63gbZlm8PsmP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GalLEAAAA3QAAAA8AAAAAAAAAAAAAAAAAmAIAAGRycy9k&#10;b3ducmV2LnhtbFBLBQYAAAAABAAEAPUAAACJAwAAAAA=&#10;" path="m115461,57725v,31893,-25843,57736,-57736,57736c25843,115461,,89618,,57725,,25843,25843,,57725,v31893,,57736,25843,57736,57725xe" filled="f" strokecolor="#323232" strokeweight=".32072mm">
                  <v:stroke miterlimit="1" joinstyle="miter"/>
                  <v:path arrowok="t" textboxrect="0,0,115461,115461"/>
                </v:shape>
                <v:shape id="Shape 7106" o:spid="_x0000_s1029" style="position:absolute;left:15857;top:364389;width:83736;height:83736;visibility:visible;mso-wrap-style:square;v-text-anchor:top" coordsize="83736,8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0e78IA&#10;AADdAAAADwAAAGRycy9kb3ducmV2LnhtbESPwW7CMBBE75X4B2uReisOPQAKGISglXIl8AGreEki&#10;4nWw3cT063GlShxHM/NGs9lF04mBnG8tK5jPMhDEldUt1wou5++PFQgfkDV2lknBgzzstpO3Deba&#10;jnyioQy1SBD2OSpoQuhzKX3VkEE/sz1x8q7WGQxJulpqh2OCm05+ZtlCGmw5LTTY06Gh6lb+GAVF&#10;dy+P0Qy/7jL6L9nHR1HIVqn3adyvQQSK4RX+bxdawXKeLeDvTX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R7vwgAAAN0AAAAPAAAAAAAAAAAAAAAAAJgCAABkcnMvZG93&#10;bnJldi54bWxQSwUGAAAAAAQABAD1AAAAhwMAAAAA&#10;" path="m41868,c65010,,83736,18767,83736,41868v,23142,-18726,41868,-41868,41868c18767,83736,,65010,,41868,,18767,18767,,41868,xe" fillcolor="#323232" stroked="f" strokeweight="0">
                  <v:stroke miterlimit="83231f" joinstyle="miter"/>
                  <v:path arrowok="t" textboxrect="0,0,83736,83736"/>
                </v:shape>
                <v:shape id="Shape 7107" o:spid="_x0000_s1030" style="position:absolute;top:348526;width:115461;height:115461;visibility:visible;mso-wrap-style:square;v-text-anchor:top" coordsize="115461,115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HJysEA&#10;AADdAAAADwAAAGRycy9kb3ducmV2LnhtbESPSwvCMBCE74L/IazgTVM9+KhGEVHwIIIP8Lo0a1ts&#10;NiWJWv+9EQSPw8x8w8yXjanEk5wvLSsY9BMQxJnVJecKLudtbwLCB2SNlWVS8CYPy0W7NcdU2xcf&#10;6XkKuYgQ9ikqKEKoUyl9VpBB37c1cfRu1hkMUbpcaoevCDeVHCbJSBosOS4UWNO6oOx+ehgFh2ne&#10;XHfuSJW9Xdnst6Ph5o5KdTvNagYiUBP+4V97pxWMB8kYvm/iE5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xycrBAAAA3QAAAA8AAAAAAAAAAAAAAAAAmAIAAGRycy9kb3du&#10;cmV2LnhtbFBLBQYAAAAABAAEAPUAAACGAwAAAAA=&#10;" path="m115461,57725v,31893,-25843,57736,-57736,57736c25843,115461,,89618,,57725,,25843,25843,,57725,v31893,,57736,25843,57736,57725xe" filled="f" strokecolor="#323232" strokeweight=".32072mm">
                  <v:stroke miterlimit="1" joinstyle="miter"/>
                  <v:path arrowok="t" textboxrect="0,0,115461,115461"/>
                </v:shape>
                <w10:wrap type="square"/>
              </v:group>
            </w:pict>
          </mc:Fallback>
        </mc:AlternateContent>
      </w:r>
      <w:r>
        <w:t>Identity-changing Hivent Operation UNI, INC, SEP, SEC Identity-preserving Hivent Operation NCH A combination of both e.g. INC + NCH</w:t>
      </w:r>
    </w:p>
    <w:p w14:paraId="2236C7B0" w14:textId="77777777" w:rsidR="00A21FDC" w:rsidRDefault="00252176">
      <w:pPr>
        <w:ind w:left="2" w:right="163"/>
      </w:pPr>
      <w:r>
        <w:t xml:space="preserve">Each uninterrupted horizontal line refers to exactly one Area. If </w:t>
      </w:r>
      <w:proofErr w:type="gramStart"/>
      <w:r>
        <w:t>an</w:t>
      </w:r>
      <w:proofErr w:type="gramEnd"/>
      <w:r>
        <w:t xml:space="preserve"> horizontal line leads straight through a circle, the identity of the Area is preserved in the operation. New Areas resulting from an identity-changing Hivent Operation emerge from the circle with a vertical line, indicating a sudden change with zero duration. From this line, the new Areas branch out right-angled. The HistoGraph is created from one particular reference Area. It visualizes historically related Areas in one direction: into the past, it recursively plots the predecessors on the graph, but not the </w:t>
      </w:r>
      <w:proofErr w:type="gramStart"/>
      <w:r>
        <w:t>predecessors</w:t>
      </w:r>
      <w:proofErr w:type="gramEnd"/>
      <w:r>
        <w:t xml:space="preserve"> successors. Into the future, the successors of the reference Area are plotted recursively, but not their predecessors.</w:t>
      </w:r>
    </w:p>
    <w:p w14:paraId="2A9767DB" w14:textId="77777777" w:rsidR="00A21FDC" w:rsidRDefault="00252176">
      <w:pPr>
        <w:spacing w:after="155"/>
        <w:ind w:left="2" w:right="163"/>
      </w:pPr>
      <w:r>
        <w:t>The behavior of the HistoGraph is shown in figure 3.5 at the example of present-day Germany and its state history since the end of World War II. This history is driven by six historical events, which provide examples for all five Hivent Operations. They are listed in table 3.2.</w:t>
      </w:r>
    </w:p>
    <w:p w14:paraId="0D7809E3" w14:textId="77777777" w:rsidR="00A21FDC" w:rsidRDefault="00252176">
      <w:pPr>
        <w:spacing w:after="18" w:line="259" w:lineRule="auto"/>
        <w:ind w:left="1836" w:hanging="10"/>
        <w:jc w:val="left"/>
      </w:pPr>
      <w:r>
        <w:rPr>
          <w:color w:val="323232"/>
          <w:sz w:val="12"/>
        </w:rPr>
        <w:t>Saar Protectorate</w:t>
      </w:r>
    </w:p>
    <w:p w14:paraId="51200E53" w14:textId="77777777" w:rsidR="00A21FDC" w:rsidRDefault="00252176">
      <w:pPr>
        <w:spacing w:after="18" w:line="259" w:lineRule="auto"/>
        <w:ind w:left="822" w:hanging="10"/>
        <w:jc w:val="left"/>
      </w:pPr>
      <w:r>
        <w:rPr>
          <w:color w:val="323232"/>
          <w:sz w:val="12"/>
        </w:rPr>
        <w:t>German Reich</w:t>
      </w:r>
      <w:r>
        <w:rPr>
          <w:noProof/>
          <w:sz w:val="22"/>
        </w:rPr>
        <mc:AlternateContent>
          <mc:Choice Requires="wpg">
            <w:drawing>
              <wp:inline distT="0" distB="0" distL="0" distR="0" wp14:anchorId="719CF093" wp14:editId="2CC61A89">
                <wp:extent cx="3901521" cy="853458"/>
                <wp:effectExtent l="0" t="0" r="0" b="0"/>
                <wp:docPr id="96117" name="Group 96117"/>
                <wp:cNvGraphicFramePr/>
                <a:graphic xmlns:a="http://schemas.openxmlformats.org/drawingml/2006/main">
                  <a:graphicData uri="http://schemas.microsoft.com/office/word/2010/wordprocessingGroup">
                    <wpg:wgp>
                      <wpg:cNvGrpSpPr/>
                      <wpg:grpSpPr>
                        <a:xfrm>
                          <a:off x="0" y="0"/>
                          <a:ext cx="3901521" cy="853458"/>
                          <a:chOff x="0" y="0"/>
                          <a:chExt cx="3901521" cy="853458"/>
                        </a:xfrm>
                      </wpg:grpSpPr>
                      <wps:wsp>
                        <wps:cNvPr id="7124" name="Shape 7124"/>
                        <wps:cNvSpPr/>
                        <wps:spPr>
                          <a:xfrm>
                            <a:off x="438921" y="365768"/>
                            <a:ext cx="3462600" cy="0"/>
                          </a:xfrm>
                          <a:custGeom>
                            <a:avLst/>
                            <a:gdLst/>
                            <a:ahLst/>
                            <a:cxnLst/>
                            <a:rect l="0" t="0" r="0" b="0"/>
                            <a:pathLst>
                              <a:path w="3462600">
                                <a:moveTo>
                                  <a:pt x="3462600" y="0"/>
                                </a:moveTo>
                                <a:lnTo>
                                  <a:pt x="0" y="0"/>
                                </a:lnTo>
                              </a:path>
                            </a:pathLst>
                          </a:custGeom>
                          <a:ln w="9754" cap="rnd">
                            <a:miter lim="100000"/>
                          </a:ln>
                        </wps:spPr>
                        <wps:style>
                          <a:lnRef idx="1">
                            <a:srgbClr val="323232"/>
                          </a:lnRef>
                          <a:fillRef idx="0">
                            <a:srgbClr val="000000">
                              <a:alpha val="0"/>
                            </a:srgbClr>
                          </a:fillRef>
                          <a:effectRef idx="0">
                            <a:scrgbClr r="0" g="0" b="0"/>
                          </a:effectRef>
                          <a:fontRef idx="none"/>
                        </wps:style>
                        <wps:bodyPr/>
                      </wps:wsp>
                      <wps:wsp>
                        <wps:cNvPr id="7125" name="Shape 7125"/>
                        <wps:cNvSpPr/>
                        <wps:spPr>
                          <a:xfrm>
                            <a:off x="2414018" y="341382"/>
                            <a:ext cx="48769" cy="48768"/>
                          </a:xfrm>
                          <a:custGeom>
                            <a:avLst/>
                            <a:gdLst/>
                            <a:ahLst/>
                            <a:cxnLst/>
                            <a:rect l="0" t="0" r="0" b="0"/>
                            <a:pathLst>
                              <a:path w="48769" h="48768">
                                <a:moveTo>
                                  <a:pt x="24385" y="0"/>
                                </a:moveTo>
                                <a:cubicBezTo>
                                  <a:pt x="37839" y="0"/>
                                  <a:pt x="48769" y="10930"/>
                                  <a:pt x="48769" y="24384"/>
                                </a:cubicBezTo>
                                <a:cubicBezTo>
                                  <a:pt x="48769" y="37863"/>
                                  <a:pt x="37839" y="48768"/>
                                  <a:pt x="24385" y="48768"/>
                                </a:cubicBezTo>
                                <a:cubicBezTo>
                                  <a:pt x="10912" y="48768"/>
                                  <a:pt x="0" y="37863"/>
                                  <a:pt x="0" y="24384"/>
                                </a:cubicBezTo>
                                <a:cubicBezTo>
                                  <a:pt x="0" y="10930"/>
                                  <a:pt x="10912" y="0"/>
                                  <a:pt x="24385" y="0"/>
                                </a:cubicBezTo>
                                <a:close/>
                              </a:path>
                            </a:pathLst>
                          </a:custGeom>
                          <a:ln w="0" cap="rnd">
                            <a:miter lim="100000"/>
                          </a:ln>
                        </wps:spPr>
                        <wps:style>
                          <a:lnRef idx="0">
                            <a:srgbClr val="000000">
                              <a:alpha val="0"/>
                            </a:srgbClr>
                          </a:lnRef>
                          <a:fillRef idx="1">
                            <a:srgbClr val="323232"/>
                          </a:fillRef>
                          <a:effectRef idx="0">
                            <a:scrgbClr r="0" g="0" b="0"/>
                          </a:effectRef>
                          <a:fontRef idx="none"/>
                        </wps:style>
                        <wps:bodyPr/>
                      </wps:wsp>
                      <wps:wsp>
                        <wps:cNvPr id="7126" name="Shape 7126"/>
                        <wps:cNvSpPr/>
                        <wps:spPr>
                          <a:xfrm>
                            <a:off x="0" y="804689"/>
                            <a:ext cx="3901521" cy="0"/>
                          </a:xfrm>
                          <a:custGeom>
                            <a:avLst/>
                            <a:gdLst/>
                            <a:ahLst/>
                            <a:cxnLst/>
                            <a:rect l="0" t="0" r="0" b="0"/>
                            <a:pathLst>
                              <a:path w="3901521">
                                <a:moveTo>
                                  <a:pt x="0" y="0"/>
                                </a:moveTo>
                                <a:lnTo>
                                  <a:pt x="3901521" y="0"/>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27" name="Shape 7127"/>
                        <wps:cNvSpPr/>
                        <wps:spPr>
                          <a:xfrm>
                            <a:off x="0"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28" name="Shape 7128"/>
                        <wps:cNvSpPr/>
                        <wps:spPr>
                          <a:xfrm>
                            <a:off x="487690"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29" name="Shape 7129"/>
                        <wps:cNvSpPr/>
                        <wps:spPr>
                          <a:xfrm>
                            <a:off x="975380"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0" name="Shape 7130"/>
                        <wps:cNvSpPr/>
                        <wps:spPr>
                          <a:xfrm>
                            <a:off x="1463071"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1" name="Shape 7131"/>
                        <wps:cNvSpPr/>
                        <wps:spPr>
                          <a:xfrm>
                            <a:off x="1950760"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2" name="Shape 7132"/>
                        <wps:cNvSpPr/>
                        <wps:spPr>
                          <a:xfrm>
                            <a:off x="2438451"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3" name="Shape 7133"/>
                        <wps:cNvSpPr/>
                        <wps:spPr>
                          <a:xfrm>
                            <a:off x="2926141"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4" name="Shape 7134"/>
                        <wps:cNvSpPr/>
                        <wps:spPr>
                          <a:xfrm>
                            <a:off x="3413832"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5" name="Shape 7135"/>
                        <wps:cNvSpPr/>
                        <wps:spPr>
                          <a:xfrm>
                            <a:off x="3901521" y="755920"/>
                            <a:ext cx="0" cy="97538"/>
                          </a:xfrm>
                          <a:custGeom>
                            <a:avLst/>
                            <a:gdLst/>
                            <a:ahLst/>
                            <a:cxnLst/>
                            <a:rect l="0" t="0" r="0" b="0"/>
                            <a:pathLst>
                              <a:path h="97538">
                                <a:moveTo>
                                  <a:pt x="0" y="0"/>
                                </a:moveTo>
                                <a:lnTo>
                                  <a:pt x="0" y="97538"/>
                                </a:lnTo>
                              </a:path>
                            </a:pathLst>
                          </a:custGeom>
                          <a:ln w="4877" cap="rnd">
                            <a:miter lim="100000"/>
                          </a:ln>
                        </wps:spPr>
                        <wps:style>
                          <a:lnRef idx="1">
                            <a:srgbClr val="787878"/>
                          </a:lnRef>
                          <a:fillRef idx="0">
                            <a:srgbClr val="000000">
                              <a:alpha val="0"/>
                            </a:srgbClr>
                          </a:fillRef>
                          <a:effectRef idx="0">
                            <a:scrgbClr r="0" g="0" b="0"/>
                          </a:effectRef>
                          <a:fontRef idx="none"/>
                        </wps:style>
                        <wps:bodyPr/>
                      </wps:wsp>
                      <wps:wsp>
                        <wps:cNvPr id="7139" name="Shape 7139"/>
                        <wps:cNvSpPr/>
                        <wps:spPr>
                          <a:xfrm>
                            <a:off x="243845" y="365768"/>
                            <a:ext cx="2194606" cy="219460"/>
                          </a:xfrm>
                          <a:custGeom>
                            <a:avLst/>
                            <a:gdLst/>
                            <a:ahLst/>
                            <a:cxnLst/>
                            <a:rect l="0" t="0" r="0" b="0"/>
                            <a:pathLst>
                              <a:path w="2194606" h="219460">
                                <a:moveTo>
                                  <a:pt x="2194606" y="0"/>
                                </a:moveTo>
                                <a:lnTo>
                                  <a:pt x="2194606" y="219460"/>
                                </a:lnTo>
                                <a:lnTo>
                                  <a:pt x="0" y="21946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40" name="Shape 7140"/>
                        <wps:cNvSpPr/>
                        <wps:spPr>
                          <a:xfrm>
                            <a:off x="0" y="365768"/>
                            <a:ext cx="243845" cy="0"/>
                          </a:xfrm>
                          <a:custGeom>
                            <a:avLst/>
                            <a:gdLst/>
                            <a:ahLst/>
                            <a:cxnLst/>
                            <a:rect l="0" t="0" r="0" b="0"/>
                            <a:pathLst>
                              <a:path w="243845">
                                <a:moveTo>
                                  <a:pt x="243845" y="0"/>
                                </a:moveTo>
                                <a:lnTo>
                                  <a:pt x="0" y="0"/>
                                </a:lnTo>
                              </a:path>
                            </a:pathLst>
                          </a:custGeom>
                          <a:ln w="4877" cap="rnd">
                            <a:custDash>
                              <a:ds d="38401" sp="115202"/>
                            </a:custDash>
                            <a:miter lim="100000"/>
                          </a:ln>
                        </wps:spPr>
                        <wps:style>
                          <a:lnRef idx="1">
                            <a:srgbClr val="323232"/>
                          </a:lnRef>
                          <a:fillRef idx="0">
                            <a:srgbClr val="000000">
                              <a:alpha val="0"/>
                            </a:srgbClr>
                          </a:fillRef>
                          <a:effectRef idx="0">
                            <a:scrgbClr r="0" g="0" b="0"/>
                          </a:effectRef>
                          <a:fontRef idx="none"/>
                        </wps:style>
                        <wps:bodyPr/>
                      </wps:wsp>
                      <wps:wsp>
                        <wps:cNvPr id="7141" name="Shape 7141"/>
                        <wps:cNvSpPr/>
                        <wps:spPr>
                          <a:xfrm>
                            <a:off x="804786" y="340882"/>
                            <a:ext cx="48769" cy="48768"/>
                          </a:xfrm>
                          <a:custGeom>
                            <a:avLst/>
                            <a:gdLst/>
                            <a:ahLst/>
                            <a:cxnLst/>
                            <a:rect l="0" t="0" r="0" b="0"/>
                            <a:pathLst>
                              <a:path w="48769" h="48768">
                                <a:moveTo>
                                  <a:pt x="24385" y="0"/>
                                </a:moveTo>
                                <a:cubicBezTo>
                                  <a:pt x="37839" y="0"/>
                                  <a:pt x="48769" y="10906"/>
                                  <a:pt x="48769" y="24384"/>
                                </a:cubicBezTo>
                                <a:cubicBezTo>
                                  <a:pt x="48769" y="37838"/>
                                  <a:pt x="37839" y="48768"/>
                                  <a:pt x="24385" y="48768"/>
                                </a:cubicBezTo>
                                <a:cubicBezTo>
                                  <a:pt x="10906" y="48768"/>
                                  <a:pt x="0" y="37838"/>
                                  <a:pt x="0" y="24384"/>
                                </a:cubicBezTo>
                                <a:cubicBezTo>
                                  <a:pt x="0" y="10906"/>
                                  <a:pt x="10906" y="0"/>
                                  <a:pt x="24385" y="0"/>
                                </a:cubicBezTo>
                                <a:close/>
                              </a:path>
                            </a:pathLst>
                          </a:custGeom>
                          <a:ln w="0" cap="rnd">
                            <a:custDash>
                              <a:ds d="38401" sp="115202"/>
                            </a:custDash>
                            <a:miter lim="100000"/>
                          </a:ln>
                        </wps:spPr>
                        <wps:style>
                          <a:lnRef idx="0">
                            <a:srgbClr val="000000">
                              <a:alpha val="0"/>
                            </a:srgbClr>
                          </a:lnRef>
                          <a:fillRef idx="1">
                            <a:srgbClr val="323232"/>
                          </a:fillRef>
                          <a:effectRef idx="0">
                            <a:scrgbClr r="0" g="0" b="0"/>
                          </a:effectRef>
                          <a:fontRef idx="none"/>
                        </wps:style>
                        <wps:bodyPr/>
                      </wps:wsp>
                      <wps:wsp>
                        <wps:cNvPr id="7142" name="Shape 7142"/>
                        <wps:cNvSpPr/>
                        <wps:spPr>
                          <a:xfrm>
                            <a:off x="219369" y="341382"/>
                            <a:ext cx="48769" cy="48768"/>
                          </a:xfrm>
                          <a:custGeom>
                            <a:avLst/>
                            <a:gdLst/>
                            <a:ahLst/>
                            <a:cxnLst/>
                            <a:rect l="0" t="0" r="0" b="0"/>
                            <a:pathLst>
                              <a:path w="48769" h="48768">
                                <a:moveTo>
                                  <a:pt x="24385" y="0"/>
                                </a:moveTo>
                                <a:cubicBezTo>
                                  <a:pt x="37839" y="0"/>
                                  <a:pt x="48769" y="10930"/>
                                  <a:pt x="48769" y="24384"/>
                                </a:cubicBezTo>
                                <a:cubicBezTo>
                                  <a:pt x="48769" y="37863"/>
                                  <a:pt x="37839" y="48768"/>
                                  <a:pt x="24385" y="48768"/>
                                </a:cubicBezTo>
                                <a:cubicBezTo>
                                  <a:pt x="10906" y="48768"/>
                                  <a:pt x="0" y="37863"/>
                                  <a:pt x="0" y="24384"/>
                                </a:cubicBezTo>
                                <a:cubicBezTo>
                                  <a:pt x="0" y="10930"/>
                                  <a:pt x="10906" y="0"/>
                                  <a:pt x="24385" y="0"/>
                                </a:cubicBezTo>
                                <a:close/>
                              </a:path>
                            </a:pathLst>
                          </a:custGeom>
                          <a:ln w="0" cap="rnd">
                            <a:custDash>
                              <a:ds d="38401" sp="115202"/>
                            </a:custDash>
                            <a:miter lim="100000"/>
                          </a:ln>
                        </wps:spPr>
                        <wps:style>
                          <a:lnRef idx="0">
                            <a:srgbClr val="000000">
                              <a:alpha val="0"/>
                            </a:srgbClr>
                          </a:lnRef>
                          <a:fillRef idx="1">
                            <a:srgbClr val="323232"/>
                          </a:fillRef>
                          <a:effectRef idx="0">
                            <a:scrgbClr r="0" g="0" b="0"/>
                          </a:effectRef>
                          <a:fontRef idx="none"/>
                        </wps:style>
                        <wps:bodyPr/>
                      </wps:wsp>
                      <wps:wsp>
                        <wps:cNvPr id="7143" name="Shape 7143"/>
                        <wps:cNvSpPr/>
                        <wps:spPr>
                          <a:xfrm>
                            <a:off x="341767" y="121781"/>
                            <a:ext cx="48769" cy="48769"/>
                          </a:xfrm>
                          <a:custGeom>
                            <a:avLst/>
                            <a:gdLst/>
                            <a:ahLst/>
                            <a:cxnLst/>
                            <a:rect l="0" t="0" r="0" b="0"/>
                            <a:pathLst>
                              <a:path w="48769" h="48769">
                                <a:moveTo>
                                  <a:pt x="24385" y="0"/>
                                </a:moveTo>
                                <a:cubicBezTo>
                                  <a:pt x="37839" y="0"/>
                                  <a:pt x="48769" y="10930"/>
                                  <a:pt x="48769" y="24385"/>
                                </a:cubicBezTo>
                                <a:cubicBezTo>
                                  <a:pt x="48769" y="37863"/>
                                  <a:pt x="37839" y="48769"/>
                                  <a:pt x="24385" y="48769"/>
                                </a:cubicBezTo>
                                <a:cubicBezTo>
                                  <a:pt x="10906" y="48769"/>
                                  <a:pt x="0" y="37863"/>
                                  <a:pt x="0" y="24385"/>
                                </a:cubicBezTo>
                                <a:cubicBezTo>
                                  <a:pt x="0" y="10930"/>
                                  <a:pt x="10906" y="0"/>
                                  <a:pt x="24385" y="0"/>
                                </a:cubicBezTo>
                                <a:close/>
                              </a:path>
                            </a:pathLst>
                          </a:custGeom>
                          <a:ln w="0" cap="rnd">
                            <a:custDash>
                              <a:ds d="38401" sp="115202"/>
                            </a:custDash>
                            <a:miter lim="100000"/>
                          </a:ln>
                        </wps:spPr>
                        <wps:style>
                          <a:lnRef idx="0">
                            <a:srgbClr val="000000">
                              <a:alpha val="0"/>
                            </a:srgbClr>
                          </a:lnRef>
                          <a:fillRef idx="1">
                            <a:srgbClr val="323232"/>
                          </a:fillRef>
                          <a:effectRef idx="0">
                            <a:scrgbClr r="0" g="0" b="0"/>
                          </a:effectRef>
                          <a:fontRef idx="none"/>
                        </wps:style>
                        <wps:bodyPr/>
                      </wps:wsp>
                      <wps:wsp>
                        <wps:cNvPr id="7144" name="Shape 7144"/>
                        <wps:cNvSpPr/>
                        <wps:spPr>
                          <a:xfrm>
                            <a:off x="365768" y="0"/>
                            <a:ext cx="463306" cy="365768"/>
                          </a:xfrm>
                          <a:custGeom>
                            <a:avLst/>
                            <a:gdLst/>
                            <a:ahLst/>
                            <a:cxnLst/>
                            <a:rect l="0" t="0" r="0" b="0"/>
                            <a:pathLst>
                              <a:path w="463306" h="365768">
                                <a:moveTo>
                                  <a:pt x="0" y="146167"/>
                                </a:moveTo>
                                <a:lnTo>
                                  <a:pt x="0" y="0"/>
                                </a:lnTo>
                                <a:lnTo>
                                  <a:pt x="463306" y="0"/>
                                </a:lnTo>
                                <a:lnTo>
                                  <a:pt x="463306" y="365768"/>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45" name="Rectangle 7145"/>
                        <wps:cNvSpPr/>
                        <wps:spPr>
                          <a:xfrm>
                            <a:off x="2487215" y="248024"/>
                            <a:ext cx="422283" cy="148510"/>
                          </a:xfrm>
                          <a:prstGeom prst="rect">
                            <a:avLst/>
                          </a:prstGeom>
                          <a:ln>
                            <a:noFill/>
                          </a:ln>
                        </wps:spPr>
                        <wps:txbx>
                          <w:txbxContent>
                            <w:p w14:paraId="610A0695" w14:textId="77777777" w:rsidR="006E2FA2" w:rsidRDefault="006E2FA2">
                              <w:pPr>
                                <w:spacing w:after="160" w:line="259" w:lineRule="auto"/>
                                <w:ind w:left="0" w:firstLine="0"/>
                                <w:jc w:val="left"/>
                              </w:pPr>
                              <w:r>
                                <w:rPr>
                                  <w:b/>
                                  <w:color w:val="323232"/>
                                  <w:w w:val="110"/>
                                  <w:sz w:val="12"/>
                                </w:rPr>
                                <w:t>Germany</w:t>
                              </w:r>
                            </w:p>
                          </w:txbxContent>
                        </wps:txbx>
                        <wps:bodyPr horzOverflow="overflow" vert="horz" lIns="0" tIns="0" rIns="0" bIns="0" rtlCol="0">
                          <a:noAutofit/>
                        </wps:bodyPr>
                      </wps:wsp>
                      <wps:wsp>
                        <wps:cNvPr id="7146" name="Rectangle 7146"/>
                        <wps:cNvSpPr/>
                        <wps:spPr>
                          <a:xfrm>
                            <a:off x="463301" y="251340"/>
                            <a:ext cx="637523" cy="151830"/>
                          </a:xfrm>
                          <a:prstGeom prst="rect">
                            <a:avLst/>
                          </a:prstGeom>
                          <a:ln>
                            <a:noFill/>
                          </a:ln>
                        </wps:spPr>
                        <wps:txbx>
                          <w:txbxContent>
                            <w:p w14:paraId="41E2A008" w14:textId="77777777" w:rsidR="006E2FA2" w:rsidRDefault="006E2FA2">
                              <w:pPr>
                                <w:spacing w:after="160" w:line="259" w:lineRule="auto"/>
                                <w:ind w:left="0" w:firstLine="0"/>
                                <w:jc w:val="left"/>
                              </w:pPr>
                              <w:r>
                                <w:rPr>
                                  <w:color w:val="323232"/>
                                  <w:sz w:val="12"/>
                                </w:rPr>
                                <w:t>West</w:t>
                              </w:r>
                              <w:r>
                                <w:rPr>
                                  <w:color w:val="323232"/>
                                  <w:spacing w:val="13"/>
                                  <w:sz w:val="12"/>
                                </w:rPr>
                                <w:t xml:space="preserve"> </w:t>
                              </w:r>
                              <w:r>
                                <w:rPr>
                                  <w:color w:val="323232"/>
                                  <w:sz w:val="12"/>
                                </w:rPr>
                                <w:t>Germany</w:t>
                              </w:r>
                            </w:p>
                          </w:txbxContent>
                        </wps:txbx>
                        <wps:bodyPr horzOverflow="overflow" vert="horz" lIns="0" tIns="0" rIns="0" bIns="0" rtlCol="0">
                          <a:noAutofit/>
                        </wps:bodyPr>
                      </wps:wsp>
                      <wps:wsp>
                        <wps:cNvPr id="7148" name="Rectangle 7148"/>
                        <wps:cNvSpPr/>
                        <wps:spPr>
                          <a:xfrm>
                            <a:off x="487685" y="470802"/>
                            <a:ext cx="608569" cy="151830"/>
                          </a:xfrm>
                          <a:prstGeom prst="rect">
                            <a:avLst/>
                          </a:prstGeom>
                          <a:ln>
                            <a:noFill/>
                          </a:ln>
                        </wps:spPr>
                        <wps:txbx>
                          <w:txbxContent>
                            <w:p w14:paraId="7085C845" w14:textId="77777777" w:rsidR="006E2FA2" w:rsidRDefault="006E2FA2">
                              <w:pPr>
                                <w:spacing w:after="160" w:line="259" w:lineRule="auto"/>
                                <w:ind w:left="0" w:firstLine="0"/>
                                <w:jc w:val="left"/>
                              </w:pPr>
                              <w:r>
                                <w:rPr>
                                  <w:color w:val="323232"/>
                                  <w:w w:val="103"/>
                                  <w:sz w:val="12"/>
                                </w:rPr>
                                <w:t>East</w:t>
                              </w:r>
                              <w:r>
                                <w:rPr>
                                  <w:color w:val="323232"/>
                                  <w:spacing w:val="13"/>
                                  <w:w w:val="103"/>
                                  <w:sz w:val="12"/>
                                </w:rPr>
                                <w:t xml:space="preserve"> </w:t>
                              </w:r>
                              <w:r>
                                <w:rPr>
                                  <w:color w:val="323232"/>
                                  <w:w w:val="103"/>
                                  <w:sz w:val="12"/>
                                </w:rPr>
                                <w:t>Germany</w:t>
                              </w:r>
                            </w:p>
                          </w:txbxContent>
                        </wps:txbx>
                        <wps:bodyPr horzOverflow="overflow" vert="horz" lIns="0" tIns="0" rIns="0" bIns="0" rtlCol="0">
                          <a:noAutofit/>
                        </wps:bodyPr>
                      </wps:wsp>
                      <wps:wsp>
                        <wps:cNvPr id="7150" name="Shape 7150"/>
                        <wps:cNvSpPr/>
                        <wps:spPr>
                          <a:xfrm>
                            <a:off x="2404782" y="332142"/>
                            <a:ext cx="67246" cy="67252"/>
                          </a:xfrm>
                          <a:custGeom>
                            <a:avLst/>
                            <a:gdLst/>
                            <a:ahLst/>
                            <a:cxnLst/>
                            <a:rect l="0" t="0" r="0" b="0"/>
                            <a:pathLst>
                              <a:path w="67246" h="67252">
                                <a:moveTo>
                                  <a:pt x="67246" y="33626"/>
                                </a:moveTo>
                                <a:cubicBezTo>
                                  <a:pt x="67246" y="52201"/>
                                  <a:pt x="52171" y="67252"/>
                                  <a:pt x="33620" y="67252"/>
                                </a:cubicBezTo>
                                <a:cubicBezTo>
                                  <a:pt x="15051" y="67252"/>
                                  <a:pt x="0" y="52201"/>
                                  <a:pt x="0" y="33626"/>
                                </a:cubicBezTo>
                                <a:cubicBezTo>
                                  <a:pt x="0" y="15051"/>
                                  <a:pt x="15051" y="0"/>
                                  <a:pt x="33620" y="0"/>
                                </a:cubicBezTo>
                                <a:cubicBezTo>
                                  <a:pt x="52171" y="0"/>
                                  <a:pt x="67246" y="15051"/>
                                  <a:pt x="67246" y="33626"/>
                                </a:cubicBezTo>
                                <a:close/>
                              </a:path>
                            </a:pathLst>
                          </a:custGeom>
                          <a:ln w="6724" cap="rnd">
                            <a:miter lim="100000"/>
                          </a:ln>
                        </wps:spPr>
                        <wps:style>
                          <a:lnRef idx="1">
                            <a:srgbClr val="323232"/>
                          </a:lnRef>
                          <a:fillRef idx="0">
                            <a:srgbClr val="000000">
                              <a:alpha val="0"/>
                            </a:srgbClr>
                          </a:fillRef>
                          <a:effectRef idx="0">
                            <a:scrgbClr r="0" g="0" b="0"/>
                          </a:effectRef>
                          <a:fontRef idx="none"/>
                        </wps:style>
                        <wps:bodyPr/>
                      </wps:wsp>
                      <wps:wsp>
                        <wps:cNvPr id="7152" name="Shape 7152"/>
                        <wps:cNvSpPr/>
                        <wps:spPr>
                          <a:xfrm>
                            <a:off x="243845" y="146307"/>
                            <a:ext cx="0" cy="438921"/>
                          </a:xfrm>
                          <a:custGeom>
                            <a:avLst/>
                            <a:gdLst/>
                            <a:ahLst/>
                            <a:cxnLst/>
                            <a:rect l="0" t="0" r="0" b="0"/>
                            <a:pathLst>
                              <a:path h="438921">
                                <a:moveTo>
                                  <a:pt x="0" y="438921"/>
                                </a:moveTo>
                                <a:lnTo>
                                  <a:pt x="0" y="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53" name="Shape 7153"/>
                        <wps:cNvSpPr/>
                        <wps:spPr>
                          <a:xfrm>
                            <a:off x="425040" y="561032"/>
                            <a:ext cx="48769" cy="48769"/>
                          </a:xfrm>
                          <a:custGeom>
                            <a:avLst/>
                            <a:gdLst/>
                            <a:ahLst/>
                            <a:cxnLst/>
                            <a:rect l="0" t="0" r="0" b="0"/>
                            <a:pathLst>
                              <a:path w="48769" h="48769">
                                <a:moveTo>
                                  <a:pt x="24384" y="0"/>
                                </a:moveTo>
                                <a:cubicBezTo>
                                  <a:pt x="37839" y="0"/>
                                  <a:pt x="48769" y="10930"/>
                                  <a:pt x="48769" y="24385"/>
                                </a:cubicBezTo>
                                <a:cubicBezTo>
                                  <a:pt x="48769" y="37863"/>
                                  <a:pt x="37839" y="48769"/>
                                  <a:pt x="24384" y="48769"/>
                                </a:cubicBezTo>
                                <a:cubicBezTo>
                                  <a:pt x="10906" y="48769"/>
                                  <a:pt x="0" y="37863"/>
                                  <a:pt x="0" y="24385"/>
                                </a:cubicBezTo>
                                <a:cubicBezTo>
                                  <a:pt x="0" y="10930"/>
                                  <a:pt x="10906" y="0"/>
                                  <a:pt x="24384" y="0"/>
                                </a:cubicBezTo>
                                <a:close/>
                              </a:path>
                            </a:pathLst>
                          </a:custGeom>
                          <a:ln w="0" cap="rnd">
                            <a:miter lim="100000"/>
                          </a:ln>
                        </wps:spPr>
                        <wps:style>
                          <a:lnRef idx="0">
                            <a:srgbClr val="000000">
                              <a:alpha val="0"/>
                            </a:srgbClr>
                          </a:lnRef>
                          <a:fillRef idx="1">
                            <a:srgbClr val="323232"/>
                          </a:fillRef>
                          <a:effectRef idx="0">
                            <a:scrgbClr r="0" g="0" b="0"/>
                          </a:effectRef>
                          <a:fontRef idx="none"/>
                        </wps:style>
                        <wps:bodyPr/>
                      </wps:wsp>
                      <wps:wsp>
                        <wps:cNvPr id="7154" name="Shape 7154"/>
                        <wps:cNvSpPr/>
                        <wps:spPr>
                          <a:xfrm>
                            <a:off x="243845" y="438921"/>
                            <a:ext cx="195076" cy="0"/>
                          </a:xfrm>
                          <a:custGeom>
                            <a:avLst/>
                            <a:gdLst/>
                            <a:ahLst/>
                            <a:cxnLst/>
                            <a:rect l="0" t="0" r="0" b="0"/>
                            <a:pathLst>
                              <a:path w="195076">
                                <a:moveTo>
                                  <a:pt x="0" y="0"/>
                                </a:moveTo>
                                <a:lnTo>
                                  <a:pt x="195076" y="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55" name="Shape 7155"/>
                        <wps:cNvSpPr/>
                        <wps:spPr>
                          <a:xfrm>
                            <a:off x="243845" y="292614"/>
                            <a:ext cx="195076" cy="0"/>
                          </a:xfrm>
                          <a:custGeom>
                            <a:avLst/>
                            <a:gdLst/>
                            <a:ahLst/>
                            <a:cxnLst/>
                            <a:rect l="0" t="0" r="0" b="0"/>
                            <a:pathLst>
                              <a:path w="195076">
                                <a:moveTo>
                                  <a:pt x="0" y="0"/>
                                </a:moveTo>
                                <a:lnTo>
                                  <a:pt x="195076" y="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56" name="Shape 7156"/>
                        <wps:cNvSpPr/>
                        <wps:spPr>
                          <a:xfrm>
                            <a:off x="243845" y="146307"/>
                            <a:ext cx="195076" cy="0"/>
                          </a:xfrm>
                          <a:custGeom>
                            <a:avLst/>
                            <a:gdLst/>
                            <a:ahLst/>
                            <a:cxnLst/>
                            <a:rect l="0" t="0" r="0" b="0"/>
                            <a:pathLst>
                              <a:path w="195076">
                                <a:moveTo>
                                  <a:pt x="0" y="0"/>
                                </a:moveTo>
                                <a:lnTo>
                                  <a:pt x="195076" y="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s:wsp>
                        <wps:cNvPr id="7157" name="Shape 7157"/>
                        <wps:cNvSpPr/>
                        <wps:spPr>
                          <a:xfrm>
                            <a:off x="413945" y="341382"/>
                            <a:ext cx="48769" cy="48768"/>
                          </a:xfrm>
                          <a:custGeom>
                            <a:avLst/>
                            <a:gdLst/>
                            <a:ahLst/>
                            <a:cxnLst/>
                            <a:rect l="0" t="0" r="0" b="0"/>
                            <a:pathLst>
                              <a:path w="48769" h="48768">
                                <a:moveTo>
                                  <a:pt x="24385" y="0"/>
                                </a:moveTo>
                                <a:cubicBezTo>
                                  <a:pt x="37863" y="0"/>
                                  <a:pt x="48769" y="10930"/>
                                  <a:pt x="48769" y="24384"/>
                                </a:cubicBezTo>
                                <a:cubicBezTo>
                                  <a:pt x="48769" y="37863"/>
                                  <a:pt x="37863" y="48768"/>
                                  <a:pt x="24385" y="48768"/>
                                </a:cubicBezTo>
                                <a:cubicBezTo>
                                  <a:pt x="10930" y="48768"/>
                                  <a:pt x="0" y="37863"/>
                                  <a:pt x="0" y="24384"/>
                                </a:cubicBezTo>
                                <a:cubicBezTo>
                                  <a:pt x="0" y="10930"/>
                                  <a:pt x="10930" y="0"/>
                                  <a:pt x="24385" y="0"/>
                                </a:cubicBezTo>
                                <a:close/>
                              </a:path>
                            </a:pathLst>
                          </a:custGeom>
                          <a:ln w="0" cap="rnd">
                            <a:miter lim="100000"/>
                          </a:ln>
                        </wps:spPr>
                        <wps:style>
                          <a:lnRef idx="0">
                            <a:srgbClr val="000000">
                              <a:alpha val="0"/>
                            </a:srgbClr>
                          </a:lnRef>
                          <a:fillRef idx="1">
                            <a:srgbClr val="323232"/>
                          </a:fillRef>
                          <a:effectRef idx="0">
                            <a:scrgbClr r="0" g="0" b="0"/>
                          </a:effectRef>
                          <a:fontRef idx="none"/>
                        </wps:style>
                        <wps:bodyPr/>
                      </wps:wsp>
                      <wps:wsp>
                        <wps:cNvPr id="7158" name="Shape 7158"/>
                        <wps:cNvSpPr/>
                        <wps:spPr>
                          <a:xfrm>
                            <a:off x="438921" y="146307"/>
                            <a:ext cx="0" cy="292614"/>
                          </a:xfrm>
                          <a:custGeom>
                            <a:avLst/>
                            <a:gdLst/>
                            <a:ahLst/>
                            <a:cxnLst/>
                            <a:rect l="0" t="0" r="0" b="0"/>
                            <a:pathLst>
                              <a:path h="292614">
                                <a:moveTo>
                                  <a:pt x="0" y="292614"/>
                                </a:moveTo>
                                <a:lnTo>
                                  <a:pt x="0" y="0"/>
                                </a:lnTo>
                              </a:path>
                            </a:pathLst>
                          </a:custGeom>
                          <a:ln w="4877" cap="rnd">
                            <a:miter lim="100000"/>
                          </a:ln>
                        </wps:spPr>
                        <wps:style>
                          <a:lnRef idx="1">
                            <a:srgbClr val="323232"/>
                          </a:lnRef>
                          <a:fillRef idx="0">
                            <a:srgbClr val="000000">
                              <a:alpha val="0"/>
                            </a:srgbClr>
                          </a:fillRef>
                          <a:effectRef idx="0">
                            <a:scrgbClr r="0" g="0" b="0"/>
                          </a:effectRef>
                          <a:fontRef idx="none"/>
                        </wps:style>
                        <wps:bodyPr/>
                      </wps:wsp>
                    </wpg:wgp>
                  </a:graphicData>
                </a:graphic>
              </wp:inline>
            </w:drawing>
          </mc:Choice>
          <mc:Fallback>
            <w:pict>
              <v:group w14:anchorId="719CF093" id="Group 96117" o:spid="_x0000_s1708" style="width:307.2pt;height:67.2pt;mso-position-horizontal-relative:char;mso-position-vertical-relative:line" coordsize="39015,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">
                <v:shape id="Shape 7124" o:spid="_x0000_s1709" style="position:absolute;left:4389;top:3657;width:34626;height:0;visibility:visible;mso-wrap-style:square;v-text-anchor:top" coordsize="3462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H9cYA&#10;AADdAAAADwAAAGRycy9kb3ducmV2LnhtbESPQWvCQBSE7wX/w/IEb3VjEJXUVdqi6EEKaik9PrKv&#10;Sdrs27i7mvjvXaHgcZiZb5j5sjO1uJDzlWUFo2ECgji3uuJCwedx/TwD4QOyxtoyKbiSh+Wi9zTH&#10;TNuW93Q5hEJECPsMFZQhNJmUPi/JoB/ahjh6P9YZDFG6QmqHbYSbWqZJMpEGK44LJTb0XlL+dzgb&#10;BV8ns6Hv9uh+k2JVTT92nUnHb0oN+t3rC4hAXXiE/9tbrWA6Ssd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KH9cYAAADdAAAADwAAAAAAAAAAAAAAAACYAgAAZHJz&#10;L2Rvd25yZXYueG1sUEsFBgAAAAAEAAQA9QAAAIsDAAAAAA==&#10;" path="m3462600,l,e" filled="f" strokecolor="#323232" strokeweight=".27094mm">
                  <v:stroke miterlimit="1" joinstyle="miter" endcap="round"/>
                  <v:path arrowok="t" textboxrect="0,0,3462600,0"/>
                </v:shape>
                <v:shape id="Shape 7125" o:spid="_x0000_s1710" style="position:absolute;left:24140;top:3413;width:487;height:488;visibility:visible;mso-wrap-style:square;v-text-anchor:top" coordsize="48769,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mg/sYA&#10;AADdAAAADwAAAGRycy9kb3ducmV2LnhtbESPQWvCQBSE70L/w/IKvenGlFpNXaWVCir2oJaeH9nX&#10;bGr2bchuTfz3riB4HGbmG2Y672wlTtT40rGC4SABQZw7XXKh4Puw7I9B+ICssXJMCs7kYT576E0x&#10;067lHZ32oRARwj5DBSaEOpPS54Ys+oGriaP36xqLIcqmkLrBNsJtJdMkGUmLJccFgzUtDOXH/b9V&#10;sP6rzWRrPtrnNGzwx3wdF8vuU6mnx+79DUSgLtzDt/ZKK3gdpi9wfROf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mg/sYAAADdAAAADwAAAAAAAAAAAAAAAACYAgAAZHJz&#10;L2Rvd25yZXYueG1sUEsFBgAAAAAEAAQA9QAAAIsDAAAAAA==&#10;" path="m24385,c37839,,48769,10930,48769,24384v,13479,-10930,24384,-24384,24384c10912,48768,,37863,,24384,,10930,10912,,24385,xe" fillcolor="#323232" stroked="f" strokeweight="0">
                  <v:stroke miterlimit="1" joinstyle="miter" endcap="round"/>
                  <v:path arrowok="t" textboxrect="0,0,48769,48768"/>
                </v:shape>
                <v:shape id="Shape 7126" o:spid="_x0000_s1711" style="position:absolute;top:8046;width:39015;height:0;visibility:visible;mso-wrap-style:square;v-text-anchor:top" coordsize="3901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17MMA&#10;AADdAAAADwAAAGRycy9kb3ducmV2LnhtbESPQYvCMBSE74L/ITzBm6a6oFKNIoLgenKreH42z7bY&#10;vNQm1vrvjbDgcZiZb5jFqjWlaKh2hWUFo2EEgji1uuBMwem4HcxAOI+ssbRMCl7kYLXsdhYYa/vk&#10;P2oSn4kAYRejgtz7KpbSpTkZdENbEQfvamuDPsg6k7rGZ4CbUo6jaCINFhwWcqxok1N6Sx5Gwbl6&#10;NJviGl1+D+32dvc22f+cE6X6vXY9B+Gp9d/wf3unFUxH4wl83oQn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k17MMAAADdAAAADwAAAAAAAAAAAAAAAACYAgAAZHJzL2Rv&#10;d25yZXYueG1sUEsFBgAAAAAEAAQA9QAAAIgDAAAAAA==&#10;" path="m,l3901521,e" filled="f" strokecolor="#787878" strokeweight=".1355mm">
                  <v:stroke miterlimit="1" joinstyle="miter" endcap="round"/>
                  <v:path arrowok="t" textboxrect="0,0,3901521,0"/>
                </v:shape>
                <v:shape id="Shape 7127" o:spid="_x0000_s1712" style="position:absolute;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9jMUA&#10;AADdAAAADwAAAGRycy9kb3ducmV2LnhtbESPQWvCQBSE7wX/w/KE3nQTK1qjq4hQqBaEGg8eH9nn&#10;Jph9G7Krxn/vCoUeh5n5hlmsOluLG7W+cqwgHSYgiAunKzYKjvnX4BOED8gaa8ek4EEeVsve2wIz&#10;7e78S7dDMCJC2GeooAyhyaT0RUkW/dA1xNE7u9ZiiLI1Urd4j3Bby1GSTKTFiuNCiQ1tSiouh6tV&#10;YB7n3S7dfux/rJnZMW+ueX4ipd773XoOIlAX/sN/7W+tYJqOpvB6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v2MxQAAAN0AAAAPAAAAAAAAAAAAAAAAAJgCAABkcnMv&#10;ZG93bnJldi54bWxQSwUGAAAAAAQABAD1AAAAigMAAAAA&#10;" path="m,l,97538e" filled="f" strokecolor="#787878" strokeweight=".1355mm">
                  <v:stroke miterlimit="1" joinstyle="miter" endcap="round"/>
                  <v:path arrowok="t" textboxrect="0,0,0,97538"/>
                </v:shape>
                <v:shape id="Shape 7128" o:spid="_x0000_s1713" style="position:absolute;left:4876;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p/sIA&#10;AADdAAAADwAAAGRycy9kb3ducmV2LnhtbERPTYvCMBC9C/6HMII3Tauy7lajiCDsuiBo97DHoRnT&#10;YjMpTdT6781B8Ph438t1Z2txo9ZXjhWk4wQEceF0xUbBX74bfYLwAVlj7ZgUPMjDetXvLTHT7s5H&#10;up2CETGEfYYKyhCaTEpflGTRj11DHLmzay2GCFsjdYv3GG5rOUmSD2mx4thQYkPbkorL6WoVmMd5&#10;v09/podfa77sjLfXPP8npYaDbrMAEagLb/HL/a0VzNNJnBvf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4Wn+wgAAAN0AAAAPAAAAAAAAAAAAAAAAAJgCAABkcnMvZG93&#10;bnJldi54bWxQSwUGAAAAAAQABAD1AAAAhwMAAAAA&#10;" path="m,l,97538e" filled="f" strokecolor="#787878" strokeweight=".1355mm">
                  <v:stroke miterlimit="1" joinstyle="miter" endcap="round"/>
                  <v:path arrowok="t" textboxrect="0,0,0,97538"/>
                </v:shape>
                <v:shape id="Shape 7129" o:spid="_x0000_s1714" style="position:absolute;left:9753;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MZcUA&#10;AADdAAAADwAAAGRycy9kb3ducmV2LnhtbESPT4vCMBTE7wv7HcJb2JumVfFPNcoiCKsLgtaDx0fz&#10;TMs2L6WJWr+9ERb2OMzMb5jFqrO1uFHrK8cK0n4CgrhwumKj4JRvelMQPiBrrB2Tggd5WC3f3xaY&#10;aXfnA92OwYgIYZ+hgjKEJpPSFyVZ9H3XEEfv4lqLIcrWSN3iPcJtLQdJMpYWK44LJTa0Lqn4PV6t&#10;AvO47Hbpdrj/sWZmR7y+5vmZlPr86L7mIAJ14T/81/7WCibpYAav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cxlxQAAAN0AAAAPAAAAAAAAAAAAAAAAAJgCAABkcnMv&#10;ZG93bnJldi54bWxQSwUGAAAAAAQABAD1AAAAigMAAAAA&#10;" path="m,l,97538e" filled="f" strokecolor="#787878" strokeweight=".1355mm">
                  <v:stroke miterlimit="1" joinstyle="miter" endcap="round"/>
                  <v:path arrowok="t" textboxrect="0,0,0,97538"/>
                </v:shape>
                <v:shape id="Shape 7130" o:spid="_x0000_s1715" style="position:absolute;left:14630;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7zJcMA&#10;AADdAAAADwAAAGRycy9kb3ducmV2LnhtbERPy2rCQBTdF/oPwy24q5M0xWrqKEUQWgWhxoXLS+Y6&#10;Cc3cCZkxj7/vLApdHs57vR1tI3rqfO1YQTpPQBCXTtdsFFyK/fMShA/IGhvHpGAiD9vN48Mac+0G&#10;/qb+HIyIIexzVFCF0OZS+rIii37uWuLI3VxnMUTYGak7HGK4beRLkiykxZpjQ4Ut7Soqf853q8BM&#10;t8Mh/cpOR2tW9pV396K4klKzp/HjHUSgMfyL/9yfWsFbmsX98U18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7zJcMAAADdAAAADwAAAAAAAAAAAAAAAACYAgAAZHJzL2Rv&#10;d25yZXYueG1sUEsFBgAAAAAEAAQA9QAAAIgDAAAAAA==&#10;" path="m,l,97538e" filled="f" strokecolor="#787878" strokeweight=".1355mm">
                  <v:stroke miterlimit="1" joinstyle="miter" endcap="round"/>
                  <v:path arrowok="t" textboxrect="0,0,0,97538"/>
                </v:shape>
                <v:shape id="Shape 7131" o:spid="_x0000_s1716" style="position:absolute;left:19507;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JWvsYA&#10;AADdAAAADwAAAGRycy9kb3ducmV2LnhtbESPT2vCQBTE70K/w/IK3nSTKrZNXaUIBf+AYNJDj4/s&#10;cxOafRuyq8Zv7wqCx2FmfsPMl71txJk6XztWkI4TEMSl0zUbBb/Fz+gDhA/IGhvHpOBKHpaLl8Ec&#10;M+0ufKBzHoyIEPYZKqhCaDMpfVmRRT92LXH0jq6zGKLsjNQdXiLcNvItSWbSYs1xocKWVhWV//nJ&#10;KjDX43abbib7nTWfdsqrU1H8kVLD1/77C0SgPjzDj/ZaK3hPJyn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JWvsYAAADdAAAADwAAAAAAAAAAAAAAAACYAgAAZHJz&#10;L2Rvd25yZXYueG1sUEsFBgAAAAAEAAQA9QAAAIsDAAAAAA==&#10;" path="m,l,97538e" filled="f" strokecolor="#787878" strokeweight=".1355mm">
                  <v:stroke miterlimit="1" joinstyle="miter" endcap="round"/>
                  <v:path arrowok="t" textboxrect="0,0,0,97538"/>
                </v:shape>
                <v:shape id="Shape 7132" o:spid="_x0000_s1717" style="position:absolute;left:24384;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IycUA&#10;AADdAAAADwAAAGRycy9kb3ducmV2LnhtbESPQWvCQBSE7wX/w/KE3nQTFaupq4ggVAtCjQePj+xz&#10;E5p9G7Krxn/vCoUeh5n5hlmsOluLG7W+cqwgHSYgiAunKzYKTvl2MAPhA7LG2jEpeJCH1bL3tsBM&#10;uzv/0O0YjIgQ9hkqKENoMil9UZJFP3QNcfQurrUYomyN1C3eI9zWcpQkU2mx4rhQYkObkorf49Uq&#10;MI/Lfp/uxodva+Z2wptrnp9Jqfd+t/4EEagL/+G/9pdW8JGOR/B6E5+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0MjJxQAAAN0AAAAPAAAAAAAAAAAAAAAAAJgCAABkcnMv&#10;ZG93bnJldi54bWxQSwUGAAAAAAQABAD1AAAAigMAAAAA&#10;" path="m,l,97538e" filled="f" strokecolor="#787878" strokeweight=".1355mm">
                  <v:stroke miterlimit="1" joinstyle="miter" endcap="round"/>
                  <v:path arrowok="t" textboxrect="0,0,0,97538"/>
                </v:shape>
                <v:shape id="Shape 7133" o:spid="_x0000_s1718" style="position:absolute;left:29261;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tUsUA&#10;AADdAAAADwAAAGRycy9kb3ducmV2LnhtbESPQWvCQBSE70L/w/IK3nQTU2yNrlIEwVoQND30+Mg+&#10;N6HZtyG7avz3rlDwOMzMN8xi1dtGXKjztWMF6TgBQVw6XbNR8FNsRh8gfEDW2DgmBTfysFq+DBaY&#10;a3flA12OwYgIYZ+jgiqENpfSlxVZ9GPXEkfv5DqLIcrOSN3hNcJtIydJMpUWa44LFba0rqj8O56t&#10;AnM77XbpV7b/tmZm33h9LopfUmr42n/OQQTqwzP8395qBe9plsH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1SxQAAAN0AAAAPAAAAAAAAAAAAAAAAAJgCAABkcnMv&#10;ZG93bnJldi54bWxQSwUGAAAAAAQABAD1AAAAigMAAAAA&#10;" path="m,l,97538e" filled="f" strokecolor="#787878" strokeweight=".1355mm">
                  <v:stroke miterlimit="1" joinstyle="miter" endcap="round"/>
                  <v:path arrowok="t" textboxrect="0,0,0,97538"/>
                </v:shape>
                <v:shape id="Shape 7134" o:spid="_x0000_s1719" style="position:absolute;left:34138;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1JsYA&#10;AADdAAAADwAAAGRycy9kb3ducmV2LnhtbESPQWvCQBSE74X+h+UVequbVKk1dROKUGgVBJMePD6y&#10;z01o9m3Irhr/vSsIPQ4z8w2zLEbbiRMNvnWsIJ0kIIhrp1s2Cn6rr5d3ED4ga+wck4ILeSjyx4cl&#10;ZtqdeUenMhgRIewzVNCE0GdS+rohi37ieuLoHdxgMUQ5GKkHPEe47eRrkrxJiy3HhQZ7WjVU/5VH&#10;q8BcDut1+jPdbqxZ2BmvjlW1J6Wen8bPDxCBxvAfvre/tYJ5Op3B7U1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X1JsYAAADdAAAADwAAAAAAAAAAAAAAAACYAgAAZHJz&#10;L2Rvd25yZXYueG1sUEsFBgAAAAAEAAQA9QAAAIsDAAAAAA==&#10;" path="m,l,97538e" filled="f" strokecolor="#787878" strokeweight=".1355mm">
                  <v:stroke miterlimit="1" joinstyle="miter" endcap="round"/>
                  <v:path arrowok="t" textboxrect="0,0,0,97538"/>
                </v:shape>
                <v:shape id="Shape 7135" o:spid="_x0000_s1720" style="position:absolute;left:39015;top:7559;width:0;height:975;visibility:visible;mso-wrap-style:square;v-text-anchor:top" coordsize="0,9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QvcUA&#10;AADdAAAADwAAAGRycy9kb3ducmV2LnhtbESPQWvCQBSE7wX/w/KE3nSTWqtGVylCoVUoaDx4fGSf&#10;m2D2bciuGv99VxB6HGbmG2ax6mwtrtT6yrGCdJiAIC6crtgoOORfgykIH5A11o5JwZ08rJa9lwVm&#10;2t14R9d9MCJC2GeooAyhyaT0RUkW/dA1xNE7udZiiLI1Urd4i3Bby7ck+ZAWK44LJTa0Lqk47y9W&#10;gbmfNpv0Z/S7tWZm33l9yfMjKfXa7z7nIAJ14T/8bH9rBZN0NIbH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VC9xQAAAN0AAAAPAAAAAAAAAAAAAAAAAJgCAABkcnMv&#10;ZG93bnJldi54bWxQSwUGAAAAAAQABAD1AAAAigMAAAAA&#10;" path="m,l,97538e" filled="f" strokecolor="#787878" strokeweight=".1355mm">
                  <v:stroke miterlimit="1" joinstyle="miter" endcap="round"/>
                  <v:path arrowok="t" textboxrect="0,0,0,97538"/>
                </v:shape>
                <v:shape id="Shape 7139" o:spid="_x0000_s1721" style="position:absolute;left:2438;top:3657;width:21946;height:2195;visibility:visible;mso-wrap-style:square;v-text-anchor:top" coordsize="2194606,219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9qsUA&#10;AADdAAAADwAAAGRycy9kb3ducmV2LnhtbESP0WrCQBRE3wv+w3IFX0rdRKFq6ipSUPNkqfYDLtnb&#10;JJi9G3a3Mfr1riD0cZiZM8xy3ZtGdOR8bVlBOk5AEBdW11wq+Dlt3+YgfEDW2FgmBVfysF4NXpaY&#10;aXvhb+qOoRQRwj5DBVUIbSalLyoy6Me2JY7er3UGQ5SulNrhJcJNIydJ8i4N1hwXKmzps6LifPwz&#10;Cnav+WHfzm95gV+p7erFNEwcKzUa9psPEIH68B9+tnOtYJZOF/B4E5+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P2qxQAAAN0AAAAPAAAAAAAAAAAAAAAAAJgCAABkcnMv&#10;ZG93bnJldi54bWxQSwUGAAAAAAQABAD1AAAAigMAAAAA&#10;" path="m2194606,r,219460l,219460e" filled="f" strokecolor="#323232" strokeweight=".1355mm">
                  <v:stroke miterlimit="1" joinstyle="miter" endcap="round"/>
                  <v:path arrowok="t" textboxrect="0,0,2194606,219460"/>
                </v:shape>
                <v:shape id="Shape 7140" o:spid="_x0000_s1722" style="position:absolute;top:3657;width:2438;height:0;visibility:visible;mso-wrap-style:square;v-text-anchor:top" coordsize="243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srcIA&#10;AADdAAAADwAAAGRycy9kb3ducmV2LnhtbERPy2oCMRTdC/5DuAV3mvFBLaNRRBAsdOGoFJeXye1k&#10;dHIzJFGnf98shC4P571cd7YRD/KhdqxgPMpAEJdO11wpOJ92ww8QISJrbByTgl8KsF71e0vMtXty&#10;QY9jrEQK4ZCjAhNjm0sZSkMWw8i1xIn7cd5iTNBXUnt8pnDbyEmWvUuLNacGgy1tDZW3490qmDX+&#10;qg/mOt1/FrfN/ctfvn3hlBq8dZsFiEhd/Be/3HutYD6epf3pTXoC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mytwgAAAN0AAAAPAAAAAAAAAAAAAAAAAJgCAABkcnMvZG93&#10;bnJldi54bWxQSwUGAAAAAAQABAD1AAAAhwMAAAAA&#10;" path="m243845,l,e" filled="f" strokecolor="#323232" strokeweight=".1355mm">
                  <v:stroke miterlimit="1" joinstyle="miter" endcap="round"/>
                  <v:path arrowok="t" textboxrect="0,0,243845,0"/>
                </v:shape>
                <v:shape id="Shape 7141" o:spid="_x0000_s1723" style="position:absolute;left:8047;top:3408;width:488;height:488;visibility:visible;mso-wrap-style:square;v-text-anchor:top" coordsize="48769,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1DXcYA&#10;AADdAAAADwAAAGRycy9kb3ducmV2LnhtbESPT2vCQBTE74V+h+UVetNNbKkaXcVKhVb04B88P7LP&#10;bDT7NmS3Jv323YLQ4zAzv2Gm885W4kaNLx0rSPsJCOLc6ZILBcfDqjcC4QOyxsoxKfghD/PZ48MU&#10;M+1a3tFtHwoRIewzVGBCqDMpfW7Iou+7mjh6Z9dYDFE2hdQNthFuKzlIkjdpseS4YLCmpaH8uv+2&#10;Cr4utRlvzHv7MghrPJntdbnqPpR6fuoWExCBuvAfvrc/tYJh+prC35v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1DXcYAAADdAAAADwAAAAAAAAAAAAAAAACYAgAAZHJz&#10;L2Rvd25yZXYueG1sUEsFBgAAAAAEAAQA9QAAAIsDAAAAAA==&#10;" path="m24385,c37839,,48769,10906,48769,24384v,13454,-10930,24384,-24384,24384c10906,48768,,37838,,24384,,10906,10906,,24385,xe" fillcolor="#323232" stroked="f" strokeweight="0">
                  <v:stroke miterlimit="1" joinstyle="miter" endcap="round"/>
                  <v:path arrowok="t" textboxrect="0,0,48769,48768"/>
                </v:shape>
                <v:shape id="Shape 7142" o:spid="_x0000_s1724" style="position:absolute;left:2193;top:3413;width:488;height:488;visibility:visible;mso-wrap-style:square;v-text-anchor:top" coordsize="48769,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KsYA&#10;AADdAAAADwAAAGRycy9kb3ducmV2LnhtbESPQWvCQBSE70L/w/IKvenGtFhNXaWVCir2oJaeH9nX&#10;bGr2bchuTfz3riB4HGbmG2Y672wlTtT40rGC4SABQZw7XXKh4Puw7I9B+ICssXJMCs7kYT576E0x&#10;067lHZ32oRARwj5DBSaEOpPS54Ys+oGriaP36xqLIcqmkLrBNsJtJdMkGUmLJccFgzUtDOXH/b9V&#10;sP6rzWRrPtrnNGzwx3wdF8vuU6mnx+79DUSgLtzDt/ZKK3gdvqRwfROf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dKsYAAADdAAAADwAAAAAAAAAAAAAAAACYAgAAZHJz&#10;L2Rvd25yZXYueG1sUEsFBgAAAAAEAAQA9QAAAIsDAAAAAA==&#10;" path="m24385,c37839,,48769,10930,48769,24384v,13479,-10930,24384,-24384,24384c10906,48768,,37863,,24384,,10930,10906,,24385,xe" fillcolor="#323232" stroked="f" strokeweight="0">
                  <v:stroke miterlimit="1" joinstyle="miter" endcap="round"/>
                  <v:path arrowok="t" textboxrect="0,0,48769,48768"/>
                </v:shape>
                <v:shape id="Shape 7143" o:spid="_x0000_s1725" style="position:absolute;left:3417;top:1217;width:488;height:488;visibility:visible;mso-wrap-style:square;v-text-anchor:top" coordsize="48769,48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usMcA&#10;AADdAAAADwAAAGRycy9kb3ducmV2LnhtbESPQWsCMRSE74X+h/AEbzWxii2rUUpBsdCLqxW8PTfP&#10;3cXNS9hEd/vvm0Khx2FmvmEWq9424k5tqB1rGI8UCOLCmZpLDYf9+ukVRIjIBhvHpOGbAqyWjw8L&#10;zIzreEf3PJYiQThkqKGK0WdShqIii2HkPHHyLq61GJNsS2la7BLcNvJZqZm0WHNaqNDTe0XFNb9Z&#10;DVP/sf5U+d7Pzt3kuPk6HYrdWWk9HPRvcxCR+vgf/mtvjYaX8XQCv2/S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E7rDHAAAA3QAAAA8AAAAAAAAAAAAAAAAAmAIAAGRy&#10;cy9kb3ducmV2LnhtbFBLBQYAAAAABAAEAPUAAACMAwAAAAA=&#10;" path="m24385,c37839,,48769,10930,48769,24385v,13478,-10930,24384,-24384,24384c10906,48769,,37863,,24385,,10930,10906,,24385,xe" fillcolor="#323232" stroked="f" strokeweight="0">
                  <v:stroke miterlimit="1" joinstyle="miter" endcap="round"/>
                  <v:path arrowok="t" textboxrect="0,0,48769,48769"/>
                </v:shape>
                <v:shape id="Shape 7144" o:spid="_x0000_s1726" style="position:absolute;left:3657;width:4633;height:3657;visibility:visible;mso-wrap-style:square;v-text-anchor:top" coordsize="463306,36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zrcUA&#10;AADdAAAADwAAAGRycy9kb3ducmV2LnhtbESPT4vCMBTE78J+h/AWvGmqFJWuUZYF/xwEsbuw10fz&#10;bKvNS2lirX56Iwgeh5n5DTNfdqYSLTWutKxgNIxAEGdWl5wr+PtdDWYgnEfWWFkmBTdysFx89OaY&#10;aHvlA7Wpz0WAsEtQQeF9nUjpsoIMuqGtiYN3tI1BH2STS93gNcBNJcdRNJEGSw4LBdb0U1B2Ti9G&#10;QXyfnnzr8myWmv1mdab1f7QbK9X/7L6/QHjq/Dv8am+1guko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OtxQAAAN0AAAAPAAAAAAAAAAAAAAAAAJgCAABkcnMv&#10;ZG93bnJldi54bWxQSwUGAAAAAAQABAD1AAAAigMAAAAA&#10;" path="m,146167l,,463306,r,365768e" filled="f" strokecolor="#323232" strokeweight=".1355mm">
                  <v:stroke miterlimit="1" joinstyle="miter" endcap="round"/>
                  <v:path arrowok="t" textboxrect="0,0,463306,365768"/>
                </v:shape>
                <v:rect id="Rectangle 7145" o:spid="_x0000_s1727" style="position:absolute;left:24872;top:2480;width:422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14:paraId="610A0695" w14:textId="77777777" w:rsidR="006E2FA2" w:rsidRDefault="006E2FA2">
                        <w:pPr>
                          <w:spacing w:after="160" w:line="259" w:lineRule="auto"/>
                          <w:ind w:left="0" w:firstLine="0"/>
                          <w:jc w:val="left"/>
                        </w:pPr>
                        <w:r>
                          <w:rPr>
                            <w:b/>
                            <w:color w:val="323232"/>
                            <w:w w:val="110"/>
                            <w:sz w:val="12"/>
                          </w:rPr>
                          <w:t>Germany</w:t>
                        </w:r>
                      </w:p>
                    </w:txbxContent>
                  </v:textbox>
                </v:rect>
                <v:rect id="Rectangle 7146" o:spid="_x0000_s1728" style="position:absolute;left:4633;top:2513;width:6375;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14:paraId="41E2A008" w14:textId="77777777" w:rsidR="006E2FA2" w:rsidRDefault="006E2FA2">
                        <w:pPr>
                          <w:spacing w:after="160" w:line="259" w:lineRule="auto"/>
                          <w:ind w:left="0" w:firstLine="0"/>
                          <w:jc w:val="left"/>
                        </w:pPr>
                        <w:r>
                          <w:rPr>
                            <w:color w:val="323232"/>
                            <w:sz w:val="12"/>
                          </w:rPr>
                          <w:t>West</w:t>
                        </w:r>
                        <w:r>
                          <w:rPr>
                            <w:color w:val="323232"/>
                            <w:spacing w:val="13"/>
                            <w:sz w:val="12"/>
                          </w:rPr>
                          <w:t xml:space="preserve"> </w:t>
                        </w:r>
                        <w:r>
                          <w:rPr>
                            <w:color w:val="323232"/>
                            <w:sz w:val="12"/>
                          </w:rPr>
                          <w:t>Germany</w:t>
                        </w:r>
                      </w:p>
                    </w:txbxContent>
                  </v:textbox>
                </v:rect>
                <v:rect id="Rectangle 7148" o:spid="_x0000_s1729" style="position:absolute;left:4876;top:4708;width:6086;height:1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14:paraId="7085C845" w14:textId="77777777" w:rsidR="006E2FA2" w:rsidRDefault="006E2FA2">
                        <w:pPr>
                          <w:spacing w:after="160" w:line="259" w:lineRule="auto"/>
                          <w:ind w:left="0" w:firstLine="0"/>
                          <w:jc w:val="left"/>
                        </w:pPr>
                        <w:r>
                          <w:rPr>
                            <w:color w:val="323232"/>
                            <w:w w:val="103"/>
                            <w:sz w:val="12"/>
                          </w:rPr>
                          <w:t>East</w:t>
                        </w:r>
                        <w:r>
                          <w:rPr>
                            <w:color w:val="323232"/>
                            <w:spacing w:val="13"/>
                            <w:w w:val="103"/>
                            <w:sz w:val="12"/>
                          </w:rPr>
                          <w:t xml:space="preserve"> </w:t>
                        </w:r>
                        <w:r>
                          <w:rPr>
                            <w:color w:val="323232"/>
                            <w:w w:val="103"/>
                            <w:sz w:val="12"/>
                          </w:rPr>
                          <w:t>Germany</w:t>
                        </w:r>
                      </w:p>
                    </w:txbxContent>
                  </v:textbox>
                </v:rect>
                <v:shape id="Shape 7150" o:spid="_x0000_s1730" style="position:absolute;left:24047;top:3321;width:673;height:672;visibility:visible;mso-wrap-style:square;v-text-anchor:top" coordsize="67246,67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eWcQA&#10;AADdAAAADwAAAGRycy9kb3ducmV2LnhtbERPy2rCQBTdF/yH4QpuRCcp9EHqKCGt1pXQVKnLS+aa&#10;xGbuhMwY4993FkKXh/NerAbTiJ46V1tWEM8jEMSF1TWXCvbf69krCOeRNTaWScGNHKyWo4cFJtpe&#10;+Yv63JcihLBLUEHlfZtI6YqKDLq5bYkDd7KdQR9gV0rd4TWEm0Y+RtGzNFhzaKiwpayi4je/GAXT&#10;9EPL4+590xzc8XzLzOfP9sBKTcZD+gbC0+D/xXf3Vit4iZ/C/v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K3lnEAAAA3QAAAA8AAAAAAAAAAAAAAAAAmAIAAGRycy9k&#10;b3ducmV2LnhtbFBLBQYAAAAABAAEAPUAAACJAwAAAAA=&#10;" path="m67246,33626v,18575,-15075,33626,-33626,33626c15051,67252,,52201,,33626,,15051,15051,,33620,,52171,,67246,15051,67246,33626xe" filled="f" strokecolor="#323232" strokeweight=".18678mm">
                  <v:stroke miterlimit="1" joinstyle="miter" endcap="round"/>
                  <v:path arrowok="t" textboxrect="0,0,67246,67252"/>
                </v:shape>
                <v:shape id="Shape 7152" o:spid="_x0000_s1731" style="position:absolute;left:2438;top:1463;width:0;height:4389;visibility:visible;mso-wrap-style:square;v-text-anchor:top" coordsize="0,4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RcYA&#10;AADdAAAADwAAAGRycy9kb3ducmV2LnhtbESPQWvCQBSE7wX/w/IEb7pJqNWmrlIKbYWejFLa22P3&#10;NQlm34bsqsm/dwWhx2FmvmFWm9424kydrx0rSGcJCGLtTM2lgsP+fboE4QOywcYxKRjIw2Y9elhh&#10;btyFd3QuQikihH2OCqoQ2lxKryuy6GeuJY7en+sshii7UpoOLxFuG5klyZO0WHNcqLClt4r0sThZ&#10;BZ+DzH7T7+HjMat/9HOxPH7p5KDUZNy/voAI1If/8L29NQoW6TyD25v4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RcYAAADdAAAADwAAAAAAAAAAAAAAAACYAgAAZHJz&#10;L2Rvd25yZXYueG1sUEsFBgAAAAAEAAQA9QAAAIsDAAAAAA==&#10;" path="m,438921l,e" filled="f" strokecolor="#323232" strokeweight=".1355mm">
                  <v:stroke miterlimit="1" joinstyle="miter" endcap="round"/>
                  <v:path arrowok="t" textboxrect="0,0,0,438921"/>
                </v:shape>
                <v:shape id="Shape 7153" o:spid="_x0000_s1732" style="position:absolute;left:4250;top:5610;width:488;height:488;visibility:visible;mso-wrap-style:square;v-text-anchor:top" coordsize="48769,48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4bcgA&#10;AADdAAAADwAAAGRycy9kb3ducmV2LnhtbESPT2sCMRTE74V+h/CE3mqitipbo0jB0kIvrn+gt+fm&#10;ubt08xI2qbv99kYo9DjMzG+Yxaq3jbhQG2rHGkZDBYK4cKbmUsN+t3mcgwgR2WDjmDT8UoDV8v5u&#10;gZlxHW/pksdSJAiHDDVUMfpMylBUZDEMnSdO3tm1FmOSbSlNi12C20aOlZpKizWnhQo9vVZUfOc/&#10;VsOT/9h8qnznp6ducnw7fO2L7Ulp/TDo1y8gIvXxP/zXfjcaZqPnCdzep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XhtyAAAAN0AAAAPAAAAAAAAAAAAAAAAAJgCAABk&#10;cnMvZG93bnJldi54bWxQSwUGAAAAAAQABAD1AAAAjQMAAAAA&#10;" path="m24384,c37839,,48769,10930,48769,24385v,13478,-10930,24384,-24385,24384c10906,48769,,37863,,24385,,10930,10906,,24384,xe" fillcolor="#323232" stroked="f" strokeweight="0">
                  <v:stroke miterlimit="1" joinstyle="miter" endcap="round"/>
                  <v:path arrowok="t" textboxrect="0,0,48769,48769"/>
                </v:shape>
                <v:shape id="Shape 7154" o:spid="_x0000_s1733" style="position:absolute;left:2438;top:4389;width:1951;height:0;visibility:visible;mso-wrap-style:square;v-text-anchor:top" coordsize="19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TS7scA&#10;AADdAAAADwAAAGRycy9kb3ducmV2LnhtbESPQWvCQBSE74X+h+UVvNWNxWqIrlJKhR5EiS2eH9nX&#10;bGz2bcxuk/jvu4LgcZiZb5jlerC16Kj1lWMFk3ECgrhwuuJSwffX5jkF4QOyxtoxKbiQh/Xq8WGJ&#10;mXY959QdQikihH2GCkwITSalLwxZ9GPXEEfvx7UWQ5RtKXWLfYTbWr4kyUxarDguGGzo3VDxe/iz&#10;CtJ8usur7Tk9mcvxtNt/FP252yo1ehreFiACDeEevrU/tYL55HUK1zfx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0u7HAAAA3QAAAA8AAAAAAAAAAAAAAAAAmAIAAGRy&#10;cy9kb3ducmV2LnhtbFBLBQYAAAAABAAEAPUAAACMAwAAAAA=&#10;" path="m,l195076,e" filled="f" strokecolor="#323232" strokeweight=".1355mm">
                  <v:stroke miterlimit="1" joinstyle="miter" endcap="round"/>
                  <v:path arrowok="t" textboxrect="0,0,195076,0"/>
                </v:shape>
                <v:shape id="Shape 7155" o:spid="_x0000_s1734" style="position:absolute;left:2438;top:2926;width:1951;height:0;visibility:visible;mso-wrap-style:square;v-text-anchor:top" coordsize="19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3dccA&#10;AADdAAAADwAAAGRycy9kb3ducmV2LnhtbESPT2vCQBTE74V+h+UVeqsbxT8hukopCj2IJbZ4fmRf&#10;s7HZtzG7TeK37xYEj8PM/IZZbQZbi45aXzlWMB4lIIgLpysuFXx97l5SED4ga6wdk4IredisHx9W&#10;mGnXc07dMZQiQthnqMCE0GRS+sKQRT9yDXH0vl1rMUTZllK32Ee4reUkSebSYsVxwWBDb4aKn+Ov&#10;VZDm00Ne7S/p2VxP58PHtugv3V6p56fhdQki0BDu4Vv7XStYjGcz+H8Tn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Id3XHAAAA3QAAAA8AAAAAAAAAAAAAAAAAmAIAAGRy&#10;cy9kb3ducmV2LnhtbFBLBQYAAAAABAAEAPUAAACMAwAAAAA=&#10;" path="m,l195076,e" filled="f" strokecolor="#323232" strokeweight=".1355mm">
                  <v:stroke miterlimit="1" joinstyle="miter" endcap="round"/>
                  <v:path arrowok="t" textboxrect="0,0,195076,0"/>
                </v:shape>
                <v:shape id="Shape 7156" o:spid="_x0000_s1735" style="position:absolute;left:2438;top:1463;width:1951;height:0;visibility:visible;mso-wrap-style:square;v-text-anchor:top" coordsize="19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pAscA&#10;AADdAAAADwAAAGRycy9kb3ducmV2LnhtbESPQWvCQBSE74X+h+UVvNWNojZEVylFwYNYYovnR/Y1&#10;G5t9G7NrEv99t1DocZiZb5jVZrC16Kj1lWMFk3ECgrhwuuJSwefH7jkF4QOyxtoxKbiTh8368WGF&#10;mXY959SdQikihH2GCkwITSalLwxZ9GPXEEfvy7UWQ5RtKXWLfYTbWk6TZCEtVhwXDDb0Zqj4Pt2s&#10;gjSfHfPqcE0v5n6+HN+3RX/tDkqNnobXJYhAQ/gP/7X3WsHLZL6A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a6QLHAAAA3QAAAA8AAAAAAAAAAAAAAAAAmAIAAGRy&#10;cy9kb3ducmV2LnhtbFBLBQYAAAAABAAEAPUAAACMAwAAAAA=&#10;" path="m,l195076,e" filled="f" strokecolor="#323232" strokeweight=".1355mm">
                  <v:stroke miterlimit="1" joinstyle="miter" endcap="round"/>
                  <v:path arrowok="t" textboxrect="0,0,195076,0"/>
                </v:shape>
                <v:shape id="Shape 7157" o:spid="_x0000_s1736" style="position:absolute;left:4139;top:3413;width:488;height:488;visibility:visible;mso-wrap-style:square;v-text-anchor:top" coordsize="48769,48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ob8YA&#10;AADdAAAADwAAAGRycy9kb3ducmV2LnhtbESPQWsCMRSE7wX/Q3gFbzWr0qqrUVQqtGIPVfH82Lxu&#10;VjcvyyZ1139vCgWPw8x8w8wWrS3FlWpfOFbQ7yUgiDOnC84VHA+blzEIH5A1lo5JwY08LOadpxmm&#10;2jX8Tdd9yEWEsE9RgQmhSqX0mSGLvucq4uj9uNpiiLLOpa6xiXBbykGSvEmLBccFgxWtDWWX/a9V&#10;8HmuzGRnVs1wELZ4Ml+X9aZ9V6r73C6nIAK14RH+b39oBaP+6wj+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Hob8YAAADdAAAADwAAAAAAAAAAAAAAAACYAgAAZHJz&#10;L2Rvd25yZXYueG1sUEsFBgAAAAAEAAQA9QAAAIsDAAAAAA==&#10;" path="m24385,c37863,,48769,10930,48769,24384v,13479,-10906,24384,-24384,24384c10930,48768,,37863,,24384,,10930,10930,,24385,xe" fillcolor="#323232" stroked="f" strokeweight="0">
                  <v:stroke miterlimit="1" joinstyle="miter" endcap="round"/>
                  <v:path arrowok="t" textboxrect="0,0,48769,48768"/>
                </v:shape>
                <v:shape id="Shape 7158" o:spid="_x0000_s1737" style="position:absolute;left:4389;top:1463;width:0;height:2926;visibility:visible;mso-wrap-style:square;v-text-anchor:top" coordsize="0,292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6VMMA&#10;AADdAAAADwAAAGRycy9kb3ducmV2LnhtbERPS2vCQBC+F/oflin0UupGwVpSVxGhIEopiSm9DtnJ&#10;g2ZnQ3bU+O+7B8Hjx/derkfXqTMNofVsYDpJQBGX3rZcGyiOn6/voIIgW+w8k4ErBVivHh+WmFp/&#10;4YzOudQqhnBI0UAj0qdah7Ihh2Hie+LIVX5wKBEOtbYDXmK46/QsSd60w5ZjQ4M9bRsq//KTMyDf&#10;yU81Hk6z32Kfv0hR+eyr3xnz/DRuPkAJjXIX39w7a2Axnce58U18An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e6VMMAAADdAAAADwAAAAAAAAAAAAAAAACYAgAAZHJzL2Rv&#10;d25yZXYueG1sUEsFBgAAAAAEAAQA9QAAAIgDAAAAAA==&#10;" path="m,292614l,e" filled="f" strokecolor="#323232" strokeweight=".1355mm">
                  <v:stroke miterlimit="1" joinstyle="miter" endcap="round"/>
                  <v:path arrowok="t" textboxrect="0,0,0,292614"/>
                </v:shape>
                <w10:anchorlock/>
              </v:group>
            </w:pict>
          </mc:Fallback>
        </mc:AlternateContent>
      </w:r>
    </w:p>
    <w:p w14:paraId="55D25D38" w14:textId="77777777" w:rsidR="00A21FDC" w:rsidRDefault="00252176">
      <w:pPr>
        <w:tabs>
          <w:tab w:val="center" w:pos="1211"/>
          <w:tab w:val="center" w:pos="1979"/>
          <w:tab w:val="center" w:pos="2747"/>
          <w:tab w:val="center" w:pos="3515"/>
          <w:tab w:val="center" w:pos="4283"/>
          <w:tab w:val="center" w:pos="5051"/>
          <w:tab w:val="center" w:pos="5819"/>
          <w:tab w:val="center" w:pos="6587"/>
          <w:tab w:val="center" w:pos="7355"/>
        </w:tabs>
        <w:spacing w:after="201" w:line="259" w:lineRule="auto"/>
        <w:ind w:left="0" w:firstLine="0"/>
        <w:jc w:val="left"/>
      </w:pPr>
      <w:r>
        <w:rPr>
          <w:sz w:val="22"/>
        </w:rPr>
        <w:tab/>
      </w:r>
      <w:r>
        <w:rPr>
          <w:color w:val="787878"/>
          <w:sz w:val="15"/>
        </w:rPr>
        <w:t>1940</w:t>
      </w:r>
      <w:r>
        <w:rPr>
          <w:color w:val="787878"/>
          <w:sz w:val="15"/>
        </w:rPr>
        <w:tab/>
        <w:t>1950</w:t>
      </w:r>
      <w:r>
        <w:rPr>
          <w:color w:val="787878"/>
          <w:sz w:val="15"/>
        </w:rPr>
        <w:tab/>
        <w:t>1960</w:t>
      </w:r>
      <w:r>
        <w:rPr>
          <w:color w:val="787878"/>
          <w:sz w:val="15"/>
        </w:rPr>
        <w:tab/>
        <w:t>1970</w:t>
      </w:r>
      <w:r>
        <w:rPr>
          <w:color w:val="787878"/>
          <w:sz w:val="15"/>
        </w:rPr>
        <w:tab/>
        <w:t>1980</w:t>
      </w:r>
      <w:r>
        <w:rPr>
          <w:color w:val="787878"/>
          <w:sz w:val="15"/>
        </w:rPr>
        <w:tab/>
        <w:t>1990</w:t>
      </w:r>
      <w:r>
        <w:rPr>
          <w:color w:val="787878"/>
          <w:sz w:val="15"/>
        </w:rPr>
        <w:tab/>
        <w:t>2000</w:t>
      </w:r>
      <w:r>
        <w:rPr>
          <w:color w:val="787878"/>
          <w:sz w:val="15"/>
        </w:rPr>
        <w:tab/>
        <w:t>2010</w:t>
      </w:r>
      <w:r>
        <w:rPr>
          <w:color w:val="787878"/>
          <w:sz w:val="15"/>
        </w:rPr>
        <w:tab/>
        <w:t>2020</w:t>
      </w:r>
    </w:p>
    <w:p w14:paraId="024F09BC" w14:textId="77777777" w:rsidR="00A21FDC" w:rsidRDefault="00252176">
      <w:pPr>
        <w:spacing w:after="268"/>
        <w:ind w:left="161" w:right="163"/>
      </w:pPr>
      <w:r>
        <w:lastRenderedPageBreak/>
        <w:t>Figure 3.5: The concept of the HistoGraph at the example of the history of Germany since 1945</w:t>
      </w:r>
    </w:p>
    <w:p w14:paraId="2D35235A" w14:textId="77777777" w:rsidR="00A21FDC" w:rsidRDefault="00252176">
      <w:pPr>
        <w:ind w:left="2" w:right="163"/>
      </w:pPr>
      <w:r>
        <w:t>The example hosts a special case: in October 1949, East Germany was created from the Soviet Zone of Occupation. Both Areas have the same territory, but a different short and formal name. A NCH can not be performed, because the identity is not preserved: The German Democratic Republic is a new Area. However, the change can be described by a UNI of only one old Area (Soviet zone), creating a new Area (East Germany). This new Area occupies exactly the same territory as the old Area. Between both Areas a historical relationship is and established.</w:t>
      </w:r>
    </w:p>
    <w:tbl>
      <w:tblPr>
        <w:tblStyle w:val="TableGrid"/>
        <w:tblW w:w="8193" w:type="dxa"/>
        <w:tblInd w:w="73" w:type="dxa"/>
        <w:tblCellMar>
          <w:right w:w="120" w:type="dxa"/>
        </w:tblCellMar>
        <w:tblLook w:val="04A0" w:firstRow="1" w:lastRow="0" w:firstColumn="1" w:lastColumn="0" w:noHBand="0" w:noVBand="1"/>
      </w:tblPr>
      <w:tblGrid>
        <w:gridCol w:w="1328"/>
        <w:gridCol w:w="5229"/>
        <w:gridCol w:w="1636"/>
      </w:tblGrid>
      <w:tr w:rsidR="00A21FDC" w14:paraId="36C3FEC5" w14:textId="77777777">
        <w:trPr>
          <w:trHeight w:val="390"/>
        </w:trPr>
        <w:tc>
          <w:tcPr>
            <w:tcW w:w="1328" w:type="dxa"/>
            <w:tcBorders>
              <w:top w:val="single" w:sz="6" w:space="0" w:color="000000"/>
              <w:left w:val="nil"/>
              <w:bottom w:val="single" w:sz="4" w:space="0" w:color="000000"/>
              <w:right w:val="nil"/>
            </w:tcBorders>
          </w:tcPr>
          <w:p w14:paraId="6A99F40F" w14:textId="77777777" w:rsidR="00A21FDC" w:rsidRDefault="00252176">
            <w:pPr>
              <w:spacing w:after="0" w:line="259" w:lineRule="auto"/>
              <w:ind w:left="120" w:firstLine="0"/>
              <w:jc w:val="left"/>
            </w:pPr>
            <w:r>
              <w:t>Hivent date</w:t>
            </w:r>
          </w:p>
        </w:tc>
        <w:tc>
          <w:tcPr>
            <w:tcW w:w="5228" w:type="dxa"/>
            <w:tcBorders>
              <w:top w:val="single" w:sz="6" w:space="0" w:color="000000"/>
              <w:left w:val="nil"/>
              <w:bottom w:val="single" w:sz="4" w:space="0" w:color="000000"/>
              <w:right w:val="nil"/>
            </w:tcBorders>
          </w:tcPr>
          <w:p w14:paraId="2F34D56B" w14:textId="77777777" w:rsidR="00A21FDC" w:rsidRDefault="00252176">
            <w:pPr>
              <w:spacing w:after="0" w:line="259" w:lineRule="auto"/>
              <w:ind w:left="0" w:firstLine="0"/>
              <w:jc w:val="left"/>
            </w:pPr>
            <w:r>
              <w:t>Hivent description</w:t>
            </w:r>
          </w:p>
        </w:tc>
        <w:tc>
          <w:tcPr>
            <w:tcW w:w="1636" w:type="dxa"/>
            <w:tcBorders>
              <w:top w:val="single" w:sz="6" w:space="0" w:color="000000"/>
              <w:left w:val="nil"/>
              <w:bottom w:val="single" w:sz="4" w:space="0" w:color="000000"/>
              <w:right w:val="nil"/>
            </w:tcBorders>
          </w:tcPr>
          <w:p w14:paraId="18EC27EA" w14:textId="77777777" w:rsidR="00A21FDC" w:rsidRDefault="00252176">
            <w:pPr>
              <w:spacing w:after="0" w:line="259" w:lineRule="auto"/>
              <w:ind w:left="0" w:firstLine="0"/>
              <w:jc w:val="left"/>
            </w:pPr>
            <w:r>
              <w:t>Hivent Operations</w:t>
            </w:r>
          </w:p>
        </w:tc>
      </w:tr>
      <w:tr w:rsidR="00A21FDC" w14:paraId="41515635" w14:textId="77777777">
        <w:trPr>
          <w:trHeight w:val="1469"/>
        </w:trPr>
        <w:tc>
          <w:tcPr>
            <w:tcW w:w="1328" w:type="dxa"/>
            <w:tcBorders>
              <w:top w:val="single" w:sz="4" w:space="0" w:color="000000"/>
              <w:left w:val="nil"/>
              <w:bottom w:val="nil"/>
              <w:right w:val="nil"/>
            </w:tcBorders>
          </w:tcPr>
          <w:p w14:paraId="18119F57" w14:textId="77777777" w:rsidR="00A21FDC" w:rsidRDefault="00252176">
            <w:pPr>
              <w:spacing w:after="0" w:line="259" w:lineRule="auto"/>
              <w:ind w:left="120" w:firstLine="0"/>
              <w:jc w:val="left"/>
            </w:pPr>
            <w:r>
              <w:t>05.06.1945</w:t>
            </w:r>
          </w:p>
        </w:tc>
        <w:tc>
          <w:tcPr>
            <w:tcW w:w="5228" w:type="dxa"/>
            <w:tcBorders>
              <w:top w:val="single" w:sz="4" w:space="0" w:color="000000"/>
              <w:left w:val="nil"/>
              <w:bottom w:val="nil"/>
              <w:right w:val="nil"/>
            </w:tcBorders>
          </w:tcPr>
          <w:p w14:paraId="771A82ED" w14:textId="77777777" w:rsidR="00A21FDC" w:rsidRDefault="00252176">
            <w:pPr>
              <w:spacing w:after="0" w:line="259" w:lineRule="auto"/>
              <w:ind w:left="0" w:right="119" w:firstLine="0"/>
            </w:pPr>
            <w:r>
              <w:t>In the Berlin Declaration the total dissolution of the Third Reich is confirmed. It separates into multiple parts, returning the territories annexed by the German Reich in World War II. The rest is controlled by the British, French, American and Soviet occupation zone.</w:t>
            </w:r>
          </w:p>
        </w:tc>
        <w:tc>
          <w:tcPr>
            <w:tcW w:w="1636" w:type="dxa"/>
            <w:tcBorders>
              <w:top w:val="single" w:sz="4" w:space="0" w:color="000000"/>
              <w:left w:val="nil"/>
              <w:bottom w:val="nil"/>
              <w:right w:val="nil"/>
            </w:tcBorders>
          </w:tcPr>
          <w:p w14:paraId="4F1DB263" w14:textId="77777777" w:rsidR="00A21FDC" w:rsidRDefault="00252176">
            <w:pPr>
              <w:spacing w:after="0" w:line="259" w:lineRule="auto"/>
              <w:ind w:left="0" w:firstLine="0"/>
              <w:jc w:val="left"/>
            </w:pPr>
            <w:r>
              <w:t>SEP</w:t>
            </w:r>
          </w:p>
        </w:tc>
      </w:tr>
      <w:tr w:rsidR="00A21FDC" w14:paraId="6178202A" w14:textId="77777777">
        <w:trPr>
          <w:trHeight w:val="580"/>
        </w:trPr>
        <w:tc>
          <w:tcPr>
            <w:tcW w:w="1328" w:type="dxa"/>
            <w:tcBorders>
              <w:top w:val="nil"/>
              <w:left w:val="nil"/>
              <w:bottom w:val="nil"/>
              <w:right w:val="nil"/>
            </w:tcBorders>
          </w:tcPr>
          <w:p w14:paraId="68650BB7" w14:textId="77777777" w:rsidR="00A21FDC" w:rsidRDefault="00252176">
            <w:pPr>
              <w:spacing w:after="0" w:line="259" w:lineRule="auto"/>
              <w:ind w:left="120" w:firstLine="0"/>
              <w:jc w:val="left"/>
            </w:pPr>
            <w:r>
              <w:t>16.02.1946</w:t>
            </w:r>
          </w:p>
        </w:tc>
        <w:tc>
          <w:tcPr>
            <w:tcW w:w="5228" w:type="dxa"/>
            <w:tcBorders>
              <w:top w:val="nil"/>
              <w:left w:val="nil"/>
              <w:bottom w:val="nil"/>
              <w:right w:val="nil"/>
            </w:tcBorders>
          </w:tcPr>
          <w:p w14:paraId="077F4ADE" w14:textId="77777777" w:rsidR="00A21FDC" w:rsidRDefault="00252176">
            <w:pPr>
              <w:spacing w:after="0" w:line="259" w:lineRule="auto"/>
              <w:ind w:left="0" w:firstLine="0"/>
            </w:pPr>
            <w:r>
              <w:t>The Saar Protectorate is entangled from the French Zone of Occupation Germany, creating an own country.</w:t>
            </w:r>
          </w:p>
        </w:tc>
        <w:tc>
          <w:tcPr>
            <w:tcW w:w="1636" w:type="dxa"/>
            <w:tcBorders>
              <w:top w:val="nil"/>
              <w:left w:val="nil"/>
              <w:bottom w:val="nil"/>
              <w:right w:val="nil"/>
            </w:tcBorders>
          </w:tcPr>
          <w:p w14:paraId="3967E2E4" w14:textId="77777777" w:rsidR="00A21FDC" w:rsidRDefault="00252176">
            <w:pPr>
              <w:spacing w:after="0" w:line="259" w:lineRule="auto"/>
              <w:ind w:left="0" w:firstLine="0"/>
              <w:jc w:val="left"/>
            </w:pPr>
            <w:r>
              <w:t>SEC</w:t>
            </w:r>
          </w:p>
        </w:tc>
      </w:tr>
      <w:tr w:rsidR="00A21FDC" w14:paraId="3F2CF8AF" w14:textId="77777777">
        <w:trPr>
          <w:trHeight w:val="586"/>
        </w:trPr>
        <w:tc>
          <w:tcPr>
            <w:tcW w:w="1328" w:type="dxa"/>
            <w:tcBorders>
              <w:top w:val="nil"/>
              <w:left w:val="nil"/>
              <w:bottom w:val="nil"/>
              <w:right w:val="nil"/>
            </w:tcBorders>
          </w:tcPr>
          <w:p w14:paraId="5876D535" w14:textId="77777777" w:rsidR="00A21FDC" w:rsidRDefault="00252176">
            <w:pPr>
              <w:spacing w:after="0" w:line="259" w:lineRule="auto"/>
              <w:ind w:left="120" w:firstLine="0"/>
              <w:jc w:val="left"/>
            </w:pPr>
            <w:r>
              <w:t>28.05.1949</w:t>
            </w:r>
          </w:p>
        </w:tc>
        <w:tc>
          <w:tcPr>
            <w:tcW w:w="5228" w:type="dxa"/>
            <w:tcBorders>
              <w:top w:val="nil"/>
              <w:left w:val="nil"/>
              <w:bottom w:val="nil"/>
              <w:right w:val="nil"/>
            </w:tcBorders>
          </w:tcPr>
          <w:p w14:paraId="61DE25F2" w14:textId="77777777" w:rsidR="00A21FDC" w:rsidRDefault="00252176">
            <w:pPr>
              <w:spacing w:after="0" w:line="259" w:lineRule="auto"/>
              <w:ind w:left="0" w:firstLine="0"/>
            </w:pPr>
            <w:r>
              <w:t>The Federal Republic of Germany (West Germany) is created from the British, American and French Zone of Occupation.</w:t>
            </w:r>
          </w:p>
        </w:tc>
        <w:tc>
          <w:tcPr>
            <w:tcW w:w="1636" w:type="dxa"/>
            <w:tcBorders>
              <w:top w:val="nil"/>
              <w:left w:val="nil"/>
              <w:bottom w:val="nil"/>
              <w:right w:val="nil"/>
            </w:tcBorders>
          </w:tcPr>
          <w:p w14:paraId="2262B0FF" w14:textId="77777777" w:rsidR="00A21FDC" w:rsidRDefault="00252176">
            <w:pPr>
              <w:spacing w:after="0" w:line="259" w:lineRule="auto"/>
              <w:ind w:left="0" w:firstLine="0"/>
              <w:jc w:val="left"/>
            </w:pPr>
            <w:r>
              <w:t>UNI</w:t>
            </w:r>
          </w:p>
        </w:tc>
      </w:tr>
      <w:tr w:rsidR="00A21FDC" w14:paraId="5A2B49EC" w14:textId="77777777">
        <w:trPr>
          <w:trHeight w:val="586"/>
        </w:trPr>
        <w:tc>
          <w:tcPr>
            <w:tcW w:w="1328" w:type="dxa"/>
            <w:tcBorders>
              <w:top w:val="nil"/>
              <w:left w:val="nil"/>
              <w:bottom w:val="nil"/>
              <w:right w:val="nil"/>
            </w:tcBorders>
          </w:tcPr>
          <w:p w14:paraId="3B4D2771" w14:textId="77777777" w:rsidR="00A21FDC" w:rsidRDefault="00252176">
            <w:pPr>
              <w:spacing w:after="0" w:line="259" w:lineRule="auto"/>
              <w:ind w:left="120" w:firstLine="0"/>
              <w:jc w:val="left"/>
            </w:pPr>
            <w:r>
              <w:t>07.10.1949</w:t>
            </w:r>
          </w:p>
        </w:tc>
        <w:tc>
          <w:tcPr>
            <w:tcW w:w="5228" w:type="dxa"/>
            <w:tcBorders>
              <w:top w:val="nil"/>
              <w:left w:val="nil"/>
              <w:bottom w:val="nil"/>
              <w:right w:val="nil"/>
            </w:tcBorders>
          </w:tcPr>
          <w:p w14:paraId="19EEFA09" w14:textId="77777777" w:rsidR="00A21FDC" w:rsidRDefault="00252176">
            <w:pPr>
              <w:spacing w:after="0" w:line="259" w:lineRule="auto"/>
              <w:ind w:left="0" w:firstLine="0"/>
            </w:pPr>
            <w:r>
              <w:t>The German Democratic Republic (East Germany) is created from the Soviet Zone of Occupation.</w:t>
            </w:r>
          </w:p>
        </w:tc>
        <w:tc>
          <w:tcPr>
            <w:tcW w:w="1636" w:type="dxa"/>
            <w:tcBorders>
              <w:top w:val="nil"/>
              <w:left w:val="nil"/>
              <w:bottom w:val="nil"/>
              <w:right w:val="nil"/>
            </w:tcBorders>
          </w:tcPr>
          <w:p w14:paraId="7FFAF8E4" w14:textId="77777777" w:rsidR="00A21FDC" w:rsidRDefault="00252176">
            <w:pPr>
              <w:spacing w:after="0" w:line="259" w:lineRule="auto"/>
              <w:ind w:left="0" w:firstLine="0"/>
              <w:jc w:val="left"/>
            </w:pPr>
            <w:r>
              <w:t>UNI</w:t>
            </w:r>
          </w:p>
        </w:tc>
      </w:tr>
      <w:tr w:rsidR="00A21FDC" w14:paraId="2FB7F661" w14:textId="77777777">
        <w:trPr>
          <w:trHeight w:val="586"/>
        </w:trPr>
        <w:tc>
          <w:tcPr>
            <w:tcW w:w="1328" w:type="dxa"/>
            <w:tcBorders>
              <w:top w:val="nil"/>
              <w:left w:val="nil"/>
              <w:bottom w:val="nil"/>
              <w:right w:val="nil"/>
            </w:tcBorders>
          </w:tcPr>
          <w:p w14:paraId="49BFCFC1" w14:textId="77777777" w:rsidR="00A21FDC" w:rsidRDefault="00252176">
            <w:pPr>
              <w:spacing w:after="0" w:line="259" w:lineRule="auto"/>
              <w:ind w:left="120" w:firstLine="0"/>
              <w:jc w:val="left"/>
            </w:pPr>
            <w:r>
              <w:t>01.01.1957</w:t>
            </w:r>
          </w:p>
        </w:tc>
        <w:tc>
          <w:tcPr>
            <w:tcW w:w="5228" w:type="dxa"/>
            <w:tcBorders>
              <w:top w:val="nil"/>
              <w:left w:val="nil"/>
              <w:bottom w:val="nil"/>
              <w:right w:val="nil"/>
            </w:tcBorders>
          </w:tcPr>
          <w:p w14:paraId="5E9203F7" w14:textId="77777777" w:rsidR="00A21FDC" w:rsidRDefault="00252176">
            <w:pPr>
              <w:spacing w:after="0" w:line="259" w:lineRule="auto"/>
              <w:ind w:left="0" w:firstLine="0"/>
              <w:jc w:val="left"/>
            </w:pPr>
            <w:r>
              <w:t>The Saar Treaty (“Little Reunification”) joins the Saar Protectorate as the Bundesland Saarland in West Germany.</w:t>
            </w:r>
          </w:p>
        </w:tc>
        <w:tc>
          <w:tcPr>
            <w:tcW w:w="1636" w:type="dxa"/>
            <w:tcBorders>
              <w:top w:val="nil"/>
              <w:left w:val="nil"/>
              <w:bottom w:val="nil"/>
              <w:right w:val="nil"/>
            </w:tcBorders>
          </w:tcPr>
          <w:p w14:paraId="22AF074E" w14:textId="77777777" w:rsidR="00A21FDC" w:rsidRDefault="00252176">
            <w:pPr>
              <w:spacing w:after="0" w:line="259" w:lineRule="auto"/>
              <w:ind w:left="0" w:firstLine="0"/>
              <w:jc w:val="left"/>
            </w:pPr>
            <w:r>
              <w:t>INC</w:t>
            </w:r>
          </w:p>
        </w:tc>
      </w:tr>
      <w:tr w:rsidR="00A21FDC" w14:paraId="7608EEC7" w14:textId="77777777">
        <w:trPr>
          <w:trHeight w:val="936"/>
        </w:trPr>
        <w:tc>
          <w:tcPr>
            <w:tcW w:w="1328" w:type="dxa"/>
            <w:tcBorders>
              <w:top w:val="nil"/>
              <w:left w:val="nil"/>
              <w:bottom w:val="single" w:sz="6" w:space="0" w:color="000000"/>
              <w:right w:val="nil"/>
            </w:tcBorders>
          </w:tcPr>
          <w:p w14:paraId="3F73C62C" w14:textId="77777777" w:rsidR="00A21FDC" w:rsidRDefault="00252176">
            <w:pPr>
              <w:spacing w:after="0" w:line="259" w:lineRule="auto"/>
              <w:ind w:left="120" w:firstLine="0"/>
              <w:jc w:val="left"/>
            </w:pPr>
            <w:r>
              <w:t>03.10.1990</w:t>
            </w:r>
          </w:p>
        </w:tc>
        <w:tc>
          <w:tcPr>
            <w:tcW w:w="5228" w:type="dxa"/>
            <w:tcBorders>
              <w:top w:val="nil"/>
              <w:left w:val="nil"/>
              <w:bottom w:val="single" w:sz="6" w:space="0" w:color="000000"/>
              <w:right w:val="nil"/>
            </w:tcBorders>
          </w:tcPr>
          <w:p w14:paraId="57866524" w14:textId="77777777" w:rsidR="00A21FDC" w:rsidRDefault="00252176">
            <w:pPr>
              <w:spacing w:after="0" w:line="259" w:lineRule="auto"/>
              <w:ind w:left="0" w:right="119" w:firstLine="0"/>
            </w:pPr>
            <w:r>
              <w:t>In the German Reunification, East Germany joins West Germany. The Federal Republic of Germany is now just called “Germany”.</w:t>
            </w:r>
          </w:p>
        </w:tc>
        <w:tc>
          <w:tcPr>
            <w:tcW w:w="1636" w:type="dxa"/>
            <w:tcBorders>
              <w:top w:val="nil"/>
              <w:left w:val="nil"/>
              <w:bottom w:val="single" w:sz="6" w:space="0" w:color="000000"/>
              <w:right w:val="nil"/>
            </w:tcBorders>
          </w:tcPr>
          <w:p w14:paraId="59E30A24" w14:textId="77777777" w:rsidR="00A21FDC" w:rsidRDefault="00252176">
            <w:pPr>
              <w:spacing w:after="0" w:line="259" w:lineRule="auto"/>
              <w:ind w:left="0" w:firstLine="0"/>
              <w:jc w:val="left"/>
            </w:pPr>
            <w:r>
              <w:t>INC + NCH</w:t>
            </w:r>
          </w:p>
        </w:tc>
      </w:tr>
    </w:tbl>
    <w:p w14:paraId="4FBD311E" w14:textId="77777777" w:rsidR="00A21FDC" w:rsidRDefault="00252176">
      <w:pPr>
        <w:spacing w:after="610"/>
        <w:ind w:right="164" w:hanging="10"/>
        <w:jc w:val="center"/>
      </w:pPr>
      <w:r>
        <w:t>Table 3.2: Historical events in German state history since 1945</w:t>
      </w:r>
    </w:p>
    <w:p w14:paraId="28122A3C" w14:textId="77777777" w:rsidR="00A21FDC" w:rsidRDefault="00252176">
      <w:pPr>
        <w:ind w:left="2" w:right="163"/>
      </w:pPr>
      <w:r>
        <w:t>The graph plots Germany first. Since it does not have any successors, the plot expands only one way, historically backwards: East Germany and the Saar Protectorate were incorporated into Germany, so they are plotted. They emerged from the four post-war occupation zones, visualized next. All of the four occupation zones themselves originated from the German Reich. However, the Reich dissolved into many more Areas, e.g. the Memel territory. They are not included in the graph, because they are not predecessors of any Area that is a recursive predecessor of present-day Germany.</w:t>
      </w:r>
    </w:p>
    <w:p w14:paraId="5BEB0D92" w14:textId="77777777" w:rsidR="00A21FDC" w:rsidRDefault="00252176">
      <w:pPr>
        <w:ind w:left="2" w:right="163"/>
      </w:pPr>
      <w:r>
        <w:t xml:space="preserve">Many problems of the graph visualization are apparent in this example: Circles may overlap if many operations happen in a short period of time – in this case between 1945 and 1949. The name “West Germany” collides with the vertical line indicating the incorporation of the Saar Protectorate, which should also be avoided. Additionally, the names of the Areas of the four post-war occupation zones can not be shown in the graph, because there is no space for them. One more important aspect can be seen in the creation of West Germany in 1949: A UNI operation unifies three old Areas to one new Area. This could be visualized symmetrically with a straight line from the midmost incoming Area line into the </w:t>
      </w:r>
      <w:r>
        <w:lastRenderedPageBreak/>
        <w:t>circle to the outgoing Area line of the new Area. However, this would give the wrong impression that this midmost Area has the same identity than the newly created Area. In general, the circle for UNI and SEP operations with an odd number of old respectively new Areas must be displaced off the center to emphasize that the identity has changed. All these issues are not in the scope of this thesis and subject to future work in the field of Information Visualization.</w:t>
      </w:r>
    </w:p>
    <w:p w14:paraId="637488B5" w14:textId="77777777" w:rsidR="00A21FDC" w:rsidRDefault="00252176">
      <w:pPr>
        <w:pStyle w:val="Heading2"/>
        <w:tabs>
          <w:tab w:val="center" w:pos="2046"/>
        </w:tabs>
        <w:ind w:left="-13" w:firstLine="0"/>
      </w:pPr>
      <w:bookmarkStart w:id="213" w:name="_Toc129105"/>
      <w:r>
        <w:t>3.2</w:t>
      </w:r>
      <w:r>
        <w:tab/>
        <w:t>Editing Hivent Data</w:t>
      </w:r>
      <w:bookmarkEnd w:id="213"/>
    </w:p>
    <w:p w14:paraId="08AD6C76" w14:textId="77777777" w:rsidR="00A21FDC" w:rsidRDefault="00252176">
      <w:pPr>
        <w:spacing w:after="565"/>
        <w:ind w:left="2" w:right="163"/>
      </w:pPr>
      <w:r>
        <w:t xml:space="preserve">The previous section proposed the abstract Hivent Model, a set of Hivent Operations and the HistoGraph visualization. However, one purpose of the HGIS developed in this thesis is to add, alter and delete historical changes. This section presents the tools and methods to edit spatio-temporal data about the history of Areas in the Hivent Model. Whereas the Hivent Operations are well-defined and specific, user studies have shown that they are not well understood by humans for edit purposes. This chapter introduces a different set of six </w:t>
      </w:r>
      <w:r>
        <w:rPr>
          <w:i/>
        </w:rPr>
        <w:t xml:space="preserve">Edit Operations </w:t>
      </w:r>
      <w:r>
        <w:t xml:space="preserve">in section 3.2.1. Afterwards, section 3.2.2 shows a </w:t>
      </w:r>
      <w:r>
        <w:rPr>
          <w:i/>
        </w:rPr>
        <w:t xml:space="preserve">workflow </w:t>
      </w:r>
      <w:r>
        <w:t xml:space="preserve">to perform an Edit Operation step by step. The Hivent Model needs to support editing historical changes in between other historical changes. The last section 3.2.3 explains the theoretical approach to </w:t>
      </w:r>
      <w:r>
        <w:rPr>
          <w:i/>
        </w:rPr>
        <w:t xml:space="preserve">retrospective updates </w:t>
      </w:r>
      <w:r>
        <w:t>of spatio-temporal data in the Hivent Model.</w:t>
      </w:r>
    </w:p>
    <w:p w14:paraId="0026A324" w14:textId="77777777" w:rsidR="00A21FDC" w:rsidRDefault="00252176">
      <w:pPr>
        <w:pStyle w:val="Heading3"/>
        <w:tabs>
          <w:tab w:val="center" w:pos="1668"/>
        </w:tabs>
        <w:ind w:left="-13" w:firstLine="0"/>
      </w:pPr>
      <w:bookmarkStart w:id="214" w:name="_Toc129106"/>
      <w:r>
        <w:t>3.2.1</w:t>
      </w:r>
      <w:r>
        <w:tab/>
        <w:t>Edit Operations</w:t>
      </w:r>
      <w:bookmarkEnd w:id="214"/>
    </w:p>
    <w:p w14:paraId="654D5F5D" w14:textId="77777777" w:rsidR="00A21FDC" w:rsidRDefault="00252176">
      <w:pPr>
        <w:spacing w:after="480"/>
        <w:ind w:left="2" w:right="163"/>
      </w:pPr>
      <w:r>
        <w:t xml:space="preserve">The Hivent Operations are valuable, because they can describe all possible changes in the development of Areas in time and space. They are well understood by the system and form the basis for the Hivent Model. However, interviews with researchers in humanities at University of Virginia were conducted to understand their mental model about editing the history of countries on the map. It turned out that the Hivent Operations are not suitable for a human, because of their low-level nature. One example is that the operations do not provide a simple way to create a new Area on previously unclaimed land. Changing the formal name of an Area with a UNI operation is also not intuitive. Since a main goal of this thesis is to develop a user interface that humans can understand, a second set of six high-level </w:t>
      </w:r>
      <w:r>
        <w:rPr>
          <w:i/>
        </w:rPr>
        <w:t xml:space="preserve">Edit Operations </w:t>
      </w:r>
      <w:r>
        <w:t>is proposed. They are shown in table 3.3.</w:t>
      </w:r>
    </w:p>
    <w:p w14:paraId="645050F8" w14:textId="77777777" w:rsidR="00A21FDC" w:rsidRDefault="00252176">
      <w:pPr>
        <w:tabs>
          <w:tab w:val="center" w:pos="1402"/>
          <w:tab w:val="center" w:pos="5387"/>
        </w:tabs>
        <w:spacing w:after="449"/>
        <w:ind w:left="0" w:firstLine="0"/>
        <w:jc w:val="left"/>
      </w:pPr>
      <w:r>
        <w:rPr>
          <w:sz w:val="22"/>
        </w:rPr>
        <w:tab/>
      </w:r>
      <w:r>
        <w:t>CRE Create</w:t>
      </w:r>
      <w:r>
        <w:tab/>
        <w:t>a new Area with a new name and territory on the map.</w:t>
      </w:r>
    </w:p>
    <w:p w14:paraId="783F2EAE" w14:textId="77777777" w:rsidR="00A21FDC" w:rsidRDefault="00252176">
      <w:pPr>
        <w:tabs>
          <w:tab w:val="center" w:pos="1392"/>
          <w:tab w:val="center" w:pos="5658"/>
        </w:tabs>
        <w:spacing w:after="666" w:line="261" w:lineRule="auto"/>
        <w:ind w:left="0" w:firstLine="0"/>
        <w:jc w:val="left"/>
      </w:pPr>
      <w:r>
        <w:rPr>
          <w:sz w:val="22"/>
        </w:rPr>
        <w:tab/>
      </w:r>
      <w:r>
        <w:t>MRG Merge</w:t>
      </w:r>
      <w:r>
        <w:tab/>
        <w:t>two or more Areas to a new Area. The name has to be setmanually, the territory is automatically unified.</w:t>
      </w:r>
    </w:p>
    <w:p w14:paraId="2AEEBB54" w14:textId="77777777" w:rsidR="00A21FDC" w:rsidRDefault="00252176">
      <w:pPr>
        <w:spacing w:after="0" w:line="610" w:lineRule="auto"/>
        <w:ind w:left="794" w:right="163"/>
      </w:pPr>
      <w:r>
        <w:rPr>
          <w:noProof/>
          <w:sz w:val="22"/>
        </w:rPr>
        <w:lastRenderedPageBreak/>
        <mc:AlternateContent>
          <mc:Choice Requires="wpg">
            <w:drawing>
              <wp:anchor distT="0" distB="0" distL="114300" distR="114300" simplePos="0" relativeHeight="251673600" behindDoc="1" locked="0" layoutInCell="1" allowOverlap="1" wp14:anchorId="46F4B93C" wp14:editId="357306DE">
                <wp:simplePos x="0" y="0"/>
                <wp:positionH relativeFrom="column">
                  <wp:posOffset>1232</wp:posOffset>
                </wp:positionH>
                <wp:positionV relativeFrom="paragraph">
                  <wp:posOffset>-830730</wp:posOffset>
                </wp:positionV>
                <wp:extent cx="5305324" cy="2298408"/>
                <wp:effectExtent l="0" t="0" r="0" b="0"/>
                <wp:wrapNone/>
                <wp:docPr id="97190" name="Group 97190"/>
                <wp:cNvGraphicFramePr/>
                <a:graphic xmlns:a="http://schemas.openxmlformats.org/drawingml/2006/main">
                  <a:graphicData uri="http://schemas.microsoft.com/office/word/2010/wordprocessingGroup">
                    <wpg:wgp>
                      <wpg:cNvGrpSpPr/>
                      <wpg:grpSpPr>
                        <a:xfrm>
                          <a:off x="0" y="0"/>
                          <a:ext cx="5305324" cy="2298408"/>
                          <a:chOff x="0" y="0"/>
                          <a:chExt cx="5305324" cy="2298408"/>
                        </a:xfrm>
                      </wpg:grpSpPr>
                      <wps:wsp>
                        <wps:cNvPr id="7288" name="Shape 7288"/>
                        <wps:cNvSpPr/>
                        <wps:spPr>
                          <a:xfrm>
                            <a:off x="0" y="0"/>
                            <a:ext cx="5305324" cy="0"/>
                          </a:xfrm>
                          <a:custGeom>
                            <a:avLst/>
                            <a:gdLst/>
                            <a:ahLst/>
                            <a:cxnLst/>
                            <a:rect l="0" t="0" r="0" b="0"/>
                            <a:pathLst>
                              <a:path w="5305324">
                                <a:moveTo>
                                  <a:pt x="0" y="0"/>
                                </a:moveTo>
                                <a:lnTo>
                                  <a:pt x="530532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75921" y="40467"/>
                            <a:ext cx="258402" cy="258402"/>
                          </a:xfrm>
                          <a:custGeom>
                            <a:avLst/>
                            <a:gdLst/>
                            <a:ahLst/>
                            <a:cxnLst/>
                            <a:rect l="0" t="0" r="0" b="0"/>
                            <a:pathLst>
                              <a:path w="258402" h="258402">
                                <a:moveTo>
                                  <a:pt x="129201" y="0"/>
                                </a:moveTo>
                                <a:cubicBezTo>
                                  <a:pt x="200563" y="0"/>
                                  <a:pt x="258402" y="57839"/>
                                  <a:pt x="258402" y="129201"/>
                                </a:cubicBezTo>
                                <a:cubicBezTo>
                                  <a:pt x="258402" y="200563"/>
                                  <a:pt x="200563" y="258402"/>
                                  <a:pt x="129201" y="258402"/>
                                </a:cubicBezTo>
                                <a:cubicBezTo>
                                  <a:pt x="57839" y="258402"/>
                                  <a:pt x="0" y="200563"/>
                                  <a:pt x="0" y="129201"/>
                                </a:cubicBezTo>
                                <a:cubicBezTo>
                                  <a:pt x="0" y="57839"/>
                                  <a:pt x="57839" y="0"/>
                                  <a:pt x="129201"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290" name="Shape 7290"/>
                        <wps:cNvSpPr/>
                        <wps:spPr>
                          <a:xfrm>
                            <a:off x="226689" y="169668"/>
                            <a:ext cx="108436" cy="0"/>
                          </a:xfrm>
                          <a:custGeom>
                            <a:avLst/>
                            <a:gdLst/>
                            <a:ahLst/>
                            <a:cxnLst/>
                            <a:rect l="0" t="0" r="0" b="0"/>
                            <a:pathLst>
                              <a:path w="108436">
                                <a:moveTo>
                                  <a:pt x="108436" y="0"/>
                                </a:moveTo>
                                <a:lnTo>
                                  <a:pt x="0" y="0"/>
                                </a:lnTo>
                              </a:path>
                            </a:pathLst>
                          </a:custGeom>
                          <a:ln w="17848" cap="rnd">
                            <a:bevel/>
                          </a:ln>
                        </wps:spPr>
                        <wps:style>
                          <a:lnRef idx="1">
                            <a:srgbClr val="FFFFFF"/>
                          </a:lnRef>
                          <a:fillRef idx="0">
                            <a:srgbClr val="000000">
                              <a:alpha val="0"/>
                            </a:srgbClr>
                          </a:fillRef>
                          <a:effectRef idx="0">
                            <a:scrgbClr r="0" g="0" b="0"/>
                          </a:effectRef>
                          <a:fontRef idx="none"/>
                        </wps:style>
                        <wps:bodyPr/>
                      </wps:wsp>
                      <wps:wsp>
                        <wps:cNvPr id="7291" name="Shape 7291"/>
                        <wps:cNvSpPr/>
                        <wps:spPr>
                          <a:xfrm>
                            <a:off x="174182" y="138729"/>
                            <a:ext cx="61879" cy="61879"/>
                          </a:xfrm>
                          <a:custGeom>
                            <a:avLst/>
                            <a:gdLst/>
                            <a:ahLst/>
                            <a:cxnLst/>
                            <a:rect l="0" t="0" r="0" b="0"/>
                            <a:pathLst>
                              <a:path w="61879" h="61879">
                                <a:moveTo>
                                  <a:pt x="30939" y="0"/>
                                </a:moveTo>
                                <a:cubicBezTo>
                                  <a:pt x="47946" y="0"/>
                                  <a:pt x="61758" y="13730"/>
                                  <a:pt x="61879" y="30737"/>
                                </a:cubicBezTo>
                                <a:lnTo>
                                  <a:pt x="61879" y="30940"/>
                                </a:lnTo>
                                <a:cubicBezTo>
                                  <a:pt x="61879" y="48016"/>
                                  <a:pt x="48015" y="61879"/>
                                  <a:pt x="30939" y="61879"/>
                                </a:cubicBezTo>
                                <a:cubicBezTo>
                                  <a:pt x="13863" y="61879"/>
                                  <a:pt x="0" y="48016"/>
                                  <a:pt x="0" y="30940"/>
                                </a:cubicBezTo>
                                <a:cubicBezTo>
                                  <a:pt x="0" y="13863"/>
                                  <a:pt x="13863" y="0"/>
                                  <a:pt x="30939" y="0"/>
                                </a:cubicBezTo>
                                <a:close/>
                              </a:path>
                            </a:pathLst>
                          </a:custGeom>
                          <a:ln w="13781" cap="rnd">
                            <a:bevel/>
                          </a:ln>
                        </wps:spPr>
                        <wps:style>
                          <a:lnRef idx="1">
                            <a:srgbClr val="FFFFFF"/>
                          </a:lnRef>
                          <a:fillRef idx="1">
                            <a:srgbClr val="FFFFFF"/>
                          </a:fillRef>
                          <a:effectRef idx="0">
                            <a:scrgbClr r="0" g="0" b="0"/>
                          </a:effectRef>
                          <a:fontRef idx="none"/>
                        </wps:style>
                        <wps:bodyPr/>
                      </wps:wsp>
                      <wps:wsp>
                        <wps:cNvPr id="7294" name="Shape 7294"/>
                        <wps:cNvSpPr/>
                        <wps:spPr>
                          <a:xfrm>
                            <a:off x="0" y="323824"/>
                            <a:ext cx="5305324" cy="0"/>
                          </a:xfrm>
                          <a:custGeom>
                            <a:avLst/>
                            <a:gdLst/>
                            <a:ahLst/>
                            <a:cxnLst/>
                            <a:rect l="0" t="0" r="0" b="0"/>
                            <a:pathLst>
                              <a:path w="5305324">
                                <a:moveTo>
                                  <a:pt x="0" y="0"/>
                                </a:moveTo>
                                <a:lnTo>
                                  <a:pt x="530532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75921" y="414998"/>
                            <a:ext cx="259194" cy="259194"/>
                          </a:xfrm>
                          <a:custGeom>
                            <a:avLst/>
                            <a:gdLst/>
                            <a:ahLst/>
                            <a:cxnLst/>
                            <a:rect l="0" t="0" r="0" b="0"/>
                            <a:pathLst>
                              <a:path w="259194" h="259194">
                                <a:moveTo>
                                  <a:pt x="129597" y="0"/>
                                </a:moveTo>
                                <a:cubicBezTo>
                                  <a:pt x="201178" y="0"/>
                                  <a:pt x="259194" y="58016"/>
                                  <a:pt x="259194" y="129597"/>
                                </a:cubicBezTo>
                                <a:cubicBezTo>
                                  <a:pt x="259194" y="201178"/>
                                  <a:pt x="201178" y="259194"/>
                                  <a:pt x="129597" y="259194"/>
                                </a:cubicBezTo>
                                <a:cubicBezTo>
                                  <a:pt x="58016" y="259194"/>
                                  <a:pt x="0" y="201178"/>
                                  <a:pt x="0" y="129597"/>
                                </a:cubicBezTo>
                                <a:cubicBezTo>
                                  <a:pt x="0" y="58016"/>
                                  <a:pt x="58016" y="0"/>
                                  <a:pt x="129597"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296" name="Shape 7296"/>
                        <wps:cNvSpPr/>
                        <wps:spPr>
                          <a:xfrm>
                            <a:off x="79567" y="617174"/>
                            <a:ext cx="125951" cy="0"/>
                          </a:xfrm>
                          <a:custGeom>
                            <a:avLst/>
                            <a:gdLst/>
                            <a:ahLst/>
                            <a:cxnLst/>
                            <a:rect l="0" t="0" r="0" b="0"/>
                            <a:pathLst>
                              <a:path w="125951">
                                <a:moveTo>
                                  <a:pt x="125951" y="0"/>
                                </a:moveTo>
                                <a:lnTo>
                                  <a:pt x="0" y="0"/>
                                </a:lnTo>
                              </a:path>
                            </a:pathLst>
                          </a:custGeom>
                          <a:ln w="17848" cap="rnd">
                            <a:bevel/>
                          </a:ln>
                        </wps:spPr>
                        <wps:style>
                          <a:lnRef idx="1">
                            <a:srgbClr val="FFFFFF"/>
                          </a:lnRef>
                          <a:fillRef idx="0">
                            <a:srgbClr val="000000">
                              <a:alpha val="0"/>
                            </a:srgbClr>
                          </a:fillRef>
                          <a:effectRef idx="0">
                            <a:scrgbClr r="0" g="0" b="0"/>
                          </a:effectRef>
                          <a:fontRef idx="none"/>
                        </wps:style>
                        <wps:bodyPr/>
                      </wps:wsp>
                      <wps:wsp>
                        <wps:cNvPr id="7297" name="Shape 7297"/>
                        <wps:cNvSpPr/>
                        <wps:spPr>
                          <a:xfrm>
                            <a:off x="79567" y="472017"/>
                            <a:ext cx="125951" cy="0"/>
                          </a:xfrm>
                          <a:custGeom>
                            <a:avLst/>
                            <a:gdLst/>
                            <a:ahLst/>
                            <a:cxnLst/>
                            <a:rect l="0" t="0" r="0" b="0"/>
                            <a:pathLst>
                              <a:path w="125951">
                                <a:moveTo>
                                  <a:pt x="125951" y="0"/>
                                </a:moveTo>
                                <a:lnTo>
                                  <a:pt x="0" y="0"/>
                                </a:lnTo>
                              </a:path>
                            </a:pathLst>
                          </a:custGeom>
                          <a:ln w="17848" cap="rnd">
                            <a:bevel/>
                          </a:ln>
                        </wps:spPr>
                        <wps:style>
                          <a:lnRef idx="1">
                            <a:srgbClr val="FFFFFF"/>
                          </a:lnRef>
                          <a:fillRef idx="0">
                            <a:srgbClr val="000000">
                              <a:alpha val="0"/>
                            </a:srgbClr>
                          </a:fillRef>
                          <a:effectRef idx="0">
                            <a:scrgbClr r="0" g="0" b="0"/>
                          </a:effectRef>
                          <a:fontRef idx="none"/>
                        </wps:style>
                        <wps:bodyPr/>
                      </wps:wsp>
                      <wps:wsp>
                        <wps:cNvPr id="7298" name="Shape 7298"/>
                        <wps:cNvSpPr/>
                        <wps:spPr>
                          <a:xfrm>
                            <a:off x="205518" y="472017"/>
                            <a:ext cx="0" cy="145157"/>
                          </a:xfrm>
                          <a:custGeom>
                            <a:avLst/>
                            <a:gdLst/>
                            <a:ahLst/>
                            <a:cxnLst/>
                            <a:rect l="0" t="0" r="0" b="0"/>
                            <a:pathLst>
                              <a:path h="145157">
                                <a:moveTo>
                                  <a:pt x="0" y="0"/>
                                </a:moveTo>
                                <a:lnTo>
                                  <a:pt x="0" y="145157"/>
                                </a:lnTo>
                              </a:path>
                            </a:pathLst>
                          </a:custGeom>
                          <a:ln w="20736" cap="rnd">
                            <a:bevel/>
                          </a:ln>
                        </wps:spPr>
                        <wps:style>
                          <a:lnRef idx="1">
                            <a:srgbClr val="FFFFFF"/>
                          </a:lnRef>
                          <a:fillRef idx="0">
                            <a:srgbClr val="000000">
                              <a:alpha val="0"/>
                            </a:srgbClr>
                          </a:fillRef>
                          <a:effectRef idx="0">
                            <a:scrgbClr r="0" g="0" b="0"/>
                          </a:effectRef>
                          <a:fontRef idx="none"/>
                        </wps:style>
                        <wps:bodyPr/>
                      </wps:wsp>
                      <wps:wsp>
                        <wps:cNvPr id="7299" name="Shape 7299"/>
                        <wps:cNvSpPr/>
                        <wps:spPr>
                          <a:xfrm>
                            <a:off x="200001" y="544595"/>
                            <a:ext cx="135114" cy="0"/>
                          </a:xfrm>
                          <a:custGeom>
                            <a:avLst/>
                            <a:gdLst/>
                            <a:ahLst/>
                            <a:cxnLst/>
                            <a:rect l="0" t="0" r="0" b="0"/>
                            <a:pathLst>
                              <a:path w="135114">
                                <a:moveTo>
                                  <a:pt x="135114" y="0"/>
                                </a:moveTo>
                                <a:lnTo>
                                  <a:pt x="0" y="0"/>
                                </a:lnTo>
                              </a:path>
                            </a:pathLst>
                          </a:custGeom>
                          <a:ln w="18180" cap="rnd">
                            <a:bevel/>
                          </a:ln>
                        </wps:spPr>
                        <wps:style>
                          <a:lnRef idx="1">
                            <a:srgbClr val="FFFFFF"/>
                          </a:lnRef>
                          <a:fillRef idx="0">
                            <a:srgbClr val="000000">
                              <a:alpha val="0"/>
                            </a:srgbClr>
                          </a:fillRef>
                          <a:effectRef idx="0">
                            <a:scrgbClr r="0" g="0" b="0"/>
                          </a:effectRef>
                          <a:fontRef idx="none"/>
                        </wps:style>
                        <wps:bodyPr/>
                      </wps:wsp>
                      <wps:wsp>
                        <wps:cNvPr id="7300" name="Shape 7300"/>
                        <wps:cNvSpPr/>
                        <wps:spPr>
                          <a:xfrm>
                            <a:off x="174484" y="513561"/>
                            <a:ext cx="62068" cy="62068"/>
                          </a:xfrm>
                          <a:custGeom>
                            <a:avLst/>
                            <a:gdLst/>
                            <a:ahLst/>
                            <a:cxnLst/>
                            <a:rect l="0" t="0" r="0" b="0"/>
                            <a:pathLst>
                              <a:path w="62068" h="62068">
                                <a:moveTo>
                                  <a:pt x="31034" y="0"/>
                                </a:moveTo>
                                <a:cubicBezTo>
                                  <a:pt x="48163" y="0"/>
                                  <a:pt x="62068" y="13906"/>
                                  <a:pt x="62068" y="31035"/>
                                </a:cubicBezTo>
                                <a:cubicBezTo>
                                  <a:pt x="62068" y="48163"/>
                                  <a:pt x="48163" y="62068"/>
                                  <a:pt x="31034" y="62068"/>
                                </a:cubicBezTo>
                                <a:cubicBezTo>
                                  <a:pt x="13906" y="62068"/>
                                  <a:pt x="0" y="48163"/>
                                  <a:pt x="0" y="31035"/>
                                </a:cubicBezTo>
                                <a:lnTo>
                                  <a:pt x="0" y="30831"/>
                                </a:lnTo>
                                <a:cubicBezTo>
                                  <a:pt x="121" y="13772"/>
                                  <a:pt x="13975" y="0"/>
                                  <a:pt x="31034" y="0"/>
                                </a:cubicBezTo>
                                <a:close/>
                              </a:path>
                            </a:pathLst>
                          </a:custGeom>
                          <a:ln w="13824" cap="rnd">
                            <a:bevel/>
                          </a:ln>
                        </wps:spPr>
                        <wps:style>
                          <a:lnRef idx="1">
                            <a:srgbClr val="FFFFFF"/>
                          </a:lnRef>
                          <a:fillRef idx="1">
                            <a:srgbClr val="FFFFFF"/>
                          </a:fillRef>
                          <a:effectRef idx="0">
                            <a:scrgbClr r="0" g="0" b="0"/>
                          </a:effectRef>
                          <a:fontRef idx="none"/>
                        </wps:style>
                        <wps:bodyPr/>
                      </wps:wsp>
                      <wps:wsp>
                        <wps:cNvPr id="7305" name="Shape 7305"/>
                        <wps:cNvSpPr/>
                        <wps:spPr>
                          <a:xfrm>
                            <a:off x="0" y="751739"/>
                            <a:ext cx="5305324" cy="0"/>
                          </a:xfrm>
                          <a:custGeom>
                            <a:avLst/>
                            <a:gdLst/>
                            <a:ahLst/>
                            <a:cxnLst/>
                            <a:rect l="0" t="0" r="0" b="0"/>
                            <a:pathLst>
                              <a:path w="5305324">
                                <a:moveTo>
                                  <a:pt x="0" y="0"/>
                                </a:moveTo>
                                <a:lnTo>
                                  <a:pt x="530532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75921" y="842912"/>
                            <a:ext cx="259194" cy="259194"/>
                          </a:xfrm>
                          <a:custGeom>
                            <a:avLst/>
                            <a:gdLst/>
                            <a:ahLst/>
                            <a:cxnLst/>
                            <a:rect l="0" t="0" r="0" b="0"/>
                            <a:pathLst>
                              <a:path w="259194" h="259194">
                                <a:moveTo>
                                  <a:pt x="129597" y="0"/>
                                </a:moveTo>
                                <a:cubicBezTo>
                                  <a:pt x="201178" y="0"/>
                                  <a:pt x="259194" y="58017"/>
                                  <a:pt x="259194" y="129597"/>
                                </a:cubicBezTo>
                                <a:cubicBezTo>
                                  <a:pt x="259194" y="201178"/>
                                  <a:pt x="201178" y="259194"/>
                                  <a:pt x="129597" y="259194"/>
                                </a:cubicBezTo>
                                <a:cubicBezTo>
                                  <a:pt x="58016" y="259194"/>
                                  <a:pt x="0" y="201178"/>
                                  <a:pt x="0" y="129597"/>
                                </a:cubicBezTo>
                                <a:cubicBezTo>
                                  <a:pt x="0" y="58017"/>
                                  <a:pt x="58016" y="0"/>
                                  <a:pt x="129597"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307" name="Shape 7307"/>
                        <wps:cNvSpPr/>
                        <wps:spPr>
                          <a:xfrm>
                            <a:off x="205518" y="1045087"/>
                            <a:ext cx="129597" cy="0"/>
                          </a:xfrm>
                          <a:custGeom>
                            <a:avLst/>
                            <a:gdLst/>
                            <a:ahLst/>
                            <a:cxnLst/>
                            <a:rect l="0" t="0" r="0" b="0"/>
                            <a:pathLst>
                              <a:path w="129597">
                                <a:moveTo>
                                  <a:pt x="129597" y="0"/>
                                </a:moveTo>
                                <a:lnTo>
                                  <a:pt x="0" y="0"/>
                                </a:lnTo>
                              </a:path>
                            </a:pathLst>
                          </a:custGeom>
                          <a:ln w="16901" cap="rnd">
                            <a:bevel/>
                          </a:ln>
                        </wps:spPr>
                        <wps:style>
                          <a:lnRef idx="1">
                            <a:srgbClr val="FFFFFF"/>
                          </a:lnRef>
                          <a:fillRef idx="0">
                            <a:srgbClr val="000000">
                              <a:alpha val="0"/>
                            </a:srgbClr>
                          </a:fillRef>
                          <a:effectRef idx="0">
                            <a:scrgbClr r="0" g="0" b="0"/>
                          </a:effectRef>
                          <a:fontRef idx="none"/>
                        </wps:style>
                        <wps:bodyPr/>
                      </wps:wsp>
                      <wps:wsp>
                        <wps:cNvPr id="7308" name="Shape 7308"/>
                        <wps:cNvSpPr/>
                        <wps:spPr>
                          <a:xfrm>
                            <a:off x="205518" y="899932"/>
                            <a:ext cx="129597" cy="0"/>
                          </a:xfrm>
                          <a:custGeom>
                            <a:avLst/>
                            <a:gdLst/>
                            <a:ahLst/>
                            <a:cxnLst/>
                            <a:rect l="0" t="0" r="0" b="0"/>
                            <a:pathLst>
                              <a:path w="129597">
                                <a:moveTo>
                                  <a:pt x="129597" y="0"/>
                                </a:moveTo>
                                <a:lnTo>
                                  <a:pt x="0" y="0"/>
                                </a:lnTo>
                              </a:path>
                            </a:pathLst>
                          </a:custGeom>
                          <a:ln w="16901" cap="rnd">
                            <a:bevel/>
                          </a:ln>
                        </wps:spPr>
                        <wps:style>
                          <a:lnRef idx="1">
                            <a:srgbClr val="FFFFFF"/>
                          </a:lnRef>
                          <a:fillRef idx="0">
                            <a:srgbClr val="000000">
                              <a:alpha val="0"/>
                            </a:srgbClr>
                          </a:fillRef>
                          <a:effectRef idx="0">
                            <a:scrgbClr r="0" g="0" b="0"/>
                          </a:effectRef>
                          <a:fontRef idx="none"/>
                        </wps:style>
                        <wps:bodyPr/>
                      </wps:wsp>
                      <wps:wsp>
                        <wps:cNvPr id="7309" name="Shape 7309"/>
                        <wps:cNvSpPr/>
                        <wps:spPr>
                          <a:xfrm>
                            <a:off x="205518" y="899930"/>
                            <a:ext cx="0" cy="145158"/>
                          </a:xfrm>
                          <a:custGeom>
                            <a:avLst/>
                            <a:gdLst/>
                            <a:ahLst/>
                            <a:cxnLst/>
                            <a:rect l="0" t="0" r="0" b="0"/>
                            <a:pathLst>
                              <a:path h="145158">
                                <a:moveTo>
                                  <a:pt x="0" y="0"/>
                                </a:moveTo>
                                <a:lnTo>
                                  <a:pt x="0" y="145158"/>
                                </a:lnTo>
                              </a:path>
                            </a:pathLst>
                          </a:custGeom>
                          <a:ln w="20736" cap="rnd">
                            <a:bevel/>
                          </a:ln>
                        </wps:spPr>
                        <wps:style>
                          <a:lnRef idx="1">
                            <a:srgbClr val="FFFFFF"/>
                          </a:lnRef>
                          <a:fillRef idx="0">
                            <a:srgbClr val="000000">
                              <a:alpha val="0"/>
                            </a:srgbClr>
                          </a:fillRef>
                          <a:effectRef idx="0">
                            <a:scrgbClr r="0" g="0" b="0"/>
                          </a:effectRef>
                          <a:fontRef idx="none"/>
                        </wps:style>
                        <wps:bodyPr/>
                      </wps:wsp>
                      <wps:wsp>
                        <wps:cNvPr id="7310" name="Shape 7310"/>
                        <wps:cNvSpPr/>
                        <wps:spPr>
                          <a:xfrm>
                            <a:off x="75921" y="972509"/>
                            <a:ext cx="135891" cy="0"/>
                          </a:xfrm>
                          <a:custGeom>
                            <a:avLst/>
                            <a:gdLst/>
                            <a:ahLst/>
                            <a:cxnLst/>
                            <a:rect l="0" t="0" r="0" b="0"/>
                            <a:pathLst>
                              <a:path w="135891">
                                <a:moveTo>
                                  <a:pt x="135891" y="0"/>
                                </a:moveTo>
                                <a:lnTo>
                                  <a:pt x="0" y="0"/>
                                </a:lnTo>
                              </a:path>
                            </a:pathLst>
                          </a:custGeom>
                          <a:ln w="18881" cap="rnd">
                            <a:bevel/>
                          </a:ln>
                        </wps:spPr>
                        <wps:style>
                          <a:lnRef idx="1">
                            <a:srgbClr val="FFFFFF"/>
                          </a:lnRef>
                          <a:fillRef idx="0">
                            <a:srgbClr val="000000">
                              <a:alpha val="0"/>
                            </a:srgbClr>
                          </a:fillRef>
                          <a:effectRef idx="0">
                            <a:scrgbClr r="0" g="0" b="0"/>
                          </a:effectRef>
                          <a:fontRef idx="none"/>
                        </wps:style>
                        <wps:bodyPr/>
                      </wps:wsp>
                      <wps:wsp>
                        <wps:cNvPr id="7311" name="Shape 7311"/>
                        <wps:cNvSpPr/>
                        <wps:spPr>
                          <a:xfrm>
                            <a:off x="174484" y="941475"/>
                            <a:ext cx="62068" cy="62068"/>
                          </a:xfrm>
                          <a:custGeom>
                            <a:avLst/>
                            <a:gdLst/>
                            <a:ahLst/>
                            <a:cxnLst/>
                            <a:rect l="0" t="0" r="0" b="0"/>
                            <a:pathLst>
                              <a:path w="62068" h="62068">
                                <a:moveTo>
                                  <a:pt x="31034" y="0"/>
                                </a:moveTo>
                                <a:cubicBezTo>
                                  <a:pt x="48163" y="0"/>
                                  <a:pt x="62068" y="13906"/>
                                  <a:pt x="62068" y="31035"/>
                                </a:cubicBezTo>
                                <a:cubicBezTo>
                                  <a:pt x="62068" y="48163"/>
                                  <a:pt x="48163" y="62068"/>
                                  <a:pt x="31034" y="62068"/>
                                </a:cubicBezTo>
                                <a:cubicBezTo>
                                  <a:pt x="13906" y="62068"/>
                                  <a:pt x="0" y="48163"/>
                                  <a:pt x="0" y="31035"/>
                                </a:cubicBezTo>
                                <a:lnTo>
                                  <a:pt x="0" y="30831"/>
                                </a:lnTo>
                                <a:cubicBezTo>
                                  <a:pt x="121" y="13772"/>
                                  <a:pt x="13975" y="0"/>
                                  <a:pt x="31034" y="0"/>
                                </a:cubicBezTo>
                                <a:close/>
                              </a:path>
                            </a:pathLst>
                          </a:custGeom>
                          <a:ln w="13824" cap="rnd">
                            <a:bevel/>
                          </a:ln>
                        </wps:spPr>
                        <wps:style>
                          <a:lnRef idx="1">
                            <a:srgbClr val="FFFFFF"/>
                          </a:lnRef>
                          <a:fillRef idx="1">
                            <a:srgbClr val="FFFFFF"/>
                          </a:fillRef>
                          <a:effectRef idx="0">
                            <a:scrgbClr r="0" g="0" b="0"/>
                          </a:effectRef>
                          <a:fontRef idx="none"/>
                        </wps:style>
                        <wps:bodyPr/>
                      </wps:wsp>
                      <wps:wsp>
                        <wps:cNvPr id="7316" name="Shape 7316"/>
                        <wps:cNvSpPr/>
                        <wps:spPr>
                          <a:xfrm>
                            <a:off x="0" y="1179664"/>
                            <a:ext cx="5305324" cy="0"/>
                          </a:xfrm>
                          <a:custGeom>
                            <a:avLst/>
                            <a:gdLst/>
                            <a:ahLst/>
                            <a:cxnLst/>
                            <a:rect l="0" t="0" r="0" b="0"/>
                            <a:pathLst>
                              <a:path w="5305324">
                                <a:moveTo>
                                  <a:pt x="0" y="0"/>
                                </a:moveTo>
                                <a:lnTo>
                                  <a:pt x="530532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75921" y="1270838"/>
                            <a:ext cx="259194" cy="259194"/>
                          </a:xfrm>
                          <a:custGeom>
                            <a:avLst/>
                            <a:gdLst/>
                            <a:ahLst/>
                            <a:cxnLst/>
                            <a:rect l="0" t="0" r="0" b="0"/>
                            <a:pathLst>
                              <a:path w="259194" h="259194">
                                <a:moveTo>
                                  <a:pt x="129597" y="0"/>
                                </a:moveTo>
                                <a:cubicBezTo>
                                  <a:pt x="201178" y="0"/>
                                  <a:pt x="259194" y="58017"/>
                                  <a:pt x="259194" y="129597"/>
                                </a:cubicBezTo>
                                <a:cubicBezTo>
                                  <a:pt x="259194" y="201178"/>
                                  <a:pt x="201178" y="259194"/>
                                  <a:pt x="129597" y="259194"/>
                                </a:cubicBezTo>
                                <a:cubicBezTo>
                                  <a:pt x="58016" y="259194"/>
                                  <a:pt x="0" y="201178"/>
                                  <a:pt x="0" y="129597"/>
                                </a:cubicBezTo>
                                <a:cubicBezTo>
                                  <a:pt x="0" y="58017"/>
                                  <a:pt x="58016" y="0"/>
                                  <a:pt x="129597"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318" name="Shape 7318"/>
                        <wps:cNvSpPr/>
                        <wps:spPr>
                          <a:xfrm>
                            <a:off x="93200" y="1460914"/>
                            <a:ext cx="224635" cy="0"/>
                          </a:xfrm>
                          <a:custGeom>
                            <a:avLst/>
                            <a:gdLst/>
                            <a:ahLst/>
                            <a:cxnLst/>
                            <a:rect l="0" t="0" r="0" b="0"/>
                            <a:pathLst>
                              <a:path w="224635">
                                <a:moveTo>
                                  <a:pt x="224635" y="0"/>
                                </a:moveTo>
                                <a:lnTo>
                                  <a:pt x="0" y="0"/>
                                </a:lnTo>
                              </a:path>
                            </a:pathLst>
                          </a:custGeom>
                          <a:ln w="13496" cap="sq">
                            <a:bevel/>
                          </a:ln>
                        </wps:spPr>
                        <wps:style>
                          <a:lnRef idx="1">
                            <a:srgbClr val="FFFFFF"/>
                          </a:lnRef>
                          <a:fillRef idx="0">
                            <a:srgbClr val="000000">
                              <a:alpha val="0"/>
                            </a:srgbClr>
                          </a:fillRef>
                          <a:effectRef idx="0">
                            <a:scrgbClr r="0" g="0" b="0"/>
                          </a:effectRef>
                          <a:fontRef idx="none"/>
                        </wps:style>
                        <wps:bodyPr/>
                      </wps:wsp>
                      <wps:wsp>
                        <wps:cNvPr id="7319" name="Shape 7319"/>
                        <wps:cNvSpPr/>
                        <wps:spPr>
                          <a:xfrm>
                            <a:off x="169356" y="1303795"/>
                            <a:ext cx="72324" cy="72323"/>
                          </a:xfrm>
                          <a:custGeom>
                            <a:avLst/>
                            <a:gdLst/>
                            <a:ahLst/>
                            <a:cxnLst/>
                            <a:rect l="0" t="0" r="0" b="0"/>
                            <a:pathLst>
                              <a:path w="72324" h="72323">
                                <a:moveTo>
                                  <a:pt x="0" y="36161"/>
                                </a:moveTo>
                                <a:cubicBezTo>
                                  <a:pt x="0" y="56124"/>
                                  <a:pt x="16200" y="72323"/>
                                  <a:pt x="36162" y="72323"/>
                                </a:cubicBezTo>
                                <a:cubicBezTo>
                                  <a:pt x="56124" y="72323"/>
                                  <a:pt x="72324" y="56124"/>
                                  <a:pt x="72324" y="36161"/>
                                </a:cubicBezTo>
                                <a:cubicBezTo>
                                  <a:pt x="72324" y="16199"/>
                                  <a:pt x="56124" y="0"/>
                                  <a:pt x="36162" y="0"/>
                                </a:cubicBezTo>
                                <a:cubicBezTo>
                                  <a:pt x="16282" y="0"/>
                                  <a:pt x="151" y="16048"/>
                                  <a:pt x="17" y="35906"/>
                                </a:cubicBezTo>
                              </a:path>
                            </a:pathLst>
                          </a:custGeom>
                          <a:ln w="8640" cap="rnd">
                            <a:bevel/>
                          </a:ln>
                        </wps:spPr>
                        <wps:style>
                          <a:lnRef idx="1">
                            <a:srgbClr val="FFFFFF"/>
                          </a:lnRef>
                          <a:fillRef idx="0">
                            <a:srgbClr val="000000">
                              <a:alpha val="0"/>
                            </a:srgbClr>
                          </a:fillRef>
                          <a:effectRef idx="0">
                            <a:scrgbClr r="0" g="0" b="0"/>
                          </a:effectRef>
                          <a:fontRef idx="none"/>
                        </wps:style>
                        <wps:bodyPr/>
                      </wps:wsp>
                      <wps:wsp>
                        <wps:cNvPr id="7320" name="Shape 7320"/>
                        <wps:cNvSpPr/>
                        <wps:spPr>
                          <a:xfrm>
                            <a:off x="169930" y="1425326"/>
                            <a:ext cx="71175" cy="71175"/>
                          </a:xfrm>
                          <a:custGeom>
                            <a:avLst/>
                            <a:gdLst/>
                            <a:ahLst/>
                            <a:cxnLst/>
                            <a:rect l="0" t="0" r="0" b="0"/>
                            <a:pathLst>
                              <a:path w="71175" h="71175">
                                <a:moveTo>
                                  <a:pt x="0" y="35588"/>
                                </a:moveTo>
                                <a:cubicBezTo>
                                  <a:pt x="0" y="55248"/>
                                  <a:pt x="15928" y="71175"/>
                                  <a:pt x="35587" y="71175"/>
                                </a:cubicBezTo>
                                <a:cubicBezTo>
                                  <a:pt x="55247" y="71175"/>
                                  <a:pt x="71175" y="55248"/>
                                  <a:pt x="71175" y="35588"/>
                                </a:cubicBezTo>
                                <a:cubicBezTo>
                                  <a:pt x="71175" y="15928"/>
                                  <a:pt x="55247" y="0"/>
                                  <a:pt x="35587" y="0"/>
                                </a:cubicBezTo>
                                <a:cubicBezTo>
                                  <a:pt x="16031" y="0"/>
                                  <a:pt x="134" y="15794"/>
                                  <a:pt x="0" y="35350"/>
                                </a:cubicBezTo>
                              </a:path>
                            </a:pathLst>
                          </a:custGeom>
                          <a:ln w="8640" cap="rnd">
                            <a:bevel/>
                          </a:ln>
                        </wps:spPr>
                        <wps:style>
                          <a:lnRef idx="1">
                            <a:srgbClr val="FFFFFF"/>
                          </a:lnRef>
                          <a:fillRef idx="0">
                            <a:srgbClr val="000000">
                              <a:alpha val="0"/>
                            </a:srgbClr>
                          </a:fillRef>
                          <a:effectRef idx="0">
                            <a:scrgbClr r="0" g="0" b="0"/>
                          </a:effectRef>
                          <a:fontRef idx="none"/>
                        </wps:style>
                        <wps:bodyPr/>
                      </wps:wsp>
                      <wps:wsp>
                        <wps:cNvPr id="7321" name="Shape 7321"/>
                        <wps:cNvSpPr/>
                        <wps:spPr>
                          <a:xfrm>
                            <a:off x="93200" y="1339956"/>
                            <a:ext cx="224635" cy="0"/>
                          </a:xfrm>
                          <a:custGeom>
                            <a:avLst/>
                            <a:gdLst/>
                            <a:ahLst/>
                            <a:cxnLst/>
                            <a:rect l="0" t="0" r="0" b="0"/>
                            <a:pathLst>
                              <a:path w="224635">
                                <a:moveTo>
                                  <a:pt x="224635" y="0"/>
                                </a:moveTo>
                                <a:lnTo>
                                  <a:pt x="0" y="0"/>
                                </a:lnTo>
                              </a:path>
                            </a:pathLst>
                          </a:custGeom>
                          <a:ln w="13496" cap="sq">
                            <a:bevel/>
                          </a:ln>
                        </wps:spPr>
                        <wps:style>
                          <a:lnRef idx="1">
                            <a:srgbClr val="FFFFFF"/>
                          </a:lnRef>
                          <a:fillRef idx="0">
                            <a:srgbClr val="000000">
                              <a:alpha val="0"/>
                            </a:srgbClr>
                          </a:fillRef>
                          <a:effectRef idx="0">
                            <a:scrgbClr r="0" g="0" b="0"/>
                          </a:effectRef>
                          <a:fontRef idx="none"/>
                        </wps:style>
                        <wps:bodyPr/>
                      </wps:wsp>
                      <wps:wsp>
                        <wps:cNvPr id="7322" name="Shape 7322"/>
                        <wps:cNvSpPr/>
                        <wps:spPr>
                          <a:xfrm>
                            <a:off x="205517" y="1339956"/>
                            <a:ext cx="0" cy="120958"/>
                          </a:xfrm>
                          <a:custGeom>
                            <a:avLst/>
                            <a:gdLst/>
                            <a:ahLst/>
                            <a:cxnLst/>
                            <a:rect l="0" t="0" r="0" b="0"/>
                            <a:pathLst>
                              <a:path h="120958">
                                <a:moveTo>
                                  <a:pt x="0" y="120958"/>
                                </a:moveTo>
                                <a:lnTo>
                                  <a:pt x="0" y="0"/>
                                </a:lnTo>
                              </a:path>
                            </a:pathLst>
                          </a:custGeom>
                          <a:ln w="0" cap="rnd">
                            <a:bevel/>
                          </a:ln>
                        </wps:spPr>
                        <wps:style>
                          <a:lnRef idx="1">
                            <a:srgbClr val="FFFFFF"/>
                          </a:lnRef>
                          <a:fillRef idx="0">
                            <a:srgbClr val="000000">
                              <a:alpha val="0"/>
                            </a:srgbClr>
                          </a:fillRef>
                          <a:effectRef idx="0">
                            <a:scrgbClr r="0" g="0" b="0"/>
                          </a:effectRef>
                          <a:fontRef idx="none"/>
                        </wps:style>
                        <wps:bodyPr/>
                      </wps:wsp>
                      <wps:wsp>
                        <wps:cNvPr id="7327" name="Shape 7327"/>
                        <wps:cNvSpPr/>
                        <wps:spPr>
                          <a:xfrm>
                            <a:off x="0" y="1607579"/>
                            <a:ext cx="5305324" cy="0"/>
                          </a:xfrm>
                          <a:custGeom>
                            <a:avLst/>
                            <a:gdLst/>
                            <a:ahLst/>
                            <a:cxnLst/>
                            <a:rect l="0" t="0" r="0" b="0"/>
                            <a:pathLst>
                              <a:path w="5305324">
                                <a:moveTo>
                                  <a:pt x="0" y="0"/>
                                </a:moveTo>
                                <a:lnTo>
                                  <a:pt x="530532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75921" y="1646148"/>
                            <a:ext cx="259194" cy="259194"/>
                          </a:xfrm>
                          <a:custGeom>
                            <a:avLst/>
                            <a:gdLst/>
                            <a:ahLst/>
                            <a:cxnLst/>
                            <a:rect l="0" t="0" r="0" b="0"/>
                            <a:pathLst>
                              <a:path w="259194" h="259194">
                                <a:moveTo>
                                  <a:pt x="129597" y="0"/>
                                </a:moveTo>
                                <a:cubicBezTo>
                                  <a:pt x="201178" y="0"/>
                                  <a:pt x="259194" y="58017"/>
                                  <a:pt x="259194" y="129597"/>
                                </a:cubicBezTo>
                                <a:cubicBezTo>
                                  <a:pt x="259194" y="201178"/>
                                  <a:pt x="201178" y="259194"/>
                                  <a:pt x="129597" y="259194"/>
                                </a:cubicBezTo>
                                <a:cubicBezTo>
                                  <a:pt x="58016" y="259194"/>
                                  <a:pt x="0" y="201178"/>
                                  <a:pt x="0" y="129597"/>
                                </a:cubicBezTo>
                                <a:cubicBezTo>
                                  <a:pt x="0" y="58017"/>
                                  <a:pt x="58016" y="0"/>
                                  <a:pt x="129597"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330" name="Shape 7330"/>
                        <wps:cNvSpPr/>
                        <wps:spPr>
                          <a:xfrm>
                            <a:off x="174484" y="1776100"/>
                            <a:ext cx="62068" cy="62047"/>
                          </a:xfrm>
                          <a:custGeom>
                            <a:avLst/>
                            <a:gdLst/>
                            <a:ahLst/>
                            <a:cxnLst/>
                            <a:rect l="0" t="0" r="0" b="0"/>
                            <a:pathLst>
                              <a:path w="62068" h="62047">
                                <a:moveTo>
                                  <a:pt x="0" y="31034"/>
                                </a:moveTo>
                                <a:cubicBezTo>
                                  <a:pt x="0" y="48158"/>
                                  <a:pt x="13906" y="62047"/>
                                  <a:pt x="31034" y="62047"/>
                                </a:cubicBezTo>
                                <a:cubicBezTo>
                                  <a:pt x="48163" y="62047"/>
                                  <a:pt x="62068" y="48158"/>
                                  <a:pt x="62068" y="31034"/>
                                </a:cubicBezTo>
                                <a:cubicBezTo>
                                  <a:pt x="62068" y="13888"/>
                                  <a:pt x="48163" y="0"/>
                                  <a:pt x="31034" y="0"/>
                                </a:cubicBezTo>
                                <a:cubicBezTo>
                                  <a:pt x="13975" y="0"/>
                                  <a:pt x="121" y="13771"/>
                                  <a:pt x="0" y="30814"/>
                                </a:cubicBezTo>
                              </a:path>
                            </a:pathLst>
                          </a:custGeom>
                          <a:ln w="13824" cap="rnd">
                            <a:bevel/>
                          </a:ln>
                        </wps:spPr>
                        <wps:style>
                          <a:lnRef idx="1">
                            <a:srgbClr val="FFFFFF"/>
                          </a:lnRef>
                          <a:fillRef idx="0">
                            <a:srgbClr val="000000">
                              <a:alpha val="0"/>
                            </a:srgbClr>
                          </a:fillRef>
                          <a:effectRef idx="0">
                            <a:scrgbClr r="0" g="0" b="0"/>
                          </a:effectRef>
                          <a:fontRef idx="none"/>
                        </wps:style>
                        <wps:bodyPr/>
                      </wps:wsp>
                      <wps:wsp>
                        <wps:cNvPr id="7334" name="Shape 7334"/>
                        <wps:cNvSpPr/>
                        <wps:spPr>
                          <a:xfrm>
                            <a:off x="0" y="1930299"/>
                            <a:ext cx="5305324" cy="0"/>
                          </a:xfrm>
                          <a:custGeom>
                            <a:avLst/>
                            <a:gdLst/>
                            <a:ahLst/>
                            <a:cxnLst/>
                            <a:rect l="0" t="0" r="0" b="0"/>
                            <a:pathLst>
                              <a:path w="5305324">
                                <a:moveTo>
                                  <a:pt x="0" y="0"/>
                                </a:moveTo>
                                <a:lnTo>
                                  <a:pt x="530532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76730" y="2013158"/>
                            <a:ext cx="258396" cy="258402"/>
                          </a:xfrm>
                          <a:custGeom>
                            <a:avLst/>
                            <a:gdLst/>
                            <a:ahLst/>
                            <a:cxnLst/>
                            <a:rect l="0" t="0" r="0" b="0"/>
                            <a:pathLst>
                              <a:path w="258396" h="258402">
                                <a:moveTo>
                                  <a:pt x="129201" y="0"/>
                                </a:moveTo>
                                <a:cubicBezTo>
                                  <a:pt x="191628" y="0"/>
                                  <a:pt x="243727" y="44283"/>
                                  <a:pt x="255777" y="103161"/>
                                </a:cubicBezTo>
                                <a:lnTo>
                                  <a:pt x="258396" y="129139"/>
                                </a:lnTo>
                                <a:lnTo>
                                  <a:pt x="258396" y="129264"/>
                                </a:lnTo>
                                <a:lnTo>
                                  <a:pt x="255777" y="155242"/>
                                </a:lnTo>
                                <a:cubicBezTo>
                                  <a:pt x="243727" y="214119"/>
                                  <a:pt x="191628" y="258402"/>
                                  <a:pt x="129201" y="258402"/>
                                </a:cubicBezTo>
                                <a:cubicBezTo>
                                  <a:pt x="57835" y="258402"/>
                                  <a:pt x="0" y="200563"/>
                                  <a:pt x="0" y="129201"/>
                                </a:cubicBezTo>
                                <a:cubicBezTo>
                                  <a:pt x="0" y="57839"/>
                                  <a:pt x="57835" y="0"/>
                                  <a:pt x="129201" y="0"/>
                                </a:cubicBez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7336" name="Shape 7336"/>
                        <wps:cNvSpPr/>
                        <wps:spPr>
                          <a:xfrm>
                            <a:off x="75921" y="2142357"/>
                            <a:ext cx="108981" cy="0"/>
                          </a:xfrm>
                          <a:custGeom>
                            <a:avLst/>
                            <a:gdLst/>
                            <a:ahLst/>
                            <a:cxnLst/>
                            <a:rect l="0" t="0" r="0" b="0"/>
                            <a:pathLst>
                              <a:path w="108981">
                                <a:moveTo>
                                  <a:pt x="108981" y="0"/>
                                </a:moveTo>
                                <a:lnTo>
                                  <a:pt x="0" y="0"/>
                                </a:lnTo>
                              </a:path>
                            </a:pathLst>
                          </a:custGeom>
                          <a:ln w="18208" cap="rnd">
                            <a:bevel/>
                          </a:ln>
                        </wps:spPr>
                        <wps:style>
                          <a:lnRef idx="1">
                            <a:srgbClr val="FFFFFF"/>
                          </a:lnRef>
                          <a:fillRef idx="0">
                            <a:srgbClr val="000000">
                              <a:alpha val="0"/>
                            </a:srgbClr>
                          </a:fillRef>
                          <a:effectRef idx="0">
                            <a:scrgbClr r="0" g="0" b="0"/>
                          </a:effectRef>
                          <a:fontRef idx="none"/>
                        </wps:style>
                        <wps:bodyPr/>
                      </wps:wsp>
                      <wps:wsp>
                        <wps:cNvPr id="7337" name="Shape 7337"/>
                        <wps:cNvSpPr/>
                        <wps:spPr>
                          <a:xfrm>
                            <a:off x="174992" y="2111419"/>
                            <a:ext cx="61857" cy="61878"/>
                          </a:xfrm>
                          <a:custGeom>
                            <a:avLst/>
                            <a:gdLst/>
                            <a:ahLst/>
                            <a:cxnLst/>
                            <a:rect l="0" t="0" r="0" b="0"/>
                            <a:pathLst>
                              <a:path w="61857" h="61878">
                                <a:moveTo>
                                  <a:pt x="30939" y="0"/>
                                </a:moveTo>
                                <a:cubicBezTo>
                                  <a:pt x="48011" y="0"/>
                                  <a:pt x="61857" y="13863"/>
                                  <a:pt x="61857" y="30939"/>
                                </a:cubicBezTo>
                                <a:cubicBezTo>
                                  <a:pt x="61857" y="48016"/>
                                  <a:pt x="48011" y="61878"/>
                                  <a:pt x="30939" y="61878"/>
                                </a:cubicBezTo>
                                <a:cubicBezTo>
                                  <a:pt x="13846" y="61878"/>
                                  <a:pt x="0" y="48016"/>
                                  <a:pt x="0" y="30939"/>
                                </a:cubicBezTo>
                                <a:lnTo>
                                  <a:pt x="0" y="30737"/>
                                </a:lnTo>
                                <a:cubicBezTo>
                                  <a:pt x="116" y="13730"/>
                                  <a:pt x="13928" y="0"/>
                                  <a:pt x="30939" y="0"/>
                                </a:cubicBezTo>
                                <a:close/>
                              </a:path>
                            </a:pathLst>
                          </a:custGeom>
                          <a:ln w="13781" cap="rnd">
                            <a:bevel/>
                          </a:ln>
                        </wps:spPr>
                        <wps:style>
                          <a:lnRef idx="1">
                            <a:srgbClr val="FFFFFF"/>
                          </a:lnRef>
                          <a:fillRef idx="1">
                            <a:srgbClr val="FFFFFF"/>
                          </a:fillRef>
                          <a:effectRef idx="0">
                            <a:scrgbClr r="0" g="0" b="0"/>
                          </a:effectRef>
                          <a:fontRef idx="none"/>
                        </wps:style>
                        <wps:bodyPr/>
                      </wps:wsp>
                      <wps:wsp>
                        <wps:cNvPr id="7340" name="Shape 7340"/>
                        <wps:cNvSpPr/>
                        <wps:spPr>
                          <a:xfrm>
                            <a:off x="0" y="2298408"/>
                            <a:ext cx="5305324" cy="0"/>
                          </a:xfrm>
                          <a:custGeom>
                            <a:avLst/>
                            <a:gdLst/>
                            <a:ahLst/>
                            <a:cxnLst/>
                            <a:rect l="0" t="0" r="0" b="0"/>
                            <a:pathLst>
                              <a:path w="5305324">
                                <a:moveTo>
                                  <a:pt x="0" y="0"/>
                                </a:moveTo>
                                <a:lnTo>
                                  <a:pt x="530532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055859" id="Group 97190" o:spid="_x0000_s1026" style="position:absolute;margin-left:.1pt;margin-top:-65.4pt;width:417.75pt;height:181pt;z-index:-251642880" coordsize="53053,22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">
                <v:shape id="Shape 7288" o:spid="_x0000_s1027" style="position:absolute;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yXcIA&#10;AADdAAAADwAAAGRycy9kb3ducmV2LnhtbERPS27CMBDdV+IO1iCxKw4sCApxUMtHAlYQOMAoniZR&#10;43GIDQROjxeVunx6/3TZm0bcqXO1ZQWTcQSCuLC65lLB5bz9nINwHlljY5kUPMnBMht8pJho++AT&#10;3XNfihDCLkEFlfdtIqUrKjLoxrYlDtyP7Qz6ALtS6g4fIdw0chpFM2mw5tBQYUuriorf/GYUmPX2&#10;GF/XucSj25/L6ws33/FBqdGw/1qA8NT7f/Gfe6cVxNN5mBv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hnJdwgAAAN0AAAAPAAAAAAAAAAAAAAAAAJgCAABkcnMvZG93&#10;bnJldi54bWxQSwUGAAAAAAQABAD1AAAAhwMAAAAA&#10;" path="m,l5305324,e" filled="f" strokeweight=".28117mm">
                  <v:stroke miterlimit="83231f" joinstyle="miter"/>
                  <v:path arrowok="t" textboxrect="0,0,5305324,0"/>
                </v:shape>
                <v:shape id="Shape 7289" o:spid="_x0000_s1028" style="position:absolute;left:759;top:404;width:2584;height:2584;visibility:visible;mso-wrap-style:square;v-text-anchor:top" coordsize="258402,25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rAcIA&#10;AADdAAAADwAAAGRycy9kb3ducmV2LnhtbESPQYvCMBSE7wv+h/AEb2uqoFurUUR2QcTLVsHro3m2&#10;xealNNHGf28WFjwOM98Ms9oE04gHda62rGAyTkAQF1bXXCo4n34+UxDOI2tsLJOCJznYrAcfK8y0&#10;7fmXHrkvRSxhl6GCyvs2k9IVFRl0Y9sSR+9qO4M+yq6UusM+lptGTpNkLg3WHBcqbGlXUXHL70bB&#10;ITR3eygnlyJPZ999ZI+BtFKjYdguQXgK/h3+p/dawdc0XcD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mesBwgAAAN0AAAAPAAAAAAAAAAAAAAAAAJgCAABkcnMvZG93&#10;bnJldi54bWxQSwUGAAAAAAQABAD1AAAAhwMAAAAA&#10;" path="m129201,v71362,,129201,57839,129201,129201c258402,200563,200563,258402,129201,258402,57839,258402,,200563,,129201,,57839,57839,,129201,xe" fillcolor="#505050" stroked="f" strokeweight="0">
                  <v:stroke miterlimit="83231f" joinstyle="miter"/>
                  <v:path arrowok="t" textboxrect="0,0,258402,258402"/>
                </v:shape>
                <v:shape id="Shape 7290" o:spid="_x0000_s1029" style="position:absolute;left:2266;top:1696;width:1085;height:0;visibility:visible;mso-wrap-style:square;v-text-anchor:top" coordsize="108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8gL8A&#10;AADdAAAADwAAAGRycy9kb3ducmV2LnhtbERPy4rCMBTdC/MP4Q7MTtPpgI9qFFEHXfpeX5o7bWlz&#10;U5rYdv7eLASXh/NerHpTiZYaV1hW8D2KQBCnVhecKbhefodTEM4ja6wsk4J/crBafgwWmGjb8Yna&#10;s89ECGGXoILc+zqR0qU5GXQjWxMH7s82Bn2ATSZ1g10IN5WMo2gsDRYcGnKsaZNTWp4fRgFNWzx2&#10;dC+x3D/M9hb/uJ1npb4++/UchKfev8Uv90ErmMSzsD+8CU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3TyAvwAAAN0AAAAPAAAAAAAAAAAAAAAAAJgCAABkcnMvZG93bnJl&#10;di54bWxQSwUGAAAAAAQABAD1AAAAhAMAAAAA&#10;" path="m108436,l,e" filled="f" strokecolor="white" strokeweight=".49578mm">
                  <v:stroke joinstyle="bevel" endcap="round"/>
                  <v:path arrowok="t" textboxrect="0,0,108436,0"/>
                </v:shape>
                <v:shape id="Shape 7291" o:spid="_x0000_s1030" style="position:absolute;left:1741;top:1387;width:619;height:619;visibility:visible;mso-wrap-style:square;v-text-anchor:top" coordsize="61879,61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Yf6cEA&#10;AADdAAAADwAAAGRycy9kb3ducmV2LnhtbERPy4rCMBTdC/5DuII7TVVwtBpFB4TZDPj6gEtzbavJ&#10;TUkytv79ZECY3TmcF2e97awRT/KhdqxgMs5AEBdO11wquF4OowWIEJE1Gsek4EUBtpt+b425di2f&#10;6HmOpUglHHJUUMXY5FKGoiKLYewa4qTdnLcYE/Wl1B7bVG6NnGbZXFqsOS1U2NBnRcXj/GMV3BIy&#10;s4d9mdN366/zo7nv7welhoNutwIRqYv/5nf6Syv4mC4n8Pc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GH+nBAAAA3QAAAA8AAAAAAAAAAAAAAAAAmAIAAGRycy9kb3du&#10;cmV2LnhtbFBLBQYAAAAABAAEAPUAAACGAwAAAAA=&#10;" path="m30939,c47946,,61758,13730,61879,30737r,203c61879,48016,48015,61879,30939,61879,13863,61879,,48016,,30940,,13863,13863,,30939,xe" strokecolor="white" strokeweight=".38281mm">
                  <v:stroke joinstyle="bevel" endcap="round"/>
                  <v:path arrowok="t" textboxrect="0,0,61879,61879"/>
                </v:shape>
                <v:shape id="Shape 7294" o:spid="_x0000_s1031" style="position:absolute;top:3238;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Y0sUA&#10;AADdAAAADwAAAGRycy9kb3ducmV2LnhtbESPT2sCMRTE7wW/Q3iF3mrWbeuf1ShSUXp1FcTbY/Pc&#10;Xbp5CUmq67dvhEKPw8z8hlmsetOJK/nQWlYwGmYgiCurW64VHA/b1ymIEJE1dpZJwZ0CrJaDpwUW&#10;2t54T9cy1iJBOBSooInRFVKGqiGDYWgdcfIu1huMSfpaao+3BDedzLNsLA22nBYadPTZUPVd/hgF&#10;m7dyp6u73Z6cHeUfOnd+czwr9fLcr+cgIvXxP/zX/tIKJvnsHR5v0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yljSxQAAAN0AAAAPAAAAAAAAAAAAAAAAAJgCAABkcnMv&#10;ZG93bnJldi54bWxQSwUGAAAAAAQABAD1AAAAigMAAAAA&#10;" path="m,l5305324,e" filled="f" strokeweight=".17569mm">
                  <v:stroke miterlimit="83231f" joinstyle="miter"/>
                  <v:path arrowok="t" textboxrect="0,0,5305324,0"/>
                </v:shape>
                <v:shape id="Shape 7295" o:spid="_x0000_s1032" style="position:absolute;left:759;top:4149;width:2592;height:2592;visibility:visible;mso-wrap-style:square;v-text-anchor:top" coordsize="259194,25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yiccA&#10;AADdAAAADwAAAGRycy9kb3ducmV2LnhtbESPQWsCMRSE74L/ITyhN826xWq3RqlSUTwIag96e2xe&#10;N0s3L+sm1fXfm0Khx2FmvmGm89ZW4kqNLx0rGA4SEMS50yUXCj6Pq/4EhA/IGivHpOBOHuazbmeK&#10;mXY33tP1EAoRIewzVGBCqDMpfW7Ioh+4mjh6X66xGKJsCqkbvEW4rWSaJC/SYslxwWBNS0P59+HH&#10;KtgOJ6Pzx+60dO1iPTbH520q7xelnnrt+xuIQG34D/+1N1rBOH0dwe+b+ATk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gconHAAAA3QAAAA8AAAAAAAAAAAAAAAAAmAIAAGRy&#10;cy9kb3ducmV2LnhtbFBLBQYAAAAABAAEAPUAAACMAwAAAAA=&#10;" path="m129597,v71581,,129597,58016,129597,129597c259194,201178,201178,259194,129597,259194,58016,259194,,201178,,129597,,58016,58016,,129597,xe" fillcolor="#505050" stroked="f" strokeweight="0">
                  <v:stroke miterlimit="83231f" joinstyle="miter"/>
                  <v:path arrowok="t" textboxrect="0,0,259194,259194"/>
                </v:shape>
                <v:shape id="Shape 7296" o:spid="_x0000_s1033" style="position:absolute;left:795;top:6171;width:1260;height:0;visibility:visible;mso-wrap-style:square;v-text-anchor:top" coordsize="1259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JYKcMA&#10;AADdAAAADwAAAGRycy9kb3ducmV2LnhtbESPQYvCMBSE74L/ITzBm6Z6ULcaRYTtelnBrj/gkTzb&#10;YvNSkqj135uFhT0OM/MNs9n1thUP8qFxrGA2zUAQa2carhRcfj4nKxAhIhtsHZOCFwXYbYeDDebG&#10;PflMjzJWIkE45KigjrHLpQy6Joth6jri5F2dtxiT9JU0Hp8Jbls5z7KFtNhwWqixo0NN+lberYLT&#10;6lsXOvN3/+VO53J5K6jDQqnxqN+vQUTq43/4r300CpbzjwX8vklPQG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JYKcMAAADdAAAADwAAAAAAAAAAAAAAAACYAgAAZHJzL2Rv&#10;d25yZXYueG1sUEsFBgAAAAAEAAQA9QAAAIgDAAAAAA==&#10;" path="m125951,l,e" filled="f" strokecolor="white" strokeweight=".49578mm">
                  <v:stroke joinstyle="bevel" endcap="round"/>
                  <v:path arrowok="t" textboxrect="0,0,125951,0"/>
                </v:shape>
                <v:shape id="Shape 7297" o:spid="_x0000_s1034" style="position:absolute;left:795;top:4720;width:1260;height:0;visibility:visible;mso-wrap-style:square;v-text-anchor:top" coordsize="1259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9ssMA&#10;AADdAAAADwAAAGRycy9kb3ducmV2LnhtbESPQYvCMBSE7wv+h/AEb2u6HrZajbIIdveygtUf8Eie&#10;bbF5KUnU+u83C4LHYWa+YVabwXbiRj60jhV8TDMQxNqZlmsFp+PufQ4iRGSDnWNS8KAAm/XobYWF&#10;cXc+0K2KtUgQDgUqaGLsCymDbshimLqeOHln5y3GJH0tjcd7gttOzrLsU1psOS002NO2IX2prlbB&#10;fv6rS535q/92+0OVX0rqsVRqMh6+liAiDfEVfrZ/jIJ8tsjh/01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79ssMAAADdAAAADwAAAAAAAAAAAAAAAACYAgAAZHJzL2Rv&#10;d25yZXYueG1sUEsFBgAAAAAEAAQA9QAAAIgDAAAAAA==&#10;" path="m125951,l,e" filled="f" strokecolor="white" strokeweight=".49578mm">
                  <v:stroke joinstyle="bevel" endcap="round"/>
                  <v:path arrowok="t" textboxrect="0,0,125951,0"/>
                </v:shape>
                <v:shape id="Shape 7298" o:spid="_x0000_s1035" style="position:absolute;left:2055;top:4720;width:0;height:1451;visibility:visible;mso-wrap-style:square;v-text-anchor:top" coordsize="0,145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WGcIA&#10;AADdAAAADwAAAGRycy9kb3ducmV2LnhtbERPu2rDMBTdC/kHcQvZarke0saNEpqAIVOhrglku1i3&#10;tql15UiKH39fDYWOh/PeHWbTi5Gc7ywreE5SEMS11R03Cqqv4ukVhA/IGnvLpGAhD4f96mGHubYT&#10;f9JYhkbEEPY5KmhDGHIpfd2SQZ/YgThy39YZDBG6RmqHUww3vczSdCMNdhwbWhzo1FL9U96NgnM1&#10;62tBTbZcymPxcVtckd2cUuvH+f0NRKA5/Iv/3Get4CXbxrnxTX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FpYZwgAAAN0AAAAPAAAAAAAAAAAAAAAAAJgCAABkcnMvZG93&#10;bnJldi54bWxQSwUGAAAAAAQABAD1AAAAhwMAAAAA&#10;" path="m,l,145157e" filled="f" strokecolor="white" strokeweight=".576mm">
                  <v:stroke joinstyle="bevel" endcap="round"/>
                  <v:path arrowok="t" textboxrect="0,0,0,145157"/>
                </v:shape>
                <v:shape id="Shape 7299" o:spid="_x0000_s1036" style="position:absolute;left:2000;top:5445;width:1351;height:0;visibility:visible;mso-wrap-style:square;v-text-anchor:top" coordsize="135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XdcMA&#10;AADdAAAADwAAAGRycy9kb3ducmV2LnhtbESPQYvCMBSE74L/IbwFb5quiG67RlFR8SJi3b0/mrdt&#10;2ealNLHWf28EweMwM98w82VnKtFS40rLCj5HEQjizOqScwU/l93wC4TzyBory6TgTg6Wi35vjom2&#10;Nz5Tm/pcBAi7BBUU3teJlC4ryKAb2Zo4eH+2MeiDbHKpG7wFuKnkOIqm0mDJYaHAmjYFZf/p1SjY&#10;rjKzjtu8K098nFwO+12K9lepwUe3+gbhqfPv8Kt90Apm4ziG5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tXdcMAAADdAAAADwAAAAAAAAAAAAAAAACYAgAAZHJzL2Rv&#10;d25yZXYueG1sUEsFBgAAAAAEAAQA9QAAAIgDAAAAAA==&#10;" path="m135114,l,e" filled="f" strokecolor="white" strokeweight=".505mm">
                  <v:stroke joinstyle="bevel" endcap="round"/>
                  <v:path arrowok="t" textboxrect="0,0,135114,0"/>
                </v:shape>
                <v:shape id="Shape 7300" o:spid="_x0000_s1037" style="position:absolute;left:1744;top:5135;width:621;height:621;visibility:visible;mso-wrap-style:square;v-text-anchor:top" coordsize="62068,6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x08EA&#10;AADdAAAADwAAAGRycy9kb3ducmV2LnhtbERPzWqEMBC+F/oOYQq9dZNW2i6uUcqC4KUH3X2AwUxV&#10;1kzEZNX26ZvDwh4/vv+s2OwoFpr94FjD606BIG6dGbjTcD6VL3sQPiAbHB2Thl/yUOSPDxmmxq1c&#10;09KETsQQ9ilq6EOYUil925NFv3MTceR+3GwxRDh30sy4xnA7yjelPqTFgWNDjxMde2ovzdVqUEOi&#10;qj/TJO9b+X3ievQrVnutn5+2rwOIQFu4i2/uymj4TFTcH9/EJy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XsdPBAAAA3QAAAA8AAAAAAAAAAAAAAAAAmAIAAGRycy9kb3du&#10;cmV2LnhtbFBLBQYAAAAABAAEAPUAAACGAwAAAAA=&#10;" path="m31034,c48163,,62068,13906,62068,31035v,17128,-13905,31033,-31034,31033c13906,62068,,48163,,31035r,-204c121,13772,13975,,31034,xe" strokecolor="white" strokeweight=".384mm">
                  <v:stroke joinstyle="bevel" endcap="round"/>
                  <v:path arrowok="t" textboxrect="0,0,62068,62068"/>
                </v:shape>
                <v:shape id="Shape 7305" o:spid="_x0000_s1038" style="position:absolute;top:7517;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1nU8MA&#10;AADdAAAADwAAAGRycy9kb3ducmV2LnhtbESPQWsCMRSE7wX/Q3iCt5p1xVZWo4ii9NqtIN4em+fu&#10;4uYlJFHXf28KhR6HmfmGWa5704k7+dBaVjAZZyCIK6tbrhUcf/bvcxAhImvsLJOCJwVYrwZvSyy0&#10;ffA33ctYiwThUKCCJkZXSBmqhgyGsXXEybtYbzAm6WupPT4S3HQyz7IPabDltNCgo21D1bW8GQW7&#10;aXnQ1dPuT85O8pnOnd8dz0qNhv1mASJSH//Df+0vreBzms3g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1nU8MAAADdAAAADwAAAAAAAAAAAAAAAACYAgAAZHJzL2Rv&#10;d25yZXYueG1sUEsFBgAAAAAEAAQA9QAAAIgDAAAAAA==&#10;" path="m,l5305324,e" filled="f" strokeweight=".17569mm">
                  <v:stroke miterlimit="83231f" joinstyle="miter"/>
                  <v:path arrowok="t" textboxrect="0,0,5305324,0"/>
                </v:shape>
                <v:shape id="Shape 7306" o:spid="_x0000_s1039" style="position:absolute;left:759;top:8429;width:2592;height:2592;visibility:visible;mso-wrap-style:square;v-text-anchor:top" coordsize="259194,25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25MgA&#10;AADdAAAADwAAAGRycy9kb3ducmV2LnhtbESPT2vCQBTE74V+h+UJvdWNin9I3YRWKooHodpDe3tk&#10;X7PB7Ns0u2r89q4geBxm5jfMPO9sLU7U+sqxgkE/AUFcOF1xqeB7v3ydgfABWWPtmBRcyEOePT/N&#10;MdXuzF902oVSRAj7FBWYEJpUSl8Ysuj7riGO3p9rLYYo21LqFs8Rbms5TJKJtFhxXDDY0MJQcdgd&#10;rYLNYDb+/dz+LFz3sZqa/WgzlJd/pV563fsbiEBdeITv7bVWMB0lE7i9iU9AZ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XbkyAAAAN0AAAAPAAAAAAAAAAAAAAAAAJgCAABk&#10;cnMvZG93bnJldi54bWxQSwUGAAAAAAQABAD1AAAAjQMAAAAA&#10;" path="m129597,v71581,,129597,58017,129597,129597c259194,201178,201178,259194,129597,259194,58016,259194,,201178,,129597,,58017,58016,,129597,xe" fillcolor="#505050" stroked="f" strokeweight="0">
                  <v:stroke miterlimit="83231f" joinstyle="miter"/>
                  <v:path arrowok="t" textboxrect="0,0,259194,259194"/>
                </v:shape>
                <v:shape id="Shape 7307" o:spid="_x0000_s1040" style="position:absolute;left:2055;top:10450;width:1296;height:0;visibility:visible;mso-wrap-style:square;v-text-anchor:top" coordsize="129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8rosgA&#10;AADdAAAADwAAAGRycy9kb3ducmV2LnhtbESPT2sCMRTE7wW/Q3iCt5ptxT+sRrEFq6CHakXp7bF5&#10;bpZuXpZNuq7f3giFHoeZ+Q0zW7S2FA3VvnCs4KWfgCDOnC44V3D8Wj1PQPiArLF0TApu5GEx7zzN&#10;MNXuyntqDiEXEcI+RQUmhCqV0meGLPq+q4ijd3G1xRBlnUtd4zXCbSlfk2QkLRYcFwxW9G4o+zn8&#10;WgVrepsUw+HNXHbnU7PKv5cf++2nUr1uu5yCCNSG//Bfe6MVjAfJGB5v4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jyuiyAAAAN0AAAAPAAAAAAAAAAAAAAAAAJgCAABk&#10;cnMvZG93bnJldi54bWxQSwUGAAAAAAQABAD1AAAAjQMAAAAA&#10;" path="m129597,l,e" filled="f" strokecolor="white" strokeweight=".46947mm">
                  <v:stroke joinstyle="bevel" endcap="round"/>
                  <v:path arrowok="t" textboxrect="0,0,129597,0"/>
                </v:shape>
                <v:shape id="Shape 7308" o:spid="_x0000_s1041" style="position:absolute;left:2055;top:8999;width:1296;height:0;visibility:visible;mso-wrap-style:square;v-text-anchor:top" coordsize="129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0MQA&#10;AADdAAAADwAAAGRycy9kb3ducmV2LnhtbERPy2oCMRTdF/yHcIXuasYWq4xGsQWroAtfKO4uk+tk&#10;6ORmmKTj+PdmUXB5OO/JrLWlaKj2hWMF/V4CgjhzuuBcwfGweBuB8AFZY+mYFNzJw2zaeZlgqt2N&#10;d9TsQy5iCPsUFZgQqlRKnxmy6HuuIo7c1dUWQ4R1LnWNtxhuS/meJJ/SYsGxwWBF34ay3/2fVbCk&#10;r1ExGNzNdXM+NYv8Mv/ZrbdKvXbb+RhEoDY8xf/ulVYw/Eji3PgmP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Qv9DEAAAA3QAAAA8AAAAAAAAAAAAAAAAAmAIAAGRycy9k&#10;b3ducmV2LnhtbFBLBQYAAAAABAAEAPUAAACJAwAAAAA=&#10;" path="m129597,l,e" filled="f" strokecolor="white" strokeweight=".46947mm">
                  <v:stroke joinstyle="bevel" endcap="round"/>
                  <v:path arrowok="t" textboxrect="0,0,129597,0"/>
                </v:shape>
                <v:shape id="Shape 7309" o:spid="_x0000_s1042" style="position:absolute;left:2055;top:8999;width:0;height:1451;visibility:visible;mso-wrap-style:square;v-text-anchor:top" coordsize="0,14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XGd8UA&#10;AADdAAAADwAAAGRycy9kb3ducmV2LnhtbESPT2sCMRTE74LfIbyCN01apbZbo0ipsHgo+KeeH5vX&#10;TejmZdmkun57Uyh4HGbmN8xi1ftGnKmLLrCGx4kCQVwF47jWcDxsxi8gYkI22AQmDVeKsFoOBwss&#10;TLjwjs77VIsM4VigBptSW0gZK0se4yS0xNn7Dp3HlGVXS9PhJcN9I5+UepYeHecFiy29W6p+9r9e&#10;Q/U1oy1/2o+5K9Wu7dXJlduT1qOHfv0GIlGf7uH/dmk0zKfqFf7e5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cZ3xQAAAN0AAAAPAAAAAAAAAAAAAAAAAJgCAABkcnMv&#10;ZG93bnJldi54bWxQSwUGAAAAAAQABAD1AAAAigMAAAAA&#10;" path="m,l,145158e" filled="f" strokecolor="white" strokeweight=".576mm">
                  <v:stroke joinstyle="bevel" endcap="round"/>
                  <v:path arrowok="t" textboxrect="0,0,0,145158"/>
                </v:shape>
                <v:shape id="Shape 7310" o:spid="_x0000_s1043" style="position:absolute;left:759;top:9725;width:1359;height:0;visibility:visible;mso-wrap-style:square;v-text-anchor:top" coordsize="135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pNMMA&#10;AADdAAAADwAAAGRycy9kb3ducmV2LnhtbERPXWvCMBR9H/gfwhV8m2kVVKpRhuAQGeKq4Otdc5eW&#10;NTelyWznrzcPwh4P53u16W0tbtT6yrGCdJyAIC6crtgouJx3rwsQPiBrrB2Tgj/ysFkPXlaYadfx&#10;J93yYEQMYZ+hgjKEJpPSFyVZ9GPXEEfu27UWQ4StkbrFLobbWk6SZCYtVhwbSmxoW1Lxk/9aBXbx&#10;xcfT5HB/n6aHj6uRp9p2RqnRsH9bggjUh3/x073XCubTNO6Pb+IT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upNMMAAADdAAAADwAAAAAAAAAAAAAAAACYAgAAZHJzL2Rv&#10;d25yZXYueG1sUEsFBgAAAAAEAAQA9QAAAIgDAAAAAA==&#10;" path="m135891,l,e" filled="f" strokecolor="white" strokeweight=".52447mm">
                  <v:stroke joinstyle="bevel" endcap="round"/>
                  <v:path arrowok="t" textboxrect="0,0,135891,0"/>
                </v:shape>
                <v:shape id="Shape 7311" o:spid="_x0000_s1044" style="position:absolute;left:1744;top:9414;width:621;height:621;visibility:visible;mso-wrap-style:square;v-text-anchor:top" coordsize="62068,6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ClcMA&#10;AADdAAAADwAAAGRycy9kb3ducmV2LnhtbESPQYvCMBSE7wv+h/CEva1JLbtKNYoIQi8erP6AR/Ns&#10;i81LaaKt/vqNsLDHYWa+Ydbb0bbiQb1vHGtIZgoEcelMw5WGy/nwtQThA7LB1jFpeJKH7WbyscbM&#10;uIFP9ChCJSKEfYYa6hC6TEpf1mTRz1xHHL2r6y2GKPtKmh6HCLetnCv1Iy02HBdq7GhfU3kr7laD&#10;alKVv0yRfo+H45lPrR8wX2r9OR13KxCBxvAf/mvnRsMiTRJ4v4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KClcMAAADdAAAADwAAAAAAAAAAAAAAAACYAgAAZHJzL2Rv&#10;d25yZXYueG1sUEsFBgAAAAAEAAQA9QAAAIgDAAAAAA==&#10;" path="m31034,c48163,,62068,13906,62068,31035v,17128,-13905,31033,-31034,31033c13906,62068,,48163,,31035r,-204c121,13772,13975,,31034,xe" strokecolor="white" strokeweight=".384mm">
                  <v:stroke joinstyle="bevel" endcap="round"/>
                  <v:path arrowok="t" textboxrect="0,0,62068,62068"/>
                </v:shape>
                <v:shape id="Shape 7316" o:spid="_x0000_s1045" style="position:absolute;top:11796;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v+cQA&#10;AADdAAAADwAAAGRycy9kb3ducmV2LnhtbESPQWsCMRSE74L/ITyhN83uSq2sRhHF0qtbQbw9Nq+7&#10;SzcvIUl1/fdNoeBxmJlvmPV2ML24kQ+dZQX5LANBXFvdcaPg/HmcLkGEiKyxt0wKHhRguxmP1lhq&#10;e+cT3arYiAThUKKCNkZXShnqlgyGmXXEyfuy3mBM0jdSe7wnuOllkWULabDjtNCio31L9Xf1YxQc&#10;5tW7rh/2eHE2L1514fzhfFXqZTLsViAiDfEZ/m9/aAVv83wBf2/S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mb/nEAAAA3QAAAA8AAAAAAAAAAAAAAAAAmAIAAGRycy9k&#10;b3ducmV2LnhtbFBLBQYAAAAABAAEAPUAAACJAwAAAAA=&#10;" path="m,l5305324,e" filled="f" strokeweight=".17569mm">
                  <v:stroke miterlimit="83231f" joinstyle="miter"/>
                  <v:path arrowok="t" textboxrect="0,0,5305324,0"/>
                </v:shape>
                <v:shape id="Shape 7317" o:spid="_x0000_s1046" style="position:absolute;left:759;top:12708;width:2592;height:2592;visibility:visible;mso-wrap-style:square;v-text-anchor:top" coordsize="259194,25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FoscA&#10;AADdAAAADwAAAGRycy9kb3ducmV2LnhtbESPQWvCQBSE74L/YXlCb2YTpUZSV1GpWDwI1R7a2yP7&#10;mg3Nvk2zW43/vlsQehxm5htmseptIy7U+dqxgixJQRCXTtdcKXg778ZzED4ga2wck4IbeVgth4MF&#10;Ftpd+ZUup1CJCGFfoAITQltI6UtDFn3iWuLofbrOYoiyq6Tu8BrhtpGTNJ1JizXHBYMtbQ2VX6cf&#10;q+CQzR8/no/vW9dv9rk5Tw8TeftW6mHUr59ABOrDf/jeftEK8mmW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MRaLHAAAA3QAAAA8AAAAAAAAAAAAAAAAAmAIAAGRy&#10;cy9kb3ducmV2LnhtbFBLBQYAAAAABAAEAPUAAACMAwAAAAA=&#10;" path="m129597,v71581,,129597,58017,129597,129597c259194,201178,201178,259194,129597,259194,58016,259194,,201178,,129597,,58017,58016,,129597,xe" fillcolor="#505050" stroked="f" strokeweight="0">
                  <v:stroke miterlimit="83231f" joinstyle="miter"/>
                  <v:path arrowok="t" textboxrect="0,0,259194,259194"/>
                </v:shape>
                <v:shape id="Shape 7318" o:spid="_x0000_s1047" style="position:absolute;left:932;top:14609;width:2246;height:0;visibility:visible;mso-wrap-style:square;v-text-anchor:top" coordsize="22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0LMMA&#10;AADdAAAADwAAAGRycy9kb3ducmV2LnhtbERPy2rCQBTdF/yH4Qru6sQWfERH0RZBqhtjiC4vmWsS&#10;zNwJmVHTv3cWhS4P571YdaYWD2pdZVnBaBiBIM6trrhQkJ6271MQziNrrC2Tgl9ysFr23hYYa/vk&#10;Iz0SX4gQwi5GBaX3TSyly0sy6Ia2IQ7c1bYGfYBtIXWLzxBuavkRRWNpsOLQUGJDXyXlt+RuFByS&#10;dIOT/WmTZVv7fTnTLZv9pEoN+t16DsJT5//Ff+6dVjD5HIW54U14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X0LMMAAADdAAAADwAAAAAAAAAAAAAAAACYAgAAZHJzL2Rv&#10;d25yZXYueG1sUEsFBgAAAAAEAAQA9QAAAIgDAAAAAA==&#10;" path="m224635,l,e" filled="f" strokecolor="white" strokeweight=".37489mm">
                  <v:stroke joinstyle="bevel" endcap="square"/>
                  <v:path arrowok="t" textboxrect="0,0,224635,0"/>
                </v:shape>
                <v:shape id="Shape 7319" o:spid="_x0000_s1048" style="position:absolute;left:1693;top:13037;width:723;height:724;visibility:visible;mso-wrap-style:square;v-text-anchor:top" coordsize="72324,72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VHcUA&#10;AADdAAAADwAAAGRycy9kb3ducmV2LnhtbESP3WoCMRSE7wu+QzhC72pWW/xZjSJioRel4s8DHDfH&#10;7OLmZEmiu337RhB6OczMN8xi1dla3MmHyrGC4SADQVw4XbFRcDp+vk1BhIissXZMCn4pwGrZe1lg&#10;rl3Le7ofohEJwiFHBWWMTS5lKEqyGAauIU7exXmLMUlvpPbYJrit5SjLxtJixWmhxIY2JRXXw80q&#10;yMbsf9qPi5P72XbXnb9N7Quj1Gu/W89BROrif/jZ/tIKJu/DGTze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NUdxQAAAN0AAAAPAAAAAAAAAAAAAAAAAJgCAABkcnMv&#10;ZG93bnJldi54bWxQSwUGAAAAAAQABAD1AAAAigMAAAAA&#10;" path="m,36161c,56124,16200,72323,36162,72323v19962,,36162,-16199,36162,-36162c72324,16199,56124,,36162,,16282,,151,16048,17,35906e" filled="f" strokecolor="white" strokeweight=".24mm">
                  <v:stroke joinstyle="bevel" endcap="round"/>
                  <v:path arrowok="t" textboxrect="0,0,72324,72323"/>
                </v:shape>
                <v:shape id="Shape 7320" o:spid="_x0000_s1049" style="position:absolute;left:1699;top:14253;width:712;height:712;visibility:visible;mso-wrap-style:square;v-text-anchor:top" coordsize="71175,7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5ZsIA&#10;AADdAAAADwAAAGRycy9kb3ducmV2LnhtbERPW2vCMBR+H/gfwhH2NtNW2KQaRWQDGWMwb8/H5tgU&#10;m5PSpBf//fIw2OPHd19tRluLnlpfOVaQzhIQxIXTFZcKTsePlwUIH5A11o5JwYM8bNaTpxXm2g38&#10;Q/0hlCKGsM9RgQmhyaX0hSGLfuYa4sjdXGsxRNiWUrc4xHBbyyxJXqXFimODwYZ2hor7obMK6ouh&#10;9DaGxeNyfv/6vNJ3dy06pZ6n43YJItAY/sV/7r1W8DbP4v74Jj4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DlmwgAAAN0AAAAPAAAAAAAAAAAAAAAAAJgCAABkcnMvZG93&#10;bnJldi54bWxQSwUGAAAAAAQABAD1AAAAhwMAAAAA&#10;" path="m,35588c,55248,15928,71175,35587,71175v19660,,35588,-15927,35588,-35587c71175,15928,55247,,35587,,16031,,134,15794,,35350e" filled="f" strokecolor="white" strokeweight=".24mm">
                  <v:stroke joinstyle="bevel" endcap="round"/>
                  <v:path arrowok="t" textboxrect="0,0,71175,71175"/>
                </v:shape>
                <v:shape id="Shape 7321" o:spid="_x0000_s1050" style="position:absolute;left:932;top:13399;width:2246;height:0;visibility:visible;mso-wrap-style:square;v-text-anchor:top" coordsize="224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XDMYA&#10;AADdAAAADwAAAGRycy9kb3ducmV2LnhtbESPT2vCQBTE7wW/w/KE3nSjBW2jq/gHoVQvjSH1+Mg+&#10;k2D2bchuNX77riD0OMzMb5j5sjO1uFLrKssKRsMIBHFudcWFgvS4G7yDcB5ZY22ZFNzJwXLRe5lj&#10;rO2Nv+ma+EIECLsYFZTeN7GULi/JoBvahjh4Z9sa9EG2hdQt3gLc1HIcRRNpsOKwUGJDm5LyS/Jr&#10;FBySdI3T/XGdZTu7Pf3QJfv4SpV67XerGQhPnf8PP9ufWsH0bTyCx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OXDMYAAADdAAAADwAAAAAAAAAAAAAAAACYAgAAZHJz&#10;L2Rvd25yZXYueG1sUEsFBgAAAAAEAAQA9QAAAIsDAAAAAA==&#10;" path="m224635,l,e" filled="f" strokecolor="white" strokeweight=".37489mm">
                  <v:stroke joinstyle="bevel" endcap="square"/>
                  <v:path arrowok="t" textboxrect="0,0,224635,0"/>
                </v:shape>
                <v:shape id="Shape 7322" o:spid="_x0000_s1051" style="position:absolute;left:2055;top:13399;width:0;height:1210;visibility:visible;mso-wrap-style:square;v-text-anchor:top" coordsize="0,120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8UA&#10;AADdAAAADwAAAGRycy9kb3ducmV2LnhtbESPQWvCQBSE74L/YXlCb7oxlirRVaTSNteqB4/P7DMJ&#10;Zt+G3W2S/vtuQfA4zMw3zGY3mEZ05HxtWcF8loAgLqyuuVRwPn1MVyB8QNbYWCYFv+Rhtx2PNphp&#10;2/M3dcdQighhn6GCKoQ2k9IXFRn0M9sSR+9mncEQpSuldthHuGlkmiRv0mDNcaHClt4rKu7HH6Mg&#10;WebXy7D6zPu6PLiv/nDpbotXpV4mw34NItAQnuFHO9cKlos0hf838Qn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7IzxQAAAN0AAAAPAAAAAAAAAAAAAAAAAJgCAABkcnMv&#10;ZG93bnJldi54bWxQSwUGAAAAAAQABAD1AAAAigMAAAAA&#10;" path="m,120958l,e" filled="f" strokecolor="white" strokeweight="0">
                  <v:stroke joinstyle="bevel" endcap="round"/>
                  <v:path arrowok="t" textboxrect="0,0,0,120958"/>
                </v:shape>
                <v:shape id="Shape 7327" o:spid="_x0000_s1052" style="position:absolute;top:16075;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A38QA&#10;AADdAAAADwAAAGRycy9kb3ducmV2LnhtbESPQWsCMRSE7wX/Q3iF3mrWFbtlNYooFq9uhdLbY/Pc&#10;Xbp5CUnU9d8bQehxmJlvmMVqML24kA+dZQWTcQaCuLa640bB8Xv3/gkiRGSNvWVScKMAq+XoZYGl&#10;tlc+0KWKjUgQDiUqaGN0pZShbslgGFtHnLyT9QZjkr6R2uM1wU0v8yz7kAY7TgstOtq0VP9VZ6Ng&#10;O62+dH2zux9nJ/lM585vj79Kvb0O6zmISEP8Dz/be62gmOYFPN6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GAN/EAAAA3QAAAA8AAAAAAAAAAAAAAAAAmAIAAGRycy9k&#10;b3ducmV2LnhtbFBLBQYAAAAABAAEAPUAAACJAwAAAAA=&#10;" path="m,l5305324,e" filled="f" strokeweight=".17569mm">
                  <v:stroke miterlimit="83231f" joinstyle="miter"/>
                  <v:path arrowok="t" textboxrect="0,0,5305324,0"/>
                </v:shape>
                <v:shape id="Shape 7328" o:spid="_x0000_s1053" style="position:absolute;left:759;top:16461;width:2592;height:2592;visibility:visible;mso-wrap-style:square;v-text-anchor:top" coordsize="259194,259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8bbcUA&#10;AADdAAAADwAAAGRycy9kb3ducmV2LnhtbERPz2vCMBS+D/wfwhN2m6kVV6mmxcmGw4Mw3WG7PZpn&#10;U2xeuibT+t8vh4HHj+/3qhxsKy7U+8axgukkAUFcOd1wreDz+Pa0AOEDssbWMSm4kYeyGD2sMNfu&#10;yh90OYRaxBD2OSowIXS5lL4yZNFPXEccuZPrLYYI+1rqHq8x3LYyTZJnabHh2GCwo42h6nz4tQp2&#10;08X8+3X/tXHDyzYzx9kulbcfpR7Hw3oJItAQ7uJ/97tWkM3SODe+iU9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xttxQAAAN0AAAAPAAAAAAAAAAAAAAAAAJgCAABkcnMv&#10;ZG93bnJldi54bWxQSwUGAAAAAAQABAD1AAAAigMAAAAA&#10;" path="m129597,v71581,,129597,58017,129597,129597c259194,201178,201178,259194,129597,259194,58016,259194,,201178,,129597,,58017,58016,,129597,xe" fillcolor="#505050" stroked="f" strokeweight="0">
                  <v:stroke miterlimit="83231f" joinstyle="miter"/>
                  <v:path arrowok="t" textboxrect="0,0,259194,259194"/>
                </v:shape>
                <v:shape id="Shape 7330" o:spid="_x0000_s1054" style="position:absolute;left:1744;top:17761;width:621;height:620;visibility:visible;mso-wrap-style:square;v-text-anchor:top" coordsize="62068,6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xv08MA&#10;AADdAAAADwAAAGRycy9kb3ducmV2LnhtbERPW2vCMBR+H/gfwhH2NlMtuNIZZQiiD8PhBZ8PzVnT&#10;2ZyEJtpuv948DPb48d0Xq8G24k5daBwrmE4yEMSV0w3XCs6nzUsBIkRkja1jUvBDAVbL0dMCS+16&#10;PtD9GGuRQjiUqMDE6EspQ2XIYpg4T5y4L9dZjAl2tdQd9inctnKWZXNpseHUYNDT2lB1Pd6sgs+P&#10;rfnl3Pv95frNs+LQF82+V+p5PLy/gYg0xH/xn3unFbzmedqf3q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xv08MAAADdAAAADwAAAAAAAAAAAAAAAACYAgAAZHJzL2Rv&#10;d25yZXYueG1sUEsFBgAAAAAEAAQA9QAAAIgDAAAAAA==&#10;" path="m,31034c,48158,13906,62047,31034,62047v17129,,31034,-13889,31034,-31013c62068,13888,48163,,31034,,13975,,121,13771,,30814e" filled="f" strokecolor="white" strokeweight=".384mm">
                  <v:stroke joinstyle="bevel" endcap="round"/>
                  <v:path arrowok="t" textboxrect="0,0,62068,62047"/>
                </v:shape>
                <v:shape id="Shape 7334" o:spid="_x0000_s1055" style="position:absolute;top:19302;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0IdcQA&#10;AADdAAAADwAAAGRycy9kb3ducmV2LnhtbESPT4vCMBTE7wv7HcIT9ramtvtHqlEWxcXrdoXF26N5&#10;tsXmJSRR67ffCILHYWZ+w8yXg+nFmXzoLCuYjDMQxLXVHTcKdr+b1ymIEJE19pZJwZUCLBfPT3Ms&#10;tb3wD52r2IgE4VCigjZGV0oZ6pYMhrF1xMk7WG8wJukbqT1eEtz0Ms+yD2mw47TQoqNVS/WxOhkF&#10;66L61vXVbv6cneTvOnd+vdsr9TIavmYgIg3xEb63t1rBZ1G8we1Neg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CHXEAAAA3QAAAA8AAAAAAAAAAAAAAAAAmAIAAGRycy9k&#10;b3ducmV2LnhtbFBLBQYAAAAABAAEAPUAAACJAwAAAAA=&#10;" path="m,l5305324,e" filled="f" strokeweight=".17569mm">
                  <v:stroke miterlimit="83231f" joinstyle="miter"/>
                  <v:path arrowok="t" textboxrect="0,0,5305324,0"/>
                </v:shape>
                <v:shape id="Shape 7335" o:spid="_x0000_s1056" style="position:absolute;left:767;top:20131;width:2584;height:2584;visibility:visible;mso-wrap-style:square;v-text-anchor:top" coordsize="258396,25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qqcYA&#10;AADdAAAADwAAAGRycy9kb3ducmV2LnhtbESPQWvCQBSE7wX/w/IKvdWNkapEV4mFQikI1Qji7ZF9&#10;JrHZt2F31fTfd4WCx2FmvmEWq9604krON5YVjIYJCOLS6oYrBfvi43UGwgdkja1lUvBLHlbLwdMC&#10;M21vvKXrLlQiQthnqKAOocuk9GVNBv3QdsTRO1lnMETpKqkd3iLctDJNkok02HBcqLGj95rKn93F&#10;KKi+p3k4Fs6sR+ev9GI3BzcpWKmX5z6fgwjUh0f4v/2pFUzH4ze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FqqcYAAADdAAAADwAAAAAAAAAAAAAAAACYAgAAZHJz&#10;L2Rvd25yZXYueG1sUEsFBgAAAAAEAAQA9QAAAIsDAAAAAA==&#10;" path="m129201,v62427,,114526,44283,126576,103161l258396,129139r,125l255777,155242c243727,214119,191628,258402,129201,258402,57835,258402,,200563,,129201,,57839,57835,,129201,xe" fillcolor="#505050" stroked="f" strokeweight="0">
                  <v:stroke miterlimit="83231f" joinstyle="miter"/>
                  <v:path arrowok="t" textboxrect="0,0,258396,258402"/>
                </v:shape>
                <v:shape id="Shape 7336" o:spid="_x0000_s1057" style="position:absolute;left:759;top:21423;width:1090;height:0;visibility:visible;mso-wrap-style:square;v-text-anchor:top" coordsize="1089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uQ8gA&#10;AADdAAAADwAAAGRycy9kb3ducmV2LnhtbESP3WrCQBSE7wt9h+UUelN0Yy2JRldRweJFW/DnAY7Z&#10;0yQ1ezZk1yR9e1co9HKYmW+Y+bI3lWipcaVlBaNhBII4s7rkXMHpuB1MQDiPrLGyTAp+ycFy8fgw&#10;x1TbjvfUHnwuAoRdigoK7+tUSpcVZNANbU0cvG/bGPRBNrnUDXYBbir5GkWxNFhyWCiwpk1B2eVw&#10;NQq69e4tfm9rk7vk6+Xz42d63iZaqeenfjUD4an3/+G/9k4rSMbjG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K5DyAAAAN0AAAAPAAAAAAAAAAAAAAAAAJgCAABk&#10;cnMvZG93bnJldi54bWxQSwUGAAAAAAQABAD1AAAAjQMAAAAA&#10;" path="m108981,l,e" filled="f" strokecolor="white" strokeweight=".50578mm">
                  <v:stroke joinstyle="bevel" endcap="round"/>
                  <v:path arrowok="t" textboxrect="0,0,108981,0"/>
                </v:shape>
                <v:shape id="Shape 7337" o:spid="_x0000_s1058" style="position:absolute;left:1749;top:21114;width:619;height:618;visibility:visible;mso-wrap-style:square;v-text-anchor:top" coordsize="61857,61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GY8YA&#10;AADdAAAADwAAAGRycy9kb3ducmV2LnhtbESPQWvCQBSE7wX/w/IK3uqmBmqJrlIVUfFkKnh9Zp9J&#10;aPZt2F017a/vCoLHYWa+YSazzjTiSs7XlhW8DxIQxIXVNZcKDt+rt08QPiBrbCyTgl/yMJv2XiaY&#10;aXvjPV3zUIoIYZ+hgiqENpPSFxUZ9APbEkfvbJ3BEKUrpXZ4i3DTyGGSfEiDNceFCltaVFT85Bej&#10;YJvvzsPV0u7nR7e5pHO9tOvTn1L91+5rDCJQF57hR3ujFYzSdAT3N/EJ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HGY8YAAADdAAAADwAAAAAAAAAAAAAAAACYAgAAZHJz&#10;L2Rvd25yZXYueG1sUEsFBgAAAAAEAAQA9QAAAIsDAAAAAA==&#10;" path="m30939,c48011,,61857,13863,61857,30939v,17077,-13846,30939,-30918,30939c13846,61878,,48016,,30939r,-202c116,13730,13928,,30939,xe" strokecolor="white" strokeweight=".38281mm">
                  <v:stroke joinstyle="bevel" endcap="round"/>
                  <v:path arrowok="t" textboxrect="0,0,61857,61878"/>
                </v:shape>
                <v:shape id="Shape 7340" o:spid="_x0000_s1059" style="position:absolute;top:22984;width:53053;height:0;visibility:visible;mso-wrap-style:square;v-text-anchor:top" coordsize="53053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LXMEA&#10;AADdAAAADwAAAGRycy9kb3ducmV2LnhtbERPS27CMBDdI3EHa5C6A6cUNShgEF8JuqKBA4ziIYka&#10;j0NsIHB6vKjE8un9p/PWVOJGjSstK/gcRCCIM6tLzhWcjtv+GITzyBory6TgQQ7ms25niom2d/6l&#10;W+pzEULYJaig8L5OpHRZQQbdwNbEgTvbxqAPsMmlbvAewk0lh1H0LQ2WHBoKrGlVUPaXXo0Cs94e&#10;4ss6lXhw+2N+eeJmGf8o9dFrFxMQnlr/Fv+7d1pB/DUK+8Ob8ATk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oy1zBAAAA3QAAAA8AAAAAAAAAAAAAAAAAmAIAAGRycy9kb3du&#10;cmV2LnhtbFBLBQYAAAAABAAEAPUAAACGAwAAAAA=&#10;" path="m,l5305324,e" filled="f" strokeweight=".28117mm">
                  <v:stroke miterlimit="83231f" joinstyle="miter"/>
                  <v:path arrowok="t" textboxrect="0,0,5305324,0"/>
                </v:shape>
              </v:group>
            </w:pict>
          </mc:Fallback>
        </mc:AlternateContent>
      </w:r>
      <w:r>
        <w:rPr>
          <w:sz w:val="31"/>
          <w:vertAlign w:val="subscript"/>
        </w:rPr>
        <w:t xml:space="preserve">DIS </w:t>
      </w:r>
      <w:r>
        <w:t xml:space="preserve">Dissolve one Area into two or more new Areas, manually setting theirnew territory and name. </w:t>
      </w:r>
      <w:r>
        <w:rPr>
          <w:sz w:val="31"/>
          <w:vertAlign w:val="subscript"/>
        </w:rPr>
        <w:t xml:space="preserve">CHB </w:t>
      </w:r>
      <w:r>
        <w:t>Change Borders between two neighboring Areas by defining the territory thatchanges sides.</w:t>
      </w:r>
    </w:p>
    <w:p w14:paraId="23955192" w14:textId="77777777" w:rsidR="00A21FDC" w:rsidRDefault="00252176">
      <w:pPr>
        <w:tabs>
          <w:tab w:val="center" w:pos="5459"/>
        </w:tabs>
        <w:spacing w:after="158"/>
        <w:ind w:left="0" w:firstLine="0"/>
        <w:jc w:val="left"/>
      </w:pPr>
      <w:r>
        <w:rPr>
          <w:color w:val="FFFFFF"/>
          <w:sz w:val="15"/>
          <w:u w:val="single" w:color="FFFFFF"/>
        </w:rPr>
        <w:t xml:space="preserve">A B </w:t>
      </w:r>
      <w:r>
        <w:rPr>
          <w:sz w:val="31"/>
          <w:vertAlign w:val="subscript"/>
        </w:rPr>
        <w:t xml:space="preserve">REN </w:t>
      </w:r>
      <w:r>
        <w:t>Rename</w:t>
      </w:r>
      <w:r>
        <w:tab/>
        <w:t>an Area and set a new formal name, short name or both.</w:t>
      </w:r>
    </w:p>
    <w:p w14:paraId="32670F87" w14:textId="77777777" w:rsidR="00A21FDC" w:rsidRDefault="00252176">
      <w:pPr>
        <w:tabs>
          <w:tab w:val="center" w:pos="1370"/>
          <w:tab w:val="center" w:pos="5620"/>
        </w:tabs>
        <w:spacing w:after="361"/>
        <w:ind w:left="0" w:firstLine="0"/>
        <w:jc w:val="left"/>
      </w:pPr>
      <w:r>
        <w:rPr>
          <w:sz w:val="22"/>
        </w:rPr>
        <w:tab/>
      </w:r>
      <w:r>
        <w:t>CES Cease</w:t>
      </w:r>
      <w:r>
        <w:tab/>
        <w:t>an Area by deleting it from the map, leaving unclaimed land.</w:t>
      </w:r>
    </w:p>
    <w:p w14:paraId="36CB7E71" w14:textId="77777777" w:rsidR="00A21FDC" w:rsidRDefault="00252176">
      <w:pPr>
        <w:spacing w:after="337"/>
        <w:ind w:right="164" w:hanging="10"/>
        <w:jc w:val="center"/>
      </w:pPr>
      <w:r>
        <w:t>Table 3.3: The six Edit Operations</w:t>
      </w:r>
    </w:p>
    <w:p w14:paraId="37BE8B12" w14:textId="77777777" w:rsidR="00A21FDC" w:rsidRDefault="00252176">
      <w:pPr>
        <w:spacing w:after="568"/>
        <w:ind w:left="2" w:right="163"/>
      </w:pPr>
      <w:r>
        <w:rPr>
          <w:b/>
        </w:rPr>
        <w:t xml:space="preserve">Error correction </w:t>
      </w:r>
      <w:proofErr w:type="gramStart"/>
      <w:r>
        <w:t>Another</w:t>
      </w:r>
      <w:proofErr w:type="gramEnd"/>
      <w:r>
        <w:t xml:space="preserve"> use case for the interface is to correct wrong information on the map. For this purpose it is important to understand how correcting information in an event-based system works: Given an Area </w:t>
      </w:r>
      <w:r>
        <w:rPr>
          <w:i/>
        </w:rPr>
        <w:t xml:space="preserve">A </w:t>
      </w:r>
      <w:r>
        <w:t xml:space="preserve">at time point </w:t>
      </w:r>
      <w:r>
        <w:rPr>
          <w:i/>
        </w:rPr>
        <w:t>t</w:t>
      </w:r>
      <w:r>
        <w:rPr>
          <w:i/>
          <w:vertAlign w:val="subscript"/>
        </w:rPr>
        <w:t>y</w:t>
      </w:r>
      <w:r>
        <w:t xml:space="preserve">. The name of </w:t>
      </w:r>
      <w:r>
        <w:rPr>
          <w:i/>
        </w:rPr>
        <w:t xml:space="preserve">A </w:t>
      </w:r>
      <w:r>
        <w:t xml:space="preserve">at this point should be </w:t>
      </w:r>
      <w:proofErr w:type="gramStart"/>
      <w:r>
        <w:rPr>
          <w:i/>
        </w:rPr>
        <w:t xml:space="preserve">Y </w:t>
      </w:r>
      <w:r>
        <w:t>,</w:t>
      </w:r>
      <w:proofErr w:type="gramEnd"/>
      <w:r>
        <w:t xml:space="preserve"> but happens to be </w:t>
      </w:r>
      <w:r>
        <w:rPr>
          <w:i/>
        </w:rPr>
        <w:t>X</w:t>
      </w:r>
      <w:r>
        <w:t xml:space="preserve">. That means the operation at </w:t>
      </w:r>
      <w:proofErr w:type="gramStart"/>
      <w:r>
        <w:rPr>
          <w:i/>
        </w:rPr>
        <w:t>t</w:t>
      </w:r>
      <w:r>
        <w:rPr>
          <w:i/>
          <w:vertAlign w:val="subscript"/>
        </w:rPr>
        <w:t xml:space="preserve">x </w:t>
      </w:r>
      <w:r>
        <w:rPr>
          <w:sz w:val="31"/>
          <w:vertAlign w:val="subscript"/>
        </w:rPr>
        <w:t>:</w:t>
      </w:r>
      <w:proofErr w:type="gramEnd"/>
      <w:r>
        <w:rPr>
          <w:sz w:val="31"/>
          <w:vertAlign w:val="subscript"/>
        </w:rPr>
        <w:t xml:space="preserve"> </w:t>
      </w:r>
      <w:r>
        <w:rPr>
          <w:i/>
          <w:sz w:val="31"/>
          <w:vertAlign w:val="subscript"/>
        </w:rPr>
        <w:t>t</w:t>
      </w:r>
      <w:r>
        <w:rPr>
          <w:i/>
          <w:vertAlign w:val="subscript"/>
        </w:rPr>
        <w:t xml:space="preserve">x </w:t>
      </w:r>
      <w:r>
        <w:rPr>
          <w:i/>
          <w:sz w:val="31"/>
          <w:vertAlign w:val="subscript"/>
        </w:rPr>
        <w:t>&lt; t</w:t>
      </w:r>
      <w:r>
        <w:rPr>
          <w:i/>
          <w:vertAlign w:val="subscript"/>
        </w:rPr>
        <w:t xml:space="preserve">y </w:t>
      </w:r>
      <w:r>
        <w:t xml:space="preserve">that created the name </w:t>
      </w:r>
      <w:r>
        <w:rPr>
          <w:i/>
        </w:rPr>
        <w:t xml:space="preserve">X </w:t>
      </w:r>
      <w:r>
        <w:t xml:space="preserve">for Area </w:t>
      </w:r>
      <w:r>
        <w:rPr>
          <w:i/>
        </w:rPr>
        <w:t xml:space="preserve">A </w:t>
      </w:r>
      <w:r>
        <w:t>is erroneous and has be corrected. Correcting a state means correcting the operation that created this state.</w:t>
      </w:r>
    </w:p>
    <w:p w14:paraId="23E9F919" w14:textId="77777777" w:rsidR="00A21FDC" w:rsidRDefault="00252176">
      <w:pPr>
        <w:pStyle w:val="Heading3"/>
        <w:tabs>
          <w:tab w:val="center" w:pos="1584"/>
        </w:tabs>
        <w:ind w:left="-13" w:firstLine="0"/>
      </w:pPr>
      <w:bookmarkStart w:id="215" w:name="_Toc129107"/>
      <w:r>
        <w:t>3.2.2</w:t>
      </w:r>
      <w:r>
        <w:tab/>
        <w:t>Edit Workflow</w:t>
      </w:r>
      <w:bookmarkEnd w:id="215"/>
    </w:p>
    <w:p w14:paraId="6205F977" w14:textId="77777777" w:rsidR="00A21FDC" w:rsidRDefault="00252176">
      <w:pPr>
        <w:ind w:left="2" w:right="163"/>
      </w:pPr>
      <w:r>
        <w:t>The Edit Operations have proven to be understandable in several user studies. This section shows they can be internally expressed by a set of Hivent Operations. The creation of an Edit Operation happens in four steps of a simple workflow:</w:t>
      </w:r>
    </w:p>
    <w:p w14:paraId="1A402BB7" w14:textId="77777777" w:rsidR="00A21FDC" w:rsidRDefault="00252176">
      <w:pPr>
        <w:numPr>
          <w:ilvl w:val="0"/>
          <w:numId w:val="16"/>
        </w:numPr>
        <w:spacing w:after="14"/>
        <w:ind w:right="163" w:hanging="255"/>
      </w:pPr>
      <w:r>
        <w:t>Select the Areas that will be changed in the operation.</w:t>
      </w:r>
    </w:p>
    <w:p w14:paraId="2AD9CB05" w14:textId="77777777" w:rsidR="00A21FDC" w:rsidRDefault="00252176">
      <w:pPr>
        <w:numPr>
          <w:ilvl w:val="0"/>
          <w:numId w:val="16"/>
        </w:numPr>
        <w:spacing w:after="14"/>
        <w:ind w:right="163" w:hanging="255"/>
      </w:pPr>
      <w:r>
        <w:t>For each new Area resulting from the operation, create a territory.</w:t>
      </w:r>
    </w:p>
    <w:p w14:paraId="004E59DC" w14:textId="77777777" w:rsidR="00A21FDC" w:rsidRDefault="00252176">
      <w:pPr>
        <w:numPr>
          <w:ilvl w:val="0"/>
          <w:numId w:val="16"/>
        </w:numPr>
        <w:spacing w:after="14"/>
        <w:ind w:right="163" w:hanging="255"/>
      </w:pPr>
      <w:r>
        <w:t>For each new Area create a name.</w:t>
      </w:r>
    </w:p>
    <w:p w14:paraId="58D9F4A2" w14:textId="77777777" w:rsidR="00A21FDC" w:rsidRDefault="00252176">
      <w:pPr>
        <w:numPr>
          <w:ilvl w:val="0"/>
          <w:numId w:val="16"/>
        </w:numPr>
        <w:ind w:right="163" w:hanging="255"/>
      </w:pPr>
      <w:r>
        <w:t xml:space="preserve">Add the Edit Operation to </w:t>
      </w:r>
      <w:proofErr w:type="gramStart"/>
      <w:r>
        <w:t>an</w:t>
      </w:r>
      <w:proofErr w:type="gramEnd"/>
      <w:r>
        <w:t xml:space="preserve"> Hivent to inherit the time point.</w:t>
      </w:r>
    </w:p>
    <w:p w14:paraId="3C8ACF08" w14:textId="77777777" w:rsidR="00A21FDC" w:rsidRDefault="00252176">
      <w:pPr>
        <w:spacing w:after="171"/>
        <w:ind w:left="2" w:right="163"/>
      </w:pPr>
      <w:r>
        <w:t>For each Edit Operation the requirements for the steps are different. Not all operations need all steps, since some data can be processed automatically. Table 3.4 presents an overview about the behavior of the Edit Operations in the first three steps. The last step is necessary for each operation alike.</w:t>
      </w:r>
    </w:p>
    <w:tbl>
      <w:tblPr>
        <w:tblStyle w:val="TableGrid"/>
        <w:tblW w:w="8213" w:type="dxa"/>
        <w:tblInd w:w="62" w:type="dxa"/>
        <w:tblCellMar>
          <w:right w:w="119" w:type="dxa"/>
        </w:tblCellMar>
        <w:tblLook w:val="04A0" w:firstRow="1" w:lastRow="0" w:firstColumn="1" w:lastColumn="0" w:noHBand="0" w:noVBand="1"/>
      </w:tblPr>
      <w:tblGrid>
        <w:gridCol w:w="869"/>
        <w:gridCol w:w="2620"/>
        <w:gridCol w:w="2620"/>
        <w:gridCol w:w="2104"/>
      </w:tblGrid>
      <w:tr w:rsidR="00A21FDC" w14:paraId="735B608B" w14:textId="77777777">
        <w:trPr>
          <w:trHeight w:val="398"/>
        </w:trPr>
        <w:tc>
          <w:tcPr>
            <w:tcW w:w="869" w:type="dxa"/>
            <w:tcBorders>
              <w:top w:val="single" w:sz="6" w:space="0" w:color="000000"/>
              <w:left w:val="nil"/>
              <w:bottom w:val="single" w:sz="4" w:space="0" w:color="000000"/>
              <w:right w:val="nil"/>
            </w:tcBorders>
          </w:tcPr>
          <w:p w14:paraId="34354883" w14:textId="77777777" w:rsidR="00A21FDC" w:rsidRDefault="00A21FDC">
            <w:pPr>
              <w:spacing w:after="160" w:line="259" w:lineRule="auto"/>
              <w:ind w:left="0" w:firstLine="0"/>
              <w:jc w:val="left"/>
            </w:pPr>
          </w:p>
        </w:tc>
        <w:tc>
          <w:tcPr>
            <w:tcW w:w="2620" w:type="dxa"/>
            <w:tcBorders>
              <w:top w:val="single" w:sz="6" w:space="0" w:color="000000"/>
              <w:left w:val="nil"/>
              <w:bottom w:val="single" w:sz="4" w:space="0" w:color="000000"/>
              <w:right w:val="nil"/>
            </w:tcBorders>
          </w:tcPr>
          <w:p w14:paraId="7B2BA4ED" w14:textId="77777777" w:rsidR="00A21FDC" w:rsidRDefault="00252176">
            <w:pPr>
              <w:spacing w:after="0" w:line="259" w:lineRule="auto"/>
              <w:ind w:left="0" w:firstLine="0"/>
              <w:jc w:val="left"/>
            </w:pPr>
            <w:r>
              <w:rPr>
                <w:i/>
              </w:rPr>
              <w:t>Select old Areas</w:t>
            </w:r>
          </w:p>
        </w:tc>
        <w:tc>
          <w:tcPr>
            <w:tcW w:w="2620" w:type="dxa"/>
            <w:tcBorders>
              <w:top w:val="single" w:sz="6" w:space="0" w:color="000000"/>
              <w:left w:val="nil"/>
              <w:bottom w:val="single" w:sz="4" w:space="0" w:color="000000"/>
              <w:right w:val="nil"/>
            </w:tcBorders>
          </w:tcPr>
          <w:p w14:paraId="5463020C" w14:textId="77777777" w:rsidR="00A21FDC" w:rsidRDefault="00252176">
            <w:pPr>
              <w:spacing w:after="0" w:line="259" w:lineRule="auto"/>
              <w:ind w:left="0" w:firstLine="0"/>
              <w:jc w:val="left"/>
            </w:pPr>
            <w:r>
              <w:rPr>
                <w:i/>
              </w:rPr>
              <w:t>Create new territories</w:t>
            </w:r>
          </w:p>
        </w:tc>
        <w:tc>
          <w:tcPr>
            <w:tcW w:w="2104" w:type="dxa"/>
            <w:tcBorders>
              <w:top w:val="single" w:sz="6" w:space="0" w:color="000000"/>
              <w:left w:val="nil"/>
              <w:bottom w:val="single" w:sz="4" w:space="0" w:color="000000"/>
              <w:right w:val="nil"/>
            </w:tcBorders>
          </w:tcPr>
          <w:p w14:paraId="75525A34" w14:textId="77777777" w:rsidR="00A21FDC" w:rsidRDefault="00252176">
            <w:pPr>
              <w:spacing w:after="0" w:line="259" w:lineRule="auto"/>
              <w:ind w:left="0" w:firstLine="0"/>
              <w:jc w:val="left"/>
            </w:pPr>
            <w:r>
              <w:rPr>
                <w:i/>
              </w:rPr>
              <w:t>Create new names</w:t>
            </w:r>
          </w:p>
        </w:tc>
      </w:tr>
      <w:tr w:rsidR="00A21FDC" w14:paraId="4798CFCF" w14:textId="77777777">
        <w:trPr>
          <w:trHeight w:val="674"/>
        </w:trPr>
        <w:tc>
          <w:tcPr>
            <w:tcW w:w="869" w:type="dxa"/>
            <w:tcBorders>
              <w:top w:val="single" w:sz="4" w:space="0" w:color="000000"/>
              <w:left w:val="nil"/>
              <w:bottom w:val="single" w:sz="4" w:space="0" w:color="000000"/>
              <w:right w:val="nil"/>
            </w:tcBorders>
            <w:vAlign w:val="center"/>
          </w:tcPr>
          <w:p w14:paraId="1393A4D1" w14:textId="77777777" w:rsidR="00A21FDC" w:rsidRDefault="00252176">
            <w:pPr>
              <w:spacing w:after="0" w:line="259" w:lineRule="auto"/>
              <w:ind w:left="120" w:firstLine="0"/>
              <w:jc w:val="left"/>
            </w:pPr>
            <w:r>
              <w:t>CRE</w:t>
            </w:r>
          </w:p>
        </w:tc>
        <w:tc>
          <w:tcPr>
            <w:tcW w:w="2620" w:type="dxa"/>
            <w:tcBorders>
              <w:top w:val="single" w:sz="4" w:space="0" w:color="000000"/>
              <w:left w:val="nil"/>
              <w:bottom w:val="single" w:sz="4" w:space="0" w:color="000000"/>
              <w:right w:val="nil"/>
            </w:tcBorders>
            <w:vAlign w:val="center"/>
          </w:tcPr>
          <w:p w14:paraId="2226A431" w14:textId="77777777" w:rsidR="00A21FDC" w:rsidRDefault="00252176">
            <w:pPr>
              <w:spacing w:after="0" w:line="259" w:lineRule="auto"/>
              <w:ind w:left="0" w:firstLine="0"/>
              <w:jc w:val="left"/>
            </w:pPr>
            <w:r>
              <w:t>–</w:t>
            </w:r>
          </w:p>
        </w:tc>
        <w:tc>
          <w:tcPr>
            <w:tcW w:w="2620" w:type="dxa"/>
            <w:tcBorders>
              <w:top w:val="single" w:sz="4" w:space="0" w:color="000000"/>
              <w:left w:val="nil"/>
              <w:bottom w:val="single" w:sz="4" w:space="0" w:color="000000"/>
              <w:right w:val="nil"/>
            </w:tcBorders>
          </w:tcPr>
          <w:p w14:paraId="3F75C378" w14:textId="77777777" w:rsidR="00A21FDC" w:rsidRDefault="00252176">
            <w:pPr>
              <w:spacing w:after="0" w:line="259" w:lineRule="auto"/>
              <w:ind w:left="0" w:firstLine="0"/>
              <w:jc w:val="left"/>
            </w:pPr>
            <w:r>
              <w:t>create a territory of the new country</w:t>
            </w:r>
          </w:p>
        </w:tc>
        <w:tc>
          <w:tcPr>
            <w:tcW w:w="2104" w:type="dxa"/>
            <w:tcBorders>
              <w:top w:val="single" w:sz="4" w:space="0" w:color="000000"/>
              <w:left w:val="nil"/>
              <w:bottom w:val="single" w:sz="4" w:space="0" w:color="000000"/>
              <w:right w:val="nil"/>
            </w:tcBorders>
          </w:tcPr>
          <w:p w14:paraId="23D89A01" w14:textId="77777777" w:rsidR="00A21FDC" w:rsidRDefault="00252176">
            <w:pPr>
              <w:spacing w:after="0" w:line="259" w:lineRule="auto"/>
              <w:ind w:left="0" w:firstLine="0"/>
            </w:pPr>
            <w:r>
              <w:t>create a name for the new country</w:t>
            </w:r>
          </w:p>
        </w:tc>
      </w:tr>
      <w:tr w:rsidR="00A21FDC" w14:paraId="73A2D251" w14:textId="77777777">
        <w:trPr>
          <w:trHeight w:val="674"/>
        </w:trPr>
        <w:tc>
          <w:tcPr>
            <w:tcW w:w="869" w:type="dxa"/>
            <w:tcBorders>
              <w:top w:val="single" w:sz="4" w:space="0" w:color="000000"/>
              <w:left w:val="nil"/>
              <w:bottom w:val="single" w:sz="4" w:space="0" w:color="000000"/>
              <w:right w:val="nil"/>
            </w:tcBorders>
            <w:vAlign w:val="center"/>
          </w:tcPr>
          <w:p w14:paraId="4C6921EC" w14:textId="77777777" w:rsidR="00A21FDC" w:rsidRDefault="00252176">
            <w:pPr>
              <w:spacing w:after="0" w:line="259" w:lineRule="auto"/>
              <w:ind w:left="120" w:firstLine="0"/>
              <w:jc w:val="left"/>
            </w:pPr>
            <w:r>
              <w:lastRenderedPageBreak/>
              <w:t>MRG</w:t>
            </w:r>
          </w:p>
        </w:tc>
        <w:tc>
          <w:tcPr>
            <w:tcW w:w="2620" w:type="dxa"/>
            <w:tcBorders>
              <w:top w:val="single" w:sz="4" w:space="0" w:color="000000"/>
              <w:left w:val="nil"/>
              <w:bottom w:val="single" w:sz="4" w:space="0" w:color="000000"/>
              <w:right w:val="nil"/>
            </w:tcBorders>
          </w:tcPr>
          <w:p w14:paraId="78473FE2" w14:textId="77777777" w:rsidR="00A21FDC" w:rsidRDefault="00252176">
            <w:pPr>
              <w:spacing w:after="0" w:line="259" w:lineRule="auto"/>
              <w:ind w:left="0" w:firstLine="0"/>
              <w:jc w:val="left"/>
            </w:pPr>
            <w:r>
              <w:t>select the countries to be merged</w:t>
            </w:r>
          </w:p>
        </w:tc>
        <w:tc>
          <w:tcPr>
            <w:tcW w:w="2620" w:type="dxa"/>
            <w:tcBorders>
              <w:top w:val="single" w:sz="4" w:space="0" w:color="000000"/>
              <w:left w:val="nil"/>
              <w:bottom w:val="single" w:sz="4" w:space="0" w:color="000000"/>
              <w:right w:val="nil"/>
            </w:tcBorders>
          </w:tcPr>
          <w:p w14:paraId="606AC98B" w14:textId="77777777" w:rsidR="00A21FDC" w:rsidRDefault="00252176">
            <w:pPr>
              <w:spacing w:after="0" w:line="259" w:lineRule="auto"/>
              <w:ind w:left="0" w:firstLine="0"/>
              <w:jc w:val="left"/>
            </w:pPr>
            <w:r>
              <w:t>–</w:t>
            </w:r>
          </w:p>
          <w:p w14:paraId="7BC2D0DB" w14:textId="77777777" w:rsidR="00A21FDC" w:rsidRDefault="00252176">
            <w:pPr>
              <w:spacing w:after="0" w:line="259" w:lineRule="auto"/>
              <w:ind w:left="0" w:firstLine="0"/>
            </w:pPr>
            <w:r>
              <w:rPr>
                <w:i/>
                <w:sz w:val="16"/>
              </w:rPr>
              <w:t>territories of selected countries are automatically unified</w:t>
            </w:r>
          </w:p>
        </w:tc>
        <w:tc>
          <w:tcPr>
            <w:tcW w:w="2104" w:type="dxa"/>
            <w:tcBorders>
              <w:top w:val="single" w:sz="4" w:space="0" w:color="000000"/>
              <w:left w:val="nil"/>
              <w:bottom w:val="single" w:sz="4" w:space="0" w:color="000000"/>
              <w:right w:val="nil"/>
            </w:tcBorders>
          </w:tcPr>
          <w:p w14:paraId="7BD348F5" w14:textId="77777777" w:rsidR="00A21FDC" w:rsidRDefault="00252176">
            <w:pPr>
              <w:spacing w:after="0" w:line="259" w:lineRule="auto"/>
              <w:ind w:left="0" w:firstLine="0"/>
            </w:pPr>
            <w:r>
              <w:t>create a name for the new country</w:t>
            </w:r>
          </w:p>
        </w:tc>
      </w:tr>
      <w:tr w:rsidR="00A21FDC" w14:paraId="1BB4FB20" w14:textId="77777777">
        <w:trPr>
          <w:trHeight w:val="674"/>
        </w:trPr>
        <w:tc>
          <w:tcPr>
            <w:tcW w:w="869" w:type="dxa"/>
            <w:tcBorders>
              <w:top w:val="single" w:sz="4" w:space="0" w:color="000000"/>
              <w:left w:val="nil"/>
              <w:bottom w:val="single" w:sz="4" w:space="0" w:color="000000"/>
              <w:right w:val="nil"/>
            </w:tcBorders>
            <w:vAlign w:val="center"/>
          </w:tcPr>
          <w:p w14:paraId="486B5C3F" w14:textId="77777777" w:rsidR="00A21FDC" w:rsidRDefault="00252176">
            <w:pPr>
              <w:spacing w:after="0" w:line="259" w:lineRule="auto"/>
              <w:ind w:left="120" w:firstLine="0"/>
              <w:jc w:val="left"/>
            </w:pPr>
            <w:r>
              <w:t>DIS</w:t>
            </w:r>
          </w:p>
        </w:tc>
        <w:tc>
          <w:tcPr>
            <w:tcW w:w="2620" w:type="dxa"/>
            <w:tcBorders>
              <w:top w:val="single" w:sz="4" w:space="0" w:color="000000"/>
              <w:left w:val="nil"/>
              <w:bottom w:val="single" w:sz="4" w:space="0" w:color="000000"/>
              <w:right w:val="nil"/>
            </w:tcBorders>
          </w:tcPr>
          <w:p w14:paraId="59BEA93D" w14:textId="77777777" w:rsidR="00A21FDC" w:rsidRDefault="00252176">
            <w:pPr>
              <w:tabs>
                <w:tab w:val="center" w:pos="717"/>
                <w:tab w:val="center" w:pos="1285"/>
                <w:tab w:val="center" w:pos="1891"/>
                <w:tab w:val="right" w:pos="2501"/>
              </w:tabs>
              <w:spacing w:after="24" w:line="259" w:lineRule="auto"/>
              <w:ind w:left="0" w:firstLine="0"/>
              <w:jc w:val="left"/>
            </w:pPr>
            <w:r>
              <w:t>select</w:t>
            </w:r>
            <w:r>
              <w:tab/>
              <w:t>a</w:t>
            </w:r>
            <w:r>
              <w:tab/>
              <w:t>country</w:t>
            </w:r>
            <w:r>
              <w:tab/>
              <w:t>to</w:t>
            </w:r>
            <w:r>
              <w:tab/>
              <w:t>be</w:t>
            </w:r>
          </w:p>
          <w:p w14:paraId="026F6686" w14:textId="77777777" w:rsidR="00A21FDC" w:rsidRDefault="00252176">
            <w:pPr>
              <w:spacing w:after="0" w:line="259" w:lineRule="auto"/>
              <w:ind w:left="0" w:firstLine="0"/>
              <w:jc w:val="left"/>
            </w:pPr>
            <w:r>
              <w:t>dissolved</w:t>
            </w:r>
          </w:p>
        </w:tc>
        <w:tc>
          <w:tcPr>
            <w:tcW w:w="2620" w:type="dxa"/>
            <w:tcBorders>
              <w:top w:val="single" w:sz="4" w:space="0" w:color="000000"/>
              <w:left w:val="nil"/>
              <w:bottom w:val="single" w:sz="4" w:space="0" w:color="000000"/>
              <w:right w:val="nil"/>
            </w:tcBorders>
          </w:tcPr>
          <w:p w14:paraId="06BCE299" w14:textId="77777777" w:rsidR="00A21FDC" w:rsidRDefault="00252176">
            <w:pPr>
              <w:spacing w:after="0" w:line="259" w:lineRule="auto"/>
              <w:ind w:left="0" w:firstLine="0"/>
            </w:pPr>
            <w:r>
              <w:t>create a territory for each new country</w:t>
            </w:r>
          </w:p>
        </w:tc>
        <w:tc>
          <w:tcPr>
            <w:tcW w:w="2104" w:type="dxa"/>
            <w:tcBorders>
              <w:top w:val="single" w:sz="4" w:space="0" w:color="000000"/>
              <w:left w:val="nil"/>
              <w:bottom w:val="single" w:sz="4" w:space="0" w:color="000000"/>
              <w:right w:val="nil"/>
            </w:tcBorders>
          </w:tcPr>
          <w:p w14:paraId="174DB8BD" w14:textId="77777777" w:rsidR="00A21FDC" w:rsidRDefault="00252176">
            <w:pPr>
              <w:spacing w:after="0" w:line="259" w:lineRule="auto"/>
              <w:ind w:left="0" w:firstLine="0"/>
            </w:pPr>
            <w:r>
              <w:t>create a name for each new country</w:t>
            </w:r>
          </w:p>
        </w:tc>
      </w:tr>
      <w:tr w:rsidR="00A21FDC" w14:paraId="0B30D5C9" w14:textId="77777777">
        <w:trPr>
          <w:trHeight w:val="951"/>
        </w:trPr>
        <w:tc>
          <w:tcPr>
            <w:tcW w:w="869" w:type="dxa"/>
            <w:tcBorders>
              <w:top w:val="single" w:sz="4" w:space="0" w:color="000000"/>
              <w:left w:val="nil"/>
              <w:bottom w:val="single" w:sz="4" w:space="0" w:color="000000"/>
              <w:right w:val="nil"/>
            </w:tcBorders>
            <w:vAlign w:val="center"/>
          </w:tcPr>
          <w:p w14:paraId="0912C85E" w14:textId="77777777" w:rsidR="00A21FDC" w:rsidRDefault="00252176">
            <w:pPr>
              <w:spacing w:after="0" w:line="259" w:lineRule="auto"/>
              <w:ind w:left="120" w:firstLine="0"/>
              <w:jc w:val="left"/>
            </w:pPr>
            <w:r>
              <w:t>CHB</w:t>
            </w:r>
          </w:p>
        </w:tc>
        <w:tc>
          <w:tcPr>
            <w:tcW w:w="2620" w:type="dxa"/>
            <w:tcBorders>
              <w:top w:val="single" w:sz="4" w:space="0" w:color="000000"/>
              <w:left w:val="nil"/>
              <w:bottom w:val="single" w:sz="4" w:space="0" w:color="000000"/>
              <w:right w:val="nil"/>
            </w:tcBorders>
            <w:vAlign w:val="center"/>
          </w:tcPr>
          <w:p w14:paraId="309D6FCA" w14:textId="77777777" w:rsidR="00A21FDC" w:rsidRDefault="00252176">
            <w:pPr>
              <w:spacing w:after="0" w:line="259" w:lineRule="auto"/>
              <w:ind w:left="0" w:firstLine="0"/>
              <w:jc w:val="left"/>
            </w:pPr>
            <w:r>
              <w:t>select two neighboring countries to change their border</w:t>
            </w:r>
          </w:p>
        </w:tc>
        <w:tc>
          <w:tcPr>
            <w:tcW w:w="4724" w:type="dxa"/>
            <w:gridSpan w:val="2"/>
            <w:tcBorders>
              <w:top w:val="single" w:sz="4" w:space="0" w:color="000000"/>
              <w:left w:val="nil"/>
              <w:bottom w:val="single" w:sz="4" w:space="0" w:color="000000"/>
              <w:right w:val="nil"/>
            </w:tcBorders>
          </w:tcPr>
          <w:p w14:paraId="22D66BF8" w14:textId="77777777" w:rsidR="00A21FDC" w:rsidRDefault="00252176">
            <w:pPr>
              <w:spacing w:after="13" w:line="259" w:lineRule="auto"/>
              <w:ind w:left="0" w:firstLine="0"/>
              <w:jc w:val="left"/>
            </w:pPr>
            <w:r>
              <w:t>create the new border between</w:t>
            </w:r>
          </w:p>
          <w:p w14:paraId="16F8C12E" w14:textId="77777777" w:rsidR="00A21FDC" w:rsidRDefault="00252176">
            <w:pPr>
              <w:tabs>
                <w:tab w:val="center" w:pos="2670"/>
              </w:tabs>
              <w:spacing w:after="34" w:line="259" w:lineRule="auto"/>
              <w:ind w:left="0" w:firstLine="0"/>
              <w:jc w:val="left"/>
            </w:pPr>
            <w:r>
              <w:t>both countries</w:t>
            </w:r>
            <w:r>
              <w:tab/>
              <w:t>–</w:t>
            </w:r>
          </w:p>
          <w:p w14:paraId="6017C6C1" w14:textId="77777777" w:rsidR="00A21FDC" w:rsidRDefault="00252176">
            <w:pPr>
              <w:spacing w:after="0" w:line="259" w:lineRule="auto"/>
              <w:ind w:left="0" w:right="1943" w:firstLine="0"/>
            </w:pPr>
            <w:r>
              <w:rPr>
                <w:i/>
                <w:sz w:val="16"/>
              </w:rPr>
              <w:t>the territory for both countries will be created automatically</w:t>
            </w:r>
          </w:p>
        </w:tc>
      </w:tr>
      <w:tr w:rsidR="00A21FDC" w14:paraId="265343FA" w14:textId="77777777">
        <w:trPr>
          <w:trHeight w:val="674"/>
        </w:trPr>
        <w:tc>
          <w:tcPr>
            <w:tcW w:w="869" w:type="dxa"/>
            <w:tcBorders>
              <w:top w:val="single" w:sz="4" w:space="0" w:color="000000"/>
              <w:left w:val="nil"/>
              <w:bottom w:val="single" w:sz="4" w:space="0" w:color="000000"/>
              <w:right w:val="nil"/>
            </w:tcBorders>
            <w:vAlign w:val="center"/>
          </w:tcPr>
          <w:p w14:paraId="6B863EF5" w14:textId="77777777" w:rsidR="00A21FDC" w:rsidRDefault="00252176">
            <w:pPr>
              <w:spacing w:after="0" w:line="259" w:lineRule="auto"/>
              <w:ind w:left="120" w:firstLine="0"/>
              <w:jc w:val="left"/>
            </w:pPr>
            <w:r>
              <w:t>REN</w:t>
            </w:r>
          </w:p>
        </w:tc>
        <w:tc>
          <w:tcPr>
            <w:tcW w:w="2620" w:type="dxa"/>
            <w:tcBorders>
              <w:top w:val="single" w:sz="4" w:space="0" w:color="000000"/>
              <w:left w:val="nil"/>
              <w:bottom w:val="single" w:sz="4" w:space="0" w:color="000000"/>
              <w:right w:val="nil"/>
            </w:tcBorders>
            <w:vAlign w:val="center"/>
          </w:tcPr>
          <w:p w14:paraId="182A2D06" w14:textId="77777777" w:rsidR="00A21FDC" w:rsidRDefault="00252176">
            <w:pPr>
              <w:spacing w:after="0" w:line="259" w:lineRule="auto"/>
              <w:ind w:left="0" w:firstLine="0"/>
              <w:jc w:val="left"/>
            </w:pPr>
            <w:r>
              <w:t>select a country to rename it</w:t>
            </w:r>
          </w:p>
        </w:tc>
        <w:tc>
          <w:tcPr>
            <w:tcW w:w="4724" w:type="dxa"/>
            <w:gridSpan w:val="2"/>
            <w:tcBorders>
              <w:top w:val="single" w:sz="4" w:space="0" w:color="000000"/>
              <w:left w:val="nil"/>
              <w:bottom w:val="single" w:sz="4" w:space="0" w:color="000000"/>
              <w:right w:val="nil"/>
            </w:tcBorders>
          </w:tcPr>
          <w:p w14:paraId="250E07F0" w14:textId="77777777" w:rsidR="00A21FDC" w:rsidRDefault="00252176">
            <w:pPr>
              <w:tabs>
                <w:tab w:val="right" w:pos="4605"/>
              </w:tabs>
              <w:spacing w:after="0" w:line="259" w:lineRule="auto"/>
              <w:ind w:left="0" w:firstLine="0"/>
              <w:jc w:val="left"/>
            </w:pPr>
            <w:r>
              <w:t>–</w:t>
            </w:r>
            <w:r>
              <w:tab/>
              <w:t>create a new name ofthe country</w:t>
            </w:r>
          </w:p>
        </w:tc>
      </w:tr>
      <w:tr w:rsidR="00A21FDC" w14:paraId="511B340A" w14:textId="77777777">
        <w:trPr>
          <w:trHeight w:val="398"/>
        </w:trPr>
        <w:tc>
          <w:tcPr>
            <w:tcW w:w="869" w:type="dxa"/>
            <w:tcBorders>
              <w:top w:val="single" w:sz="4" w:space="0" w:color="000000"/>
              <w:left w:val="nil"/>
              <w:bottom w:val="single" w:sz="6" w:space="0" w:color="000000"/>
              <w:right w:val="nil"/>
            </w:tcBorders>
          </w:tcPr>
          <w:p w14:paraId="636393BA" w14:textId="77777777" w:rsidR="00A21FDC" w:rsidRDefault="00252176">
            <w:pPr>
              <w:spacing w:after="0" w:line="259" w:lineRule="auto"/>
              <w:ind w:left="120" w:firstLine="0"/>
              <w:jc w:val="left"/>
            </w:pPr>
            <w:r>
              <w:t>CES</w:t>
            </w:r>
          </w:p>
        </w:tc>
        <w:tc>
          <w:tcPr>
            <w:tcW w:w="2620" w:type="dxa"/>
            <w:tcBorders>
              <w:top w:val="single" w:sz="4" w:space="0" w:color="000000"/>
              <w:left w:val="nil"/>
              <w:bottom w:val="single" w:sz="6" w:space="0" w:color="000000"/>
              <w:right w:val="nil"/>
            </w:tcBorders>
          </w:tcPr>
          <w:p w14:paraId="7E273277" w14:textId="77777777" w:rsidR="00A21FDC" w:rsidRDefault="00252176">
            <w:pPr>
              <w:spacing w:after="0" w:line="259" w:lineRule="auto"/>
              <w:ind w:left="0" w:firstLine="0"/>
              <w:jc w:val="left"/>
            </w:pPr>
            <w:r>
              <w:t>select a country to cease it</w:t>
            </w:r>
          </w:p>
        </w:tc>
        <w:tc>
          <w:tcPr>
            <w:tcW w:w="4724" w:type="dxa"/>
            <w:gridSpan w:val="2"/>
            <w:tcBorders>
              <w:top w:val="single" w:sz="4" w:space="0" w:color="000000"/>
              <w:left w:val="nil"/>
              <w:bottom w:val="single" w:sz="6" w:space="0" w:color="000000"/>
              <w:right w:val="nil"/>
            </w:tcBorders>
          </w:tcPr>
          <w:p w14:paraId="40C7EEA6" w14:textId="77777777" w:rsidR="00A21FDC" w:rsidRDefault="00252176">
            <w:pPr>
              <w:tabs>
                <w:tab w:val="center" w:pos="2670"/>
              </w:tabs>
              <w:spacing w:after="0" w:line="259" w:lineRule="auto"/>
              <w:ind w:left="0" w:firstLine="0"/>
              <w:jc w:val="left"/>
            </w:pPr>
            <w:r>
              <w:t>–</w:t>
            </w:r>
            <w:r>
              <w:tab/>
              <w:t>–</w:t>
            </w:r>
          </w:p>
        </w:tc>
      </w:tr>
    </w:tbl>
    <w:p w14:paraId="1BA84664" w14:textId="77777777" w:rsidR="00A21FDC" w:rsidRDefault="00252176">
      <w:pPr>
        <w:spacing w:after="337"/>
        <w:ind w:right="164" w:hanging="10"/>
        <w:jc w:val="center"/>
      </w:pPr>
      <w:r>
        <w:t>Table 3.4: The requirements of each step for the Edit Operations</w:t>
      </w:r>
    </w:p>
    <w:p w14:paraId="21A12D3E" w14:textId="77777777" w:rsidR="00A21FDC" w:rsidRDefault="00252176">
      <w:pPr>
        <w:spacing w:after="471"/>
        <w:ind w:left="2" w:right="163"/>
      </w:pPr>
      <w:r>
        <w:t>Depending on the input of the user in the steps for an Edit Operation, there are different possibilities to express it by a set of Hivent Operations. All possibilities are introduced in table 3.2.2. Hivent Operations are combined when they happen at the same time. In the example of the German Reunification, East Germany was incorporated into West Germany which at the same time changed its short name to “Germany” (INC + NCH).</w:t>
      </w:r>
    </w:p>
    <w:p w14:paraId="3F515EDE" w14:textId="77777777" w:rsidR="00A21FDC" w:rsidRDefault="00252176">
      <w:pPr>
        <w:tabs>
          <w:tab w:val="center" w:pos="1166"/>
          <w:tab w:val="center" w:pos="2104"/>
          <w:tab w:val="center" w:pos="2760"/>
        </w:tabs>
        <w:spacing w:after="56"/>
        <w:ind w:left="0" w:firstLine="0"/>
        <w:jc w:val="left"/>
      </w:pPr>
      <w:r>
        <w:rPr>
          <w:noProof/>
          <w:sz w:val="22"/>
        </w:rPr>
        <mc:AlternateContent>
          <mc:Choice Requires="wpg">
            <w:drawing>
              <wp:anchor distT="0" distB="0" distL="114300" distR="114300" simplePos="0" relativeHeight="251674624" behindDoc="0" locked="0" layoutInCell="1" allowOverlap="1" wp14:anchorId="18DB44D9" wp14:editId="2EECF646">
                <wp:simplePos x="0" y="0"/>
                <wp:positionH relativeFrom="column">
                  <wp:posOffset>1232</wp:posOffset>
                </wp:positionH>
                <wp:positionV relativeFrom="paragraph">
                  <wp:posOffset>11704</wp:posOffset>
                </wp:positionV>
                <wp:extent cx="5356974" cy="10122"/>
                <wp:effectExtent l="0" t="0" r="0" b="0"/>
                <wp:wrapNone/>
                <wp:docPr id="100551" name="Group 100551"/>
                <wp:cNvGraphicFramePr/>
                <a:graphic xmlns:a="http://schemas.openxmlformats.org/drawingml/2006/main">
                  <a:graphicData uri="http://schemas.microsoft.com/office/word/2010/wordprocessingGroup">
                    <wpg:wgp>
                      <wpg:cNvGrpSpPr/>
                      <wpg:grpSpPr>
                        <a:xfrm>
                          <a:off x="0" y="0"/>
                          <a:ext cx="5356974" cy="10122"/>
                          <a:chOff x="0" y="0"/>
                          <a:chExt cx="5356974" cy="10122"/>
                        </a:xfrm>
                      </wpg:grpSpPr>
                      <wps:wsp>
                        <wps:cNvPr id="7462" name="Shape 7462"/>
                        <wps:cNvSpPr/>
                        <wps:spPr>
                          <a:xfrm>
                            <a:off x="0" y="0"/>
                            <a:ext cx="5356974" cy="0"/>
                          </a:xfrm>
                          <a:custGeom>
                            <a:avLst/>
                            <a:gdLst/>
                            <a:ahLst/>
                            <a:cxnLst/>
                            <a:rect l="0" t="0" r="0" b="0"/>
                            <a:pathLst>
                              <a:path w="5356974">
                                <a:moveTo>
                                  <a:pt x="0" y="0"/>
                                </a:moveTo>
                                <a:lnTo>
                                  <a:pt x="535697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4DBD7F" id="Group 100551" o:spid="_x0000_s1026" style="position:absolute;margin-left:.1pt;margin-top:.9pt;width:421.8pt;height:.8pt;z-index:251674624" coordsize="5356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">
                <v:shape id="Shape 7462"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EUMgA&#10;AADdAAAADwAAAGRycy9kb3ducmV2LnhtbESPT2vCQBTE74V+h+UVvJS6Mf5pSF0lSAW9CMbSXh/Z&#10;1yQ0+zbsrpp+e1co9DjMzG+Y5XownbiQ861lBZNxAoK4srrlWsHHafuSgfABWWNnmRT8kof16vFh&#10;ibm2Vz7SpQy1iBD2OSpoQuhzKX3VkEE/tj1x9L6tMxiidLXUDq8RbjqZJslCGmw5LjTY06ah6qc8&#10;GwWHcpvN9887V0z32XH29f5ZTPtUqdHTULyBCDSE//Bfe6cVvM4WKdzfx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0RQyAAAAN0AAAAPAAAAAAAAAAAAAAAAAJgCAABk&#10;cnMvZG93bnJldi54bWxQSwUGAAAAAAQABAD1AAAAjQMAAAAA&#10;" path="m,l5356974,e" filled="f" strokeweight=".28117mm">
                  <v:stroke miterlimit="83231f" joinstyle="miter"/>
                  <v:path arrowok="t" textboxrect="0,0,5356974,0"/>
                </v:shape>
              </v:group>
            </w:pict>
          </mc:Fallback>
        </mc:AlternateContent>
      </w:r>
      <w:r>
        <w:t>EditOp.</w:t>
      </w:r>
      <w:r>
        <w:tab/>
      </w:r>
      <w:proofErr w:type="gramStart"/>
      <w:r>
        <w:t>old</w:t>
      </w:r>
      <w:proofErr w:type="gramEnd"/>
      <w:r>
        <w:tab/>
        <w:t>update</w:t>
      </w:r>
      <w:r>
        <w:tab/>
        <w:t>new</w:t>
      </w:r>
    </w:p>
    <w:p w14:paraId="2FB13F18" w14:textId="77777777" w:rsidR="00A21FDC" w:rsidRDefault="00252176">
      <w:pPr>
        <w:tabs>
          <w:tab w:val="center" w:pos="1272"/>
          <w:tab w:val="center" w:pos="2049"/>
          <w:tab w:val="center" w:pos="2827"/>
          <w:tab w:val="center" w:pos="4712"/>
          <w:tab w:val="center" w:pos="7522"/>
        </w:tabs>
        <w:spacing w:after="0"/>
        <w:ind w:left="0" w:firstLine="0"/>
        <w:jc w:val="left"/>
      </w:pPr>
      <w:r>
        <w:t>(</w:t>
      </w:r>
      <w:proofErr w:type="gramStart"/>
      <w:r>
        <w:t>case</w:t>
      </w:r>
      <w:proofErr w:type="gramEnd"/>
      <w:r>
        <w:t>)</w:t>
      </w:r>
      <w:r>
        <w:tab/>
        <w:t>Areas</w:t>
      </w:r>
      <w:r>
        <w:tab/>
        <w:t>Areas</w:t>
      </w:r>
      <w:r>
        <w:tab/>
        <w:t>Areas</w:t>
      </w:r>
      <w:r>
        <w:tab/>
        <w:t>expression by Hivent Operations</w:t>
      </w:r>
      <w:r>
        <w:tab/>
        <w:t>visualization</w:t>
      </w:r>
    </w:p>
    <w:p w14:paraId="3DCE4A65" w14:textId="77777777" w:rsidR="00A21FDC" w:rsidRDefault="00252176">
      <w:pPr>
        <w:spacing w:after="908" w:line="259" w:lineRule="auto"/>
        <w:ind w:left="2" w:firstLine="0"/>
        <w:jc w:val="left"/>
      </w:pPr>
      <w:r>
        <w:rPr>
          <w:noProof/>
          <w:sz w:val="22"/>
        </w:rPr>
        <mc:AlternateContent>
          <mc:Choice Requires="wpg">
            <w:drawing>
              <wp:inline distT="0" distB="0" distL="0" distR="0" wp14:anchorId="53B0B32B" wp14:editId="3CD66D5C">
                <wp:extent cx="5356974" cy="6325"/>
                <wp:effectExtent l="0" t="0" r="0" b="0"/>
                <wp:docPr id="100552" name="Group 100552"/>
                <wp:cNvGraphicFramePr/>
                <a:graphic xmlns:a="http://schemas.openxmlformats.org/drawingml/2006/main">
                  <a:graphicData uri="http://schemas.microsoft.com/office/word/2010/wordprocessingGroup">
                    <wpg:wgp>
                      <wpg:cNvGrpSpPr/>
                      <wpg:grpSpPr>
                        <a:xfrm>
                          <a:off x="0" y="0"/>
                          <a:ext cx="5356974" cy="6325"/>
                          <a:chOff x="0" y="0"/>
                          <a:chExt cx="5356974" cy="6325"/>
                        </a:xfrm>
                      </wpg:grpSpPr>
                      <wps:wsp>
                        <wps:cNvPr id="7472" name="Shape 7472"/>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130A2F" id="Group 100552" o:spid="_x0000_s1026" style="width:421.8pt;height:.5pt;mso-position-horizontal-relative:char;mso-position-vertical-relative:line" coordsize="535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">
                <v:shape id="Shape 7472"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T2ccA&#10;AADdAAAADwAAAGRycy9kb3ducmV2LnhtbESPQWvCQBSE74L/YXlCL6VuFGs0dZUiFUTwYOxBb8/s&#10;axLNvg3ZrcZ/7xYKHoeZ+YaZLVpTiSs1rrSsYNCPQBBnVpecK/jer94mIJxH1lhZJgV3crCYdzsz&#10;TLS98Y6uqc9FgLBLUEHhfZ1I6bKCDLq+rYmD92Mbgz7IJpe6wVuAm0oOo2gsDZYcFgqsaVlQdkl/&#10;jQJM39Ozjr/86H46LyeH4/R1s9VKvfTazw8Qnlr/DP+311pBPIqH8PcmP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6E9nHAAAA3QAAAA8AAAAAAAAAAAAAAAAAmAIAAGRy&#10;cy9kb3ducmV2LnhtbFBLBQYAAAAABAAEAPUAAACMAwAAAAA=&#10;" path="m,l5356974,e" filled="f" strokeweight=".17569mm">
                  <v:stroke miterlimit="83231f" joinstyle="miter"/>
                  <v:path arrowok="t" textboxrect="0,0,5356974,0"/>
                </v:shape>
                <w10:anchorlock/>
              </v:group>
            </w:pict>
          </mc:Fallback>
        </mc:AlternateContent>
      </w:r>
    </w:p>
    <w:tbl>
      <w:tblPr>
        <w:tblStyle w:val="TableGrid"/>
        <w:tblpPr w:vertAnchor="text" w:tblpX="1041" w:tblpY="-877"/>
        <w:tblOverlap w:val="never"/>
        <w:tblW w:w="7429" w:type="dxa"/>
        <w:tblInd w:w="0" w:type="dxa"/>
        <w:tblCellMar>
          <w:top w:w="5" w:type="dxa"/>
        </w:tblCellMar>
        <w:tblLook w:val="04A0" w:firstRow="1" w:lastRow="0" w:firstColumn="1" w:lastColumn="0" w:noHBand="0" w:noVBand="1"/>
      </w:tblPr>
      <w:tblGrid>
        <w:gridCol w:w="5974"/>
        <w:gridCol w:w="1231"/>
        <w:gridCol w:w="224"/>
      </w:tblGrid>
      <w:tr w:rsidR="00A21FDC" w14:paraId="1FF75777" w14:textId="77777777">
        <w:trPr>
          <w:trHeight w:val="576"/>
        </w:trPr>
        <w:tc>
          <w:tcPr>
            <w:tcW w:w="5974" w:type="dxa"/>
            <w:tcBorders>
              <w:top w:val="nil"/>
              <w:left w:val="nil"/>
              <w:bottom w:val="nil"/>
              <w:right w:val="nil"/>
            </w:tcBorders>
          </w:tcPr>
          <w:p w14:paraId="2E08D3E4" w14:textId="77777777" w:rsidR="00A21FDC" w:rsidRDefault="00252176">
            <w:pPr>
              <w:spacing w:after="0" w:line="259" w:lineRule="auto"/>
              <w:ind w:left="0" w:firstLine="0"/>
            </w:pPr>
            <w:r>
              <w:t xml:space="preserve">The Area </w:t>
            </w:r>
            <w:r>
              <w:rPr>
                <w:i/>
              </w:rPr>
              <w:t>B</w:t>
            </w:r>
            <w:r>
              <w:rPr>
                <w:vertAlign w:val="subscript"/>
              </w:rPr>
              <w:t xml:space="preserve">1 </w:t>
            </w:r>
            <w:r>
              <w:t xml:space="preserve">is created with territory </w:t>
            </w:r>
            <w:r>
              <w:rPr>
                <w:i/>
              </w:rPr>
              <w:t>T</w:t>
            </w:r>
            <w:r>
              <w:t xml:space="preserve">. The part of </w:t>
            </w:r>
            <w:r>
              <w:rPr>
                <w:i/>
              </w:rPr>
              <w:t xml:space="preserve">T </w:t>
            </w:r>
            <w:r>
              <w:t>that is on previously unclaimed land (</w:t>
            </w:r>
            <w:r>
              <w:rPr>
                <w:i/>
              </w:rPr>
              <w:t>T</w:t>
            </w:r>
            <w:r>
              <w:rPr>
                <w:vertAlign w:val="subscript"/>
              </w:rPr>
              <w:t>Ω</w:t>
            </w:r>
            <w:r>
              <w:t xml:space="preserve">) is seceded as </w:t>
            </w:r>
            <w:r>
              <w:rPr>
                <w:i/>
              </w:rPr>
              <w:t>B</w:t>
            </w:r>
            <w:r>
              <w:rPr>
                <w:vertAlign w:val="subscript"/>
              </w:rPr>
              <w:t xml:space="preserve">1 </w:t>
            </w:r>
            <w:r>
              <w:t xml:space="preserve">from Ω. If </w:t>
            </w:r>
            <w:r>
              <w:rPr>
                <w:i/>
              </w:rPr>
              <w:t>T</w:t>
            </w:r>
            <w:r>
              <w:rPr>
                <w:vertAlign w:val="subscript"/>
              </w:rPr>
              <w:t xml:space="preserve">Ω </w:t>
            </w:r>
            <w:r>
              <w:t>is</w:t>
            </w:r>
          </w:p>
        </w:tc>
        <w:tc>
          <w:tcPr>
            <w:tcW w:w="1231" w:type="dxa"/>
            <w:tcBorders>
              <w:top w:val="nil"/>
              <w:left w:val="nil"/>
              <w:bottom w:val="nil"/>
              <w:right w:val="nil"/>
            </w:tcBorders>
          </w:tcPr>
          <w:p w14:paraId="23B5AB72" w14:textId="77777777" w:rsidR="00A21FDC" w:rsidRDefault="00A21FDC">
            <w:pPr>
              <w:spacing w:after="160" w:line="259" w:lineRule="auto"/>
              <w:ind w:left="0" w:firstLine="0"/>
              <w:jc w:val="left"/>
            </w:pPr>
          </w:p>
        </w:tc>
        <w:tc>
          <w:tcPr>
            <w:tcW w:w="224" w:type="dxa"/>
            <w:tcBorders>
              <w:top w:val="nil"/>
              <w:left w:val="nil"/>
              <w:bottom w:val="nil"/>
              <w:right w:val="nil"/>
            </w:tcBorders>
          </w:tcPr>
          <w:p w14:paraId="0B7EF12F" w14:textId="77777777" w:rsidR="00A21FDC" w:rsidRDefault="00A21FDC">
            <w:pPr>
              <w:spacing w:after="160" w:line="259" w:lineRule="auto"/>
              <w:ind w:left="0" w:firstLine="0"/>
              <w:jc w:val="left"/>
            </w:pPr>
          </w:p>
        </w:tc>
      </w:tr>
      <w:tr w:rsidR="00A21FDC" w14:paraId="46A47B7B" w14:textId="77777777">
        <w:trPr>
          <w:trHeight w:val="423"/>
        </w:trPr>
        <w:tc>
          <w:tcPr>
            <w:tcW w:w="5974" w:type="dxa"/>
            <w:tcBorders>
              <w:top w:val="nil"/>
              <w:left w:val="nil"/>
              <w:bottom w:val="nil"/>
              <w:right w:val="nil"/>
            </w:tcBorders>
          </w:tcPr>
          <w:p w14:paraId="6EE33D54" w14:textId="77777777" w:rsidR="00A21FDC" w:rsidRDefault="00252176">
            <w:pPr>
              <w:spacing w:after="0" w:line="259" w:lineRule="auto"/>
              <w:ind w:left="0" w:firstLine="0"/>
              <w:jc w:val="left"/>
            </w:pPr>
            <w:proofErr w:type="gramStart"/>
            <w:r>
              <w:t>empty</w:t>
            </w:r>
            <w:proofErr w:type="gramEnd"/>
            <w:r>
              <w:t xml:space="preserve">, then </w:t>
            </w:r>
            <w:r>
              <w:rPr>
                <w:i/>
              </w:rPr>
              <w:t>B</w:t>
            </w:r>
            <w:r>
              <w:rPr>
                <w:vertAlign w:val="subscript"/>
              </w:rPr>
              <w:t xml:space="preserve">1 </w:t>
            </w:r>
            <w:r>
              <w:t xml:space="preserve">is initialized with an empty territory. The rest of </w:t>
            </w:r>
            <w:r>
              <w:rPr>
                <w:i/>
              </w:rPr>
              <w:t>T</w:t>
            </w:r>
          </w:p>
        </w:tc>
        <w:tc>
          <w:tcPr>
            <w:tcW w:w="1231" w:type="dxa"/>
            <w:tcBorders>
              <w:top w:val="nil"/>
              <w:left w:val="nil"/>
              <w:bottom w:val="nil"/>
              <w:right w:val="nil"/>
            </w:tcBorders>
          </w:tcPr>
          <w:p w14:paraId="1EB4BC33" w14:textId="77777777" w:rsidR="00A21FDC" w:rsidRDefault="00252176">
            <w:pPr>
              <w:spacing w:after="0" w:line="259" w:lineRule="auto"/>
              <w:ind w:left="56" w:firstLine="0"/>
              <w:jc w:val="left"/>
            </w:pPr>
            <w:r>
              <w:rPr>
                <w:color w:val="B3B3B3"/>
                <w:sz w:val="24"/>
              </w:rPr>
              <w:t>Ω</w:t>
            </w:r>
          </w:p>
        </w:tc>
        <w:tc>
          <w:tcPr>
            <w:tcW w:w="224" w:type="dxa"/>
            <w:tcBorders>
              <w:top w:val="nil"/>
              <w:left w:val="nil"/>
              <w:bottom w:val="nil"/>
              <w:right w:val="nil"/>
            </w:tcBorders>
          </w:tcPr>
          <w:p w14:paraId="16A4AD99" w14:textId="77777777" w:rsidR="00A21FDC" w:rsidRDefault="00252176">
            <w:pPr>
              <w:spacing w:after="0" w:line="259" w:lineRule="auto"/>
              <w:ind w:left="53" w:firstLine="0"/>
            </w:pPr>
            <w:r>
              <w:rPr>
                <w:color w:val="B3B3B3"/>
                <w:sz w:val="24"/>
              </w:rPr>
              <w:t>Ω</w:t>
            </w:r>
          </w:p>
        </w:tc>
      </w:tr>
    </w:tbl>
    <w:tbl>
      <w:tblPr>
        <w:tblStyle w:val="TableGrid"/>
        <w:tblpPr w:vertAnchor="text" w:tblpX="1041" w:tblpY="931"/>
        <w:tblOverlap w:val="never"/>
        <w:tblW w:w="5524" w:type="dxa"/>
        <w:tblInd w:w="0" w:type="dxa"/>
        <w:tblCellMar>
          <w:top w:w="61" w:type="dxa"/>
        </w:tblCellMar>
        <w:tblLook w:val="04A0" w:firstRow="1" w:lastRow="0" w:firstColumn="1" w:lastColumn="0" w:noHBand="0" w:noVBand="1"/>
      </w:tblPr>
      <w:tblGrid>
        <w:gridCol w:w="471"/>
        <w:gridCol w:w="1084"/>
        <w:gridCol w:w="708"/>
        <w:gridCol w:w="3261"/>
      </w:tblGrid>
      <w:tr w:rsidR="00A21FDC" w14:paraId="67C2A72C" w14:textId="77777777">
        <w:trPr>
          <w:trHeight w:val="865"/>
        </w:trPr>
        <w:tc>
          <w:tcPr>
            <w:tcW w:w="471" w:type="dxa"/>
            <w:tcBorders>
              <w:top w:val="nil"/>
              <w:left w:val="nil"/>
              <w:bottom w:val="nil"/>
              <w:right w:val="nil"/>
            </w:tcBorders>
            <w:vAlign w:val="center"/>
          </w:tcPr>
          <w:p w14:paraId="2F2200AA" w14:textId="77777777" w:rsidR="00A21FDC" w:rsidRDefault="00252176">
            <w:pPr>
              <w:spacing w:after="0" w:line="259" w:lineRule="auto"/>
              <w:ind w:left="0" w:firstLine="0"/>
              <w:jc w:val="left"/>
            </w:pPr>
            <w:r>
              <w:rPr>
                <w:i/>
              </w:rPr>
              <w:t>∀F</w:t>
            </w:r>
            <w:r>
              <w:rPr>
                <w:i/>
                <w:vertAlign w:val="subscript"/>
              </w:rPr>
              <w:t>i</w:t>
            </w:r>
          </w:p>
        </w:tc>
        <w:tc>
          <w:tcPr>
            <w:tcW w:w="1084" w:type="dxa"/>
            <w:tcBorders>
              <w:top w:val="nil"/>
              <w:left w:val="nil"/>
              <w:bottom w:val="nil"/>
              <w:right w:val="nil"/>
            </w:tcBorders>
            <w:vAlign w:val="center"/>
          </w:tcPr>
          <w:p w14:paraId="46805193" w14:textId="77777777" w:rsidR="00A21FDC" w:rsidRDefault="00252176">
            <w:pPr>
              <w:spacing w:after="0" w:line="259" w:lineRule="auto"/>
              <w:ind w:left="306" w:firstLine="0"/>
              <w:jc w:val="left"/>
            </w:pPr>
            <w:r>
              <w:rPr>
                <w:i/>
              </w:rPr>
              <w:t>∀P</w:t>
            </w:r>
            <w:r>
              <w:rPr>
                <w:i/>
                <w:vertAlign w:val="subscript"/>
              </w:rPr>
              <w:t>i</w:t>
            </w:r>
          </w:p>
        </w:tc>
        <w:tc>
          <w:tcPr>
            <w:tcW w:w="708" w:type="dxa"/>
            <w:tcBorders>
              <w:top w:val="nil"/>
              <w:left w:val="nil"/>
              <w:bottom w:val="nil"/>
              <w:right w:val="nil"/>
            </w:tcBorders>
            <w:vAlign w:val="center"/>
          </w:tcPr>
          <w:p w14:paraId="43C649BF" w14:textId="77777777" w:rsidR="00A21FDC" w:rsidRDefault="00252176">
            <w:pPr>
              <w:spacing w:after="0" w:line="259" w:lineRule="auto"/>
              <w:ind w:left="0" w:firstLine="0"/>
              <w:jc w:val="left"/>
            </w:pPr>
            <w:r>
              <w:rPr>
                <w:i/>
              </w:rPr>
              <w:t>B</w:t>
            </w:r>
            <w:r>
              <w:rPr>
                <w:vertAlign w:val="subscript"/>
              </w:rPr>
              <w:t>1</w:t>
            </w:r>
          </w:p>
        </w:tc>
        <w:tc>
          <w:tcPr>
            <w:tcW w:w="3261" w:type="dxa"/>
            <w:tcBorders>
              <w:top w:val="nil"/>
              <w:left w:val="nil"/>
              <w:bottom w:val="nil"/>
              <w:right w:val="nil"/>
            </w:tcBorders>
          </w:tcPr>
          <w:p w14:paraId="2907F9F5" w14:textId="77777777" w:rsidR="00A21FDC" w:rsidRDefault="00252176">
            <w:pPr>
              <w:spacing w:after="106" w:line="259" w:lineRule="auto"/>
              <w:ind w:left="70" w:firstLine="0"/>
              <w:jc w:val="left"/>
            </w:pPr>
            <w:r>
              <w:t xml:space="preserve">SEC of </w:t>
            </w:r>
            <w:r>
              <w:rPr>
                <w:i/>
              </w:rPr>
              <w:t>B</w:t>
            </w:r>
            <w:r>
              <w:rPr>
                <w:vertAlign w:val="subscript"/>
              </w:rPr>
              <w:t xml:space="preserve">1 </w:t>
            </w:r>
            <w:r>
              <w:t>from Ω</w:t>
            </w:r>
          </w:p>
          <w:p w14:paraId="320CF01D" w14:textId="77777777" w:rsidR="00A21FDC" w:rsidRDefault="00252176">
            <w:pPr>
              <w:spacing w:after="109" w:line="259" w:lineRule="auto"/>
              <w:ind w:left="70" w:firstLine="0"/>
            </w:pPr>
            <w:r>
              <w:t xml:space="preserve">SEC of </w:t>
            </w:r>
            <w:r>
              <w:rPr>
                <w:i/>
              </w:rPr>
              <w:t>T</w:t>
            </w:r>
            <w:r>
              <w:rPr>
                <w:i/>
                <w:vertAlign w:val="subscript"/>
              </w:rPr>
              <w:t xml:space="preserve">i </w:t>
            </w:r>
            <w:r>
              <w:t xml:space="preserve">from </w:t>
            </w:r>
            <w:r>
              <w:rPr>
                <w:i/>
              </w:rPr>
              <w:t>P</w:t>
            </w:r>
            <w:r>
              <w:rPr>
                <w:i/>
                <w:vertAlign w:val="subscript"/>
              </w:rPr>
              <w:t>i</w:t>
            </w:r>
            <w:r>
              <w:t xml:space="preserve">, INC of </w:t>
            </w:r>
            <w:r>
              <w:rPr>
                <w:i/>
              </w:rPr>
              <w:t>T</w:t>
            </w:r>
            <w:r>
              <w:rPr>
                <w:i/>
                <w:vertAlign w:val="subscript"/>
              </w:rPr>
              <w:t xml:space="preserve">i </w:t>
            </w:r>
            <w:r>
              <w:t xml:space="preserve">into </w:t>
            </w:r>
            <w:r>
              <w:rPr>
                <w:i/>
              </w:rPr>
              <w:t>B</w:t>
            </w:r>
            <w:r>
              <w:rPr>
                <w:vertAlign w:val="subscript"/>
              </w:rPr>
              <w:t>1</w:t>
            </w:r>
          </w:p>
          <w:p w14:paraId="356466A5" w14:textId="77777777" w:rsidR="00A21FDC" w:rsidRDefault="00252176">
            <w:pPr>
              <w:spacing w:after="0" w:line="259" w:lineRule="auto"/>
              <w:ind w:left="70" w:firstLine="0"/>
              <w:jc w:val="left"/>
            </w:pPr>
            <w:r>
              <w:t xml:space="preserve">INC of </w:t>
            </w:r>
            <w:r>
              <w:rPr>
                <w:i/>
              </w:rPr>
              <w:t>F</w:t>
            </w:r>
            <w:r>
              <w:rPr>
                <w:i/>
                <w:vertAlign w:val="subscript"/>
              </w:rPr>
              <w:t xml:space="preserve">i </w:t>
            </w:r>
            <w:r>
              <w:t xml:space="preserve">into </w:t>
            </w:r>
            <w:r>
              <w:rPr>
                <w:i/>
              </w:rPr>
              <w:t>B</w:t>
            </w:r>
            <w:r>
              <w:rPr>
                <w:vertAlign w:val="subscript"/>
              </w:rPr>
              <w:t>1</w:t>
            </w:r>
          </w:p>
        </w:tc>
      </w:tr>
    </w:tbl>
    <w:p w14:paraId="31943E05" w14:textId="77777777" w:rsidR="00A21FDC" w:rsidRDefault="00252176">
      <w:pPr>
        <w:spacing w:after="84"/>
        <w:ind w:left="1049"/>
      </w:pPr>
      <w:r>
        <w:rPr>
          <w:noProof/>
          <w:sz w:val="22"/>
        </w:rPr>
        <mc:AlternateContent>
          <mc:Choice Requires="wpg">
            <w:drawing>
              <wp:anchor distT="0" distB="0" distL="114300" distR="114300" simplePos="0" relativeHeight="251675648" behindDoc="0" locked="0" layoutInCell="1" allowOverlap="1" wp14:anchorId="092E3C1D" wp14:editId="4DC4E845">
                <wp:simplePos x="0" y="0"/>
                <wp:positionH relativeFrom="column">
                  <wp:posOffset>4693406</wp:posOffset>
                </wp:positionH>
                <wp:positionV relativeFrom="paragraph">
                  <wp:posOffset>-22438</wp:posOffset>
                </wp:positionV>
                <wp:extent cx="501181" cy="617339"/>
                <wp:effectExtent l="0" t="0" r="0" b="0"/>
                <wp:wrapSquare wrapText="bothSides"/>
                <wp:docPr id="100553" name="Group 100553"/>
                <wp:cNvGraphicFramePr/>
                <a:graphic xmlns:a="http://schemas.openxmlformats.org/drawingml/2006/main">
                  <a:graphicData uri="http://schemas.microsoft.com/office/word/2010/wordprocessingGroup">
                    <wpg:wgp>
                      <wpg:cNvGrpSpPr/>
                      <wpg:grpSpPr>
                        <a:xfrm>
                          <a:off x="0" y="0"/>
                          <a:ext cx="501181" cy="617339"/>
                          <a:chOff x="0" y="0"/>
                          <a:chExt cx="501181" cy="617339"/>
                        </a:xfrm>
                      </wpg:grpSpPr>
                      <wps:wsp>
                        <wps:cNvPr id="7534" name="Shape 7534"/>
                        <wps:cNvSpPr/>
                        <wps:spPr>
                          <a:xfrm>
                            <a:off x="250591" y="178827"/>
                            <a:ext cx="0" cy="375886"/>
                          </a:xfrm>
                          <a:custGeom>
                            <a:avLst/>
                            <a:gdLst/>
                            <a:ahLst/>
                            <a:cxnLst/>
                            <a:rect l="0" t="0" r="0" b="0"/>
                            <a:pathLst>
                              <a:path h="375886">
                                <a:moveTo>
                                  <a:pt x="0" y="0"/>
                                </a:moveTo>
                                <a:lnTo>
                                  <a:pt x="0" y="375886"/>
                                </a:lnTo>
                              </a:path>
                            </a:pathLst>
                          </a:custGeom>
                          <a:ln w="12530" cap="rnd">
                            <a:miter lim="100000"/>
                          </a:ln>
                        </wps:spPr>
                        <wps:style>
                          <a:lnRef idx="1">
                            <a:srgbClr val="141414"/>
                          </a:lnRef>
                          <a:fillRef idx="0">
                            <a:srgbClr val="000000">
                              <a:alpha val="0"/>
                            </a:srgbClr>
                          </a:fillRef>
                          <a:effectRef idx="0">
                            <a:scrgbClr r="0" g="0" b="0"/>
                          </a:effectRef>
                          <a:fontRef idx="none"/>
                        </wps:style>
                        <wps:bodyPr/>
                      </wps:wsp>
                      <wps:wsp>
                        <wps:cNvPr id="7535" name="Shape 7535"/>
                        <wps:cNvSpPr/>
                        <wps:spPr>
                          <a:xfrm>
                            <a:off x="0" y="366770"/>
                            <a:ext cx="250591" cy="0"/>
                          </a:xfrm>
                          <a:custGeom>
                            <a:avLst/>
                            <a:gdLst/>
                            <a:ahLst/>
                            <a:cxnLst/>
                            <a:rect l="0" t="0" r="0" b="0"/>
                            <a:pathLst>
                              <a:path w="250591">
                                <a:moveTo>
                                  <a:pt x="250591" y="0"/>
                                </a:moveTo>
                                <a:lnTo>
                                  <a:pt x="0" y="0"/>
                                </a:lnTo>
                              </a:path>
                            </a:pathLst>
                          </a:custGeom>
                          <a:ln w="12530" cap="rnd">
                            <a:miter lim="100000"/>
                          </a:ln>
                        </wps:spPr>
                        <wps:style>
                          <a:lnRef idx="1">
                            <a:srgbClr val="141414"/>
                          </a:lnRef>
                          <a:fillRef idx="0">
                            <a:srgbClr val="000000">
                              <a:alpha val="0"/>
                            </a:srgbClr>
                          </a:fillRef>
                          <a:effectRef idx="0">
                            <a:scrgbClr r="0" g="0" b="0"/>
                          </a:effectRef>
                          <a:fontRef idx="none"/>
                        </wps:style>
                        <wps:bodyPr/>
                      </wps:wsp>
                      <wps:wsp>
                        <wps:cNvPr id="7536" name="Shape 7536"/>
                        <wps:cNvSpPr/>
                        <wps:spPr>
                          <a:xfrm>
                            <a:off x="250591" y="366770"/>
                            <a:ext cx="250590" cy="0"/>
                          </a:xfrm>
                          <a:custGeom>
                            <a:avLst/>
                            <a:gdLst/>
                            <a:ahLst/>
                            <a:cxnLst/>
                            <a:rect l="0" t="0" r="0" b="0"/>
                            <a:pathLst>
                              <a:path w="250590">
                                <a:moveTo>
                                  <a:pt x="250590" y="0"/>
                                </a:moveTo>
                                <a:lnTo>
                                  <a:pt x="0" y="0"/>
                                </a:lnTo>
                              </a:path>
                            </a:pathLst>
                          </a:custGeom>
                          <a:ln w="12530" cap="rnd">
                            <a:miter lim="100000"/>
                          </a:ln>
                        </wps:spPr>
                        <wps:style>
                          <a:lnRef idx="1">
                            <a:srgbClr val="141414"/>
                          </a:lnRef>
                          <a:fillRef idx="0">
                            <a:srgbClr val="000000">
                              <a:alpha val="0"/>
                            </a:srgbClr>
                          </a:fillRef>
                          <a:effectRef idx="0">
                            <a:scrgbClr r="0" g="0" b="0"/>
                          </a:effectRef>
                          <a:fontRef idx="none"/>
                        </wps:style>
                        <wps:bodyPr/>
                      </wps:wsp>
                      <wps:wsp>
                        <wps:cNvPr id="7539" name="Shape 7539"/>
                        <wps:cNvSpPr/>
                        <wps:spPr>
                          <a:xfrm>
                            <a:off x="250591" y="178827"/>
                            <a:ext cx="250590" cy="0"/>
                          </a:xfrm>
                          <a:custGeom>
                            <a:avLst/>
                            <a:gdLst/>
                            <a:ahLst/>
                            <a:cxnLst/>
                            <a:rect l="0" t="0" r="0" b="0"/>
                            <a:pathLst>
                              <a:path w="250590">
                                <a:moveTo>
                                  <a:pt x="0" y="0"/>
                                </a:moveTo>
                                <a:lnTo>
                                  <a:pt x="250590" y="0"/>
                                </a:lnTo>
                              </a:path>
                            </a:pathLst>
                          </a:custGeom>
                          <a:ln w="12530" cap="rnd">
                            <a:miter lim="100000"/>
                          </a:ln>
                        </wps:spPr>
                        <wps:style>
                          <a:lnRef idx="1">
                            <a:srgbClr val="141414"/>
                          </a:lnRef>
                          <a:fillRef idx="0">
                            <a:srgbClr val="000000">
                              <a:alpha val="0"/>
                            </a:srgbClr>
                          </a:fillRef>
                          <a:effectRef idx="0">
                            <a:scrgbClr r="0" g="0" b="0"/>
                          </a:effectRef>
                          <a:fontRef idx="none"/>
                        </wps:style>
                        <wps:bodyPr/>
                      </wps:wsp>
                      <wps:wsp>
                        <wps:cNvPr id="7540" name="Shape 7540"/>
                        <wps:cNvSpPr/>
                        <wps:spPr>
                          <a:xfrm>
                            <a:off x="187943" y="304116"/>
                            <a:ext cx="125295" cy="125295"/>
                          </a:xfrm>
                          <a:custGeom>
                            <a:avLst/>
                            <a:gdLst/>
                            <a:ahLst/>
                            <a:cxnLst/>
                            <a:rect l="0" t="0" r="0" b="0"/>
                            <a:pathLst>
                              <a:path w="125295" h="125295">
                                <a:moveTo>
                                  <a:pt x="62648" y="0"/>
                                </a:moveTo>
                                <a:cubicBezTo>
                                  <a:pt x="97276" y="0"/>
                                  <a:pt x="125295" y="28019"/>
                                  <a:pt x="125295" y="62648"/>
                                </a:cubicBezTo>
                                <a:cubicBezTo>
                                  <a:pt x="125295" y="97213"/>
                                  <a:pt x="97276" y="125295"/>
                                  <a:pt x="62648" y="125295"/>
                                </a:cubicBezTo>
                                <a:cubicBezTo>
                                  <a:pt x="28082" y="125295"/>
                                  <a:pt x="0" y="97213"/>
                                  <a:pt x="0" y="62648"/>
                                </a:cubicBezTo>
                                <a:cubicBezTo>
                                  <a:pt x="0" y="28019"/>
                                  <a:pt x="28082" y="0"/>
                                  <a:pt x="62648"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545" name="Shape 7545"/>
                        <wps:cNvSpPr/>
                        <wps:spPr>
                          <a:xfrm>
                            <a:off x="0" y="554713"/>
                            <a:ext cx="250591" cy="0"/>
                          </a:xfrm>
                          <a:custGeom>
                            <a:avLst/>
                            <a:gdLst/>
                            <a:ahLst/>
                            <a:cxnLst/>
                            <a:rect l="0" t="0" r="0" b="0"/>
                            <a:pathLst>
                              <a:path w="250591">
                                <a:moveTo>
                                  <a:pt x="250591" y="0"/>
                                </a:moveTo>
                                <a:lnTo>
                                  <a:pt x="0" y="0"/>
                                </a:lnTo>
                              </a:path>
                            </a:pathLst>
                          </a:custGeom>
                          <a:ln w="12530" cap="rnd">
                            <a:miter lim="100000"/>
                          </a:ln>
                        </wps:spPr>
                        <wps:style>
                          <a:lnRef idx="1">
                            <a:srgbClr val="141414"/>
                          </a:lnRef>
                          <a:fillRef idx="0">
                            <a:srgbClr val="000000">
                              <a:alpha val="0"/>
                            </a:srgbClr>
                          </a:fillRef>
                          <a:effectRef idx="0">
                            <a:scrgbClr r="0" g="0" b="0"/>
                          </a:effectRef>
                          <a:fontRef idx="none"/>
                        </wps:style>
                        <wps:bodyPr/>
                      </wps:wsp>
                      <wps:wsp>
                        <wps:cNvPr id="7546" name="Shape 7546"/>
                        <wps:cNvSpPr/>
                        <wps:spPr>
                          <a:xfrm>
                            <a:off x="250591" y="0"/>
                            <a:ext cx="0" cy="175397"/>
                          </a:xfrm>
                          <a:custGeom>
                            <a:avLst/>
                            <a:gdLst/>
                            <a:ahLst/>
                            <a:cxnLst/>
                            <a:rect l="0" t="0" r="0" b="0"/>
                            <a:pathLst>
                              <a:path h="175397">
                                <a:moveTo>
                                  <a:pt x="0" y="0"/>
                                </a:moveTo>
                                <a:lnTo>
                                  <a:pt x="0" y="175397"/>
                                </a:lnTo>
                              </a:path>
                            </a:pathLst>
                          </a:custGeom>
                          <a:ln w="12530" cap="flat">
                            <a:custDash>
                              <a:ds d="98658" sp="197315"/>
                            </a:custDash>
                            <a:miter lim="100000"/>
                          </a:ln>
                        </wps:spPr>
                        <wps:style>
                          <a:lnRef idx="1">
                            <a:srgbClr val="969696"/>
                          </a:lnRef>
                          <a:fillRef idx="0">
                            <a:srgbClr val="000000">
                              <a:alpha val="0"/>
                            </a:srgbClr>
                          </a:fillRef>
                          <a:effectRef idx="0">
                            <a:scrgbClr r="0" g="0" b="0"/>
                          </a:effectRef>
                          <a:fontRef idx="none"/>
                        </wps:style>
                        <wps:bodyPr/>
                      </wps:wsp>
                      <wps:wsp>
                        <wps:cNvPr id="7547" name="Shape 7547"/>
                        <wps:cNvSpPr/>
                        <wps:spPr>
                          <a:xfrm>
                            <a:off x="0" y="0"/>
                            <a:ext cx="501181" cy="0"/>
                          </a:xfrm>
                          <a:custGeom>
                            <a:avLst/>
                            <a:gdLst/>
                            <a:ahLst/>
                            <a:cxnLst/>
                            <a:rect l="0" t="0" r="0" b="0"/>
                            <a:pathLst>
                              <a:path w="501181">
                                <a:moveTo>
                                  <a:pt x="0" y="0"/>
                                </a:moveTo>
                                <a:lnTo>
                                  <a:pt x="501181" y="0"/>
                                </a:lnTo>
                              </a:path>
                            </a:pathLst>
                          </a:custGeom>
                          <a:ln w="12530" cap="flat">
                            <a:custDash>
                              <a:ds d="98658" sp="197315"/>
                            </a:custDash>
                            <a:miter lim="100000"/>
                          </a:ln>
                        </wps:spPr>
                        <wps:style>
                          <a:lnRef idx="1">
                            <a:srgbClr val="969696"/>
                          </a:lnRef>
                          <a:fillRef idx="0">
                            <a:srgbClr val="000000">
                              <a:alpha val="0"/>
                            </a:srgbClr>
                          </a:fillRef>
                          <a:effectRef idx="0">
                            <a:scrgbClr r="0" g="0" b="0"/>
                          </a:effectRef>
                          <a:fontRef idx="none"/>
                        </wps:style>
                        <wps:bodyPr/>
                      </wps:wsp>
                      <wps:wsp>
                        <wps:cNvPr id="7549" name="Shape 7549"/>
                        <wps:cNvSpPr/>
                        <wps:spPr>
                          <a:xfrm>
                            <a:off x="187943" y="492059"/>
                            <a:ext cx="125295" cy="125280"/>
                          </a:xfrm>
                          <a:custGeom>
                            <a:avLst/>
                            <a:gdLst/>
                            <a:ahLst/>
                            <a:cxnLst/>
                            <a:rect l="0" t="0" r="0" b="0"/>
                            <a:pathLst>
                              <a:path w="125295" h="125280">
                                <a:moveTo>
                                  <a:pt x="62648" y="0"/>
                                </a:moveTo>
                                <a:cubicBezTo>
                                  <a:pt x="97276" y="0"/>
                                  <a:pt x="125295" y="28019"/>
                                  <a:pt x="125295" y="62648"/>
                                </a:cubicBezTo>
                                <a:cubicBezTo>
                                  <a:pt x="125295" y="88572"/>
                                  <a:pt x="109534" y="110849"/>
                                  <a:pt x="87045" y="120367"/>
                                </a:cubicBezTo>
                                <a:lnTo>
                                  <a:pt x="62724" y="125280"/>
                                </a:lnTo>
                                <a:lnTo>
                                  <a:pt x="62571" y="125280"/>
                                </a:lnTo>
                                <a:lnTo>
                                  <a:pt x="38276" y="120367"/>
                                </a:lnTo>
                                <a:cubicBezTo>
                                  <a:pt x="15796" y="110849"/>
                                  <a:pt x="0" y="88572"/>
                                  <a:pt x="0" y="62648"/>
                                </a:cubicBezTo>
                                <a:cubicBezTo>
                                  <a:pt x="0" y="28019"/>
                                  <a:pt x="28082" y="0"/>
                                  <a:pt x="62648" y="0"/>
                                </a:cubicBezTo>
                                <a:close/>
                              </a:path>
                            </a:pathLst>
                          </a:custGeom>
                          <a:ln w="0" cap="flat">
                            <a:custDash>
                              <a:ds d="98658" sp="197315"/>
                            </a:custDash>
                            <a:miter lim="100000"/>
                          </a:ln>
                        </wps:spPr>
                        <wps:style>
                          <a:lnRef idx="0">
                            <a:srgbClr val="000000">
                              <a:alpha val="0"/>
                            </a:srgbClr>
                          </a:lnRef>
                          <a:fillRef idx="1">
                            <a:srgbClr val="141414"/>
                          </a:fillRef>
                          <a:effectRef idx="0">
                            <a:scrgbClr r="0" g="0" b="0"/>
                          </a:effectRef>
                          <a:fontRef idx="none"/>
                        </wps:style>
                        <wps:bodyPr/>
                      </wps:wsp>
                      <wps:wsp>
                        <wps:cNvPr id="7550" name="Shape 7550"/>
                        <wps:cNvSpPr/>
                        <wps:spPr>
                          <a:xfrm>
                            <a:off x="187943" y="116174"/>
                            <a:ext cx="125295" cy="125295"/>
                          </a:xfrm>
                          <a:custGeom>
                            <a:avLst/>
                            <a:gdLst/>
                            <a:ahLst/>
                            <a:cxnLst/>
                            <a:rect l="0" t="0" r="0" b="0"/>
                            <a:pathLst>
                              <a:path w="125295" h="125295">
                                <a:moveTo>
                                  <a:pt x="62648" y="0"/>
                                </a:moveTo>
                                <a:cubicBezTo>
                                  <a:pt x="97276" y="0"/>
                                  <a:pt x="125295" y="28019"/>
                                  <a:pt x="125295" y="62647"/>
                                </a:cubicBezTo>
                                <a:cubicBezTo>
                                  <a:pt x="125295" y="97213"/>
                                  <a:pt x="97276" y="125295"/>
                                  <a:pt x="62648" y="125295"/>
                                </a:cubicBezTo>
                                <a:cubicBezTo>
                                  <a:pt x="28082" y="125295"/>
                                  <a:pt x="0" y="97213"/>
                                  <a:pt x="0" y="62647"/>
                                </a:cubicBezTo>
                                <a:cubicBezTo>
                                  <a:pt x="0" y="28019"/>
                                  <a:pt x="28082" y="0"/>
                                  <a:pt x="62648" y="0"/>
                                </a:cubicBezTo>
                                <a:close/>
                              </a:path>
                            </a:pathLst>
                          </a:custGeom>
                          <a:ln w="0" cap="flat">
                            <a:custDash>
                              <a:ds d="98658" sp="197315"/>
                            </a:custDash>
                            <a:miter lim="100000"/>
                          </a:ln>
                        </wps:spPr>
                        <wps:style>
                          <a:lnRef idx="0">
                            <a:srgbClr val="000000">
                              <a:alpha val="0"/>
                            </a:srgbClr>
                          </a:lnRef>
                          <a:fillRef idx="1">
                            <a:srgbClr val="141414"/>
                          </a:fillRef>
                          <a:effectRef idx="0">
                            <a:scrgbClr r="0" g="0" b="0"/>
                          </a:effectRef>
                          <a:fontRef idx="none"/>
                        </wps:style>
                        <wps:bodyPr/>
                      </wps:wsp>
                    </wpg:wgp>
                  </a:graphicData>
                </a:graphic>
              </wp:anchor>
            </w:drawing>
          </mc:Choice>
          <mc:Fallback>
            <w:pict>
              <v:group w14:anchorId="7EC33302" id="Group 100553" o:spid="_x0000_s1026" style="position:absolute;margin-left:369.55pt;margin-top:-1.75pt;width:39.45pt;height:48.6pt;z-index:251675648" coordsize="5011,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">
                <v:shape id="Shape 7534" o:spid="_x0000_s1027" style="position:absolute;left:2505;top:1788;width:0;height:3759;visibility:visible;mso-wrap-style:square;v-text-anchor:top" coordsize="0,37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NkcYA&#10;AADdAAAADwAAAGRycy9kb3ducmV2LnhtbESPUUvDMBSF3wf+h3AFX4ZLdeqkNh12MPFpYLcfcG2u&#10;TbS5KU22dv/eCMIeD+d853CK9eQ6caIhWM8K7hYZCOLGa8utgsN+e/sMIkRkjZ1nUnCmAOvyalZg&#10;rv3IH3SqYytSCYccFZgY+1zK0BhyGBa+J07elx8cxiSHVuoBx1TuOnmfZU/SoeW0YLCnjaHmpz46&#10;BStztp9zN+7fqu9jVc1ru9xRrdTN9fT6AiLSFC/hf/pdJ+5x+QB/b9ITk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VNkcYAAADdAAAADwAAAAAAAAAAAAAAAACYAgAAZHJz&#10;L2Rvd25yZXYueG1sUEsFBgAAAAAEAAQA9QAAAIsDAAAAAA==&#10;" path="m,l,375886e" filled="f" strokecolor="#141414" strokeweight=".34806mm">
                  <v:stroke miterlimit="1" joinstyle="miter" endcap="round"/>
                  <v:path arrowok="t" textboxrect="0,0,0,375886"/>
                </v:shape>
                <v:shape id="Shape 7535" o:spid="_x0000_s1028" style="position:absolute;top:3667;width:2505;height:0;visibility:visible;mso-wrap-style:square;v-text-anchor:top" coordsize="250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uY8UA&#10;AADdAAAADwAAAGRycy9kb3ducmV2LnhtbESPQWvCQBSE7wX/w/IEb3WjYpXoKiIUerC0US/enrvP&#10;JJh9G7KbmP77bqHgcZiZb5j1treV6KjxpWMFk3ECglg7U3Ku4Hx6f12C8AHZYOWYFPyQh+1m8LLG&#10;1LgHZ9QdQy4ihH2KCooQ6lRKrwuy6MeuJo7ezTUWQ5RNLk2Djwi3lZwmyZu0WHJcKLCmfUH6fmyt&#10;As5a/Z1fuoluw8LvrjOTHb4+lRoN+90KRKA+PMP/7Q+jYDGfzeHvTX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q5jxQAAAN0AAAAPAAAAAAAAAAAAAAAAAJgCAABkcnMv&#10;ZG93bnJldi54bWxQSwUGAAAAAAQABAD1AAAAigMAAAAA&#10;" path="m250591,l,e" filled="f" strokecolor="#141414" strokeweight=".34806mm">
                  <v:stroke miterlimit="1" joinstyle="miter" endcap="round"/>
                  <v:path arrowok="t" textboxrect="0,0,250591,0"/>
                </v:shape>
                <v:shape id="Shape 7536" o:spid="_x0000_s1029" style="position:absolute;left:2505;top:3667;width:2506;height:0;visibility:visible;mso-wrap-style:square;v-text-anchor:top" coordsize="250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egMYA&#10;AADdAAAADwAAAGRycy9kb3ducmV2LnhtbESPX2vCQBDE3wt+h2OFvpR6saVWUk8JhdJCRfDf+za3&#10;JsHcXpo9TfrtPaHg4zAzv2Fmi97V6kytVJ4NjEcJKOLc24oLA7vtx+MUlARki7VnMvBHAov54G6G&#10;qfUdr+m8CYWKEJYUDZQhNKnWkpfkUEa+IY7ewbcOQ5RtoW2LXYS7Wj8lyUQ7rDgulNjQe0n5cXNy&#10;Bn49Ln+ytchu+fC5P32vikzGnTH3wz57AxWoD7fwf/vLGnh9eZ7A9U18Anp+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MegMYAAADdAAAADwAAAAAAAAAAAAAAAACYAgAAZHJz&#10;L2Rvd25yZXYueG1sUEsFBgAAAAAEAAQA9QAAAIsDAAAAAA==&#10;" path="m250590,l,e" filled="f" strokecolor="#141414" strokeweight=".34806mm">
                  <v:stroke miterlimit="1" joinstyle="miter" endcap="round"/>
                  <v:path arrowok="t" textboxrect="0,0,250590,0"/>
                </v:shape>
                <v:shape id="Shape 7539" o:spid="_x0000_s1030" style="position:absolute;left:2505;top:1788;width:2506;height:0;visibility:visible;mso-wrap-style:square;v-text-anchor:top" coordsize="2505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K8scA&#10;AADdAAAADwAAAGRycy9kb3ducmV2LnhtbESPX0vDQBDE3wv9DscKfRF7aUWtaa8lCKJgEfrH921u&#10;TUJzezF7beK39wpCH4eZ+Q2zWPWuVmdqpfJsYDJOQBHn3lZcGNjvXu9moCQgW6w9k4FfElgth4MF&#10;ptZ3vKHzNhQqQlhSNFCG0KRaS16SQxn7hjh63751GKJsC21b7CLc1XqaJI/aYcVxocSGXkrKj9uT&#10;M/DjcX3INiL79e3b1+njs8hk0hkzuumzOahAfbiG/9vv1sDTw/0zXN7EJ6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MivLHAAAA3QAAAA8AAAAAAAAAAAAAAAAAmAIAAGRy&#10;cy9kb3ducmV2LnhtbFBLBQYAAAAABAAEAPUAAACMAwAAAAA=&#10;" path="m,l250590,e" filled="f" strokecolor="#141414" strokeweight=".34806mm">
                  <v:stroke miterlimit="1" joinstyle="miter" endcap="round"/>
                  <v:path arrowok="t" textboxrect="0,0,250590,0"/>
                </v:shape>
                <v:shape id="Shape 7540" o:spid="_x0000_s1031" style="position:absolute;left:1879;top:3041;width:1253;height:1253;visibility:visible;mso-wrap-style:square;v-text-anchor:top" coordsize="125295,125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ENw8QA&#10;AADdAAAADwAAAGRycy9kb3ducmV2LnhtbERPy2rCQBTdC/2H4RbciE5afJE6ihQqCnXhA3R5zdwm&#10;0cydkBmT+PfOouDycN6zRWsKUVPlcssKPgYRCOLE6pxTBcfDT38KwnlkjYVlUvAgB4v5W2eGsbYN&#10;76je+1SEEHYxKsi8L2MpXZKRQTewJXHg/mxl0AdYpVJX2IRwU8jPKBpLgzmHhgxL+s4oue3vRkFv&#10;167q5rr9XZX382V5iHqnzZSU6r63yy8Qnlr/Ev+711rBZDQM+8Ob8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hDcPEAAAA3QAAAA8AAAAAAAAAAAAAAAAAmAIAAGRycy9k&#10;b3ducmV2LnhtbFBLBQYAAAAABAAEAPUAAACJAwAAAAA=&#10;" path="m62648,v34628,,62647,28019,62647,62648c125295,97213,97276,125295,62648,125295,28082,125295,,97213,,62648,,28019,28082,,62648,xe" fillcolor="#141414" stroked="f" strokeweight="0">
                  <v:stroke miterlimit="1" joinstyle="miter" endcap="round"/>
                  <v:path arrowok="t" textboxrect="0,0,125295,125295"/>
                </v:shape>
                <v:shape id="Shape 7545" o:spid="_x0000_s1032" style="position:absolute;top:5547;width:2505;height:0;visibility:visible;mso-wrap-style:square;v-text-anchor:top" coordsize="250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TdHsYA&#10;AADdAAAADwAAAGRycy9kb3ducmV2LnhtbESPQWvCQBSE7wX/w/KE3upGq1VSVxFB6KFSk/bS23P3&#10;NQlm34bsJsZ/7xYKPQ4z8w2z3g62Fj21vnKsYDpJQBBrZyouFHx9Hp5WIHxANlg7JgU38rDdjB7W&#10;mBp35Yz6PBQiQtinqKAMoUml9Loki37iGuLo/bjWYoiyLaRp8RrhtpazJHmRFiuOCyU2tC9JX/LO&#10;KuCs06fiu5/qLiz97vxssvePo1KP42H3CiLQEP7Df+03o2C5mC/g9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TdHsYAAADdAAAADwAAAAAAAAAAAAAAAACYAgAAZHJz&#10;L2Rvd25yZXYueG1sUEsFBgAAAAAEAAQA9QAAAIsDAAAAAA==&#10;" path="m250591,l,e" filled="f" strokecolor="#141414" strokeweight=".34806mm">
                  <v:stroke miterlimit="1" joinstyle="miter" endcap="round"/>
                  <v:path arrowok="t" textboxrect="0,0,250591,0"/>
                </v:shape>
                <v:shape id="Shape 7546" o:spid="_x0000_s1033" style="position:absolute;left:2505;width:0;height:1753;visibility:visible;mso-wrap-style:square;v-text-anchor:top" coordsize="0,175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YYsUA&#10;AADdAAAADwAAAGRycy9kb3ducmV2LnhtbESP0WrCQBRE3wv+w3IF33SjpFZSVxFREaSUpn7Abfaa&#10;jWbvhuyq6d+7BaGPw8ycYebLztbiRq2vHCsYjxIQxIXTFZcKjt/b4QyED8gaa8ek4Jc8LBe9lzlm&#10;2t35i255KEWEsM9QgQmhyaT0hSGLfuQa4uidXGsxRNmWUrd4j3Bby0mSTKXFiuOCwYbWhopLfrUK&#10;Dh/mgsXkZ0fpJk31rNkk58+jUoN+t3oHEagL/+Fne68VvL2mU/h7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sJhixQAAAN0AAAAPAAAAAAAAAAAAAAAAAJgCAABkcnMv&#10;ZG93bnJldi54bWxQSwUGAAAAAAQABAD1AAAAigMAAAAA&#10;" path="m,l,175397e" filled="f" strokecolor="#969696" strokeweight=".34806mm">
                  <v:stroke miterlimit="1" joinstyle="miter"/>
                  <v:path arrowok="t" textboxrect="0,0,0,175397"/>
                </v:shape>
                <v:shape id="Shape 7547" o:spid="_x0000_s1034" style="position:absolute;width:5011;height:0;visibility:visible;mso-wrap-style:square;v-text-anchor:top" coordsize="501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Ez8gA&#10;AADdAAAADwAAAGRycy9kb3ducmV2LnhtbESP3UrDQBSE7wXfYTmCd3ajtLak3RYRChVU6D+9O80e&#10;k2D2bLq7SWOf3hWEXg4z8w0zmXWmEi05X1pW8NhLQBBnVpecK9is5w8jED4ga6wsk4If8jCb3t5M&#10;MNX2zEtqVyEXEcI+RQVFCHUqpc8KMuh7tiaO3pd1BkOULpfa4TnCTSWfkuRZGiw5LhRY02tB2feq&#10;MQqOTbP5cG+77XG9W+wv7+3Anj4PSt3fdS9jEIG6cA3/txdawXDQH8Lfm/gE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oTPyAAAAN0AAAAPAAAAAAAAAAAAAAAAAJgCAABk&#10;cnMvZG93bnJldi54bWxQSwUGAAAAAAQABAD1AAAAjQMAAAAA&#10;" path="m,l501181,e" filled="f" strokecolor="#969696" strokeweight=".34806mm">
                  <v:stroke miterlimit="1" joinstyle="miter"/>
                  <v:path arrowok="t" textboxrect="0,0,501181,0"/>
                </v:shape>
                <v:shape id="Shape 7549" o:spid="_x0000_s1035" style="position:absolute;left:1879;top:4920;width:1253;height:1253;visibility:visible;mso-wrap-style:square;v-text-anchor:top" coordsize="125295,12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gmscA&#10;AADdAAAADwAAAGRycy9kb3ducmV2LnhtbESPzWvCQBTE7wX/h+UJvdWNNX5FVylCoZdS/Djk+Mw+&#10;k+ju25Ddaupf3y0UPA4z8xtmue6sEVdqfe1YwXCQgCAunK65VHDYv7/MQPiArNE4JgU/5GG96j0t&#10;MdPuxlu67kIpIoR9hgqqEJpMSl9UZNEPXEMcvZNrLYYo21LqFm8Rbo18TZKJtFhzXKiwoU1FxWX3&#10;bRXk+Vd+PI8mqbkb7z51s0/Hx7tSz/3ubQEiUBce4f/2h1YwHadz+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0oJrHAAAA3QAAAA8AAAAAAAAAAAAAAAAAmAIAAGRy&#10;cy9kb3ducmV2LnhtbFBLBQYAAAAABAAEAPUAAACMAwAAAAA=&#10;" path="m62648,v34628,,62647,28019,62647,62648c125295,88572,109534,110849,87045,120367r-24321,4913l62571,125280,38276,120367c15796,110849,,88572,,62648,,28019,28082,,62648,xe" fillcolor="#141414" stroked="f" strokeweight="0">
                  <v:stroke miterlimit="1" joinstyle="miter"/>
                  <v:path arrowok="t" textboxrect="0,0,125295,125280"/>
                </v:shape>
                <v:shape id="Shape 7550" o:spid="_x0000_s1036" style="position:absolute;left:1879;top:1161;width:1253;height:1253;visibility:visible;mso-wrap-style:square;v-text-anchor:top" coordsize="125295,125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cAA&#10;AADdAAAADwAAAGRycy9kb3ducmV2LnhtbERPTYvCMBC9C/6HMII3TS3Y1WoUEQRPgq7odWzGtNhM&#10;ShNr999vDgt7fLzv9ba3teio9ZVjBbNpAoK4cLpio+D6fZgsQPiArLF2TAp+yMN2MxysMdfuw2fq&#10;LsGIGMI+RwVlCE0upS9KsuinriGO3NO1FkOErZG6xU8Mt7VMkySTFiuODSU2tC+peF3eVsEpS8xZ&#10;8y1k90d3N+nJLB/pTqnxqN+tQATqw7/4z33UCr7m87g/volP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NcAAAADdAAAADwAAAAAAAAAAAAAAAACYAgAAZHJzL2Rvd25y&#10;ZXYueG1sUEsFBgAAAAAEAAQA9QAAAIUDAAAAAA==&#10;" path="m62648,v34628,,62647,28019,62647,62647c125295,97213,97276,125295,62648,125295,28082,125295,,97213,,62647,,28019,28082,,62648,xe" fillcolor="#141414" stroked="f" strokeweight="0">
                  <v:stroke miterlimit="1" joinstyle="miter"/>
                  <v:path arrowok="t" textboxrect="0,0,125295,125295"/>
                </v:shape>
                <w10:wrap type="square"/>
              </v:group>
            </w:pict>
          </mc:Fallback>
        </mc:AlternateContent>
      </w:r>
      <w:proofErr w:type="gramStart"/>
      <w:r>
        <w:t>covers</w:t>
      </w:r>
      <w:proofErr w:type="gramEnd"/>
      <w:r>
        <w:t xml:space="preserve"> some Areas </w:t>
      </w:r>
      <w:r>
        <w:rPr>
          <w:i/>
        </w:rPr>
        <w:t xml:space="preserve">P ∈ </w:t>
      </w:r>
      <w:r>
        <w:rPr>
          <w:i/>
          <w:sz w:val="31"/>
          <w:vertAlign w:val="subscript"/>
        </w:rPr>
        <w:t xml:space="preserve">P </w:t>
      </w:r>
      <w:r>
        <w:t xml:space="preserve">partially and some Areas </w:t>
      </w:r>
      <w:r>
        <w:rPr>
          <w:i/>
        </w:rPr>
        <w:t xml:space="preserve">F ∈ </w:t>
      </w:r>
      <w:r>
        <w:rPr>
          <w:i/>
          <w:sz w:val="31"/>
          <w:vertAlign w:val="subscript"/>
        </w:rPr>
        <w:t xml:space="preserve">F </w:t>
      </w:r>
      <w:r>
        <w:t>fully.</w:t>
      </w:r>
      <w:r>
        <w:rPr>
          <w:color w:val="141414"/>
        </w:rPr>
        <w:t>B</w:t>
      </w:r>
    </w:p>
    <w:p w14:paraId="1F1C0309" w14:textId="77777777" w:rsidR="00A21FDC" w:rsidRDefault="00252176">
      <w:pPr>
        <w:tabs>
          <w:tab w:val="center" w:pos="2156"/>
          <w:tab w:val="center" w:pos="4843"/>
          <w:tab w:val="right" w:pos="8502"/>
        </w:tabs>
        <w:spacing w:after="46"/>
        <w:ind w:left="0" w:firstLine="0"/>
        <w:jc w:val="left"/>
      </w:pPr>
      <w:r>
        <w:t>CRE (1)</w:t>
      </w:r>
      <w:r>
        <w:tab/>
      </w:r>
      <w:r>
        <w:rPr>
          <w:i/>
        </w:rPr>
        <w:t>∀</w:t>
      </w:r>
      <w:proofErr w:type="gramStart"/>
      <w:r>
        <w:rPr>
          <w:i/>
          <w:sz w:val="31"/>
          <w:vertAlign w:val="subscript"/>
        </w:rPr>
        <w:t>P</w:t>
      </w:r>
      <w:r>
        <w:rPr>
          <w:i/>
          <w:vertAlign w:val="subscript"/>
        </w:rPr>
        <w:t xml:space="preserve">i </w:t>
      </w:r>
      <w:r>
        <w:rPr>
          <w:sz w:val="31"/>
          <w:vertAlign w:val="subscript"/>
        </w:rPr>
        <w:t>:</w:t>
      </w:r>
      <w:proofErr w:type="gramEnd"/>
      <w:r>
        <w:rPr>
          <w:sz w:val="31"/>
          <w:vertAlign w:val="subscript"/>
        </w:rPr>
        <w:t xml:space="preserve"> </w:t>
      </w:r>
      <w:r>
        <w:t>the covered territory</w:t>
      </w:r>
      <w:r>
        <w:rPr>
          <w:i/>
          <w:vertAlign w:val="subscript"/>
        </w:rPr>
        <w:t>i</w:t>
      </w:r>
      <w:r>
        <w:rPr>
          <w:i/>
          <w:vertAlign w:val="subscript"/>
        </w:rPr>
        <w:tab/>
      </w:r>
      <w:r>
        <w:rPr>
          <w:i/>
        </w:rPr>
        <w:t>T</w:t>
      </w:r>
      <w:r>
        <w:rPr>
          <w:i/>
          <w:vertAlign w:val="subscript"/>
        </w:rPr>
        <w:t xml:space="preserve">i </w:t>
      </w:r>
      <w:r>
        <w:t>is seceded and incorporated into</w:t>
      </w:r>
      <w:r>
        <w:rPr>
          <w:i/>
          <w:vertAlign w:val="subscript"/>
        </w:rPr>
        <w:t>i</w:t>
      </w:r>
      <w:r>
        <w:rPr>
          <w:i/>
          <w:vertAlign w:val="subscript"/>
        </w:rPr>
        <w:tab/>
      </w:r>
      <w:r>
        <w:rPr>
          <w:i/>
        </w:rPr>
        <w:t>B</w:t>
      </w:r>
      <w:r>
        <w:rPr>
          <w:vertAlign w:val="subscript"/>
        </w:rPr>
        <w:t>1</w:t>
      </w:r>
      <w:r>
        <w:t xml:space="preserve">. </w:t>
      </w:r>
      <w:r>
        <w:rPr>
          <w:color w:val="191919"/>
          <w:sz w:val="24"/>
        </w:rPr>
        <w:t>P</w:t>
      </w:r>
      <w:r>
        <w:rPr>
          <w:color w:val="191919"/>
          <w:sz w:val="24"/>
          <w:vertAlign w:val="subscript"/>
        </w:rPr>
        <w:t>i</w:t>
      </w:r>
      <w:r>
        <w:rPr>
          <w:color w:val="191919"/>
          <w:sz w:val="24"/>
        </w:rPr>
        <w:t>P</w:t>
      </w:r>
      <w:r>
        <w:rPr>
          <w:color w:val="141414"/>
          <w:sz w:val="15"/>
        </w:rPr>
        <w:t>1</w:t>
      </w:r>
      <w:r>
        <w:rPr>
          <w:color w:val="191919"/>
          <w:sz w:val="24"/>
          <w:vertAlign w:val="subscript"/>
        </w:rPr>
        <w:t>i</w:t>
      </w:r>
    </w:p>
    <w:p w14:paraId="10AD331C" w14:textId="77777777" w:rsidR="00A21FDC" w:rsidRDefault="00252176">
      <w:pPr>
        <w:tabs>
          <w:tab w:val="center" w:pos="2869"/>
          <w:tab w:val="center" w:pos="7143"/>
        </w:tabs>
        <w:spacing w:after="0"/>
        <w:ind w:left="0" w:firstLine="0"/>
        <w:jc w:val="left"/>
      </w:pPr>
      <w:r>
        <w:rPr>
          <w:sz w:val="22"/>
        </w:rPr>
        <w:tab/>
      </w:r>
      <w:r>
        <w:rPr>
          <w:i/>
        </w:rPr>
        <w:t>∀</w:t>
      </w:r>
      <w:proofErr w:type="gramStart"/>
      <w:r>
        <w:rPr>
          <w:i/>
          <w:sz w:val="31"/>
          <w:vertAlign w:val="subscript"/>
        </w:rPr>
        <w:t>F</w:t>
      </w:r>
      <w:r>
        <w:rPr>
          <w:i/>
          <w:vertAlign w:val="subscript"/>
        </w:rPr>
        <w:t xml:space="preserve">i </w:t>
      </w:r>
      <w:r>
        <w:rPr>
          <w:sz w:val="31"/>
          <w:vertAlign w:val="subscript"/>
        </w:rPr>
        <w:t>:</w:t>
      </w:r>
      <w:proofErr w:type="gramEnd"/>
      <w:r>
        <w:rPr>
          <w:sz w:val="31"/>
          <w:vertAlign w:val="subscript"/>
        </w:rPr>
        <w:t xml:space="preserve"> </w:t>
      </w:r>
      <w:r>
        <w:rPr>
          <w:i/>
          <w:sz w:val="31"/>
          <w:vertAlign w:val="subscript"/>
        </w:rPr>
        <w:t>F</w:t>
      </w:r>
      <w:r>
        <w:rPr>
          <w:i/>
          <w:vertAlign w:val="subscript"/>
        </w:rPr>
        <w:t xml:space="preserve">i </w:t>
      </w:r>
      <w:r>
        <w:t xml:space="preserve">is completely incorporated into </w:t>
      </w:r>
      <w:r>
        <w:rPr>
          <w:i/>
        </w:rPr>
        <w:t>B</w:t>
      </w:r>
      <w:r>
        <w:rPr>
          <w:vertAlign w:val="subscript"/>
        </w:rPr>
        <w:t>1</w:t>
      </w:r>
      <w:r>
        <w:t>.</w:t>
      </w:r>
      <w:r>
        <w:tab/>
      </w:r>
      <w:r>
        <w:rPr>
          <w:color w:val="191919"/>
          <w:sz w:val="24"/>
        </w:rPr>
        <w:t>F</w:t>
      </w:r>
    </w:p>
    <w:p w14:paraId="5F8E6D8C" w14:textId="77777777" w:rsidR="00A21FDC" w:rsidRDefault="00252176">
      <w:pPr>
        <w:spacing w:after="853" w:line="259" w:lineRule="auto"/>
        <w:ind w:left="1041" w:right="321" w:firstLine="0"/>
        <w:jc w:val="right"/>
      </w:pPr>
      <w:proofErr w:type="gramStart"/>
      <w:r>
        <w:rPr>
          <w:color w:val="191919"/>
          <w:sz w:val="24"/>
          <w:vertAlign w:val="subscript"/>
        </w:rPr>
        <w:t>i</w:t>
      </w:r>
      <w:proofErr w:type="gramEnd"/>
    </w:p>
    <w:p w14:paraId="760D6C6C" w14:textId="77777777" w:rsidR="00A21FDC" w:rsidRDefault="00252176">
      <w:pPr>
        <w:tabs>
          <w:tab w:val="center" w:pos="3876"/>
          <w:tab w:val="center" w:pos="7245"/>
        </w:tabs>
        <w:spacing w:after="0"/>
        <w:ind w:left="0" w:firstLine="0"/>
        <w:jc w:val="left"/>
      </w:pPr>
      <w:r>
        <w:rPr>
          <w:sz w:val="22"/>
        </w:rPr>
        <w:tab/>
      </w:r>
      <w:r>
        <w:t xml:space="preserve">Multiple Areas </w:t>
      </w:r>
      <w:r>
        <w:rPr>
          <w:i/>
        </w:rPr>
        <w:t>A</w:t>
      </w:r>
      <w:r>
        <w:rPr>
          <w:i/>
          <w:vertAlign w:val="subscript"/>
        </w:rPr>
        <w:t xml:space="preserve">i </w:t>
      </w:r>
      <w:r>
        <w:rPr>
          <w:i/>
        </w:rPr>
        <w:t xml:space="preserve">∈ </w:t>
      </w:r>
      <w:r>
        <w:rPr>
          <w:i/>
          <w:sz w:val="31"/>
          <w:vertAlign w:val="subscript"/>
        </w:rPr>
        <w:t>A</w:t>
      </w:r>
      <w:proofErr w:type="gramStart"/>
      <w:r>
        <w:rPr>
          <w:i/>
          <w:sz w:val="31"/>
          <w:vertAlign w:val="subscript"/>
        </w:rPr>
        <w:t>,</w:t>
      </w:r>
      <w:r>
        <w:rPr>
          <w:i/>
        </w:rPr>
        <w:t>|</w:t>
      </w:r>
      <w:proofErr w:type="gramEnd"/>
      <w:r>
        <w:rPr>
          <w:i/>
          <w:sz w:val="31"/>
          <w:vertAlign w:val="subscript"/>
        </w:rPr>
        <w:t>A</w:t>
      </w:r>
      <w:r>
        <w:rPr>
          <w:i/>
        </w:rPr>
        <w:t xml:space="preserve">| ≥ </w:t>
      </w:r>
      <w:r>
        <w:rPr>
          <w:sz w:val="31"/>
          <w:vertAlign w:val="subscript"/>
        </w:rPr>
        <w:t xml:space="preserve">2 </w:t>
      </w:r>
      <w:r>
        <w:t xml:space="preserve">are unified to </w:t>
      </w:r>
      <w:r>
        <w:rPr>
          <w:i/>
        </w:rPr>
        <w:t>B</w:t>
      </w:r>
      <w:r>
        <w:rPr>
          <w:vertAlign w:val="subscript"/>
        </w:rPr>
        <w:t>1</w:t>
      </w:r>
      <w:r>
        <w:t>. The new Area</w:t>
      </w:r>
      <w:r>
        <w:tab/>
      </w:r>
      <w:r>
        <w:rPr>
          <w:color w:val="141414"/>
          <w:sz w:val="18"/>
        </w:rPr>
        <w:t>A</w:t>
      </w:r>
      <w:r>
        <w:rPr>
          <w:color w:val="141414"/>
          <w:sz w:val="18"/>
          <w:vertAlign w:val="subscript"/>
        </w:rPr>
        <w:t>1</w:t>
      </w:r>
    </w:p>
    <w:p w14:paraId="7C055FE5" w14:textId="77777777" w:rsidR="00A21FDC" w:rsidRDefault="00252176">
      <w:pPr>
        <w:tabs>
          <w:tab w:val="center" w:pos="3132"/>
          <w:tab w:val="right" w:pos="8502"/>
        </w:tabs>
        <w:spacing w:after="173"/>
        <w:ind w:left="0" w:firstLine="0"/>
        <w:jc w:val="left"/>
      </w:pPr>
      <w:r>
        <w:t>MRG (1)</w:t>
      </w:r>
      <w:r>
        <w:tab/>
        <w:t xml:space="preserve">receives a name distinct from all the names of </w:t>
      </w:r>
      <w:r>
        <w:rPr>
          <w:i/>
        </w:rPr>
        <w:t>A</w:t>
      </w:r>
      <w:r>
        <w:rPr>
          <w:i/>
          <w:vertAlign w:val="subscript"/>
        </w:rPr>
        <w:t>i</w:t>
      </w:r>
      <w:r>
        <w:t>.</w:t>
      </w:r>
      <w:r>
        <w:tab/>
      </w:r>
      <w:r>
        <w:rPr>
          <w:color w:val="141414"/>
          <w:sz w:val="18"/>
        </w:rPr>
        <w:t>B</w:t>
      </w:r>
      <w:r>
        <w:rPr>
          <w:color w:val="141414"/>
          <w:sz w:val="14"/>
        </w:rPr>
        <w:t>1</w:t>
      </w:r>
    </w:p>
    <w:p w14:paraId="753CCD59" w14:textId="77777777" w:rsidR="00A21FDC" w:rsidRDefault="00252176">
      <w:pPr>
        <w:tabs>
          <w:tab w:val="center" w:pos="1199"/>
          <w:tab w:val="center" w:pos="1868"/>
          <w:tab w:val="center" w:pos="2712"/>
          <w:tab w:val="center" w:pos="4131"/>
          <w:tab w:val="center" w:pos="7251"/>
        </w:tabs>
        <w:spacing w:after="156"/>
        <w:ind w:left="0" w:firstLine="0"/>
        <w:jc w:val="left"/>
      </w:pPr>
      <w:r>
        <w:rPr>
          <w:sz w:val="22"/>
        </w:rPr>
        <w:lastRenderedPageBreak/>
        <w:tab/>
      </w:r>
      <w:r>
        <w:rPr>
          <w:i/>
        </w:rPr>
        <w:t>∀A</w:t>
      </w:r>
      <w:r>
        <w:rPr>
          <w:i/>
          <w:vertAlign w:val="subscript"/>
        </w:rPr>
        <w:t>i</w:t>
      </w:r>
      <w:r>
        <w:rPr>
          <w:i/>
          <w:vertAlign w:val="subscript"/>
        </w:rPr>
        <w:tab/>
      </w:r>
      <w:r>
        <w:t>–</w:t>
      </w:r>
      <w:r>
        <w:tab/>
      </w:r>
      <w:r>
        <w:rPr>
          <w:i/>
        </w:rPr>
        <w:t>B</w:t>
      </w:r>
      <w:r>
        <w:rPr>
          <w:vertAlign w:val="subscript"/>
        </w:rPr>
        <w:t>1</w:t>
      </w:r>
      <w:r>
        <w:rPr>
          <w:vertAlign w:val="subscript"/>
        </w:rPr>
        <w:tab/>
      </w:r>
      <w:r>
        <w:t xml:space="preserve">UNI of </w:t>
      </w:r>
      <w:r>
        <w:rPr>
          <w:i/>
        </w:rPr>
        <w:t>∀A</w:t>
      </w:r>
      <w:r>
        <w:rPr>
          <w:i/>
          <w:vertAlign w:val="subscript"/>
        </w:rPr>
        <w:t xml:space="preserve">i </w:t>
      </w:r>
      <w:r>
        <w:t xml:space="preserve">to </w:t>
      </w:r>
      <w:r>
        <w:rPr>
          <w:i/>
        </w:rPr>
        <w:t>B</w:t>
      </w:r>
      <w:r>
        <w:rPr>
          <w:vertAlign w:val="subscript"/>
        </w:rPr>
        <w:t>1</w:t>
      </w:r>
      <w:r>
        <w:rPr>
          <w:vertAlign w:val="subscript"/>
        </w:rPr>
        <w:tab/>
      </w:r>
      <w:r>
        <w:rPr>
          <w:color w:val="141414"/>
          <w:sz w:val="18"/>
        </w:rPr>
        <w:t>A</w:t>
      </w:r>
      <w:r>
        <w:rPr>
          <w:color w:val="141414"/>
          <w:sz w:val="14"/>
        </w:rPr>
        <w:t>2</w:t>
      </w:r>
    </w:p>
    <w:p w14:paraId="389EC498" w14:textId="77777777" w:rsidR="00A21FDC" w:rsidRDefault="00252176">
      <w:pPr>
        <w:ind w:left="1049" w:right="163"/>
      </w:pPr>
      <w:r>
        <w:t xml:space="preserve">Multiple Areas </w:t>
      </w:r>
      <w:r>
        <w:rPr>
          <w:i/>
        </w:rPr>
        <w:t>A</w:t>
      </w:r>
      <w:r>
        <w:rPr>
          <w:i/>
          <w:vertAlign w:val="subscript"/>
        </w:rPr>
        <w:t xml:space="preserve">i </w:t>
      </w:r>
      <w:r>
        <w:rPr>
          <w:i/>
        </w:rPr>
        <w:t xml:space="preserve">∈ </w:t>
      </w:r>
      <w:r>
        <w:rPr>
          <w:i/>
          <w:sz w:val="31"/>
          <w:vertAlign w:val="subscript"/>
        </w:rPr>
        <w:t>A</w:t>
      </w:r>
      <w:proofErr w:type="gramStart"/>
      <w:r>
        <w:rPr>
          <w:i/>
          <w:sz w:val="31"/>
          <w:vertAlign w:val="subscript"/>
        </w:rPr>
        <w:t>,</w:t>
      </w:r>
      <w:r>
        <w:rPr>
          <w:i/>
        </w:rPr>
        <w:t>|</w:t>
      </w:r>
      <w:proofErr w:type="gramEnd"/>
      <w:r>
        <w:rPr>
          <w:i/>
          <w:sz w:val="31"/>
          <w:vertAlign w:val="subscript"/>
        </w:rPr>
        <w:t>A</w:t>
      </w:r>
      <w:r>
        <w:rPr>
          <w:i/>
        </w:rPr>
        <w:t xml:space="preserve">| ≥ </w:t>
      </w:r>
      <w:r>
        <w:rPr>
          <w:sz w:val="31"/>
          <w:vertAlign w:val="subscript"/>
        </w:rPr>
        <w:t xml:space="preserve">2 </w:t>
      </w:r>
      <w:r>
        <w:t>are unified. The resulting Area reuses</w:t>
      </w:r>
    </w:p>
    <w:p w14:paraId="3DE8DF66" w14:textId="77777777" w:rsidR="00A21FDC" w:rsidRDefault="00252176">
      <w:pPr>
        <w:tabs>
          <w:tab w:val="center" w:pos="3876"/>
          <w:tab w:val="center" w:pos="7263"/>
          <w:tab w:val="right" w:pos="8502"/>
        </w:tabs>
        <w:spacing w:after="454"/>
        <w:ind w:left="0" w:firstLine="0"/>
        <w:jc w:val="left"/>
      </w:pPr>
      <w:r>
        <w:t>MRG (2)</w:t>
      </w:r>
      <w:r>
        <w:tab/>
        <w:t>preserves it. The remaining Areasthe short and formal name of one of the old Areas (</w:t>
      </w:r>
      <w:r>
        <w:rPr>
          <w:i/>
        </w:rPr>
        <w:t>A</w:t>
      </w:r>
      <w:r>
        <w:rPr>
          <w:i/>
          <w:vertAlign w:val="subscript"/>
        </w:rPr>
        <w:t xml:space="preserve">i </w:t>
      </w:r>
      <w:r>
        <w:t>are incorporated into</w:t>
      </w:r>
      <w:r>
        <w:rPr>
          <w:i/>
        </w:rPr>
        <w:t>A</w:t>
      </w:r>
      <w:r>
        <w:rPr>
          <w:vertAlign w:val="subscript"/>
        </w:rPr>
        <w:t>0</w:t>
      </w:r>
      <w:r>
        <w:t>) and therefore</w:t>
      </w:r>
      <w:r>
        <w:rPr>
          <w:i/>
        </w:rPr>
        <w:t>A</w:t>
      </w:r>
      <w:r>
        <w:rPr>
          <w:vertAlign w:val="subscript"/>
        </w:rPr>
        <w:t>0</w:t>
      </w:r>
      <w:r>
        <w:t>.</w:t>
      </w:r>
      <w:r>
        <w:tab/>
      </w:r>
      <w:r>
        <w:rPr>
          <w:color w:val="141414"/>
          <w:sz w:val="18"/>
        </w:rPr>
        <w:t>AA</w:t>
      </w:r>
      <w:r>
        <w:rPr>
          <w:color w:val="141414"/>
          <w:sz w:val="14"/>
        </w:rPr>
        <w:t>01</w:t>
      </w:r>
      <w:r>
        <w:rPr>
          <w:color w:val="141414"/>
          <w:sz w:val="14"/>
        </w:rPr>
        <w:tab/>
      </w:r>
      <w:r>
        <w:rPr>
          <w:color w:val="141414"/>
          <w:sz w:val="18"/>
        </w:rPr>
        <w:t>A</w:t>
      </w:r>
      <w:r>
        <w:rPr>
          <w:color w:val="141414"/>
          <w:sz w:val="18"/>
          <w:vertAlign w:val="subscript"/>
        </w:rPr>
        <w:t>0</w:t>
      </w:r>
    </w:p>
    <w:p w14:paraId="29CF2047" w14:textId="77777777" w:rsidR="00A21FDC" w:rsidRDefault="00252176">
      <w:pPr>
        <w:tabs>
          <w:tab w:val="center" w:pos="1199"/>
          <w:tab w:val="center" w:pos="1933"/>
          <w:tab w:val="center" w:pos="2646"/>
          <w:tab w:val="center" w:pos="4205"/>
        </w:tabs>
        <w:spacing w:after="136"/>
        <w:ind w:left="0" w:firstLine="0"/>
        <w:jc w:val="left"/>
      </w:pPr>
      <w:r>
        <w:rPr>
          <w:sz w:val="22"/>
        </w:rPr>
        <w:tab/>
      </w:r>
      <w:r>
        <w:rPr>
          <w:i/>
        </w:rPr>
        <w:t>∀A</w:t>
      </w:r>
      <w:r>
        <w:rPr>
          <w:i/>
          <w:vertAlign w:val="subscript"/>
        </w:rPr>
        <w:t>i</w:t>
      </w:r>
      <w:r>
        <w:rPr>
          <w:i/>
          <w:vertAlign w:val="subscript"/>
        </w:rPr>
        <w:tab/>
      </w:r>
      <w:r>
        <w:rPr>
          <w:i/>
        </w:rPr>
        <w:t>A</w:t>
      </w:r>
      <w:r>
        <w:rPr>
          <w:vertAlign w:val="subscript"/>
        </w:rPr>
        <w:t>0</w:t>
      </w:r>
      <w:r>
        <w:rPr>
          <w:vertAlign w:val="subscript"/>
        </w:rPr>
        <w:tab/>
      </w:r>
      <w:r>
        <w:t>–</w:t>
      </w:r>
      <w:r>
        <w:tab/>
        <w:t xml:space="preserve">INC of </w:t>
      </w:r>
      <w:r>
        <w:rPr>
          <w:i/>
        </w:rPr>
        <w:t>∀A</w:t>
      </w:r>
      <w:r>
        <w:rPr>
          <w:i/>
          <w:vertAlign w:val="subscript"/>
        </w:rPr>
        <w:t xml:space="preserve">i </w:t>
      </w:r>
      <w:r>
        <w:t xml:space="preserve">into </w:t>
      </w:r>
      <w:r>
        <w:rPr>
          <w:i/>
        </w:rPr>
        <w:t>A</w:t>
      </w:r>
      <w:r>
        <w:rPr>
          <w:vertAlign w:val="subscript"/>
        </w:rPr>
        <w:t>0</w:t>
      </w:r>
    </w:p>
    <w:p w14:paraId="0A15FD91" w14:textId="77777777" w:rsidR="00A21FDC" w:rsidRDefault="00252176">
      <w:pPr>
        <w:spacing w:after="146"/>
        <w:ind w:left="1049" w:right="163"/>
      </w:pPr>
      <w:r>
        <w:t xml:space="preserve">The same as the previous case, just that </w:t>
      </w:r>
      <w:r>
        <w:rPr>
          <w:i/>
        </w:rPr>
        <w:t>A</w:t>
      </w:r>
      <w:r>
        <w:rPr>
          <w:vertAlign w:val="subscript"/>
        </w:rPr>
        <w:t xml:space="preserve">0 </w:t>
      </w:r>
      <w:r>
        <w:t>receives a new short</w:t>
      </w:r>
    </w:p>
    <w:p w14:paraId="08AD58E1" w14:textId="77777777" w:rsidR="00A21FDC" w:rsidRDefault="00252176">
      <w:pPr>
        <w:tabs>
          <w:tab w:val="center" w:pos="3489"/>
          <w:tab w:val="center" w:pos="7263"/>
          <w:tab w:val="right" w:pos="8502"/>
        </w:tabs>
        <w:spacing w:after="256"/>
        <w:ind w:left="0" w:firstLine="0"/>
        <w:jc w:val="left"/>
      </w:pPr>
      <w:r>
        <w:t>MRG (3)</w:t>
      </w:r>
      <w:r>
        <w:tab/>
        <w:t>name and therefore an additional name change is required.</w:t>
      </w:r>
      <w:r>
        <w:tab/>
      </w:r>
      <w:r>
        <w:rPr>
          <w:color w:val="141414"/>
          <w:sz w:val="18"/>
        </w:rPr>
        <w:t>A</w:t>
      </w:r>
      <w:r>
        <w:rPr>
          <w:color w:val="141414"/>
          <w:sz w:val="14"/>
        </w:rPr>
        <w:t>0</w:t>
      </w:r>
      <w:r>
        <w:rPr>
          <w:color w:val="141414"/>
          <w:sz w:val="14"/>
        </w:rPr>
        <w:tab/>
      </w:r>
      <w:r>
        <w:rPr>
          <w:color w:val="141414"/>
          <w:sz w:val="18"/>
        </w:rPr>
        <w:t>A</w:t>
      </w:r>
      <w:r>
        <w:rPr>
          <w:color w:val="141414"/>
          <w:sz w:val="18"/>
          <w:vertAlign w:val="subscript"/>
        </w:rPr>
        <w:t>0</w:t>
      </w:r>
    </w:p>
    <w:p w14:paraId="7D3761DD" w14:textId="77777777" w:rsidR="00A21FDC" w:rsidRDefault="00252176">
      <w:pPr>
        <w:tabs>
          <w:tab w:val="center" w:pos="1199"/>
          <w:tab w:val="center" w:pos="1933"/>
          <w:tab w:val="center" w:pos="2646"/>
          <w:tab w:val="center" w:pos="4205"/>
          <w:tab w:val="center" w:pos="7263"/>
        </w:tabs>
        <w:spacing w:after="0"/>
        <w:ind w:left="0" w:firstLine="0"/>
        <w:jc w:val="left"/>
      </w:pPr>
      <w:r>
        <w:rPr>
          <w:sz w:val="22"/>
        </w:rPr>
        <w:tab/>
      </w:r>
      <w:r>
        <w:rPr>
          <w:i/>
          <w:sz w:val="31"/>
          <w:vertAlign w:val="subscript"/>
        </w:rPr>
        <w:t>∀</w:t>
      </w:r>
      <w:r>
        <w:rPr>
          <w:i/>
        </w:rPr>
        <w:t>A</w:t>
      </w:r>
      <w:r>
        <w:rPr>
          <w:i/>
          <w:sz w:val="14"/>
        </w:rPr>
        <w:t>i</w:t>
      </w:r>
      <w:r>
        <w:rPr>
          <w:i/>
          <w:sz w:val="14"/>
        </w:rPr>
        <w:tab/>
      </w:r>
      <w:r>
        <w:rPr>
          <w:i/>
        </w:rPr>
        <w:t>A</w:t>
      </w:r>
      <w:r>
        <w:rPr>
          <w:i/>
          <w:sz w:val="14"/>
        </w:rPr>
        <w:t>o</w:t>
      </w:r>
      <w:r>
        <w:rPr>
          <w:i/>
          <w:sz w:val="14"/>
        </w:rPr>
        <w:tab/>
      </w:r>
      <w:r>
        <w:t>–</w:t>
      </w:r>
      <w:r>
        <w:tab/>
      </w:r>
      <w:r>
        <w:rPr>
          <w:sz w:val="31"/>
          <w:vertAlign w:val="superscript"/>
        </w:rPr>
        <w:t xml:space="preserve">INC </w:t>
      </w:r>
      <w:r>
        <w:t xml:space="preserve">of </w:t>
      </w:r>
      <w:r>
        <w:rPr>
          <w:i/>
        </w:rPr>
        <w:t>∀A</w:t>
      </w:r>
      <w:r>
        <w:rPr>
          <w:i/>
          <w:vertAlign w:val="subscript"/>
        </w:rPr>
        <w:t xml:space="preserve">i </w:t>
      </w:r>
      <w:r>
        <w:t xml:space="preserve">into </w:t>
      </w:r>
      <w:r>
        <w:rPr>
          <w:i/>
        </w:rPr>
        <w:t>A</w:t>
      </w:r>
      <w:r>
        <w:rPr>
          <w:vertAlign w:val="subscript"/>
        </w:rPr>
        <w:t>0</w:t>
      </w:r>
      <w:r>
        <w:rPr>
          <w:vertAlign w:val="subscript"/>
        </w:rPr>
        <w:tab/>
      </w:r>
      <w:r>
        <w:rPr>
          <w:color w:val="141414"/>
          <w:sz w:val="18"/>
        </w:rPr>
        <w:t>A</w:t>
      </w:r>
      <w:r>
        <w:rPr>
          <w:color w:val="141414"/>
          <w:sz w:val="14"/>
        </w:rPr>
        <w:t>1</w:t>
      </w:r>
    </w:p>
    <w:p w14:paraId="50B248FB" w14:textId="77777777" w:rsidR="00A21FDC" w:rsidRDefault="00252176">
      <w:pPr>
        <w:spacing w:after="118" w:line="259" w:lineRule="auto"/>
        <w:ind w:right="873" w:hanging="10"/>
        <w:jc w:val="center"/>
      </w:pPr>
      <w:r>
        <w:t xml:space="preserve">NCH of </w:t>
      </w:r>
      <w:r>
        <w:rPr>
          <w:i/>
        </w:rPr>
        <w:t>A</w:t>
      </w:r>
      <w:r>
        <w:rPr>
          <w:vertAlign w:val="subscript"/>
        </w:rPr>
        <w:t>0</w:t>
      </w:r>
    </w:p>
    <w:p w14:paraId="62A69C06" w14:textId="77777777" w:rsidR="00A21FDC" w:rsidRDefault="00252176">
      <w:pPr>
        <w:tabs>
          <w:tab w:val="center" w:pos="3871"/>
          <w:tab w:val="right" w:pos="8502"/>
        </w:tabs>
        <w:spacing w:after="397"/>
        <w:ind w:left="0" w:firstLine="0"/>
        <w:jc w:val="left"/>
      </w:pPr>
      <w:r>
        <w:rPr>
          <w:sz w:val="22"/>
        </w:rPr>
        <w:tab/>
      </w:r>
      <w:r>
        <w:t xml:space="preserve">Multiple Areas </w:t>
      </w:r>
      <w:r>
        <w:rPr>
          <w:i/>
        </w:rPr>
        <w:t>B</w:t>
      </w:r>
      <w:r>
        <w:rPr>
          <w:i/>
          <w:vertAlign w:val="subscript"/>
        </w:rPr>
        <w:t xml:space="preserve">i </w:t>
      </w:r>
      <w:r>
        <w:t xml:space="preserve">are separated from one initial Area </w:t>
      </w:r>
      <w:r>
        <w:rPr>
          <w:i/>
        </w:rPr>
        <w:t>A</w:t>
      </w:r>
      <w:r>
        <w:rPr>
          <w:vertAlign w:val="subscript"/>
        </w:rPr>
        <w:t>1</w:t>
      </w:r>
      <w:r>
        <w:t xml:space="preserve">. Each </w:t>
      </w:r>
      <w:r>
        <w:rPr>
          <w:i/>
        </w:rPr>
        <w:t>B</w:t>
      </w:r>
      <w:r>
        <w:rPr>
          <w:i/>
          <w:vertAlign w:val="subscript"/>
        </w:rPr>
        <w:t>i</w:t>
      </w:r>
      <w:r>
        <w:rPr>
          <w:i/>
          <w:vertAlign w:val="subscript"/>
        </w:rPr>
        <w:tab/>
      </w:r>
      <w:r>
        <w:rPr>
          <w:color w:val="141414"/>
          <w:sz w:val="18"/>
        </w:rPr>
        <w:t>B</w:t>
      </w:r>
    </w:p>
    <w:p w14:paraId="2CBC8007" w14:textId="77777777" w:rsidR="00A21FDC" w:rsidRDefault="00252176">
      <w:pPr>
        <w:tabs>
          <w:tab w:val="center" w:pos="2471"/>
          <w:tab w:val="center" w:pos="4694"/>
          <w:tab w:val="center" w:pos="6133"/>
          <w:tab w:val="center" w:pos="7263"/>
          <w:tab w:val="right" w:pos="8502"/>
        </w:tabs>
        <w:spacing w:after="633"/>
        <w:ind w:left="0" w:firstLine="0"/>
        <w:jc w:val="left"/>
      </w:pPr>
      <w:r>
        <w:rPr>
          <w:noProof/>
          <w:sz w:val="22"/>
        </w:rPr>
        <mc:AlternateContent>
          <mc:Choice Requires="wpg">
            <w:drawing>
              <wp:anchor distT="0" distB="0" distL="114300" distR="114300" simplePos="0" relativeHeight="251676672" behindDoc="1" locked="0" layoutInCell="1" allowOverlap="1" wp14:anchorId="160F80B3" wp14:editId="6BC92080">
                <wp:simplePos x="0" y="0"/>
                <wp:positionH relativeFrom="column">
                  <wp:posOffset>1232</wp:posOffset>
                </wp:positionH>
                <wp:positionV relativeFrom="paragraph">
                  <wp:posOffset>-2496518</wp:posOffset>
                </wp:positionV>
                <wp:extent cx="5356974" cy="3034627"/>
                <wp:effectExtent l="0" t="0" r="0" b="0"/>
                <wp:wrapNone/>
                <wp:docPr id="100554" name="Group 100554"/>
                <wp:cNvGraphicFramePr/>
                <a:graphic xmlns:a="http://schemas.openxmlformats.org/drawingml/2006/main">
                  <a:graphicData uri="http://schemas.microsoft.com/office/word/2010/wordprocessingGroup">
                    <wpg:wgp>
                      <wpg:cNvGrpSpPr/>
                      <wpg:grpSpPr>
                        <a:xfrm>
                          <a:off x="0" y="0"/>
                          <a:ext cx="5356974" cy="3034627"/>
                          <a:chOff x="0" y="0"/>
                          <a:chExt cx="5356974" cy="3034627"/>
                        </a:xfrm>
                      </wpg:grpSpPr>
                      <wps:wsp>
                        <wps:cNvPr id="7587" name="Shape 7587"/>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4945281" y="289511"/>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14" name="Shape 7614"/>
                        <wps:cNvSpPr/>
                        <wps:spPr>
                          <a:xfrm>
                            <a:off x="4720261" y="126176"/>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15" name="Shape 7615"/>
                        <wps:cNvSpPr/>
                        <wps:spPr>
                          <a:xfrm>
                            <a:off x="4945281" y="289511"/>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16" name="Shape 7616"/>
                        <wps:cNvSpPr/>
                        <wps:spPr>
                          <a:xfrm>
                            <a:off x="4889026" y="233088"/>
                            <a:ext cx="112510" cy="112510"/>
                          </a:xfrm>
                          <a:custGeom>
                            <a:avLst/>
                            <a:gdLst/>
                            <a:ahLst/>
                            <a:cxnLst/>
                            <a:rect l="0" t="0" r="0" b="0"/>
                            <a:pathLst>
                              <a:path w="112510" h="112510">
                                <a:moveTo>
                                  <a:pt x="56255" y="0"/>
                                </a:moveTo>
                                <a:cubicBezTo>
                                  <a:pt x="87350" y="0"/>
                                  <a:pt x="112510" y="25160"/>
                                  <a:pt x="112510" y="56255"/>
                                </a:cubicBezTo>
                                <a:cubicBezTo>
                                  <a:pt x="112510" y="87350"/>
                                  <a:pt x="87350" y="112510"/>
                                  <a:pt x="56255" y="112510"/>
                                </a:cubicBezTo>
                                <a:cubicBezTo>
                                  <a:pt x="25160" y="112510"/>
                                  <a:pt x="0" y="87350"/>
                                  <a:pt x="0" y="56255"/>
                                </a:cubicBezTo>
                                <a:cubicBezTo>
                                  <a:pt x="0" y="25160"/>
                                  <a:pt x="25160" y="0"/>
                                  <a:pt x="56255"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617" name="Shape 7617"/>
                        <wps:cNvSpPr/>
                        <wps:spPr>
                          <a:xfrm>
                            <a:off x="4720261" y="458276"/>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18" name="Shape 7618"/>
                        <wps:cNvSpPr/>
                        <wps:spPr>
                          <a:xfrm>
                            <a:off x="4945281" y="126176"/>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33" name="Shape 7633"/>
                        <wps:cNvSpPr/>
                        <wps:spPr>
                          <a:xfrm>
                            <a:off x="0" y="614921"/>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4945281" y="995530"/>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60" name="Shape 7660"/>
                        <wps:cNvSpPr/>
                        <wps:spPr>
                          <a:xfrm>
                            <a:off x="4945281" y="995530"/>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61" name="Shape 7661"/>
                        <wps:cNvSpPr/>
                        <wps:spPr>
                          <a:xfrm>
                            <a:off x="4720261" y="995530"/>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62" name="Shape 7662"/>
                        <wps:cNvSpPr/>
                        <wps:spPr>
                          <a:xfrm>
                            <a:off x="4889026" y="939106"/>
                            <a:ext cx="112510" cy="112510"/>
                          </a:xfrm>
                          <a:custGeom>
                            <a:avLst/>
                            <a:gdLst/>
                            <a:ahLst/>
                            <a:cxnLst/>
                            <a:rect l="0" t="0" r="0" b="0"/>
                            <a:pathLst>
                              <a:path w="112510" h="112510">
                                <a:moveTo>
                                  <a:pt x="56255" y="0"/>
                                </a:moveTo>
                                <a:cubicBezTo>
                                  <a:pt x="87350" y="0"/>
                                  <a:pt x="112510" y="25160"/>
                                  <a:pt x="112510" y="56255"/>
                                </a:cubicBezTo>
                                <a:cubicBezTo>
                                  <a:pt x="112510" y="87350"/>
                                  <a:pt x="87350" y="112510"/>
                                  <a:pt x="56255" y="112510"/>
                                </a:cubicBezTo>
                                <a:cubicBezTo>
                                  <a:pt x="25160" y="112510"/>
                                  <a:pt x="0" y="87350"/>
                                  <a:pt x="0" y="56255"/>
                                </a:cubicBezTo>
                                <a:cubicBezTo>
                                  <a:pt x="0" y="25160"/>
                                  <a:pt x="25160" y="0"/>
                                  <a:pt x="56255"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663" name="Shape 7663"/>
                        <wps:cNvSpPr/>
                        <wps:spPr>
                          <a:xfrm>
                            <a:off x="4720261" y="1164295"/>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82" name="Shape 7682"/>
                        <wps:cNvSpPr/>
                        <wps:spPr>
                          <a:xfrm>
                            <a:off x="0" y="141205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692" name="Shape 7692"/>
                        <wps:cNvSpPr/>
                        <wps:spPr>
                          <a:xfrm>
                            <a:off x="4945281" y="1792658"/>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93" name="Shape 7693"/>
                        <wps:cNvSpPr/>
                        <wps:spPr>
                          <a:xfrm>
                            <a:off x="4945281" y="1792658"/>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94" name="Shape 7694"/>
                        <wps:cNvSpPr/>
                        <wps:spPr>
                          <a:xfrm>
                            <a:off x="4720261" y="1792658"/>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695" name="Shape 7695"/>
                        <wps:cNvSpPr/>
                        <wps:spPr>
                          <a:xfrm>
                            <a:off x="4917153" y="1764362"/>
                            <a:ext cx="56255" cy="56255"/>
                          </a:xfrm>
                          <a:custGeom>
                            <a:avLst/>
                            <a:gdLst/>
                            <a:ahLst/>
                            <a:cxnLst/>
                            <a:rect l="0" t="0" r="0" b="0"/>
                            <a:pathLst>
                              <a:path w="56255" h="56255">
                                <a:moveTo>
                                  <a:pt x="28127" y="0"/>
                                </a:moveTo>
                                <a:cubicBezTo>
                                  <a:pt x="43668" y="0"/>
                                  <a:pt x="56255" y="12587"/>
                                  <a:pt x="56255" y="28127"/>
                                </a:cubicBezTo>
                                <a:cubicBezTo>
                                  <a:pt x="56255" y="43668"/>
                                  <a:pt x="43668" y="56255"/>
                                  <a:pt x="28127" y="56255"/>
                                </a:cubicBezTo>
                                <a:cubicBezTo>
                                  <a:pt x="12587" y="56255"/>
                                  <a:pt x="0" y="43668"/>
                                  <a:pt x="0" y="28127"/>
                                </a:cubicBezTo>
                                <a:cubicBezTo>
                                  <a:pt x="0" y="12587"/>
                                  <a:pt x="12587" y="0"/>
                                  <a:pt x="2812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696" name="Shape 7696"/>
                        <wps:cNvSpPr/>
                        <wps:spPr>
                          <a:xfrm>
                            <a:off x="4720261" y="1961423"/>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01" name="Shape 7701"/>
                        <wps:cNvSpPr/>
                        <wps:spPr>
                          <a:xfrm>
                            <a:off x="4898139" y="1745348"/>
                            <a:ext cx="94283" cy="94283"/>
                          </a:xfrm>
                          <a:custGeom>
                            <a:avLst/>
                            <a:gdLst/>
                            <a:ahLst/>
                            <a:cxnLst/>
                            <a:rect l="0" t="0" r="0" b="0"/>
                            <a:pathLst>
                              <a:path w="94283" h="94283">
                                <a:moveTo>
                                  <a:pt x="0" y="47142"/>
                                </a:moveTo>
                                <a:cubicBezTo>
                                  <a:pt x="0" y="73188"/>
                                  <a:pt x="21096" y="94283"/>
                                  <a:pt x="47142" y="94283"/>
                                </a:cubicBezTo>
                                <a:cubicBezTo>
                                  <a:pt x="73188" y="94283"/>
                                  <a:pt x="94283" y="73188"/>
                                  <a:pt x="94283" y="47142"/>
                                </a:cubicBezTo>
                                <a:cubicBezTo>
                                  <a:pt x="94283" y="21096"/>
                                  <a:pt x="73188" y="0"/>
                                  <a:pt x="47142" y="0"/>
                                </a:cubicBezTo>
                                <a:cubicBezTo>
                                  <a:pt x="21096" y="0"/>
                                  <a:pt x="0" y="21096"/>
                                  <a:pt x="0" y="47142"/>
                                </a:cubicBezTo>
                                <a:close/>
                              </a:path>
                            </a:pathLst>
                          </a:custGeom>
                          <a:ln w="16876" cap="flat">
                            <a:miter lim="100000"/>
                          </a:ln>
                        </wps:spPr>
                        <wps:style>
                          <a:lnRef idx="1">
                            <a:srgbClr val="141414"/>
                          </a:lnRef>
                          <a:fillRef idx="0">
                            <a:srgbClr val="000000">
                              <a:alpha val="0"/>
                            </a:srgbClr>
                          </a:fillRef>
                          <a:effectRef idx="0">
                            <a:scrgbClr r="0" g="0" b="0"/>
                          </a:effectRef>
                          <a:fontRef idx="none"/>
                        </wps:style>
                        <wps:bodyPr/>
                      </wps:wsp>
                      <wps:wsp>
                        <wps:cNvPr id="7721" name="Shape 7721"/>
                        <wps:cNvSpPr/>
                        <wps:spPr>
                          <a:xfrm>
                            <a:off x="0" y="2223338"/>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743" name="Shape 7743"/>
                        <wps:cNvSpPr/>
                        <wps:spPr>
                          <a:xfrm>
                            <a:off x="4945281" y="2603948"/>
                            <a:ext cx="0" cy="168764"/>
                          </a:xfrm>
                          <a:custGeom>
                            <a:avLst/>
                            <a:gdLst/>
                            <a:ahLst/>
                            <a:cxnLst/>
                            <a:rect l="0" t="0" r="0" b="0"/>
                            <a:pathLst>
                              <a:path h="168764">
                                <a:moveTo>
                                  <a:pt x="0" y="0"/>
                                </a:moveTo>
                                <a:lnTo>
                                  <a:pt x="0" y="168764"/>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44" name="Shape 7744"/>
                        <wps:cNvSpPr/>
                        <wps:spPr>
                          <a:xfrm>
                            <a:off x="4945281" y="2440611"/>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45" name="Shape 7745"/>
                        <wps:cNvSpPr/>
                        <wps:spPr>
                          <a:xfrm>
                            <a:off x="4720261" y="2603948"/>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46" name="Shape 7746"/>
                        <wps:cNvSpPr/>
                        <wps:spPr>
                          <a:xfrm>
                            <a:off x="4889026" y="2547524"/>
                            <a:ext cx="112510" cy="112509"/>
                          </a:xfrm>
                          <a:custGeom>
                            <a:avLst/>
                            <a:gdLst/>
                            <a:ahLst/>
                            <a:cxnLst/>
                            <a:rect l="0" t="0" r="0" b="0"/>
                            <a:pathLst>
                              <a:path w="112510" h="112509">
                                <a:moveTo>
                                  <a:pt x="56255" y="0"/>
                                </a:moveTo>
                                <a:cubicBezTo>
                                  <a:pt x="87350" y="0"/>
                                  <a:pt x="112510" y="25160"/>
                                  <a:pt x="112510" y="56255"/>
                                </a:cubicBezTo>
                                <a:cubicBezTo>
                                  <a:pt x="112510" y="87350"/>
                                  <a:pt x="87350" y="112509"/>
                                  <a:pt x="56255" y="112509"/>
                                </a:cubicBezTo>
                                <a:cubicBezTo>
                                  <a:pt x="25160" y="112509"/>
                                  <a:pt x="0" y="87350"/>
                                  <a:pt x="0" y="56255"/>
                                </a:cubicBezTo>
                                <a:cubicBezTo>
                                  <a:pt x="0" y="25160"/>
                                  <a:pt x="25160" y="0"/>
                                  <a:pt x="56255"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747" name="Shape 7747"/>
                        <wps:cNvSpPr/>
                        <wps:spPr>
                          <a:xfrm>
                            <a:off x="4945281" y="2772712"/>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52" name="Shape 7752"/>
                        <wps:cNvSpPr/>
                        <wps:spPr>
                          <a:xfrm>
                            <a:off x="4945281" y="2440611"/>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67" name="Shape 7767"/>
                        <wps:cNvSpPr/>
                        <wps:spPr>
                          <a:xfrm>
                            <a:off x="0" y="3034627"/>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B04652" id="Group 100554" o:spid="_x0000_s1026" style="position:absolute;margin-left:.1pt;margin-top:-196.6pt;width:421.8pt;height:238.95pt;z-index:-251639808" coordsize="53569,30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">
                <v:shape id="Shape 7587"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P+8gA&#10;AADdAAAADwAAAGRycy9kb3ducmV2LnhtbESPQWvCQBSE74X+h+UVepFmY9Empq4iolAED0096O01&#10;+5rEZt+G7Krx33cFocdhZr5hpvPeNOJMnastKxhGMQjiwuqaSwW7r/VLCsJ5ZI2NZVJwJQfz2ePD&#10;FDNtL/xJ59yXIkDYZaig8r7NpHRFRQZdZFvi4P3YzqAPsiul7vAS4KaRr3H8Jg3WHBYqbGlZUfGb&#10;n4wCzMf5UScrP7p+H5fp/jAZbLZaqeenfvEOwlPv/8P39odWkIzTBG5vw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c/7yAAAAN0AAAAPAAAAAAAAAAAAAAAAAJgCAABk&#10;cnMvZG93bnJldi54bWxQSwUGAAAAAAQABAD1AAAAjQMAAAAA&#10;" path="m,l5356974,e" filled="f" strokeweight=".17569mm">
                  <v:stroke miterlimit="83231f" joinstyle="miter"/>
                  <v:path arrowok="t" textboxrect="0,0,5356974,0"/>
                </v:shape>
                <v:shape id="Shape 7613" o:spid="_x0000_s1028" style="position:absolute;left:49452;top:2895;width:0;height:1687;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RsMA&#10;AADdAAAADwAAAGRycy9kb3ducmV2LnhtbESPQYvCMBSE74L/ITxhL6JpVXSpRhFhwZtoxfPb5tkW&#10;m5faRK3/3giCx2FmvmEWq9ZU4k6NKy0riIcRCOLM6pJzBcf0b/ALwnlkjZVlUvAkB6tlt7PARNsH&#10;7+l+8LkIEHYJKii8rxMpXVaQQTe0NXHwzrYx6INscqkbfAS4qeQoiqbSYMlhocCaNgVll8PNKLje&#10;+p4np/H+f0KbaGdG53iXSqV+eu16DsJT67/hT3urFcym8Rjeb8IT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4+RsMAAADdAAAADwAAAAAAAAAAAAAAAACYAgAAZHJzL2Rv&#10;d25yZXYueG1sUEsFBgAAAAAEAAQA9QAAAIgDAAAAAA==&#10;" path="m,l,168765e" filled="f" strokecolor="#141414" strokeweight=".31253mm">
                  <v:stroke miterlimit="1" joinstyle="miter" endcap="round"/>
                  <v:path arrowok="t" textboxrect="0,0,0,168765"/>
                </v:shape>
                <v:shape id="Shape 7614" o:spid="_x0000_s1029" style="position:absolute;left:47202;top:1261;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D9ncYA&#10;AADdAAAADwAAAGRycy9kb3ducmV2LnhtbESPT2vCQBTE7wW/w/IKXopulPqH6CrSIu1RY/D8zD6z&#10;abJvQ3bV9Nt3C4Ueh5n5DbPe9rYRd+p85VjBZJyAIC6crrhUkJ/2oyUIH5A1No5JwTd52G4GT2tM&#10;tXvwke5ZKEWEsE9RgQmhTaX0hSGLfuxa4uhdXWcxRNmVUnf4iHDbyGmSzKXFiuOCwZbeDBV1drMK&#10;zu91Vh+OXx+5yeWLvczKpJ4dlBo+97sViEB9+A//tT+1gsV88gq/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D9ncYAAADdAAAADwAAAAAAAAAAAAAAAACYAgAAZHJz&#10;L2Rvd25yZXYueG1sUEsFBgAAAAAEAAQA9QAAAIsDAAAAAA==&#10;" path="m,l225020,e" filled="f" strokecolor="#141414" strokeweight=".31253mm">
                  <v:stroke miterlimit="1" joinstyle="miter" endcap="round"/>
                  <v:path arrowok="t" textboxrect="0,0,225020,0"/>
                </v:shape>
                <v:shape id="Shape 7615" o:spid="_x0000_s1030" style="position:absolute;left:49452;top:2895;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YBsUA&#10;AADdAAAADwAAAGRycy9kb3ducmV2LnhtbESPQWvCQBSE74L/YXmFXqTZWIgtqatIi+hR09Dza/Y1&#10;myb7NmRXjf/eLRQ8DjPzDbNcj7YTZxp841jBPElBEFdON1wrKD+3T68gfEDW2DkmBVfysF5NJ0vM&#10;tbvwkc5FqEWEsM9RgQmhz6X0lSGLPnE9cfR+3GAxRDnUUg94iXDbyec0XUiLDccFgz29G6ra4mQV&#10;fH20RXs4/u5KU8qZ/c7qtM0OSj0+jJs3EIHGcA//t/dawctinsHf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FgGxQAAAN0AAAAPAAAAAAAAAAAAAAAAAJgCAABkcnMv&#10;ZG93bnJldi54bWxQSwUGAAAAAAQABAD1AAAAigMAAAAA&#10;" path="m,l225020,e" filled="f" strokecolor="#141414" strokeweight=".31253mm">
                  <v:stroke miterlimit="1" joinstyle="miter" endcap="round"/>
                  <v:path arrowok="t" textboxrect="0,0,225020,0"/>
                </v:shape>
                <v:shape id="Shape 7616" o:spid="_x0000_s1031" style="position:absolute;left:48890;top:2330;width:1125;height:1125;visibility:visible;mso-wrap-style:square;v-text-anchor:top" coordsize="112510,11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dsYA&#10;AADdAAAADwAAAGRycy9kb3ducmV2LnhtbESPQWsCMRSE74X+h/CE3mp2tV1lNUpZaOmlaK0Xb4/N&#10;c7O4eVmSqNt/3whCj8PMfMMs14PtxIV8aB0ryMcZCOLa6ZYbBfuf9+c5iBCRNXaOScEvBVivHh+W&#10;WGp35W+67GIjEoRDiQpMjH0pZagNWQxj1xMn7+i8xZikb6T2eE1w28lJlhXSYstpwWBPlaH6tDtb&#10;BbarTq/br8N8WvUvfpObzfQjk0o9jYa3BYhIQ/wP39ufWsGsyAu4vU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dsYAAADdAAAADwAAAAAAAAAAAAAAAACYAgAAZHJz&#10;L2Rvd25yZXYueG1sUEsFBgAAAAAEAAQA9QAAAIsDAAAAAA==&#10;" path="m56255,v31095,,56255,25160,56255,56255c112510,87350,87350,112510,56255,112510,25160,112510,,87350,,56255,,25160,25160,,56255,xe" fillcolor="#141414" stroked="f" strokeweight="0">
                  <v:stroke miterlimit="1" joinstyle="miter" endcap="round"/>
                  <v:path arrowok="t" textboxrect="0,0,112510,112510"/>
                </v:shape>
                <v:shape id="Shape 7617" o:spid="_x0000_s1032" style="position:absolute;left:47202;top:4582;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j6sUA&#10;AADdAAAADwAAAGRycy9kb3ducmV2LnhtbESPT2vCQBTE74LfYXlCL6IbC/4huooopT1qGjw/s89s&#10;TPZtyG41/fbdQqHHYWZ+w2x2vW3EgzpfOVYwmyYgiAunKy4V5J9vkxUIH5A1No5JwTd52G2Hgw2m&#10;2j35TI8slCJC2KeowITQplL6wpBFP3UtcfRurrMYouxKqTt8Rrht5GuSLKTFiuOCwZYOhoo6+7IK&#10;Lsc6q0/n+3tucjm213mZ1POTUi+jfr8GEagP/+G/9odWsFzMlv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mPqxQAAAN0AAAAPAAAAAAAAAAAAAAAAAJgCAABkcnMv&#10;ZG93bnJldi54bWxQSwUGAAAAAAQABAD1AAAAigMAAAAA&#10;" path="m,l225020,e" filled="f" strokecolor="#141414" strokeweight=".31253mm">
                  <v:stroke miterlimit="1" joinstyle="miter" endcap="round"/>
                  <v:path arrowok="t" textboxrect="0,0,225020,0"/>
                </v:shape>
                <v:shape id="Shape 7618" o:spid="_x0000_s1033" style="position:absolute;left:49452;top:1261;width:0;height:1688;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sN74A&#10;AADdAAAADwAAAGRycy9kb3ducmV2LnhtbERPSwrCMBDdC94hjOBGNK2KSjWKCII78YPrsRnbYjOp&#10;TdR6e7MQXD7ef7FqTCleVLvCsoJ4EIEgTq0uOFNwPm37MxDOI2ssLZOCDzlYLdutBSbavvlAr6PP&#10;RAhhl6CC3PsqkdKlORl0A1sRB+5ma4M+wDqTusZ3CDelHEbRRBosODTkWNEmp/R+fBoFj2fP8/gy&#10;OlzHtIn2ZniL9yepVLfTrOcgPDX+L/65d1rBdBKHueFNe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iKrDe+AAAA3QAAAA8AAAAAAAAAAAAAAAAAmAIAAGRycy9kb3ducmV2&#10;LnhtbFBLBQYAAAAABAAEAPUAAACDAwAAAAA=&#10;" path="m,l,168765e" filled="f" strokecolor="#141414" strokeweight=".31253mm">
                  <v:stroke miterlimit="1" joinstyle="miter" endcap="round"/>
                  <v:path arrowok="t" textboxrect="0,0,0,168765"/>
                </v:shape>
                <v:shape id="Shape 7633" o:spid="_x0000_s1034" style="position:absolute;top:6149;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hY8kA&#10;AADdAAAADwAAAGRycy9kb3ducmV2LnhtbESPzWvCQBTE74X+D8sTeim6sbZ+RDciolCEHhp7qLdn&#10;9pmPZt+G7Krxv3cLhR6HmfkNs1h2phYXal1pWcFwEIEgzqwuOVfwtd/2pyCcR9ZYWyYFN3KwTB4f&#10;Fhhre+VPuqQ+FwHCLkYFhfdNLKXLCjLoBrYhDt7JtgZ9kG0udYvXADe1fImisTRYclgosKF1QdlP&#10;ejYKMH1LKz3Z+NfbsVpPvw+z592HVuqp163mIDx1/j/8137XCibj0Qh+34QnIJ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xhhY8kAAADdAAAADwAAAAAAAAAAAAAAAACYAgAA&#10;ZHJzL2Rvd25yZXYueG1sUEsFBgAAAAAEAAQA9QAAAI4DAAAAAA==&#10;" path="m,l5356974,e" filled="f" strokeweight=".17569mm">
                  <v:stroke miterlimit="83231f" joinstyle="miter"/>
                  <v:path arrowok="t" textboxrect="0,0,5356974,0"/>
                </v:shape>
                <v:shape id="Shape 7659" o:spid="_x0000_s1035" style="position:absolute;left:49452;top:9955;width:0;height:1687;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wbMQA&#10;AADdAAAADwAAAGRycy9kb3ducmV2LnhtbESPS6vCMBSE98L9D+FccCOa+rg+qlFEENyJenF9bI5t&#10;sTmpTdT6740guBxm5htmtqhNIe5Uudyygm4nAkGcWJ1zquD/sG6PQTiPrLGwTAqe5GAx/2nMMNb2&#10;wTu6730qAoRdjAoy78tYSpdkZNB1bEkcvLOtDPogq1TqCh8BbgrZi6KhNJhzWMiwpFVGyWV/Mwqu&#10;t5bnwbG/Ow1oFW1N79zdHqRSzd96OQXhqfbf8Ke90QpGw78JvN+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ssGzEAAAA3QAAAA8AAAAAAAAAAAAAAAAAmAIAAGRycy9k&#10;b3ducmV2LnhtbFBLBQYAAAAABAAEAPUAAACJAwAAAAA=&#10;" path="m,l,168765e" filled="f" strokecolor="#141414" strokeweight=".31253mm">
                  <v:stroke miterlimit="1" joinstyle="miter" endcap="round"/>
                  <v:path arrowok="t" textboxrect="0,0,0,168765"/>
                </v:shape>
                <v:shape id="Shape 7660" o:spid="_x0000_s1036" style="position:absolute;left:49452;top:9955;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I48IA&#10;AADdAAAADwAAAGRycy9kb3ducmV2LnhtbERPz2vCMBS+C/4P4QleZKYKdqMaRZQxj1rLzs/mrena&#10;vJQm0+6/N4fBjh/f781usK24U+9rxwoW8wQEcel0zZWC4vr+8gbCB2SNrWNS8EsedtvxaIOZdg++&#10;0D0PlYgh7DNUYELoMil9aciin7uOOHJfrrcYIuwrqXt8xHDbymWSpNJizbHBYEcHQ2WT/1gFn8cm&#10;b86X74/CFHJmb6sqaVZnpaaTYb8GEWgI/+I/90kreE3TuD++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jjwgAAAN0AAAAPAAAAAAAAAAAAAAAAAJgCAABkcnMvZG93&#10;bnJldi54bWxQSwUGAAAAAAQABAD1AAAAhwMAAAAA&#10;" path="m225020,l,e" filled="f" strokecolor="#141414" strokeweight=".31253mm">
                  <v:stroke miterlimit="1" joinstyle="miter" endcap="round"/>
                  <v:path arrowok="t" textboxrect="0,0,225020,0"/>
                </v:shape>
                <v:shape id="Shape 7661" o:spid="_x0000_s1037" style="position:absolute;left:47202;top:9955;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teMUA&#10;AADdAAAADwAAAGRycy9kb3ducmV2LnhtbESPQWvCQBSE74L/YXmFXqTZWDCW1FVEKfWoMfT8mn3N&#10;psm+Ddmtpv/eLRQ8DjPzDbPajLYTFxp841jBPElBEFdON1wrKM9vTy8gfEDW2DkmBb/kYbOeTlaY&#10;a3flE12KUIsIYZ+jAhNCn0vpK0MWfeJ64uh9ucFiiHKopR7wGuG2k89pmkmLDccFgz3tDFVt8WMV&#10;fOzboj2evt9LU8qZ/VzUabs4KvX4MG5fQQQawz383z5oBcssm8P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S14xQAAAN0AAAAPAAAAAAAAAAAAAAAAAJgCAABkcnMv&#10;ZG93bnJldi54bWxQSwUGAAAAAAQABAD1AAAAigMAAAAA&#10;" path="m225020,l,e" filled="f" strokecolor="#141414" strokeweight=".31253mm">
                  <v:stroke miterlimit="1" joinstyle="miter" endcap="round"/>
                  <v:path arrowok="t" textboxrect="0,0,225020,0"/>
                </v:shape>
                <v:shape id="Shape 7662" o:spid="_x0000_s1038" style="position:absolute;left:48890;top:9391;width:1125;height:1125;visibility:visible;mso-wrap-style:square;v-text-anchor:top" coordsize="112510,11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fCMYA&#10;AADdAAAADwAAAGRycy9kb3ducmV2LnhtbESPQWsCMRSE74L/ITyht5pV262sRikLLb2IrfXi7bF5&#10;bhY3L0uS6vbfG0HwOMzMN8xy3dtWnMmHxrGCyTgDQVw53XCtYP/78TwHESKyxtYxKfinAOvVcLDE&#10;QrsL/9B5F2uRIBwKVGBi7AopQ2XIYhi7jjh5R+ctxiR9LbXHS4LbVk6zLJcWG04LBjsqDVWn3Z9V&#10;YNvy9Pq9OcxnZffitxOznX1mUqmnUf++ABGpj4/wvf2lFbzl+RRub9IT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AfCMYAAADdAAAADwAAAAAAAAAAAAAAAACYAgAAZHJz&#10;L2Rvd25yZXYueG1sUEsFBgAAAAAEAAQA9QAAAIsDAAAAAA==&#10;" path="m56255,v31095,,56255,25160,56255,56255c112510,87350,87350,112510,56255,112510,25160,112510,,87350,,56255,,25160,25160,,56255,xe" fillcolor="#141414" stroked="f" strokeweight="0">
                  <v:stroke miterlimit="1" joinstyle="miter" endcap="round"/>
                  <v:path arrowok="t" textboxrect="0,0,112510,112510"/>
                </v:shape>
                <v:shape id="Shape 7663" o:spid="_x0000_s1039" style="position:absolute;left:47202;top:11642;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8WlMUA&#10;AADdAAAADwAAAGRycy9kb3ducmV2LnhtbESPQWvCQBSE7wX/w/KEXkrdWDEtqatIS9GjxtDza/Y1&#10;myb7NmS3Gv+9Kwgeh5n5hlmsBtuKI/W+dqxgOklAEJdO11wpKA5fz28gfEDW2DomBWfysFqOHhaY&#10;aXfiPR3zUIkIYZ+hAhNCl0npS0MW/cR1xNH7db3FEGVfSd3jKcJtK1+SJJUWa44LBjv6MFQ2+b9V&#10;8P3Z5M1u/7cpTCGf7M+8Spr5TqnH8bB+BxFoCPfwrb3VCl7TdAb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xaUxQAAAN0AAAAPAAAAAAAAAAAAAAAAAJgCAABkcnMv&#10;ZG93bnJldi54bWxQSwUGAAAAAAQABAD1AAAAigMAAAAA&#10;" path="m225020,l,e" filled="f" strokecolor="#141414" strokeweight=".31253mm">
                  <v:stroke miterlimit="1" joinstyle="miter" endcap="round"/>
                  <v:path arrowok="t" textboxrect="0,0,225020,0"/>
                </v:shape>
                <v:shape id="Shape 7682" o:spid="_x0000_s1040" style="position:absolute;top:14120;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H8gA&#10;AADdAAAADwAAAGRycy9kb3ducmV2LnhtbESPQWvCQBSE74X+h+UVvBTdVKym0VVEFErBQ1MPenvN&#10;PpPY7NuQXZP477uFgsdhZr5hFqveVKKlxpWWFbyMIhDEmdUl5woOX7thDMJ5ZI2VZVJwIwer5ePD&#10;AhNtO/6kNvW5CBB2CSoovK8TKV1WkEE3sjVx8M62MeiDbHKpG+wC3FRyHEVTabDksFBgTZuCsp/0&#10;ahRg+ppe9GzrJ7fvyyY+nt6eP/ZaqcFTv56D8NT7e/i//a4VzKbxGP7eh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6w0fyAAAAN0AAAAPAAAAAAAAAAAAAAAAAJgCAABk&#10;cnMvZG93bnJldi54bWxQSwUGAAAAAAQABAD1AAAAjQMAAAAA&#10;" path="m,l5356974,e" filled="f" strokeweight=".17569mm">
                  <v:stroke miterlimit="83231f" joinstyle="miter"/>
                  <v:path arrowok="t" textboxrect="0,0,5356974,0"/>
                </v:shape>
                <v:shape id="Shape 7692" o:spid="_x0000_s1041" style="position:absolute;left:49452;top:17926;width:0;height:1688;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Yh8YA&#10;AADdAAAADwAAAGRycy9kb3ducmV2LnhtbESPS2vDMBCE74H+B7GFXkItxw1p61gOJVDoLeRBz1tr&#10;/SDWyrUU2/33VSCQ4zAz3zDZZjKtGKh3jWUFiygGQVxY3XCl4HT8fH4D4TyyxtYyKfgjB5v8YZZh&#10;qu3IexoOvhIBwi5FBbX3XSqlK2oy6CLbEQevtL1BH2RfSd3jGOCmlUkcr6TBhsNCjR1tayrOh4tR&#10;8HuZe15+v+x/lrSNdyYpF7ujVOrpcfpYg/A0+Xv41v7SCl5X7wlc34QnI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GYh8YAAADdAAAADwAAAAAAAAAAAAAAAACYAgAAZHJz&#10;L2Rvd25yZXYueG1sUEsFBgAAAAAEAAQA9QAAAIsDAAAAAA==&#10;" path="m,l,168765e" filled="f" strokecolor="#141414" strokeweight=".31253mm">
                  <v:stroke miterlimit="1" joinstyle="miter" endcap="round"/>
                  <v:path arrowok="t" textboxrect="0,0,0,168765"/>
                </v:shape>
                <v:shape id="Shape 7693" o:spid="_x0000_s1042" style="position:absolute;left:49452;top:17926;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s8YA&#10;AADdAAAADwAAAGRycy9kb3ducmV2LnhtbESPQWvCQBSE74X+h+UVvBTdaFFr6ipiKfaoMXh+zT6z&#10;abJvQ3bV9N93hUKPw8x8wyzXvW3ElTpfOVYwHiUgiAunKy4V5MeP4SsIH5A1No5JwQ95WK8eH5aY&#10;anfjA12zUIoIYZ+iAhNCm0rpC0MW/ci1xNE7u85iiLIrpe7wFuG2kZMkmUmLFccFgy1tDRV1drEK&#10;Tu91Vu8P37vc5PLZfk3LpJ7ulRo89Zs3EIH68B/+a39qBfPZ4gXu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ms8YAAADdAAAADwAAAAAAAAAAAAAAAACYAgAAZHJz&#10;L2Rvd25yZXYueG1sUEsFBgAAAAAEAAQA9QAAAIsDAAAAAA==&#10;" path="m225020,l,e" filled="f" strokecolor="#141414" strokeweight=".31253mm">
                  <v:stroke miterlimit="1" joinstyle="miter" endcap="round"/>
                  <v:path arrowok="t" textboxrect="0,0,225020,0"/>
                </v:shape>
                <v:shape id="Shape 7694" o:spid="_x0000_s1043" style="position:absolute;left:47202;top:17926;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x8YA&#10;AADdAAAADwAAAGRycy9kb3ducmV2LnhtbESPQWvCQBSE74X+h+UVvBTdKFVr6ipiKfaoMXh+zT6z&#10;abJvQ3bV9N93hUKPw8x8wyzXvW3ElTpfOVYwHiUgiAunKy4V5MeP4SsIH5A1No5JwQ95WK8eH5aY&#10;anfjA12zUIoIYZ+iAhNCm0rpC0MW/ci1xNE7u85iiLIrpe7wFuG2kZMkmUmLFccFgy1tDRV1drEK&#10;Tu91Vu8P37vc5PLZfk3LpJ7ulRo89Zs3EIH68B/+a39qBfPZ4gXu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x8YAAADdAAAADwAAAAAAAAAAAAAAAACYAgAAZHJz&#10;L2Rvd25yZXYueG1sUEsFBgAAAAAEAAQA9QAAAIsDAAAAAA==&#10;" path="m225020,l,e" filled="f" strokecolor="#141414" strokeweight=".31253mm">
                  <v:stroke miterlimit="1" joinstyle="miter" endcap="round"/>
                  <v:path arrowok="t" textboxrect="0,0,225020,0"/>
                </v:shape>
                <v:shape id="Shape 7695" o:spid="_x0000_s1044" style="position:absolute;left:49171;top:17643;width:563;height:563;visibility:visible;mso-wrap-style:square;v-text-anchor:top" coordsize="56255,5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KhY8YA&#10;AADdAAAADwAAAGRycy9kb3ducmV2LnhtbESPQWvCQBSE74L/YXkFL1I3CsY0dRVbEDwUxFhoj6/Z&#10;12xq9m3Irpr++25B8DjMzDfMct3bRlyo87VjBdNJAoK4dLrmSsH7cfuYgfABWWPjmBT8kof1ajhY&#10;Yq7dlQ90KUIlIoR9jgpMCG0upS8NWfQT1xJH79t1FkOUXSV1h9cIt42cJUkqLdYcFwy29GqoPBVn&#10;q8B/vlTprPhxb9MvNKfsPKb9Byk1eug3zyAC9eEevrV3WsEifZrD/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KhY8YAAADdAAAADwAAAAAAAAAAAAAAAACYAgAAZHJz&#10;L2Rvd25yZXYueG1sUEsFBgAAAAAEAAQA9QAAAIsDAAAAAA==&#10;" path="m28127,c43668,,56255,12587,56255,28127v,15541,-12587,28128,-28128,28128c12587,56255,,43668,,28127,,12587,12587,,28127,xe" fillcolor="#141414" stroked="f" strokeweight="0">
                  <v:stroke miterlimit="1" joinstyle="miter" endcap="round"/>
                  <v:path arrowok="t" textboxrect="0,0,56255,56255"/>
                </v:shape>
                <v:shape id="Shape 7696" o:spid="_x0000_s1045" style="position:absolute;left:47202;top:19614;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3FK8UA&#10;AADdAAAADwAAAGRycy9kb3ducmV2LnhtbESPQWvCQBSE7wX/w/KEXkrdWDC2qatIS9GjxtDza/Y1&#10;myb7NmS3Gv+9Kwgeh5n5hlmsBtuKI/W+dqxgOklAEJdO11wpKA5fz68gfEDW2DomBWfysFqOHhaY&#10;aXfiPR3zUIkIYZ+hAhNCl0npS0MW/cR1xNH7db3FEGVfSd3jKcJtK1+SJJUWa44LBjv6MFQ2+b9V&#10;8P3Z5M1u/7cpTCGf7M+sSprZTqnH8bB+BxFoCPfwrb3VCubpWwr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jcUrxQAAAN0AAAAPAAAAAAAAAAAAAAAAAJgCAABkcnMv&#10;ZG93bnJldi54bWxQSwUGAAAAAAQABAD1AAAAigMAAAAA&#10;" path="m225020,l,e" filled="f" strokecolor="#141414" strokeweight=".31253mm">
                  <v:stroke miterlimit="1" joinstyle="miter" endcap="round"/>
                  <v:path arrowok="t" textboxrect="0,0,225020,0"/>
                </v:shape>
                <v:shape id="Shape 7701" o:spid="_x0000_s1046" style="position:absolute;left:48981;top:17453;width:943;height:943;visibility:visible;mso-wrap-style:square;v-text-anchor:top" coordsize="94283,94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RlsQA&#10;AADdAAAADwAAAGRycy9kb3ducmV2LnhtbESPT2sCMRTE74LfIbyCF6nZ9aCyNUoVRE/+a3t/JK+7&#10;i5uXJYnu9ts3hYLHYWZ+wyzXvW3Eg3yoHSvIJxkIYu1MzaWCz4/d6wJEiMgGG8ek4IcCrFfDwRIL&#10;4zq+0OMaS5EgHApUUMXYFlIGXZHFMHEtcfK+nbcYk/SlNB67BLeNnGbZTFqsOS1U2NK2In273q2C&#10;WW6+/JHzzel8XHTjsNP720krNXrp399AROrjM/zfPhgF83mWw9+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kZbEAAAA3QAAAA8AAAAAAAAAAAAAAAAAmAIAAGRycy9k&#10;b3ducmV2LnhtbFBLBQYAAAAABAAEAPUAAACJAwAAAAA=&#10;" path="m,47142c,73188,21096,94283,47142,94283v26046,,47141,-21095,47141,-47141c94283,21096,73188,,47142,,21096,,,21096,,47142xe" filled="f" strokecolor="#141414" strokeweight=".46878mm">
                  <v:stroke miterlimit="1" joinstyle="miter"/>
                  <v:path arrowok="t" textboxrect="0,0,94283,94283"/>
                </v:shape>
                <v:shape id="Shape 7721" o:spid="_x0000_s1047" style="position:absolute;top:22233;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7Dz8cA&#10;AADdAAAADwAAAGRycy9kb3ducmV2LnhtbESPQWvCQBSE70L/w/IKXopuFNvY6CoiClLwYOpBb6/Z&#10;ZxLNvg3ZVeO/7xYKHoeZ+YaZzltTiRs1rrSsYNCPQBBnVpecK9h/r3tjEM4ja6wsk4IHOZjPXjpT&#10;TLS9845uqc9FgLBLUEHhfZ1I6bKCDLq+rYmDd7KNQR9kk0vd4D3ATSWHUfQhDZYcFgqsaVlQdkmv&#10;RgGm7+lZxys/evycl+PD8fPta6uV6r62iwkIT61/hv/bG60gjocD+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8/HAAAA3QAAAA8AAAAAAAAAAAAAAAAAmAIAAGRy&#10;cy9kb3ducmV2LnhtbFBLBQYAAAAABAAEAPUAAACMAwAAAAA=&#10;" path="m,l5356974,e" filled="f" strokeweight=".17569mm">
                  <v:stroke miterlimit="83231f" joinstyle="miter"/>
                  <v:path arrowok="t" textboxrect="0,0,5356974,0"/>
                </v:shape>
                <v:shape id="Shape 7743" o:spid="_x0000_s1048" style="position:absolute;left:49452;top:26039;width:0;height:1688;visibility:visible;mso-wrap-style:square;v-text-anchor:top" coordsize="0,168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oy8cA&#10;AADdAAAADwAAAGRycy9kb3ducmV2LnhtbESPQWvCQBSE74L/YXlCb7pRS6Opq6hQ6iGXRkF6e82+&#10;JsHs25Bdk/Tfd4VCj8PMfMNsdoOpRUetqywrmM8iEMS51RUXCi7nt+kKhPPIGmvLpOCHHOy249EG&#10;E217/qAu84UIEHYJKii9bxIpXV6SQTezDXHwvm1r0AfZFlK32Ae4qeUiil6kwYrDQokNHUvKb9nd&#10;KFgP701aH+5FulzzNa+i4+fiK1PqaTLsX0F4Gvx/+K990gri+HkJjzfhCc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H6MvHAAAA3QAAAA8AAAAAAAAAAAAAAAAAmAIAAGRy&#10;cy9kb3ducmV2LnhtbFBLBQYAAAAABAAEAPUAAACMAwAAAAA=&#10;" path="m,l,168764e" filled="f" strokecolor="#141414" strokeweight=".31253mm">
                  <v:stroke miterlimit="1" joinstyle="miter" endcap="round"/>
                  <v:path arrowok="t" textboxrect="0,0,0,168764"/>
                </v:shape>
                <v:shape id="Shape 7744" o:spid="_x0000_s1049" style="position:absolute;left:49452;top:24406;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dHcUA&#10;AADdAAAADwAAAGRycy9kb3ducmV2LnhtbESPQWvCQBSE70L/w/IKvYhuWrRKdJXSUvSoMXh+Zp/Z&#10;mOzbkN1q/PduodDjMDPfMMt1bxtxpc5XjhW8jhMQxIXTFZcK8sP3aA7CB2SNjWNScCcP69XTYImp&#10;djfe0zULpYgQ9ikqMCG0qZS+MGTRj11LHL2z6yyGKLtS6g5vEW4b+ZYk79JixXHBYEufhoo6+7EK&#10;jl91Vu/2l01ucjm0p2mZ1NOdUi/P/ccCRKA+/If/2lutYDabTOD3TXw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t0dxQAAAN0AAAAPAAAAAAAAAAAAAAAAAJgCAABkcnMv&#10;ZG93bnJldi54bWxQSwUGAAAAAAQABAD1AAAAigMAAAAA&#10;" path="m225020,l,e" filled="f" strokecolor="#141414" strokeweight=".31253mm">
                  <v:stroke miterlimit="1" joinstyle="miter" endcap="round"/>
                  <v:path arrowok="t" textboxrect="0,0,225020,0"/>
                </v:shape>
                <v:shape id="Shape 7745" o:spid="_x0000_s1050" style="position:absolute;left:47202;top:26039;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54hsUA&#10;AADdAAAADwAAAGRycy9kb3ducmV2LnhtbESPQWvCQBSE70L/w/IKXqRuWoyW1FVKi+hRY+j5Nfua&#10;TZN9G7Krxn/vFgoeh5n5hlmuB9uKM/W+dqzgeZqAIC6drrlSUBw3T68gfEDW2DomBVfysF49jJaY&#10;aXfhA53zUIkIYZ+hAhNCl0npS0MW/dR1xNH7cb3FEGVfSd3jJcJtK1+SZC4t1hwXDHb0Yahs8pNV&#10;8PXZ5M3+8LstTCEn9jutkibdKzV+HN7fQAQawj38395pBYvFLIW/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niGxQAAAN0AAAAPAAAAAAAAAAAAAAAAAJgCAABkcnMv&#10;ZG93bnJldi54bWxQSwUGAAAAAAQABAD1AAAAigMAAAAA&#10;" path="m225020,l,e" filled="f" strokecolor="#141414" strokeweight=".31253mm">
                  <v:stroke miterlimit="1" joinstyle="miter" endcap="round"/>
                  <v:path arrowok="t" textboxrect="0,0,225020,0"/>
                </v:shape>
                <v:shape id="Shape 7746" o:spid="_x0000_s1051" style="position:absolute;left:48890;top:25475;width:1125;height:1125;visibility:visible;mso-wrap-style:square;v-text-anchor:top" coordsize="112510,11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tksYA&#10;AADdAAAADwAAAGRycy9kb3ducmV2LnhtbESPQWsCMRCF7wX/QxjBW81aW5WtUaqg9eChtSIep5tx&#10;s7iZLJtU479vhEKPjzfve/Om82hrcaHWV44VDPoZCOLC6YpLBfuv1eMEhA/IGmvHpOBGHuazzsMU&#10;c+2u/EmXXShFgrDPUYEJocml9IUhi77vGuLknVxrMSTZllK3eE1wW8unLBtJixWnBoMNLQ0V592P&#10;TW+U64/bCuP3Ybs+Z8f3lzhcoFGq141vryACxfB//JfeaAXj8fMI7msSAu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ttksYAAADdAAAADwAAAAAAAAAAAAAAAACYAgAAZHJz&#10;L2Rvd25yZXYueG1sUEsFBgAAAAAEAAQA9QAAAIsDAAAAAA==&#10;" path="m56255,v31095,,56255,25160,56255,56255c112510,87350,87350,112509,56255,112509,25160,112509,,87350,,56255,,25160,25160,,56255,xe" fillcolor="#141414" stroked="f" strokeweight="0">
                  <v:stroke miterlimit="1" joinstyle="miter" endcap="round"/>
                  <v:path arrowok="t" textboxrect="0,0,112510,112509"/>
                </v:shape>
                <v:shape id="Shape 7747" o:spid="_x0000_s1052" style="position:absolute;left:49452;top:27727;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BDasUA&#10;AADdAAAADwAAAGRycy9kb3ducmV2LnhtbESPQWvCQBSE74X+h+UVvJS6sagpqasUi+hRY+j5Nfua&#10;TZN9G7Krxn/vFgoeh5n5hlmsBtuKM/W+dqxgMk5AEJdO11wpKI6blzcQPiBrbB2Tgit5WC0fHxaY&#10;aXfhA53zUIkIYZ+hAhNCl0npS0MW/dh1xNH7cb3FEGVfSd3jJcJtK1+TZC4t1hwXDHa0NlQ2+ckq&#10;+Pps8mZ/+N0WppDP9ntWJc1sr9Toafh4BxFoCPfwf3unFaTpNIW/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ENqxQAAAN0AAAAPAAAAAAAAAAAAAAAAAJgCAABkcnMv&#10;ZG93bnJldi54bWxQSwUGAAAAAAQABAD1AAAAigMAAAAA&#10;" path="m225020,l,e" filled="f" strokecolor="#141414" strokeweight=".31253mm">
                  <v:stroke miterlimit="1" joinstyle="miter" endcap="round"/>
                  <v:path arrowok="t" textboxrect="0,0,225020,0"/>
                </v:shape>
                <v:shape id="Shape 7752" o:spid="_x0000_s1053" style="position:absolute;left:49452;top:24406;width:0;height:1687;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tgMYA&#10;AADdAAAADwAAAGRycy9kb3ducmV2LnhtbESPS2vDMBCE74X8B7GBXEotx02b4FoOJRDoLeRBzhtr&#10;/aDWyrUU2/33VaHQ4zAz3zDZdjKtGKh3jWUFyygGQVxY3XCl4HLeP21AOI+ssbVMCr7JwTafPWSY&#10;ajvykYaTr0SAsEtRQe19l0rpipoMush2xMErbW/QB9lXUvc4BrhpZRLHr9Jgw2Ghxo52NRWfp7tR&#10;8HV/9Ly6Ph9vK9rFB5OUy8NZKrWYT+9vIDxN/j/81/7QCtbrlwR+34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ktgMYAAADdAAAADwAAAAAAAAAAAAAAAACYAgAAZHJz&#10;L2Rvd25yZXYueG1sUEsFBgAAAAAEAAQA9QAAAIsDAAAAAA==&#10;" path="m,l,168765e" filled="f" strokecolor="#141414" strokeweight=".31253mm">
                  <v:stroke miterlimit="1" joinstyle="miter" endcap="round"/>
                  <v:path arrowok="t" textboxrect="0,0,0,168765"/>
                </v:shape>
                <v:shape id="Shape 7767" o:spid="_x0000_s1054" style="position:absolute;top:30346;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H4McA&#10;AADdAAAADwAAAGRycy9kb3ducmV2LnhtbESPQWvCQBSE70L/w/IKXkQ3lWo0dZUiFkTw0OhBb6/Z&#10;1yQ2+zZkV43/3hWEHoeZ+YaZLVpTiQs1rrSs4G0QgSDOrC45V7DfffUnIJxH1lhZJgU3crCYv3Rm&#10;mGh75W+6pD4XAcIuQQWF93UipcsKMugGtiYO3q9tDPogm1zqBq8Bbio5jKKxNFhyWCiwpmVB2V96&#10;NgowHaUnHa/8++3ntJwcjtPeZquV6r62nx8gPLX+P/xsr7WCOB7H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xR+DHAAAA3QAAAA8AAAAAAAAAAAAAAAAAmAIAAGRy&#10;cy9kb3ducmV2LnhtbFBLBQYAAAAABAAEAPUAAACMAwAAAAA=&#10;" path="m,l5356974,e" filled="f" strokeweight=".17569mm">
                  <v:stroke miterlimit="83231f" joinstyle="miter"/>
                  <v:path arrowok="t" textboxrect="0,0,5356974,0"/>
                </v:shape>
              </v:group>
            </w:pict>
          </mc:Fallback>
        </mc:AlternateContent>
      </w:r>
      <w:r>
        <w:t>DIS (1)</w:t>
      </w:r>
      <w:r>
        <w:tab/>
        <w:t xml:space="preserve">receives a part of the territory ofdistinct from the name of </w:t>
      </w:r>
      <w:r>
        <w:rPr>
          <w:i/>
        </w:rPr>
        <w:t>A</w:t>
      </w:r>
      <w:r>
        <w:rPr>
          <w:vertAlign w:val="subscript"/>
        </w:rPr>
        <w:t>1</w:t>
      </w:r>
      <w:r>
        <w:t>.</w:t>
      </w:r>
      <w:r>
        <w:tab/>
      </w:r>
      <w:r>
        <w:rPr>
          <w:i/>
        </w:rPr>
        <w:t>A</w:t>
      </w:r>
      <w:r>
        <w:rPr>
          <w:vertAlign w:val="subscript"/>
        </w:rPr>
        <w:t xml:space="preserve">1 </w:t>
      </w:r>
      <w:r>
        <w:t>and a name.</w:t>
      </w:r>
      <w:r>
        <w:tab/>
        <w:t>Each name is</w:t>
      </w:r>
      <w:r>
        <w:tab/>
      </w:r>
      <w:r>
        <w:rPr>
          <w:color w:val="141414"/>
          <w:sz w:val="18"/>
        </w:rPr>
        <w:t>A</w:t>
      </w:r>
      <w:r>
        <w:rPr>
          <w:color w:val="141414"/>
          <w:sz w:val="14"/>
        </w:rPr>
        <w:t>1</w:t>
      </w:r>
      <w:r>
        <w:rPr>
          <w:color w:val="141414"/>
          <w:sz w:val="14"/>
        </w:rPr>
        <w:tab/>
      </w:r>
      <w:r>
        <w:rPr>
          <w:color w:val="141414"/>
          <w:sz w:val="18"/>
        </w:rPr>
        <w:t>B</w:t>
      </w:r>
      <w:r>
        <w:rPr>
          <w:color w:val="141414"/>
          <w:sz w:val="18"/>
          <w:vertAlign w:val="subscript"/>
        </w:rPr>
        <w:t>1</w:t>
      </w:r>
      <w:r>
        <w:rPr>
          <w:color w:val="141414"/>
          <w:sz w:val="14"/>
        </w:rPr>
        <w:t>2</w:t>
      </w:r>
    </w:p>
    <w:p w14:paraId="56884AF5" w14:textId="77777777" w:rsidR="00A21FDC" w:rsidRDefault="00252176">
      <w:pPr>
        <w:tabs>
          <w:tab w:val="center" w:pos="1155"/>
          <w:tab w:val="center" w:pos="1868"/>
          <w:tab w:val="center" w:pos="2755"/>
          <w:tab w:val="center" w:pos="4206"/>
        </w:tabs>
        <w:spacing w:after="136"/>
        <w:ind w:left="0" w:firstLine="0"/>
        <w:jc w:val="left"/>
      </w:pPr>
      <w:r>
        <w:rPr>
          <w:sz w:val="22"/>
        </w:rPr>
        <w:tab/>
      </w:r>
      <w:r>
        <w:rPr>
          <w:i/>
        </w:rPr>
        <w:t>A</w:t>
      </w:r>
      <w:r>
        <w:rPr>
          <w:sz w:val="14"/>
        </w:rPr>
        <w:t>1</w:t>
      </w:r>
      <w:r>
        <w:rPr>
          <w:sz w:val="14"/>
        </w:rPr>
        <w:tab/>
      </w:r>
      <w:r>
        <w:t>–</w:t>
      </w:r>
      <w:r>
        <w:tab/>
      </w:r>
      <w:r>
        <w:rPr>
          <w:i/>
        </w:rPr>
        <w:t>∀B</w:t>
      </w:r>
      <w:r>
        <w:rPr>
          <w:i/>
          <w:sz w:val="14"/>
        </w:rPr>
        <w:t>i</w:t>
      </w:r>
      <w:r>
        <w:rPr>
          <w:i/>
          <w:sz w:val="14"/>
        </w:rPr>
        <w:tab/>
      </w:r>
      <w:r>
        <w:t xml:space="preserve">SEP of </w:t>
      </w:r>
      <w:r>
        <w:rPr>
          <w:i/>
        </w:rPr>
        <w:t>A</w:t>
      </w:r>
      <w:r>
        <w:rPr>
          <w:sz w:val="14"/>
        </w:rPr>
        <w:t xml:space="preserve">1 </w:t>
      </w:r>
      <w:r>
        <w:t xml:space="preserve">into </w:t>
      </w:r>
      <w:r>
        <w:rPr>
          <w:i/>
        </w:rPr>
        <w:t>∀B</w:t>
      </w:r>
      <w:r>
        <w:rPr>
          <w:i/>
          <w:sz w:val="14"/>
        </w:rPr>
        <w:t>i</w:t>
      </w:r>
    </w:p>
    <w:p w14:paraId="45B07E9B" w14:textId="77777777" w:rsidR="00A21FDC" w:rsidRDefault="00252176">
      <w:pPr>
        <w:tabs>
          <w:tab w:val="center" w:pos="3583"/>
          <w:tab w:val="center" w:pos="6507"/>
        </w:tabs>
        <w:spacing w:after="33"/>
        <w:ind w:left="0" w:firstLine="0"/>
        <w:jc w:val="left"/>
      </w:pPr>
      <w:r>
        <w:rPr>
          <w:sz w:val="22"/>
        </w:rPr>
        <w:tab/>
      </w:r>
      <w:r>
        <w:t xml:space="preserve">Multiple Areas </w:t>
      </w:r>
      <w:r>
        <w:rPr>
          <w:i/>
        </w:rPr>
        <w:t>B</w:t>
      </w:r>
      <w:r>
        <w:rPr>
          <w:i/>
          <w:vertAlign w:val="subscript"/>
        </w:rPr>
        <w:t xml:space="preserve">i </w:t>
      </w:r>
      <w:r>
        <w:t xml:space="preserve">are separated from one initial Area </w:t>
      </w:r>
      <w:r>
        <w:rPr>
          <w:i/>
        </w:rPr>
        <w:t>A</w:t>
      </w:r>
      <w:r>
        <w:rPr>
          <w:vertAlign w:val="subscript"/>
        </w:rPr>
        <w:t>0</w:t>
      </w:r>
      <w:r>
        <w:t>.</w:t>
      </w:r>
      <w:r>
        <w:tab/>
        <w:t>Each</w:t>
      </w:r>
    </w:p>
    <w:p w14:paraId="1EF5E5D7" w14:textId="77777777" w:rsidR="00A21FDC" w:rsidRDefault="00252176">
      <w:pPr>
        <w:spacing w:after="37"/>
        <w:ind w:left="1049" w:right="163"/>
      </w:pPr>
      <w:r>
        <w:rPr>
          <w:i/>
        </w:rPr>
        <w:t>B</w:t>
      </w:r>
      <w:r>
        <w:rPr>
          <w:i/>
          <w:vertAlign w:val="subscript"/>
        </w:rPr>
        <w:t xml:space="preserve">i </w:t>
      </w:r>
      <w:r>
        <w:t xml:space="preserve">receives a part of the territory of </w:t>
      </w:r>
      <w:r>
        <w:rPr>
          <w:i/>
        </w:rPr>
        <w:t>A</w:t>
      </w:r>
      <w:r>
        <w:rPr>
          <w:vertAlign w:val="subscript"/>
        </w:rPr>
        <w:t xml:space="preserve">0 </w:t>
      </w:r>
      <w:r>
        <w:t>and a name. One of the</w:t>
      </w:r>
    </w:p>
    <w:p w14:paraId="5A7F214D" w14:textId="77777777" w:rsidR="00A21FDC" w:rsidRDefault="00252176">
      <w:pPr>
        <w:spacing w:after="140" w:line="344" w:lineRule="auto"/>
        <w:ind w:left="1041" w:hanging="919"/>
      </w:pPr>
      <w:r>
        <w:rPr>
          <w:noProof/>
          <w:sz w:val="22"/>
        </w:rPr>
        <mc:AlternateContent>
          <mc:Choice Requires="wpg">
            <w:drawing>
              <wp:anchor distT="0" distB="0" distL="114300" distR="114300" simplePos="0" relativeHeight="251677696" behindDoc="1" locked="0" layoutInCell="1" allowOverlap="1" wp14:anchorId="1DF0C7A9" wp14:editId="39286D4B">
                <wp:simplePos x="0" y="0"/>
                <wp:positionH relativeFrom="column">
                  <wp:posOffset>1232</wp:posOffset>
                </wp:positionH>
                <wp:positionV relativeFrom="paragraph">
                  <wp:posOffset>23861</wp:posOffset>
                </wp:positionV>
                <wp:extent cx="5356974" cy="578200"/>
                <wp:effectExtent l="0" t="0" r="0" b="0"/>
                <wp:wrapNone/>
                <wp:docPr id="100555" name="Group 100555"/>
                <wp:cNvGraphicFramePr/>
                <a:graphic xmlns:a="http://schemas.openxmlformats.org/drawingml/2006/main">
                  <a:graphicData uri="http://schemas.microsoft.com/office/word/2010/wordprocessingGroup">
                    <wpg:wgp>
                      <wpg:cNvGrpSpPr/>
                      <wpg:grpSpPr>
                        <a:xfrm>
                          <a:off x="0" y="0"/>
                          <a:ext cx="5356974" cy="578200"/>
                          <a:chOff x="0" y="0"/>
                          <a:chExt cx="5356974" cy="578200"/>
                        </a:xfrm>
                      </wpg:grpSpPr>
                      <wps:wsp>
                        <wps:cNvPr id="7793" name="Shape 7793"/>
                        <wps:cNvSpPr/>
                        <wps:spPr>
                          <a:xfrm>
                            <a:off x="4945281" y="56424"/>
                            <a:ext cx="0" cy="168764"/>
                          </a:xfrm>
                          <a:custGeom>
                            <a:avLst/>
                            <a:gdLst/>
                            <a:ahLst/>
                            <a:cxnLst/>
                            <a:rect l="0" t="0" r="0" b="0"/>
                            <a:pathLst>
                              <a:path h="168764">
                                <a:moveTo>
                                  <a:pt x="0" y="0"/>
                                </a:moveTo>
                                <a:lnTo>
                                  <a:pt x="0" y="168764"/>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94" name="Shape 7794"/>
                        <wps:cNvSpPr/>
                        <wps:spPr>
                          <a:xfrm>
                            <a:off x="4945281" y="56424"/>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95" name="Shape 7795"/>
                        <wps:cNvSpPr/>
                        <wps:spPr>
                          <a:xfrm>
                            <a:off x="4720261" y="56424"/>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796" name="Shape 7796"/>
                        <wps:cNvSpPr/>
                        <wps:spPr>
                          <a:xfrm>
                            <a:off x="4889026" y="0"/>
                            <a:ext cx="112510" cy="112509"/>
                          </a:xfrm>
                          <a:custGeom>
                            <a:avLst/>
                            <a:gdLst/>
                            <a:ahLst/>
                            <a:cxnLst/>
                            <a:rect l="0" t="0" r="0" b="0"/>
                            <a:pathLst>
                              <a:path w="112510" h="112509">
                                <a:moveTo>
                                  <a:pt x="56255" y="0"/>
                                </a:moveTo>
                                <a:cubicBezTo>
                                  <a:pt x="87350" y="0"/>
                                  <a:pt x="112510" y="25160"/>
                                  <a:pt x="112510" y="56255"/>
                                </a:cubicBezTo>
                                <a:cubicBezTo>
                                  <a:pt x="112510" y="87350"/>
                                  <a:pt x="87350" y="112509"/>
                                  <a:pt x="56255" y="112509"/>
                                </a:cubicBezTo>
                                <a:cubicBezTo>
                                  <a:pt x="25160" y="112509"/>
                                  <a:pt x="0" y="87350"/>
                                  <a:pt x="0" y="56255"/>
                                </a:cubicBezTo>
                                <a:cubicBezTo>
                                  <a:pt x="0" y="25160"/>
                                  <a:pt x="25160" y="0"/>
                                  <a:pt x="56255"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797" name="Shape 7797"/>
                        <wps:cNvSpPr/>
                        <wps:spPr>
                          <a:xfrm>
                            <a:off x="4945281" y="225188"/>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816" name="Shape 7816"/>
                        <wps:cNvSpPr/>
                        <wps:spPr>
                          <a:xfrm>
                            <a:off x="0" y="57820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4056C1" id="Group 100555" o:spid="_x0000_s1026" style="position:absolute;margin-left:.1pt;margin-top:1.9pt;width:421.8pt;height:45.55pt;z-index:-251638784" coordsize="53569,5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">
                <v:shape id="Shape 7793" o:spid="_x0000_s1027" style="position:absolute;left:49452;top:564;width:0;height:1687;visibility:visible;mso-wrap-style:square;v-text-anchor:top" coordsize="0,168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EjMYA&#10;AADdAAAADwAAAGRycy9kb3ducmV2LnhtbESPQWvCQBSE74L/YXmCN93UQG2iq7SCtIdcTAvF2zP7&#10;TEKzb0N2TdJ/3y0IHoeZ+YbZ7kfTiJ46V1tW8LSMQBAXVtdcKvj6PC5eQDiPrLGxTAp+ycF+N51s&#10;MdV24BP1uS9FgLBLUUHlfZtK6YqKDLqlbYmDd7WdQR9kV0rd4RDgppGrKHqWBmsOCxW2dKio+Mlv&#10;RkEyvrdZ83Yrszjh76KODufVJVdqPhtfNyA8jf4Rvrc/tIL1Oonh/014AnL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fEjMYAAADdAAAADwAAAAAAAAAAAAAAAACYAgAAZHJz&#10;L2Rvd25yZXYueG1sUEsFBgAAAAAEAAQA9QAAAIsDAAAAAA==&#10;" path="m,l,168764e" filled="f" strokecolor="#141414" strokeweight=".31253mm">
                  <v:stroke miterlimit="1" joinstyle="miter" endcap="round"/>
                  <v:path arrowok="t" textboxrect="0,0,0,168764"/>
                </v:shape>
                <v:shape id="Shape 7794" o:spid="_x0000_s1028" style="position:absolute;left:49452;top:564;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xWsYA&#10;AADdAAAADwAAAGRycy9kb3ducmV2LnhtbESPT2vCQBTE74V+h+UVvJS6Ueq/1FXEUuxRY+j5mX1m&#10;02Tfhuyq6bfvCoUeh5n5DbNc97YRV+p85VjBaJiAIC6crrhUkB8/XuYgfEDW2DgmBT/kYb16fFhi&#10;qt2ND3TNQikihH2KCkwIbSqlLwxZ9EPXEkfv7DqLIcqulLrDW4TbRo6TZCotVhwXDLa0NVTU2cUq&#10;+Hqvs3p/+N7lJpfP9jQpk3qyV2rw1G/eQATqw3/4r/2pFcxmi1e4v4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LxWsYAAADdAAAADwAAAAAAAAAAAAAAAACYAgAAZHJz&#10;L2Rvd25yZXYueG1sUEsFBgAAAAAEAAQA9QAAAIsDAAAAAA==&#10;" path="m225020,l,e" filled="f" strokecolor="#141414" strokeweight=".31253mm">
                  <v:stroke miterlimit="1" joinstyle="miter" endcap="round"/>
                  <v:path arrowok="t" textboxrect="0,0,225020,0"/>
                </v:shape>
                <v:shape id="Shape 7795" o:spid="_x0000_s1029" style="position:absolute;left:47202;top:564;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UwcUA&#10;AADdAAAADwAAAGRycy9kb3ducmV2LnhtbESPQWvCQBSE7wX/w/KEXkrdtJBao6uUFtGjpsHzM/ua&#10;TZN9G7Krxn/vFoQeh5n5hlmsBtuKM/W+dqzgZZKAIC6drrlSUHyvn99B+ICssXVMCq7kYbUcPSww&#10;0+7CezrnoRIRwj5DBSaELpPSl4Ys+onriKP343qLIcq+krrHS4TbVr4myZu0WHNcMNjRp6GyyU9W&#10;weGryZvd/ndTmEI+2WNaJU26U+pxPHzMQQQawn/43t5qBdPpLIW/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lTBxQAAAN0AAAAPAAAAAAAAAAAAAAAAAJgCAABkcnMv&#10;ZG93bnJldi54bWxQSwUGAAAAAAQABAD1AAAAigMAAAAA&#10;" path="m225020,l,e" filled="f" strokecolor="#141414" strokeweight=".31253mm">
                  <v:stroke miterlimit="1" joinstyle="miter" endcap="round"/>
                  <v:path arrowok="t" textboxrect="0,0,225020,0"/>
                </v:shape>
                <v:shape id="Shape 7796" o:spid="_x0000_s1030" style="position:absolute;left:48890;width:1125;height:1125;visibility:visible;mso-wrap-style:square;v-text-anchor:top" coordsize="112510,11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B1ccA&#10;AADdAAAADwAAAGRycy9kb3ducmV2LnhtbESPS2/CMBCE75X6H6yt1FtxSlUeAYNKJWgPHHgJcVzi&#10;JY6I11Hsgvn3daVKHEez883OeBptLS7U+sqxgtdOBoK4cLriUsFuO38ZgPABWWPtmBTcyMN08vgw&#10;xly7K6/psgmlSBD2OSowITS5lL4wZNF3XEOcvJNrLYYk21LqFq8JbmvZzbKetFhxajDY0Keh4rz5&#10;semNcrG6zTEe98vFOTt8vce3GRqlnp/ixwhEoBjux//pb62g3x/24G9NQo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bQdXHAAAA3QAAAA8AAAAAAAAAAAAAAAAAmAIAAGRy&#10;cy9kb3ducmV2LnhtbFBLBQYAAAAABAAEAPUAAACMAwAAAAA=&#10;" path="m56255,v31095,,56255,25160,56255,56255c112510,87350,87350,112509,56255,112509,25160,112509,,87350,,56255,,25160,25160,,56255,xe" fillcolor="#141414" stroked="f" strokeweight="0">
                  <v:stroke miterlimit="1" joinstyle="miter" endcap="round"/>
                  <v:path arrowok="t" textboxrect="0,0,112510,112509"/>
                </v:shape>
                <v:shape id="Shape 7797" o:spid="_x0000_s1031" style="position:absolute;left:49452;top:2251;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vLcUA&#10;AADdAAAADwAAAGRycy9kb3ducmV2LnhtbESPQWvCQBSE7wX/w/KEXkrdWNC0qatIS9GjxtDza/Y1&#10;myb7NmS3Gv+9Kwgeh5n5hlmsBtuKI/W+dqxgOklAEJdO11wpKA5fz68gfEDW2DomBWfysFqOHhaY&#10;aXfiPR3zUIkIYZ+hAhNCl0npS0MW/cR1xNH7db3FEGVfSd3jKcJtK1+SZC4t1hwXDHb0Yahs8n+r&#10;4PuzyZvd/m9TmEI+2Z9ZlTSznVKP42H9DiLQEO7hW3urFaTpWwr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G8txQAAAN0AAAAPAAAAAAAAAAAAAAAAAJgCAABkcnMv&#10;ZG93bnJldi54bWxQSwUGAAAAAAQABAD1AAAAigMAAAAA&#10;" path="m225020,l,e" filled="f" strokecolor="#141414" strokeweight=".31253mm">
                  <v:stroke miterlimit="1" joinstyle="miter" endcap="round"/>
                  <v:path arrowok="t" textboxrect="0,0,225020,0"/>
                </v:shape>
                <v:shape id="Shape 7816" o:spid="_x0000_s1032" style="position:absolute;top:5782;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8FUMgA&#10;AADdAAAADwAAAGRycy9kb3ducmV2LnhtbESPT2vCQBTE74V+h+UVeim6sfgnja5SRKEUPDT1oLfX&#10;7DOJzb4N2TWJ375bEDwOM/MbZrHqTSVaalxpWcFoGIEgzqwuOVew/94OYhDOI2usLJOCKzlYLR8f&#10;Fpho2/EXtanPRYCwS1BB4X2dSOmyggy6oa2Jg3eyjUEfZJNL3WAX4KaSr1E0lQZLDgsF1rQuKPtN&#10;L0YBppP0rGcbP77+nNfx4fj28rnTSj0/9e9zEJ56fw/f2h9awSweTeH/TXg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wVQyAAAAN0AAAAPAAAAAAAAAAAAAAAAAJgCAABk&#10;cnMvZG93bnJldi54bWxQSwUGAAAAAAQABAD1AAAAjQMAAAAA&#10;" path="m,l5356974,e" filled="f" strokeweight=".17569mm">
                  <v:stroke miterlimit="83231f" joinstyle="miter"/>
                  <v:path arrowok="t" textboxrect="0,0,5356974,0"/>
                </v:shape>
              </v:group>
            </w:pict>
          </mc:Fallback>
        </mc:AlternateContent>
      </w:r>
      <w:r>
        <w:t xml:space="preserve">DIS (2) separated Areas has the same short and formal name as </w:t>
      </w:r>
      <w:r>
        <w:rPr>
          <w:i/>
        </w:rPr>
        <w:t>A</w:t>
      </w:r>
      <w:r>
        <w:rPr>
          <w:vertAlign w:val="subscript"/>
        </w:rPr>
        <w:t>0</w:t>
      </w:r>
      <w:r>
        <w:t xml:space="preserve">, so it </w:t>
      </w:r>
      <w:r>
        <w:rPr>
          <w:color w:val="141414"/>
          <w:sz w:val="18"/>
        </w:rPr>
        <w:t>A</w:t>
      </w:r>
      <w:r>
        <w:rPr>
          <w:color w:val="141414"/>
          <w:sz w:val="14"/>
        </w:rPr>
        <w:t xml:space="preserve">0 </w:t>
      </w:r>
      <w:r>
        <w:rPr>
          <w:color w:val="141414"/>
          <w:sz w:val="18"/>
        </w:rPr>
        <w:t>A</w:t>
      </w:r>
      <w:r>
        <w:rPr>
          <w:color w:val="141414"/>
          <w:sz w:val="18"/>
          <w:vertAlign w:val="subscript"/>
        </w:rPr>
        <w:t xml:space="preserve">0 </w:t>
      </w:r>
      <w:r>
        <w:t xml:space="preserve">preserves its identity. The remaining new Areas secede from </w:t>
      </w:r>
      <w:r>
        <w:rPr>
          <w:i/>
        </w:rPr>
        <w:t>A</w:t>
      </w:r>
      <w:r>
        <w:rPr>
          <w:vertAlign w:val="subscript"/>
        </w:rPr>
        <w:t>0</w:t>
      </w:r>
      <w:r>
        <w:t xml:space="preserve">. </w:t>
      </w:r>
      <w:r>
        <w:rPr>
          <w:color w:val="141414"/>
          <w:sz w:val="18"/>
        </w:rPr>
        <w:t>B</w:t>
      </w:r>
      <w:r>
        <w:rPr>
          <w:color w:val="141414"/>
          <w:sz w:val="14"/>
        </w:rPr>
        <w:t>1</w:t>
      </w:r>
    </w:p>
    <w:p w14:paraId="5A2D69A7" w14:textId="77777777" w:rsidR="00A21FDC" w:rsidRDefault="00252176">
      <w:pPr>
        <w:numPr>
          <w:ilvl w:val="0"/>
          <w:numId w:val="17"/>
        </w:numPr>
        <w:ind w:right="163" w:hanging="778"/>
      </w:pPr>
      <w:r>
        <w:rPr>
          <w:i/>
        </w:rPr>
        <w:t>A</w:t>
      </w:r>
      <w:r>
        <w:rPr>
          <w:sz w:val="14"/>
        </w:rPr>
        <w:t>0</w:t>
      </w:r>
      <w:r>
        <w:rPr>
          <w:sz w:val="14"/>
        </w:rPr>
        <w:tab/>
      </w:r>
      <w:r>
        <w:rPr>
          <w:i/>
        </w:rPr>
        <w:t>∀B</w:t>
      </w:r>
      <w:r>
        <w:rPr>
          <w:i/>
          <w:sz w:val="14"/>
        </w:rPr>
        <w:t>i</w:t>
      </w:r>
      <w:r>
        <w:rPr>
          <w:i/>
          <w:sz w:val="14"/>
        </w:rPr>
        <w:tab/>
      </w:r>
      <w:r>
        <w:t xml:space="preserve">SEC of </w:t>
      </w:r>
      <w:r>
        <w:rPr>
          <w:i/>
        </w:rPr>
        <w:t>∀B</w:t>
      </w:r>
      <w:r>
        <w:rPr>
          <w:i/>
          <w:sz w:val="14"/>
        </w:rPr>
        <w:t xml:space="preserve">i </w:t>
      </w:r>
      <w:r>
        <w:t xml:space="preserve">from </w:t>
      </w:r>
      <w:r>
        <w:rPr>
          <w:i/>
        </w:rPr>
        <w:t>A</w:t>
      </w:r>
      <w:r>
        <w:rPr>
          <w:sz w:val="14"/>
        </w:rPr>
        <w:t>0</w:t>
      </w:r>
    </w:p>
    <w:p w14:paraId="1B3B0DFA" w14:textId="77777777" w:rsidR="00A21FDC" w:rsidRDefault="00252176">
      <w:pPr>
        <w:tabs>
          <w:tab w:val="center" w:pos="1166"/>
          <w:tab w:val="center" w:pos="2104"/>
          <w:tab w:val="center" w:pos="2760"/>
        </w:tabs>
        <w:spacing w:after="56"/>
        <w:ind w:left="0" w:firstLine="0"/>
        <w:jc w:val="left"/>
      </w:pPr>
      <w:r>
        <w:rPr>
          <w:noProof/>
          <w:sz w:val="22"/>
        </w:rPr>
        <mc:AlternateContent>
          <mc:Choice Requires="wpg">
            <w:drawing>
              <wp:anchor distT="0" distB="0" distL="114300" distR="114300" simplePos="0" relativeHeight="251678720" behindDoc="0" locked="0" layoutInCell="1" allowOverlap="1" wp14:anchorId="5EF5BA59" wp14:editId="13FADBF3">
                <wp:simplePos x="0" y="0"/>
                <wp:positionH relativeFrom="column">
                  <wp:posOffset>1232</wp:posOffset>
                </wp:positionH>
                <wp:positionV relativeFrom="paragraph">
                  <wp:posOffset>11713</wp:posOffset>
                </wp:positionV>
                <wp:extent cx="5356974" cy="10122"/>
                <wp:effectExtent l="0" t="0" r="0" b="0"/>
                <wp:wrapNone/>
                <wp:docPr id="99906" name="Group 99906"/>
                <wp:cNvGraphicFramePr/>
                <a:graphic xmlns:a="http://schemas.openxmlformats.org/drawingml/2006/main">
                  <a:graphicData uri="http://schemas.microsoft.com/office/word/2010/wordprocessingGroup">
                    <wpg:wgp>
                      <wpg:cNvGrpSpPr/>
                      <wpg:grpSpPr>
                        <a:xfrm>
                          <a:off x="0" y="0"/>
                          <a:ext cx="5356974" cy="10122"/>
                          <a:chOff x="0" y="0"/>
                          <a:chExt cx="5356974" cy="10122"/>
                        </a:xfrm>
                      </wpg:grpSpPr>
                      <wps:wsp>
                        <wps:cNvPr id="7830" name="Shape 7830"/>
                        <wps:cNvSpPr/>
                        <wps:spPr>
                          <a:xfrm>
                            <a:off x="0" y="0"/>
                            <a:ext cx="5356974" cy="0"/>
                          </a:xfrm>
                          <a:custGeom>
                            <a:avLst/>
                            <a:gdLst/>
                            <a:ahLst/>
                            <a:cxnLst/>
                            <a:rect l="0" t="0" r="0" b="0"/>
                            <a:pathLst>
                              <a:path w="5356974">
                                <a:moveTo>
                                  <a:pt x="0" y="0"/>
                                </a:moveTo>
                                <a:lnTo>
                                  <a:pt x="535697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04FD6D" id="Group 99906" o:spid="_x0000_s1026" style="position:absolute;margin-left:.1pt;margin-top:.9pt;width:421.8pt;height:.8pt;z-index:251678720" coordsize="53569,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">
                <v:shape id="Shape 7830"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li8QA&#10;AADdAAAADwAAAGRycy9kb3ducmV2LnhtbERPz2vCMBS+D/wfwhN2GTPVbq5UoxSZoJeBdczro3m2&#10;xealJJl2/705CDt+fL+X68F04krOt5YVTCcJCOLK6pZrBd/H7WsGwgdkjZ1lUvBHHtar0dMSc21v&#10;fKBrGWoRQ9jnqKAJoc+l9FVDBv3E9sSRO1tnMEToaqkd3mK46eQsSebSYMuxocGeNg1Vl/LXKPgq&#10;t9n7/mXninSfHd5Onz9F2s+Ueh4PxQJEoCH8ix/unVbwkaVxf3wTn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pYvEAAAA3QAAAA8AAAAAAAAAAAAAAAAAmAIAAGRycy9k&#10;b3ducmV2LnhtbFBLBQYAAAAABAAEAPUAAACJAwAAAAA=&#10;" path="m,l5356974,e" filled="f" strokeweight=".28117mm">
                  <v:stroke miterlimit="83231f" joinstyle="miter"/>
                  <v:path arrowok="t" textboxrect="0,0,5356974,0"/>
                </v:shape>
              </v:group>
            </w:pict>
          </mc:Fallback>
        </mc:AlternateContent>
      </w:r>
      <w:r>
        <w:t>EditOp.</w:t>
      </w:r>
      <w:r>
        <w:tab/>
      </w:r>
      <w:proofErr w:type="gramStart"/>
      <w:r>
        <w:t>old</w:t>
      </w:r>
      <w:proofErr w:type="gramEnd"/>
      <w:r>
        <w:tab/>
        <w:t>update</w:t>
      </w:r>
      <w:r>
        <w:tab/>
        <w:t>new</w:t>
      </w:r>
    </w:p>
    <w:p w14:paraId="4393EF49" w14:textId="77777777" w:rsidR="00A21FDC" w:rsidRDefault="00252176">
      <w:pPr>
        <w:tabs>
          <w:tab w:val="center" w:pos="1272"/>
          <w:tab w:val="center" w:pos="2049"/>
          <w:tab w:val="center" w:pos="2827"/>
          <w:tab w:val="center" w:pos="4712"/>
          <w:tab w:val="center" w:pos="7522"/>
        </w:tabs>
        <w:spacing w:after="196"/>
        <w:ind w:left="0" w:firstLine="0"/>
        <w:jc w:val="left"/>
      </w:pPr>
      <w:r>
        <w:t>(</w:t>
      </w:r>
      <w:proofErr w:type="gramStart"/>
      <w:r>
        <w:t>case</w:t>
      </w:r>
      <w:proofErr w:type="gramEnd"/>
      <w:r>
        <w:t>)</w:t>
      </w:r>
      <w:r>
        <w:tab/>
      </w:r>
      <w:r>
        <w:rPr>
          <w:sz w:val="31"/>
          <w:vertAlign w:val="subscript"/>
        </w:rPr>
        <w:t>Areas</w:t>
      </w:r>
      <w:r>
        <w:rPr>
          <w:sz w:val="31"/>
          <w:vertAlign w:val="subscript"/>
        </w:rPr>
        <w:tab/>
      </w:r>
      <w:r>
        <w:t>Areas</w:t>
      </w:r>
      <w:r>
        <w:tab/>
        <w:t>Areas</w:t>
      </w:r>
      <w:r>
        <w:tab/>
        <w:t>expression by Hivent Operations</w:t>
      </w:r>
      <w:r>
        <w:tab/>
        <w:t>visualization</w:t>
      </w:r>
    </w:p>
    <w:p w14:paraId="1D4F9797" w14:textId="77777777" w:rsidR="00A21FDC" w:rsidRDefault="00252176">
      <w:pPr>
        <w:spacing w:after="4"/>
        <w:ind w:left="1049" w:right="1346"/>
      </w:pPr>
      <w:r>
        <w:rPr>
          <w:noProof/>
          <w:sz w:val="22"/>
        </w:rPr>
        <mc:AlternateContent>
          <mc:Choice Requires="wpg">
            <w:drawing>
              <wp:anchor distT="0" distB="0" distL="114300" distR="114300" simplePos="0" relativeHeight="251679744" behindDoc="1" locked="0" layoutInCell="1" allowOverlap="1" wp14:anchorId="19D4B72C" wp14:editId="1083C7D0">
                <wp:simplePos x="0" y="0"/>
                <wp:positionH relativeFrom="column">
                  <wp:posOffset>1232</wp:posOffset>
                </wp:positionH>
                <wp:positionV relativeFrom="paragraph">
                  <wp:posOffset>-58592</wp:posOffset>
                </wp:positionV>
                <wp:extent cx="5356974" cy="846696"/>
                <wp:effectExtent l="0" t="0" r="0" b="0"/>
                <wp:wrapNone/>
                <wp:docPr id="99907" name="Group 99907"/>
                <wp:cNvGraphicFramePr/>
                <a:graphic xmlns:a="http://schemas.openxmlformats.org/drawingml/2006/main">
                  <a:graphicData uri="http://schemas.microsoft.com/office/word/2010/wordprocessingGroup">
                    <wpg:wgp>
                      <wpg:cNvGrpSpPr/>
                      <wpg:grpSpPr>
                        <a:xfrm>
                          <a:off x="0" y="0"/>
                          <a:ext cx="5356974" cy="846696"/>
                          <a:chOff x="0" y="0"/>
                          <a:chExt cx="5356974" cy="846696"/>
                        </a:xfrm>
                      </wpg:grpSpPr>
                      <wps:wsp>
                        <wps:cNvPr id="7840" name="Shape 7840"/>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4945281" y="416017"/>
                            <a:ext cx="0" cy="168765"/>
                          </a:xfrm>
                          <a:custGeom>
                            <a:avLst/>
                            <a:gdLst/>
                            <a:ahLst/>
                            <a:cxnLst/>
                            <a:rect l="0" t="0" r="0" b="0"/>
                            <a:pathLst>
                              <a:path h="168765">
                                <a:moveTo>
                                  <a:pt x="0" y="0"/>
                                </a:moveTo>
                                <a:lnTo>
                                  <a:pt x="0" y="168765"/>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851" name="Shape 7851"/>
                        <wps:cNvSpPr/>
                        <wps:spPr>
                          <a:xfrm>
                            <a:off x="4945281" y="416017"/>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852" name="Shape 7852"/>
                        <wps:cNvSpPr/>
                        <wps:spPr>
                          <a:xfrm>
                            <a:off x="4720261" y="416017"/>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853" name="Shape 7853"/>
                        <wps:cNvSpPr/>
                        <wps:spPr>
                          <a:xfrm>
                            <a:off x="4917153" y="387721"/>
                            <a:ext cx="56255" cy="56255"/>
                          </a:xfrm>
                          <a:custGeom>
                            <a:avLst/>
                            <a:gdLst/>
                            <a:ahLst/>
                            <a:cxnLst/>
                            <a:rect l="0" t="0" r="0" b="0"/>
                            <a:pathLst>
                              <a:path w="56255" h="56255">
                                <a:moveTo>
                                  <a:pt x="28127" y="0"/>
                                </a:moveTo>
                                <a:cubicBezTo>
                                  <a:pt x="43668" y="0"/>
                                  <a:pt x="56255" y="12587"/>
                                  <a:pt x="56255" y="28128"/>
                                </a:cubicBezTo>
                                <a:cubicBezTo>
                                  <a:pt x="56255" y="43668"/>
                                  <a:pt x="43668" y="56255"/>
                                  <a:pt x="28127" y="56255"/>
                                </a:cubicBezTo>
                                <a:cubicBezTo>
                                  <a:pt x="12587" y="56255"/>
                                  <a:pt x="0" y="43668"/>
                                  <a:pt x="0" y="28128"/>
                                </a:cubicBezTo>
                                <a:cubicBezTo>
                                  <a:pt x="0" y="12587"/>
                                  <a:pt x="12587" y="0"/>
                                  <a:pt x="2812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854" name="Shape 7854"/>
                        <wps:cNvSpPr/>
                        <wps:spPr>
                          <a:xfrm>
                            <a:off x="4945281" y="584782"/>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7859" name="Shape 7859"/>
                        <wps:cNvSpPr/>
                        <wps:spPr>
                          <a:xfrm>
                            <a:off x="4898139" y="368707"/>
                            <a:ext cx="94283" cy="94283"/>
                          </a:xfrm>
                          <a:custGeom>
                            <a:avLst/>
                            <a:gdLst/>
                            <a:ahLst/>
                            <a:cxnLst/>
                            <a:rect l="0" t="0" r="0" b="0"/>
                            <a:pathLst>
                              <a:path w="94283" h="94283">
                                <a:moveTo>
                                  <a:pt x="0" y="47142"/>
                                </a:moveTo>
                                <a:cubicBezTo>
                                  <a:pt x="0" y="73188"/>
                                  <a:pt x="21096" y="94283"/>
                                  <a:pt x="47142" y="94283"/>
                                </a:cubicBezTo>
                                <a:cubicBezTo>
                                  <a:pt x="73188" y="94283"/>
                                  <a:pt x="94283" y="73188"/>
                                  <a:pt x="94283" y="47142"/>
                                </a:cubicBezTo>
                                <a:cubicBezTo>
                                  <a:pt x="94283" y="21095"/>
                                  <a:pt x="73188" y="0"/>
                                  <a:pt x="47142" y="0"/>
                                </a:cubicBezTo>
                                <a:cubicBezTo>
                                  <a:pt x="21096" y="0"/>
                                  <a:pt x="0" y="21095"/>
                                  <a:pt x="0" y="47142"/>
                                </a:cubicBezTo>
                                <a:close/>
                              </a:path>
                            </a:pathLst>
                          </a:custGeom>
                          <a:ln w="16876" cap="flat">
                            <a:miter lim="100000"/>
                          </a:ln>
                        </wps:spPr>
                        <wps:style>
                          <a:lnRef idx="1">
                            <a:srgbClr val="141414"/>
                          </a:lnRef>
                          <a:fillRef idx="0">
                            <a:srgbClr val="000000">
                              <a:alpha val="0"/>
                            </a:srgbClr>
                          </a:fillRef>
                          <a:effectRef idx="0">
                            <a:scrgbClr r="0" g="0" b="0"/>
                          </a:effectRef>
                          <a:fontRef idx="none"/>
                        </wps:style>
                        <wps:bodyPr/>
                      </wps:wsp>
                      <wps:wsp>
                        <wps:cNvPr id="7879" name="Shape 7879"/>
                        <wps:cNvSpPr/>
                        <wps:spPr>
                          <a:xfrm>
                            <a:off x="0" y="846696"/>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3EECBA" id="Group 99907" o:spid="_x0000_s1026" style="position:absolute;margin-left:.1pt;margin-top:-4.6pt;width:421.8pt;height:66.65pt;z-index:-251636736" coordsize="53569,8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">
                <v:shape id="Shape 7840"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XosQA&#10;AADdAAAADwAAAGRycy9kb3ducmV2LnhtbERPTWvCQBC9C/6HZYReRDeK1TR1FZEWpODB6EFv0+w0&#10;iWZnQ3ar8d+7B8Hj433Pl62pxJUaV1pWMBpGIIgzq0vOFRz234MYhPPIGivLpOBODpaLbmeOibY3&#10;3tE19bkIIewSVFB4XydSuqwgg25oa+LA/dnGoA+wyaVu8BbCTSXHUTSVBksODQXWtC4ou6T/RgGm&#10;7+lZz7785P57XsfH00f/Z6uVeuu1q08Qnlr/Ej/dG61gFk/C/vA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F6LEAAAA3QAAAA8AAAAAAAAAAAAAAAAAmAIAAGRycy9k&#10;b3ducmV2LnhtbFBLBQYAAAAABAAEAPUAAACJAwAAAAA=&#10;" path="m,l5356974,e" filled="f" strokeweight=".17569mm">
                  <v:stroke miterlimit="83231f" joinstyle="miter"/>
                  <v:path arrowok="t" textboxrect="0,0,5356974,0"/>
                </v:shape>
                <v:shape id="Shape 7850" o:spid="_x0000_s1028" style="position:absolute;left:49452;top:4160;width:0;height:1687;visibility:visible;mso-wrap-style:square;v-text-anchor:top" coordsize="0,168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COr4A&#10;AADdAAAADwAAAGRycy9kb3ducmV2LnhtbERPyQrCMBC9C/5DGMGLaOou1SgiCN7EBc9jM7bFZlKb&#10;qPXvzUHw+Hj7YlWbQryocrllBf1eBII4sTrnVMH5tO3OQDiPrLGwTAo+5GC1bDYWGGv75gO9jj4V&#10;IYRdjAoy78tYSpdkZND1bEkcuJutDPoAq1TqCt8h3BRyEEUTaTDn0JBhSZuMkvvxaRQ8nh3Po8vw&#10;cB3RJtqbwa2/P0ml2q16PQfhqfZ/8c+90wqms3HYH96EJ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Dgjq+AAAA3QAAAA8AAAAAAAAAAAAAAAAAmAIAAGRycy9kb3ducmV2&#10;LnhtbFBLBQYAAAAABAAEAPUAAACDAwAAAAA=&#10;" path="m,l,168765e" filled="f" strokecolor="#141414" strokeweight=".31253mm">
                  <v:stroke miterlimit="1" joinstyle="miter" endcap="round"/>
                  <v:path arrowok="t" textboxrect="0,0,0,168765"/>
                </v:shape>
                <v:shape id="Shape 7851" o:spid="_x0000_s1029" style="position:absolute;left:49452;top:4160;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8DsUA&#10;AADdAAAADwAAAGRycy9kb3ducmV2LnhtbESPQWvCQBSE74L/YXlCL1I3FmJD6ipiKfWoaej5Nfua&#10;TZN9G7Jbjf++WxA8DjPzDbPejrYTZxp841jBcpGAIK6cbrhWUH68PWYgfEDW2DkmBVfysN1MJ2vM&#10;tbvwic5FqEWEsM9RgQmhz6X0lSGLfuF64uh9u8FiiHKopR7wEuG2k09JspIWG44LBnvaG6ra4tcq&#10;+Hxti/Z4+nkvTSnn9iutkzY9KvUwG3cvIAKN4R6+tQ9awXOWLuH/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HwOxQAAAN0AAAAPAAAAAAAAAAAAAAAAAJgCAABkcnMv&#10;ZG93bnJldi54bWxQSwUGAAAAAAQABAD1AAAAigMAAAAA&#10;" path="m225020,l,e" filled="f" strokecolor="#141414" strokeweight=".31253mm">
                  <v:stroke miterlimit="1" joinstyle="miter" endcap="round"/>
                  <v:path arrowok="t" textboxrect="0,0,225020,0"/>
                </v:shape>
                <v:shape id="Shape 7852" o:spid="_x0000_s1030" style="position:absolute;left:47202;top:4160;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riecUA&#10;AADdAAAADwAAAGRycy9kb3ducmV2LnhtbESPQWvCQBSE7wX/w/IEL6VuFGIldZVSEXvUNPT8mn3N&#10;psm+DdlV03/vCoLHYWa+YVabwbbiTL2vHSuYTRMQxKXTNVcKiq/dyxKED8gaW8ek4J88bNajpxVm&#10;2l34SOc8VCJC2GeowITQZVL60pBFP3UdcfR+XW8xRNlXUvd4iXDbynmSLKTFmuOCwY4+DJVNfrIK&#10;vrdN3hyOf/vCFPLZ/qRV0qQHpSbj4f0NRKAhPML39qdW8LpM53B7E5+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uJ5xQAAAN0AAAAPAAAAAAAAAAAAAAAAAJgCAABkcnMv&#10;ZG93bnJldi54bWxQSwUGAAAAAAQABAD1AAAAigMAAAAA&#10;" path="m225020,l,e" filled="f" strokecolor="#141414" strokeweight=".31253mm">
                  <v:stroke miterlimit="1" joinstyle="miter" endcap="round"/>
                  <v:path arrowok="t" textboxrect="0,0,225020,0"/>
                </v:shape>
                <v:shape id="Shape 7853" o:spid="_x0000_s1031" style="position:absolute;left:49171;top:3877;width:563;height:562;visibility:visible;mso-wrap-style:square;v-text-anchor:top" coordsize="56255,5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93cYA&#10;AADdAAAADwAAAGRycy9kb3ducmV2LnhtbESPQWvCQBSE70L/w/IKXkQ3WtQQXUUFwUOhmBba4zP7&#10;mk3Nvg3ZVdN/3y0IHoeZ+YZZrjtbiyu1vnKsYDxKQBAXTldcKvh43w9TED4ga6wdk4Jf8rBePfWW&#10;mGl34yNd81CKCGGfoQITQpNJ6QtDFv3INcTR+3atxRBlW0rd4i3CbS0nSTKTFiuOCwYb2hkqzvnF&#10;KvBf23I2yX/c6/iE5pxeBvT2SUr1n7vNAkSgLjzC9/ZBK5in0xf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u93cYAAADdAAAADwAAAAAAAAAAAAAAAACYAgAAZHJz&#10;L2Rvd25yZXYueG1sUEsFBgAAAAAEAAQA9QAAAIsDAAAAAA==&#10;" path="m28127,c43668,,56255,12587,56255,28128v,15540,-12587,28127,-28128,28127c12587,56255,,43668,,28128,,12587,12587,,28127,xe" fillcolor="#141414" stroked="f" strokeweight="0">
                  <v:stroke miterlimit="1" joinstyle="miter" endcap="round"/>
                  <v:path arrowok="t" textboxrect="0,0,56255,56255"/>
                </v:shape>
                <v:shape id="Shape 7854" o:spid="_x0000_s1032" style="position:absolute;left:49452;top:5847;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sUA&#10;AADdAAAADwAAAGRycy9kb3ducmV2LnhtbESPQWvCQBSE70L/w/IKXqRuWoyV1FVKi+hRY+j5Nfua&#10;TZN9G7Krxn/vFgoeh5n5hlmuB9uKM/W+dqzgeZqAIC6drrlSUBw3TwsQPiBrbB2Tgit5WK8eRkvM&#10;tLvwgc55qESEsM9QgQmhy6T0pSGLfuo64uj9uN5iiLKvpO7xEuG2lS9JMpcWa44LBjv6MFQ2+ckq&#10;+Pps8mZ/+N0WppAT+51WSZPulRo/Du9vIAIN4R7+b++0gtdFOoO/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WxQAAAN0AAAAPAAAAAAAAAAAAAAAAAJgCAABkcnMv&#10;ZG93bnJldi54bWxQSwUGAAAAAAQABAD1AAAAigMAAAAA&#10;" path="m225020,l,e" filled="f" strokecolor="#141414" strokeweight=".31253mm">
                  <v:stroke miterlimit="1" joinstyle="miter" endcap="round"/>
                  <v:path arrowok="t" textboxrect="0,0,225020,0"/>
                </v:shape>
                <v:shape id="Shape 7859" o:spid="_x0000_s1033" style="position:absolute;left:48981;top:3687;width:943;height:942;visibility:visible;mso-wrap-style:square;v-text-anchor:top" coordsize="94283,94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m28YA&#10;AADdAAAADwAAAGRycy9kb3ducmV2LnhtbESPQWsCMRSE74X+h/AEL0WzK9SuW6O0BbEnbdXeH8lz&#10;d3HzsiTR3f77plDocZiZb5jlerCtuJEPjWMF+TQDQaydabhScDpuJgWIEJENto5JwTcFWK/u75ZY&#10;GtfzJ90OsRIJwqFEBXWMXSll0DVZDFPXESfv7LzFmKSvpPHYJ7ht5SzL5tJiw2mhxo7eatKXw9Uq&#10;mOfmy+84f91/7Ir+IWz09rLXSo1Hw8sziEhD/A//td+NgqficQG/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Im28YAAADdAAAADwAAAAAAAAAAAAAAAACYAgAAZHJz&#10;L2Rvd25yZXYueG1sUEsFBgAAAAAEAAQA9QAAAIsDAAAAAA==&#10;" path="m,47142c,73188,21096,94283,47142,94283v26046,,47141,-21095,47141,-47141c94283,21095,73188,,47142,,21096,,,21095,,47142xe" filled="f" strokecolor="#141414" strokeweight=".46878mm">
                  <v:stroke miterlimit="1" joinstyle="miter"/>
                  <v:path arrowok="t" textboxrect="0,0,94283,94283"/>
                </v:shape>
                <v:shape id="Shape 7879" o:spid="_x0000_s1034" style="position:absolute;top:8466;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0gscA&#10;AADdAAAADwAAAGRycy9kb3ducmV2LnhtbESPQWvCQBSE7wX/w/KEXkQ3lraJ0VWKVCgFD40e9PbM&#10;PpNo9m3Irhr/fbcg9DjMzDfMbNGZWlypdZVlBeNRBII4t7riQsF2sxomIJxH1lhbJgV3crCY955m&#10;mGp74x+6Zr4QAcIuRQWl900qpctLMuhGtiEO3tG2Bn2QbSF1i7cAN7V8iaJ3abDisFBiQ8uS8nN2&#10;MQowe8tOOv70r/fDaZns9pPB91or9dzvPqYgPHX+P/xof2kFcRJP4O9Ne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PdILHAAAA3QAAAA8AAAAAAAAAAAAAAAAAmAIAAGRy&#10;cy9kb3ducmV2LnhtbFBLBQYAAAAABAAEAPUAAACMAwAAAAA=&#10;" path="m,l5356974,e" filled="f" strokeweight=".17569mm">
                  <v:stroke miterlimit="83231f" joinstyle="miter"/>
                  <v:path arrowok="t" textboxrect="0,0,5356974,0"/>
                </v:shape>
              </v:group>
            </w:pict>
          </mc:Fallback>
        </mc:AlternateContent>
      </w:r>
      <w:r>
        <w:t xml:space="preserve">The same as the previous case, just that </w:t>
      </w:r>
      <w:r>
        <w:rPr>
          <w:i/>
        </w:rPr>
        <w:t>A</w:t>
      </w:r>
      <w:r>
        <w:rPr>
          <w:vertAlign w:val="subscript"/>
        </w:rPr>
        <w:t xml:space="preserve">0 </w:t>
      </w:r>
      <w:r>
        <w:t>receives a new short name and therefore an additional name change is required.</w:t>
      </w:r>
    </w:p>
    <w:p w14:paraId="11774E0E" w14:textId="77777777" w:rsidR="00A21FDC" w:rsidRDefault="00252176">
      <w:pPr>
        <w:tabs>
          <w:tab w:val="center" w:pos="7263"/>
          <w:tab w:val="right" w:pos="8502"/>
        </w:tabs>
        <w:spacing w:after="137" w:line="265" w:lineRule="auto"/>
        <w:ind w:left="0" w:firstLine="0"/>
        <w:jc w:val="left"/>
      </w:pPr>
      <w:r>
        <w:t>DIS (3)</w:t>
      </w:r>
      <w:r>
        <w:tab/>
      </w:r>
      <w:r>
        <w:rPr>
          <w:color w:val="141414"/>
          <w:sz w:val="18"/>
        </w:rPr>
        <w:t>A</w:t>
      </w:r>
      <w:r>
        <w:rPr>
          <w:color w:val="141414"/>
          <w:sz w:val="14"/>
        </w:rPr>
        <w:t>0</w:t>
      </w:r>
      <w:r>
        <w:rPr>
          <w:color w:val="141414"/>
          <w:sz w:val="14"/>
        </w:rPr>
        <w:tab/>
      </w:r>
      <w:r>
        <w:rPr>
          <w:color w:val="141414"/>
          <w:sz w:val="18"/>
        </w:rPr>
        <w:t>A</w:t>
      </w:r>
      <w:r>
        <w:rPr>
          <w:color w:val="141414"/>
          <w:sz w:val="18"/>
          <w:vertAlign w:val="subscript"/>
        </w:rPr>
        <w:t>0</w:t>
      </w:r>
    </w:p>
    <w:p w14:paraId="28FA2C87" w14:textId="77777777" w:rsidR="00A21FDC" w:rsidRDefault="00252176">
      <w:pPr>
        <w:numPr>
          <w:ilvl w:val="0"/>
          <w:numId w:val="17"/>
        </w:numPr>
        <w:spacing w:after="0"/>
        <w:ind w:right="163" w:hanging="778"/>
      </w:pPr>
      <w:r>
        <w:rPr>
          <w:i/>
        </w:rPr>
        <w:t>A</w:t>
      </w:r>
      <w:r>
        <w:rPr>
          <w:sz w:val="14"/>
        </w:rPr>
        <w:t>0</w:t>
      </w:r>
      <w:r>
        <w:rPr>
          <w:sz w:val="14"/>
        </w:rPr>
        <w:tab/>
      </w:r>
      <w:r>
        <w:rPr>
          <w:i/>
        </w:rPr>
        <w:t>∀B</w:t>
      </w:r>
      <w:r>
        <w:rPr>
          <w:i/>
          <w:sz w:val="14"/>
        </w:rPr>
        <w:t>i</w:t>
      </w:r>
      <w:r>
        <w:rPr>
          <w:i/>
          <w:sz w:val="14"/>
        </w:rPr>
        <w:tab/>
      </w:r>
      <w:r>
        <w:rPr>
          <w:sz w:val="31"/>
          <w:vertAlign w:val="superscript"/>
        </w:rPr>
        <w:t xml:space="preserve">SEC </w:t>
      </w:r>
      <w:r>
        <w:t xml:space="preserve">of </w:t>
      </w:r>
      <w:r>
        <w:rPr>
          <w:i/>
        </w:rPr>
        <w:t>∀B</w:t>
      </w:r>
      <w:r>
        <w:rPr>
          <w:i/>
          <w:vertAlign w:val="subscript"/>
        </w:rPr>
        <w:t xml:space="preserve">i </w:t>
      </w:r>
      <w:r>
        <w:t xml:space="preserve">from </w:t>
      </w:r>
      <w:r>
        <w:rPr>
          <w:i/>
        </w:rPr>
        <w:t>A</w:t>
      </w:r>
      <w:r>
        <w:rPr>
          <w:vertAlign w:val="subscript"/>
        </w:rPr>
        <w:t>0</w:t>
      </w:r>
      <w:r>
        <w:rPr>
          <w:vertAlign w:val="subscript"/>
        </w:rPr>
        <w:tab/>
      </w:r>
      <w:r>
        <w:rPr>
          <w:color w:val="141414"/>
          <w:sz w:val="18"/>
        </w:rPr>
        <w:t>B</w:t>
      </w:r>
      <w:r>
        <w:rPr>
          <w:color w:val="141414"/>
          <w:sz w:val="14"/>
        </w:rPr>
        <w:t>1</w:t>
      </w:r>
    </w:p>
    <w:p w14:paraId="208B0EC9" w14:textId="77777777" w:rsidR="00A21FDC" w:rsidRDefault="00252176">
      <w:pPr>
        <w:spacing w:after="956" w:line="265" w:lineRule="auto"/>
        <w:ind w:left="3384" w:hanging="10"/>
        <w:jc w:val="left"/>
      </w:pPr>
      <w:r>
        <w:t xml:space="preserve">NCH of </w:t>
      </w:r>
      <w:r>
        <w:rPr>
          <w:i/>
        </w:rPr>
        <w:t>A</w:t>
      </w:r>
      <w:r>
        <w:rPr>
          <w:vertAlign w:val="subscript"/>
        </w:rPr>
        <w:t>0</w:t>
      </w:r>
    </w:p>
    <w:tbl>
      <w:tblPr>
        <w:tblStyle w:val="TableGrid"/>
        <w:tblpPr w:vertAnchor="text" w:tblpX="1041" w:tblpY="-877"/>
        <w:tblOverlap w:val="never"/>
        <w:tblW w:w="7422" w:type="dxa"/>
        <w:tblInd w:w="0" w:type="dxa"/>
        <w:tblCellMar>
          <w:top w:w="5" w:type="dxa"/>
        </w:tblCellMar>
        <w:tblLook w:val="04A0" w:firstRow="1" w:lastRow="0" w:firstColumn="1" w:lastColumn="0" w:noHBand="0" w:noVBand="1"/>
      </w:tblPr>
      <w:tblGrid>
        <w:gridCol w:w="5973"/>
        <w:gridCol w:w="1211"/>
        <w:gridCol w:w="238"/>
      </w:tblGrid>
      <w:tr w:rsidR="00A21FDC" w14:paraId="295076E0" w14:textId="77777777">
        <w:trPr>
          <w:trHeight w:val="576"/>
        </w:trPr>
        <w:tc>
          <w:tcPr>
            <w:tcW w:w="5974" w:type="dxa"/>
            <w:tcBorders>
              <w:top w:val="nil"/>
              <w:left w:val="nil"/>
              <w:bottom w:val="nil"/>
              <w:right w:val="nil"/>
            </w:tcBorders>
          </w:tcPr>
          <w:p w14:paraId="11C30366" w14:textId="77777777" w:rsidR="00A21FDC" w:rsidRDefault="00252176">
            <w:pPr>
              <w:spacing w:after="0" w:line="259" w:lineRule="auto"/>
              <w:ind w:left="0" w:right="133" w:firstLine="0"/>
            </w:pPr>
            <w:r>
              <w:lastRenderedPageBreak/>
              <w:t xml:space="preserve">One existing Area </w:t>
            </w:r>
            <w:r>
              <w:rPr>
                <w:i/>
              </w:rPr>
              <w:t>A</w:t>
            </w:r>
            <w:r>
              <w:rPr>
                <w:vertAlign w:val="subscript"/>
              </w:rPr>
              <w:t xml:space="preserve">0 </w:t>
            </w:r>
            <w:r>
              <w:t>is selected and its territory changes. Relative to the old territory some parts of the territory expands (</w:t>
            </w:r>
            <w:r>
              <w:rPr>
                <w:i/>
              </w:rPr>
              <w:t>T</w:t>
            </w:r>
            <w:r>
              <w:rPr>
                <w:i/>
                <w:vertAlign w:val="subscript"/>
              </w:rPr>
              <w:t>e</w:t>
            </w:r>
            <w:r>
              <w:t>) and some</w:t>
            </w:r>
          </w:p>
        </w:tc>
        <w:tc>
          <w:tcPr>
            <w:tcW w:w="1211" w:type="dxa"/>
            <w:tcBorders>
              <w:top w:val="nil"/>
              <w:left w:val="nil"/>
              <w:bottom w:val="nil"/>
              <w:right w:val="nil"/>
            </w:tcBorders>
          </w:tcPr>
          <w:p w14:paraId="01661362" w14:textId="77777777" w:rsidR="00A21FDC" w:rsidRDefault="00A21FDC">
            <w:pPr>
              <w:spacing w:after="160" w:line="259" w:lineRule="auto"/>
              <w:ind w:left="0" w:firstLine="0"/>
              <w:jc w:val="left"/>
            </w:pPr>
          </w:p>
        </w:tc>
        <w:tc>
          <w:tcPr>
            <w:tcW w:w="238" w:type="dxa"/>
            <w:tcBorders>
              <w:top w:val="nil"/>
              <w:left w:val="nil"/>
              <w:bottom w:val="nil"/>
              <w:right w:val="nil"/>
            </w:tcBorders>
          </w:tcPr>
          <w:p w14:paraId="44025A56" w14:textId="77777777" w:rsidR="00A21FDC" w:rsidRDefault="00A21FDC">
            <w:pPr>
              <w:spacing w:after="160" w:line="259" w:lineRule="auto"/>
              <w:ind w:left="0" w:firstLine="0"/>
              <w:jc w:val="left"/>
            </w:pPr>
          </w:p>
        </w:tc>
      </w:tr>
      <w:tr w:rsidR="00A21FDC" w14:paraId="46C3DF3E" w14:textId="77777777">
        <w:trPr>
          <w:trHeight w:val="407"/>
        </w:trPr>
        <w:tc>
          <w:tcPr>
            <w:tcW w:w="5974" w:type="dxa"/>
            <w:tcBorders>
              <w:top w:val="nil"/>
              <w:left w:val="nil"/>
              <w:bottom w:val="nil"/>
              <w:right w:val="nil"/>
            </w:tcBorders>
          </w:tcPr>
          <w:p w14:paraId="0EED4851" w14:textId="77777777" w:rsidR="00A21FDC" w:rsidRDefault="00252176">
            <w:pPr>
              <w:spacing w:after="0" w:line="259" w:lineRule="auto"/>
              <w:ind w:left="0" w:firstLine="0"/>
              <w:jc w:val="left"/>
            </w:pPr>
            <w:proofErr w:type="gramStart"/>
            <w:r>
              <w:t>withdraws</w:t>
            </w:r>
            <w:proofErr w:type="gramEnd"/>
            <w:r>
              <w:t xml:space="preserve"> (</w:t>
            </w:r>
            <w:r>
              <w:rPr>
                <w:i/>
              </w:rPr>
              <w:t>T</w:t>
            </w:r>
            <w:r>
              <w:rPr>
                <w:i/>
                <w:vertAlign w:val="subscript"/>
              </w:rPr>
              <w:t>w</w:t>
            </w:r>
            <w:r>
              <w:t xml:space="preserve">). The part of </w:t>
            </w:r>
            <w:r>
              <w:rPr>
                <w:i/>
              </w:rPr>
              <w:t>T</w:t>
            </w:r>
            <w:r>
              <w:rPr>
                <w:i/>
                <w:vertAlign w:val="subscript"/>
              </w:rPr>
              <w:t xml:space="preserve">e </w:t>
            </w:r>
            <w:r>
              <w:t>that expands into unclaimed land</w:t>
            </w:r>
          </w:p>
        </w:tc>
        <w:tc>
          <w:tcPr>
            <w:tcW w:w="1211" w:type="dxa"/>
            <w:tcBorders>
              <w:top w:val="nil"/>
              <w:left w:val="nil"/>
              <w:bottom w:val="nil"/>
              <w:right w:val="nil"/>
            </w:tcBorders>
          </w:tcPr>
          <w:p w14:paraId="3FFC1634" w14:textId="77777777" w:rsidR="00A21FDC" w:rsidRDefault="00252176">
            <w:pPr>
              <w:spacing w:after="0" w:line="259" w:lineRule="auto"/>
              <w:ind w:left="56" w:firstLine="0"/>
              <w:jc w:val="left"/>
            </w:pPr>
            <w:r>
              <w:rPr>
                <w:color w:val="B3B3B3"/>
                <w:sz w:val="24"/>
              </w:rPr>
              <w:t>Ω</w:t>
            </w:r>
          </w:p>
        </w:tc>
        <w:tc>
          <w:tcPr>
            <w:tcW w:w="238" w:type="dxa"/>
            <w:tcBorders>
              <w:top w:val="nil"/>
              <w:left w:val="nil"/>
              <w:bottom w:val="nil"/>
              <w:right w:val="nil"/>
            </w:tcBorders>
          </w:tcPr>
          <w:p w14:paraId="44ECAD5F" w14:textId="77777777" w:rsidR="00A21FDC" w:rsidRDefault="00252176">
            <w:pPr>
              <w:spacing w:after="0" w:line="259" w:lineRule="auto"/>
              <w:ind w:left="65" w:firstLine="0"/>
            </w:pPr>
            <w:r>
              <w:rPr>
                <w:color w:val="B3B3B3"/>
                <w:sz w:val="24"/>
              </w:rPr>
              <w:t>Ω</w:t>
            </w:r>
          </w:p>
        </w:tc>
      </w:tr>
    </w:tbl>
    <w:p w14:paraId="63581D2C" w14:textId="77777777" w:rsidR="00A21FDC" w:rsidRDefault="00252176">
      <w:pPr>
        <w:spacing w:after="0" w:line="455" w:lineRule="auto"/>
        <w:ind w:left="122" w:firstLine="919"/>
      </w:pPr>
      <w:r>
        <w:rPr>
          <w:noProof/>
          <w:sz w:val="22"/>
        </w:rPr>
        <mc:AlternateContent>
          <mc:Choice Requires="wpg">
            <w:drawing>
              <wp:anchor distT="0" distB="0" distL="114300" distR="114300" simplePos="0" relativeHeight="251680768" behindDoc="0" locked="0" layoutInCell="1" allowOverlap="1" wp14:anchorId="2A952C36" wp14:editId="37CDEF8E">
                <wp:simplePos x="0" y="0"/>
                <wp:positionH relativeFrom="column">
                  <wp:posOffset>4681181</wp:posOffset>
                </wp:positionH>
                <wp:positionV relativeFrom="paragraph">
                  <wp:posOffset>-33792</wp:posOffset>
                </wp:positionV>
                <wp:extent cx="507583" cy="822323"/>
                <wp:effectExtent l="0" t="0" r="0" b="0"/>
                <wp:wrapSquare wrapText="bothSides"/>
                <wp:docPr id="99908" name="Group 99908"/>
                <wp:cNvGraphicFramePr/>
                <a:graphic xmlns:a="http://schemas.openxmlformats.org/drawingml/2006/main">
                  <a:graphicData uri="http://schemas.microsoft.com/office/word/2010/wordprocessingGroup">
                    <wpg:wgp>
                      <wpg:cNvGrpSpPr/>
                      <wpg:grpSpPr>
                        <a:xfrm>
                          <a:off x="0" y="0"/>
                          <a:ext cx="507583" cy="822323"/>
                          <a:chOff x="0" y="0"/>
                          <a:chExt cx="507583" cy="822323"/>
                        </a:xfrm>
                      </wpg:grpSpPr>
                      <wps:wsp>
                        <wps:cNvPr id="7947" name="Shape 7947"/>
                        <wps:cNvSpPr/>
                        <wps:spPr>
                          <a:xfrm>
                            <a:off x="254559" y="0"/>
                            <a:ext cx="0" cy="253024"/>
                          </a:xfrm>
                          <a:custGeom>
                            <a:avLst/>
                            <a:gdLst/>
                            <a:ahLst/>
                            <a:cxnLst/>
                            <a:rect l="0" t="0" r="0" b="0"/>
                            <a:pathLst>
                              <a:path h="253024">
                                <a:moveTo>
                                  <a:pt x="0" y="0"/>
                                </a:moveTo>
                                <a:lnTo>
                                  <a:pt x="0" y="253024"/>
                                </a:lnTo>
                              </a:path>
                            </a:pathLst>
                          </a:custGeom>
                          <a:ln w="12651" cap="flat">
                            <a:custDash>
                              <a:ds d="99616" sp="199232"/>
                            </a:custDash>
                            <a:miter lim="100000"/>
                          </a:ln>
                        </wps:spPr>
                        <wps:style>
                          <a:lnRef idx="1">
                            <a:srgbClr val="969696"/>
                          </a:lnRef>
                          <a:fillRef idx="0">
                            <a:srgbClr val="000000">
                              <a:alpha val="0"/>
                            </a:srgbClr>
                          </a:fillRef>
                          <a:effectRef idx="0">
                            <a:scrgbClr r="0" g="0" b="0"/>
                          </a:effectRef>
                          <a:fontRef idx="none"/>
                        </wps:style>
                        <wps:bodyPr/>
                      </wps:wsp>
                      <wps:wsp>
                        <wps:cNvPr id="7948" name="Shape 7948"/>
                        <wps:cNvSpPr/>
                        <wps:spPr>
                          <a:xfrm>
                            <a:off x="1534" y="0"/>
                            <a:ext cx="506049" cy="0"/>
                          </a:xfrm>
                          <a:custGeom>
                            <a:avLst/>
                            <a:gdLst/>
                            <a:ahLst/>
                            <a:cxnLst/>
                            <a:rect l="0" t="0" r="0" b="0"/>
                            <a:pathLst>
                              <a:path w="506049">
                                <a:moveTo>
                                  <a:pt x="0" y="0"/>
                                </a:moveTo>
                                <a:lnTo>
                                  <a:pt x="506049" y="0"/>
                                </a:lnTo>
                              </a:path>
                            </a:pathLst>
                          </a:custGeom>
                          <a:ln w="12651" cap="flat">
                            <a:custDash>
                              <a:ds d="99616" sp="199232"/>
                            </a:custDash>
                            <a:miter lim="100000"/>
                          </a:ln>
                        </wps:spPr>
                        <wps:style>
                          <a:lnRef idx="1">
                            <a:srgbClr val="969696"/>
                          </a:lnRef>
                          <a:fillRef idx="0">
                            <a:srgbClr val="000000">
                              <a:alpha val="0"/>
                            </a:srgbClr>
                          </a:fillRef>
                          <a:effectRef idx="0">
                            <a:scrgbClr r="0" g="0" b="0"/>
                          </a:effectRef>
                          <a:fontRef idx="none"/>
                        </wps:style>
                        <wps:bodyPr/>
                      </wps:wsp>
                      <wps:wsp>
                        <wps:cNvPr id="7950" name="Shape 7950"/>
                        <wps:cNvSpPr/>
                        <wps:spPr>
                          <a:xfrm>
                            <a:off x="203906" y="202625"/>
                            <a:ext cx="101257" cy="101241"/>
                          </a:xfrm>
                          <a:custGeom>
                            <a:avLst/>
                            <a:gdLst/>
                            <a:ahLst/>
                            <a:cxnLst/>
                            <a:rect l="0" t="0" r="0" b="0"/>
                            <a:pathLst>
                              <a:path w="101257" h="101241">
                                <a:moveTo>
                                  <a:pt x="101257" y="50589"/>
                                </a:moveTo>
                                <a:cubicBezTo>
                                  <a:pt x="101257" y="78564"/>
                                  <a:pt x="78580" y="101241"/>
                                  <a:pt x="50652" y="101241"/>
                                </a:cubicBezTo>
                                <a:cubicBezTo>
                                  <a:pt x="22677" y="101241"/>
                                  <a:pt x="0" y="78564"/>
                                  <a:pt x="0" y="50589"/>
                                </a:cubicBezTo>
                                <a:cubicBezTo>
                                  <a:pt x="0" y="22661"/>
                                  <a:pt x="22677" y="0"/>
                                  <a:pt x="50652" y="0"/>
                                </a:cubicBezTo>
                                <a:cubicBezTo>
                                  <a:pt x="78580" y="0"/>
                                  <a:pt x="101257" y="22661"/>
                                  <a:pt x="101257" y="50589"/>
                                </a:cubicBezTo>
                                <a:close/>
                              </a:path>
                            </a:pathLst>
                          </a:custGeom>
                          <a:ln w="25302" cap="flat">
                            <a:miter lim="100000"/>
                          </a:ln>
                        </wps:spPr>
                        <wps:style>
                          <a:lnRef idx="1">
                            <a:srgbClr val="141414"/>
                          </a:lnRef>
                          <a:fillRef idx="0">
                            <a:srgbClr val="000000">
                              <a:alpha val="0"/>
                            </a:srgbClr>
                          </a:fillRef>
                          <a:effectRef idx="0">
                            <a:scrgbClr r="0" g="0" b="0"/>
                          </a:effectRef>
                          <a:fontRef idx="none"/>
                        </wps:style>
                        <wps:bodyPr/>
                      </wps:wsp>
                      <wps:wsp>
                        <wps:cNvPr id="7952" name="Shape 7952"/>
                        <wps:cNvSpPr/>
                        <wps:spPr>
                          <a:xfrm>
                            <a:off x="254559" y="253214"/>
                            <a:ext cx="0" cy="505859"/>
                          </a:xfrm>
                          <a:custGeom>
                            <a:avLst/>
                            <a:gdLst/>
                            <a:ahLst/>
                            <a:cxnLst/>
                            <a:rect l="0" t="0" r="0" b="0"/>
                            <a:pathLst>
                              <a:path h="505859">
                                <a:moveTo>
                                  <a:pt x="0" y="0"/>
                                </a:moveTo>
                                <a:lnTo>
                                  <a:pt x="0" y="505859"/>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53" name="Shape 7953"/>
                        <wps:cNvSpPr/>
                        <wps:spPr>
                          <a:xfrm>
                            <a:off x="0" y="759074"/>
                            <a:ext cx="253024" cy="0"/>
                          </a:xfrm>
                          <a:custGeom>
                            <a:avLst/>
                            <a:gdLst/>
                            <a:ahLst/>
                            <a:cxnLst/>
                            <a:rect l="0" t="0" r="0" b="0"/>
                            <a:pathLst>
                              <a:path w="253024">
                                <a:moveTo>
                                  <a:pt x="253024" y="0"/>
                                </a:moveTo>
                                <a:lnTo>
                                  <a:pt x="0" y="0"/>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58" name="Shape 7958"/>
                        <wps:cNvSpPr/>
                        <wps:spPr>
                          <a:xfrm>
                            <a:off x="254559" y="506239"/>
                            <a:ext cx="253024" cy="0"/>
                          </a:xfrm>
                          <a:custGeom>
                            <a:avLst/>
                            <a:gdLst/>
                            <a:ahLst/>
                            <a:cxnLst/>
                            <a:rect l="0" t="0" r="0" b="0"/>
                            <a:pathLst>
                              <a:path w="253024">
                                <a:moveTo>
                                  <a:pt x="253024" y="0"/>
                                </a:moveTo>
                                <a:lnTo>
                                  <a:pt x="0" y="0"/>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61" name="Shape 7961"/>
                        <wps:cNvSpPr/>
                        <wps:spPr>
                          <a:xfrm>
                            <a:off x="1534" y="506239"/>
                            <a:ext cx="253024" cy="0"/>
                          </a:xfrm>
                          <a:custGeom>
                            <a:avLst/>
                            <a:gdLst/>
                            <a:ahLst/>
                            <a:cxnLst/>
                            <a:rect l="0" t="0" r="0" b="0"/>
                            <a:pathLst>
                              <a:path w="253024">
                                <a:moveTo>
                                  <a:pt x="253024" y="0"/>
                                </a:moveTo>
                                <a:lnTo>
                                  <a:pt x="0" y="0"/>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62" name="Shape 7962"/>
                        <wps:cNvSpPr/>
                        <wps:spPr>
                          <a:xfrm>
                            <a:off x="191302" y="695811"/>
                            <a:ext cx="126512" cy="126512"/>
                          </a:xfrm>
                          <a:custGeom>
                            <a:avLst/>
                            <a:gdLst/>
                            <a:ahLst/>
                            <a:cxnLst/>
                            <a:rect l="0" t="0" r="0" b="0"/>
                            <a:pathLst>
                              <a:path w="126512" h="126512">
                                <a:moveTo>
                                  <a:pt x="63256" y="0"/>
                                </a:moveTo>
                                <a:cubicBezTo>
                                  <a:pt x="98221" y="0"/>
                                  <a:pt x="126512" y="28355"/>
                                  <a:pt x="126512" y="63256"/>
                                </a:cubicBezTo>
                                <a:cubicBezTo>
                                  <a:pt x="126512" y="98221"/>
                                  <a:pt x="98221" y="126512"/>
                                  <a:pt x="63256" y="126512"/>
                                </a:cubicBezTo>
                                <a:cubicBezTo>
                                  <a:pt x="28354" y="126512"/>
                                  <a:pt x="0" y="98221"/>
                                  <a:pt x="0" y="63256"/>
                                </a:cubicBezTo>
                                <a:cubicBezTo>
                                  <a:pt x="0" y="28355"/>
                                  <a:pt x="28354" y="0"/>
                                  <a:pt x="63256"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7964" name="Shape 7964"/>
                        <wps:cNvSpPr/>
                        <wps:spPr>
                          <a:xfrm>
                            <a:off x="1534" y="253214"/>
                            <a:ext cx="253024" cy="0"/>
                          </a:xfrm>
                          <a:custGeom>
                            <a:avLst/>
                            <a:gdLst/>
                            <a:ahLst/>
                            <a:cxnLst/>
                            <a:rect l="0" t="0" r="0" b="0"/>
                            <a:pathLst>
                              <a:path w="253024">
                                <a:moveTo>
                                  <a:pt x="0" y="0"/>
                                </a:moveTo>
                                <a:lnTo>
                                  <a:pt x="253024" y="0"/>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65" name="Shape 7965"/>
                        <wps:cNvSpPr/>
                        <wps:spPr>
                          <a:xfrm>
                            <a:off x="254559" y="253214"/>
                            <a:ext cx="253024" cy="0"/>
                          </a:xfrm>
                          <a:custGeom>
                            <a:avLst/>
                            <a:gdLst/>
                            <a:ahLst/>
                            <a:cxnLst/>
                            <a:rect l="0" t="0" r="0" b="0"/>
                            <a:pathLst>
                              <a:path w="253024">
                                <a:moveTo>
                                  <a:pt x="0" y="0"/>
                                </a:moveTo>
                                <a:lnTo>
                                  <a:pt x="253024" y="0"/>
                                </a:lnTo>
                              </a:path>
                            </a:pathLst>
                          </a:custGeom>
                          <a:ln w="12651" cap="rnd">
                            <a:miter lim="100000"/>
                          </a:ln>
                        </wps:spPr>
                        <wps:style>
                          <a:lnRef idx="1">
                            <a:srgbClr val="141414"/>
                          </a:lnRef>
                          <a:fillRef idx="0">
                            <a:srgbClr val="000000">
                              <a:alpha val="0"/>
                            </a:srgbClr>
                          </a:fillRef>
                          <a:effectRef idx="0">
                            <a:scrgbClr r="0" g="0" b="0"/>
                          </a:effectRef>
                          <a:fontRef idx="none"/>
                        </wps:style>
                        <wps:bodyPr/>
                      </wps:wsp>
                      <wps:wsp>
                        <wps:cNvPr id="7966" name="Shape 7966"/>
                        <wps:cNvSpPr/>
                        <wps:spPr>
                          <a:xfrm>
                            <a:off x="203906" y="455650"/>
                            <a:ext cx="101257" cy="101178"/>
                          </a:xfrm>
                          <a:custGeom>
                            <a:avLst/>
                            <a:gdLst/>
                            <a:ahLst/>
                            <a:cxnLst/>
                            <a:rect l="0" t="0" r="0" b="0"/>
                            <a:pathLst>
                              <a:path w="101257" h="101178">
                                <a:moveTo>
                                  <a:pt x="101257" y="50589"/>
                                </a:moveTo>
                                <a:cubicBezTo>
                                  <a:pt x="101257" y="78564"/>
                                  <a:pt x="78580" y="101178"/>
                                  <a:pt x="50652" y="101178"/>
                                </a:cubicBezTo>
                                <a:cubicBezTo>
                                  <a:pt x="22677" y="101178"/>
                                  <a:pt x="0" y="78564"/>
                                  <a:pt x="0" y="50589"/>
                                </a:cubicBezTo>
                                <a:cubicBezTo>
                                  <a:pt x="0" y="22662"/>
                                  <a:pt x="22677" y="0"/>
                                  <a:pt x="50652" y="0"/>
                                </a:cubicBezTo>
                                <a:cubicBezTo>
                                  <a:pt x="78580" y="0"/>
                                  <a:pt x="101257" y="22662"/>
                                  <a:pt x="101257" y="50589"/>
                                </a:cubicBezTo>
                                <a:close/>
                              </a:path>
                            </a:pathLst>
                          </a:custGeom>
                          <a:ln w="25302" cap="flat">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61C8DB80" id="Group 99908" o:spid="_x0000_s1026" style="position:absolute;margin-left:368.6pt;margin-top:-2.65pt;width:39.95pt;height:64.75pt;z-index:251680768" coordsize="5075,8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">
                <v:shape id="Shape 7947" o:spid="_x0000_s1027" style="position:absolute;left:2545;width:0;height:2530;visibility:visible;mso-wrap-style:square;v-text-anchor:top" coordsize="0,2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gGccA&#10;AADdAAAADwAAAGRycy9kb3ducmV2LnhtbESPS2vDMBCE74X8B7GB3ho5acjDiRKCS0tOgbqF5LhY&#10;Wz9qrYykxu6/rwKBHoeZ+YbZ7gfTiis5X1tWMJ0kIIgLq2suFXx+vD6tQPiArLG1TAp+ycN+N3rY&#10;Yqptz+90zUMpIoR9igqqELpUSl9UZNBPbEccvS/rDIYoXSm1wz7CTStnSbKQBmuOCxV2lFVUfOc/&#10;RkHS6H6WTd3zS+NOb80qm58Px4tSj+PhsAERaAj/4Xv7qBUs1/Ml3N7EJyB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14BnHAAAA3QAAAA8AAAAAAAAAAAAAAAAAmAIAAGRy&#10;cy9kb3ducmV2LnhtbFBLBQYAAAAABAAEAPUAAACMAwAAAAA=&#10;" path="m,l,253024e" filled="f" strokecolor="#969696" strokeweight=".35142mm">
                  <v:stroke miterlimit="1" joinstyle="miter"/>
                  <v:path arrowok="t" textboxrect="0,0,0,253024"/>
                </v:shape>
                <v:shape id="Shape 7948" o:spid="_x0000_s1028" style="position:absolute;left:15;width:5060;height:0;visibility:visible;mso-wrap-style:square;v-text-anchor:top" coordsize="506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iE1sQA&#10;AADdAAAADwAAAGRycy9kb3ducmV2LnhtbERPTWsCMRC9F/wPYYTealYRratRVNoiglBtCx6Hzbi7&#10;upmsSdT135uD0OPjfU9mjanElZwvLSvodhIQxJnVJecKfn8+395B+ICssbJMCu7kYTZtvUww1fbG&#10;W7ruQi5iCPsUFRQh1KmUPivIoO/YmjhyB+sMhghdLrXDWww3lewlyUAaLDk2FFjTsqDstLsYBRs/&#10;OI6+9u7S09/7/t95vbAf561Sr+1mPgYRqAn/4qd7pRUMR/04N76JT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4hNbEAAAA3QAAAA8AAAAAAAAAAAAAAAAAmAIAAGRycy9k&#10;b3ducmV2LnhtbFBLBQYAAAAABAAEAPUAAACJAwAAAAA=&#10;" path="m,l506049,e" filled="f" strokecolor="#969696" strokeweight=".35142mm">
                  <v:stroke miterlimit="1" joinstyle="miter"/>
                  <v:path arrowok="t" textboxrect="0,0,506049,0"/>
                </v:shape>
                <v:shape id="Shape 7950" o:spid="_x0000_s1029" style="position:absolute;left:2039;top:2026;width:1012;height:1012;visibility:visible;mso-wrap-style:square;v-text-anchor:top" coordsize="101257,101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GLMMIA&#10;AADdAAAADwAAAGRycy9kb3ducmV2LnhtbERPTYvCMBC9L+x/CLPgTVMFq1ajyIKg3tRdwdvYjG3Y&#10;ZlKaqNVfbw7CHh/ve7ZobSVu1HjjWEG/l4Agzp02XCj4Oay6YxA+IGusHJOCB3lYzD8/Zphpd+cd&#10;3fahEDGEfYYKyhDqTEqfl2TR91xNHLmLayyGCJtC6gbvMdxWcpAkqbRoODaUWNN3Sfnf/moVmOK5&#10;spt0vDzxcJ2ej2ar+7+pUp2vdjkFEagN/+K3e60VjCbDuD++i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YswwgAAAN0AAAAPAAAAAAAAAAAAAAAAAJgCAABkcnMvZG93&#10;bnJldi54bWxQSwUGAAAAAAQABAD1AAAAhwMAAAAA&#10;" path="m101257,50589v,27975,-22677,50652,-50605,50652c22677,101241,,78564,,50589,,22661,22677,,50652,v27928,,50605,22661,50605,50589xe" filled="f" strokecolor="#141414" strokeweight=".70283mm">
                  <v:stroke miterlimit="1" joinstyle="miter"/>
                  <v:path arrowok="t" textboxrect="0,0,101257,101241"/>
                </v:shape>
                <v:shape id="Shape 7952" o:spid="_x0000_s1030" style="position:absolute;left:2545;top:2532;width:0;height:5058;visibility:visible;mso-wrap-style:square;v-text-anchor:top" coordsize="0,505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B7MUA&#10;AADdAAAADwAAAGRycy9kb3ducmV2LnhtbESP3YrCMBSE7wXfIRzBG9FUWf+6RnHFZdUr/x7g0Jxt&#10;yzYnpYnavr0RFrwcZuYbZrGqTSHuVLncsoLhIAJBnFidc6rgevnuz0A4j6yxsEwKGnKwWrZbC4y1&#10;ffCJ7mefigBhF6OCzPsyltIlGRl0A1sSB+/XVgZ9kFUqdYWPADeFHEXRRBrMOSxkWNImo+TvfDMK&#10;9tt0bg8fP1+X3nQ8weO6GebYKNXt1OtPEJ5q/w7/t3dawXQ+HsHrTXgCcvk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6wHsxQAAAN0AAAAPAAAAAAAAAAAAAAAAAJgCAABkcnMv&#10;ZG93bnJldi54bWxQSwUGAAAAAAQABAD1AAAAigMAAAAA&#10;" path="m,l,505859e" filled="f" strokecolor="#141414" strokeweight=".35142mm">
                  <v:stroke miterlimit="1" joinstyle="miter" endcap="round"/>
                  <v:path arrowok="t" textboxrect="0,0,0,505859"/>
                </v:shape>
                <v:shape id="Shape 7953" o:spid="_x0000_s1031" style="position:absolute;top:7590;width:2530;height:0;visibility:visible;mso-wrap-style:square;v-text-anchor:top" coordsize="25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RuMgA&#10;AADdAAAADwAAAGRycy9kb3ducmV2LnhtbESPQWvCQBSE70L/w/IK3nSTFm1NXaUUKhI8qC1Ib4/s&#10;M0nNvg3ZNYn99V1B8DjMzDfMfNmbSrTUuNKygngcgSDOrC45V/D99Tl6BeE8ssbKMim4kIPl4mEw&#10;x0TbjnfU7n0uAoRdggoK7+tESpcVZNCNbU0cvKNtDPogm1zqBrsAN5V8iqKpNFhyWCiwpo+CstP+&#10;bBRsjqez//3ZxulhNf3TJq3WaR4rNXzs399AeOr9PXxrr7WCl9nkGa5vwhO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JtG4yAAAAN0AAAAPAAAAAAAAAAAAAAAAAJgCAABk&#10;cnMvZG93bnJldi54bWxQSwUGAAAAAAQABAD1AAAAjQMAAAAA&#10;" path="m253024,l,e" filled="f" strokecolor="#141414" strokeweight=".35142mm">
                  <v:stroke miterlimit="1" joinstyle="miter" endcap="round"/>
                  <v:path arrowok="t" textboxrect="0,0,253024,0"/>
                </v:shape>
                <v:shape id="Shape 7958" o:spid="_x0000_s1032" style="position:absolute;left:2545;top:5062;width:2530;height:0;visibility:visible;mso-wrap-style:square;v-text-anchor:top" coordsize="25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DycUA&#10;AADdAAAADwAAAGRycy9kb3ducmV2LnhtbERPTWvCQBC9F/wPyxR6azYRmmp0FRFaJHioaUG8Ddkx&#10;Sc3Ohuxq0v5691Do8fG+l+vRtOJGvWssK0iiGARxaXXDlYKvz7fnGQjnkTW2lknBDzlYryYPS8y0&#10;HfhAt8JXIoSwy1BB7X2XSenKmgy6yHbEgTvb3qAPsK+k7nEI4aaV0zhOpcGGQ0ONHW1rKi/F1SjY&#10;ny9X/336SPLje/qrTd7u8ipR6ulx3CxAeBr9v/jPvdMKXucvYW54E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kPJxQAAAN0AAAAPAAAAAAAAAAAAAAAAAJgCAABkcnMv&#10;ZG93bnJldi54bWxQSwUGAAAAAAQABAD1AAAAigMAAAAA&#10;" path="m253024,l,e" filled="f" strokecolor="#141414" strokeweight=".35142mm">
                  <v:stroke miterlimit="1" joinstyle="miter" endcap="round"/>
                  <v:path arrowok="t" textboxrect="0,0,253024,0"/>
                </v:shape>
                <v:shape id="Shape 7961" o:spid="_x0000_s1033" style="position:absolute;left:15;top:5062;width:2530;height:0;visibility:visible;mso-wrap-style:square;v-text-anchor:top" coordsize="25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g6ccA&#10;AADdAAAADwAAAGRycy9kb3ducmV2LnhtbESPT2vCQBTE70K/w/KE3nSTHtI2uglSaJHQg38K4u2R&#10;fSbR7NuQXTXtp3eFgsdhZn7DzPPBtOJCvWssK4inEQji0uqGKwU/28/JGwjnkTW2lknBLznIs6fR&#10;HFNtr7ymy8ZXIkDYpaig9r5LpXRlTQbd1HbEwTvY3qAPsq+k7vEa4KaVL1GUSIMNh4UaO/qoqTxt&#10;zkbB9+F09sf9Ki52X8mfNkW7LKpYqefxsJiB8DT4R/i/vdQKXt+TGO5vwhOQ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UIOnHAAAA3QAAAA8AAAAAAAAAAAAAAAAAmAIAAGRy&#10;cy9kb3ducmV2LnhtbFBLBQYAAAAABAAEAPUAAACMAwAAAAA=&#10;" path="m253024,l,e" filled="f" strokecolor="#141414" strokeweight=".35142mm">
                  <v:stroke miterlimit="1" joinstyle="miter" endcap="round"/>
                  <v:path arrowok="t" textboxrect="0,0,253024,0"/>
                </v:shape>
                <v:shape id="Shape 7962" o:spid="_x0000_s1034" style="position:absolute;left:1913;top:6958;width:1265;height:1265;visibility:visible;mso-wrap-style:square;v-text-anchor:top" coordsize="126512,12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MWsUA&#10;AADdAAAADwAAAGRycy9kb3ducmV2LnhtbESPT2sCMRTE70K/Q3iF3jRbwX9bo4gi9eDBVXt/3bxu&#10;liYvyybq+u1NoeBxmJnfMPNl56y4UhtqzwreBxkI4tLrmisF59O2PwURIrJG65kU3CnAcvHSm2Ou&#10;/Y0Luh5jJRKEQ44KTIxNLmUoDTkMA98QJ+/Htw5jkm0ldYu3BHdWDrNsLB3WnBYMNrQ2VP4eL07B&#10;bL/73pefX64ooj2YMNpc7Gmj1Ntrt/oAEamLz/B/e6cVTGbjIfy9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ExaxQAAAN0AAAAPAAAAAAAAAAAAAAAAAJgCAABkcnMv&#10;ZG93bnJldi54bWxQSwUGAAAAAAQABAD1AAAAigMAAAAA&#10;" path="m63256,v34965,,63256,28355,63256,63256c126512,98221,98221,126512,63256,126512,28354,126512,,98221,,63256,,28355,28354,,63256,xe" fillcolor="#141414" stroked="f" strokeweight="0">
                  <v:stroke miterlimit="1" joinstyle="miter" endcap="round"/>
                  <v:path arrowok="t" textboxrect="0,0,126512,126512"/>
                </v:shape>
                <v:shape id="Shape 7964" o:spid="_x0000_s1035" style="position:absolute;left:15;top:2532;width:2530;height:0;visibility:visible;mso-wrap-style:square;v-text-anchor:top" coordsize="25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DccgA&#10;AADdAAAADwAAAGRycy9kb3ducmV2LnhtbESPT2vCQBTE70K/w/IK3nQTkbSNWaUIioQeqi0Ub4/s&#10;y5+afRuyq0Y/fbdQ6HGYmd8w2WowrbhQ7xrLCuJpBIK4sLrhSsHnx2byDMJ5ZI2tZVJwIwer5cMo&#10;w1TbK+/pcvCVCBB2KSqove9SKV1Rk0E3tR1x8ErbG/RB9pXUPV4D3LRyFkWJNNhwWKixo3VNxelw&#10;NgreytPZfx/f4/xrm9y1ydtdXsVKjR+H1wUIT4P/D/+1d1rB00syh9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o4NxyAAAAN0AAAAPAAAAAAAAAAAAAAAAAJgCAABk&#10;cnMvZG93bnJldi54bWxQSwUGAAAAAAQABAD1AAAAjQMAAAAA&#10;" path="m,l253024,e" filled="f" strokecolor="#141414" strokeweight=".35142mm">
                  <v:stroke miterlimit="1" joinstyle="miter" endcap="round"/>
                  <v:path arrowok="t" textboxrect="0,0,253024,0"/>
                </v:shape>
                <v:shape id="Shape 7965" o:spid="_x0000_s1036" style="position:absolute;left:2545;top:2532;width:2530;height:0;visibility:visible;mso-wrap-style:square;v-text-anchor:top" coordsize="25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m6sgA&#10;AADdAAAADwAAAGRycy9kb3ducmV2LnhtbESPT2vCQBTE70K/w/IK3nQTwbSNWaUIioQeqi0Ub4/s&#10;y5+afRuyq0Y/fbdQ6HGYmd8w2WowrbhQ7xrLCuJpBIK4sLrhSsHnx2byDMJ5ZI2tZVJwIwer5cMo&#10;w1TbK+/pcvCVCBB2KSqove9SKV1Rk0E3tR1x8ErbG/RB9pXUPV4D3LRyFkWJNNhwWKixo3VNxelw&#10;NgreytPZfx/f4/xrm9y1ydtdXsVKjR+H1wUIT4P/D/+1d1rB00syh9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7ybqyAAAAN0AAAAPAAAAAAAAAAAAAAAAAJgCAABk&#10;cnMvZG93bnJldi54bWxQSwUGAAAAAAQABAD1AAAAjQMAAAAA&#10;" path="m,l253024,e" filled="f" strokecolor="#141414" strokeweight=".35142mm">
                  <v:stroke miterlimit="1" joinstyle="miter" endcap="round"/>
                  <v:path arrowok="t" textboxrect="0,0,253024,0"/>
                </v:shape>
                <v:shape id="Shape 7966" o:spid="_x0000_s1037" style="position:absolute;left:2039;top:4556;width:1012;height:1012;visibility:visible;mso-wrap-style:square;v-text-anchor:top" coordsize="101257,10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QlsYA&#10;AADdAAAADwAAAGRycy9kb3ducmV2LnhtbESPS4vCQBCE7wv+h6GFvSw60UPWREfxwcLizdfBW5Np&#10;k2imJ2TGGP/9jrDgsaiqr6jZojOVaKlxpWUFo2EEgjizuuRcwfHwM5iAcB5ZY2WZFDzJwWLe+5hh&#10;qu2Dd9TufS4ChF2KCgrv61RKlxVk0A1tTRy8i20M+iCbXOoGHwFuKjmOolgaLDksFFjTuqDstr8b&#10;BddoUrWjcmdOp2vy3CRdvf1anZX67HfLKQhPnX+H/9u/WsF3Esfweh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9QlsYAAADdAAAADwAAAAAAAAAAAAAAAACYAgAAZHJz&#10;L2Rvd25yZXYueG1sUEsFBgAAAAAEAAQA9QAAAIsDAAAAAA==&#10;" path="m101257,50589v,27975,-22677,50589,-50605,50589c22677,101178,,78564,,50589,,22662,22677,,50652,v27928,,50605,22662,50605,50589xe" filled="f" strokecolor="#141414" strokeweight=".70283mm">
                  <v:stroke miterlimit="1" joinstyle="miter"/>
                  <v:path arrowok="t" textboxrect="0,0,101257,101178"/>
                </v:shape>
                <w10:wrap type="square"/>
              </v:group>
            </w:pict>
          </mc:Fallback>
        </mc:AlternateContent>
      </w:r>
      <w:r>
        <w:t>(</w:t>
      </w:r>
      <w:proofErr w:type="gramStart"/>
      <w:r>
        <w:rPr>
          <w:i/>
        </w:rPr>
        <w:t xml:space="preserve">T </w:t>
      </w:r>
      <w:r>
        <w:rPr>
          <w:sz w:val="31"/>
          <w:vertAlign w:val="subscript"/>
        </w:rPr>
        <w:t>:</w:t>
      </w:r>
      <w:proofErr w:type="gramEnd"/>
      <w:r>
        <w:rPr>
          <w:sz w:val="31"/>
          <w:vertAlign w:val="subscript"/>
        </w:rPr>
        <w:t xml:space="preserve"> </w:t>
      </w:r>
      <w:r>
        <w:rPr>
          <w:i/>
          <w:sz w:val="31"/>
          <w:vertAlign w:val="subscript"/>
        </w:rPr>
        <w:t xml:space="preserve">T </w:t>
      </w:r>
      <w:r>
        <w:rPr>
          <w:i/>
        </w:rPr>
        <w:t xml:space="preserve">∈ </w:t>
      </w:r>
      <w:r>
        <w:rPr>
          <w:i/>
          <w:sz w:val="31"/>
          <w:vertAlign w:val="subscript"/>
        </w:rPr>
        <w:t xml:space="preserve">T </w:t>
      </w:r>
      <w:r>
        <w:t xml:space="preserve">) is seceded from Ω and incorporated into </w:t>
      </w:r>
      <w:r>
        <w:rPr>
          <w:i/>
        </w:rPr>
        <w:t xml:space="preserve">A </w:t>
      </w:r>
      <w:r>
        <w:t>. The CHB (1) partially covered by</w:t>
      </w:r>
      <w:r>
        <w:rPr>
          <w:vertAlign w:val="subscript"/>
        </w:rPr>
        <w:t xml:space="preserve">Ω </w:t>
      </w:r>
      <w:r>
        <w:rPr>
          <w:i/>
        </w:rPr>
        <w:t>F</w:t>
      </w:r>
      <w:r>
        <w:rPr>
          <w:vertAlign w:val="subscript"/>
        </w:rPr>
        <w:t>Ω</w:t>
      </w:r>
      <w:r>
        <w:rPr>
          <w:i/>
          <w:vertAlign w:val="subscript"/>
        </w:rPr>
        <w:t xml:space="preserve">i </w:t>
      </w:r>
      <w:r>
        <w:t>fully covered by</w:t>
      </w:r>
      <w:r>
        <w:rPr>
          <w:i/>
          <w:vertAlign w:val="subscript"/>
        </w:rPr>
        <w:t xml:space="preserve">e </w:t>
      </w:r>
      <w:r>
        <w:rPr>
          <w:i/>
        </w:rPr>
        <w:t>T</w:t>
      </w:r>
      <w:r>
        <w:rPr>
          <w:i/>
          <w:vertAlign w:val="subscript"/>
        </w:rPr>
        <w:t xml:space="preserve">e </w:t>
      </w:r>
      <w:r>
        <w:t>secede this territory</w:t>
      </w:r>
      <w:r>
        <w:rPr>
          <w:i/>
        </w:rPr>
        <w:t>T</w:t>
      </w:r>
      <w:r>
        <w:rPr>
          <w:i/>
          <w:vertAlign w:val="subscript"/>
        </w:rPr>
        <w:t xml:space="preserve">e </w:t>
      </w:r>
      <w:r>
        <w:t>are incorporated into</w:t>
      </w:r>
      <w:r>
        <w:rPr>
          <w:i/>
        </w:rPr>
        <w:t>T</w:t>
      </w:r>
      <w:r>
        <w:rPr>
          <w:i/>
          <w:vertAlign w:val="subscript"/>
        </w:rPr>
        <w:t xml:space="preserve">i </w:t>
      </w:r>
      <w:r>
        <w:rPr>
          <w:i/>
        </w:rPr>
        <w:t xml:space="preserve">∈ </w:t>
      </w:r>
      <w:r>
        <w:rPr>
          <w:i/>
          <w:sz w:val="31"/>
          <w:vertAlign w:val="subscript"/>
        </w:rPr>
        <w:t>T</w:t>
      </w:r>
      <w:r>
        <w:rPr>
          <w:i/>
          <w:vertAlign w:val="subscript"/>
        </w:rPr>
        <w:t>e</w:t>
      </w:r>
      <w:r>
        <w:rPr>
          <w:i/>
        </w:rPr>
        <w:t>A</w:t>
      </w:r>
      <w:r>
        <w:t>to</w:t>
      </w:r>
      <w:r>
        <w:rPr>
          <w:vertAlign w:val="subscript"/>
        </w:rPr>
        <w:t>0</w:t>
      </w:r>
      <w:r>
        <w:t>, the Areas</w:t>
      </w:r>
      <w:r>
        <w:rPr>
          <w:i/>
        </w:rPr>
        <w:t>A</w:t>
      </w:r>
      <w:r>
        <w:rPr>
          <w:vertAlign w:val="subscript"/>
        </w:rPr>
        <w:t>0</w:t>
      </w:r>
      <w:r>
        <w:t xml:space="preserve">. </w:t>
      </w:r>
      <w:r>
        <w:rPr>
          <w:i/>
        </w:rPr>
        <w:t>T</w:t>
      </w:r>
      <w:r>
        <w:rPr>
          <w:vertAlign w:val="subscript"/>
        </w:rPr>
        <w:t>0</w:t>
      </w:r>
      <w:r>
        <w:rPr>
          <w:i/>
          <w:vertAlign w:val="subscript"/>
        </w:rPr>
        <w:t xml:space="preserve">w </w:t>
      </w:r>
      <w:r>
        <w:t>is be</w:t>
      </w:r>
      <w:r>
        <w:rPr>
          <w:i/>
        </w:rPr>
        <w:t>P</w:t>
      </w:r>
      <w:r>
        <w:rPr>
          <w:i/>
          <w:vertAlign w:val="subscript"/>
        </w:rPr>
        <w:t xml:space="preserve">i </w:t>
      </w:r>
      <w:r>
        <w:rPr>
          <w:color w:val="191919"/>
        </w:rPr>
        <w:t>A</w:t>
      </w:r>
      <w:r>
        <w:rPr>
          <w:color w:val="191919"/>
          <w:sz w:val="24"/>
        </w:rPr>
        <w:t>P</w:t>
      </w:r>
      <w:r>
        <w:rPr>
          <w:color w:val="191919"/>
          <w:sz w:val="16"/>
        </w:rPr>
        <w:t>0</w:t>
      </w:r>
      <w:r>
        <w:rPr>
          <w:color w:val="191919"/>
          <w:sz w:val="24"/>
          <w:vertAlign w:val="subscript"/>
        </w:rPr>
        <w:t>i</w:t>
      </w:r>
      <w:r>
        <w:rPr>
          <w:color w:val="191919"/>
        </w:rPr>
        <w:t>A</w:t>
      </w:r>
      <w:r>
        <w:rPr>
          <w:color w:val="191919"/>
          <w:sz w:val="24"/>
        </w:rPr>
        <w:t>P</w:t>
      </w:r>
      <w:r>
        <w:rPr>
          <w:color w:val="191919"/>
          <w:sz w:val="16"/>
        </w:rPr>
        <w:t>0</w:t>
      </w:r>
      <w:r>
        <w:rPr>
          <w:color w:val="191919"/>
          <w:sz w:val="24"/>
          <w:vertAlign w:val="subscript"/>
        </w:rPr>
        <w:t>i</w:t>
      </w:r>
    </w:p>
    <w:p w14:paraId="4663FE0C" w14:textId="77777777" w:rsidR="00A21FDC" w:rsidRDefault="00252176">
      <w:pPr>
        <w:spacing w:after="349"/>
        <w:ind w:left="1049" w:right="330"/>
      </w:pPr>
      <w:r>
        <w:t>Areas</w:t>
      </w:r>
    </w:p>
    <w:p w14:paraId="0515DCC4" w14:textId="77777777" w:rsidR="00A21FDC" w:rsidRDefault="00252176">
      <w:pPr>
        <w:tabs>
          <w:tab w:val="center" w:pos="3064"/>
          <w:tab w:val="center" w:pos="7155"/>
        </w:tabs>
        <w:spacing w:after="277"/>
        <w:ind w:left="0" w:firstLine="0"/>
        <w:jc w:val="left"/>
      </w:pPr>
      <w:r>
        <w:rPr>
          <w:sz w:val="22"/>
        </w:rPr>
        <w:tab/>
      </w:r>
      <w:proofErr w:type="gramStart"/>
      <w:r>
        <w:t>incorporated</w:t>
      </w:r>
      <w:proofErr w:type="gramEnd"/>
      <w:r>
        <w:t xml:space="preserve"> into Ω, resulting in unclaimed land.</w:t>
      </w:r>
      <w:r>
        <w:tab/>
      </w:r>
      <w:r>
        <w:rPr>
          <w:color w:val="191919"/>
        </w:rPr>
        <w:t>F</w:t>
      </w:r>
      <w:r>
        <w:rPr>
          <w:color w:val="191919"/>
          <w:sz w:val="16"/>
        </w:rPr>
        <w:t>i</w:t>
      </w:r>
    </w:p>
    <w:p w14:paraId="32C30CD7" w14:textId="77777777" w:rsidR="00A21FDC" w:rsidRDefault="00252176">
      <w:pPr>
        <w:spacing w:after="150"/>
        <w:ind w:left="1510" w:hanging="10"/>
        <w:jc w:val="center"/>
      </w:pPr>
      <w:r>
        <w:t xml:space="preserve">SEC of </w:t>
      </w:r>
      <w:r>
        <w:rPr>
          <w:i/>
        </w:rPr>
        <w:t>T</w:t>
      </w:r>
      <w:r>
        <w:rPr>
          <w:vertAlign w:val="subscript"/>
        </w:rPr>
        <w:t xml:space="preserve">Ω </w:t>
      </w:r>
      <w:r>
        <w:t xml:space="preserve">from Ω, INC of </w:t>
      </w:r>
      <w:r>
        <w:rPr>
          <w:i/>
        </w:rPr>
        <w:t>T</w:t>
      </w:r>
      <w:r>
        <w:rPr>
          <w:vertAlign w:val="subscript"/>
        </w:rPr>
        <w:t xml:space="preserve">Ω </w:t>
      </w:r>
      <w:r>
        <w:t xml:space="preserve">into </w:t>
      </w:r>
      <w:r>
        <w:rPr>
          <w:i/>
        </w:rPr>
        <w:t>A</w:t>
      </w:r>
      <w:r>
        <w:rPr>
          <w:vertAlign w:val="subscript"/>
        </w:rPr>
        <w:t>0</w:t>
      </w:r>
    </w:p>
    <w:p w14:paraId="7FD07270" w14:textId="77777777" w:rsidR="00A21FDC" w:rsidRDefault="00252176">
      <w:pPr>
        <w:tabs>
          <w:tab w:val="center" w:pos="1189"/>
          <w:tab w:val="center" w:pos="2257"/>
          <w:tab w:val="center" w:pos="4969"/>
        </w:tabs>
        <w:spacing w:after="0"/>
        <w:ind w:left="0" w:firstLine="0"/>
        <w:jc w:val="left"/>
      </w:pPr>
      <w:r>
        <w:rPr>
          <w:sz w:val="22"/>
        </w:rPr>
        <w:tab/>
      </w:r>
      <w:r>
        <w:rPr>
          <w:i/>
          <w:sz w:val="31"/>
          <w:vertAlign w:val="subscript"/>
        </w:rPr>
        <w:t>∀</w:t>
      </w:r>
      <w:r>
        <w:rPr>
          <w:i/>
        </w:rPr>
        <w:t>F</w:t>
      </w:r>
      <w:r>
        <w:rPr>
          <w:i/>
          <w:sz w:val="14"/>
        </w:rPr>
        <w:t>i</w:t>
      </w:r>
      <w:r>
        <w:rPr>
          <w:i/>
          <w:sz w:val="14"/>
        </w:rPr>
        <w:tab/>
      </w:r>
      <w:r>
        <w:rPr>
          <w:i/>
        </w:rPr>
        <w:t>A</w:t>
      </w:r>
      <w:r>
        <w:rPr>
          <w:sz w:val="14"/>
        </w:rPr>
        <w:t>0</w:t>
      </w:r>
      <w:proofErr w:type="gramStart"/>
      <w:r>
        <w:rPr>
          <w:i/>
        </w:rPr>
        <w:t>,∀</w:t>
      </w:r>
      <w:proofErr w:type="gramEnd"/>
      <w:r>
        <w:rPr>
          <w:i/>
        </w:rPr>
        <w:t>P</w:t>
      </w:r>
      <w:r>
        <w:rPr>
          <w:i/>
          <w:sz w:val="14"/>
        </w:rPr>
        <w:t xml:space="preserve">i </w:t>
      </w:r>
      <w:r>
        <w:t>–</w:t>
      </w:r>
      <w:r>
        <w:tab/>
      </w:r>
      <w:r>
        <w:rPr>
          <w:sz w:val="31"/>
          <w:vertAlign w:val="superscript"/>
        </w:rPr>
        <w:t xml:space="preserve">SEC </w:t>
      </w:r>
      <w:r>
        <w:t xml:space="preserve">of </w:t>
      </w:r>
      <w:r>
        <w:rPr>
          <w:i/>
        </w:rPr>
        <w:t>T</w:t>
      </w:r>
      <w:r>
        <w:rPr>
          <w:i/>
          <w:vertAlign w:val="subscript"/>
        </w:rPr>
        <w:t xml:space="preserve">i </w:t>
      </w:r>
      <w:r>
        <w:t xml:space="preserve">from </w:t>
      </w:r>
      <w:r>
        <w:rPr>
          <w:i/>
        </w:rPr>
        <w:t>P</w:t>
      </w:r>
      <w:r>
        <w:rPr>
          <w:i/>
          <w:vertAlign w:val="subscript"/>
        </w:rPr>
        <w:t>i</w:t>
      </w:r>
      <w:r>
        <w:t xml:space="preserve">, </w:t>
      </w:r>
      <w:r>
        <w:rPr>
          <w:sz w:val="31"/>
          <w:vertAlign w:val="superscript"/>
        </w:rPr>
        <w:t xml:space="preserve">INC </w:t>
      </w:r>
      <w:r>
        <w:t xml:space="preserve">of </w:t>
      </w:r>
      <w:r>
        <w:rPr>
          <w:i/>
        </w:rPr>
        <w:t>T</w:t>
      </w:r>
      <w:r>
        <w:rPr>
          <w:i/>
          <w:vertAlign w:val="subscript"/>
        </w:rPr>
        <w:t xml:space="preserve">i </w:t>
      </w:r>
      <w:r>
        <w:t xml:space="preserve">into </w:t>
      </w:r>
      <w:r>
        <w:rPr>
          <w:i/>
        </w:rPr>
        <w:t>B</w:t>
      </w:r>
      <w:r>
        <w:rPr>
          <w:vertAlign w:val="subscript"/>
        </w:rPr>
        <w:t>1</w:t>
      </w:r>
    </w:p>
    <w:p w14:paraId="7AC326D3" w14:textId="77777777" w:rsidR="00A21FDC" w:rsidRDefault="00252176">
      <w:pPr>
        <w:spacing w:after="96"/>
        <w:ind w:right="222" w:hanging="10"/>
        <w:jc w:val="center"/>
      </w:pPr>
      <w:r>
        <w:t xml:space="preserve">INC of </w:t>
      </w:r>
      <w:r>
        <w:rPr>
          <w:i/>
        </w:rPr>
        <w:t>F</w:t>
      </w:r>
      <w:r>
        <w:rPr>
          <w:i/>
          <w:vertAlign w:val="subscript"/>
        </w:rPr>
        <w:t xml:space="preserve">i </w:t>
      </w:r>
      <w:r>
        <w:t xml:space="preserve">into </w:t>
      </w:r>
      <w:r>
        <w:rPr>
          <w:i/>
        </w:rPr>
        <w:t>B</w:t>
      </w:r>
      <w:r>
        <w:rPr>
          <w:vertAlign w:val="subscript"/>
        </w:rPr>
        <w:t>1</w:t>
      </w:r>
    </w:p>
    <w:p w14:paraId="2BB55B79" w14:textId="77777777" w:rsidR="00A21FDC" w:rsidRDefault="00252176">
      <w:pPr>
        <w:spacing w:after="0"/>
        <w:ind w:left="1532" w:hanging="10"/>
        <w:jc w:val="center"/>
      </w:pPr>
      <w:r>
        <w:t xml:space="preserve">SEC of </w:t>
      </w:r>
      <w:r>
        <w:rPr>
          <w:i/>
        </w:rPr>
        <w:t>T</w:t>
      </w:r>
      <w:r>
        <w:rPr>
          <w:i/>
          <w:vertAlign w:val="subscript"/>
        </w:rPr>
        <w:t xml:space="preserve">w </w:t>
      </w:r>
      <w:r>
        <w:t xml:space="preserve">from </w:t>
      </w:r>
      <w:r>
        <w:rPr>
          <w:i/>
        </w:rPr>
        <w:t>B</w:t>
      </w:r>
      <w:r>
        <w:rPr>
          <w:vertAlign w:val="subscript"/>
        </w:rPr>
        <w:t>1</w:t>
      </w:r>
      <w:r>
        <w:t xml:space="preserve">, INC of </w:t>
      </w:r>
      <w:r>
        <w:rPr>
          <w:i/>
        </w:rPr>
        <w:t>T</w:t>
      </w:r>
      <w:r>
        <w:rPr>
          <w:i/>
          <w:vertAlign w:val="subscript"/>
        </w:rPr>
        <w:t xml:space="preserve">w </w:t>
      </w:r>
      <w:r>
        <w:t>into Ω</w:t>
      </w:r>
    </w:p>
    <w:p w14:paraId="6782FD4F" w14:textId="77777777" w:rsidR="00A21FDC" w:rsidRDefault="00252176">
      <w:pPr>
        <w:spacing w:after="42" w:line="259" w:lineRule="auto"/>
        <w:ind w:left="2" w:firstLine="0"/>
        <w:jc w:val="left"/>
      </w:pPr>
      <w:r>
        <w:rPr>
          <w:noProof/>
          <w:sz w:val="22"/>
        </w:rPr>
        <mc:AlternateContent>
          <mc:Choice Requires="wpg">
            <w:drawing>
              <wp:inline distT="0" distB="0" distL="0" distR="0" wp14:anchorId="726BEF8D" wp14:editId="31D1F3AD">
                <wp:extent cx="5356974" cy="6325"/>
                <wp:effectExtent l="0" t="0" r="0" b="0"/>
                <wp:docPr id="99909" name="Group 99909"/>
                <wp:cNvGraphicFramePr/>
                <a:graphic xmlns:a="http://schemas.openxmlformats.org/drawingml/2006/main">
                  <a:graphicData uri="http://schemas.microsoft.com/office/word/2010/wordprocessingGroup">
                    <wpg:wgp>
                      <wpg:cNvGrpSpPr/>
                      <wpg:grpSpPr>
                        <a:xfrm>
                          <a:off x="0" y="0"/>
                          <a:ext cx="5356974" cy="6325"/>
                          <a:chOff x="0" y="0"/>
                          <a:chExt cx="5356974" cy="6325"/>
                        </a:xfrm>
                      </wpg:grpSpPr>
                      <wps:wsp>
                        <wps:cNvPr id="8028" name="Shape 8028"/>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F75875" id="Group 99909" o:spid="_x0000_s1026" style="width:421.8pt;height:.5pt;mso-position-horizontal-relative:char;mso-position-vertical-relative:line" coordsize="535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">
                <v:shape id="Shape 8028"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Y8QA&#10;AADdAAAADwAAAGRycy9kb3ducmV2LnhtbERPTWvCQBC9F/wPywheim4qWmN0FZEKInho9KC3MTsm&#10;sdnZkN1q/PfuodDj433Pl62pxJ0aV1pW8DGIQBBnVpecKzgeNv0YhPPIGivLpOBJDpaLztscE20f&#10;/E331OcihLBLUEHhfZ1I6bKCDLqBrYkDd7WNQR9gk0vd4COEm0oOo+hTGiw5NBRY07qg7Cf9NQow&#10;Hac3Pfnyo+flto5P5+n7bq+V6nXb1QyEp9b/i//cW60gjoZhbng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L2PEAAAA3QAAAA8AAAAAAAAAAAAAAAAAmAIAAGRycy9k&#10;b3ducmV2LnhtbFBLBQYAAAAABAAEAPUAAACJAwAAAAA=&#10;" path="m,l5356974,e" filled="f" strokeweight=".17569mm">
                  <v:stroke miterlimit="83231f" joinstyle="miter"/>
                  <v:path arrowok="t" textboxrect="0,0,5356974,0"/>
                </v:shape>
                <w10:anchorlock/>
              </v:group>
            </w:pict>
          </mc:Fallback>
        </mc:AlternateContent>
      </w:r>
    </w:p>
    <w:p w14:paraId="273C9D10" w14:textId="77777777" w:rsidR="00A21FDC" w:rsidRDefault="00252176">
      <w:pPr>
        <w:spacing w:after="54"/>
        <w:ind w:left="1049" w:right="1081"/>
      </w:pPr>
      <w:r>
        <w:t xml:space="preserve">Two existing Areas </w:t>
      </w:r>
      <w:r>
        <w:rPr>
          <w:i/>
        </w:rPr>
        <w:t>A</w:t>
      </w:r>
      <w:r>
        <w:rPr>
          <w:vertAlign w:val="subscript"/>
        </w:rPr>
        <w:t xml:space="preserve">1 </w:t>
      </w:r>
      <w:r>
        <w:t xml:space="preserve">and </w:t>
      </w:r>
      <w:r>
        <w:rPr>
          <w:i/>
        </w:rPr>
        <w:t>A</w:t>
      </w:r>
      <w:r>
        <w:rPr>
          <w:vertAlign w:val="subscript"/>
        </w:rPr>
        <w:t xml:space="preserve">2 </w:t>
      </w:r>
      <w:r>
        <w:t>are selected and their common border changes. This results in a symmetrical change of territories, made up</w:t>
      </w:r>
    </w:p>
    <w:p w14:paraId="5B622EBA" w14:textId="77777777" w:rsidR="00A21FDC" w:rsidRDefault="00252176">
      <w:pPr>
        <w:tabs>
          <w:tab w:val="center" w:pos="3876"/>
          <w:tab w:val="right" w:pos="8502"/>
        </w:tabs>
        <w:spacing w:after="341"/>
        <w:ind w:left="0" w:firstLine="0"/>
        <w:jc w:val="left"/>
      </w:pPr>
      <w:r>
        <w:rPr>
          <w:noProof/>
          <w:sz w:val="22"/>
        </w:rPr>
        <mc:AlternateContent>
          <mc:Choice Requires="wpg">
            <w:drawing>
              <wp:anchor distT="0" distB="0" distL="114300" distR="114300" simplePos="0" relativeHeight="251681792" behindDoc="0" locked="0" layoutInCell="1" allowOverlap="1" wp14:anchorId="5E7E0CA3" wp14:editId="24B7AC6C">
                <wp:simplePos x="0" y="0"/>
                <wp:positionH relativeFrom="column">
                  <wp:posOffset>4721493</wp:posOffset>
                </wp:positionH>
                <wp:positionV relativeFrom="paragraph">
                  <wp:posOffset>101384</wp:posOffset>
                </wp:positionV>
                <wp:extent cx="450039" cy="314999"/>
                <wp:effectExtent l="0" t="0" r="0" b="0"/>
                <wp:wrapSquare wrapText="bothSides"/>
                <wp:docPr id="99910" name="Group 99910"/>
                <wp:cNvGraphicFramePr/>
                <a:graphic xmlns:a="http://schemas.openxmlformats.org/drawingml/2006/main">
                  <a:graphicData uri="http://schemas.microsoft.com/office/word/2010/wordprocessingGroup">
                    <wpg:wgp>
                      <wpg:cNvGrpSpPr/>
                      <wpg:grpSpPr>
                        <a:xfrm>
                          <a:off x="0" y="0"/>
                          <a:ext cx="450039" cy="314999"/>
                          <a:chOff x="0" y="0"/>
                          <a:chExt cx="450039" cy="314999"/>
                        </a:xfrm>
                      </wpg:grpSpPr>
                      <wps:wsp>
                        <wps:cNvPr id="8068" name="Shape 8068"/>
                        <wps:cNvSpPr/>
                        <wps:spPr>
                          <a:xfrm>
                            <a:off x="225020" y="44990"/>
                            <a:ext cx="0" cy="225020"/>
                          </a:xfrm>
                          <a:custGeom>
                            <a:avLst/>
                            <a:gdLst/>
                            <a:ahLst/>
                            <a:cxnLst/>
                            <a:rect l="0" t="0" r="0" b="0"/>
                            <a:pathLst>
                              <a:path h="225020">
                                <a:moveTo>
                                  <a:pt x="0" y="0"/>
                                </a:moveTo>
                                <a:lnTo>
                                  <a:pt x="0" y="22502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069" name="Shape 8069"/>
                        <wps:cNvSpPr/>
                        <wps:spPr>
                          <a:xfrm>
                            <a:off x="0" y="44990"/>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070" name="Shape 8070"/>
                        <wps:cNvSpPr/>
                        <wps:spPr>
                          <a:xfrm>
                            <a:off x="225020" y="44990"/>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071" name="Shape 8071"/>
                        <wps:cNvSpPr/>
                        <wps:spPr>
                          <a:xfrm>
                            <a:off x="180030" y="0"/>
                            <a:ext cx="89980" cy="89980"/>
                          </a:xfrm>
                          <a:custGeom>
                            <a:avLst/>
                            <a:gdLst/>
                            <a:ahLst/>
                            <a:cxnLst/>
                            <a:rect l="0" t="0" r="0" b="0"/>
                            <a:pathLst>
                              <a:path w="89980" h="89980">
                                <a:moveTo>
                                  <a:pt x="89980" y="44990"/>
                                </a:moveTo>
                                <a:cubicBezTo>
                                  <a:pt x="89980" y="69826"/>
                                  <a:pt x="69826" y="89980"/>
                                  <a:pt x="44990" y="89980"/>
                                </a:cubicBezTo>
                                <a:cubicBezTo>
                                  <a:pt x="20153" y="89980"/>
                                  <a:pt x="0" y="69826"/>
                                  <a:pt x="0" y="44990"/>
                                </a:cubicBezTo>
                                <a:cubicBezTo>
                                  <a:pt x="0" y="20153"/>
                                  <a:pt x="20153" y="0"/>
                                  <a:pt x="44990" y="0"/>
                                </a:cubicBezTo>
                                <a:cubicBezTo>
                                  <a:pt x="69826" y="0"/>
                                  <a:pt x="89980" y="20153"/>
                                  <a:pt x="89980" y="44990"/>
                                </a:cubicBezTo>
                                <a:close/>
                              </a:path>
                            </a:pathLst>
                          </a:custGeom>
                          <a:ln w="22502" cap="flat">
                            <a:miter lim="100000"/>
                          </a:ln>
                        </wps:spPr>
                        <wps:style>
                          <a:lnRef idx="1">
                            <a:srgbClr val="141414"/>
                          </a:lnRef>
                          <a:fillRef idx="0">
                            <a:srgbClr val="000000">
                              <a:alpha val="0"/>
                            </a:srgbClr>
                          </a:fillRef>
                          <a:effectRef idx="0">
                            <a:scrgbClr r="0" g="0" b="0"/>
                          </a:effectRef>
                          <a:fontRef idx="none"/>
                        </wps:style>
                        <wps:bodyPr/>
                      </wps:wsp>
                      <wps:wsp>
                        <wps:cNvPr id="8075" name="Shape 8075"/>
                        <wps:cNvSpPr/>
                        <wps:spPr>
                          <a:xfrm>
                            <a:off x="0" y="270010"/>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076" name="Shape 8076"/>
                        <wps:cNvSpPr/>
                        <wps:spPr>
                          <a:xfrm>
                            <a:off x="225020" y="270010"/>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077" name="Shape 8077"/>
                        <wps:cNvSpPr/>
                        <wps:spPr>
                          <a:xfrm>
                            <a:off x="180030" y="225020"/>
                            <a:ext cx="89980" cy="89980"/>
                          </a:xfrm>
                          <a:custGeom>
                            <a:avLst/>
                            <a:gdLst/>
                            <a:ahLst/>
                            <a:cxnLst/>
                            <a:rect l="0" t="0" r="0" b="0"/>
                            <a:pathLst>
                              <a:path w="89980" h="89980">
                                <a:moveTo>
                                  <a:pt x="89980" y="44990"/>
                                </a:moveTo>
                                <a:cubicBezTo>
                                  <a:pt x="89980" y="69826"/>
                                  <a:pt x="69826" y="89980"/>
                                  <a:pt x="44990" y="89980"/>
                                </a:cubicBezTo>
                                <a:cubicBezTo>
                                  <a:pt x="20153" y="89980"/>
                                  <a:pt x="0" y="69826"/>
                                  <a:pt x="0" y="44990"/>
                                </a:cubicBezTo>
                                <a:cubicBezTo>
                                  <a:pt x="0" y="20153"/>
                                  <a:pt x="20153" y="0"/>
                                  <a:pt x="44990" y="0"/>
                                </a:cubicBezTo>
                                <a:cubicBezTo>
                                  <a:pt x="69826" y="0"/>
                                  <a:pt x="89980" y="20153"/>
                                  <a:pt x="89980" y="44990"/>
                                </a:cubicBezTo>
                                <a:close/>
                              </a:path>
                            </a:pathLst>
                          </a:custGeom>
                          <a:ln w="22502" cap="flat">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022F32F1" id="Group 99910" o:spid="_x0000_s1026" style="position:absolute;margin-left:371.75pt;margin-top:8pt;width:35.45pt;height:24.8pt;z-index:251681792" coordsize="450039,314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">
                <v:shape id="Shape 8068" o:spid="_x0000_s1027" style="position:absolute;left:225020;top:44990;width:0;height:225020;visibility:visible;mso-wrap-style:square;v-text-anchor:top" coordsize="0,22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zMIA&#10;AADdAAAADwAAAGRycy9kb3ducmV2LnhtbERPz2vCMBS+C/4P4QneNHUHLZ1RpjjwoINVEbw9mmfT&#10;rXkpTaz1vzeHwY4f3+/lure16Kj1lWMFs2kCgrhwuuJSwfn0OUlB+ICssXZMCp7kYb0aDpaYaffg&#10;b+ryUIoYwj5DBSaEJpPSF4Ys+qlriCN3c63FEGFbSt3iI4bbWr4lyVxarDg2GGxoa6j4ze9WwW33&#10;s28W183hK190+nJkb8w1VWo86j/eQQTqw7/4z73XCtJkHufG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tqzMwgAAAN0AAAAPAAAAAAAAAAAAAAAAAJgCAABkcnMvZG93&#10;bnJldi54bWxQSwUGAAAAAAQABAD1AAAAhwMAAAAA&#10;" path="m,l,225020e" filled="f" strokecolor="#141414" strokeweight=".31253mm">
                  <v:stroke miterlimit="1" joinstyle="miter" endcap="round"/>
                  <v:path arrowok="t" textboxrect="0,0,0,225020"/>
                </v:shape>
                <v:shape id="Shape 8069" o:spid="_x0000_s1028" style="position:absolute;top:44990;width:22502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r0sUA&#10;AADdAAAADwAAAGRycy9kb3ducmV2LnhtbESPQWsCMRSE74X+h/AKXoomFRRdjVJaij3qdun5uXlu&#10;1t28LJtU13/fFAoeh5n5hllvB9eKC/Wh9qzhZaJAEJfe1FxpKL4+xgsQISIbbD2ThhsF2G4eH9aY&#10;GX/lA13yWIkE4ZChBhtjl0kZSksOw8R3xMk7+d5hTLKvpOnxmuCulVOl5tJhzWnBYkdvlsom/3Ea&#10;vt+bvNkfzrvCFvLZHWeVamZ7rUdPw+sKRKQh3sP/7U+jYaHmS/h7k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2vSxQAAAN0AAAAPAAAAAAAAAAAAAAAAAJgCAABkcnMv&#10;ZG93bnJldi54bWxQSwUGAAAAAAQABAD1AAAAigMAAAAA&#10;" path="m,l225020,e" filled="f" strokecolor="#141414" strokeweight=".31253mm">
                  <v:stroke miterlimit="1" joinstyle="miter" endcap="round"/>
                  <v:path arrowok="t" textboxrect="0,0,225020,0"/>
                </v:shape>
                <v:shape id="Shape 8070" o:spid="_x0000_s1029" style="position:absolute;left:225020;top:44990;width:22502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UksIA&#10;AADdAAAADwAAAGRycy9kb3ducmV2LnhtbERPz2vCMBS+D/wfwhN2GZpMcEo1imzIdtRaPD+bZ1Pb&#10;vJQm0+6/Xw6DHT++3+vt4Fpxpz7UnjW8ThUI4tKbmisNxWk/WYIIEdlg65k0/FCA7Wb0tMbM+Acf&#10;6Z7HSqQQDhlqsDF2mZShtOQwTH1HnLir7x3GBPtKmh4fKdy1cqbUm3RYc2qw2NG7pbLJv52G80eT&#10;N4fj7bOwhXxxl3mlmvlB6+fxsFuBiDTEf/Gf+8toWKpF2p/epCc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FSSwgAAAN0AAAAPAAAAAAAAAAAAAAAAAJgCAABkcnMvZG93&#10;bnJldi54bWxQSwUGAAAAAAQABAD1AAAAhwMAAAAA&#10;" path="m,l225020,e" filled="f" strokecolor="#141414" strokeweight=".31253mm">
                  <v:stroke miterlimit="1" joinstyle="miter" endcap="round"/>
                  <v:path arrowok="t" textboxrect="0,0,225020,0"/>
                </v:shape>
                <v:shape id="Shape 8071" o:spid="_x0000_s1030" style="position:absolute;left:180030;width:89980;height:89980;visibility:visible;mso-wrap-style:square;v-text-anchor:top" coordsize="89980,8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z1scA&#10;AADdAAAADwAAAGRycy9kb3ducmV2LnhtbESPzYrCQBCE78K+w9ALXkQnLqyGrKMsQmBPgn+ItzbT&#10;JsFMT8yMmvXpHUHwWFTXV12TWWsqcaXGlZYVDAcRCOLM6pJzBZt12o9BOI+ssbJMCv7JwWz60Zlg&#10;ou2Nl3Rd+VwECLsEFRTe14mULivIoBvYmjh4R9sY9EE2udQN3gLcVPIrikbSYMmhocCa5gVlp9XF&#10;hDfwOz1sl5djfD9Vh93+vEjHm55S3c/29weEp9a/j1/pP60gjsZDeK4JCJ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s9bHAAAA3QAAAA8AAAAAAAAAAAAAAAAAmAIAAGRy&#10;cy9kb3ducmV2LnhtbFBLBQYAAAAABAAEAPUAAACMAwAAAAA=&#10;" path="m89980,44990v,24836,-20154,44990,-44990,44990c20153,89980,,69826,,44990,,20153,20153,,44990,,69826,,89980,20153,89980,44990xe" filled="f" strokecolor="#141414" strokeweight=".62506mm">
                  <v:stroke miterlimit="1" joinstyle="miter"/>
                  <v:path arrowok="t" textboxrect="0,0,89980,89980"/>
                </v:shape>
                <v:shape id="Shape 8075" o:spid="_x0000_s1031" style="position:absolute;top:270010;width:22502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v3CsUA&#10;AADdAAAADwAAAGRycy9kb3ducmV2LnhtbESPQWvCQBSE74X+h+UJvRTdbSGtRFcpLaUeNYaen9ln&#10;Nib7NmS3Gv99t1DwOMzMN8xyPbpOnGkIjWcNTzMFgrjypuFaQ7n/nM5BhIhssPNMGq4UYL26v1ti&#10;bvyFd3QuYi0ShEOOGmyMfS5lqCw5DDPfEyfv6AeHMcmhlmbAS4K7Tj4r9SIdNpwWLPb0bqlqix+n&#10;4fujLdrt7vRV2lI+ukNWqzbbav0wGd8WICKN8Rb+b2+Mhrl6zeDvTX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cKxQAAAN0AAAAPAAAAAAAAAAAAAAAAAJgCAABkcnMv&#10;ZG93bnJldi54bWxQSwUGAAAAAAQABAD1AAAAigMAAAAA&#10;" path="m,l225020,e" filled="f" strokecolor="#141414" strokeweight=".31253mm">
                  <v:stroke miterlimit="1" joinstyle="miter" endcap="round"/>
                  <v:path arrowok="t" textboxrect="0,0,225020,0"/>
                </v:shape>
                <v:shape id="Shape 8076" o:spid="_x0000_s1032" style="position:absolute;left:225020;top:270010;width:22502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pfcUA&#10;AADdAAAADwAAAGRycy9kb3ducmV2LnhtbESPQWsCMRSE70L/Q3gFL1ITBa2sRimVYo+6XXp+bl43&#10;2928LJtU13/fFAoeh5n5htnsBteKC/Wh9qxhNlUgiEtvaq40FB9vTysQISIbbD2ThhsF2G0fRhvM&#10;jL/yiS55rESCcMhQg42xy6QMpSWHYeo74uR9+d5hTLKvpOnxmuCulXOlltJhzWnBYkevlsom/3Ea&#10;PvdN3hxP34fCFnLizotKNYuj1uPH4WUNItIQ7+H/9rvRsFLPS/h7k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Wl9xQAAAN0AAAAPAAAAAAAAAAAAAAAAAJgCAABkcnMv&#10;ZG93bnJldi54bWxQSwUGAAAAAAQABAD1AAAAigMAAAAA&#10;" path="m,l225020,e" filled="f" strokecolor="#141414" strokeweight=".31253mm">
                  <v:stroke miterlimit="1" joinstyle="miter" endcap="round"/>
                  <v:path arrowok="t" textboxrect="0,0,225020,0"/>
                </v:shape>
                <v:shape id="Shape 8077" o:spid="_x0000_s1033" style="position:absolute;left:180030;top:225020;width:89980;height:89980;visibility:visible;mso-wrap-style:square;v-text-anchor:top" coordsize="89980,8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OOccA&#10;AADdAAAADwAAAGRycy9kb3ducmV2LnhtbESPT2vCQBDF7wW/wzKCl6KbCjYhuooUAp4E/xTxNmbH&#10;JJidjdlVYz99Vyj0+Hjzfm/ebNGZWtypdZVlBR+jCARxbnXFhYL9LhsmIJxH1lhbJgVPcrCY995m&#10;mGr74A3dt74QAcIuRQWl900qpctLMuhGtiEO3tm2Bn2QbSF1i48AN7UcR9GnNFhxaCixoa+S8sv2&#10;ZsIbOMlO35vbOfm51KfD8brO4v27UoN+t5yC8NT5/+O/9EorSKI4hteagAA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bjjnHAAAA3QAAAA8AAAAAAAAAAAAAAAAAmAIAAGRy&#10;cy9kb3ducmV2LnhtbFBLBQYAAAAABAAEAPUAAACMAwAAAAA=&#10;" path="m89980,44990v,24836,-20154,44990,-44990,44990c20153,89980,,69826,,44990,,20153,20153,,44990,,69826,,89980,20153,89980,44990xe" filled="f" strokecolor="#141414" strokeweight=".62506mm">
                  <v:stroke miterlimit="1" joinstyle="miter"/>
                  <v:path arrowok="t" textboxrect="0,0,89980,89980"/>
                </v:shape>
                <w10:wrap type="square"/>
              </v:group>
            </w:pict>
          </mc:Fallback>
        </mc:AlternateContent>
      </w:r>
      <w:r>
        <w:rPr>
          <w:sz w:val="22"/>
        </w:rPr>
        <w:tab/>
      </w:r>
      <w:proofErr w:type="gramStart"/>
      <w:r>
        <w:t>by</w:t>
      </w:r>
      <w:proofErr w:type="gramEnd"/>
      <w:r>
        <w:t xml:space="preserve"> two sets of territories: </w:t>
      </w:r>
      <w:r>
        <w:rPr>
          <w:i/>
        </w:rPr>
        <w:t>T</w:t>
      </w:r>
      <w:r>
        <w:rPr>
          <w:vertAlign w:val="subscript"/>
        </w:rPr>
        <w:t xml:space="preserve">2 </w:t>
      </w:r>
      <w:r>
        <w:t xml:space="preserve">that previously belonged to </w:t>
      </w:r>
      <w:r>
        <w:rPr>
          <w:i/>
        </w:rPr>
        <w:t>A</w:t>
      </w:r>
      <w:r>
        <w:rPr>
          <w:vertAlign w:val="subscript"/>
        </w:rPr>
        <w:t xml:space="preserve">1 </w:t>
      </w:r>
      <w:r>
        <w:t>and is</w:t>
      </w:r>
      <w:r>
        <w:tab/>
      </w:r>
      <w:r>
        <w:rPr>
          <w:color w:val="191919"/>
          <w:sz w:val="18"/>
        </w:rPr>
        <w:t>A</w:t>
      </w:r>
      <w:r>
        <w:rPr>
          <w:color w:val="191919"/>
          <w:sz w:val="14"/>
        </w:rPr>
        <w:t>1</w:t>
      </w:r>
      <w:r>
        <w:rPr>
          <w:color w:val="191919"/>
          <w:sz w:val="18"/>
        </w:rPr>
        <w:t>A</w:t>
      </w:r>
      <w:r>
        <w:rPr>
          <w:color w:val="191919"/>
          <w:sz w:val="14"/>
        </w:rPr>
        <w:t>1</w:t>
      </w:r>
    </w:p>
    <w:p w14:paraId="60A76D16" w14:textId="77777777" w:rsidR="00A21FDC" w:rsidRDefault="00252176">
      <w:pPr>
        <w:tabs>
          <w:tab w:val="center" w:pos="3876"/>
          <w:tab w:val="right" w:pos="8502"/>
        </w:tabs>
        <w:spacing w:after="535"/>
        <w:ind w:left="0" w:firstLine="0"/>
        <w:jc w:val="left"/>
      </w:pPr>
      <w:r>
        <w:t>CHB (2)</w:t>
      </w:r>
      <w:r>
        <w:tab/>
        <w:t>bynow part of</w:t>
      </w:r>
      <w:r>
        <w:rPr>
          <w:i/>
        </w:rPr>
        <w:t>A</w:t>
      </w:r>
      <w:r>
        <w:rPr>
          <w:vertAlign w:val="subscript"/>
        </w:rPr>
        <w:t xml:space="preserve">1 </w:t>
      </w:r>
      <w:r>
        <w:t>and incorporated into</w:t>
      </w:r>
      <w:r>
        <w:rPr>
          <w:i/>
        </w:rPr>
        <w:t>A</w:t>
      </w:r>
      <w:r>
        <w:rPr>
          <w:vertAlign w:val="subscript"/>
        </w:rPr>
        <w:t xml:space="preserve">2 </w:t>
      </w:r>
      <w:r>
        <w:t xml:space="preserve">and </w:t>
      </w:r>
      <w:r>
        <w:rPr>
          <w:i/>
        </w:rPr>
        <w:t>T</w:t>
      </w:r>
      <w:r>
        <w:rPr>
          <w:vertAlign w:val="subscript"/>
        </w:rPr>
        <w:t xml:space="preserve">1 </w:t>
      </w:r>
      <w:r>
        <w:t>for which the opposite is true.</w:t>
      </w:r>
      <w:r>
        <w:rPr>
          <w:i/>
        </w:rPr>
        <w:t>A</w:t>
      </w:r>
      <w:r>
        <w:rPr>
          <w:vertAlign w:val="subscript"/>
        </w:rPr>
        <w:t>2</w:t>
      </w:r>
      <w:r>
        <w:t>, the opposite happens to</w:t>
      </w:r>
      <w:r>
        <w:rPr>
          <w:i/>
        </w:rPr>
        <w:t>T</w:t>
      </w:r>
      <w:r>
        <w:rPr>
          <w:vertAlign w:val="subscript"/>
        </w:rPr>
        <w:t xml:space="preserve">2 </w:t>
      </w:r>
      <w:r>
        <w:t>is seceded</w:t>
      </w:r>
      <w:r>
        <w:rPr>
          <w:i/>
        </w:rPr>
        <w:t>T</w:t>
      </w:r>
      <w:r>
        <w:rPr>
          <w:vertAlign w:val="subscript"/>
        </w:rPr>
        <w:t>1</w:t>
      </w:r>
      <w:r>
        <w:t>.</w:t>
      </w:r>
      <w:r>
        <w:tab/>
      </w:r>
      <w:r>
        <w:rPr>
          <w:color w:val="191919"/>
          <w:sz w:val="18"/>
        </w:rPr>
        <w:t>A</w:t>
      </w:r>
      <w:r>
        <w:rPr>
          <w:color w:val="191919"/>
          <w:sz w:val="14"/>
        </w:rPr>
        <w:t>2</w:t>
      </w:r>
      <w:r>
        <w:rPr>
          <w:color w:val="191919"/>
          <w:sz w:val="18"/>
        </w:rPr>
        <w:t>A</w:t>
      </w:r>
      <w:r>
        <w:rPr>
          <w:color w:val="191919"/>
          <w:sz w:val="14"/>
        </w:rPr>
        <w:t>2</w:t>
      </w:r>
    </w:p>
    <w:p w14:paraId="1210C4D4" w14:textId="77777777" w:rsidR="00A21FDC" w:rsidRDefault="00252176">
      <w:pPr>
        <w:numPr>
          <w:ilvl w:val="0"/>
          <w:numId w:val="18"/>
        </w:numPr>
        <w:spacing w:after="133"/>
        <w:ind w:right="163" w:hanging="778"/>
      </w:pPr>
      <w:r>
        <w:rPr>
          <w:i/>
        </w:rPr>
        <w:t>A</w:t>
      </w:r>
      <w:r>
        <w:rPr>
          <w:sz w:val="14"/>
        </w:rPr>
        <w:t>1</w:t>
      </w:r>
      <w:r>
        <w:rPr>
          <w:i/>
        </w:rPr>
        <w:t>,A</w:t>
      </w:r>
      <w:r>
        <w:rPr>
          <w:sz w:val="14"/>
        </w:rPr>
        <w:t xml:space="preserve">2 </w:t>
      </w:r>
      <w:r>
        <w:t>–</w:t>
      </w:r>
      <w:r>
        <w:tab/>
        <w:t xml:space="preserve">SEC of </w:t>
      </w:r>
      <w:r>
        <w:rPr>
          <w:i/>
        </w:rPr>
        <w:t>T</w:t>
      </w:r>
      <w:r>
        <w:rPr>
          <w:sz w:val="14"/>
        </w:rPr>
        <w:t xml:space="preserve">2 </w:t>
      </w:r>
      <w:r>
        <w:t xml:space="preserve">from </w:t>
      </w:r>
      <w:r>
        <w:rPr>
          <w:i/>
        </w:rPr>
        <w:t>A</w:t>
      </w:r>
      <w:r>
        <w:rPr>
          <w:sz w:val="14"/>
        </w:rPr>
        <w:t>1</w:t>
      </w:r>
      <w:r>
        <w:t xml:space="preserve">, INC of </w:t>
      </w:r>
      <w:r>
        <w:rPr>
          <w:i/>
        </w:rPr>
        <w:t>T</w:t>
      </w:r>
      <w:r>
        <w:rPr>
          <w:sz w:val="14"/>
        </w:rPr>
        <w:t xml:space="preserve">2 </w:t>
      </w:r>
      <w:r>
        <w:t xml:space="preserve">into </w:t>
      </w:r>
      <w:r>
        <w:rPr>
          <w:i/>
        </w:rPr>
        <w:t>A</w:t>
      </w:r>
      <w:r>
        <w:rPr>
          <w:sz w:val="14"/>
        </w:rPr>
        <w:t>2</w:t>
      </w:r>
    </w:p>
    <w:p w14:paraId="285BB8B5" w14:textId="77777777" w:rsidR="00A21FDC" w:rsidRDefault="00252176">
      <w:pPr>
        <w:spacing w:after="82"/>
        <w:ind w:left="1536" w:hanging="10"/>
        <w:jc w:val="center"/>
      </w:pPr>
      <w:r>
        <w:t xml:space="preserve">SEC of </w:t>
      </w:r>
      <w:r>
        <w:rPr>
          <w:i/>
        </w:rPr>
        <w:t>T</w:t>
      </w:r>
      <w:r>
        <w:rPr>
          <w:vertAlign w:val="subscript"/>
        </w:rPr>
        <w:t xml:space="preserve">1 </w:t>
      </w:r>
      <w:r>
        <w:t xml:space="preserve">from </w:t>
      </w:r>
      <w:r>
        <w:rPr>
          <w:i/>
        </w:rPr>
        <w:t>A</w:t>
      </w:r>
      <w:r>
        <w:rPr>
          <w:vertAlign w:val="subscript"/>
        </w:rPr>
        <w:t>2</w:t>
      </w:r>
      <w:r>
        <w:t xml:space="preserve">, INC of </w:t>
      </w:r>
      <w:r>
        <w:rPr>
          <w:i/>
        </w:rPr>
        <w:t>T</w:t>
      </w:r>
      <w:r>
        <w:rPr>
          <w:vertAlign w:val="subscript"/>
        </w:rPr>
        <w:t xml:space="preserve">1 </w:t>
      </w:r>
      <w:r>
        <w:t xml:space="preserve">into </w:t>
      </w:r>
      <w:r>
        <w:rPr>
          <w:i/>
        </w:rPr>
        <w:t>A</w:t>
      </w:r>
      <w:r>
        <w:rPr>
          <w:vertAlign w:val="subscript"/>
        </w:rPr>
        <w:t>1</w:t>
      </w:r>
    </w:p>
    <w:p w14:paraId="61C9BA5D" w14:textId="77777777" w:rsidR="00A21FDC" w:rsidRDefault="00252176">
      <w:pPr>
        <w:spacing w:after="42"/>
        <w:ind w:left="1049" w:right="163"/>
      </w:pPr>
      <w:r>
        <w:t xml:space="preserve">One Area </w:t>
      </w:r>
      <w:r>
        <w:rPr>
          <w:i/>
        </w:rPr>
        <w:t>A</w:t>
      </w:r>
      <w:r>
        <w:rPr>
          <w:vertAlign w:val="subscript"/>
        </w:rPr>
        <w:t xml:space="preserve">1 </w:t>
      </w:r>
      <w:r>
        <w:t>is selected and both its short and formal name is</w:t>
      </w:r>
    </w:p>
    <w:p w14:paraId="12FF6DFC" w14:textId="77777777" w:rsidR="00A21FDC" w:rsidRDefault="00252176">
      <w:pPr>
        <w:spacing w:after="109"/>
        <w:ind w:left="1041" w:hanging="919"/>
      </w:pPr>
      <w:r>
        <w:rPr>
          <w:noProof/>
          <w:sz w:val="22"/>
        </w:rPr>
        <mc:AlternateContent>
          <mc:Choice Requires="wpg">
            <w:drawing>
              <wp:anchor distT="0" distB="0" distL="114300" distR="114300" simplePos="0" relativeHeight="251682816" behindDoc="1" locked="0" layoutInCell="1" allowOverlap="1" wp14:anchorId="355E7198" wp14:editId="03389D34">
                <wp:simplePos x="0" y="0"/>
                <wp:positionH relativeFrom="column">
                  <wp:posOffset>1232</wp:posOffset>
                </wp:positionH>
                <wp:positionV relativeFrom="paragraph">
                  <wp:posOffset>-209332</wp:posOffset>
                </wp:positionV>
                <wp:extent cx="5356974" cy="336485"/>
                <wp:effectExtent l="0" t="0" r="0" b="0"/>
                <wp:wrapNone/>
                <wp:docPr id="99911" name="Group 99911"/>
                <wp:cNvGraphicFramePr/>
                <a:graphic xmlns:a="http://schemas.openxmlformats.org/drawingml/2006/main">
                  <a:graphicData uri="http://schemas.microsoft.com/office/word/2010/wordprocessingGroup">
                    <wpg:wgp>
                      <wpg:cNvGrpSpPr/>
                      <wpg:grpSpPr>
                        <a:xfrm>
                          <a:off x="0" y="0"/>
                          <a:ext cx="5356974" cy="336485"/>
                          <a:chOff x="0" y="0"/>
                          <a:chExt cx="5356974" cy="336485"/>
                        </a:xfrm>
                      </wpg:grpSpPr>
                      <wps:wsp>
                        <wps:cNvPr id="8119" name="Shape 8119"/>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136" name="Shape 8136"/>
                        <wps:cNvSpPr/>
                        <wps:spPr>
                          <a:xfrm>
                            <a:off x="4945281" y="289513"/>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137" name="Shape 8137"/>
                        <wps:cNvSpPr/>
                        <wps:spPr>
                          <a:xfrm>
                            <a:off x="4720261" y="289513"/>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140" name="Shape 8140"/>
                        <wps:cNvSpPr/>
                        <wps:spPr>
                          <a:xfrm>
                            <a:off x="4898139" y="242202"/>
                            <a:ext cx="94283" cy="94283"/>
                          </a:xfrm>
                          <a:custGeom>
                            <a:avLst/>
                            <a:gdLst/>
                            <a:ahLst/>
                            <a:cxnLst/>
                            <a:rect l="0" t="0" r="0" b="0"/>
                            <a:pathLst>
                              <a:path w="94283" h="94283">
                                <a:moveTo>
                                  <a:pt x="47142" y="0"/>
                                </a:moveTo>
                                <a:cubicBezTo>
                                  <a:pt x="73188" y="0"/>
                                  <a:pt x="94283" y="21096"/>
                                  <a:pt x="94283" y="47142"/>
                                </a:cubicBezTo>
                                <a:cubicBezTo>
                                  <a:pt x="94283" y="73188"/>
                                  <a:pt x="73188" y="94283"/>
                                  <a:pt x="47142" y="94283"/>
                                </a:cubicBezTo>
                                <a:cubicBezTo>
                                  <a:pt x="21096" y="94283"/>
                                  <a:pt x="0" y="73188"/>
                                  <a:pt x="0" y="47142"/>
                                </a:cubicBezTo>
                                <a:cubicBezTo>
                                  <a:pt x="0" y="21096"/>
                                  <a:pt x="21096" y="0"/>
                                  <a:pt x="47142" y="0"/>
                                </a:cubicBezTo>
                                <a:close/>
                              </a:path>
                            </a:pathLst>
                          </a:custGeom>
                          <a:ln w="16876" cap="flat">
                            <a:miter lim="100000"/>
                          </a:ln>
                        </wps:spPr>
                        <wps:style>
                          <a:lnRef idx="1">
                            <a:srgbClr val="141414"/>
                          </a:lnRef>
                          <a:fillRef idx="1">
                            <a:srgbClr val="141414"/>
                          </a:fillRef>
                          <a:effectRef idx="0">
                            <a:scrgbClr r="0" g="0" b="0"/>
                          </a:effectRef>
                          <a:fontRef idx="none"/>
                        </wps:style>
                        <wps:bodyPr/>
                      </wps:wsp>
                    </wpg:wgp>
                  </a:graphicData>
                </a:graphic>
              </wp:anchor>
            </w:drawing>
          </mc:Choice>
          <mc:Fallback>
            <w:pict>
              <v:group w14:anchorId="57CA48D1" id="Group 99911" o:spid="_x0000_s1026" style="position:absolute;margin-left:.1pt;margin-top:-16.5pt;width:421.8pt;height:26.5pt;z-index:-251633664" coordsize="53569,3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">
                <v:shape id="Shape 8119"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P2MgA&#10;AADdAAAADwAAAGRycy9kb3ducmV2LnhtbESPQWvCQBSE74L/YXmFXkrdRGpNoquItFAED409tLdn&#10;9jWJZt+G7Fbjv3eFgsdhZr5h5sveNOJEnastK4hHEQjiwuqaSwVfu/fnBITzyBoby6TgQg6Wi+Fg&#10;jpm2Z/6kU+5LESDsMlRQed9mUrqiIoNuZFvi4P3azqAPsiul7vAc4KaR4yh6lQZrDgsVtrSuqDjm&#10;f0YB5pP8oKdv/uWyP6yT75/0abPVSj0+9KsZCE+9v4f/2x9aQRLH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E/YyAAAAN0AAAAPAAAAAAAAAAAAAAAAAJgCAABk&#10;cnMvZG93bnJldi54bWxQSwUGAAAAAAQABAD1AAAAjQMAAAAA&#10;" path="m,l5356974,e" filled="f" strokeweight=".17569mm">
                  <v:stroke miterlimit="83231f" joinstyle="miter"/>
                  <v:path arrowok="t" textboxrect="0,0,5356974,0"/>
                </v:shape>
                <v:shape id="Shape 8136" o:spid="_x0000_s1028" style="position:absolute;left:49452;top:2895;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fIMUA&#10;AADdAAAADwAAAGRycy9kb3ducmV2LnhtbESPQWvCQBSE7wX/w/KEXopuVBSJriIWaY+aBs/P7DMb&#10;k30bsltN/71bKPQ4zMw3zHrb20bcqfOVYwWTcQKCuHC64lJB/nUYLUH4gKyxcUwKfsjDdjN4WWOq&#10;3YNPdM9CKSKEfYoKTAhtKqUvDFn0Y9cSR+/qOoshyq6UusNHhNtGTpNkIS1WHBcMtrQ3VNTZt1Vw&#10;fq+z+ni6feQml2/2Mi+Ten5U6nXY71YgAvXhP/zX/tQKlpPZAn7fx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t8gxQAAAN0AAAAPAAAAAAAAAAAAAAAAAJgCAABkcnMv&#10;ZG93bnJldi54bWxQSwUGAAAAAAQABAD1AAAAigMAAAAA&#10;" path="m225020,l,e" filled="f" strokecolor="#141414" strokeweight=".31253mm">
                  <v:stroke miterlimit="1" joinstyle="miter" endcap="round"/>
                  <v:path arrowok="t" textboxrect="0,0,225020,0"/>
                </v:shape>
                <v:shape id="Shape 8137" o:spid="_x0000_s1029" style="position:absolute;left:47202;top:2895;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56u8UA&#10;AADdAAAADwAAAGRycy9kb3ducmV2LnhtbESPQWvCQBSE74L/YXlCL6IbLVaJrlIqpT1qDJ6f2Wc2&#10;Jvs2ZLea/vtuodDjMDPfMJtdbxtxp85XjhXMpgkI4sLpiksF+el9sgLhA7LGxjEp+CYPu+1wsMFU&#10;uwcf6Z6FUkQI+xQVmBDaVEpfGLLop64ljt7VdRZDlF0pdYePCLeNnCfJi7RYcVww2NKboaLOvqyC&#10;877O6sPx9pGbXI7tZVEm9eKg1NOof12DCNSH//Bf+1MrWM2el/D7Jj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nq7xQAAAN0AAAAPAAAAAAAAAAAAAAAAAJgCAABkcnMv&#10;ZG93bnJldi54bWxQSwUGAAAAAAQABAD1AAAAigMAAAAA&#10;" path="m225020,l,e" filled="f" strokecolor="#141414" strokeweight=".31253mm">
                  <v:stroke miterlimit="1" joinstyle="miter" endcap="round"/>
                  <v:path arrowok="t" textboxrect="0,0,225020,0"/>
                </v:shape>
                <v:shape id="Shape 8140" o:spid="_x0000_s1030" style="position:absolute;left:48981;top:2422;width:943;height:942;visibility:visible;mso-wrap-style:square;v-text-anchor:top" coordsize="94283,94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2zqMIA&#10;AADdAAAADwAAAGRycy9kb3ducmV2LnhtbERPTYvCMBC9C/sfwgh7EU1dRNxqFFlZWEUEu168Dc3Y&#10;FptJSWKt/94cBI+P971YdaYWLTlfWVYwHiUgiHOrKy4UnP5/hzMQPiBrrC2Tggd5WC0/egtMtb3z&#10;kdosFCKGsE9RQRlCk0rp85IM+pFtiCN3sc5giNAVUju8x3BTy68kmUqDFceGEhv6KSm/ZjejINut&#10;62yztcfpd7d3cnCm9twelPrsd+s5iEBdeItf7j+tYDaexP3xTXw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OowgAAAN0AAAAPAAAAAAAAAAAAAAAAAJgCAABkcnMvZG93&#10;bnJldi54bWxQSwUGAAAAAAQABAD1AAAAhwMAAAAA&#10;" path="m47142,c73188,,94283,21096,94283,47142v,26046,-21095,47141,-47141,47141c21096,94283,,73188,,47142,,21096,21096,,47142,xe" fillcolor="#141414" strokecolor="#141414" strokeweight=".46878mm">
                  <v:stroke miterlimit="1" joinstyle="miter"/>
                  <v:path arrowok="t" textboxrect="0,0,94283,94283"/>
                </v:shape>
              </v:group>
            </w:pict>
          </mc:Fallback>
        </mc:AlternateContent>
      </w:r>
      <w:r>
        <w:t xml:space="preserve">REN (1) changed. Therefore, a new Area </w:t>
      </w:r>
      <w:r>
        <w:rPr>
          <w:i/>
        </w:rPr>
        <w:t>B</w:t>
      </w:r>
      <w:r>
        <w:rPr>
          <w:vertAlign w:val="subscript"/>
        </w:rPr>
        <w:t xml:space="preserve">1 </w:t>
      </w:r>
      <w:r>
        <w:t xml:space="preserve">is created as a direct succes- </w:t>
      </w:r>
      <w:r>
        <w:rPr>
          <w:color w:val="141414"/>
          <w:sz w:val="18"/>
        </w:rPr>
        <w:t>A</w:t>
      </w:r>
      <w:r>
        <w:rPr>
          <w:color w:val="141414"/>
          <w:sz w:val="14"/>
        </w:rPr>
        <w:t xml:space="preserve">1 </w:t>
      </w:r>
      <w:r>
        <w:rPr>
          <w:color w:val="141414"/>
          <w:sz w:val="18"/>
        </w:rPr>
        <w:t>B</w:t>
      </w:r>
      <w:r>
        <w:rPr>
          <w:color w:val="141414"/>
          <w:sz w:val="18"/>
          <w:vertAlign w:val="subscript"/>
        </w:rPr>
        <w:t xml:space="preserve">1 </w:t>
      </w:r>
      <w:r>
        <w:t xml:space="preserve">sor of </w:t>
      </w:r>
      <w:r>
        <w:rPr>
          <w:i/>
        </w:rPr>
        <w:t>A</w:t>
      </w:r>
      <w:r>
        <w:rPr>
          <w:vertAlign w:val="subscript"/>
        </w:rPr>
        <w:t>1</w:t>
      </w:r>
      <w:r>
        <w:t>. This is a special case of a unification with only one Area.</w:t>
      </w:r>
    </w:p>
    <w:p w14:paraId="6C2B1B1C" w14:textId="77777777" w:rsidR="00A21FDC" w:rsidRDefault="00252176">
      <w:pPr>
        <w:tabs>
          <w:tab w:val="center" w:pos="1155"/>
          <w:tab w:val="center" w:pos="1868"/>
          <w:tab w:val="center" w:pos="2712"/>
          <w:tab w:val="center" w:pos="4087"/>
        </w:tabs>
        <w:spacing w:after="135"/>
        <w:ind w:left="0" w:firstLine="0"/>
        <w:jc w:val="left"/>
      </w:pPr>
      <w:r>
        <w:rPr>
          <w:sz w:val="22"/>
        </w:rPr>
        <w:tab/>
      </w:r>
      <w:r>
        <w:rPr>
          <w:i/>
        </w:rPr>
        <w:t>A</w:t>
      </w:r>
      <w:r>
        <w:rPr>
          <w:vertAlign w:val="subscript"/>
        </w:rPr>
        <w:t>1</w:t>
      </w:r>
      <w:r>
        <w:rPr>
          <w:vertAlign w:val="subscript"/>
        </w:rPr>
        <w:tab/>
      </w:r>
      <w:r>
        <w:t>–</w:t>
      </w:r>
      <w:r>
        <w:tab/>
      </w:r>
      <w:r>
        <w:rPr>
          <w:i/>
        </w:rPr>
        <w:t>B</w:t>
      </w:r>
      <w:r>
        <w:rPr>
          <w:vertAlign w:val="subscript"/>
        </w:rPr>
        <w:t>1</w:t>
      </w:r>
      <w:r>
        <w:rPr>
          <w:vertAlign w:val="subscript"/>
        </w:rPr>
        <w:tab/>
      </w:r>
      <w:r>
        <w:t xml:space="preserve">UNI of </w:t>
      </w:r>
      <w:r>
        <w:rPr>
          <w:i/>
        </w:rPr>
        <w:t>A</w:t>
      </w:r>
      <w:r>
        <w:rPr>
          <w:vertAlign w:val="subscript"/>
        </w:rPr>
        <w:t xml:space="preserve">1 </w:t>
      </w:r>
      <w:r>
        <w:t xml:space="preserve">to </w:t>
      </w:r>
      <w:r>
        <w:rPr>
          <w:i/>
        </w:rPr>
        <w:t>B</w:t>
      </w:r>
      <w:r>
        <w:rPr>
          <w:vertAlign w:val="subscript"/>
        </w:rPr>
        <w:t>1</w:t>
      </w:r>
    </w:p>
    <w:p w14:paraId="4CBBF4B6" w14:textId="77777777" w:rsidR="00A21FDC" w:rsidRDefault="00252176">
      <w:pPr>
        <w:spacing w:after="42"/>
        <w:ind w:left="1049" w:right="163"/>
      </w:pPr>
      <w:r>
        <w:t xml:space="preserve">One Area </w:t>
      </w:r>
      <w:r>
        <w:rPr>
          <w:i/>
        </w:rPr>
        <w:t>A</w:t>
      </w:r>
      <w:r>
        <w:rPr>
          <w:vertAlign w:val="subscript"/>
        </w:rPr>
        <w:t xml:space="preserve">1 </w:t>
      </w:r>
      <w:r>
        <w:t>is selected and receives a new short name, but the</w:t>
      </w:r>
    </w:p>
    <w:p w14:paraId="61A7C78D" w14:textId="77777777" w:rsidR="00A21FDC" w:rsidRDefault="00252176">
      <w:pPr>
        <w:tabs>
          <w:tab w:val="center" w:pos="3848"/>
          <w:tab w:val="center" w:pos="7263"/>
          <w:tab w:val="right" w:pos="8502"/>
        </w:tabs>
        <w:spacing w:after="126"/>
        <w:ind w:left="0" w:firstLine="0"/>
        <w:jc w:val="left"/>
      </w:pPr>
      <w:r>
        <w:t>REN (2)</w:t>
      </w:r>
      <w:r>
        <w:tab/>
        <w:t xml:space="preserve">formal name and therefore the identity is preserved. </w:t>
      </w:r>
      <w:r>
        <w:rPr>
          <w:i/>
        </w:rPr>
        <w:t>A</w:t>
      </w:r>
      <w:r>
        <w:rPr>
          <w:vertAlign w:val="subscript"/>
        </w:rPr>
        <w:t xml:space="preserve">1 </w:t>
      </w:r>
      <w:r>
        <w:t>is updated.</w:t>
      </w:r>
      <w:r>
        <w:tab/>
      </w:r>
      <w:r>
        <w:rPr>
          <w:color w:val="141414"/>
          <w:sz w:val="18"/>
        </w:rPr>
        <w:t>A</w:t>
      </w:r>
      <w:r>
        <w:rPr>
          <w:color w:val="141414"/>
          <w:sz w:val="14"/>
        </w:rPr>
        <w:t>1</w:t>
      </w:r>
      <w:r>
        <w:rPr>
          <w:color w:val="141414"/>
          <w:sz w:val="14"/>
        </w:rPr>
        <w:tab/>
      </w:r>
      <w:r>
        <w:rPr>
          <w:color w:val="141414"/>
          <w:sz w:val="18"/>
        </w:rPr>
        <w:t>A</w:t>
      </w:r>
      <w:r>
        <w:rPr>
          <w:color w:val="141414"/>
          <w:sz w:val="18"/>
          <w:vertAlign w:val="subscript"/>
        </w:rPr>
        <w:t>1</w:t>
      </w:r>
    </w:p>
    <w:p w14:paraId="7C9F5977" w14:textId="77777777" w:rsidR="00A21FDC" w:rsidRDefault="00252176">
      <w:pPr>
        <w:numPr>
          <w:ilvl w:val="0"/>
          <w:numId w:val="18"/>
        </w:numPr>
        <w:spacing w:after="123"/>
        <w:ind w:right="163" w:hanging="778"/>
      </w:pPr>
      <w:r>
        <w:rPr>
          <w:i/>
        </w:rPr>
        <w:t>A</w:t>
      </w:r>
      <w:r>
        <w:rPr>
          <w:vertAlign w:val="subscript"/>
        </w:rPr>
        <w:t>1</w:t>
      </w:r>
      <w:r>
        <w:rPr>
          <w:vertAlign w:val="subscript"/>
        </w:rPr>
        <w:tab/>
      </w:r>
      <w:r>
        <w:t>–</w:t>
      </w:r>
      <w:r>
        <w:tab/>
        <w:t xml:space="preserve">NCH of </w:t>
      </w:r>
      <w:r>
        <w:rPr>
          <w:i/>
        </w:rPr>
        <w:t>A</w:t>
      </w:r>
      <w:r>
        <w:rPr>
          <w:vertAlign w:val="subscript"/>
        </w:rPr>
        <w:t>1</w:t>
      </w:r>
    </w:p>
    <w:p w14:paraId="083823FE" w14:textId="77777777" w:rsidR="00A21FDC" w:rsidRDefault="00252176">
      <w:pPr>
        <w:spacing w:after="0"/>
        <w:ind w:left="1049" w:right="163"/>
      </w:pPr>
      <w:r>
        <w:t>One Area</w:t>
      </w:r>
    </w:p>
    <w:p w14:paraId="6CC98131" w14:textId="77777777" w:rsidR="00A21FDC" w:rsidRDefault="00252176">
      <w:pPr>
        <w:tabs>
          <w:tab w:val="center" w:pos="1230"/>
          <w:tab w:val="center" w:pos="4285"/>
          <w:tab w:val="center" w:pos="7261"/>
          <w:tab w:val="right" w:pos="8502"/>
        </w:tabs>
        <w:spacing w:after="183"/>
        <w:ind w:left="0" w:firstLine="0"/>
        <w:jc w:val="left"/>
      </w:pPr>
      <w:r>
        <w:rPr>
          <w:noProof/>
          <w:sz w:val="22"/>
        </w:rPr>
        <mc:AlternateContent>
          <mc:Choice Requires="wpg">
            <w:drawing>
              <wp:anchor distT="0" distB="0" distL="114300" distR="114300" simplePos="0" relativeHeight="251683840" behindDoc="1" locked="0" layoutInCell="1" allowOverlap="1" wp14:anchorId="2DF38439" wp14:editId="72243840">
                <wp:simplePos x="0" y="0"/>
                <wp:positionH relativeFrom="column">
                  <wp:posOffset>1232</wp:posOffset>
                </wp:positionH>
                <wp:positionV relativeFrom="paragraph">
                  <wp:posOffset>-664616</wp:posOffset>
                </wp:positionV>
                <wp:extent cx="5356974" cy="1054354"/>
                <wp:effectExtent l="0" t="0" r="0" b="0"/>
                <wp:wrapNone/>
                <wp:docPr id="99912" name="Group 99912"/>
                <wp:cNvGraphicFramePr/>
                <a:graphic xmlns:a="http://schemas.openxmlformats.org/drawingml/2006/main">
                  <a:graphicData uri="http://schemas.microsoft.com/office/word/2010/wordprocessingGroup">
                    <wpg:wgp>
                      <wpg:cNvGrpSpPr/>
                      <wpg:grpSpPr>
                        <a:xfrm>
                          <a:off x="0" y="0"/>
                          <a:ext cx="5356974" cy="1054354"/>
                          <a:chOff x="0" y="0"/>
                          <a:chExt cx="5356974" cy="1054354"/>
                        </a:xfrm>
                      </wpg:grpSpPr>
                      <wps:wsp>
                        <wps:cNvPr id="8153" name="Shape 8153"/>
                        <wps:cNvSpPr/>
                        <wps:spPr>
                          <a:xfrm>
                            <a:off x="0" y="0"/>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4945281" y="289513"/>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167" name="Shape 8167"/>
                        <wps:cNvSpPr/>
                        <wps:spPr>
                          <a:xfrm>
                            <a:off x="4720261" y="289513"/>
                            <a:ext cx="225020" cy="0"/>
                          </a:xfrm>
                          <a:custGeom>
                            <a:avLst/>
                            <a:gdLst/>
                            <a:ahLst/>
                            <a:cxnLst/>
                            <a:rect l="0" t="0" r="0" b="0"/>
                            <a:pathLst>
                              <a:path w="225020">
                                <a:moveTo>
                                  <a:pt x="225020" y="0"/>
                                </a:moveTo>
                                <a:lnTo>
                                  <a:pt x="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170" name="Shape 8170"/>
                        <wps:cNvSpPr/>
                        <wps:spPr>
                          <a:xfrm>
                            <a:off x="4898139" y="242202"/>
                            <a:ext cx="94283" cy="94283"/>
                          </a:xfrm>
                          <a:custGeom>
                            <a:avLst/>
                            <a:gdLst/>
                            <a:ahLst/>
                            <a:cxnLst/>
                            <a:rect l="0" t="0" r="0" b="0"/>
                            <a:pathLst>
                              <a:path w="94283" h="94283">
                                <a:moveTo>
                                  <a:pt x="0" y="47141"/>
                                </a:moveTo>
                                <a:cubicBezTo>
                                  <a:pt x="0" y="73187"/>
                                  <a:pt x="21096" y="94283"/>
                                  <a:pt x="47142" y="94283"/>
                                </a:cubicBezTo>
                                <a:cubicBezTo>
                                  <a:pt x="73188" y="94283"/>
                                  <a:pt x="94283" y="73187"/>
                                  <a:pt x="94283" y="47141"/>
                                </a:cubicBezTo>
                                <a:cubicBezTo>
                                  <a:pt x="94283" y="21096"/>
                                  <a:pt x="73188" y="0"/>
                                  <a:pt x="47142" y="0"/>
                                </a:cubicBezTo>
                                <a:cubicBezTo>
                                  <a:pt x="21096" y="0"/>
                                  <a:pt x="0" y="21096"/>
                                  <a:pt x="0" y="47141"/>
                                </a:cubicBezTo>
                                <a:close/>
                              </a:path>
                            </a:pathLst>
                          </a:custGeom>
                          <a:ln w="16876" cap="flat">
                            <a:miter lim="100000"/>
                          </a:ln>
                        </wps:spPr>
                        <wps:style>
                          <a:lnRef idx="1">
                            <a:srgbClr val="141414"/>
                          </a:lnRef>
                          <a:fillRef idx="0">
                            <a:srgbClr val="000000">
                              <a:alpha val="0"/>
                            </a:srgbClr>
                          </a:fillRef>
                          <a:effectRef idx="0">
                            <a:scrgbClr r="0" g="0" b="0"/>
                          </a:effectRef>
                          <a:fontRef idx="none"/>
                        </wps:style>
                        <wps:bodyPr/>
                      </wps:wsp>
                      <wps:wsp>
                        <wps:cNvPr id="8180" name="Shape 8180"/>
                        <wps:cNvSpPr/>
                        <wps:spPr>
                          <a:xfrm>
                            <a:off x="0" y="614921"/>
                            <a:ext cx="5356974" cy="0"/>
                          </a:xfrm>
                          <a:custGeom>
                            <a:avLst/>
                            <a:gdLst/>
                            <a:ahLst/>
                            <a:cxnLst/>
                            <a:rect l="0" t="0" r="0" b="0"/>
                            <a:pathLst>
                              <a:path w="5356974">
                                <a:moveTo>
                                  <a:pt x="0" y="0"/>
                                </a:moveTo>
                                <a:lnTo>
                                  <a:pt x="5356974"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4945281" y="714557"/>
                            <a:ext cx="0" cy="225020"/>
                          </a:xfrm>
                          <a:custGeom>
                            <a:avLst/>
                            <a:gdLst/>
                            <a:ahLst/>
                            <a:cxnLst/>
                            <a:rect l="0" t="0" r="0" b="0"/>
                            <a:pathLst>
                              <a:path h="225020">
                                <a:moveTo>
                                  <a:pt x="0" y="0"/>
                                </a:moveTo>
                                <a:lnTo>
                                  <a:pt x="0" y="225020"/>
                                </a:lnTo>
                              </a:path>
                            </a:pathLst>
                          </a:custGeom>
                          <a:ln w="11251" cap="flat">
                            <a:custDash>
                              <a:ds d="88590" sp="177181"/>
                            </a:custDash>
                            <a:miter lim="100000"/>
                          </a:ln>
                        </wps:spPr>
                        <wps:style>
                          <a:lnRef idx="1">
                            <a:srgbClr val="969696"/>
                          </a:lnRef>
                          <a:fillRef idx="0">
                            <a:srgbClr val="000000">
                              <a:alpha val="0"/>
                            </a:srgbClr>
                          </a:fillRef>
                          <a:effectRef idx="0">
                            <a:scrgbClr r="0" g="0" b="0"/>
                          </a:effectRef>
                          <a:fontRef idx="none"/>
                        </wps:style>
                        <wps:bodyPr/>
                      </wps:wsp>
                      <wps:wsp>
                        <wps:cNvPr id="8190" name="Shape 8190"/>
                        <wps:cNvSpPr/>
                        <wps:spPr>
                          <a:xfrm>
                            <a:off x="4720261" y="937931"/>
                            <a:ext cx="225020" cy="0"/>
                          </a:xfrm>
                          <a:custGeom>
                            <a:avLst/>
                            <a:gdLst/>
                            <a:ahLst/>
                            <a:cxnLst/>
                            <a:rect l="0" t="0" r="0" b="0"/>
                            <a:pathLst>
                              <a:path w="225020">
                                <a:moveTo>
                                  <a:pt x="0" y="0"/>
                                </a:moveTo>
                                <a:lnTo>
                                  <a:pt x="225020" y="0"/>
                                </a:lnTo>
                              </a:path>
                            </a:pathLst>
                          </a:custGeom>
                          <a:ln w="11251" cap="rnd">
                            <a:miter lim="100000"/>
                          </a:ln>
                        </wps:spPr>
                        <wps:style>
                          <a:lnRef idx="1">
                            <a:srgbClr val="141414"/>
                          </a:lnRef>
                          <a:fillRef idx="0">
                            <a:srgbClr val="000000">
                              <a:alpha val="0"/>
                            </a:srgbClr>
                          </a:fillRef>
                          <a:effectRef idx="0">
                            <a:scrgbClr r="0" g="0" b="0"/>
                          </a:effectRef>
                          <a:fontRef idx="none"/>
                        </wps:style>
                        <wps:bodyPr/>
                      </wps:wsp>
                      <wps:wsp>
                        <wps:cNvPr id="8191" name="Shape 8191"/>
                        <wps:cNvSpPr/>
                        <wps:spPr>
                          <a:xfrm>
                            <a:off x="4720261" y="714557"/>
                            <a:ext cx="450039" cy="0"/>
                          </a:xfrm>
                          <a:custGeom>
                            <a:avLst/>
                            <a:gdLst/>
                            <a:ahLst/>
                            <a:cxnLst/>
                            <a:rect l="0" t="0" r="0" b="0"/>
                            <a:pathLst>
                              <a:path w="450039">
                                <a:moveTo>
                                  <a:pt x="0" y="0"/>
                                </a:moveTo>
                                <a:lnTo>
                                  <a:pt x="450039" y="0"/>
                                </a:lnTo>
                              </a:path>
                            </a:pathLst>
                          </a:custGeom>
                          <a:ln w="11251" cap="flat">
                            <a:custDash>
                              <a:ds d="88590" sp="177181"/>
                            </a:custDash>
                            <a:miter lim="100000"/>
                          </a:ln>
                        </wps:spPr>
                        <wps:style>
                          <a:lnRef idx="1">
                            <a:srgbClr val="969696"/>
                          </a:lnRef>
                          <a:fillRef idx="0">
                            <a:srgbClr val="000000">
                              <a:alpha val="0"/>
                            </a:srgbClr>
                          </a:fillRef>
                          <a:effectRef idx="0">
                            <a:scrgbClr r="0" g="0" b="0"/>
                          </a:effectRef>
                          <a:fontRef idx="none"/>
                        </wps:style>
                        <wps:bodyPr/>
                      </wps:wsp>
                      <wps:wsp>
                        <wps:cNvPr id="8192" name="Shape 8192"/>
                        <wps:cNvSpPr/>
                        <wps:spPr>
                          <a:xfrm>
                            <a:off x="4889026" y="881676"/>
                            <a:ext cx="112510" cy="112510"/>
                          </a:xfrm>
                          <a:custGeom>
                            <a:avLst/>
                            <a:gdLst/>
                            <a:ahLst/>
                            <a:cxnLst/>
                            <a:rect l="0" t="0" r="0" b="0"/>
                            <a:pathLst>
                              <a:path w="112510" h="112510">
                                <a:moveTo>
                                  <a:pt x="56255" y="0"/>
                                </a:moveTo>
                                <a:cubicBezTo>
                                  <a:pt x="87350" y="0"/>
                                  <a:pt x="112510" y="25160"/>
                                  <a:pt x="112510" y="56255"/>
                                </a:cubicBezTo>
                                <a:cubicBezTo>
                                  <a:pt x="112510" y="87294"/>
                                  <a:pt x="87350" y="112510"/>
                                  <a:pt x="56255" y="112510"/>
                                </a:cubicBezTo>
                                <a:cubicBezTo>
                                  <a:pt x="25160" y="112510"/>
                                  <a:pt x="0" y="87294"/>
                                  <a:pt x="0" y="56255"/>
                                </a:cubicBezTo>
                                <a:cubicBezTo>
                                  <a:pt x="0" y="25160"/>
                                  <a:pt x="25160" y="0"/>
                                  <a:pt x="56255" y="0"/>
                                </a:cubicBezTo>
                                <a:close/>
                              </a:path>
                            </a:pathLst>
                          </a:custGeom>
                          <a:ln w="0" cap="flat">
                            <a:custDash>
                              <a:ds d="88590" sp="177181"/>
                            </a:custDash>
                            <a:miter lim="100000"/>
                          </a:ln>
                        </wps:spPr>
                        <wps:style>
                          <a:lnRef idx="0">
                            <a:srgbClr val="000000">
                              <a:alpha val="0"/>
                            </a:srgbClr>
                          </a:lnRef>
                          <a:fillRef idx="1">
                            <a:srgbClr val="141414"/>
                          </a:fillRef>
                          <a:effectRef idx="0">
                            <a:scrgbClr r="0" g="0" b="0"/>
                          </a:effectRef>
                          <a:fontRef idx="none"/>
                        </wps:style>
                        <wps:bodyPr/>
                      </wps:wsp>
                      <wps:wsp>
                        <wps:cNvPr id="8203" name="Shape 8203"/>
                        <wps:cNvSpPr/>
                        <wps:spPr>
                          <a:xfrm>
                            <a:off x="0" y="1054354"/>
                            <a:ext cx="5356974" cy="0"/>
                          </a:xfrm>
                          <a:custGeom>
                            <a:avLst/>
                            <a:gdLst/>
                            <a:ahLst/>
                            <a:cxnLst/>
                            <a:rect l="0" t="0" r="0" b="0"/>
                            <a:pathLst>
                              <a:path w="5356974">
                                <a:moveTo>
                                  <a:pt x="0" y="0"/>
                                </a:moveTo>
                                <a:lnTo>
                                  <a:pt x="535697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DA7C2A" id="Group 99912" o:spid="_x0000_s1026" style="position:absolute;margin-left:.1pt;margin-top:-52.35pt;width:421.8pt;height:83pt;z-index:-251632640" coordsize="53569,10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">
                <v:shape id="Shape 8153" o:spid="_x0000_s1027" style="position:absolute;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7B8sgA&#10;AADdAAAADwAAAGRycy9kb3ducmV2LnhtbESPQWvCQBSE74X+h+UVeinNRq1tTF1FpIIIHowe6u2Z&#10;fSax2bchu9X477uC0OMwM98w42lnanGm1lWWFfSiGARxbnXFhYLddvGagHAeWWNtmRRcycF08vgw&#10;xlTbC2/onPlCBAi7FBWU3jeplC4vyaCLbEMcvKNtDfog20LqFi8BbmrZj+N3abDisFBiQ/OS8p/s&#10;1yjAbJid9MeXf7seTvPkez96Wa21Us9P3ewThKfO/4fv7aVWkPSGA7i9C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rsHyyAAAAN0AAAAPAAAAAAAAAAAAAAAAAJgCAABk&#10;cnMvZG93bnJldi54bWxQSwUGAAAAAAQABAD1AAAAjQMAAAAA&#10;" path="m,l5356974,e" filled="f" strokeweight=".17569mm">
                  <v:stroke miterlimit="83231f" joinstyle="miter"/>
                  <v:path arrowok="t" textboxrect="0,0,5356974,0"/>
                </v:shape>
                <v:shape id="Shape 8166" o:spid="_x0000_s1028" style="position:absolute;left:49452;top:2895;width:2251;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wPcQA&#10;AADdAAAADwAAAGRycy9kb3ducmV2LnhtbESPQWvCQBSE70L/w/IKXkQ3CgZJXaVUpD1qDJ5fs6/Z&#10;NNm3IbvV9N+7guBxmJlvmPV2sK24UO9rxwrmswQEcel0zZWC4rSfrkD4gKyxdUwK/snDdvMyWmOm&#10;3ZWPdMlDJSKEfYYKTAhdJqUvDVn0M9cRR+/H9RZDlH0ldY/XCLetXCRJKi3WHBcMdvRhqGzyP6vg&#10;vGvy5nD8/SxMISf2e1klzfKg1Ph1eH8DEWgIz/Cj/aUVrOZpCvc38Qn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8D3EAAAA3QAAAA8AAAAAAAAAAAAAAAAAmAIAAGRycy9k&#10;b3ducmV2LnhtbFBLBQYAAAAABAAEAPUAAACJAwAAAAA=&#10;" path="m225020,l,e" filled="f" strokecolor="#141414" strokeweight=".31253mm">
                  <v:stroke miterlimit="1" joinstyle="miter" endcap="round"/>
                  <v:path arrowok="t" textboxrect="0,0,225020,0"/>
                </v:shape>
                <v:shape id="Shape 8167" o:spid="_x0000_s1029" style="position:absolute;left:47202;top:2895;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VpsUA&#10;AADdAAAADwAAAGRycy9kb3ducmV2LnhtbESPT2vCQBTE7wW/w/IKXkrdKPiH6CrSUvSoMXh+zT6z&#10;abJvQ3ar8du7hYLHYWZ+w6w2vW3ElTpfOVYwHiUgiAunKy4V5Kev9wUIH5A1No5JwZ08bNaDlxWm&#10;2t34SNcslCJC2KeowITQplL6wpBFP3ItcfQurrMYouxKqTu8Rbht5CRJZtJixXHBYEsfhoo6+7UK&#10;zp91Vh+OP7vc5PLNfk/LpJ4elBq+9tsliEB9eIb/23utYDGezeHvTXw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VWmxQAAAN0AAAAPAAAAAAAAAAAAAAAAAJgCAABkcnMv&#10;ZG93bnJldi54bWxQSwUGAAAAAAQABAD1AAAAigMAAAAA&#10;" path="m225020,l,e" filled="f" strokecolor="#141414" strokeweight=".31253mm">
                  <v:stroke miterlimit="1" joinstyle="miter" endcap="round"/>
                  <v:path arrowok="t" textboxrect="0,0,225020,0"/>
                </v:shape>
                <v:shape id="Shape 8170" o:spid="_x0000_s1030" style="position:absolute;left:48981;top:2422;width:943;height:942;visibility:visible;mso-wrap-style:square;v-text-anchor:top" coordsize="94283,94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N3MIA&#10;AADdAAAADwAAAGRycy9kb3ducmV2LnhtbERPu27CMBTdkfoP1q3UBYGTDhAFDGoroXbi1bJf2Zck&#10;Ir6ObJeEv8cDEuPReS/Xg23FlXxoHCvIpxkIYu1Mw5WCv9/NpAARIrLB1jEpuFGA9epltMTSuJ4P&#10;dD3GSqQQDiUqqGPsSimDrslimLqOOHFn5y3GBH0ljcc+hdtWvmfZTFpsODXU2NFXTfpy/LcKZrk5&#10;+S3nn7v9tujHYaO/Lzut1Nvr8LEAEWmIT/HD/WMUFPk87U9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Q3cwgAAAN0AAAAPAAAAAAAAAAAAAAAAAJgCAABkcnMvZG93&#10;bnJldi54bWxQSwUGAAAAAAQABAD1AAAAhwMAAAAA&#10;" path="m,47141c,73187,21096,94283,47142,94283v26046,,47141,-21096,47141,-47142c94283,21096,73188,,47142,,21096,,,21096,,47141xe" filled="f" strokecolor="#141414" strokeweight=".46878mm">
                  <v:stroke miterlimit="1" joinstyle="miter"/>
                  <v:path arrowok="t" textboxrect="0,0,94283,94283"/>
                </v:shape>
                <v:shape id="Shape 8180" o:spid="_x0000_s1031" style="position:absolute;top:6149;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zwsUA&#10;AADdAAAADwAAAGRycy9kb3ducmV2LnhtbERPTWvCQBC9C/0PyxR6kWZjaTWNrkGChVLwYOyhvU2z&#10;YxLNzobsqvHfdw+Cx8f7XmSDacWZetdYVjCJYhDEpdUNVwq+dx/PCQjnkTW2lknBlRxky4fRAlNt&#10;L7ylc+ErEULYpaig9r5LpXRlTQZdZDviwO1tb9AH2FdS93gJ4aaVL3E8lQYbDg01dpTXVB6Lk1GA&#10;xVtx0LO1f73+HfLk5/d9/LXRSj09Dqs5CE+Dv4tv7k+tIJkkYX94E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HPCxQAAAN0AAAAPAAAAAAAAAAAAAAAAAJgCAABkcnMv&#10;ZG93bnJldi54bWxQSwUGAAAAAAQABAD1AAAAigMAAAAA&#10;" path="m,l5356974,e" filled="f" strokeweight=".17569mm">
                  <v:stroke miterlimit="83231f" joinstyle="miter"/>
                  <v:path arrowok="t" textboxrect="0,0,5356974,0"/>
                </v:shape>
                <v:shape id="Shape 8189" o:spid="_x0000_s1032" style="position:absolute;left:49452;top:7145;width:0;height:2250;visibility:visible;mso-wrap-style:square;v-text-anchor:top" coordsize="0,225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XRcYA&#10;AADdAAAADwAAAGRycy9kb3ducmV2LnhtbESPzWrDMBCE74W8g9hAb43sQIvrRjb5IaHQU+KE9rhY&#10;W9vEWhlLsZ23rwqFHoeZ+YZZ5ZNpxUC9aywriBcRCOLS6oYrBedi/5SAcB5ZY2uZFNzJQZ7NHlaY&#10;ajvykYaTr0SAsEtRQe19l0rpypoMuoXtiIP3bXuDPsi+krrHMcBNK5dR9CINNhwWauxoW1N5Pd2M&#10;guGr0MdP3m3iix93RfGxpOH5oNTjfFq/gfA0+f/wX/tdK0ji5BV+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zXRcYAAADdAAAADwAAAAAAAAAAAAAAAACYAgAAZHJz&#10;L2Rvd25yZXYueG1sUEsFBgAAAAAEAAQA9QAAAIsDAAAAAA==&#10;" path="m,l,225020e" filled="f" strokecolor="#969696" strokeweight=".31253mm">
                  <v:stroke miterlimit="1" joinstyle="miter"/>
                  <v:path arrowok="t" textboxrect="0,0,0,225020"/>
                </v:shape>
                <v:shape id="Shape 8190" o:spid="_x0000_s1033" style="position:absolute;left:47202;top:9379;width:2250;height:0;visibility:visible;mso-wrap-style:square;v-text-anchor:top" coordsize="225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G99cIA&#10;AADdAAAADwAAAGRycy9kb3ducmV2LnhtbERPz2vCMBS+D/wfwhN2GZoqOLSaFnHIdtSu7Pxsnk1t&#10;81KaTLv/fjkMdvz4fu/y0XbiToNvHCtYzBMQxJXTDdcKys/jbA3CB2SNnWNS8EMe8mzytMNUuwef&#10;6V6EWsQQ9ikqMCH0qZS+MmTRz11PHLmrGyyGCIda6gEfMdx2cpkkr9Jiw7HBYE8HQ1VbfFsFX29t&#10;0Z7Ot/fSlPLFXlZ10q5OSj1Px/0WRKAx/Iv/3B9awXqxifvjm/gE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b31wgAAAN0AAAAPAAAAAAAAAAAAAAAAAJgCAABkcnMvZG93&#10;bnJldi54bWxQSwUGAAAAAAQABAD1AAAAhwMAAAAA&#10;" path="m,l225020,e" filled="f" strokecolor="#141414" strokeweight=".31253mm">
                  <v:stroke miterlimit="1" joinstyle="miter" endcap="round"/>
                  <v:path arrowok="t" textboxrect="0,0,225020,0"/>
                </v:shape>
                <v:shape id="Shape 8191" o:spid="_x0000_s1034" style="position:absolute;left:47202;top:7145;width:4501;height:0;visibility:visible;mso-wrap-style:square;v-text-anchor:top" coordsize="450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SDscA&#10;AADdAAAADwAAAGRycy9kb3ducmV2LnhtbESPQWvCQBSE74X+h+UVetNNRMRG15CKUkFLqYrnR/Y1&#10;SZt9G7LbmPrrXUHocZiZb5h52ptadNS6yrKCeBiBIM6trrhQcDysB1MQziNrrC2Tgj9ykC4eH+aY&#10;aHvmT+r2vhABwi5BBaX3TSKly0sy6Ia2IQ7el20N+iDbQuoWzwFuajmKook0WHFYKLGhZUn5z/7X&#10;KGg2+vI6ynbcrezb9/jj5LeT7btSz099NgPhqff/4Xt7oxVM45cYbm/C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lUg7HAAAA3QAAAA8AAAAAAAAAAAAAAAAAmAIAAGRy&#10;cy9kb3ducmV2LnhtbFBLBQYAAAAABAAEAPUAAACMAwAAAAA=&#10;" path="m,l450039,e" filled="f" strokecolor="#969696" strokeweight=".31253mm">
                  <v:stroke miterlimit="1" joinstyle="miter"/>
                  <v:path arrowok="t" textboxrect="0,0,450039,0"/>
                </v:shape>
                <v:shape id="Shape 8192" o:spid="_x0000_s1035" style="position:absolute;left:48890;top:8816;width:1125;height:1125;visibility:visible;mso-wrap-style:square;v-text-anchor:top" coordsize="112510,112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OcfMQA&#10;AADdAAAADwAAAGRycy9kb3ducmV2LnhtbESPQWsCMRSE7wX/Q3iCt5q4qOhqFCkIeiquLV4fm+fu&#10;YvKybFJd/30jFHocZuYbZr3tnRV36kLjWcNkrEAQl940XGn4Ou/fFyBCRDZoPZOGJwXYbgZva8yN&#10;f/CJ7kWsRIJwyFFDHWObSxnKmhyGsW+Jk3f1ncOYZFdJ0+EjwZ2VmVJz6bDhtFBjSx81lbfix2k4&#10;nI1X9lN922Ja2Mt0Pjtmp1br0bDfrUBE6uN/+K99MBoWk2UGrzfp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DnHzEAAAA3QAAAA8AAAAAAAAAAAAAAAAAmAIAAGRycy9k&#10;b3ducmV2LnhtbFBLBQYAAAAABAAEAPUAAACJAwAAAAA=&#10;" path="m56255,v31095,,56255,25160,56255,56255c112510,87294,87350,112510,56255,112510,25160,112510,,87294,,56255,,25160,25160,,56255,xe" fillcolor="#141414" stroked="f" strokeweight="0">
                  <v:stroke miterlimit="1" joinstyle="miter"/>
                  <v:path arrowok="t" textboxrect="0,0,112510,112510"/>
                </v:shape>
                <v:shape id="Shape 8203" o:spid="_x0000_s1036" style="position:absolute;top:10543;width:53569;height:0;visibility:visible;mso-wrap-style:square;v-text-anchor:top" coordsize="53569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Ox8cA&#10;AADdAAAADwAAAGRycy9kb3ducmV2LnhtbESPQWvCQBSE74X+h+UVeim6aVIlRFcJpYJeCqZFr4/s&#10;MwnNvg27W43/3i0UPA4z8w2zXI+mF2dyvrOs4HWagCCure64UfD9tZnkIHxA1thbJgVX8rBePT4s&#10;sdD2wns6V6EREcK+QAVtCEMhpa9bMuindiCO3sk6gyFK10jt8BLhppdpksylwY7jQosDvbdU/1S/&#10;RsFntclnu5etK7Ndvn87fhzKbEiVen4aywWIQGO4h//bW60gT5MM/t7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sTsfHAAAA3QAAAA8AAAAAAAAAAAAAAAAAmAIAAGRy&#10;cy9kb3ducmV2LnhtbFBLBQYAAAAABAAEAPUAAACMAwAAAAA=&#10;" path="m,l5356974,e" filled="f" strokeweight=".28117mm">
                  <v:stroke miterlimit="83231f" joinstyle="miter"/>
                  <v:path arrowok="t" textboxrect="0,0,5356974,0"/>
                </v:shape>
              </v:group>
            </w:pict>
          </mc:Fallback>
        </mc:AlternateContent>
      </w:r>
      <w:r>
        <w:t>CES (1)</w:t>
      </w:r>
      <w:r>
        <w:tab/>
      </w:r>
      <w:r>
        <w:rPr>
          <w:vertAlign w:val="subscript"/>
        </w:rPr>
        <w:t>1</w:t>
      </w:r>
      <w:r>
        <w:rPr>
          <w:vertAlign w:val="subscript"/>
        </w:rPr>
        <w:tab/>
      </w:r>
      <w:r>
        <w:rPr>
          <w:i/>
        </w:rPr>
        <w:t>A</w:t>
      </w:r>
      <w:r>
        <w:rPr>
          <w:vertAlign w:val="subscript"/>
        </w:rPr>
        <w:t xml:space="preserve">1 </w:t>
      </w:r>
      <w:r>
        <w:t>is selected and ceases by incorporating into the universe.</w:t>
      </w:r>
      <w:r>
        <w:rPr>
          <w:vertAlign w:val="subscript"/>
        </w:rPr>
        <w:t>1</w:t>
      </w:r>
      <w:r>
        <w:rPr>
          <w:vertAlign w:val="subscript"/>
        </w:rPr>
        <w:tab/>
      </w:r>
      <w:r>
        <w:rPr>
          <w:color w:val="B3B3B3"/>
          <w:sz w:val="21"/>
        </w:rPr>
        <w:t>Ω</w:t>
      </w:r>
      <w:r>
        <w:rPr>
          <w:color w:val="141414"/>
          <w:sz w:val="18"/>
        </w:rPr>
        <w:t>A</w:t>
      </w:r>
      <w:r>
        <w:rPr>
          <w:color w:val="141414"/>
          <w:sz w:val="14"/>
        </w:rPr>
        <w:t>1</w:t>
      </w:r>
      <w:r>
        <w:rPr>
          <w:color w:val="141414"/>
          <w:sz w:val="14"/>
        </w:rPr>
        <w:tab/>
      </w:r>
      <w:r>
        <w:rPr>
          <w:color w:val="B3B3B3"/>
          <w:sz w:val="21"/>
        </w:rPr>
        <w:t>Ω</w:t>
      </w:r>
    </w:p>
    <w:p w14:paraId="096E1E4E" w14:textId="77777777" w:rsidR="00A21FDC" w:rsidRDefault="00252176">
      <w:pPr>
        <w:tabs>
          <w:tab w:val="center" w:pos="1116"/>
          <w:tab w:val="center" w:pos="1868"/>
          <w:tab w:val="center" w:pos="2646"/>
          <w:tab w:val="center" w:pos="4119"/>
        </w:tabs>
        <w:spacing w:after="277"/>
        <w:ind w:left="0" w:firstLine="0"/>
        <w:jc w:val="left"/>
      </w:pPr>
      <w:r>
        <w:rPr>
          <w:sz w:val="22"/>
        </w:rPr>
        <w:tab/>
      </w:r>
      <w:r>
        <w:rPr>
          <w:i/>
        </w:rPr>
        <w:t>A</w:t>
      </w:r>
      <w:r>
        <w:rPr>
          <w:i/>
        </w:rPr>
        <w:tab/>
      </w:r>
      <w:r>
        <w:t>–</w:t>
      </w:r>
      <w:r>
        <w:tab/>
        <w:t>–</w:t>
      </w:r>
      <w:r>
        <w:tab/>
        <w:t xml:space="preserve">INC of </w:t>
      </w:r>
      <w:r>
        <w:rPr>
          <w:i/>
        </w:rPr>
        <w:t xml:space="preserve">A </w:t>
      </w:r>
      <w:r>
        <w:t>into Ω</w:t>
      </w:r>
    </w:p>
    <w:p w14:paraId="608D4038" w14:textId="77777777" w:rsidR="00A21FDC" w:rsidRDefault="00252176">
      <w:pPr>
        <w:spacing w:after="606"/>
        <w:ind w:left="1417" w:right="163"/>
      </w:pPr>
      <w:r>
        <w:t>Table 3.5: Translation from Edit Operations to Hivent Operations.</w:t>
      </w:r>
    </w:p>
    <w:p w14:paraId="25E592CA" w14:textId="77777777" w:rsidR="00A21FDC" w:rsidRDefault="00252176">
      <w:pPr>
        <w:spacing w:after="153" w:line="259" w:lineRule="auto"/>
        <w:ind w:left="623" w:right="151" w:hanging="10"/>
      </w:pPr>
      <w:proofErr w:type="gramStart"/>
      <w:r>
        <w:rPr>
          <w:sz w:val="16"/>
        </w:rPr>
        <w:lastRenderedPageBreak/>
        <w:t>multiple</w:t>
      </w:r>
      <w:proofErr w:type="gramEnd"/>
      <w:r>
        <w:rPr>
          <w:sz w:val="16"/>
        </w:rPr>
        <w:t xml:space="preserve"> Hivent Operations in one row happen exactly at the same time point, so they are combined</w:t>
      </w:r>
    </w:p>
    <w:p w14:paraId="733D1F2E" w14:textId="77777777" w:rsidR="00A21FDC" w:rsidRDefault="00252176">
      <w:pPr>
        <w:pStyle w:val="Heading3"/>
        <w:tabs>
          <w:tab w:val="center" w:pos="2045"/>
        </w:tabs>
        <w:ind w:left="-13" w:firstLine="0"/>
      </w:pPr>
      <w:bookmarkStart w:id="216" w:name="_Toc129108"/>
      <w:r>
        <w:t>3.2.3</w:t>
      </w:r>
      <w:r>
        <w:tab/>
        <w:t>Retrospective Updates</w:t>
      </w:r>
      <w:bookmarkEnd w:id="216"/>
    </w:p>
    <w:p w14:paraId="0AE212B6" w14:textId="77777777" w:rsidR="00A21FDC" w:rsidRDefault="00252176">
      <w:pPr>
        <w:spacing w:after="113"/>
        <w:ind w:left="2" w:right="163"/>
      </w:pPr>
      <w:r>
        <w:t xml:space="preserve">A straightforward use case of the Hivent Model is to change the current state of the system with a new Hivent Operation into the future. Given the initial start point </w:t>
      </w:r>
      <w:r>
        <w:rPr>
          <w:i/>
        </w:rPr>
        <w:t>t</w:t>
      </w:r>
      <w:r>
        <w:rPr>
          <w:vertAlign w:val="subscript"/>
        </w:rPr>
        <w:t>0</w:t>
      </w:r>
      <w:r>
        <w:t xml:space="preserve">, a current time point </w:t>
      </w:r>
      <w:r>
        <w:rPr>
          <w:i/>
        </w:rPr>
        <w:t>t</w:t>
      </w:r>
      <w:r>
        <w:rPr>
          <w:i/>
          <w:vertAlign w:val="subscript"/>
        </w:rPr>
        <w:t xml:space="preserve">now </w:t>
      </w:r>
      <w:r>
        <w:rPr>
          <w:i/>
          <w:sz w:val="31"/>
          <w:vertAlign w:val="subscript"/>
        </w:rPr>
        <w:t>&gt; t</w:t>
      </w:r>
      <w:r>
        <w:rPr>
          <w:vertAlign w:val="subscript"/>
        </w:rPr>
        <w:t xml:space="preserve">0 </w:t>
      </w:r>
      <w:r>
        <w:t xml:space="preserve">and a set of consecutively added Hivent Operations at </w:t>
      </w:r>
      <w:r>
        <w:rPr>
          <w:i/>
        </w:rPr>
        <w:t>∀</w:t>
      </w:r>
      <w:proofErr w:type="gramStart"/>
      <w:r>
        <w:rPr>
          <w:i/>
          <w:sz w:val="31"/>
          <w:vertAlign w:val="subscript"/>
        </w:rPr>
        <w:t>t</w:t>
      </w:r>
      <w:r>
        <w:rPr>
          <w:i/>
          <w:vertAlign w:val="subscript"/>
        </w:rPr>
        <w:t xml:space="preserve">i </w:t>
      </w:r>
      <w:r>
        <w:rPr>
          <w:sz w:val="31"/>
          <w:vertAlign w:val="subscript"/>
        </w:rPr>
        <w:t>:</w:t>
      </w:r>
      <w:proofErr w:type="gramEnd"/>
      <w:r>
        <w:rPr>
          <w:sz w:val="31"/>
          <w:vertAlign w:val="subscript"/>
        </w:rPr>
        <w:t xml:space="preserve"> </w:t>
      </w:r>
      <w:r>
        <w:rPr>
          <w:i/>
          <w:sz w:val="31"/>
          <w:vertAlign w:val="subscript"/>
        </w:rPr>
        <w:t>t</w:t>
      </w:r>
      <w:r>
        <w:rPr>
          <w:vertAlign w:val="subscript"/>
        </w:rPr>
        <w:t xml:space="preserve">0 </w:t>
      </w:r>
      <w:r>
        <w:rPr>
          <w:i/>
        </w:rPr>
        <w:t xml:space="preserve">≤ </w:t>
      </w:r>
      <w:r>
        <w:rPr>
          <w:i/>
          <w:sz w:val="31"/>
          <w:vertAlign w:val="subscript"/>
        </w:rPr>
        <w:t>t</w:t>
      </w:r>
      <w:r>
        <w:rPr>
          <w:i/>
          <w:vertAlign w:val="subscript"/>
        </w:rPr>
        <w:t xml:space="preserve">i </w:t>
      </w:r>
      <w:r>
        <w:rPr>
          <w:i/>
          <w:sz w:val="31"/>
          <w:vertAlign w:val="subscript"/>
        </w:rPr>
        <w:t>&lt; t</w:t>
      </w:r>
      <w:r>
        <w:rPr>
          <w:i/>
          <w:vertAlign w:val="subscript"/>
        </w:rPr>
        <w:t>now</w:t>
      </w:r>
      <w:r>
        <w:t xml:space="preserve">. The accumulation of all changes make up the current state of the system at </w:t>
      </w:r>
      <w:r>
        <w:rPr>
          <w:i/>
        </w:rPr>
        <w:t>t</w:t>
      </w:r>
      <w:r>
        <w:rPr>
          <w:i/>
          <w:vertAlign w:val="subscript"/>
        </w:rPr>
        <w:t>now</w:t>
      </w:r>
      <w:r>
        <w:t xml:space="preserve">. To change this current state, a new Hivent Operation can be inserted at </w:t>
      </w:r>
      <w:r>
        <w:rPr>
          <w:i/>
        </w:rPr>
        <w:t>t</w:t>
      </w:r>
      <w:r>
        <w:rPr>
          <w:i/>
          <w:vertAlign w:val="subscript"/>
        </w:rPr>
        <w:t xml:space="preserve">now </w:t>
      </w:r>
      <w:r>
        <w:t xml:space="preserve">into the future. This state is valid until the next change is inserted. For historical research that use case alone is not sufficient, because the current state of the map at </w:t>
      </w:r>
      <w:r>
        <w:rPr>
          <w:i/>
        </w:rPr>
        <w:t>t</w:t>
      </w:r>
      <w:r>
        <w:rPr>
          <w:i/>
          <w:vertAlign w:val="subscript"/>
        </w:rPr>
        <w:t xml:space="preserve">now </w:t>
      </w:r>
      <w:r>
        <w:t>is known to a large degree. The problem is to describe states and changes in the past. Therefore the system needs to support retrospectively inserting Hivent Operations in between existing operations and therefore updating the set of Hivent Operations in the system. Each Hivent Operation that is not entered to the end of the timeline must maintain the semantic, spatial and thematic integrity of the data, i.e. the changes to Areas, their territories and names must still work.</w:t>
      </w:r>
    </w:p>
    <w:p w14:paraId="1DF49248" w14:textId="77777777" w:rsidR="00A21FDC" w:rsidRDefault="00252176">
      <w:pPr>
        <w:spacing w:after="0" w:line="259" w:lineRule="auto"/>
        <w:ind w:left="846" w:firstLine="0"/>
        <w:jc w:val="left"/>
      </w:pPr>
      <w:r>
        <w:rPr>
          <w:noProof/>
          <w:sz w:val="22"/>
        </w:rPr>
        <mc:AlternateContent>
          <mc:Choice Requires="wpg">
            <w:drawing>
              <wp:inline distT="0" distB="0" distL="0" distR="0" wp14:anchorId="728EF345" wp14:editId="7117A05D">
                <wp:extent cx="4220611" cy="627114"/>
                <wp:effectExtent l="0" t="0" r="0" b="0"/>
                <wp:docPr id="107179" name="Group 107179"/>
                <wp:cNvGraphicFramePr/>
                <a:graphic xmlns:a="http://schemas.openxmlformats.org/drawingml/2006/main">
                  <a:graphicData uri="http://schemas.microsoft.com/office/word/2010/wordprocessingGroup">
                    <wpg:wgp>
                      <wpg:cNvGrpSpPr/>
                      <wpg:grpSpPr>
                        <a:xfrm>
                          <a:off x="0" y="0"/>
                          <a:ext cx="4220611" cy="627114"/>
                          <a:chOff x="0" y="0"/>
                          <a:chExt cx="4220611" cy="627114"/>
                        </a:xfrm>
                      </wpg:grpSpPr>
                      <wps:wsp>
                        <wps:cNvPr id="8258" name="Shape 8258"/>
                        <wps:cNvSpPr/>
                        <wps:spPr>
                          <a:xfrm>
                            <a:off x="0" y="561167"/>
                            <a:ext cx="4220611" cy="0"/>
                          </a:xfrm>
                          <a:custGeom>
                            <a:avLst/>
                            <a:gdLst/>
                            <a:ahLst/>
                            <a:cxnLst/>
                            <a:rect l="0" t="0" r="0" b="0"/>
                            <a:pathLst>
                              <a:path w="4220611">
                                <a:moveTo>
                                  <a:pt x="0" y="0"/>
                                </a:moveTo>
                                <a:lnTo>
                                  <a:pt x="4220611" y="0"/>
                                </a:lnTo>
                              </a:path>
                            </a:pathLst>
                          </a:custGeom>
                          <a:ln w="13189" cap="flat">
                            <a:miter lim="100000"/>
                          </a:ln>
                        </wps:spPr>
                        <wps:style>
                          <a:lnRef idx="1">
                            <a:srgbClr val="505050"/>
                          </a:lnRef>
                          <a:fillRef idx="0">
                            <a:srgbClr val="000000">
                              <a:alpha val="0"/>
                            </a:srgbClr>
                          </a:fillRef>
                          <a:effectRef idx="0">
                            <a:scrgbClr r="0" g="0" b="0"/>
                          </a:effectRef>
                          <a:fontRef idx="none"/>
                        </wps:style>
                        <wps:bodyPr/>
                      </wps:wsp>
                      <wps:wsp>
                        <wps:cNvPr id="8259" name="Shape 8259"/>
                        <wps:cNvSpPr/>
                        <wps:spPr>
                          <a:xfrm>
                            <a:off x="923258" y="495219"/>
                            <a:ext cx="0" cy="131894"/>
                          </a:xfrm>
                          <a:custGeom>
                            <a:avLst/>
                            <a:gdLst/>
                            <a:ahLst/>
                            <a:cxnLst/>
                            <a:rect l="0" t="0" r="0" b="0"/>
                            <a:pathLst>
                              <a:path h="131894">
                                <a:moveTo>
                                  <a:pt x="0" y="0"/>
                                </a:moveTo>
                                <a:lnTo>
                                  <a:pt x="0" y="131894"/>
                                </a:lnTo>
                              </a:path>
                            </a:pathLst>
                          </a:custGeom>
                          <a:ln w="13189" cap="flat">
                            <a:miter lim="100000"/>
                          </a:ln>
                        </wps:spPr>
                        <wps:style>
                          <a:lnRef idx="1">
                            <a:srgbClr val="505050"/>
                          </a:lnRef>
                          <a:fillRef idx="0">
                            <a:srgbClr val="000000">
                              <a:alpha val="0"/>
                            </a:srgbClr>
                          </a:fillRef>
                          <a:effectRef idx="0">
                            <a:scrgbClr r="0" g="0" b="0"/>
                          </a:effectRef>
                          <a:fontRef idx="none"/>
                        </wps:style>
                        <wps:bodyPr/>
                      </wps:wsp>
                      <wps:wsp>
                        <wps:cNvPr id="8260" name="Shape 8260"/>
                        <wps:cNvSpPr/>
                        <wps:spPr>
                          <a:xfrm>
                            <a:off x="3294977" y="495219"/>
                            <a:ext cx="0" cy="131894"/>
                          </a:xfrm>
                          <a:custGeom>
                            <a:avLst/>
                            <a:gdLst/>
                            <a:ahLst/>
                            <a:cxnLst/>
                            <a:rect l="0" t="0" r="0" b="0"/>
                            <a:pathLst>
                              <a:path h="131894">
                                <a:moveTo>
                                  <a:pt x="0" y="0"/>
                                </a:moveTo>
                                <a:lnTo>
                                  <a:pt x="0" y="131894"/>
                                </a:lnTo>
                              </a:path>
                            </a:pathLst>
                          </a:custGeom>
                          <a:ln w="13189" cap="flat">
                            <a:miter lim="100000"/>
                          </a:ln>
                        </wps:spPr>
                        <wps:style>
                          <a:lnRef idx="1">
                            <a:srgbClr val="505050"/>
                          </a:lnRef>
                          <a:fillRef idx="0">
                            <a:srgbClr val="000000">
                              <a:alpha val="0"/>
                            </a:srgbClr>
                          </a:fillRef>
                          <a:effectRef idx="0">
                            <a:scrgbClr r="0" g="0" b="0"/>
                          </a:effectRef>
                          <a:fontRef idx="none"/>
                        </wps:style>
                        <wps:bodyPr/>
                      </wps:wsp>
                      <wps:wsp>
                        <wps:cNvPr id="134115" name="Shape 134115"/>
                        <wps:cNvSpPr/>
                        <wps:spPr>
                          <a:xfrm>
                            <a:off x="1318941" y="33590"/>
                            <a:ext cx="395682" cy="395682"/>
                          </a:xfrm>
                          <a:custGeom>
                            <a:avLst/>
                            <a:gdLst/>
                            <a:ahLst/>
                            <a:cxnLst/>
                            <a:rect l="0" t="0" r="0" b="0"/>
                            <a:pathLst>
                              <a:path w="395682" h="395682">
                                <a:moveTo>
                                  <a:pt x="0" y="0"/>
                                </a:moveTo>
                                <a:lnTo>
                                  <a:pt x="395682" y="0"/>
                                </a:lnTo>
                                <a:lnTo>
                                  <a:pt x="395682" y="395682"/>
                                </a:lnTo>
                                <a:lnTo>
                                  <a:pt x="0" y="395682"/>
                                </a:lnTo>
                                <a:lnTo>
                                  <a:pt x="0" y="0"/>
                                </a:lnTo>
                              </a:path>
                            </a:pathLst>
                          </a:custGeom>
                          <a:ln w="6595" cap="rnd">
                            <a:round/>
                          </a:ln>
                        </wps:spPr>
                        <wps:style>
                          <a:lnRef idx="1">
                            <a:srgbClr val="141414"/>
                          </a:lnRef>
                          <a:fillRef idx="1">
                            <a:srgbClr val="DCDCDC"/>
                          </a:fillRef>
                          <a:effectRef idx="0">
                            <a:scrgbClr r="0" g="0" b="0"/>
                          </a:effectRef>
                          <a:fontRef idx="none"/>
                        </wps:style>
                        <wps:bodyPr/>
                      </wps:wsp>
                      <wps:wsp>
                        <wps:cNvPr id="106136" name="Rectangle 106136"/>
                        <wps:cNvSpPr/>
                        <wps:spPr>
                          <a:xfrm>
                            <a:off x="1463954" y="0"/>
                            <a:ext cx="140405" cy="307966"/>
                          </a:xfrm>
                          <a:prstGeom prst="rect">
                            <a:avLst/>
                          </a:prstGeom>
                          <a:ln>
                            <a:noFill/>
                          </a:ln>
                        </wps:spPr>
                        <wps:txbx>
                          <w:txbxContent>
                            <w:p w14:paraId="3F41EAFC" w14:textId="77777777" w:rsidR="006E2FA2" w:rsidRDefault="006E2FA2">
                              <w:pPr>
                                <w:spacing w:after="160" w:line="259" w:lineRule="auto"/>
                                <w:ind w:left="0" w:firstLine="0"/>
                                <w:jc w:val="left"/>
                              </w:pPr>
                              <w:r>
                                <w:rPr>
                                  <w:color w:val="646464"/>
                                  <w:w w:val="118"/>
                                  <w:sz w:val="25"/>
                                  <w:u w:val="single" w:color="000000"/>
                                </w:rPr>
                                <w:t>A</w:t>
                              </w:r>
                            </w:p>
                          </w:txbxContent>
                        </wps:txbx>
                        <wps:bodyPr horzOverflow="overflow" vert="horz" lIns="0" tIns="0" rIns="0" bIns="0" rtlCol="0">
                          <a:noAutofit/>
                        </wps:bodyPr>
                      </wps:wsp>
                      <wps:wsp>
                        <wps:cNvPr id="8268" name="Rectangle 8268"/>
                        <wps:cNvSpPr/>
                        <wps:spPr>
                          <a:xfrm>
                            <a:off x="1463954" y="197841"/>
                            <a:ext cx="140405" cy="307966"/>
                          </a:xfrm>
                          <a:prstGeom prst="rect">
                            <a:avLst/>
                          </a:prstGeom>
                          <a:ln>
                            <a:noFill/>
                          </a:ln>
                        </wps:spPr>
                        <wps:txbx>
                          <w:txbxContent>
                            <w:p w14:paraId="68022525" w14:textId="77777777" w:rsidR="006E2FA2" w:rsidRDefault="006E2FA2">
                              <w:pPr>
                                <w:spacing w:after="160" w:line="259" w:lineRule="auto"/>
                                <w:ind w:left="0" w:firstLine="0"/>
                                <w:jc w:val="left"/>
                              </w:pPr>
                              <w:r>
                                <w:rPr>
                                  <w:color w:val="646464"/>
                                  <w:w w:val="124"/>
                                  <w:sz w:val="25"/>
                                </w:rPr>
                                <w:t>B</w:t>
                              </w:r>
                            </w:p>
                          </w:txbxContent>
                        </wps:txbx>
                        <wps:bodyPr horzOverflow="overflow" vert="horz" lIns="0" tIns="0" rIns="0" bIns="0" rtlCol="0">
                          <a:noAutofit/>
                        </wps:bodyPr>
                      </wps:wsp>
                      <wps:wsp>
                        <wps:cNvPr id="134116" name="Shape 134116"/>
                        <wps:cNvSpPr/>
                        <wps:spPr>
                          <a:xfrm>
                            <a:off x="3694204" y="33590"/>
                            <a:ext cx="395682" cy="395682"/>
                          </a:xfrm>
                          <a:custGeom>
                            <a:avLst/>
                            <a:gdLst/>
                            <a:ahLst/>
                            <a:cxnLst/>
                            <a:rect l="0" t="0" r="0" b="0"/>
                            <a:pathLst>
                              <a:path w="395682" h="395682">
                                <a:moveTo>
                                  <a:pt x="0" y="0"/>
                                </a:moveTo>
                                <a:lnTo>
                                  <a:pt x="395682" y="0"/>
                                </a:lnTo>
                                <a:lnTo>
                                  <a:pt x="395682" y="395682"/>
                                </a:lnTo>
                                <a:lnTo>
                                  <a:pt x="0" y="395682"/>
                                </a:lnTo>
                                <a:lnTo>
                                  <a:pt x="0" y="0"/>
                                </a:lnTo>
                              </a:path>
                            </a:pathLst>
                          </a:custGeom>
                          <a:ln w="6595" cap="rnd">
                            <a:round/>
                          </a:ln>
                        </wps:spPr>
                        <wps:style>
                          <a:lnRef idx="1">
                            <a:srgbClr val="141414"/>
                          </a:lnRef>
                          <a:fillRef idx="1">
                            <a:srgbClr val="DCDCDC"/>
                          </a:fillRef>
                          <a:effectRef idx="0">
                            <a:scrgbClr r="0" g="0" b="0"/>
                          </a:effectRef>
                          <a:fontRef idx="none"/>
                        </wps:style>
                        <wps:bodyPr/>
                      </wps:wsp>
                      <wps:wsp>
                        <wps:cNvPr id="8270" name="Rectangle 8270"/>
                        <wps:cNvSpPr/>
                        <wps:spPr>
                          <a:xfrm>
                            <a:off x="3774419" y="103801"/>
                            <a:ext cx="134512" cy="307966"/>
                          </a:xfrm>
                          <a:prstGeom prst="rect">
                            <a:avLst/>
                          </a:prstGeom>
                          <a:ln>
                            <a:noFill/>
                          </a:ln>
                        </wps:spPr>
                        <wps:txbx>
                          <w:txbxContent>
                            <w:p w14:paraId="0B9276F8" w14:textId="77777777" w:rsidR="006E2FA2" w:rsidRDefault="006E2FA2">
                              <w:pPr>
                                <w:spacing w:after="160" w:line="259" w:lineRule="auto"/>
                                <w:ind w:left="0" w:firstLine="0"/>
                                <w:jc w:val="left"/>
                              </w:pPr>
                              <w:r>
                                <w:rPr>
                                  <w:color w:val="646464"/>
                                  <w:w w:val="119"/>
                                  <w:sz w:val="25"/>
                                </w:rPr>
                                <w:t>C</w:t>
                              </w:r>
                            </w:p>
                          </w:txbxContent>
                        </wps:txbx>
                        <wps:bodyPr horzOverflow="overflow" vert="horz" lIns="0" tIns="0" rIns="0" bIns="0" rtlCol="0">
                          <a:noAutofit/>
                        </wps:bodyPr>
                      </wps:wsp>
                      <wps:wsp>
                        <wps:cNvPr id="8271" name="Shape 8271"/>
                        <wps:cNvSpPr/>
                        <wps:spPr>
                          <a:xfrm>
                            <a:off x="3165458" y="99537"/>
                            <a:ext cx="263788" cy="263788"/>
                          </a:xfrm>
                          <a:custGeom>
                            <a:avLst/>
                            <a:gdLst/>
                            <a:ahLst/>
                            <a:cxnLst/>
                            <a:rect l="0" t="0" r="0" b="0"/>
                            <a:pathLst>
                              <a:path w="263788" h="263788">
                                <a:moveTo>
                                  <a:pt x="0" y="0"/>
                                </a:moveTo>
                                <a:lnTo>
                                  <a:pt x="131894" y="0"/>
                                </a:lnTo>
                                <a:lnTo>
                                  <a:pt x="131894" y="263788"/>
                                </a:lnTo>
                                <a:lnTo>
                                  <a:pt x="0" y="263788"/>
                                </a:lnTo>
                                <a:lnTo>
                                  <a:pt x="131894" y="263788"/>
                                </a:lnTo>
                                <a:lnTo>
                                  <a:pt x="131894" y="131894"/>
                                </a:lnTo>
                                <a:lnTo>
                                  <a:pt x="263788" y="131894"/>
                                </a:lnTo>
                              </a:path>
                            </a:pathLst>
                          </a:custGeom>
                          <a:ln w="6595" cap="rnd">
                            <a:miter lim="100000"/>
                          </a:ln>
                        </wps:spPr>
                        <wps:style>
                          <a:lnRef idx="1">
                            <a:srgbClr val="646464"/>
                          </a:lnRef>
                          <a:fillRef idx="0">
                            <a:srgbClr val="000000">
                              <a:alpha val="0"/>
                            </a:srgbClr>
                          </a:fillRef>
                          <a:effectRef idx="0">
                            <a:scrgbClr r="0" g="0" b="0"/>
                          </a:effectRef>
                          <a:fontRef idx="none"/>
                        </wps:style>
                        <wps:bodyPr/>
                      </wps:wsp>
                      <wps:wsp>
                        <wps:cNvPr id="8272" name="Rectangle 8272"/>
                        <wps:cNvSpPr/>
                        <wps:spPr>
                          <a:xfrm>
                            <a:off x="3059898" y="3456"/>
                            <a:ext cx="105304" cy="230975"/>
                          </a:xfrm>
                          <a:prstGeom prst="rect">
                            <a:avLst/>
                          </a:prstGeom>
                          <a:ln>
                            <a:noFill/>
                          </a:ln>
                        </wps:spPr>
                        <wps:txbx>
                          <w:txbxContent>
                            <w:p w14:paraId="26C2A3D7" w14:textId="77777777" w:rsidR="006E2FA2" w:rsidRDefault="006E2FA2">
                              <w:pPr>
                                <w:spacing w:after="160" w:line="259" w:lineRule="auto"/>
                                <w:ind w:left="0" w:firstLine="0"/>
                                <w:jc w:val="left"/>
                              </w:pPr>
                              <w:r>
                                <w:rPr>
                                  <w:color w:val="646464"/>
                                  <w:w w:val="118"/>
                                  <w:sz w:val="19"/>
                                </w:rPr>
                                <w:t>A</w:t>
                              </w:r>
                            </w:p>
                          </w:txbxContent>
                        </wps:txbx>
                        <wps:bodyPr horzOverflow="overflow" vert="horz" lIns="0" tIns="0" rIns="0" bIns="0" rtlCol="0">
                          <a:noAutofit/>
                        </wps:bodyPr>
                      </wps:wsp>
                      <wps:wsp>
                        <wps:cNvPr id="8273" name="Rectangle 8273"/>
                        <wps:cNvSpPr/>
                        <wps:spPr>
                          <a:xfrm>
                            <a:off x="3059898" y="267245"/>
                            <a:ext cx="105304" cy="230973"/>
                          </a:xfrm>
                          <a:prstGeom prst="rect">
                            <a:avLst/>
                          </a:prstGeom>
                          <a:ln>
                            <a:noFill/>
                          </a:ln>
                        </wps:spPr>
                        <wps:txbx>
                          <w:txbxContent>
                            <w:p w14:paraId="647F544A" w14:textId="77777777" w:rsidR="006E2FA2" w:rsidRDefault="006E2FA2">
                              <w:pPr>
                                <w:spacing w:after="160" w:line="259" w:lineRule="auto"/>
                                <w:ind w:left="0" w:firstLine="0"/>
                                <w:jc w:val="left"/>
                              </w:pPr>
                              <w:r>
                                <w:rPr>
                                  <w:color w:val="646464"/>
                                  <w:w w:val="124"/>
                                  <w:sz w:val="19"/>
                                </w:rPr>
                                <w:t>B</w:t>
                              </w:r>
                            </w:p>
                          </w:txbxContent>
                        </wps:txbx>
                        <wps:bodyPr horzOverflow="overflow" vert="horz" lIns="0" tIns="0" rIns="0" bIns="0" rtlCol="0">
                          <a:noAutofit/>
                        </wps:bodyPr>
                      </wps:wsp>
                      <wps:wsp>
                        <wps:cNvPr id="8274" name="Rectangle 8274"/>
                        <wps:cNvSpPr/>
                        <wps:spPr>
                          <a:xfrm>
                            <a:off x="3457319" y="137009"/>
                            <a:ext cx="100884" cy="230974"/>
                          </a:xfrm>
                          <a:prstGeom prst="rect">
                            <a:avLst/>
                          </a:prstGeom>
                          <a:ln>
                            <a:noFill/>
                          </a:ln>
                        </wps:spPr>
                        <wps:txbx>
                          <w:txbxContent>
                            <w:p w14:paraId="17ED328F" w14:textId="77777777" w:rsidR="006E2FA2" w:rsidRDefault="006E2FA2">
                              <w:pPr>
                                <w:spacing w:after="160" w:line="259" w:lineRule="auto"/>
                                <w:ind w:left="0" w:firstLine="0"/>
                                <w:jc w:val="left"/>
                              </w:pPr>
                              <w:r>
                                <w:rPr>
                                  <w:color w:val="646464"/>
                                  <w:w w:val="119"/>
                                  <w:sz w:val="19"/>
                                </w:rPr>
                                <w:t>C</w:t>
                              </w:r>
                            </w:p>
                          </w:txbxContent>
                        </wps:txbx>
                        <wps:bodyPr horzOverflow="overflow" vert="horz" lIns="0" tIns="0" rIns="0" bIns="0" rtlCol="0">
                          <a:noAutofit/>
                        </wps:bodyPr>
                      </wps:wsp>
                      <wps:wsp>
                        <wps:cNvPr id="8275" name="Shape 8275"/>
                        <wps:cNvSpPr/>
                        <wps:spPr>
                          <a:xfrm>
                            <a:off x="3264378" y="198458"/>
                            <a:ext cx="65947" cy="65947"/>
                          </a:xfrm>
                          <a:custGeom>
                            <a:avLst/>
                            <a:gdLst/>
                            <a:ahLst/>
                            <a:cxnLst/>
                            <a:rect l="0" t="0" r="0" b="0"/>
                            <a:pathLst>
                              <a:path w="65947" h="65947">
                                <a:moveTo>
                                  <a:pt x="32974" y="0"/>
                                </a:moveTo>
                                <a:cubicBezTo>
                                  <a:pt x="51208" y="0"/>
                                  <a:pt x="65947" y="14756"/>
                                  <a:pt x="65947" y="32974"/>
                                </a:cubicBezTo>
                                <a:cubicBezTo>
                                  <a:pt x="65947" y="51208"/>
                                  <a:pt x="51208" y="65947"/>
                                  <a:pt x="32974" y="65947"/>
                                </a:cubicBezTo>
                                <a:cubicBezTo>
                                  <a:pt x="14822" y="65947"/>
                                  <a:pt x="0" y="51208"/>
                                  <a:pt x="0" y="32974"/>
                                </a:cubicBezTo>
                                <a:cubicBezTo>
                                  <a:pt x="0" y="14756"/>
                                  <a:pt x="14822" y="0"/>
                                  <a:pt x="32974" y="0"/>
                                </a:cubicBezTo>
                                <a:close/>
                              </a:path>
                            </a:pathLst>
                          </a:custGeom>
                          <a:ln w="0" cap="rnd">
                            <a:miter lim="100000"/>
                          </a:ln>
                        </wps:spPr>
                        <wps:style>
                          <a:lnRef idx="0">
                            <a:srgbClr val="000000">
                              <a:alpha val="0"/>
                            </a:srgbClr>
                          </a:lnRef>
                          <a:fillRef idx="1">
                            <a:srgbClr val="646464"/>
                          </a:fillRef>
                          <a:effectRef idx="0">
                            <a:scrgbClr r="0" g="0" b="0"/>
                          </a:effectRef>
                          <a:fontRef idx="none"/>
                        </wps:style>
                        <wps:bodyPr/>
                      </wps:wsp>
                      <wps:wsp>
                        <wps:cNvPr id="8276" name="Shape 8276"/>
                        <wps:cNvSpPr/>
                        <wps:spPr>
                          <a:xfrm>
                            <a:off x="923258" y="99537"/>
                            <a:ext cx="131894" cy="263788"/>
                          </a:xfrm>
                          <a:custGeom>
                            <a:avLst/>
                            <a:gdLst/>
                            <a:ahLst/>
                            <a:cxnLst/>
                            <a:rect l="0" t="0" r="0" b="0"/>
                            <a:pathLst>
                              <a:path w="131894" h="263788">
                                <a:moveTo>
                                  <a:pt x="0" y="0"/>
                                </a:moveTo>
                                <a:lnTo>
                                  <a:pt x="0" y="131894"/>
                                </a:lnTo>
                                <a:lnTo>
                                  <a:pt x="131894" y="131894"/>
                                </a:lnTo>
                                <a:lnTo>
                                  <a:pt x="0" y="131894"/>
                                </a:lnTo>
                                <a:lnTo>
                                  <a:pt x="0" y="263788"/>
                                </a:lnTo>
                                <a:lnTo>
                                  <a:pt x="131894" y="263788"/>
                                </a:lnTo>
                              </a:path>
                            </a:pathLst>
                          </a:custGeom>
                          <a:ln w="6595" cap="rnd">
                            <a:miter lim="100000"/>
                          </a:ln>
                        </wps:spPr>
                        <wps:style>
                          <a:lnRef idx="1">
                            <a:srgbClr val="646464"/>
                          </a:lnRef>
                          <a:fillRef idx="0">
                            <a:srgbClr val="000000">
                              <a:alpha val="0"/>
                            </a:srgbClr>
                          </a:fillRef>
                          <a:effectRef idx="0">
                            <a:scrgbClr r="0" g="0" b="0"/>
                          </a:effectRef>
                          <a:fontRef idx="none"/>
                        </wps:style>
                        <wps:bodyPr/>
                      </wps:wsp>
                      <wps:wsp>
                        <wps:cNvPr id="8277" name="Rectangle 8277"/>
                        <wps:cNvSpPr/>
                        <wps:spPr>
                          <a:xfrm>
                            <a:off x="1081487" y="135350"/>
                            <a:ext cx="105304" cy="230975"/>
                          </a:xfrm>
                          <a:prstGeom prst="rect">
                            <a:avLst/>
                          </a:prstGeom>
                          <a:ln>
                            <a:noFill/>
                          </a:ln>
                        </wps:spPr>
                        <wps:txbx>
                          <w:txbxContent>
                            <w:p w14:paraId="3F38A79F" w14:textId="77777777" w:rsidR="006E2FA2" w:rsidRDefault="006E2FA2">
                              <w:pPr>
                                <w:spacing w:after="160" w:line="259" w:lineRule="auto"/>
                                <w:ind w:left="0" w:firstLine="0"/>
                                <w:jc w:val="left"/>
                              </w:pPr>
                              <w:r>
                                <w:rPr>
                                  <w:color w:val="646464"/>
                                  <w:w w:val="118"/>
                                  <w:sz w:val="19"/>
                                </w:rPr>
                                <w:t>A</w:t>
                              </w:r>
                            </w:p>
                          </w:txbxContent>
                        </wps:txbx>
                        <wps:bodyPr horzOverflow="overflow" vert="horz" lIns="0" tIns="0" rIns="0" bIns="0" rtlCol="0">
                          <a:noAutofit/>
                        </wps:bodyPr>
                      </wps:wsp>
                      <wps:wsp>
                        <wps:cNvPr id="8278" name="Rectangle 8278"/>
                        <wps:cNvSpPr/>
                        <wps:spPr>
                          <a:xfrm>
                            <a:off x="1081487" y="264606"/>
                            <a:ext cx="105304" cy="230974"/>
                          </a:xfrm>
                          <a:prstGeom prst="rect">
                            <a:avLst/>
                          </a:prstGeom>
                          <a:ln>
                            <a:noFill/>
                          </a:ln>
                        </wps:spPr>
                        <wps:txbx>
                          <w:txbxContent>
                            <w:p w14:paraId="763633C9" w14:textId="77777777" w:rsidR="006E2FA2" w:rsidRDefault="006E2FA2">
                              <w:pPr>
                                <w:spacing w:after="160" w:line="259" w:lineRule="auto"/>
                                <w:ind w:left="0" w:firstLine="0"/>
                                <w:jc w:val="left"/>
                              </w:pPr>
                              <w:r>
                                <w:rPr>
                                  <w:color w:val="646464"/>
                                  <w:w w:val="124"/>
                                  <w:sz w:val="19"/>
                                </w:rPr>
                                <w:t>B</w:t>
                              </w:r>
                            </w:p>
                          </w:txbxContent>
                        </wps:txbx>
                        <wps:bodyPr horzOverflow="overflow" vert="horz" lIns="0" tIns="0" rIns="0" bIns="0" rtlCol="0">
                          <a:noAutofit/>
                        </wps:bodyPr>
                      </wps:wsp>
                      <wps:wsp>
                        <wps:cNvPr id="8279" name="Shape 8279"/>
                        <wps:cNvSpPr/>
                        <wps:spPr>
                          <a:xfrm>
                            <a:off x="791364" y="99537"/>
                            <a:ext cx="263788" cy="0"/>
                          </a:xfrm>
                          <a:custGeom>
                            <a:avLst/>
                            <a:gdLst/>
                            <a:ahLst/>
                            <a:cxnLst/>
                            <a:rect l="0" t="0" r="0" b="0"/>
                            <a:pathLst>
                              <a:path w="263788">
                                <a:moveTo>
                                  <a:pt x="263788" y="0"/>
                                </a:moveTo>
                                <a:lnTo>
                                  <a:pt x="0" y="0"/>
                                </a:lnTo>
                              </a:path>
                            </a:pathLst>
                          </a:custGeom>
                          <a:ln w="6595" cap="flat">
                            <a:custDash>
                              <a:ds d="51927" sp="51927"/>
                            </a:custDash>
                            <a:miter lim="100000"/>
                          </a:ln>
                        </wps:spPr>
                        <wps:style>
                          <a:lnRef idx="1">
                            <a:srgbClr val="666666"/>
                          </a:lnRef>
                          <a:fillRef idx="0">
                            <a:srgbClr val="000000">
                              <a:alpha val="0"/>
                            </a:srgbClr>
                          </a:fillRef>
                          <a:effectRef idx="0">
                            <a:scrgbClr r="0" g="0" b="0"/>
                          </a:effectRef>
                          <a:fontRef idx="none"/>
                        </wps:style>
                        <wps:bodyPr/>
                      </wps:wsp>
                      <wps:wsp>
                        <wps:cNvPr id="17916" name="Rectangle 17916"/>
                        <wps:cNvSpPr/>
                        <wps:spPr>
                          <a:xfrm>
                            <a:off x="1078241" y="2136"/>
                            <a:ext cx="113987" cy="230975"/>
                          </a:xfrm>
                          <a:prstGeom prst="rect">
                            <a:avLst/>
                          </a:prstGeom>
                          <a:ln>
                            <a:noFill/>
                          </a:ln>
                        </wps:spPr>
                        <wps:txbx>
                          <w:txbxContent>
                            <w:p w14:paraId="3F7DC240" w14:textId="77777777" w:rsidR="006E2FA2" w:rsidRDefault="006E2FA2">
                              <w:pPr>
                                <w:spacing w:after="160" w:line="259" w:lineRule="auto"/>
                                <w:ind w:left="0" w:firstLine="0"/>
                                <w:jc w:val="left"/>
                              </w:pPr>
                              <w:r>
                                <w:rPr>
                                  <w:color w:val="969696"/>
                                  <w:w w:val="110"/>
                                  <w:sz w:val="19"/>
                                </w:rPr>
                                <w:t>Ω</w:t>
                              </w:r>
                            </w:p>
                          </w:txbxContent>
                        </wps:txbx>
                        <wps:bodyPr horzOverflow="overflow" vert="horz" lIns="0" tIns="0" rIns="0" bIns="0" rtlCol="0">
                          <a:noAutofit/>
                        </wps:bodyPr>
                      </wps:wsp>
                      <wps:wsp>
                        <wps:cNvPr id="17915" name="Rectangle 17915"/>
                        <wps:cNvSpPr/>
                        <wps:spPr>
                          <a:xfrm>
                            <a:off x="682599" y="2136"/>
                            <a:ext cx="113987" cy="230975"/>
                          </a:xfrm>
                          <a:prstGeom prst="rect">
                            <a:avLst/>
                          </a:prstGeom>
                          <a:ln>
                            <a:noFill/>
                          </a:ln>
                        </wps:spPr>
                        <wps:txbx>
                          <w:txbxContent>
                            <w:p w14:paraId="3695C74C" w14:textId="77777777" w:rsidR="006E2FA2" w:rsidRDefault="006E2FA2">
                              <w:pPr>
                                <w:spacing w:after="160" w:line="259" w:lineRule="auto"/>
                                <w:ind w:left="0" w:firstLine="0"/>
                                <w:jc w:val="left"/>
                              </w:pPr>
                              <w:r>
                                <w:rPr>
                                  <w:color w:val="969696"/>
                                  <w:w w:val="110"/>
                                  <w:sz w:val="19"/>
                                </w:rPr>
                                <w:t>Ω</w:t>
                              </w:r>
                            </w:p>
                          </w:txbxContent>
                        </wps:txbx>
                        <wps:bodyPr horzOverflow="overflow" vert="horz" lIns="0" tIns="0" rIns="0" bIns="0" rtlCol="0">
                          <a:noAutofit/>
                        </wps:bodyPr>
                      </wps:wsp>
                      <wps:wsp>
                        <wps:cNvPr id="8281" name="Shape 8281"/>
                        <wps:cNvSpPr/>
                        <wps:spPr>
                          <a:xfrm>
                            <a:off x="2110305" y="495219"/>
                            <a:ext cx="0" cy="131894"/>
                          </a:xfrm>
                          <a:custGeom>
                            <a:avLst/>
                            <a:gdLst/>
                            <a:ahLst/>
                            <a:cxnLst/>
                            <a:rect l="0" t="0" r="0" b="0"/>
                            <a:pathLst>
                              <a:path h="131894">
                                <a:moveTo>
                                  <a:pt x="0" y="0"/>
                                </a:moveTo>
                                <a:lnTo>
                                  <a:pt x="0" y="131894"/>
                                </a:lnTo>
                              </a:path>
                            </a:pathLst>
                          </a:custGeom>
                          <a:ln w="13189" cap="flat">
                            <a:miter lim="100000"/>
                          </a:ln>
                        </wps:spPr>
                        <wps:style>
                          <a:lnRef idx="1">
                            <a:srgbClr val="505050"/>
                          </a:lnRef>
                          <a:fillRef idx="0">
                            <a:srgbClr val="000000">
                              <a:alpha val="0"/>
                            </a:srgbClr>
                          </a:fillRef>
                          <a:effectRef idx="0">
                            <a:scrgbClr r="0" g="0" b="0"/>
                          </a:effectRef>
                          <a:fontRef idx="none"/>
                        </wps:style>
                        <wps:bodyPr/>
                      </wps:wsp>
                      <wps:wsp>
                        <wps:cNvPr id="8284" name="Shape 8284"/>
                        <wps:cNvSpPr/>
                        <wps:spPr>
                          <a:xfrm>
                            <a:off x="1978411" y="231431"/>
                            <a:ext cx="263788" cy="0"/>
                          </a:xfrm>
                          <a:custGeom>
                            <a:avLst/>
                            <a:gdLst/>
                            <a:ahLst/>
                            <a:cxnLst/>
                            <a:rect l="0" t="0" r="0" b="0"/>
                            <a:pathLst>
                              <a:path w="263788">
                                <a:moveTo>
                                  <a:pt x="0" y="0"/>
                                </a:moveTo>
                                <a:lnTo>
                                  <a:pt x="263788" y="0"/>
                                </a:lnTo>
                                <a:lnTo>
                                  <a:pt x="131894" y="0"/>
                                </a:lnTo>
                              </a:path>
                            </a:pathLst>
                          </a:custGeom>
                          <a:ln w="6595" cap="rnd">
                            <a:miter lim="100000"/>
                          </a:ln>
                        </wps:spPr>
                        <wps:style>
                          <a:lnRef idx="1">
                            <a:srgbClr val="646464"/>
                          </a:lnRef>
                          <a:fillRef idx="0">
                            <a:srgbClr val="000000">
                              <a:alpha val="0"/>
                            </a:srgbClr>
                          </a:fillRef>
                          <a:effectRef idx="0">
                            <a:scrgbClr r="0" g="0" b="0"/>
                          </a:effectRef>
                          <a:fontRef idx="none"/>
                        </wps:style>
                        <wps:bodyPr/>
                      </wps:wsp>
                      <wps:wsp>
                        <wps:cNvPr id="8285" name="Rectangle 8285"/>
                        <wps:cNvSpPr/>
                        <wps:spPr>
                          <a:xfrm>
                            <a:off x="2268534" y="135350"/>
                            <a:ext cx="105304" cy="230975"/>
                          </a:xfrm>
                          <a:prstGeom prst="rect">
                            <a:avLst/>
                          </a:prstGeom>
                          <a:ln>
                            <a:noFill/>
                          </a:ln>
                        </wps:spPr>
                        <wps:txbx>
                          <w:txbxContent>
                            <w:p w14:paraId="71CF745B" w14:textId="77777777" w:rsidR="006E2FA2" w:rsidRDefault="006E2FA2">
                              <w:pPr>
                                <w:spacing w:after="160" w:line="259" w:lineRule="auto"/>
                                <w:ind w:left="0" w:firstLine="0"/>
                                <w:jc w:val="left"/>
                              </w:pPr>
                              <w:r>
                                <w:rPr>
                                  <w:color w:val="646464"/>
                                  <w:w w:val="118"/>
                                  <w:sz w:val="19"/>
                                </w:rPr>
                                <w:t>A</w:t>
                              </w:r>
                            </w:p>
                          </w:txbxContent>
                        </wps:txbx>
                        <wps:bodyPr horzOverflow="overflow" vert="horz" lIns="0" tIns="0" rIns="0" bIns="0" rtlCol="0">
                          <a:noAutofit/>
                        </wps:bodyPr>
                      </wps:wsp>
                      <wps:wsp>
                        <wps:cNvPr id="8286" name="Rectangle 8286"/>
                        <wps:cNvSpPr/>
                        <wps:spPr>
                          <a:xfrm>
                            <a:off x="2268534" y="264606"/>
                            <a:ext cx="105304" cy="230974"/>
                          </a:xfrm>
                          <a:prstGeom prst="rect">
                            <a:avLst/>
                          </a:prstGeom>
                          <a:ln>
                            <a:noFill/>
                          </a:ln>
                        </wps:spPr>
                        <wps:txbx>
                          <w:txbxContent>
                            <w:p w14:paraId="768ADD88" w14:textId="77777777" w:rsidR="006E2FA2" w:rsidRDefault="006E2FA2">
                              <w:pPr>
                                <w:spacing w:after="160" w:line="259" w:lineRule="auto"/>
                                <w:ind w:left="0" w:firstLine="0"/>
                                <w:jc w:val="left"/>
                              </w:pPr>
                              <w:r>
                                <w:rPr>
                                  <w:color w:val="141414"/>
                                  <w:w w:val="133"/>
                                  <w:sz w:val="19"/>
                                </w:rPr>
                                <w:t>X</w:t>
                              </w:r>
                            </w:p>
                          </w:txbxContent>
                        </wps:txbx>
                        <wps:bodyPr horzOverflow="overflow" vert="horz" lIns="0" tIns="0" rIns="0" bIns="0" rtlCol="0">
                          <a:noAutofit/>
                        </wps:bodyPr>
                      </wps:wsp>
                      <wps:wsp>
                        <wps:cNvPr id="8287" name="Rectangle 8287"/>
                        <wps:cNvSpPr/>
                        <wps:spPr>
                          <a:xfrm>
                            <a:off x="1872851" y="135350"/>
                            <a:ext cx="105304" cy="230975"/>
                          </a:xfrm>
                          <a:prstGeom prst="rect">
                            <a:avLst/>
                          </a:prstGeom>
                          <a:ln>
                            <a:noFill/>
                          </a:ln>
                        </wps:spPr>
                        <wps:txbx>
                          <w:txbxContent>
                            <w:p w14:paraId="657C18C2" w14:textId="77777777" w:rsidR="006E2FA2" w:rsidRDefault="006E2FA2">
                              <w:pPr>
                                <w:spacing w:after="160" w:line="259" w:lineRule="auto"/>
                                <w:ind w:left="0" w:firstLine="0"/>
                                <w:jc w:val="left"/>
                              </w:pPr>
                              <w:r>
                                <w:rPr>
                                  <w:color w:val="646464"/>
                                  <w:w w:val="118"/>
                                  <w:sz w:val="19"/>
                                </w:rPr>
                                <w:t>A</w:t>
                              </w:r>
                            </w:p>
                          </w:txbxContent>
                        </wps:txbx>
                        <wps:bodyPr horzOverflow="overflow" vert="horz" lIns="0" tIns="0" rIns="0" bIns="0" rtlCol="0">
                          <a:noAutofit/>
                        </wps:bodyPr>
                      </wps:wsp>
                      <wps:wsp>
                        <wps:cNvPr id="134117" name="Shape 134117"/>
                        <wps:cNvSpPr/>
                        <wps:spPr>
                          <a:xfrm>
                            <a:off x="2505987" y="33590"/>
                            <a:ext cx="395682" cy="395682"/>
                          </a:xfrm>
                          <a:custGeom>
                            <a:avLst/>
                            <a:gdLst/>
                            <a:ahLst/>
                            <a:cxnLst/>
                            <a:rect l="0" t="0" r="0" b="0"/>
                            <a:pathLst>
                              <a:path w="395682" h="395682">
                                <a:moveTo>
                                  <a:pt x="0" y="0"/>
                                </a:moveTo>
                                <a:lnTo>
                                  <a:pt x="395682" y="0"/>
                                </a:lnTo>
                                <a:lnTo>
                                  <a:pt x="395682" y="395682"/>
                                </a:lnTo>
                                <a:lnTo>
                                  <a:pt x="0" y="395682"/>
                                </a:lnTo>
                                <a:lnTo>
                                  <a:pt x="0" y="0"/>
                                </a:lnTo>
                              </a:path>
                            </a:pathLst>
                          </a:custGeom>
                          <a:ln w="6595" cap="rnd">
                            <a:round/>
                          </a:ln>
                        </wps:spPr>
                        <wps:style>
                          <a:lnRef idx="1">
                            <a:srgbClr val="141414"/>
                          </a:lnRef>
                          <a:fillRef idx="1">
                            <a:srgbClr val="DCDCDC"/>
                          </a:fillRef>
                          <a:effectRef idx="0">
                            <a:scrgbClr r="0" g="0" b="0"/>
                          </a:effectRef>
                          <a:fontRef idx="none"/>
                        </wps:style>
                        <wps:bodyPr/>
                      </wps:wsp>
                      <wps:wsp>
                        <wps:cNvPr id="106192" name="Rectangle 106192"/>
                        <wps:cNvSpPr/>
                        <wps:spPr>
                          <a:xfrm>
                            <a:off x="2585054" y="0"/>
                            <a:ext cx="140405" cy="307966"/>
                          </a:xfrm>
                          <a:prstGeom prst="rect">
                            <a:avLst/>
                          </a:prstGeom>
                          <a:ln>
                            <a:noFill/>
                          </a:ln>
                        </wps:spPr>
                        <wps:txbx>
                          <w:txbxContent>
                            <w:p w14:paraId="6BA9EDBC" w14:textId="77777777" w:rsidR="006E2FA2" w:rsidRDefault="006E2FA2">
                              <w:pPr>
                                <w:spacing w:after="160" w:line="259" w:lineRule="auto"/>
                                <w:ind w:left="0" w:firstLine="0"/>
                                <w:jc w:val="left"/>
                              </w:pPr>
                              <w:r>
                                <w:rPr>
                                  <w:color w:val="646464"/>
                                  <w:w w:val="118"/>
                                  <w:sz w:val="25"/>
                                  <w:u w:val="single" w:color="000000"/>
                                </w:rPr>
                                <w:t>A</w:t>
                              </w:r>
                            </w:p>
                          </w:txbxContent>
                        </wps:txbx>
                        <wps:bodyPr horzOverflow="overflow" vert="horz" lIns="0" tIns="0" rIns="0" bIns="0" rtlCol="0">
                          <a:noAutofit/>
                        </wps:bodyPr>
                      </wps:wsp>
                      <wps:wsp>
                        <wps:cNvPr id="8291" name="Rectangle 8291"/>
                        <wps:cNvSpPr/>
                        <wps:spPr>
                          <a:xfrm>
                            <a:off x="2651001" y="197841"/>
                            <a:ext cx="140405" cy="307966"/>
                          </a:xfrm>
                          <a:prstGeom prst="rect">
                            <a:avLst/>
                          </a:prstGeom>
                          <a:ln>
                            <a:noFill/>
                          </a:ln>
                        </wps:spPr>
                        <wps:txbx>
                          <w:txbxContent>
                            <w:p w14:paraId="632C8640" w14:textId="77777777" w:rsidR="006E2FA2" w:rsidRDefault="006E2FA2">
                              <w:pPr>
                                <w:spacing w:after="160" w:line="259" w:lineRule="auto"/>
                                <w:ind w:left="0" w:firstLine="0"/>
                                <w:jc w:val="left"/>
                              </w:pPr>
                              <w:r>
                                <w:rPr>
                                  <w:color w:val="646464"/>
                                  <w:w w:val="124"/>
                                  <w:sz w:val="25"/>
                                </w:rPr>
                                <w:t>B</w:t>
                              </w:r>
                            </w:p>
                          </w:txbxContent>
                        </wps:txbx>
                        <wps:bodyPr horzOverflow="overflow" vert="horz" lIns="0" tIns="0" rIns="0" bIns="0" rtlCol="0">
                          <a:noAutofit/>
                        </wps:bodyPr>
                      </wps:wsp>
                      <wps:wsp>
                        <wps:cNvPr id="106193" name="Rectangle 106193"/>
                        <wps:cNvSpPr/>
                        <wps:spPr>
                          <a:xfrm>
                            <a:off x="2782895" y="0"/>
                            <a:ext cx="140405" cy="307966"/>
                          </a:xfrm>
                          <a:prstGeom prst="rect">
                            <a:avLst/>
                          </a:prstGeom>
                          <a:ln>
                            <a:noFill/>
                          </a:ln>
                        </wps:spPr>
                        <wps:txbx>
                          <w:txbxContent>
                            <w:p w14:paraId="00C065ED" w14:textId="77777777" w:rsidR="006E2FA2" w:rsidRDefault="006E2FA2">
                              <w:pPr>
                                <w:spacing w:after="160" w:line="259" w:lineRule="auto"/>
                                <w:ind w:left="0" w:firstLine="0"/>
                                <w:jc w:val="left"/>
                              </w:pPr>
                              <w:r>
                                <w:rPr>
                                  <w:color w:val="141414"/>
                                  <w:w w:val="133"/>
                                  <w:sz w:val="25"/>
                                  <w:u w:val="single" w:color="000000"/>
                                  <w:shd w:val="clear" w:color="auto" w:fill="787878"/>
                                </w:rPr>
                                <w:t>X</w:t>
                              </w:r>
                            </w:p>
                          </w:txbxContent>
                        </wps:txbx>
                        <wps:bodyPr horzOverflow="overflow" vert="horz" lIns="0" tIns="0" rIns="0" bIns="0" rtlCol="0">
                          <a:noAutofit/>
                        </wps:bodyPr>
                      </wps:wsp>
                      <wps:wsp>
                        <wps:cNvPr id="8295" name="Rectangle 8295"/>
                        <wps:cNvSpPr/>
                        <wps:spPr>
                          <a:xfrm>
                            <a:off x="3985398" y="0"/>
                            <a:ext cx="99357" cy="307965"/>
                          </a:xfrm>
                          <a:prstGeom prst="rect">
                            <a:avLst/>
                          </a:prstGeom>
                          <a:ln>
                            <a:noFill/>
                          </a:ln>
                        </wps:spPr>
                        <wps:txbx>
                          <w:txbxContent>
                            <w:p w14:paraId="1D8002F6" w14:textId="77777777" w:rsidR="006E2FA2" w:rsidRDefault="006E2FA2">
                              <w:pPr>
                                <w:spacing w:after="160" w:line="259" w:lineRule="auto"/>
                                <w:ind w:left="0" w:firstLine="0"/>
                                <w:jc w:val="left"/>
                              </w:pPr>
                              <w:r>
                                <w:rPr>
                                  <w:color w:val="141414"/>
                                  <w:w w:val="101"/>
                                  <w:sz w:val="25"/>
                                  <w:shd w:val="clear" w:color="auto" w:fill="787878"/>
                                </w:rPr>
                                <w:t>?</w:t>
                              </w:r>
                            </w:p>
                          </w:txbxContent>
                        </wps:txbx>
                        <wps:bodyPr horzOverflow="overflow" vert="horz" lIns="0" tIns="0" rIns="0" bIns="0" rtlCol="0">
                          <a:noAutofit/>
                        </wps:bodyPr>
                      </wps:wsp>
                      <wps:wsp>
                        <wps:cNvPr id="8296" name="Shape 8296"/>
                        <wps:cNvSpPr/>
                        <wps:spPr>
                          <a:xfrm>
                            <a:off x="890285" y="66564"/>
                            <a:ext cx="65947" cy="65947"/>
                          </a:xfrm>
                          <a:custGeom>
                            <a:avLst/>
                            <a:gdLst/>
                            <a:ahLst/>
                            <a:cxnLst/>
                            <a:rect l="0" t="0" r="0" b="0"/>
                            <a:pathLst>
                              <a:path w="65947" h="65947">
                                <a:moveTo>
                                  <a:pt x="32973" y="0"/>
                                </a:moveTo>
                                <a:cubicBezTo>
                                  <a:pt x="51208" y="0"/>
                                  <a:pt x="65947" y="14756"/>
                                  <a:pt x="65947" y="32974"/>
                                </a:cubicBezTo>
                                <a:cubicBezTo>
                                  <a:pt x="65947" y="51208"/>
                                  <a:pt x="51208" y="65947"/>
                                  <a:pt x="32973" y="65947"/>
                                </a:cubicBezTo>
                                <a:cubicBezTo>
                                  <a:pt x="14822" y="65947"/>
                                  <a:pt x="0" y="51208"/>
                                  <a:pt x="0" y="32974"/>
                                </a:cubicBezTo>
                                <a:cubicBezTo>
                                  <a:pt x="0" y="14756"/>
                                  <a:pt x="14822" y="0"/>
                                  <a:pt x="32973" y="0"/>
                                </a:cubicBezTo>
                                <a:close/>
                              </a:path>
                            </a:pathLst>
                          </a:custGeom>
                          <a:ln w="0" cap="rnd">
                            <a:round/>
                          </a:ln>
                        </wps:spPr>
                        <wps:style>
                          <a:lnRef idx="0">
                            <a:srgbClr val="000000">
                              <a:alpha val="0"/>
                            </a:srgbClr>
                          </a:lnRef>
                          <a:fillRef idx="1">
                            <a:srgbClr val="646464"/>
                          </a:fillRef>
                          <a:effectRef idx="0">
                            <a:scrgbClr r="0" g="0" b="0"/>
                          </a:effectRef>
                          <a:fontRef idx="none"/>
                        </wps:style>
                        <wps:bodyPr/>
                      </wps:wsp>
                      <wps:wsp>
                        <wps:cNvPr id="8297" name="Shape 8297"/>
                        <wps:cNvSpPr/>
                        <wps:spPr>
                          <a:xfrm>
                            <a:off x="2110305" y="231431"/>
                            <a:ext cx="131894" cy="131894"/>
                          </a:xfrm>
                          <a:custGeom>
                            <a:avLst/>
                            <a:gdLst/>
                            <a:ahLst/>
                            <a:cxnLst/>
                            <a:rect l="0" t="0" r="0" b="0"/>
                            <a:pathLst>
                              <a:path w="131894" h="131894">
                                <a:moveTo>
                                  <a:pt x="0" y="0"/>
                                </a:moveTo>
                                <a:lnTo>
                                  <a:pt x="0" y="131894"/>
                                </a:lnTo>
                                <a:lnTo>
                                  <a:pt x="131894" y="131894"/>
                                </a:lnTo>
                              </a:path>
                            </a:pathLst>
                          </a:custGeom>
                          <a:ln w="6595" cap="flat">
                            <a:miter lim="100000"/>
                          </a:ln>
                        </wps:spPr>
                        <wps:style>
                          <a:lnRef idx="1">
                            <a:srgbClr val="141414"/>
                          </a:lnRef>
                          <a:fillRef idx="0">
                            <a:srgbClr val="000000">
                              <a:alpha val="0"/>
                            </a:srgbClr>
                          </a:fillRef>
                          <a:effectRef idx="0">
                            <a:scrgbClr r="0" g="0" b="0"/>
                          </a:effectRef>
                          <a:fontRef idx="none"/>
                        </wps:style>
                        <wps:bodyPr/>
                      </wps:wsp>
                      <wps:wsp>
                        <wps:cNvPr id="8298" name="Shape 8298"/>
                        <wps:cNvSpPr/>
                        <wps:spPr>
                          <a:xfrm>
                            <a:off x="2077332" y="198458"/>
                            <a:ext cx="65947" cy="65947"/>
                          </a:xfrm>
                          <a:custGeom>
                            <a:avLst/>
                            <a:gdLst/>
                            <a:ahLst/>
                            <a:cxnLst/>
                            <a:rect l="0" t="0" r="0" b="0"/>
                            <a:pathLst>
                              <a:path w="65947" h="65947">
                                <a:moveTo>
                                  <a:pt x="32974" y="0"/>
                                </a:moveTo>
                                <a:cubicBezTo>
                                  <a:pt x="51208" y="0"/>
                                  <a:pt x="65947" y="14756"/>
                                  <a:pt x="65947" y="32974"/>
                                </a:cubicBezTo>
                                <a:cubicBezTo>
                                  <a:pt x="65947" y="51208"/>
                                  <a:pt x="51208" y="65947"/>
                                  <a:pt x="32974" y="65947"/>
                                </a:cubicBezTo>
                                <a:cubicBezTo>
                                  <a:pt x="14822" y="65947"/>
                                  <a:pt x="0" y="51208"/>
                                  <a:pt x="0" y="32974"/>
                                </a:cubicBezTo>
                                <a:cubicBezTo>
                                  <a:pt x="0" y="14756"/>
                                  <a:pt x="14822" y="0"/>
                                  <a:pt x="32974" y="0"/>
                                </a:cubicBezTo>
                                <a:close/>
                              </a:path>
                            </a:pathLst>
                          </a:custGeom>
                          <a:ln w="0" cap="flat">
                            <a:miter lim="100000"/>
                          </a:ln>
                        </wps:spPr>
                        <wps:style>
                          <a:lnRef idx="0">
                            <a:srgbClr val="000000">
                              <a:alpha val="0"/>
                            </a:srgbClr>
                          </a:lnRef>
                          <a:fillRef idx="1">
                            <a:srgbClr val="646464"/>
                          </a:fillRef>
                          <a:effectRef idx="0">
                            <a:scrgbClr r="0" g="0" b="0"/>
                          </a:effectRef>
                          <a:fontRef idx="none"/>
                        </wps:style>
                        <wps:bodyPr/>
                      </wps:wsp>
                      <wps:wsp>
                        <wps:cNvPr id="134118" name="Shape 134118"/>
                        <wps:cNvSpPr/>
                        <wps:spPr>
                          <a:xfrm>
                            <a:off x="133065" y="33590"/>
                            <a:ext cx="395682" cy="395682"/>
                          </a:xfrm>
                          <a:custGeom>
                            <a:avLst/>
                            <a:gdLst/>
                            <a:ahLst/>
                            <a:cxnLst/>
                            <a:rect l="0" t="0" r="0" b="0"/>
                            <a:pathLst>
                              <a:path w="395682" h="395682">
                                <a:moveTo>
                                  <a:pt x="0" y="0"/>
                                </a:moveTo>
                                <a:lnTo>
                                  <a:pt x="395682" y="0"/>
                                </a:lnTo>
                                <a:lnTo>
                                  <a:pt x="395682" y="395682"/>
                                </a:lnTo>
                                <a:lnTo>
                                  <a:pt x="0" y="395682"/>
                                </a:lnTo>
                                <a:lnTo>
                                  <a:pt x="0" y="0"/>
                                </a:lnTo>
                              </a:path>
                            </a:pathLst>
                          </a:custGeom>
                          <a:ln w="6595" cap="rnd">
                            <a:round/>
                          </a:ln>
                        </wps:spPr>
                        <wps:style>
                          <a:lnRef idx="1">
                            <a:srgbClr val="141414"/>
                          </a:lnRef>
                          <a:fillRef idx="1">
                            <a:srgbClr val="DCDCDC"/>
                          </a:fillRef>
                          <a:effectRef idx="0">
                            <a:scrgbClr r="0" g="0" b="0"/>
                          </a:effectRef>
                          <a:fontRef idx="none"/>
                        </wps:style>
                        <wps:bodyPr/>
                      </wps:wsp>
                      <wps:wsp>
                        <wps:cNvPr id="8300" name="Rectangle 8300"/>
                        <wps:cNvSpPr/>
                        <wps:spPr>
                          <a:xfrm>
                            <a:off x="272580" y="103801"/>
                            <a:ext cx="151983" cy="307966"/>
                          </a:xfrm>
                          <a:prstGeom prst="rect">
                            <a:avLst/>
                          </a:prstGeom>
                          <a:ln>
                            <a:noFill/>
                          </a:ln>
                        </wps:spPr>
                        <wps:txbx>
                          <w:txbxContent>
                            <w:p w14:paraId="0308356F" w14:textId="77777777" w:rsidR="006E2FA2" w:rsidRDefault="006E2FA2">
                              <w:pPr>
                                <w:spacing w:after="160" w:line="259" w:lineRule="auto"/>
                                <w:ind w:left="0" w:firstLine="0"/>
                                <w:jc w:val="left"/>
                              </w:pPr>
                              <w:r>
                                <w:rPr>
                                  <w:color w:val="969696"/>
                                  <w:w w:val="110"/>
                                  <w:sz w:val="25"/>
                                </w:rPr>
                                <w:t>Ω</w:t>
                              </w:r>
                            </w:p>
                          </w:txbxContent>
                        </wps:txbx>
                        <wps:bodyPr horzOverflow="overflow" vert="horz" lIns="0" tIns="0" rIns="0" bIns="0" rtlCol="0">
                          <a:noAutofit/>
                        </wps:bodyPr>
                      </wps:wsp>
                    </wpg:wgp>
                  </a:graphicData>
                </a:graphic>
              </wp:inline>
            </w:drawing>
          </mc:Choice>
          <mc:Fallback>
            <w:pict>
              <v:group w14:anchorId="728EF345" id="Group 107179" o:spid="_x0000_s1738" style="width:332.35pt;height:49.4pt;mso-position-horizontal-relative:char;mso-position-vertical-relative:line" coordsize="42206,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">
                <v:shape id="Shape 8258" o:spid="_x0000_s1739" style="position:absolute;top:5611;width:42206;height:0;visibility:visible;mso-wrap-style:square;v-text-anchor:top" coordsize="4220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07fMQA&#10;AADdAAAADwAAAGRycy9kb3ducmV2LnhtbERPy2rCQBTdF/oPwy24qxMDFYmOImKhUKX4WOjumrkm&#10;0cydmBlN6tc7C8Hl4bxHk9aU4ka1Kywr6HUjEMSp1QVnCrab788BCOeRNZaWScE/OZiM399GmGjb&#10;8Ipua5+JEMIuQQW591UipUtzMui6tiIO3NHWBn2AdSZ1jU0IN6WMo6gvDRYcGnKsaJZTel5fjYJd&#10;09h4ubjcL3/xaTGdz3/t/n5QqvPRTocgPLX+JX66f7SCQfwV5oY34QnI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9O3zEAAAA3QAAAA8AAAAAAAAAAAAAAAAAmAIAAGRycy9k&#10;b3ducmV2LnhtbFBLBQYAAAAABAAEAPUAAACJAwAAAAA=&#10;" path="m,l4220611,e" filled="f" strokecolor="#505050" strokeweight=".36636mm">
                  <v:stroke miterlimit="1" joinstyle="miter"/>
                  <v:path arrowok="t" textboxrect="0,0,4220611,0"/>
                </v:shape>
                <v:shape id="Shape 8259" o:spid="_x0000_s1740" style="position:absolute;left:9232;top:4952;width:0;height:1319;visibility:visible;mso-wrap-style:square;v-text-anchor:top" coordsize="0,131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9jsYA&#10;AADdAAAADwAAAGRycy9kb3ducmV2LnhtbESPQWvCQBSE7wX/w/IEL0U3CpUYsxERCt5KbUWPz+wz&#10;iWbfptk1pv313YLQ4zAz3zDpqje16Kh1lWUF00kEgji3uuJCwefH6zgG4TyyxtoyKfgmB6ts8JRi&#10;ou2d36nb+UIECLsEFZTeN4mULi/JoJvYhjh4Z9sa9EG2hdQt3gPc1HIWRXNpsOKwUGJDm5Ly6+5m&#10;FOjnxeH4Fjc/+6/N5YQn3d2KWio1GvbrJQhPvf8PP9pbrSCevSzg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9jsYAAADdAAAADwAAAAAAAAAAAAAAAACYAgAAZHJz&#10;L2Rvd25yZXYueG1sUEsFBgAAAAAEAAQA9QAAAIsDAAAAAA==&#10;" path="m,l,131894e" filled="f" strokecolor="#505050" strokeweight=".36636mm">
                  <v:stroke miterlimit="1" joinstyle="miter"/>
                  <v:path arrowok="t" textboxrect="0,0,0,131894"/>
                </v:shape>
                <v:shape id="Shape 8260" o:spid="_x0000_s1741" style="position:absolute;left:32949;top:4952;width:0;height:1319;visibility:visible;mso-wrap-style:square;v-text-anchor:top" coordsize="0,131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ersQA&#10;AADdAAAADwAAAGRycy9kb3ducmV2LnhtbERPz2vCMBS+C/sfwhvsIjOdB+k6o4yCsNvQKe742jzb&#10;uuSlNmmt++uXw8Djx/d7uR6tEQN1vnGs4GWWgCAunW64UrD/2jynIHxA1mgck4IbeVivHiZLzLS7&#10;8paGXahEDGGfoYI6hDaT0pc1WfQz1xJH7uQ6iyHCrpK6w2sMt0bOk2QhLTYcG2psKa+p/Nn1VoGe&#10;vh6/P9P293DJzwUWeugrI5V6ehzf30AEGsNd/O/+0ArS+SLuj2/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WHq7EAAAA3QAAAA8AAAAAAAAAAAAAAAAAmAIAAGRycy9k&#10;b3ducmV2LnhtbFBLBQYAAAAABAAEAPUAAACJAwAAAAA=&#10;" path="m,l,131894e" filled="f" strokecolor="#505050" strokeweight=".36636mm">
                  <v:stroke miterlimit="1" joinstyle="miter"/>
                  <v:path arrowok="t" textboxrect="0,0,0,131894"/>
                </v:shape>
                <v:shape id="Shape 134115" o:spid="_x0000_s1742" style="position:absolute;left:13189;top:335;width:3957;height:3957;visibility:visible;mso-wrap-style:square;v-text-anchor:top" coordsize="395682,39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MKlsIA&#10;AADfAAAADwAAAGRycy9kb3ducmV2LnhtbERPTYvCMBC9C/6HMII3Tatuka5RVFBE9mIVlr0NzdiW&#10;bSaliVr/vVlY8Ph434tVZ2pxp9ZVlhXE4wgEcW51xYWCy3k3moNwHlljbZkUPMnBatnvLTDV9sEn&#10;ume+ECGEXYoKSu+bVEqXl2TQjW1DHLirbQ36ANtC6hYfIdzUchJFiTRYcWgosaFtSflvdjMKkk20&#10;1tnGXb/1/iuZezI/x9ooNRx0608Qnjr/Fv+7DzrMn87i+AP+/gQ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wqWwgAAAN8AAAAPAAAAAAAAAAAAAAAAAJgCAABkcnMvZG93&#10;bnJldi54bWxQSwUGAAAAAAQABAD1AAAAhwMAAAAA&#10;" path="m,l395682,r,395682l,395682,,e" fillcolor="#dcdcdc" strokecolor="#141414" strokeweight=".18319mm">
                  <v:stroke endcap="round"/>
                  <v:path arrowok="t" textboxrect="0,0,395682,395682"/>
                </v:shape>
                <v:rect id="Rectangle 106136" o:spid="_x0000_s1743" style="position:absolute;left:14639;width:1404;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SA8UA&#10;AADfAAAADwAAAGRycy9kb3ducmV2LnhtbERPTWvCQBC9F/wPywi91U1aCBpdQ9CWeGxVUG9DdkyC&#10;2dmQ3Zq0v75bKPT4eN+rbDStuFPvGssK4lkEgri0uuFKwfHw9jQH4TyyxtYyKfgiB9l68rDCVNuB&#10;P+i+95UIIexSVFB736VSurImg25mO+LAXW1v0AfYV1L3OIRw08rnKEqkwYZDQ40dbWoqb/tPo6CY&#10;d/l5Z7+Hqn29FKf302J7WHilHqdjvgThafT/4j/3Tof5URK/JPD7JwC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RIDxQAAAN8AAAAPAAAAAAAAAAAAAAAAAJgCAABkcnMv&#10;ZG93bnJldi54bWxQSwUGAAAAAAQABAD1AAAAigMAAAAA&#10;" filled="f" stroked="f">
                  <v:textbox inset="0,0,0,0">
                    <w:txbxContent>
                      <w:p w14:paraId="3F41EAFC" w14:textId="77777777" w:rsidR="006E2FA2" w:rsidRDefault="006E2FA2">
                        <w:pPr>
                          <w:spacing w:after="160" w:line="259" w:lineRule="auto"/>
                          <w:ind w:left="0" w:firstLine="0"/>
                          <w:jc w:val="left"/>
                        </w:pPr>
                        <w:r>
                          <w:rPr>
                            <w:color w:val="646464"/>
                            <w:w w:val="118"/>
                            <w:sz w:val="25"/>
                            <w:u w:val="single" w:color="000000"/>
                          </w:rPr>
                          <w:t>A</w:t>
                        </w:r>
                      </w:p>
                    </w:txbxContent>
                  </v:textbox>
                </v:rect>
                <v:rect id="Rectangle 8268" o:spid="_x0000_s1744" style="position:absolute;left:14639;top:1978;width:140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14:paraId="68022525" w14:textId="77777777" w:rsidR="006E2FA2" w:rsidRDefault="006E2FA2">
                        <w:pPr>
                          <w:spacing w:after="160" w:line="259" w:lineRule="auto"/>
                          <w:ind w:left="0" w:firstLine="0"/>
                          <w:jc w:val="left"/>
                        </w:pPr>
                        <w:r>
                          <w:rPr>
                            <w:color w:val="646464"/>
                            <w:w w:val="124"/>
                            <w:sz w:val="25"/>
                          </w:rPr>
                          <w:t>B</w:t>
                        </w:r>
                      </w:p>
                    </w:txbxContent>
                  </v:textbox>
                </v:rect>
                <v:shape id="Shape 134116" o:spid="_x0000_s1745" style="position:absolute;left:36942;top:335;width:3956;height:3957;visibility:visible;mso-wrap-style:square;v-text-anchor:top" coordsize="395682,39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GU4cMA&#10;AADfAAAADwAAAGRycy9kb3ducmV2LnhtbERPTWuDQBC9B/Iflin0FlfTImLdiAmklNJLTCD0NrgT&#10;lbqz4m4T+++7hUKOj/ddlLMZxJUm11tWkEQxCOLG6p5bBafjfpWBcB5Z42CZFPyQg3KzXBSYa3vj&#10;A11r34oQwi5HBZ33Yy6lazoy6CI7EgfuYieDPsCplXrCWwg3g1zHcSoN9hwaOhxp11HzVX8bBek2&#10;rnS9dZezfv1IM0/m830wSj0+zNULCE+zv4v/3W86zH96TpIU/v4EAH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GU4cMAAADfAAAADwAAAAAAAAAAAAAAAACYAgAAZHJzL2Rv&#10;d25yZXYueG1sUEsFBgAAAAAEAAQA9QAAAIgDAAAAAA==&#10;" path="m,l395682,r,395682l,395682,,e" fillcolor="#dcdcdc" strokecolor="#141414" strokeweight=".18319mm">
                  <v:stroke endcap="round"/>
                  <v:path arrowok="t" textboxrect="0,0,395682,395682"/>
                </v:shape>
                <v:rect id="Rectangle 8270" o:spid="_x0000_s1746" style="position:absolute;left:37744;top:1038;width:1345;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14:paraId="0B9276F8" w14:textId="77777777" w:rsidR="006E2FA2" w:rsidRDefault="006E2FA2">
                        <w:pPr>
                          <w:spacing w:after="160" w:line="259" w:lineRule="auto"/>
                          <w:ind w:left="0" w:firstLine="0"/>
                          <w:jc w:val="left"/>
                        </w:pPr>
                        <w:r>
                          <w:rPr>
                            <w:color w:val="646464"/>
                            <w:w w:val="119"/>
                            <w:sz w:val="25"/>
                          </w:rPr>
                          <w:t>C</w:t>
                        </w:r>
                      </w:p>
                    </w:txbxContent>
                  </v:textbox>
                </v:rect>
                <v:shape id="Shape 8271" o:spid="_x0000_s1747" style="position:absolute;left:31654;top:995;width:2638;height:2638;visibility:visible;mso-wrap-style:square;v-text-anchor:top" coordsize="263788,26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QnMYA&#10;AADdAAAADwAAAGRycy9kb3ducmV2LnhtbESPQWvCQBSE70L/w/IKvekmQq1G11BKSyv0YjQHb4/s&#10;MxvMvk2zW43/3i0UPA4z8w2zygfbijP1vnGsIJ0kIIgrpxuuFex3H+M5CB+QNbaOScGVPOTrh9EK&#10;M+0uvKVzEWoRIewzVGBC6DIpfWXIop+4jjh6R9dbDFH2tdQ9XiLctnKaJDNpseG4YLCjN0PVqfi1&#10;CsqF+dFF8v5ZmkNHz9/lYBYbo9TT4/C6BBFoCPfwf/tLK5hPX1L4exOf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rQnMYAAADdAAAADwAAAAAAAAAAAAAAAACYAgAAZHJz&#10;L2Rvd25yZXYueG1sUEsFBgAAAAAEAAQA9QAAAIsDAAAAAA==&#10;" path="m,l131894,r,263788l,263788r131894,l131894,131894r131894,e" filled="f" strokecolor="#646464" strokeweight=".18319mm">
                  <v:stroke miterlimit="1" joinstyle="miter" endcap="round"/>
                  <v:path arrowok="t" textboxrect="0,0,263788,263788"/>
                </v:shape>
                <v:rect id="Rectangle 8272" o:spid="_x0000_s1748" style="position:absolute;left:30598;top:34;width:1054;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j8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P2K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D+j8YAAADdAAAADwAAAAAAAAAAAAAAAACYAgAAZHJz&#10;L2Rvd25yZXYueG1sUEsFBgAAAAAEAAQA9QAAAIsDAAAAAA==&#10;" filled="f" stroked="f">
                  <v:textbox inset="0,0,0,0">
                    <w:txbxContent>
                      <w:p w14:paraId="26C2A3D7" w14:textId="77777777" w:rsidR="006E2FA2" w:rsidRDefault="006E2FA2">
                        <w:pPr>
                          <w:spacing w:after="160" w:line="259" w:lineRule="auto"/>
                          <w:ind w:left="0" w:firstLine="0"/>
                          <w:jc w:val="left"/>
                        </w:pPr>
                        <w:r>
                          <w:rPr>
                            <w:color w:val="646464"/>
                            <w:w w:val="118"/>
                            <w:sz w:val="19"/>
                          </w:rPr>
                          <w:t>A</w:t>
                        </w:r>
                      </w:p>
                    </w:txbxContent>
                  </v:textbox>
                </v:rect>
                <v:rect id="Rectangle 8273" o:spid="_x0000_s1749" style="position:absolute;left:30598;top:2672;width:1054;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bFMYA&#10;AADdAAAADwAAAGRycy9kb3ducmV2LnhtbESPT2vCQBTE74V+h+UJvdWNFmqMriJtRY/+A/X2yD6T&#10;YPZtyK4m9dO7guBxmJnfMONpa0pxpdoVlhX0uhEI4tTqgjMFu+38MwbhPLLG0jIp+CcH08n72xgT&#10;bRte03XjMxEg7BJUkHtfJVK6NCeDrmsr4uCdbG3QB1lnUtfYBLgpZT+KvqXBgsNCjhX95JSeNxej&#10;YBFXs8PS3pqs/Dsu9qv98Hc79Ep9dNrZCISn1r/Cz/ZSK4j7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xbFMYAAADdAAAADwAAAAAAAAAAAAAAAACYAgAAZHJz&#10;L2Rvd25yZXYueG1sUEsFBgAAAAAEAAQA9QAAAIsDAAAAAA==&#10;" filled="f" stroked="f">
                  <v:textbox inset="0,0,0,0">
                    <w:txbxContent>
                      <w:p w14:paraId="647F544A" w14:textId="77777777" w:rsidR="006E2FA2" w:rsidRDefault="006E2FA2">
                        <w:pPr>
                          <w:spacing w:after="160" w:line="259" w:lineRule="auto"/>
                          <w:ind w:left="0" w:firstLine="0"/>
                          <w:jc w:val="left"/>
                        </w:pPr>
                        <w:r>
                          <w:rPr>
                            <w:color w:val="646464"/>
                            <w:w w:val="124"/>
                            <w:sz w:val="19"/>
                          </w:rPr>
                          <w:t>B</w:t>
                        </w:r>
                      </w:p>
                    </w:txbxContent>
                  </v:textbox>
                </v:rect>
                <v:rect id="Rectangle 8274" o:spid="_x0000_s1750" style="position:absolute;left:34573;top:1370;width:1009;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DYMYA&#10;AADdAAAADwAAAGRycy9kb3ducmV2LnhtbESPT2vCQBTE74V+h+UJvdWNUmqMriJtRY/+A/X2yD6T&#10;YPZtyK4m9dO7guBxmJnfMONpa0pxpdoVlhX0uhEI4tTqgjMFu+38MwbhPLLG0jIp+CcH08n72xgT&#10;bRte03XjMxEg7BJUkHtfJVK6NCeDrmsr4uCdbG3QB1lnUtfYBLgpZT+KvqXBgsNCjhX95JSeNxej&#10;YBFXs8PS3pqs/Dsu9qv98Hc79Ep9dNrZCISn1r/Cz/ZSK4j7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XDYMYAAADdAAAADwAAAAAAAAAAAAAAAACYAgAAZHJz&#10;L2Rvd25yZXYueG1sUEsFBgAAAAAEAAQA9QAAAIsDAAAAAA==&#10;" filled="f" stroked="f">
                  <v:textbox inset="0,0,0,0">
                    <w:txbxContent>
                      <w:p w14:paraId="17ED328F" w14:textId="77777777" w:rsidR="006E2FA2" w:rsidRDefault="006E2FA2">
                        <w:pPr>
                          <w:spacing w:after="160" w:line="259" w:lineRule="auto"/>
                          <w:ind w:left="0" w:firstLine="0"/>
                          <w:jc w:val="left"/>
                        </w:pPr>
                        <w:r>
                          <w:rPr>
                            <w:color w:val="646464"/>
                            <w:w w:val="119"/>
                            <w:sz w:val="19"/>
                          </w:rPr>
                          <w:t>C</w:t>
                        </w:r>
                      </w:p>
                    </w:txbxContent>
                  </v:textbox>
                </v:rect>
                <v:shape id="Shape 8275" o:spid="_x0000_s1751" style="position:absolute;left:32643;top:1984;width:660;height:660;visibility:visible;mso-wrap-style:square;v-text-anchor:top" coordsize="65947,65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AR8gA&#10;AADdAAAADwAAAGRycy9kb3ducmV2LnhtbESPQUvDQBSE7wX/w/IEL8VuDFRLzKZERazFi20peHtk&#10;n9lg9m3YXdvor3eFQo/DzHzDlMvR9uJAPnSOFdzMMhDEjdMdtwp22+frBYgQkTX2jknBDwVYVheT&#10;EgvtjvxOh01sRYJwKFCBiXEopAyNIYth5gbi5H06bzEm6VupPR4T3PYyz7JbabHjtGBwoEdDzdfm&#10;2yrAl+7V7Od+u5rWT+uHXxzy+u1DqavLsb4HEWmM5/CpvdIKFvndHP7fpCcg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RoBHyAAAAN0AAAAPAAAAAAAAAAAAAAAAAJgCAABk&#10;cnMvZG93bnJldi54bWxQSwUGAAAAAAQABAD1AAAAjQMAAAAA&#10;" path="m32974,c51208,,65947,14756,65947,32974v,18234,-14739,32973,-32973,32973c14822,65947,,51208,,32974,,14756,14822,,32974,xe" fillcolor="#646464" stroked="f" strokeweight="0">
                  <v:stroke miterlimit="1" joinstyle="miter" endcap="round"/>
                  <v:path arrowok="t" textboxrect="0,0,65947,65947"/>
                </v:shape>
                <v:shape id="Shape 8276" o:spid="_x0000_s1752" style="position:absolute;left:9232;top:995;width:1319;height:2638;visibility:visible;mso-wrap-style:square;v-text-anchor:top" coordsize="131894,26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iP8YA&#10;AADdAAAADwAAAGRycy9kb3ducmV2LnhtbESPW2vCQBSE3wv+h+UIvtWNwRvRVUpB0AdLvSD4dswe&#10;k2j2bMiuJv333ULBx2FmvmHmy9aU4km1KywrGPQjEMSp1QVnCo6H1fsUhPPIGkvLpOCHHCwXnbc5&#10;Jto2vKPn3mciQNglqCD3vkqkdGlOBl3fVsTBu9raoA+yzqSusQlwU8o4isbSYMFhIceKPnNK7/uH&#10;CZRDPNSZ/rpdvstHo0+b82h72SjV67YfMxCeWv8K/7fXWsE0noz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biP8YAAADdAAAADwAAAAAAAAAAAAAAAACYAgAAZHJz&#10;L2Rvd25yZXYueG1sUEsFBgAAAAAEAAQA9QAAAIsDAAAAAA==&#10;" path="m,l,131894r131894,l,131894,,263788r131894,e" filled="f" strokecolor="#646464" strokeweight=".18319mm">
                  <v:stroke miterlimit="1" joinstyle="miter" endcap="round"/>
                  <v:path arrowok="t" textboxrect="0,0,131894,263788"/>
                </v:shape>
                <v:rect id="Rectangle 8277" o:spid="_x0000_s1753" style="position:absolute;left:10814;top:1353;width:1053;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dF8cA&#10;AADdAAAADwAAAGRycy9kb3ducmV2LnhtbESPQWvCQBSE74L/YXlCb7rRQxOjawi2Yo6tFqy3R/Y1&#10;Cc2+DdnVpP313UKhx2FmvmG22WhacafeNZYVLBcRCOLS6oYrBW/nwzwB4TyyxtYyKfgiB9luOtli&#10;qu3Ar3Q/+UoECLsUFdTed6mUrqzJoFvYjjh4H7Y36IPsK6l7HALctHIVRY/SYMNhocaO9jWVn6eb&#10;UXBMuvy9sN9D1T5fj5eXy/rpvPZKPczGfAPC0+j/w3/tQitIVnE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XXRfHAAAA3QAAAA8AAAAAAAAAAAAAAAAAmAIAAGRy&#10;cy9kb3ducmV2LnhtbFBLBQYAAAAABAAEAPUAAACMAwAAAAA=&#10;" filled="f" stroked="f">
                  <v:textbox inset="0,0,0,0">
                    <w:txbxContent>
                      <w:p w14:paraId="3F38A79F" w14:textId="77777777" w:rsidR="006E2FA2" w:rsidRDefault="006E2FA2">
                        <w:pPr>
                          <w:spacing w:after="160" w:line="259" w:lineRule="auto"/>
                          <w:ind w:left="0" w:firstLine="0"/>
                          <w:jc w:val="left"/>
                        </w:pPr>
                        <w:r>
                          <w:rPr>
                            <w:color w:val="646464"/>
                            <w:w w:val="118"/>
                            <w:sz w:val="19"/>
                          </w:rPr>
                          <w:t>A</w:t>
                        </w:r>
                      </w:p>
                    </w:txbxContent>
                  </v:textbox>
                </v:rect>
                <v:rect id="Rectangle 8278" o:spid="_x0000_s1754" style="position:absolute;left:10814;top:2646;width:1053;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JZcIA&#10;AADdAAAADwAAAGRycy9kb3ducmV2LnhtbERPTYvCMBC9C/6HMMLeNNWD1moU0RU9uiqot6EZ22Iz&#10;KU3Wdv315rDg8fG+58vWlOJJtSssKxgOIhDEqdUFZwrOp20/BuE8ssbSMin4IwfLRbczx0Tbhn/o&#10;efSZCCHsElSQe18lUro0J4NuYCviwN1tbdAHWGdS19iEcFPKURSNpcGCQ0OOFa1zSh/HX6NgF1er&#10;696+mqz8vu0uh8t0c5p6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MllwgAAAN0AAAAPAAAAAAAAAAAAAAAAAJgCAABkcnMvZG93&#10;bnJldi54bWxQSwUGAAAAAAQABAD1AAAAhwMAAAAA&#10;" filled="f" stroked="f">
                  <v:textbox inset="0,0,0,0">
                    <w:txbxContent>
                      <w:p w14:paraId="763633C9" w14:textId="77777777" w:rsidR="006E2FA2" w:rsidRDefault="006E2FA2">
                        <w:pPr>
                          <w:spacing w:after="160" w:line="259" w:lineRule="auto"/>
                          <w:ind w:left="0" w:firstLine="0"/>
                          <w:jc w:val="left"/>
                        </w:pPr>
                        <w:r>
                          <w:rPr>
                            <w:color w:val="646464"/>
                            <w:w w:val="124"/>
                            <w:sz w:val="19"/>
                          </w:rPr>
                          <w:t>B</w:t>
                        </w:r>
                      </w:p>
                    </w:txbxContent>
                  </v:textbox>
                </v:rect>
                <v:shape id="Shape 8279" o:spid="_x0000_s1755" style="position:absolute;left:7913;top:995;width:2638;height:0;visibility:visible;mso-wrap-style:square;v-text-anchor:top" coordsize="263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2qTMUA&#10;AADdAAAADwAAAGRycy9kb3ducmV2LnhtbESPQWvCQBSE7wX/w/IEb3VjDtZGVxGhqNBLtQePz+wz&#10;G5J9G7LbmPx7VxB6HGbmG2a16W0tOmp96VjBbJqAIM6dLrlQ8Hv+el+A8AFZY+2YFAzkYbMeva0w&#10;0+7OP9SdQiEihH2GCkwITSalzw1Z9FPXEEfv5lqLIcq2kLrFe4TbWqZJMpcWS44LBhvaGcqr059V&#10;cD1Xh3Q/uMu8/M6vfXWUZpCdUpNxv12CCNSH//CrfdAKFunHJzzfx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HapMxQAAAN0AAAAPAAAAAAAAAAAAAAAAAJgCAABkcnMv&#10;ZG93bnJldi54bWxQSwUGAAAAAAQABAD1AAAAigMAAAAA&#10;" path="m263788,l,e" filled="f" strokecolor="#666" strokeweight=".18319mm">
                  <v:stroke miterlimit="1" joinstyle="miter"/>
                  <v:path arrowok="t" textboxrect="0,0,263788,0"/>
                </v:shape>
                <v:rect id="Rectangle 17916" o:spid="_x0000_s1756" style="position:absolute;left:10782;top:21;width:1140;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VEKsQA&#10;AADeAAAADwAAAGRycy9kb3ducmV2LnhtbERPS4vCMBC+C/sfwix401QPaqtRZNdFj75AvQ3NbFu2&#10;mZQma6u/3giCt/n4njNbtKYUV6pdYVnBoB+BIE6tLjhTcDz89CYgnEfWWFomBTdysJh/dGaYaNvw&#10;jq57n4kQwi5BBbn3VSKlS3My6Pq2Ig7cr60N+gDrTOoamxBuSjmMopE0WHBoyLGir5zSv/2/UbCe&#10;VMvzxt6brFxd1qftKf4+xF6p7me7nILw1Pq3+OXe6DB/HA9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lRCrEAAAA3gAAAA8AAAAAAAAAAAAAAAAAmAIAAGRycy9k&#10;b3ducmV2LnhtbFBLBQYAAAAABAAEAPUAAACJAwAAAAA=&#10;" filled="f" stroked="f">
                  <v:textbox inset="0,0,0,0">
                    <w:txbxContent>
                      <w:p w14:paraId="3F7DC240" w14:textId="77777777" w:rsidR="006E2FA2" w:rsidRDefault="006E2FA2">
                        <w:pPr>
                          <w:spacing w:after="160" w:line="259" w:lineRule="auto"/>
                          <w:ind w:left="0" w:firstLine="0"/>
                          <w:jc w:val="left"/>
                        </w:pPr>
                        <w:r>
                          <w:rPr>
                            <w:color w:val="969696"/>
                            <w:w w:val="110"/>
                            <w:sz w:val="19"/>
                          </w:rPr>
                          <w:t>Ω</w:t>
                        </w:r>
                      </w:p>
                    </w:txbxContent>
                  </v:textbox>
                </v:rect>
                <v:rect id="Rectangle 17915" o:spid="_x0000_s1757" style="position:absolute;left:6825;top:21;width:1140;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faXcUA&#10;AADeAAAADwAAAGRycy9kb3ducmV2LnhtbERPS2vCQBC+F/oflin0VjcKtSa6ivhAj/UB6m3Ijkkw&#10;Oxuyq4n+erdQ8DYf33NGk9aU4ka1Kywr6HYiEMSp1QVnCva75dcAhPPIGkvLpOBODibj97cRJto2&#10;vKHb1mcihLBLUEHufZVI6dKcDLqOrYgDd7a1QR9gnUldYxPCTSl7UdSXBgsODTlWNMspvWyvRsFq&#10;UE2Pa/tosnJxWh1+D/F8F3ulPj/a6RCEp9a/xP/utQ7zf+L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9pdxQAAAN4AAAAPAAAAAAAAAAAAAAAAAJgCAABkcnMv&#10;ZG93bnJldi54bWxQSwUGAAAAAAQABAD1AAAAigMAAAAA&#10;" filled="f" stroked="f">
                  <v:textbox inset="0,0,0,0">
                    <w:txbxContent>
                      <w:p w14:paraId="3695C74C" w14:textId="77777777" w:rsidR="006E2FA2" w:rsidRDefault="006E2FA2">
                        <w:pPr>
                          <w:spacing w:after="160" w:line="259" w:lineRule="auto"/>
                          <w:ind w:left="0" w:firstLine="0"/>
                          <w:jc w:val="left"/>
                        </w:pPr>
                        <w:r>
                          <w:rPr>
                            <w:color w:val="969696"/>
                            <w:w w:val="110"/>
                            <w:sz w:val="19"/>
                          </w:rPr>
                          <w:t>Ω</w:t>
                        </w:r>
                      </w:p>
                    </w:txbxContent>
                  </v:textbox>
                </v:rect>
                <v:shape id="Shape 8281" o:spid="_x0000_s1758" style="position:absolute;left:21103;top:4952;width:0;height:1319;visibility:visible;mso-wrap-style:square;v-text-anchor:top" coordsize="0,131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Zdz8cA&#10;AADdAAAADwAAAGRycy9kb3ducmV2LnhtbESPzWrDMBCE74G+g9hCL6GW40Nx3CihBAq9lfyRHtfW&#10;1nZrrVxLsZ0+fRQI5DjMzDfMYjWaRvTUudqyglkUgyAurK65VLDfvT+nIJxH1thYJgVncrBaPkwW&#10;mGk78Ib6rS9FgLDLUEHlfZtJ6YqKDLrItsTB+7adQR9kV0rd4RDgppFJHL9IgzWHhQpbWldU/G5P&#10;RoGezo9fn2n7f/hb/+SY6/5UNlKpp8fx7RWEp9Hfw7f2h1aQJukMrm/C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WXc/HAAAA3QAAAA8AAAAAAAAAAAAAAAAAmAIAAGRy&#10;cy9kb3ducmV2LnhtbFBLBQYAAAAABAAEAPUAAACMAwAAAAA=&#10;" path="m,l,131894e" filled="f" strokecolor="#505050" strokeweight=".36636mm">
                  <v:stroke miterlimit="1" joinstyle="miter"/>
                  <v:path arrowok="t" textboxrect="0,0,0,131894"/>
                </v:shape>
                <v:shape id="Shape 8284" o:spid="_x0000_s1759" style="position:absolute;left:19784;top:2314;width:2637;height:0;visibility:visible;mso-wrap-style:square;v-text-anchor:top" coordsize="263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1b8YA&#10;AADdAAAADwAAAGRycy9kb3ducmV2LnhtbESPX2vCQBDE3wW/w7FCX0QvipSQeoqUSq20D/6DPi65&#10;bRKa2wu5rYnf3isU+jjMzG+Y5bp3tbpSGyrPBmbTBBRx7m3FhYHzaTtJQQVBtlh7JgM3CrBeDQdL&#10;zKzv+EDXoxQqQjhkaKAUaTKtQ16SwzD1DXH0vnzrUKJsC21b7CLc1XqeJI/aYcVxocSGnkvKv48/&#10;zkDv3rvLx/iA8rZ/3ewEXz5zSYx5GPWbJ1BCvfyH/9o7ayCdpwv4fROfgF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E1b8YAAADdAAAADwAAAAAAAAAAAAAAAACYAgAAZHJz&#10;L2Rvd25yZXYueG1sUEsFBgAAAAAEAAQA9QAAAIsDAAAAAA==&#10;" path="m,l263788,,131894,e" filled="f" strokecolor="#646464" strokeweight=".18319mm">
                  <v:stroke miterlimit="1" joinstyle="miter" endcap="round"/>
                  <v:path arrowok="t" textboxrect="0,0,263788,0"/>
                </v:shape>
                <v:rect id="Rectangle 8285" o:spid="_x0000_s1760" style="position:absolute;left:22685;top:1353;width:1053;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14:paraId="71CF745B" w14:textId="77777777" w:rsidR="006E2FA2" w:rsidRDefault="006E2FA2">
                        <w:pPr>
                          <w:spacing w:after="160" w:line="259" w:lineRule="auto"/>
                          <w:ind w:left="0" w:firstLine="0"/>
                          <w:jc w:val="left"/>
                        </w:pPr>
                        <w:r>
                          <w:rPr>
                            <w:color w:val="646464"/>
                            <w:w w:val="118"/>
                            <w:sz w:val="19"/>
                          </w:rPr>
                          <w:t>A</w:t>
                        </w:r>
                      </w:p>
                    </w:txbxContent>
                  </v:textbox>
                </v:rect>
                <v:rect id="Rectangle 8286" o:spid="_x0000_s1761" style="position:absolute;left:22685;top:2646;width:1053;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14:paraId="768ADD88" w14:textId="77777777" w:rsidR="006E2FA2" w:rsidRDefault="006E2FA2">
                        <w:pPr>
                          <w:spacing w:after="160" w:line="259" w:lineRule="auto"/>
                          <w:ind w:left="0" w:firstLine="0"/>
                          <w:jc w:val="left"/>
                        </w:pPr>
                        <w:r>
                          <w:rPr>
                            <w:color w:val="141414"/>
                            <w:w w:val="133"/>
                            <w:sz w:val="19"/>
                          </w:rPr>
                          <w:t>X</w:t>
                        </w:r>
                      </w:p>
                    </w:txbxContent>
                  </v:textbox>
                </v:rect>
                <v:rect id="Rectangle 8287" o:spid="_x0000_s1762" style="position:absolute;left:18728;top:1353;width:1053;height:2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tMMUA&#10;AADdAAAADwAAAGRycy9kb3ducmV2LnhtbESPQYvCMBSE74L/ITxhb5rqQWs1iuiKHndVUG+P5tkW&#10;m5fSZG3XX79ZEDwOM/MNM1+2phQPql1hWcFwEIEgTq0uOFNwOm77MQjnkTWWlknBLzlYLrqdOSba&#10;NvxNj4PPRICwS1BB7n2VSOnSnAy6ga2Ig3eztUEfZJ1JXWMT4KaUoygaS4MFh4UcK1rnlN4PP0bB&#10;Lq5Wl719Nln5ed2dv87TzXHqlfrotasZCE+tf4df7b1WEI/iC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i0wxQAAAN0AAAAPAAAAAAAAAAAAAAAAAJgCAABkcnMv&#10;ZG93bnJldi54bWxQSwUGAAAAAAQABAD1AAAAigMAAAAA&#10;" filled="f" stroked="f">
                  <v:textbox inset="0,0,0,0">
                    <w:txbxContent>
                      <w:p w14:paraId="657C18C2" w14:textId="77777777" w:rsidR="006E2FA2" w:rsidRDefault="006E2FA2">
                        <w:pPr>
                          <w:spacing w:after="160" w:line="259" w:lineRule="auto"/>
                          <w:ind w:left="0" w:firstLine="0"/>
                          <w:jc w:val="left"/>
                        </w:pPr>
                        <w:r>
                          <w:rPr>
                            <w:color w:val="646464"/>
                            <w:w w:val="118"/>
                            <w:sz w:val="19"/>
                          </w:rPr>
                          <w:t>A</w:t>
                        </w:r>
                      </w:p>
                    </w:txbxContent>
                  </v:textbox>
                </v:rect>
                <v:shape id="Shape 134117" o:spid="_x0000_s1763" style="position:absolute;left:25059;top:335;width:3957;height:3957;visibility:visible;mso-wrap-style:square;v-text-anchor:top" coordsize="395682,39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xesIA&#10;AADfAAAADwAAAGRycy9kb3ducmV2LnhtbERPTYvCMBC9C/6HMIK3Na1Kla5RVFBE9mIVlr0NzdiW&#10;bSaliVr/vVlY8Ph434tVZ2pxp9ZVlhXEowgEcW51xYWCy3n3MQfhPLLG2jIpeJKD1bLfW2Cq7YNP&#10;dM98IUIIuxQVlN43qZQuL8mgG9mGOHBX2xr0AbaF1C0+Qrip5TiKEmmw4tBQYkPbkvLf7GYUJJto&#10;rbONu37r/Vcy92R+jrVRajjo1p8gPHX+Lf53H3SYP5nG8Qz+/gQ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TF6wgAAAN8AAAAPAAAAAAAAAAAAAAAAAJgCAABkcnMvZG93&#10;bnJldi54bWxQSwUGAAAAAAQABAD1AAAAhwMAAAAA&#10;" path="m,l395682,r,395682l,395682,,e" fillcolor="#dcdcdc" strokecolor="#141414" strokeweight=".18319mm">
                  <v:stroke endcap="round"/>
                  <v:path arrowok="t" textboxrect="0,0,395682,395682"/>
                </v:shape>
                <v:rect id="Rectangle 106192" o:spid="_x0000_s1764" style="position:absolute;left:25850;width:1404;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LOsUA&#10;AADfAAAADwAAAGRycy9kb3ducmV2LnhtbERPy2rCQBTdF/oPwy24qxNdhCR1FPGBWbZasO4umWsS&#10;zNwJmTGJ/fpOodDl4bwXq9E0oqfO1ZYVzKYRCOLC6ppLBZ+n/WsCwnlkjY1lUvAgB6vl89MCM20H&#10;/qD+6EsRQthlqKDyvs2kdEVFBt3UtsSBu9rOoA+wK6XucAjhppHzKIqlwZpDQ4UtbSoqbse7UXBI&#10;2vVXbr+HstldDuf3c7o9pV6pycu4fgPhafT/4j93rsP8KJ6lc/j9EwD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Es6xQAAAN8AAAAPAAAAAAAAAAAAAAAAAJgCAABkcnMv&#10;ZG93bnJldi54bWxQSwUGAAAAAAQABAD1AAAAigMAAAAA&#10;" filled="f" stroked="f">
                  <v:textbox inset="0,0,0,0">
                    <w:txbxContent>
                      <w:p w14:paraId="6BA9EDBC" w14:textId="77777777" w:rsidR="006E2FA2" w:rsidRDefault="006E2FA2">
                        <w:pPr>
                          <w:spacing w:after="160" w:line="259" w:lineRule="auto"/>
                          <w:ind w:left="0" w:firstLine="0"/>
                          <w:jc w:val="left"/>
                        </w:pPr>
                        <w:r>
                          <w:rPr>
                            <w:color w:val="646464"/>
                            <w:w w:val="118"/>
                            <w:sz w:val="25"/>
                            <w:u w:val="single" w:color="000000"/>
                          </w:rPr>
                          <w:t>A</w:t>
                        </w:r>
                      </w:p>
                    </w:txbxContent>
                  </v:textbox>
                </v:rect>
                <v:rect id="Rectangle 8291" o:spid="_x0000_s1765" style="position:absolute;left:26510;top:1978;width:140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GAsYA&#10;AADdAAAADwAAAGRycy9kb3ducmV2LnhtbESPQWvCQBSE70L/w/IK3sxGDyVJXUVaxRxbU0h7e2Sf&#10;STD7NmS3JvbXdwsFj8PMfMOst5PpxJUG11pWsIxiEMSV1S3XCj6KwyIB4Tyyxs4yKbiRg+3mYbbG&#10;TNuR3+l68rUIEHYZKmi87zMpXdWQQRfZnjh4ZzsY9EEOtdQDjgFuOrmK4ydpsOWw0GBPLw1Vl9O3&#10;UXBM+t1nbn/Gutt/Hcu3Mn0tUq/U/HHaPYPwNPl7+L+dawXJKl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GAsYAAADdAAAADwAAAAAAAAAAAAAAAACYAgAAZHJz&#10;L2Rvd25yZXYueG1sUEsFBgAAAAAEAAQA9QAAAIsDAAAAAA==&#10;" filled="f" stroked="f">
                  <v:textbox inset="0,0,0,0">
                    <w:txbxContent>
                      <w:p w14:paraId="632C8640" w14:textId="77777777" w:rsidR="006E2FA2" w:rsidRDefault="006E2FA2">
                        <w:pPr>
                          <w:spacing w:after="160" w:line="259" w:lineRule="auto"/>
                          <w:ind w:left="0" w:firstLine="0"/>
                          <w:jc w:val="left"/>
                        </w:pPr>
                        <w:r>
                          <w:rPr>
                            <w:color w:val="646464"/>
                            <w:w w:val="124"/>
                            <w:sz w:val="25"/>
                          </w:rPr>
                          <w:t>B</w:t>
                        </w:r>
                      </w:p>
                    </w:txbxContent>
                  </v:textbox>
                </v:rect>
                <v:rect id="Rectangle 106193" o:spid="_x0000_s1766" style="position:absolute;left:27828;width:1405;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juocUA&#10;AADfAAAADwAAAGRycy9kb3ducmV2LnhtbERPy2rCQBTdF/oPwy24q5NUEBMdQ+iDuPRRsO4umdsk&#10;NHMnZKYm+vWOUOjycN6rbDStOFPvGssK4mkEgri0uuFKwefh43kBwnlkja1lUnAhB9n68WGFqbYD&#10;7+i895UIIexSVFB736VSurImg25qO+LAfdveoA+wr6TucQjhppUvUTSXBhsODTV29FpT+bP/NQqK&#10;RZd/bex1qNr3U3HcHpO3Q+KVmjyN+RKEp9H/i//cGx3mR/M4mcH9TwA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O6hxQAAAN8AAAAPAAAAAAAAAAAAAAAAAJgCAABkcnMv&#10;ZG93bnJldi54bWxQSwUGAAAAAAQABAD1AAAAigMAAAAA&#10;" filled="f" stroked="f">
                  <v:textbox inset="0,0,0,0">
                    <w:txbxContent>
                      <w:p w14:paraId="00C065ED" w14:textId="77777777" w:rsidR="006E2FA2" w:rsidRDefault="006E2FA2">
                        <w:pPr>
                          <w:spacing w:after="160" w:line="259" w:lineRule="auto"/>
                          <w:ind w:left="0" w:firstLine="0"/>
                          <w:jc w:val="left"/>
                        </w:pPr>
                        <w:r>
                          <w:rPr>
                            <w:color w:val="141414"/>
                            <w:w w:val="133"/>
                            <w:sz w:val="25"/>
                            <w:u w:val="single" w:color="000000"/>
                            <w:shd w:val="clear" w:color="auto" w:fill="787878"/>
                          </w:rPr>
                          <w:t>X</w:t>
                        </w:r>
                      </w:p>
                    </w:txbxContent>
                  </v:textbox>
                </v:rect>
                <v:rect id="Rectangle 8295" o:spid="_x0000_s1767" style="position:absolute;left:39853;width:994;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14:paraId="1D8002F6" w14:textId="77777777" w:rsidR="006E2FA2" w:rsidRDefault="006E2FA2">
                        <w:pPr>
                          <w:spacing w:after="160" w:line="259" w:lineRule="auto"/>
                          <w:ind w:left="0" w:firstLine="0"/>
                          <w:jc w:val="left"/>
                        </w:pPr>
                        <w:r>
                          <w:rPr>
                            <w:color w:val="141414"/>
                            <w:w w:val="101"/>
                            <w:sz w:val="25"/>
                            <w:shd w:val="clear" w:color="auto" w:fill="787878"/>
                          </w:rPr>
                          <w:t>?</w:t>
                        </w:r>
                      </w:p>
                    </w:txbxContent>
                  </v:textbox>
                </v:rect>
                <v:shape id="Shape 8296" o:spid="_x0000_s1768" style="position:absolute;left:8902;top:665;width:660;height:660;visibility:visible;mso-wrap-style:square;v-text-anchor:top" coordsize="65947,65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7U2MgA&#10;AADdAAAADwAAAGRycy9kb3ducmV2LnhtbESPT2vCQBTE7wW/w/IKvZS6aSghTV3FPxQ9KbUezO2R&#10;fU1Cs2/T7NbEb+8KgsdhZn7DTGaDacSJOldbVvA6jkAQF1bXXCo4fH++pCCcR9bYWCYFZ3Iwm44e&#10;Jphp2/MXnfa+FAHCLkMFlfdtJqUrKjLoxrYlDt6P7Qz6ILtS6g77ADeNjKMokQZrDgsVtrSsqPjd&#10;/xsFeZ/m7hjL3CZ//Wq9nj8vdm9bpZ4eh/kHCE+Dv4dv7Y1WkMbvCVzfh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ftTYyAAAAN0AAAAPAAAAAAAAAAAAAAAAAJgCAABk&#10;cnMvZG93bnJldi54bWxQSwUGAAAAAAQABAD1AAAAjQMAAAAA&#10;" path="m32973,c51208,,65947,14756,65947,32974v,18234,-14739,32973,-32974,32973c14822,65947,,51208,,32974,,14756,14822,,32973,xe" fillcolor="#646464" stroked="f" strokeweight="0">
                  <v:stroke endcap="round"/>
                  <v:path arrowok="t" textboxrect="0,0,65947,65947"/>
                </v:shape>
                <v:shape id="Shape 8297" o:spid="_x0000_s1769" style="position:absolute;left:21103;top:2314;width:1318;height:1319;visibility:visible;mso-wrap-style:square;v-text-anchor:top" coordsize="131894,131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F46MUA&#10;AADdAAAADwAAAGRycy9kb3ducmV2LnhtbESPQWsCMRSE74X+h/AEbzWrB11Xo5SCUCgIrl68PTev&#10;m22Tl+0m1fXfG0HwOMzMN8xy3TsrztSFxrOC8SgDQVx53XCt4LDfvOUgQkTWaD2TgisFWK9eX5ZY&#10;aH/hHZ3LWIsE4VCgAhNjW0gZKkMOw8i3xMn79p3DmGRXS93hJcGdlZMsm0qHDacFgy19GKp+y3+n&#10;YDeNpz1e59s//VNZv2lmp6P5Umo46N8XICL18Rl+tD+1gnwyn8H9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XjoxQAAAN0AAAAPAAAAAAAAAAAAAAAAAJgCAABkcnMv&#10;ZG93bnJldi54bWxQSwUGAAAAAAQABAD1AAAAigMAAAAA&#10;" path="m,l,131894r131894,e" filled="f" strokecolor="#141414" strokeweight=".18319mm">
                  <v:stroke miterlimit="1" joinstyle="miter"/>
                  <v:path arrowok="t" textboxrect="0,0,131894,131894"/>
                </v:shape>
                <v:shape id="Shape 8298" o:spid="_x0000_s1770" style="position:absolute;left:20773;top:1984;width:659;height:660;visibility:visible;mso-wrap-style:square;v-text-anchor:top" coordsize="65947,65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sNsMA&#10;AADdAAAADwAAAGRycy9kb3ducmV2LnhtbERPu27CMBTdkfoP1q3EBg6pyiNgUFtKhZSp0IHxKr7E&#10;EfF1FJsQ/h4PlRiPznu16W0tOmp95VjBZJyAIC6crrhU8HfcjeYgfEDWWDsmBXfysFm/DFaYaXfj&#10;X+oOoRQxhH2GCkwITSalLwxZ9GPXEEfu7FqLIcK2lLrFWwy3tUyTZCotVhwbDDb0Zai4HK5WQX7/&#10;7o7FxOZvp+vPzLz36ef2nCo1fO0/liAC9eEp/nfvtYJ5uohz45v4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KsNsMAAADdAAAADwAAAAAAAAAAAAAAAACYAgAAZHJzL2Rv&#10;d25yZXYueG1sUEsFBgAAAAAEAAQA9QAAAIgDAAAAAA==&#10;" path="m32974,c51208,,65947,14756,65947,32974v,18234,-14739,32973,-32973,32973c14822,65947,,51208,,32974,,14756,14822,,32974,xe" fillcolor="#646464" stroked="f" strokeweight="0">
                  <v:stroke miterlimit="1" joinstyle="miter"/>
                  <v:path arrowok="t" textboxrect="0,0,65947,65947"/>
                </v:shape>
                <v:shape id="Shape 134118" o:spid="_x0000_s1771" style="position:absolute;left:1330;top:335;width:3957;height:3957;visibility:visible;mso-wrap-style:square;v-text-anchor:top" coordsize="395682,395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lCMIA&#10;AADfAAAADwAAAGRycy9kb3ducmV2LnhtbERPTWvCQBC9F/wPywi91U20BImuooJSSi+mBfE2ZMck&#10;mJ0N2VXTf985FDw+3vdyPbhW3akPjWcD6SQBRVx623Bl4Od7/zYHFSKyxdYzGfilAOvV6GWJufUP&#10;PtK9iJWSEA45Gqhj7HKtQ1mTwzDxHbFwF987jAL7StseHxLuWj1Nkkw7bFgaauxoV1N5LW7OQLZN&#10;NrbYhsvJHr6yeSR3/mydMa/jYbMAFWmIT/G/+8PK/Nl7mspg+SMA9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UqUIwgAAAN8AAAAPAAAAAAAAAAAAAAAAAJgCAABkcnMvZG93&#10;bnJldi54bWxQSwUGAAAAAAQABAD1AAAAhwMAAAAA&#10;" path="m,l395682,r,395682l,395682,,e" fillcolor="#dcdcdc" strokecolor="#141414" strokeweight=".18319mm">
                  <v:stroke endcap="round"/>
                  <v:path arrowok="t" textboxrect="0,0,395682,395682"/>
                </v:shape>
                <v:rect id="Rectangle 8300" o:spid="_x0000_s1772" style="position:absolute;left:2725;top:1038;width:1520;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5g8MA&#10;AADdAAAADwAAAGRycy9kb3ducmV2LnhtbERPz2vCMBS+D/wfwht4m+k2kF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m5g8MAAADdAAAADwAAAAAAAAAAAAAAAACYAgAAZHJzL2Rv&#10;d25yZXYueG1sUEsFBgAAAAAEAAQA9QAAAIgDAAAAAA==&#10;" filled="f" stroked="f">
                  <v:textbox inset="0,0,0,0">
                    <w:txbxContent>
                      <w:p w14:paraId="0308356F" w14:textId="77777777" w:rsidR="006E2FA2" w:rsidRDefault="006E2FA2">
                        <w:pPr>
                          <w:spacing w:after="160" w:line="259" w:lineRule="auto"/>
                          <w:ind w:left="0" w:firstLine="0"/>
                          <w:jc w:val="left"/>
                        </w:pPr>
                        <w:r>
                          <w:rPr>
                            <w:color w:val="969696"/>
                            <w:w w:val="110"/>
                            <w:sz w:val="25"/>
                          </w:rPr>
                          <w:t>Ω</w:t>
                        </w:r>
                      </w:p>
                    </w:txbxContent>
                  </v:textbox>
                </v:rect>
                <w10:anchorlock/>
              </v:group>
            </w:pict>
          </mc:Fallback>
        </mc:AlternateContent>
      </w:r>
    </w:p>
    <w:p w14:paraId="4A9C968B" w14:textId="77777777" w:rsidR="00A21FDC" w:rsidRDefault="00252176">
      <w:pPr>
        <w:tabs>
          <w:tab w:val="center" w:pos="2300"/>
          <w:tab w:val="center" w:pos="4169"/>
          <w:tab w:val="center" w:pos="6038"/>
        </w:tabs>
        <w:spacing w:after="103" w:line="259" w:lineRule="auto"/>
        <w:ind w:left="0" w:firstLine="0"/>
        <w:jc w:val="left"/>
      </w:pPr>
      <w:r>
        <w:rPr>
          <w:sz w:val="22"/>
        </w:rPr>
        <w:tab/>
      </w:r>
      <w:proofErr w:type="gramStart"/>
      <w:r>
        <w:rPr>
          <w:color w:val="505050"/>
          <w:sz w:val="25"/>
        </w:rPr>
        <w:t>t</w:t>
      </w:r>
      <w:r>
        <w:rPr>
          <w:color w:val="505050"/>
          <w:sz w:val="16"/>
        </w:rPr>
        <w:t>1</w:t>
      </w:r>
      <w:proofErr w:type="gramEnd"/>
      <w:r>
        <w:rPr>
          <w:color w:val="505050"/>
          <w:sz w:val="16"/>
        </w:rPr>
        <w:tab/>
      </w:r>
      <w:r>
        <w:rPr>
          <w:color w:val="505050"/>
          <w:sz w:val="25"/>
        </w:rPr>
        <w:t>t</w:t>
      </w:r>
      <w:r>
        <w:rPr>
          <w:color w:val="505050"/>
          <w:sz w:val="16"/>
        </w:rPr>
        <w:t>r</w:t>
      </w:r>
      <w:r>
        <w:rPr>
          <w:color w:val="505050"/>
          <w:sz w:val="16"/>
        </w:rPr>
        <w:tab/>
      </w:r>
      <w:r>
        <w:rPr>
          <w:color w:val="505050"/>
          <w:sz w:val="25"/>
        </w:rPr>
        <w:t>t</w:t>
      </w:r>
      <w:r>
        <w:rPr>
          <w:color w:val="505050"/>
          <w:sz w:val="16"/>
        </w:rPr>
        <w:t>2</w:t>
      </w:r>
    </w:p>
    <w:p w14:paraId="744829C9" w14:textId="77777777" w:rsidR="00A21FDC" w:rsidRDefault="00252176">
      <w:pPr>
        <w:spacing w:after="568"/>
        <w:ind w:right="164" w:hanging="10"/>
        <w:jc w:val="center"/>
      </w:pPr>
      <w:r>
        <w:t>Figure 3.6: Example for a simple conflict due to a retrospective update</w:t>
      </w:r>
    </w:p>
    <w:p w14:paraId="0F77F550" w14:textId="77777777" w:rsidR="00A21FDC" w:rsidRDefault="00252176">
      <w:pPr>
        <w:spacing w:after="520"/>
        <w:ind w:left="2" w:right="163"/>
      </w:pPr>
      <w:r>
        <w:t xml:space="preserve">The simple example in figure 3.6 shows the problem: Given time point </w:t>
      </w:r>
      <w:r>
        <w:rPr>
          <w:i/>
        </w:rPr>
        <w:t>t</w:t>
      </w:r>
      <w:r>
        <w:rPr>
          <w:vertAlign w:val="subscript"/>
        </w:rPr>
        <w:t xml:space="preserve">1 </w:t>
      </w:r>
      <w:r>
        <w:t xml:space="preserve">with two Areas </w:t>
      </w:r>
      <w:r>
        <w:rPr>
          <w:i/>
        </w:rPr>
        <w:t xml:space="preserve">A </w:t>
      </w:r>
      <w:r>
        <w:t xml:space="preserve">and </w:t>
      </w:r>
      <w:r>
        <w:rPr>
          <w:i/>
        </w:rPr>
        <w:t xml:space="preserve">B </w:t>
      </w:r>
      <w:r>
        <w:t xml:space="preserve">and an UNI Hivent Operation at </w:t>
      </w:r>
      <w:r>
        <w:rPr>
          <w:i/>
        </w:rPr>
        <w:t>t</w:t>
      </w:r>
      <w:r>
        <w:rPr>
          <w:vertAlign w:val="subscript"/>
        </w:rPr>
        <w:t xml:space="preserve">2 </w:t>
      </w:r>
      <w:r>
        <w:t xml:space="preserve">unifying </w:t>
      </w:r>
      <w:r>
        <w:rPr>
          <w:i/>
        </w:rPr>
        <w:t xml:space="preserve">A </w:t>
      </w:r>
      <w:r>
        <w:t xml:space="preserve">and </w:t>
      </w:r>
      <w:r>
        <w:rPr>
          <w:i/>
        </w:rPr>
        <w:t xml:space="preserve">B </w:t>
      </w:r>
      <w:r>
        <w:t xml:space="preserve">to </w:t>
      </w:r>
      <w:r>
        <w:rPr>
          <w:i/>
        </w:rPr>
        <w:t>C</w:t>
      </w:r>
      <w:r>
        <w:t xml:space="preserve">. A SEC of a new Area </w:t>
      </w:r>
      <w:r>
        <w:rPr>
          <w:i/>
        </w:rPr>
        <w:t xml:space="preserve">X </w:t>
      </w:r>
      <w:r>
        <w:t xml:space="preserve">from </w:t>
      </w:r>
      <w:r>
        <w:rPr>
          <w:i/>
        </w:rPr>
        <w:t xml:space="preserve">A </w:t>
      </w:r>
      <w:r>
        <w:t xml:space="preserve">is inserted at </w:t>
      </w:r>
      <w:proofErr w:type="gramStart"/>
      <w:r>
        <w:rPr>
          <w:i/>
        </w:rPr>
        <w:t>t</w:t>
      </w:r>
      <w:r>
        <w:rPr>
          <w:i/>
          <w:vertAlign w:val="subscript"/>
        </w:rPr>
        <w:t xml:space="preserve">r </w:t>
      </w:r>
      <w:r>
        <w:rPr>
          <w:sz w:val="31"/>
          <w:vertAlign w:val="subscript"/>
        </w:rPr>
        <w:t>:</w:t>
      </w:r>
      <w:proofErr w:type="gramEnd"/>
      <w:r>
        <w:rPr>
          <w:sz w:val="31"/>
          <w:vertAlign w:val="subscript"/>
        </w:rPr>
        <w:t xml:space="preserve"> </w:t>
      </w:r>
      <w:r>
        <w:rPr>
          <w:i/>
          <w:sz w:val="31"/>
          <w:vertAlign w:val="subscript"/>
        </w:rPr>
        <w:t>t</w:t>
      </w:r>
      <w:r>
        <w:rPr>
          <w:vertAlign w:val="subscript"/>
        </w:rPr>
        <w:t xml:space="preserve">1 </w:t>
      </w:r>
      <w:r>
        <w:rPr>
          <w:i/>
          <w:sz w:val="31"/>
          <w:vertAlign w:val="subscript"/>
        </w:rPr>
        <w:t>&lt; t</w:t>
      </w:r>
      <w:r>
        <w:rPr>
          <w:i/>
          <w:vertAlign w:val="subscript"/>
        </w:rPr>
        <w:t xml:space="preserve">r </w:t>
      </w:r>
      <w:r>
        <w:rPr>
          <w:i/>
          <w:sz w:val="31"/>
          <w:vertAlign w:val="subscript"/>
        </w:rPr>
        <w:t>&lt; t</w:t>
      </w:r>
      <w:r>
        <w:rPr>
          <w:vertAlign w:val="subscript"/>
        </w:rPr>
        <w:t xml:space="preserve">2 </w:t>
      </w:r>
      <w:r>
        <w:t xml:space="preserve">in retrospective. The operation at </w:t>
      </w:r>
      <w:r>
        <w:rPr>
          <w:i/>
        </w:rPr>
        <w:t>t</w:t>
      </w:r>
      <w:r>
        <w:rPr>
          <w:vertAlign w:val="subscript"/>
        </w:rPr>
        <w:t xml:space="preserve">2 </w:t>
      </w:r>
      <w:r>
        <w:t xml:space="preserve">is not consistent anymore, because the old territory of </w:t>
      </w:r>
      <w:r>
        <w:rPr>
          <w:i/>
        </w:rPr>
        <w:t xml:space="preserve">A </w:t>
      </w:r>
      <w:r>
        <w:t>is not the same. It is not simple to say how the remaining territory ‘?’ should be treated.</w:t>
      </w:r>
    </w:p>
    <w:p w14:paraId="080ACA1E" w14:textId="77777777" w:rsidR="00A21FDC" w:rsidRDefault="00252176">
      <w:pPr>
        <w:ind w:left="2" w:right="163"/>
      </w:pPr>
      <w:r>
        <w:rPr>
          <w:b/>
        </w:rPr>
        <w:t xml:space="preserve">Conflicts </w:t>
      </w:r>
      <w:r>
        <w:t xml:space="preserve">The way the Hivent Model works is comparable to a version control system like </w:t>
      </w:r>
      <w:r>
        <w:rPr>
          <w:i/>
        </w:rPr>
        <w:t>Git</w:t>
      </w:r>
      <w:r>
        <w:t>. There are different kinds of conflicts that can occur on retrospective updates. In the Hivent Model, they are classified regarding their resolvability:</w:t>
      </w:r>
    </w:p>
    <w:p w14:paraId="20F8A263" w14:textId="77777777" w:rsidR="00A21FDC" w:rsidRDefault="00252176">
      <w:pPr>
        <w:spacing w:after="16"/>
        <w:ind w:left="198" w:right="163"/>
      </w:pPr>
      <w:r>
        <w:t xml:space="preserve">A) The conflict can be resolved </w:t>
      </w:r>
      <w:r>
        <w:rPr>
          <w:b/>
          <w:i/>
        </w:rPr>
        <w:t>a</w:t>
      </w:r>
      <w:r>
        <w:rPr>
          <w:i/>
        </w:rPr>
        <w:t xml:space="preserve">utomatically </w:t>
      </w:r>
      <w:r>
        <w:t>without the interference of the user.</w:t>
      </w:r>
    </w:p>
    <w:p w14:paraId="7D7A805C" w14:textId="77777777" w:rsidR="00A21FDC" w:rsidRDefault="00252176">
      <w:pPr>
        <w:spacing w:after="26" w:line="261" w:lineRule="auto"/>
        <w:ind w:right="179" w:hanging="10"/>
        <w:jc w:val="right"/>
      </w:pPr>
      <w:r>
        <w:t>S) The conflict requires the user to choose between two alternatives (</w:t>
      </w:r>
      <w:r>
        <w:rPr>
          <w:b/>
          <w:i/>
        </w:rPr>
        <w:t>s</w:t>
      </w:r>
      <w:r>
        <w:rPr>
          <w:i/>
        </w:rPr>
        <w:t xml:space="preserve">emi-automatic </w:t>
      </w:r>
      <w:r>
        <w:t>resolution).</w:t>
      </w:r>
    </w:p>
    <w:p w14:paraId="5F9B45CD" w14:textId="77777777" w:rsidR="00A21FDC" w:rsidRDefault="00252176">
      <w:pPr>
        <w:ind w:left="157" w:right="163"/>
      </w:pPr>
      <w:r>
        <w:t xml:space="preserve">M) The conflict is complex and the user needs to resolve it </w:t>
      </w:r>
      <w:r>
        <w:rPr>
          <w:b/>
          <w:i/>
        </w:rPr>
        <w:t>m</w:t>
      </w:r>
      <w:r>
        <w:rPr>
          <w:i/>
        </w:rPr>
        <w:t>anually</w:t>
      </w:r>
      <w:r>
        <w:t>.</w:t>
      </w:r>
    </w:p>
    <w:p w14:paraId="62D1B764" w14:textId="77777777" w:rsidR="00A21FDC" w:rsidRDefault="00252176">
      <w:pPr>
        <w:ind w:left="2" w:right="163"/>
      </w:pPr>
      <w:r>
        <w:t xml:space="preserve">The remaining part of this section examines all possible cases of conflicts and their resolvability. Each inserted Hivent Operation transforms a set of old Areas </w:t>
      </w:r>
      <w:r>
        <w:rPr>
          <w:i/>
        </w:rPr>
        <w:t xml:space="preserve">A </w:t>
      </w:r>
      <w:r>
        <w:rPr>
          <w:sz w:val="31"/>
          <w:vertAlign w:val="subscript"/>
        </w:rPr>
        <w:t>= [</w:t>
      </w:r>
      <w:r>
        <w:rPr>
          <w:i/>
          <w:sz w:val="31"/>
          <w:vertAlign w:val="subscript"/>
        </w:rPr>
        <w:t>A</w:t>
      </w:r>
      <w:r>
        <w:rPr>
          <w:i/>
          <w:vertAlign w:val="subscript"/>
        </w:rPr>
        <w:t>i</w:t>
      </w:r>
      <w:r>
        <w:rPr>
          <w:sz w:val="31"/>
          <w:vertAlign w:val="subscript"/>
        </w:rPr>
        <w:t xml:space="preserve">] </w:t>
      </w:r>
      <w:r>
        <w:t xml:space="preserve">to a set of new Areas </w:t>
      </w:r>
      <w:r>
        <w:rPr>
          <w:i/>
        </w:rPr>
        <w:t xml:space="preserve">B </w:t>
      </w:r>
      <w:r>
        <w:rPr>
          <w:sz w:val="31"/>
          <w:vertAlign w:val="subscript"/>
        </w:rPr>
        <w:t>= [</w:t>
      </w:r>
      <w:r>
        <w:rPr>
          <w:i/>
          <w:sz w:val="31"/>
          <w:vertAlign w:val="subscript"/>
        </w:rPr>
        <w:t>B</w:t>
      </w:r>
      <w:r>
        <w:rPr>
          <w:i/>
          <w:vertAlign w:val="subscript"/>
        </w:rPr>
        <w:t>i</w:t>
      </w:r>
      <w:r>
        <w:rPr>
          <w:sz w:val="31"/>
          <w:vertAlign w:val="subscript"/>
        </w:rPr>
        <w:t xml:space="preserve">] </w:t>
      </w:r>
      <w:r>
        <w:t xml:space="preserve">or updates an update Area </w:t>
      </w:r>
      <w:r>
        <w:rPr>
          <w:i/>
        </w:rPr>
        <w:t>A</w:t>
      </w:r>
      <w:r>
        <w:rPr>
          <w:vertAlign w:val="subscript"/>
        </w:rPr>
        <w:t xml:space="preserve">0 </w:t>
      </w:r>
      <w:r>
        <w:t xml:space="preserve">or does both. Each consecutive Hivent Operation that manipulates </w:t>
      </w:r>
      <w:r>
        <w:rPr>
          <w:i/>
        </w:rPr>
        <w:t>A</w:t>
      </w:r>
      <w:r>
        <w:rPr>
          <w:vertAlign w:val="subscript"/>
        </w:rPr>
        <w:t>0</w:t>
      </w:r>
      <w:proofErr w:type="gramStart"/>
      <w:r>
        <w:rPr>
          <w:i/>
          <w:sz w:val="31"/>
          <w:vertAlign w:val="subscript"/>
        </w:rPr>
        <w:t>,A</w:t>
      </w:r>
      <w:r>
        <w:rPr>
          <w:i/>
          <w:vertAlign w:val="subscript"/>
        </w:rPr>
        <w:t>i</w:t>
      </w:r>
      <w:proofErr w:type="gramEnd"/>
      <w:r>
        <w:rPr>
          <w:i/>
          <w:vertAlign w:val="subscript"/>
        </w:rPr>
        <w:t xml:space="preserve"> </w:t>
      </w:r>
      <w:r>
        <w:rPr>
          <w:i/>
        </w:rPr>
        <w:t xml:space="preserve">∈ </w:t>
      </w:r>
      <w:r>
        <w:rPr>
          <w:i/>
          <w:sz w:val="31"/>
          <w:vertAlign w:val="subscript"/>
        </w:rPr>
        <w:t xml:space="preserve">A </w:t>
      </w:r>
      <w:r>
        <w:t xml:space="preserve">or </w:t>
      </w:r>
      <w:r>
        <w:rPr>
          <w:i/>
        </w:rPr>
        <w:t>B</w:t>
      </w:r>
      <w:r>
        <w:rPr>
          <w:i/>
          <w:vertAlign w:val="subscript"/>
        </w:rPr>
        <w:t xml:space="preserve">i </w:t>
      </w:r>
      <w:r>
        <w:rPr>
          <w:i/>
        </w:rPr>
        <w:t xml:space="preserve">∈ </w:t>
      </w:r>
      <w:r>
        <w:rPr>
          <w:i/>
          <w:sz w:val="31"/>
          <w:vertAlign w:val="subscript"/>
        </w:rPr>
        <w:t xml:space="preserve">B </w:t>
      </w:r>
      <w:r>
        <w:t>has to be checked regarding three aspects of integrity:</w:t>
      </w:r>
    </w:p>
    <w:p w14:paraId="22756314" w14:textId="77777777" w:rsidR="00A21FDC" w:rsidRDefault="00252176">
      <w:pPr>
        <w:numPr>
          <w:ilvl w:val="0"/>
          <w:numId w:val="19"/>
        </w:numPr>
        <w:spacing w:after="0" w:line="261" w:lineRule="auto"/>
        <w:ind w:right="178" w:firstLine="244"/>
      </w:pPr>
      <w:proofErr w:type="gramStart"/>
      <w:r>
        <w:lastRenderedPageBreak/>
        <w:t>semantic</w:t>
      </w:r>
      <w:proofErr w:type="gramEnd"/>
      <w:r>
        <w:t xml:space="preserve">: Does </w:t>
      </w:r>
      <w:r>
        <w:rPr>
          <w:i/>
        </w:rPr>
        <w:t>A</w:t>
      </w:r>
      <w:r>
        <w:rPr>
          <w:vertAlign w:val="subscript"/>
        </w:rPr>
        <w:t xml:space="preserve">0 </w:t>
      </w:r>
      <w:r>
        <w:t xml:space="preserve">and </w:t>
      </w:r>
      <w:r>
        <w:rPr>
          <w:i/>
        </w:rPr>
        <w:t>∀</w:t>
      </w:r>
      <w:r>
        <w:rPr>
          <w:i/>
          <w:sz w:val="31"/>
          <w:vertAlign w:val="subscript"/>
        </w:rPr>
        <w:t>A</w:t>
      </w:r>
      <w:r>
        <w:rPr>
          <w:i/>
          <w:vertAlign w:val="subscript"/>
        </w:rPr>
        <w:t xml:space="preserve">i </w:t>
      </w:r>
      <w:r>
        <w:rPr>
          <w:i/>
          <w:sz w:val="31"/>
          <w:vertAlign w:val="subscript"/>
        </w:rPr>
        <w:t xml:space="preserve">∈ A </w:t>
      </w:r>
      <w:r>
        <w:t>still exist? If not, can it easily be replaced by another Area?</w:t>
      </w:r>
    </w:p>
    <w:p w14:paraId="0C66B163" w14:textId="77777777" w:rsidR="00A21FDC" w:rsidRDefault="00252176">
      <w:pPr>
        <w:numPr>
          <w:ilvl w:val="0"/>
          <w:numId w:val="19"/>
        </w:numPr>
        <w:spacing w:after="0"/>
        <w:ind w:right="178" w:firstLine="244"/>
      </w:pPr>
      <w:proofErr w:type="gramStart"/>
      <w:r>
        <w:t>spatial</w:t>
      </w:r>
      <w:proofErr w:type="gramEnd"/>
      <w:r>
        <w:t xml:space="preserve">: Is the territory of </w:t>
      </w:r>
      <w:r>
        <w:rPr>
          <w:i/>
        </w:rPr>
        <w:t>A</w:t>
      </w:r>
      <w:r>
        <w:rPr>
          <w:vertAlign w:val="subscript"/>
        </w:rPr>
        <w:t xml:space="preserve">0 </w:t>
      </w:r>
      <w:r>
        <w:t xml:space="preserve">and </w:t>
      </w:r>
      <w:r>
        <w:rPr>
          <w:i/>
        </w:rPr>
        <w:t>∀</w:t>
      </w:r>
      <w:r>
        <w:rPr>
          <w:i/>
          <w:sz w:val="31"/>
          <w:vertAlign w:val="subscript"/>
        </w:rPr>
        <w:t>A</w:t>
      </w:r>
      <w:r>
        <w:rPr>
          <w:i/>
          <w:vertAlign w:val="subscript"/>
        </w:rPr>
        <w:t xml:space="preserve">i </w:t>
      </w:r>
      <w:r>
        <w:rPr>
          <w:i/>
          <w:sz w:val="31"/>
          <w:vertAlign w:val="subscript"/>
        </w:rPr>
        <w:t xml:space="preserve">∈ A </w:t>
      </w:r>
      <w:r>
        <w:t>still the same? If not, can it easily by updated?</w:t>
      </w:r>
    </w:p>
    <w:p w14:paraId="5AAFE281" w14:textId="77777777" w:rsidR="00A21FDC" w:rsidRDefault="00252176">
      <w:pPr>
        <w:numPr>
          <w:ilvl w:val="0"/>
          <w:numId w:val="19"/>
        </w:numPr>
        <w:spacing w:after="514"/>
        <w:ind w:right="178" w:firstLine="244"/>
      </w:pPr>
      <w:proofErr w:type="gramStart"/>
      <w:r>
        <w:t>thematic</w:t>
      </w:r>
      <w:proofErr w:type="gramEnd"/>
      <w:r>
        <w:t xml:space="preserve">: Is the name of </w:t>
      </w:r>
      <w:r>
        <w:rPr>
          <w:i/>
        </w:rPr>
        <w:t>A</w:t>
      </w:r>
      <w:r>
        <w:rPr>
          <w:vertAlign w:val="subscript"/>
        </w:rPr>
        <w:t xml:space="preserve">0 </w:t>
      </w:r>
      <w:r>
        <w:t xml:space="preserve">and </w:t>
      </w:r>
      <w:r>
        <w:rPr>
          <w:i/>
        </w:rPr>
        <w:t>∀</w:t>
      </w:r>
      <w:r>
        <w:rPr>
          <w:i/>
          <w:sz w:val="31"/>
          <w:vertAlign w:val="subscript"/>
        </w:rPr>
        <w:t>A</w:t>
      </w:r>
      <w:r>
        <w:rPr>
          <w:i/>
          <w:vertAlign w:val="subscript"/>
        </w:rPr>
        <w:t xml:space="preserve">i </w:t>
      </w:r>
      <w:r>
        <w:rPr>
          <w:i/>
          <w:sz w:val="31"/>
          <w:vertAlign w:val="subscript"/>
        </w:rPr>
        <w:t xml:space="preserve">∈ A </w:t>
      </w:r>
      <w:r>
        <w:t xml:space="preserve">still the same? If not, can it easily be updated? All cases can be simulated in the following simple scenario: Given the system with only two states: an initial state at </w:t>
      </w:r>
      <w:r>
        <w:rPr>
          <w:i/>
        </w:rPr>
        <w:t>t</w:t>
      </w:r>
      <w:r>
        <w:rPr>
          <w:vertAlign w:val="subscript"/>
        </w:rPr>
        <w:t xml:space="preserve">1 </w:t>
      </w:r>
      <w:r>
        <w:t>at which only three spatial entities are on the map (</w:t>
      </w:r>
      <w:r>
        <w:rPr>
          <w:i/>
        </w:rPr>
        <w:t>A</w:t>
      </w:r>
      <w:r>
        <w:rPr>
          <w:vertAlign w:val="subscript"/>
        </w:rPr>
        <w:t>1</w:t>
      </w:r>
      <w:r>
        <w:rPr>
          <w:i/>
          <w:sz w:val="31"/>
          <w:vertAlign w:val="subscript"/>
        </w:rPr>
        <w:t>,A</w:t>
      </w:r>
      <w:r>
        <w:rPr>
          <w:vertAlign w:val="subscript"/>
        </w:rPr>
        <w:t>2</w:t>
      </w:r>
      <w:r>
        <w:rPr>
          <w:i/>
          <w:sz w:val="31"/>
          <w:vertAlign w:val="subscript"/>
        </w:rPr>
        <w:t>,A</w:t>
      </w:r>
      <w:r>
        <w:rPr>
          <w:vertAlign w:val="subscript"/>
        </w:rPr>
        <w:t>3</w:t>
      </w:r>
      <w:r>
        <w:t xml:space="preserve">) and an Hivent Operation at </w:t>
      </w:r>
      <w:r>
        <w:rPr>
          <w:i/>
        </w:rPr>
        <w:t>t</w:t>
      </w:r>
      <w:r>
        <w:rPr>
          <w:vertAlign w:val="subscript"/>
        </w:rPr>
        <w:t xml:space="preserve">2 </w:t>
      </w:r>
      <w:r>
        <w:t>that manipulates some of these Areas with one of the five possible operations. This is called the original Hivent Operation (</w:t>
      </w:r>
      <w:r>
        <w:rPr>
          <w:i/>
        </w:rPr>
        <w:t>H</w:t>
      </w:r>
      <w:r>
        <w:rPr>
          <w:i/>
          <w:vertAlign w:val="subscript"/>
        </w:rPr>
        <w:t>o</w:t>
      </w:r>
      <w:r>
        <w:t xml:space="preserve">). Now, a retrospective update </w:t>
      </w:r>
      <w:r>
        <w:rPr>
          <w:i/>
        </w:rPr>
        <w:t>H</w:t>
      </w:r>
      <w:r>
        <w:rPr>
          <w:i/>
          <w:vertAlign w:val="subscript"/>
        </w:rPr>
        <w:t xml:space="preserve">r </w:t>
      </w:r>
      <w:r>
        <w:t>is inserted in between the two states (</w:t>
      </w:r>
      <w:proofErr w:type="gramStart"/>
      <w:r>
        <w:rPr>
          <w:i/>
        </w:rPr>
        <w:t>t</w:t>
      </w:r>
      <w:r>
        <w:rPr>
          <w:i/>
          <w:vertAlign w:val="subscript"/>
        </w:rPr>
        <w:t xml:space="preserve">r </w:t>
      </w:r>
      <w:r>
        <w:rPr>
          <w:sz w:val="31"/>
          <w:vertAlign w:val="subscript"/>
        </w:rPr>
        <w:t>:</w:t>
      </w:r>
      <w:proofErr w:type="gramEnd"/>
      <w:r>
        <w:rPr>
          <w:sz w:val="31"/>
          <w:vertAlign w:val="subscript"/>
        </w:rPr>
        <w:t xml:space="preserve"> </w:t>
      </w:r>
      <w:r>
        <w:rPr>
          <w:i/>
          <w:sz w:val="31"/>
          <w:vertAlign w:val="subscript"/>
        </w:rPr>
        <w:t>t</w:t>
      </w:r>
      <w:r>
        <w:rPr>
          <w:vertAlign w:val="subscript"/>
        </w:rPr>
        <w:t xml:space="preserve">1 </w:t>
      </w:r>
      <w:r>
        <w:rPr>
          <w:i/>
          <w:sz w:val="31"/>
          <w:vertAlign w:val="subscript"/>
        </w:rPr>
        <w:t>&lt; t</w:t>
      </w:r>
      <w:r>
        <w:rPr>
          <w:i/>
          <w:vertAlign w:val="subscript"/>
        </w:rPr>
        <w:t xml:space="preserve">r </w:t>
      </w:r>
      <w:r>
        <w:rPr>
          <w:i/>
          <w:sz w:val="31"/>
          <w:vertAlign w:val="subscript"/>
        </w:rPr>
        <w:t>&lt; t</w:t>
      </w:r>
      <w:r>
        <w:rPr>
          <w:vertAlign w:val="subscript"/>
        </w:rPr>
        <w:t>2</w:t>
      </w:r>
      <w:r>
        <w:t xml:space="preserve">). </w:t>
      </w:r>
      <w:r>
        <w:rPr>
          <w:i/>
        </w:rPr>
        <w:t>H</w:t>
      </w:r>
      <w:r>
        <w:rPr>
          <w:i/>
          <w:vertAlign w:val="subscript"/>
        </w:rPr>
        <w:t xml:space="preserve">r </w:t>
      </w:r>
      <w:r>
        <w:t xml:space="preserve">manipulates the same set of Areas with </w:t>
      </w:r>
      <w:proofErr w:type="gramStart"/>
      <w:r>
        <w:t>an</w:t>
      </w:r>
      <w:proofErr w:type="gramEnd"/>
      <w:r>
        <w:t xml:space="preserve"> Hivent Operation. The question is: What happens regarding the semantic, spatial and thematic integrity of </w:t>
      </w:r>
      <w:r>
        <w:rPr>
          <w:i/>
        </w:rPr>
        <w:t>H</w:t>
      </w:r>
      <w:r>
        <w:rPr>
          <w:i/>
          <w:vertAlign w:val="subscript"/>
        </w:rPr>
        <w:t>o</w:t>
      </w:r>
      <w:r>
        <w:t xml:space="preserve">? Is there a conflict and if so, how can it be resolved? There are 25 possible cases, because for both </w:t>
      </w:r>
      <w:r>
        <w:rPr>
          <w:i/>
        </w:rPr>
        <w:t>H</w:t>
      </w:r>
      <w:r>
        <w:rPr>
          <w:i/>
          <w:vertAlign w:val="subscript"/>
        </w:rPr>
        <w:t xml:space="preserve">o </w:t>
      </w:r>
      <w:r>
        <w:t xml:space="preserve">and </w:t>
      </w:r>
      <w:r>
        <w:rPr>
          <w:i/>
        </w:rPr>
        <w:t>H</w:t>
      </w:r>
      <w:r>
        <w:rPr>
          <w:i/>
          <w:vertAlign w:val="subscript"/>
        </w:rPr>
        <w:t xml:space="preserve">r </w:t>
      </w:r>
      <w:r>
        <w:t>there are five possible Hivent Operations.</w:t>
      </w:r>
    </w:p>
    <w:p w14:paraId="289149E7" w14:textId="77777777" w:rsidR="00A21FDC" w:rsidRDefault="00252176">
      <w:pPr>
        <w:spacing w:after="29"/>
        <w:ind w:left="2" w:right="163"/>
      </w:pPr>
      <w:r>
        <w:rPr>
          <w:b/>
        </w:rPr>
        <w:t xml:space="preserve">Retrospective Name Change </w:t>
      </w:r>
      <w:r>
        <w:t>The first five cases are straightforward: Given NCH is inserted in retrospective (</w:t>
      </w:r>
      <w:r>
        <w:rPr>
          <w:i/>
        </w:rPr>
        <w:t>H</w:t>
      </w:r>
      <w:r>
        <w:rPr>
          <w:i/>
          <w:vertAlign w:val="subscript"/>
        </w:rPr>
        <w:t>r</w:t>
      </w:r>
      <w:r>
        <w:t xml:space="preserve">) to change the name of </w:t>
      </w:r>
      <w:r>
        <w:rPr>
          <w:i/>
        </w:rPr>
        <w:t>A</w:t>
      </w:r>
      <w:r>
        <w:rPr>
          <w:vertAlign w:val="subscript"/>
        </w:rPr>
        <w:t xml:space="preserve">1 </w:t>
      </w:r>
      <w:r>
        <w:t xml:space="preserve">from </w:t>
      </w:r>
      <w:r>
        <w:rPr>
          <w:i/>
        </w:rPr>
        <w:t xml:space="preserve">X </w:t>
      </w:r>
      <w:r>
        <w:t xml:space="preserve">to </w:t>
      </w:r>
      <w:proofErr w:type="gramStart"/>
      <w:r>
        <w:rPr>
          <w:i/>
        </w:rPr>
        <w:t xml:space="preserve">Y </w:t>
      </w:r>
      <w:r>
        <w:t>.</w:t>
      </w:r>
      <w:proofErr w:type="gramEnd"/>
      <w:r>
        <w:t xml:space="preserve"> This has no effect on the identity or territory of </w:t>
      </w:r>
      <w:r>
        <w:rPr>
          <w:i/>
        </w:rPr>
        <w:t>A</w:t>
      </w:r>
      <w:r>
        <w:rPr>
          <w:vertAlign w:val="subscript"/>
        </w:rPr>
        <w:t>1</w:t>
      </w:r>
      <w:r>
        <w:t xml:space="preserve">. Therefore the system only needs to check for thematic integrity of </w:t>
      </w:r>
      <w:r>
        <w:rPr>
          <w:i/>
        </w:rPr>
        <w:t>H</w:t>
      </w:r>
      <w:r>
        <w:rPr>
          <w:i/>
          <w:vertAlign w:val="subscript"/>
        </w:rPr>
        <w:t>o</w:t>
      </w:r>
      <w:r>
        <w:t xml:space="preserve">. If that operation is an INC or SEC, which both only change the territory of </w:t>
      </w:r>
      <w:r>
        <w:rPr>
          <w:i/>
        </w:rPr>
        <w:t>A</w:t>
      </w:r>
      <w:r>
        <w:rPr>
          <w:vertAlign w:val="subscript"/>
        </w:rPr>
        <w:t>1</w:t>
      </w:r>
      <w:r>
        <w:t xml:space="preserve">, it is not conflicting. If </w:t>
      </w:r>
      <w:r>
        <w:rPr>
          <w:i/>
        </w:rPr>
        <w:t>H</w:t>
      </w:r>
      <w:r>
        <w:rPr>
          <w:i/>
          <w:vertAlign w:val="subscript"/>
        </w:rPr>
        <w:t xml:space="preserve">o </w:t>
      </w:r>
      <w:r>
        <w:t xml:space="preserve">is a UNI or SEP, then there is a conflict: </w:t>
      </w:r>
      <w:r>
        <w:rPr>
          <w:i/>
        </w:rPr>
        <w:t>A</w:t>
      </w:r>
      <w:r>
        <w:rPr>
          <w:vertAlign w:val="subscript"/>
        </w:rPr>
        <w:t xml:space="preserve">1 </w:t>
      </w:r>
      <w:r>
        <w:t xml:space="preserve">is an old Area of the operation, but the name associated to </w:t>
      </w:r>
      <w:r>
        <w:rPr>
          <w:i/>
        </w:rPr>
        <w:t>A</w:t>
      </w:r>
      <w:r>
        <w:rPr>
          <w:vertAlign w:val="subscript"/>
        </w:rPr>
        <w:t xml:space="preserve">1 </w:t>
      </w:r>
      <w:r>
        <w:t xml:space="preserve">is still </w:t>
      </w:r>
      <w:r>
        <w:rPr>
          <w:i/>
        </w:rPr>
        <w:t>X</w:t>
      </w:r>
      <w:r>
        <w:t xml:space="preserve">. This is not consistent, because </w:t>
      </w:r>
      <w:r>
        <w:rPr>
          <w:i/>
        </w:rPr>
        <w:t>H</w:t>
      </w:r>
      <w:r>
        <w:rPr>
          <w:i/>
          <w:vertAlign w:val="subscript"/>
        </w:rPr>
        <w:t xml:space="preserve">r </w:t>
      </w:r>
      <w:r>
        <w:t xml:space="preserve">just changed the name to </w:t>
      </w:r>
      <w:proofErr w:type="gramStart"/>
      <w:r>
        <w:rPr>
          <w:i/>
        </w:rPr>
        <w:t xml:space="preserve">Y </w:t>
      </w:r>
      <w:r>
        <w:t>.</w:t>
      </w:r>
      <w:proofErr w:type="gramEnd"/>
      <w:r>
        <w:t xml:space="preserve"> This conflict can be resolved automatically by updating the name in the old Area from </w:t>
      </w:r>
      <w:r>
        <w:rPr>
          <w:i/>
        </w:rPr>
        <w:t xml:space="preserve">X </w:t>
      </w:r>
      <w:r>
        <w:t xml:space="preserve">to </w:t>
      </w:r>
      <w:proofErr w:type="gramStart"/>
      <w:r>
        <w:rPr>
          <w:i/>
        </w:rPr>
        <w:t xml:space="preserve">Y </w:t>
      </w:r>
      <w:r>
        <w:t>.</w:t>
      </w:r>
      <w:proofErr w:type="gramEnd"/>
      <w:r>
        <w:t xml:space="preserve"> The same is true if</w:t>
      </w:r>
    </w:p>
    <w:p w14:paraId="68CCF0FE" w14:textId="77777777" w:rsidR="00A21FDC" w:rsidRDefault="00252176">
      <w:pPr>
        <w:spacing w:after="524"/>
        <w:ind w:left="2" w:right="163"/>
      </w:pPr>
      <w:r>
        <w:rPr>
          <w:i/>
        </w:rPr>
        <w:t>H</w:t>
      </w:r>
      <w:r>
        <w:rPr>
          <w:i/>
          <w:vertAlign w:val="subscript"/>
        </w:rPr>
        <w:t xml:space="preserve">o </w:t>
      </w:r>
      <w:r>
        <w:t xml:space="preserve">is a NCH operation: </w:t>
      </w:r>
      <w:r>
        <w:rPr>
          <w:i/>
        </w:rPr>
        <w:t>A</w:t>
      </w:r>
      <w:r>
        <w:rPr>
          <w:vertAlign w:val="subscript"/>
        </w:rPr>
        <w:t xml:space="preserve">1 </w:t>
      </w:r>
      <w:r>
        <w:t xml:space="preserve">is the update Area and the old name has to be updated from </w:t>
      </w:r>
      <w:r>
        <w:rPr>
          <w:i/>
        </w:rPr>
        <w:t xml:space="preserve">X </w:t>
      </w:r>
      <w:r>
        <w:t xml:space="preserve">to </w:t>
      </w:r>
      <w:proofErr w:type="gramStart"/>
      <w:r>
        <w:rPr>
          <w:i/>
        </w:rPr>
        <w:t xml:space="preserve">Y </w:t>
      </w:r>
      <w:r>
        <w:t>.</w:t>
      </w:r>
      <w:proofErr w:type="gramEnd"/>
      <w:r>
        <w:t xml:space="preserve"> To summarize what the system has to do if a NCH on </w:t>
      </w:r>
      <w:r>
        <w:rPr>
          <w:i/>
        </w:rPr>
        <w:t>A</w:t>
      </w:r>
      <w:r>
        <w:rPr>
          <w:vertAlign w:val="subscript"/>
        </w:rPr>
        <w:t xml:space="preserve">1 </w:t>
      </w:r>
      <w:r>
        <w:t xml:space="preserve">is inserted in retrospective: find the next UNI, SEP or NCH operation that manipulates </w:t>
      </w:r>
      <w:r>
        <w:rPr>
          <w:i/>
        </w:rPr>
        <w:t>A</w:t>
      </w:r>
      <w:r>
        <w:rPr>
          <w:vertAlign w:val="subscript"/>
        </w:rPr>
        <w:t xml:space="preserve">1 </w:t>
      </w:r>
      <w:r>
        <w:t>and update its old name.</w:t>
      </w:r>
    </w:p>
    <w:p w14:paraId="19462475" w14:textId="77777777" w:rsidR="00A21FDC" w:rsidRDefault="00252176">
      <w:pPr>
        <w:ind w:left="2" w:right="163"/>
      </w:pPr>
      <w:r>
        <w:rPr>
          <w:b/>
        </w:rPr>
        <w:t xml:space="preserve">Retrospective Incorporation </w:t>
      </w:r>
      <w:proofErr w:type="gramStart"/>
      <w:r>
        <w:t>An</w:t>
      </w:r>
      <w:proofErr w:type="gramEnd"/>
      <w:r>
        <w:t xml:space="preserve"> INC ceases a set of old Areas and changes the territory of one Area. In this scenario, </w:t>
      </w:r>
      <w:r>
        <w:rPr>
          <w:i/>
        </w:rPr>
        <w:t>H</w:t>
      </w:r>
      <w:r>
        <w:rPr>
          <w:i/>
          <w:vertAlign w:val="subscript"/>
        </w:rPr>
        <w:t xml:space="preserve">r </w:t>
      </w:r>
      <w:r>
        <w:t xml:space="preserve">incorporates </w:t>
      </w:r>
      <w:r>
        <w:rPr>
          <w:i/>
        </w:rPr>
        <w:t>A</w:t>
      </w:r>
      <w:r>
        <w:rPr>
          <w:vertAlign w:val="subscript"/>
        </w:rPr>
        <w:t xml:space="preserve">2 </w:t>
      </w:r>
      <w:r>
        <w:t xml:space="preserve">into </w:t>
      </w:r>
      <w:r>
        <w:rPr>
          <w:i/>
        </w:rPr>
        <w:t>A</w:t>
      </w:r>
      <w:r>
        <w:rPr>
          <w:vertAlign w:val="subscript"/>
        </w:rPr>
        <w:t>1</w:t>
      </w:r>
      <w:r>
        <w:t xml:space="preserve">. The question is what kind of conflicts can occur to the spatial integrity of </w:t>
      </w:r>
      <w:r>
        <w:rPr>
          <w:i/>
        </w:rPr>
        <w:t>H</w:t>
      </w:r>
      <w:r>
        <w:rPr>
          <w:i/>
          <w:vertAlign w:val="subscript"/>
        </w:rPr>
        <w:t>o</w:t>
      </w:r>
      <w:r>
        <w:t xml:space="preserve">? If </w:t>
      </w:r>
      <w:r>
        <w:rPr>
          <w:i/>
        </w:rPr>
        <w:t>H</w:t>
      </w:r>
      <w:r>
        <w:rPr>
          <w:i/>
          <w:vertAlign w:val="subscript"/>
        </w:rPr>
        <w:t xml:space="preserve">o </w:t>
      </w:r>
      <w:r>
        <w:t xml:space="preserve">is a NCH, there is no conflict, because </w:t>
      </w:r>
      <w:r>
        <w:rPr>
          <w:i/>
        </w:rPr>
        <w:t>H</w:t>
      </w:r>
      <w:r>
        <w:rPr>
          <w:i/>
          <w:vertAlign w:val="subscript"/>
        </w:rPr>
        <w:t xml:space="preserve">o </w:t>
      </w:r>
      <w:r>
        <w:t xml:space="preserve">changes the territory of </w:t>
      </w:r>
      <w:r>
        <w:rPr>
          <w:i/>
        </w:rPr>
        <w:t>A</w:t>
      </w:r>
      <w:r>
        <w:rPr>
          <w:vertAlign w:val="subscript"/>
        </w:rPr>
        <w:t xml:space="preserve">1 </w:t>
      </w:r>
      <w:r>
        <w:t>and NCH the name.</w:t>
      </w:r>
    </w:p>
    <w:p w14:paraId="32F14A5C" w14:textId="77777777" w:rsidR="00A21FDC" w:rsidRDefault="00252176">
      <w:pPr>
        <w:ind w:left="2" w:right="163"/>
      </w:pPr>
      <w:r>
        <w:t xml:space="preserve">Figure 3.7 shows the conflicts that occur in the remaining four possibilities of </w:t>
      </w:r>
      <w:r>
        <w:rPr>
          <w:i/>
        </w:rPr>
        <w:t>H</w:t>
      </w:r>
      <w:r>
        <w:rPr>
          <w:i/>
          <w:vertAlign w:val="subscript"/>
        </w:rPr>
        <w:t>o</w:t>
      </w:r>
      <w:r>
        <w:t xml:space="preserve">. In the case of an original UNI operation, it can still be performed with the same Areas, because </w:t>
      </w:r>
      <w:r>
        <w:rPr>
          <w:i/>
        </w:rPr>
        <w:t>H</w:t>
      </w:r>
      <w:r>
        <w:rPr>
          <w:i/>
          <w:vertAlign w:val="subscript"/>
        </w:rPr>
        <w:t xml:space="preserve">r </w:t>
      </w:r>
      <w:r>
        <w:t xml:space="preserve">did not change the identity of </w:t>
      </w:r>
      <w:r>
        <w:rPr>
          <w:i/>
        </w:rPr>
        <w:t>A</w:t>
      </w:r>
      <w:r>
        <w:rPr>
          <w:vertAlign w:val="subscript"/>
        </w:rPr>
        <w:t>1</w:t>
      </w:r>
      <w:r>
        <w:t xml:space="preserve">. However, the territory of </w:t>
      </w:r>
      <w:r>
        <w:rPr>
          <w:i/>
        </w:rPr>
        <w:t>A</w:t>
      </w:r>
      <w:r>
        <w:rPr>
          <w:vertAlign w:val="subscript"/>
        </w:rPr>
        <w:t xml:space="preserve">1 </w:t>
      </w:r>
      <w:r>
        <w:t xml:space="preserve">has been enlarged. This new territory has to be taken into account for </w:t>
      </w:r>
      <w:r>
        <w:rPr>
          <w:i/>
        </w:rPr>
        <w:t>H</w:t>
      </w:r>
      <w:r>
        <w:rPr>
          <w:i/>
          <w:vertAlign w:val="subscript"/>
        </w:rPr>
        <w:t>o</w:t>
      </w:r>
      <w:r>
        <w:t xml:space="preserve">: To maintain spatial integrity, the system has to update the territory of incoming </w:t>
      </w:r>
      <w:r>
        <w:rPr>
          <w:i/>
        </w:rPr>
        <w:t>A</w:t>
      </w:r>
      <w:r>
        <w:rPr>
          <w:vertAlign w:val="subscript"/>
        </w:rPr>
        <w:t>1</w:t>
      </w:r>
      <w:r>
        <w:t xml:space="preserve">. However, the territory of </w:t>
      </w:r>
      <w:r>
        <w:rPr>
          <w:i/>
        </w:rPr>
        <w:t>B</w:t>
      </w:r>
      <w:r>
        <w:rPr>
          <w:vertAlign w:val="subscript"/>
        </w:rPr>
        <w:t xml:space="preserve">1 </w:t>
      </w:r>
      <w:r>
        <w:t xml:space="preserve">has to be updated as well, because it is enlarged in the same way as </w:t>
      </w:r>
      <w:r>
        <w:rPr>
          <w:i/>
        </w:rPr>
        <w:t>A</w:t>
      </w:r>
      <w:r>
        <w:rPr>
          <w:vertAlign w:val="subscript"/>
        </w:rPr>
        <w:t>1</w:t>
      </w:r>
      <w:r>
        <w:t xml:space="preserve">. This requires a recursive update into the future: the next Hivent Operation dealing with </w:t>
      </w:r>
      <w:r>
        <w:rPr>
          <w:i/>
        </w:rPr>
        <w:t>B</w:t>
      </w:r>
      <w:r>
        <w:rPr>
          <w:vertAlign w:val="subscript"/>
        </w:rPr>
        <w:t xml:space="preserve">1 </w:t>
      </w:r>
      <w:r>
        <w:t xml:space="preserve">needs to take into account that the territory has changed. This case can be treated as if </w:t>
      </w:r>
      <w:r>
        <w:rPr>
          <w:i/>
        </w:rPr>
        <w:t>H</w:t>
      </w:r>
      <w:r>
        <w:rPr>
          <w:i/>
          <w:vertAlign w:val="subscript"/>
        </w:rPr>
        <w:t xml:space="preserve">o </w:t>
      </w:r>
      <w:r>
        <w:t xml:space="preserve">would be </w:t>
      </w:r>
      <w:r>
        <w:rPr>
          <w:i/>
        </w:rPr>
        <w:t>H</w:t>
      </w:r>
      <w:r>
        <w:rPr>
          <w:i/>
          <w:vertAlign w:val="subscript"/>
        </w:rPr>
        <w:t xml:space="preserve">r </w:t>
      </w:r>
      <w:r>
        <w:t xml:space="preserve">with an INC operation. The system has to repeat this process until all conflicts are solved. The same is true if </w:t>
      </w:r>
      <w:r>
        <w:rPr>
          <w:i/>
        </w:rPr>
        <w:t>H</w:t>
      </w:r>
      <w:r>
        <w:rPr>
          <w:i/>
          <w:vertAlign w:val="subscript"/>
        </w:rPr>
        <w:t xml:space="preserve">o </w:t>
      </w:r>
      <w:r>
        <w:t xml:space="preserve">is an INC operation: The system needs to update the old and the new territory of </w:t>
      </w:r>
      <w:r>
        <w:rPr>
          <w:i/>
        </w:rPr>
        <w:t>A</w:t>
      </w:r>
      <w:r>
        <w:rPr>
          <w:vertAlign w:val="subscript"/>
        </w:rPr>
        <w:t xml:space="preserve">1 </w:t>
      </w:r>
      <w:r>
        <w:t xml:space="preserve">in </w:t>
      </w:r>
      <w:r>
        <w:rPr>
          <w:i/>
        </w:rPr>
        <w:t>H</w:t>
      </w:r>
      <w:r>
        <w:rPr>
          <w:i/>
          <w:vertAlign w:val="subscript"/>
        </w:rPr>
        <w:t xml:space="preserve">o </w:t>
      </w:r>
      <w:r>
        <w:t xml:space="preserve">and recursively update the territory of </w:t>
      </w:r>
      <w:r>
        <w:rPr>
          <w:i/>
        </w:rPr>
        <w:t>A</w:t>
      </w:r>
      <w:r>
        <w:rPr>
          <w:vertAlign w:val="subscript"/>
        </w:rPr>
        <w:t xml:space="preserve">1 </w:t>
      </w:r>
      <w:r>
        <w:t>into the future.</w:t>
      </w:r>
    </w:p>
    <w:tbl>
      <w:tblPr>
        <w:tblStyle w:val="TableGrid"/>
        <w:tblpPr w:vertAnchor="text" w:tblpX="839" w:tblpY="624"/>
        <w:tblOverlap w:val="never"/>
        <w:tblW w:w="6659" w:type="dxa"/>
        <w:tblInd w:w="0" w:type="dxa"/>
        <w:tblCellMar>
          <w:bottom w:w="72" w:type="dxa"/>
        </w:tblCellMar>
        <w:tblLook w:val="04A0" w:firstRow="1" w:lastRow="0" w:firstColumn="1" w:lastColumn="0" w:noHBand="0" w:noVBand="1"/>
      </w:tblPr>
      <w:tblGrid>
        <w:gridCol w:w="456"/>
        <w:gridCol w:w="962"/>
        <w:gridCol w:w="1911"/>
        <w:gridCol w:w="1569"/>
        <w:gridCol w:w="1761"/>
      </w:tblGrid>
      <w:tr w:rsidR="00A21FDC" w14:paraId="12C827A7" w14:textId="77777777">
        <w:trPr>
          <w:trHeight w:val="3254"/>
        </w:trPr>
        <w:tc>
          <w:tcPr>
            <w:tcW w:w="457" w:type="dxa"/>
            <w:tcBorders>
              <w:top w:val="nil"/>
              <w:left w:val="nil"/>
              <w:bottom w:val="single" w:sz="3" w:space="0" w:color="646464"/>
              <w:right w:val="nil"/>
            </w:tcBorders>
            <w:vAlign w:val="bottom"/>
          </w:tcPr>
          <w:p w14:paraId="6DBE8B8D" w14:textId="77777777" w:rsidR="00A21FDC" w:rsidRDefault="00252176">
            <w:pPr>
              <w:spacing w:after="0" w:line="259" w:lineRule="auto"/>
              <w:ind w:left="-2" w:firstLine="0"/>
              <w:jc w:val="left"/>
            </w:pPr>
            <w:r>
              <w:rPr>
                <w:noProof/>
                <w:sz w:val="22"/>
              </w:rPr>
              <w:lastRenderedPageBreak/>
              <mc:AlternateContent>
                <mc:Choice Requires="wpg">
                  <w:drawing>
                    <wp:anchor distT="0" distB="0" distL="114300" distR="114300" simplePos="0" relativeHeight="251684864" behindDoc="1" locked="0" layoutInCell="1" allowOverlap="1" wp14:anchorId="32700B31" wp14:editId="0F6A36F0">
                      <wp:simplePos x="0" y="0"/>
                      <wp:positionH relativeFrom="column">
                        <wp:posOffset>94282</wp:posOffset>
                      </wp:positionH>
                      <wp:positionV relativeFrom="paragraph">
                        <wp:posOffset>133260</wp:posOffset>
                      </wp:positionV>
                      <wp:extent cx="202120" cy="877084"/>
                      <wp:effectExtent l="0" t="0" r="0" b="0"/>
                      <wp:wrapNone/>
                      <wp:docPr id="106124" name="Group 106124"/>
                      <wp:cNvGraphicFramePr/>
                      <a:graphic xmlns:a="http://schemas.openxmlformats.org/drawingml/2006/main">
                        <a:graphicData uri="http://schemas.microsoft.com/office/word/2010/wordprocessingGroup">
                          <wpg:wgp>
                            <wpg:cNvGrpSpPr/>
                            <wpg:grpSpPr>
                              <a:xfrm>
                                <a:off x="0" y="0"/>
                                <a:ext cx="202120" cy="877084"/>
                                <a:chOff x="0" y="0"/>
                                <a:chExt cx="202120" cy="877084"/>
                              </a:xfrm>
                            </wpg:grpSpPr>
                            <wps:wsp>
                              <wps:cNvPr id="8776" name="Shape 8776"/>
                              <wps:cNvSpPr/>
                              <wps:spPr>
                                <a:xfrm>
                                  <a:off x="0" y="0"/>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8777" name="Shape 8777"/>
                              <wps:cNvSpPr/>
                              <wps:spPr>
                                <a:xfrm>
                                  <a:off x="121545" y="754138"/>
                                  <a:ext cx="80575" cy="122946"/>
                                </a:xfrm>
                                <a:custGeom>
                                  <a:avLst/>
                                  <a:gdLst/>
                                  <a:ahLst/>
                                  <a:cxnLst/>
                                  <a:rect l="0" t="0" r="0" b="0"/>
                                  <a:pathLst>
                                    <a:path w="80575" h="122946">
                                      <a:moveTo>
                                        <a:pt x="80575" y="0"/>
                                      </a:moveTo>
                                      <a:lnTo>
                                        <a:pt x="77106" y="122946"/>
                                      </a:lnTo>
                                      <a:lnTo>
                                        <a:pt x="0" y="26929"/>
                                      </a:lnTo>
                                      <a:cubicBezTo>
                                        <a:pt x="30082" y="36218"/>
                                        <a:pt x="62651" y="25438"/>
                                        <a:pt x="80575" y="0"/>
                                      </a:cubicBezTo>
                                      <a:close/>
                                    </a:path>
                                  </a:pathLst>
                                </a:custGeom>
                                <a:ln w="2097" cap="flat">
                                  <a:round/>
                                </a:ln>
                              </wps:spPr>
                              <wps:style>
                                <a:lnRef idx="1">
                                  <a:srgbClr val="505050"/>
                                </a:lnRef>
                                <a:fillRef idx="1">
                                  <a:srgbClr val="505050"/>
                                </a:fillRef>
                                <a:effectRef idx="0">
                                  <a:scrgbClr r="0" g="0" b="0"/>
                                </a:effectRef>
                                <a:fontRef idx="none"/>
                              </wps:style>
                              <wps:bodyPr/>
                            </wps:wsp>
                          </wpg:wgp>
                        </a:graphicData>
                      </a:graphic>
                    </wp:anchor>
                  </w:drawing>
                </mc:Choice>
                <mc:Fallback>
                  <w:pict>
                    <v:group w14:anchorId="71D7B96C" id="Group 106124" o:spid="_x0000_s1026" style="position:absolute;margin-left:7.4pt;margin-top:10.5pt;width:15.9pt;height:69.05pt;z-index:-251631616" coordsize="2021,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">
                      <v:shape id="Shape 8776" o:spid="_x0000_s1027" style="position:absolute;width:1946;height:8649;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sUA&#10;AADdAAAADwAAAGRycy9kb3ducmV2LnhtbESPQWsCMRSE70L/Q3gFb5pVwZWtUUSoiiBFben1sXnd&#10;LG5eliTq+u+bQsHjMDPfMPNlZxtxIx9qxwpGwwwEcel0zZWCz/P7YAYiRGSNjWNS8KAAy8VLb46F&#10;dnc+0u0UK5EgHApUYGJsCylDachiGLqWOHk/zluMSfpKao/3BLeNHGfZVFqsOS0YbGltqLycrlbB&#10;4TBaj+N29cFf+0n4vhjfbdpcqf5rt3oDEamLz/B/e6cVzPJ8Cn9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8p2xQAAAN0AAAAPAAAAAAAAAAAAAAAAAJgCAABkcnMv&#10;ZG93bnJldi54bWxQSwUGAAAAAAQABAD1AAAAigMAAAAA&#10;" path="m194608,v,,-194608,283544,,864977e" filled="f" strokecolor="#505050" strokeweight="0">
                        <v:stroke miterlimit="1" joinstyle="miter" endcap="round"/>
                        <v:path arrowok="t" textboxrect="0,0,194608,864977"/>
                      </v:shape>
                      <v:shape id="Shape 8777" o:spid="_x0000_s1028" style="position:absolute;left:1215;top:7541;width:806;height:1229;visibility:visible;mso-wrap-style:square;v-text-anchor:top" coordsize="80575,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eLEMMA&#10;AADdAAAADwAAAGRycy9kb3ducmV2LnhtbESPQYvCMBSE74L/ITzBm6Z6sNI1iiwoxYNg3Yu3R/O2&#10;7W7zUpKo9d8bQfA4zMw3zGrTm1bcyPnGsoLZNAFBXFrdcKXg57ybLEH4gKyxtUwKHuRhsx4OVphp&#10;e+cT3YpQiQhhn6GCOoQuk9KXNRn0U9sRR+/XOoMhSldJ7fAe4aaV8yRZSIMNx4UaO/quqfwvrkZB&#10;wsfHX17MLvMK3YEuW5Pv871S41G//QIRqA+f8LudawXLNE3h9S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eLEMMAAADdAAAADwAAAAAAAAAAAAAAAACYAgAAZHJzL2Rv&#10;d25yZXYueG1sUEsFBgAAAAAEAAQA9QAAAIgDAAAAAA==&#10;" path="m80575,l77106,122946,,26929c30082,36218,62651,25438,80575,xe" fillcolor="#505050" strokecolor="#505050" strokeweight=".05825mm">
                        <v:path arrowok="t" textboxrect="0,0,80575,122946"/>
                      </v:shape>
                    </v:group>
                  </w:pict>
                </mc:Fallback>
              </mc:AlternateContent>
            </w:r>
            <w:r>
              <w:rPr>
                <w:color w:val="141414"/>
                <w:sz w:val="30"/>
              </w:rPr>
              <w:t>H</w:t>
            </w:r>
            <w:r>
              <w:rPr>
                <w:color w:val="141414"/>
              </w:rPr>
              <w:t>r</w:t>
            </w:r>
          </w:p>
        </w:tc>
        <w:tc>
          <w:tcPr>
            <w:tcW w:w="962" w:type="dxa"/>
            <w:tcBorders>
              <w:top w:val="nil"/>
              <w:left w:val="nil"/>
              <w:bottom w:val="single" w:sz="3" w:space="0" w:color="646464"/>
              <w:right w:val="nil"/>
            </w:tcBorders>
            <w:vAlign w:val="bottom"/>
          </w:tcPr>
          <w:tbl>
            <w:tblPr>
              <w:tblStyle w:val="TableGrid"/>
              <w:tblW w:w="757" w:type="dxa"/>
              <w:tblInd w:w="74" w:type="dxa"/>
              <w:tblCellMar>
                <w:top w:w="105" w:type="dxa"/>
                <w:left w:w="117" w:type="dxa"/>
                <w:right w:w="115" w:type="dxa"/>
              </w:tblCellMar>
              <w:tblLook w:val="04A0" w:firstRow="1" w:lastRow="0" w:firstColumn="1" w:lastColumn="0" w:noHBand="0" w:noVBand="1"/>
            </w:tblPr>
            <w:tblGrid>
              <w:gridCol w:w="378"/>
              <w:gridCol w:w="379"/>
            </w:tblGrid>
            <w:tr w:rsidR="00A21FDC" w14:paraId="624B3EAE" w14:textId="77777777">
              <w:trPr>
                <w:trHeight w:val="378"/>
              </w:trPr>
              <w:tc>
                <w:tcPr>
                  <w:tcW w:w="378" w:type="dxa"/>
                  <w:vMerge w:val="restart"/>
                  <w:tcBorders>
                    <w:top w:val="single" w:sz="3" w:space="0" w:color="141414"/>
                    <w:left w:val="single" w:sz="3" w:space="0" w:color="141414"/>
                    <w:bottom w:val="single" w:sz="3" w:space="0" w:color="141414"/>
                    <w:right w:val="single" w:sz="3" w:space="0" w:color="141414"/>
                  </w:tcBorders>
                  <w:shd w:val="clear" w:color="auto" w:fill="DCDCDC"/>
                  <w:vAlign w:val="center"/>
                </w:tcPr>
                <w:p w14:paraId="41FCA226" w14:textId="77777777" w:rsidR="00A21FDC" w:rsidRDefault="00252176" w:rsidP="006E2FA2">
                  <w:pPr>
                    <w:framePr w:wrap="around" w:vAnchor="text" w:hAnchor="text" w:x="839" w:y="624"/>
                    <w:spacing w:after="0" w:line="259" w:lineRule="auto"/>
                    <w:ind w:left="1" w:firstLine="0"/>
                    <w:suppressOverlap/>
                    <w:jc w:val="lef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13E56473" w14:textId="77777777" w:rsidR="00A21FDC" w:rsidRDefault="00252176" w:rsidP="006E2FA2">
                  <w:pPr>
                    <w:framePr w:wrap="around" w:vAnchor="text" w:hAnchor="text" w:x="839" w:y="624"/>
                    <w:spacing w:after="0" w:line="259" w:lineRule="auto"/>
                    <w:ind w:left="2" w:firstLine="0"/>
                    <w:suppressOverlap/>
                    <w:jc w:val="left"/>
                  </w:pPr>
                  <w:r>
                    <w:rPr>
                      <w:color w:val="141414"/>
                      <w:sz w:val="15"/>
                    </w:rPr>
                    <w:t>A</w:t>
                  </w:r>
                  <w:r>
                    <w:rPr>
                      <w:color w:val="141414"/>
                      <w:sz w:val="12"/>
                      <w:vertAlign w:val="subscript"/>
                    </w:rPr>
                    <w:t>2</w:t>
                  </w:r>
                </w:p>
              </w:tc>
            </w:tr>
            <w:tr w:rsidR="00A21FDC" w14:paraId="3F943780" w14:textId="77777777">
              <w:trPr>
                <w:trHeight w:val="378"/>
              </w:trPr>
              <w:tc>
                <w:tcPr>
                  <w:tcW w:w="0" w:type="auto"/>
                  <w:vMerge/>
                  <w:tcBorders>
                    <w:top w:val="nil"/>
                    <w:left w:val="single" w:sz="3" w:space="0" w:color="141414"/>
                    <w:bottom w:val="single" w:sz="3" w:space="0" w:color="141414"/>
                    <w:right w:val="single" w:sz="3" w:space="0" w:color="141414"/>
                  </w:tcBorders>
                </w:tcPr>
                <w:p w14:paraId="7BB08E2C"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3F4B1C94"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3</w:t>
                  </w:r>
                </w:p>
              </w:tc>
            </w:tr>
          </w:tbl>
          <w:p w14:paraId="34220C42" w14:textId="77777777" w:rsidR="00A21FDC" w:rsidRDefault="00252176">
            <w:pPr>
              <w:spacing w:after="21" w:line="259" w:lineRule="auto"/>
              <w:ind w:left="90" w:firstLine="0"/>
              <w:jc w:val="left"/>
            </w:pPr>
            <w:r>
              <w:rPr>
                <w:noProof/>
                <w:sz w:val="22"/>
              </w:rPr>
              <mc:AlternateContent>
                <mc:Choice Requires="wpg">
                  <w:drawing>
                    <wp:anchor distT="0" distB="0" distL="114300" distR="114300" simplePos="0" relativeHeight="251685888" behindDoc="0" locked="0" layoutInCell="1" allowOverlap="1" wp14:anchorId="78CA4A62" wp14:editId="03949076">
                      <wp:simplePos x="0" y="0"/>
                      <wp:positionH relativeFrom="column">
                        <wp:posOffset>191106</wp:posOffset>
                      </wp:positionH>
                      <wp:positionV relativeFrom="paragraph">
                        <wp:posOffset>42155</wp:posOffset>
                      </wp:positionV>
                      <wp:extent cx="192217" cy="112856"/>
                      <wp:effectExtent l="0" t="0" r="0" b="0"/>
                      <wp:wrapSquare wrapText="bothSides"/>
                      <wp:docPr id="106891" name="Group 106891"/>
                      <wp:cNvGraphicFramePr/>
                      <a:graphic xmlns:a="http://schemas.openxmlformats.org/drawingml/2006/main">
                        <a:graphicData uri="http://schemas.microsoft.com/office/word/2010/wordprocessingGroup">
                          <wpg:wgp>
                            <wpg:cNvGrpSpPr/>
                            <wpg:grpSpPr>
                              <a:xfrm>
                                <a:off x="0" y="0"/>
                                <a:ext cx="192217" cy="112856"/>
                                <a:chOff x="0" y="0"/>
                                <a:chExt cx="192217" cy="112856"/>
                              </a:xfrm>
                            </wpg:grpSpPr>
                            <wps:wsp>
                              <wps:cNvPr id="8790" name="Shape 8790"/>
                              <wps:cNvSpPr/>
                              <wps:spPr>
                                <a:xfrm>
                                  <a:off x="78881" y="0"/>
                                  <a:ext cx="36233" cy="36221"/>
                                </a:xfrm>
                                <a:custGeom>
                                  <a:avLst/>
                                  <a:gdLst/>
                                  <a:ahLst/>
                                  <a:cxnLst/>
                                  <a:rect l="0" t="0" r="0" b="0"/>
                                  <a:pathLst>
                                    <a:path w="36233" h="36221">
                                      <a:moveTo>
                                        <a:pt x="18117" y="0"/>
                                      </a:moveTo>
                                      <a:cubicBezTo>
                                        <a:pt x="28112" y="0"/>
                                        <a:pt x="36233" y="8109"/>
                                        <a:pt x="36233" y="18116"/>
                                      </a:cubicBezTo>
                                      <a:cubicBezTo>
                                        <a:pt x="36233" y="28148"/>
                                        <a:pt x="28112" y="36221"/>
                                        <a:pt x="18117" y="36221"/>
                                      </a:cubicBezTo>
                                      <a:cubicBezTo>
                                        <a:pt x="8121" y="36221"/>
                                        <a:pt x="0" y="28148"/>
                                        <a:pt x="0" y="18116"/>
                                      </a:cubicBezTo>
                                      <a:cubicBezTo>
                                        <a:pt x="0" y="8109"/>
                                        <a:pt x="8121"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8791" name="Shape 8791"/>
                              <wps:cNvSpPr/>
                              <wps:spPr>
                                <a:xfrm>
                                  <a:off x="0" y="16747"/>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92" name="Shape 8792"/>
                              <wps:cNvSpPr/>
                              <wps:spPr>
                                <a:xfrm>
                                  <a:off x="0" y="16747"/>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4B51FDD3" id="Group 106891" o:spid="_x0000_s1026" style="position:absolute;margin-left:15.05pt;margin-top:3.3pt;width:15.15pt;height:8.9pt;z-index:251685888" coordsize="192217,11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">
                      <v:shape id="Shape 8790" o:spid="_x0000_s1027" style="position:absolute;left:78881;width:36233;height:36221;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GwsAA&#10;AADdAAAADwAAAGRycy9kb3ducmV2LnhtbERPy4rCMBTdD/gP4QruxrQufHSMIoLgTsYHbi/NnaYz&#10;zU1JYq1+/WQhuDyc93Ld20Z05EPtWEE+zkAQl07XXCk4n3afcxAhImtsHJOCBwVYrwYfSyy0u/M3&#10;dcdYiRTCoUAFJsa2kDKUhiyGsWuJE/fjvMWYoK+k9nhP4baRkyybSos1pwaDLW0NlX/Hm1VwuTzt&#10;7JaHqvs94D73ZiqviEqNhv3mC0SkPr7FL/deK5jPFml/epOe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oGwsAAAADdAAAADwAAAAAAAAAAAAAAAACYAgAAZHJzL2Rvd25y&#10;ZXYueG1sUEsFBgAAAAAEAAQA9QAAAIUDAAAAAA==&#10;" path="m18117,v9995,,18116,8109,18116,18116c36233,28148,28112,36221,18117,36221,8121,36221,,28148,,18116,,8109,8121,,18117,xe" fillcolor="#141414" stroked="f" strokeweight="0">
                        <v:stroke endcap="round"/>
                        <v:path arrowok="t" textboxrect="0,0,36233,36221"/>
                      </v:shape>
                      <v:shape id="Shape 8791" o:spid="_x0000_s1028" style="position:absolute;top:16747;width:192217;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HU68UA&#10;AADdAAAADwAAAGRycy9kb3ducmV2LnhtbESPQUsDMRSE74L/ITzBi7RJt7bWtWkRpdabWNv7I3nd&#10;Xdy8hE3sbv99Iwgeh5n5hlmuB9eKE3Wx8axhMlYgiI23DVca9l+b0QJETMgWW8+k4UwR1qvrqyWW&#10;1vf8SaddqkSGcCxRQ51SKKWMpiaHcewDcfaOvnOYsuwqaTvsM9y1slBqLh02nBdqDPRSk/ne/TgN&#10;d416M4fwcSz6aTF7vVfBbHGm9e3N8PwEItGQ/sN/7XerYfHwOIHfN/k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dTrxQAAAN0AAAAPAAAAAAAAAAAAAAAAAJgCAABkcnMv&#10;ZG93bnJldi54bWxQSwUGAAAAAAQABAD1AAAAigMAAAAA&#10;" path="m192217,l,e" filled="f" strokecolor="#141414" strokeweight=".1335mm">
                        <v:stroke miterlimit="1" joinstyle="miter" endcap="round"/>
                        <v:path arrowok="t" textboxrect="0,0,192217,0"/>
                      </v:shape>
                      <v:shape id="Shape 8792" o:spid="_x0000_s1029" style="position:absolute;top:16747;width:96108;height:96108;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JG8UA&#10;AADdAAAADwAAAGRycy9kb3ducmV2LnhtbESPT4vCMBTE74LfIbwFL6KpHvzTNYoIgsJerIJ4ezRv&#10;226bl9pErd9+Iwgeh5n5DbNYtaYSd2pcYVnBaBiBIE6tLjhTcDpuBzMQziNrrCyTgic5WC27nQXG&#10;2j74QPfEZyJA2MWoIPe+jqV0aU4G3dDWxMH7tY1BH2STSd3gI8BNJcdRNJEGCw4LOda0ySktk5tR&#10;IM1c/+z/knJzKY/6Ojmf+roulep9tetvEJ5a/wm/2zutYDadj+H1Jjw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5gkbxQAAAN0AAAAPAAAAAAAAAAAAAAAAAJgCAABkcnMv&#10;ZG93bnJldi54bWxQSwUGAAAAAAQABAD1AAAAigMAAAAA&#10;" path="m96108,r,96108l,96108e" filled="f" strokecolor="#141414" strokeweight=".1335mm">
                        <v:stroke miterlimit="1" joinstyle="miter" endcap="round"/>
                        <v:path arrowok="t" textboxrect="0,0,96108,96108"/>
                      </v:shape>
                      <w10:wrap type="square"/>
                    </v:group>
                  </w:pict>
                </mc:Fallback>
              </mc:AlternateContent>
            </w:r>
            <w:r>
              <w:rPr>
                <w:color w:val="141414"/>
                <w:sz w:val="12"/>
              </w:rPr>
              <w:t>A</w:t>
            </w:r>
            <w:r>
              <w:rPr>
                <w:color w:val="141414"/>
                <w:sz w:val="10"/>
              </w:rPr>
              <w:t>1</w:t>
            </w:r>
            <w:r>
              <w:rPr>
                <w:color w:val="141414"/>
                <w:sz w:val="12"/>
              </w:rPr>
              <w:t>A</w:t>
            </w:r>
            <w:r>
              <w:rPr>
                <w:color w:val="141414"/>
                <w:sz w:val="10"/>
              </w:rPr>
              <w:t>1</w:t>
            </w:r>
          </w:p>
          <w:p w14:paraId="193D02E4" w14:textId="77777777" w:rsidR="00A21FDC" w:rsidRDefault="00252176">
            <w:pPr>
              <w:spacing w:after="0" w:line="259" w:lineRule="auto"/>
              <w:ind w:left="92" w:right="358" w:firstLine="0"/>
              <w:jc w:val="left"/>
            </w:pPr>
            <w:r>
              <w:rPr>
                <w:color w:val="141414"/>
                <w:sz w:val="12"/>
              </w:rPr>
              <w:t>A</w:t>
            </w:r>
            <w:r>
              <w:rPr>
                <w:color w:val="141414"/>
                <w:sz w:val="10"/>
              </w:rPr>
              <w:t>2</w:t>
            </w:r>
          </w:p>
          <w:tbl>
            <w:tblPr>
              <w:tblStyle w:val="TableGrid"/>
              <w:tblW w:w="757" w:type="dxa"/>
              <w:tblInd w:w="74" w:type="dxa"/>
              <w:tblCellMar>
                <w:top w:w="83" w:type="dxa"/>
                <w:left w:w="119" w:type="dxa"/>
                <w:right w:w="82" w:type="dxa"/>
              </w:tblCellMar>
              <w:tblLook w:val="04A0" w:firstRow="1" w:lastRow="0" w:firstColumn="1" w:lastColumn="0" w:noHBand="0" w:noVBand="1"/>
            </w:tblPr>
            <w:tblGrid>
              <w:gridCol w:w="378"/>
              <w:gridCol w:w="379"/>
            </w:tblGrid>
            <w:tr w:rsidR="00A21FDC" w14:paraId="329526A3" w14:textId="77777777">
              <w:trPr>
                <w:trHeight w:val="378"/>
              </w:trPr>
              <w:tc>
                <w:tcPr>
                  <w:tcW w:w="378" w:type="dxa"/>
                  <w:vMerge w:val="restart"/>
                  <w:tcBorders>
                    <w:top w:val="single" w:sz="3" w:space="0" w:color="141414"/>
                    <w:left w:val="single" w:sz="3" w:space="0" w:color="141414"/>
                    <w:bottom w:val="single" w:sz="3" w:space="0" w:color="141414"/>
                    <w:right w:val="nil"/>
                  </w:tcBorders>
                  <w:shd w:val="clear" w:color="auto" w:fill="DCDCDC"/>
                </w:tcPr>
                <w:p w14:paraId="54A4A02C" w14:textId="77777777" w:rsidR="00A21FDC" w:rsidRDefault="00252176" w:rsidP="006E2FA2">
                  <w:pPr>
                    <w:framePr w:wrap="around" w:vAnchor="text" w:hAnchor="text" w:x="839" w:y="624"/>
                    <w:spacing w:after="0" w:line="259" w:lineRule="auto"/>
                    <w:ind w:left="37" w:firstLine="0"/>
                    <w:suppressOverlap/>
                    <w:jc w:val="center"/>
                  </w:pPr>
                  <w:r>
                    <w:rPr>
                      <w:color w:val="141414"/>
                      <w:sz w:val="15"/>
                    </w:rPr>
                    <w:t>A</w:t>
                  </w:r>
                  <w:r>
                    <w:rPr>
                      <w:color w:val="141414"/>
                      <w:sz w:val="12"/>
                      <w:vertAlign w:val="subscript"/>
                    </w:rPr>
                    <w:t>1</w:t>
                  </w:r>
                </w:p>
              </w:tc>
              <w:tc>
                <w:tcPr>
                  <w:tcW w:w="378" w:type="dxa"/>
                  <w:tcBorders>
                    <w:top w:val="single" w:sz="3" w:space="0" w:color="141414"/>
                    <w:left w:val="nil"/>
                    <w:bottom w:val="single" w:sz="3" w:space="0" w:color="141414"/>
                    <w:right w:val="single" w:sz="3" w:space="0" w:color="141414"/>
                  </w:tcBorders>
                  <w:shd w:val="clear" w:color="auto" w:fill="DCDCDC"/>
                </w:tcPr>
                <w:p w14:paraId="4AA18C6E" w14:textId="77777777" w:rsidR="00A21FDC" w:rsidRDefault="00A21FDC" w:rsidP="006E2FA2">
                  <w:pPr>
                    <w:framePr w:wrap="around" w:vAnchor="text" w:hAnchor="text" w:x="839" w:y="624"/>
                    <w:spacing w:after="160" w:line="259" w:lineRule="auto"/>
                    <w:ind w:left="0" w:firstLine="0"/>
                    <w:suppressOverlap/>
                    <w:jc w:val="left"/>
                  </w:pPr>
                </w:p>
              </w:tc>
            </w:tr>
            <w:tr w:rsidR="00A21FDC" w14:paraId="1E8BAE65" w14:textId="77777777">
              <w:trPr>
                <w:trHeight w:val="378"/>
              </w:trPr>
              <w:tc>
                <w:tcPr>
                  <w:tcW w:w="0" w:type="auto"/>
                  <w:vMerge/>
                  <w:tcBorders>
                    <w:top w:val="nil"/>
                    <w:left w:val="single" w:sz="3" w:space="0" w:color="141414"/>
                    <w:bottom w:val="single" w:sz="3" w:space="0" w:color="141414"/>
                    <w:right w:val="nil"/>
                  </w:tcBorders>
                </w:tcPr>
                <w:p w14:paraId="1EF80A6B"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CB45E20"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3</w:t>
                  </w:r>
                </w:p>
              </w:tc>
            </w:tr>
          </w:tbl>
          <w:p w14:paraId="6FAE1814" w14:textId="77777777" w:rsidR="00A21FDC" w:rsidRDefault="00A21FDC">
            <w:pPr>
              <w:spacing w:after="160" w:line="259" w:lineRule="auto"/>
              <w:ind w:left="0" w:firstLine="0"/>
              <w:jc w:val="left"/>
            </w:pPr>
          </w:p>
        </w:tc>
        <w:tc>
          <w:tcPr>
            <w:tcW w:w="1911" w:type="dxa"/>
            <w:tcBorders>
              <w:top w:val="nil"/>
              <w:left w:val="nil"/>
              <w:bottom w:val="single" w:sz="3" w:space="0" w:color="646464"/>
              <w:right w:val="single" w:sz="3" w:space="0" w:color="646464"/>
            </w:tcBorders>
            <w:vAlign w:val="bottom"/>
          </w:tcPr>
          <w:p w14:paraId="04DEAABC" w14:textId="77777777" w:rsidR="00A21FDC" w:rsidRDefault="00252176">
            <w:pPr>
              <w:spacing w:after="148" w:line="259" w:lineRule="auto"/>
              <w:ind w:left="-510" w:firstLine="0"/>
              <w:jc w:val="left"/>
            </w:pPr>
            <w:r>
              <w:rPr>
                <w:noProof/>
                <w:sz w:val="22"/>
              </w:rPr>
              <mc:AlternateContent>
                <mc:Choice Requires="wpg">
                  <w:drawing>
                    <wp:inline distT="0" distB="0" distL="0" distR="0" wp14:anchorId="75769FE8" wp14:editId="62E18B74">
                      <wp:extent cx="1345567" cy="1079102"/>
                      <wp:effectExtent l="0" t="0" r="0" b="0"/>
                      <wp:docPr id="107733" name="Group 107733"/>
                      <wp:cNvGraphicFramePr/>
                      <a:graphic xmlns:a="http://schemas.openxmlformats.org/drawingml/2006/main">
                        <a:graphicData uri="http://schemas.microsoft.com/office/word/2010/wordprocessingGroup">
                          <wpg:wgp>
                            <wpg:cNvGrpSpPr/>
                            <wpg:grpSpPr>
                              <a:xfrm>
                                <a:off x="0" y="0"/>
                                <a:ext cx="1345567" cy="1079102"/>
                                <a:chOff x="0" y="0"/>
                                <a:chExt cx="1345567" cy="1079102"/>
                              </a:xfrm>
                            </wpg:grpSpPr>
                            <wps:wsp>
                              <wps:cNvPr id="8751" name="Rectangle 8751"/>
                              <wps:cNvSpPr/>
                              <wps:spPr>
                                <a:xfrm>
                                  <a:off x="327754" y="676861"/>
                                  <a:ext cx="68207" cy="149606"/>
                                </a:xfrm>
                                <a:prstGeom prst="rect">
                                  <a:avLst/>
                                </a:prstGeom>
                                <a:ln>
                                  <a:noFill/>
                                </a:ln>
                              </wps:spPr>
                              <wps:txbx>
                                <w:txbxContent>
                                  <w:p w14:paraId="4BD2FED6"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752" name="Rectangle 8752"/>
                              <wps:cNvSpPr/>
                              <wps:spPr>
                                <a:xfrm>
                                  <a:off x="379112" y="704466"/>
                                  <a:ext cx="44083" cy="128988"/>
                                </a:xfrm>
                                <a:prstGeom prst="rect">
                                  <a:avLst/>
                                </a:prstGeom>
                                <a:ln>
                                  <a:noFill/>
                                </a:ln>
                              </wps:spPr>
                              <wps:txbx>
                                <w:txbxContent>
                                  <w:p w14:paraId="74B13C5E"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753" name="Rectangle 8753"/>
                              <wps:cNvSpPr/>
                              <wps:spPr>
                                <a:xfrm>
                                  <a:off x="666559" y="773588"/>
                                  <a:ext cx="68207" cy="149606"/>
                                </a:xfrm>
                                <a:prstGeom prst="rect">
                                  <a:avLst/>
                                </a:prstGeom>
                                <a:ln>
                                  <a:noFill/>
                                </a:ln>
                              </wps:spPr>
                              <wps:txbx>
                                <w:txbxContent>
                                  <w:p w14:paraId="354D6C95"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754" name="Rectangle 8754"/>
                              <wps:cNvSpPr/>
                              <wps:spPr>
                                <a:xfrm>
                                  <a:off x="717917" y="801194"/>
                                  <a:ext cx="44083" cy="128988"/>
                                </a:xfrm>
                                <a:prstGeom prst="rect">
                                  <a:avLst/>
                                </a:prstGeom>
                                <a:ln>
                                  <a:noFill/>
                                </a:ln>
                              </wps:spPr>
                              <wps:txbx>
                                <w:txbxContent>
                                  <w:p w14:paraId="43EB5AC3"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755" name="Shape 8755"/>
                              <wps:cNvSpPr/>
                              <wps:spPr>
                                <a:xfrm>
                                  <a:off x="865025" y="598559"/>
                                  <a:ext cx="480542" cy="480543"/>
                                </a:xfrm>
                                <a:custGeom>
                                  <a:avLst/>
                                  <a:gdLst/>
                                  <a:ahLst/>
                                  <a:cxnLst/>
                                  <a:rect l="0" t="0" r="0" b="0"/>
                                  <a:pathLst>
                                    <a:path w="480542" h="480543">
                                      <a:moveTo>
                                        <a:pt x="0" y="0"/>
                                      </a:moveTo>
                                      <a:lnTo>
                                        <a:pt x="240271" y="0"/>
                                      </a:lnTo>
                                      <a:lnTo>
                                        <a:pt x="240271" y="240271"/>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8756" name="Rectangle 8756"/>
                              <wps:cNvSpPr/>
                              <wps:spPr>
                                <a:xfrm>
                                  <a:off x="980350" y="860562"/>
                                  <a:ext cx="85259" cy="187008"/>
                                </a:xfrm>
                                <a:prstGeom prst="rect">
                                  <a:avLst/>
                                </a:prstGeom>
                                <a:ln>
                                  <a:noFill/>
                                </a:ln>
                              </wps:spPr>
                              <wps:txbx>
                                <w:txbxContent>
                                  <w:p w14:paraId="70EFF48E"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8757" name="Rectangle 8757"/>
                              <wps:cNvSpPr/>
                              <wps:spPr>
                                <a:xfrm>
                                  <a:off x="1044548" y="933108"/>
                                  <a:ext cx="33184" cy="97096"/>
                                </a:xfrm>
                                <a:prstGeom prst="rect">
                                  <a:avLst/>
                                </a:prstGeom>
                                <a:ln>
                                  <a:noFill/>
                                </a:ln>
                              </wps:spPr>
                              <wps:txbx>
                                <w:txbxContent>
                                  <w:p w14:paraId="6C90F7A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19" name="Shape 134119"/>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769" name="Rectangle 8769"/>
                              <wps:cNvSpPr/>
                              <wps:spPr>
                                <a:xfrm>
                                  <a:off x="567076" y="0"/>
                                  <a:ext cx="83087" cy="1100073"/>
                                </a:xfrm>
                                <a:prstGeom prst="rect">
                                  <a:avLst/>
                                </a:prstGeom>
                                <a:ln>
                                  <a:noFill/>
                                </a:ln>
                              </wps:spPr>
                              <wps:txbx>
                                <w:txbxContent>
                                  <w:p w14:paraId="4F314E27"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8774" name="Shape 8774"/>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8775" name="Shape 8775"/>
                              <wps:cNvSpPr/>
                              <wps:spPr>
                                <a:xfrm>
                                  <a:off x="994355" y="477485"/>
                                  <a:ext cx="122998" cy="80531"/>
                                </a:xfrm>
                                <a:custGeom>
                                  <a:avLst/>
                                  <a:gdLst/>
                                  <a:ahLst/>
                                  <a:cxnLst/>
                                  <a:rect l="0" t="0" r="0" b="0"/>
                                  <a:pathLst>
                                    <a:path w="122998" h="80531">
                                      <a:moveTo>
                                        <a:pt x="26981" y="0"/>
                                      </a:moveTo>
                                      <a:lnTo>
                                        <a:pt x="122998" y="77106"/>
                                      </a:lnTo>
                                      <a:lnTo>
                                        <a:pt x="0" y="80531"/>
                                      </a:lnTo>
                                      <a:cubicBezTo>
                                        <a:pt x="25490" y="62611"/>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8782" name="Rectangle 8782"/>
                              <wps:cNvSpPr/>
                              <wps:spPr>
                                <a:xfrm>
                                  <a:off x="1180764" y="644628"/>
                                  <a:ext cx="85259" cy="187008"/>
                                </a:xfrm>
                                <a:prstGeom prst="rect">
                                  <a:avLst/>
                                </a:prstGeom>
                                <a:ln>
                                  <a:noFill/>
                                </a:ln>
                              </wps:spPr>
                              <wps:txbx>
                                <w:txbxContent>
                                  <w:p w14:paraId="7E2E1F4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783" name="Rectangle 8783"/>
                              <wps:cNvSpPr/>
                              <wps:spPr>
                                <a:xfrm>
                                  <a:off x="1244962" y="717377"/>
                                  <a:ext cx="33067" cy="96754"/>
                                </a:xfrm>
                                <a:prstGeom prst="rect">
                                  <a:avLst/>
                                </a:prstGeom>
                                <a:ln>
                                  <a:noFill/>
                                </a:ln>
                              </wps:spPr>
                              <wps:txbx>
                                <w:txbxContent>
                                  <w:p w14:paraId="3B4A2ECB"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8786" name="Rectangle 8786"/>
                              <wps:cNvSpPr/>
                              <wps:spPr>
                                <a:xfrm>
                                  <a:off x="326097" y="864484"/>
                                  <a:ext cx="68207" cy="149606"/>
                                </a:xfrm>
                                <a:prstGeom prst="rect">
                                  <a:avLst/>
                                </a:prstGeom>
                                <a:ln>
                                  <a:noFill/>
                                </a:ln>
                              </wps:spPr>
                              <wps:txbx>
                                <w:txbxContent>
                                  <w:p w14:paraId="06E936B7"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787" name="Rectangle 8787"/>
                              <wps:cNvSpPr/>
                              <wps:spPr>
                                <a:xfrm>
                                  <a:off x="377455" y="892089"/>
                                  <a:ext cx="44083" cy="128988"/>
                                </a:xfrm>
                                <a:prstGeom prst="rect">
                                  <a:avLst/>
                                </a:prstGeom>
                                <a:ln>
                                  <a:noFill/>
                                </a:ln>
                              </wps:spPr>
                              <wps:txbx>
                                <w:txbxContent>
                                  <w:p w14:paraId="50979A57"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8795" name="Shape 8795"/>
                              <wps:cNvSpPr/>
                              <wps:spPr>
                                <a:xfrm>
                                  <a:off x="511369" y="820713"/>
                                  <a:ext cx="36233" cy="36233"/>
                                </a:xfrm>
                                <a:custGeom>
                                  <a:avLst/>
                                  <a:gdLst/>
                                  <a:ahLst/>
                                  <a:cxnLst/>
                                  <a:rect l="0" t="0" r="0" b="0"/>
                                  <a:pathLst>
                                    <a:path w="36233" h="36233">
                                      <a:moveTo>
                                        <a:pt x="18117" y="0"/>
                                      </a:moveTo>
                                      <a:cubicBezTo>
                                        <a:pt x="28112" y="0"/>
                                        <a:pt x="36233" y="8122"/>
                                        <a:pt x="36233" y="18117"/>
                                      </a:cubicBezTo>
                                      <a:cubicBezTo>
                                        <a:pt x="36233" y="28112"/>
                                        <a:pt x="28112"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796" name="Shape 8796"/>
                              <wps:cNvSpPr/>
                              <wps:spPr>
                                <a:xfrm>
                                  <a:off x="432489" y="742722"/>
                                  <a:ext cx="192217" cy="96108"/>
                                </a:xfrm>
                                <a:custGeom>
                                  <a:avLst/>
                                  <a:gdLst/>
                                  <a:ahLst/>
                                  <a:cxnLst/>
                                  <a:rect l="0" t="0" r="0" b="0"/>
                                  <a:pathLst>
                                    <a:path w="192217" h="96108">
                                      <a:moveTo>
                                        <a:pt x="192217" y="96108"/>
                                      </a:moveTo>
                                      <a:lnTo>
                                        <a:pt x="96108" y="96108"/>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97" name="Shape 8797"/>
                              <wps:cNvSpPr/>
                              <wps:spPr>
                                <a:xfrm>
                                  <a:off x="432489" y="83883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75769FE8" id="Group 107733" o:spid="_x0000_s1773"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">
                      <v:rect id="Rectangle 8751" o:spid="_x0000_s1774"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14:paraId="4BD2FED6" w14:textId="77777777" w:rsidR="006E2FA2" w:rsidRDefault="006E2FA2">
                              <w:pPr>
                                <w:spacing w:after="160" w:line="259" w:lineRule="auto"/>
                                <w:ind w:left="0" w:firstLine="0"/>
                                <w:jc w:val="left"/>
                              </w:pPr>
                              <w:r>
                                <w:rPr>
                                  <w:color w:val="141414"/>
                                  <w:w w:val="118"/>
                                  <w:sz w:val="12"/>
                                </w:rPr>
                                <w:t>A</w:t>
                              </w:r>
                            </w:p>
                          </w:txbxContent>
                        </v:textbox>
                      </v:rect>
                      <v:rect id="Rectangle 8752" o:spid="_x0000_s1775"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14:paraId="74B13C5E" w14:textId="77777777" w:rsidR="006E2FA2" w:rsidRDefault="006E2FA2">
                              <w:pPr>
                                <w:spacing w:after="160" w:line="259" w:lineRule="auto"/>
                                <w:ind w:left="0" w:firstLine="0"/>
                                <w:jc w:val="left"/>
                              </w:pPr>
                              <w:r>
                                <w:rPr>
                                  <w:color w:val="141414"/>
                                  <w:w w:val="98"/>
                                  <w:sz w:val="10"/>
                                </w:rPr>
                                <w:t>1</w:t>
                              </w:r>
                            </w:p>
                          </w:txbxContent>
                        </v:textbox>
                      </v:rect>
                      <v:rect id="Rectangle 8753" o:spid="_x0000_s1776" style="position:absolute;left:6665;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14:paraId="354D6C95" w14:textId="77777777" w:rsidR="006E2FA2" w:rsidRDefault="006E2FA2">
                              <w:pPr>
                                <w:spacing w:after="160" w:line="259" w:lineRule="auto"/>
                                <w:ind w:left="0" w:firstLine="0"/>
                                <w:jc w:val="left"/>
                              </w:pPr>
                              <w:r>
                                <w:rPr>
                                  <w:color w:val="141414"/>
                                  <w:w w:val="124"/>
                                  <w:sz w:val="12"/>
                                </w:rPr>
                                <w:t>B</w:t>
                              </w:r>
                            </w:p>
                          </w:txbxContent>
                        </v:textbox>
                      </v:rect>
                      <v:rect id="Rectangle 8754" o:spid="_x0000_s1777" style="position:absolute;left:7179;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14:paraId="43EB5AC3" w14:textId="77777777" w:rsidR="006E2FA2" w:rsidRDefault="006E2FA2">
                              <w:pPr>
                                <w:spacing w:after="160" w:line="259" w:lineRule="auto"/>
                                <w:ind w:left="0" w:firstLine="0"/>
                                <w:jc w:val="left"/>
                              </w:pPr>
                              <w:r>
                                <w:rPr>
                                  <w:color w:val="141414"/>
                                  <w:w w:val="98"/>
                                  <w:sz w:val="10"/>
                                </w:rPr>
                                <w:t>1</w:t>
                              </w:r>
                            </w:p>
                          </w:txbxContent>
                        </v:textbox>
                      </v:rect>
                      <v:shape id="Shape 8755" o:spid="_x0000_s1778" style="position:absolute;left:8650;top:5985;width:4805;height:4806;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xcMUA&#10;AADdAAAADwAAAGRycy9kb3ducmV2LnhtbESPUWvCMBSF3wX/Q7iDvWmygZt0pkUUZe5FrP6AS3PX&#10;FpubkmS17tcvg8EeD+ec73BWxWg7MZAPrWMNT3MFgrhypuVaw+W8my1BhIhssHNMGu4UoMinkxVm&#10;xt34REMZa5EgHDLU0MTYZ1KGqiGLYe564uR9Om8xJulraTzeEtx28lmpF2mx5bTQYE+bhqpr+WU1&#10;bO/fw2XjD+VekVQfnT0eajpq/fgwrt9ARBrjf/iv/W40LF8XC/h9k56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XFwxQAAAN0AAAAPAAAAAAAAAAAAAAAAAJgCAABkcnMv&#10;ZG93bnJldi54bWxQSwUGAAAAAAQABAD1AAAAigMAAAAA&#10;" path="m,l240271,r,240271l480542,240271r,240272l,480543,,xe" fillcolor="#dcdcdc" strokecolor="#141414" strokeweight=".1335mm">
                        <v:stroke endcap="round"/>
                        <v:path arrowok="t" textboxrect="0,0,480542,480543"/>
                      </v:shape>
                      <v:rect id="Rectangle 8756" o:spid="_x0000_s1779" style="position:absolute;left:9803;top:860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14:paraId="70EFF48E" w14:textId="77777777" w:rsidR="006E2FA2" w:rsidRDefault="006E2FA2">
                              <w:pPr>
                                <w:spacing w:after="160" w:line="259" w:lineRule="auto"/>
                                <w:ind w:left="0" w:firstLine="0"/>
                                <w:jc w:val="left"/>
                              </w:pPr>
                              <w:r>
                                <w:rPr>
                                  <w:color w:val="141414"/>
                                  <w:w w:val="124"/>
                                  <w:sz w:val="15"/>
                                </w:rPr>
                                <w:t>B</w:t>
                              </w:r>
                            </w:p>
                          </w:txbxContent>
                        </v:textbox>
                      </v:rect>
                      <v:rect id="Rectangle 8757" o:spid="_x0000_s1780" style="position:absolute;left:10445;top:9331;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i88cA&#10;AADdAAAADwAAAGRycy9kb3ducmV2LnhtbESPW2vCQBSE34X+h+UU+mY2LbT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MovPHAAAA3QAAAA8AAAAAAAAAAAAAAAAAmAIAAGRy&#10;cy9kb3ducmV2LnhtbFBLBQYAAAAABAAEAPUAAACMAwAAAAA=&#10;" filled="f" stroked="f">
                        <v:textbox inset="0,0,0,0">
                          <w:txbxContent>
                            <w:p w14:paraId="6C90F7AE"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19" o:spid="_x0000_s1781"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IY8IA&#10;AADfAAAADwAAAGRycy9kb3ducmV2LnhtbERP3WrCMBS+H+wdwhl4UzSpjjE7o4wN0avJnA9waI5N&#10;sTkpTbT17Y0g7PLj+1+sBteIC3Wh9qwhnygQxKU3NVcaDn/r8TuIEJENNp5Jw5UCrJbPTwssjO/5&#10;ly77WIkUwqFADTbGtpAylJYcholviRN39J3DmGBXSdNhn8JdI6dKvUmHNacGiy19WSpP+7PToDbf&#10;9Xm++zk4e+opy2iDmZppPXoZPj9ARBriv/jh3po0f/aa53O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90hjwgAAAN8AAAAPAAAAAAAAAAAAAAAAAJgCAABkcnMvZG93&#10;bnJldi54bWxQSwUGAAAAAAQABAD1AAAAhwMAAAAA&#10;" path="m,l240271,r,240271l,240271,,e" fillcolor="#dcdcdc" strokecolor="#141414" strokeweight=".1335mm">
                        <v:stroke endcap="round"/>
                        <v:path arrowok="t" textboxrect="0,0,240271,240271"/>
                      </v:shape>
                      <v:rect id="Rectangle 8769" o:spid="_x0000_s1782"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14:paraId="4F314E27"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8774" o:spid="_x0000_s1783"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mmaMcA&#10;AADdAAAADwAAAGRycy9kb3ducmV2LnhtbESPQWvCQBSE70L/w/IKvUjdKFoldZUoSD140Va8vmaf&#10;STD7NuxuY+qv7xYEj8PMfMPMl52pRUvOV5YVDAcJCOLc6ooLBV+fm9cZCB+QNdaWScEveVgunnpz&#10;TLW98p7aQyhEhLBPUUEZQpNK6fOSDPqBbYijd7bOYIjSFVI7vEa4qeUoSd6kwYrjQokNrUvKL4cf&#10;o2CCY7ObrDbZ9+l2dObSb/1Hdlbq5bnL3kEE6sIjfG9vtYLZdDqG/zfx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pmjHAAAA3QAAAA8AAAAAAAAAAAAAAAAAmAIAAGRy&#10;cy9kb3ducmV2LnhtbFBLBQYAAAAABAAEAPUAAACMAwAAAAA=&#10;" path="m,194608v,,523767,-194608,1105248,e" filled="f" strokecolor="#505050" strokeweight=".26697mm">
                        <v:stroke miterlimit="1" joinstyle="miter" endcap="round"/>
                        <v:path arrowok="t" textboxrect="0,0,1105248,194608"/>
                      </v:shape>
                      <v:shape id="Shape 8775" o:spid="_x0000_s1784" style="position:absolute;left:9943;top:4774;width:1230;height:806;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1scA&#10;AADdAAAADwAAAGRycy9kb3ducmV2LnhtbESP3WoCMRSE74W+QziF3rlZxfqzNYoIQikV0Wp7e9ic&#10;7m67OVmTqOvbN4LQy2FmvmGm89bU4kzOV5YV9JIUBHFudcWFgv3HqjsG4QOyxtoyKbiSh/nsoTPF&#10;TNsLb+m8C4WIEPYZKihDaDIpfV6SQZ/Yhjh639YZDFG6QmqHlwg3teyn6VAarDgulNjQsqT8d3cy&#10;Cg7HyefWrRduw7L3MxmeBu9fbwOlnh7bxQuIQG34D9/br1rBeDR6ht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f8NbHAAAA3QAAAA8AAAAAAAAAAAAAAAAAmAIAAGRy&#10;cy9kb3ducmV2LnhtbFBLBQYAAAAABAAEAPUAAACMAwAAAAA=&#10;" path="m26981,r96017,77106l,80531c25490,62611,36275,30030,26981,xe" fillcolor="#505050" strokecolor="#505050" strokeweight=".17406mm">
                        <v:path arrowok="t" textboxrect="0,0,122998,80531"/>
                      </v:shape>
                      <v:rect id="Rectangle 8782" o:spid="_x0000_s1785"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stLMUA&#10;AADdAAAADwAAAGRycy9kb3ducmV2LnhtbESPQYvCMBSE74L/ITxhb5rqQWs1iuiKHndVUG+P5tkW&#10;m5fSZG3XX79ZEDwOM/MNM1+2phQPql1hWcFwEIEgTq0uOFNwOm77MQjnkTWWlknBLzlYLrqdOSba&#10;NvxNj4PPRICwS1BB7n2VSOnSnAy6ga2Ig3eztUEfZJ1JXWMT4KaUoygaS4MFh4UcK1rnlN4PP0bB&#10;Lq5Wl719Nln5ed2dv87TzXHqlfrotasZCE+tf4df7b1WEE/i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y0sxQAAAN0AAAAPAAAAAAAAAAAAAAAAAJgCAABkcnMv&#10;ZG93bnJldi54bWxQSwUGAAAAAAQABAD1AAAAigMAAAAA&#10;" filled="f" stroked="f">
                        <v:textbox inset="0,0,0,0">
                          <w:txbxContent>
                            <w:p w14:paraId="7E2E1F48" w14:textId="77777777" w:rsidR="006E2FA2" w:rsidRDefault="006E2FA2">
                              <w:pPr>
                                <w:spacing w:after="160" w:line="259" w:lineRule="auto"/>
                                <w:ind w:left="0" w:firstLine="0"/>
                                <w:jc w:val="left"/>
                              </w:pPr>
                              <w:r>
                                <w:rPr>
                                  <w:color w:val="141414"/>
                                  <w:w w:val="118"/>
                                  <w:sz w:val="15"/>
                                </w:rPr>
                                <w:t>A</w:t>
                              </w:r>
                            </w:p>
                          </w:txbxContent>
                        </v:textbox>
                      </v:rect>
                      <v:rect id="Rectangle 8783" o:spid="_x0000_s1786"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14:paraId="3B4A2ECB"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8786" o:spid="_x0000_s1787"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ArL8cA&#10;AADdAAAADwAAAGRycy9kb3ducmV2LnhtbESPQWvCQBSE7wX/w/KE3uqmPcQYXSVoSzy2KtjeHtln&#10;Epp9G7LbJPXXdwuCx2FmvmFWm9E0oqfO1ZYVPM8iEMSF1TWXCk7Ht6cEhPPIGhvLpOCXHGzWk4cV&#10;ptoO/EH9wZciQNilqKDyvk2ldEVFBt3MtsTBu9jOoA+yK6XucAhw08iXKIqlwZrDQoUtbSsqvg8/&#10;RkGetNnn3l6Hsnn9ys/v58XuuPBKPU7HbAnC0+jv4Vt7rxUk8y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gKy/HAAAA3QAAAA8AAAAAAAAAAAAAAAAAmAIAAGRy&#10;cy9kb3ducmV2LnhtbFBLBQYAAAAABAAEAPUAAACMAwAAAAA=&#10;" filled="f" stroked="f">
                        <v:textbox inset="0,0,0,0">
                          <w:txbxContent>
                            <w:p w14:paraId="06E936B7" w14:textId="77777777" w:rsidR="006E2FA2" w:rsidRDefault="006E2FA2">
                              <w:pPr>
                                <w:spacing w:after="160" w:line="259" w:lineRule="auto"/>
                                <w:ind w:left="0" w:firstLine="0"/>
                                <w:jc w:val="left"/>
                              </w:pPr>
                              <w:r>
                                <w:rPr>
                                  <w:color w:val="141414"/>
                                  <w:w w:val="118"/>
                                  <w:sz w:val="12"/>
                                </w:rPr>
                                <w:t>A</w:t>
                              </w:r>
                            </w:p>
                          </w:txbxContent>
                        </v:textbox>
                      </v:rect>
                      <v:rect id="Rectangle 8787" o:spid="_x0000_s1788"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14:paraId="50979A57" w14:textId="77777777" w:rsidR="006E2FA2" w:rsidRDefault="006E2FA2">
                              <w:pPr>
                                <w:spacing w:after="160" w:line="259" w:lineRule="auto"/>
                                <w:ind w:left="0" w:firstLine="0"/>
                                <w:jc w:val="left"/>
                              </w:pPr>
                              <w:r>
                                <w:rPr>
                                  <w:color w:val="141414"/>
                                  <w:w w:val="98"/>
                                  <w:sz w:val="10"/>
                                </w:rPr>
                                <w:t>3</w:t>
                              </w:r>
                            </w:p>
                          </w:txbxContent>
                        </v:textbox>
                      </v:rect>
                      <v:shape id="Shape 8795" o:spid="_x0000_s1789" style="position:absolute;left:5113;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lV8YA&#10;AADdAAAADwAAAGRycy9kb3ducmV2LnhtbESPQWvCQBSE7wX/w/IEL6Vu1FpjdBUVBA+9NJbi8ZF9&#10;JsHs25hdTfz3bqHQ4zAz3zDLdWcqcafGlZYVjIYRCOLM6pJzBd/H/VsMwnlkjZVlUvAgB+tV72WJ&#10;ibYtf9E99bkIEHYJKii8rxMpXVaQQTe0NXHwzrYx6INscqkbbAPcVHIcRR/SYMlhocCadgVll/Rm&#10;FFzNtd3KV5mWeZq9m8n89PkTH5Qa9LvNAoSnzv+H/9oHrSCezafw+yY8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jlV8YAAADdAAAADwAAAAAAAAAAAAAAAACYAgAAZHJz&#10;L2Rvd25yZXYueG1sUEsFBgAAAAAEAAQA9QAAAIsDAAAAAA==&#10;" path="m18117,v9995,,18116,8122,18116,18117c36233,28112,28112,36233,18117,36233,8121,36233,,28112,,18117,,8122,8121,,18117,xe" fillcolor="#141414" stroked="f" strokeweight="0">
                        <v:stroke miterlimit="1" joinstyle="miter" endcap="round"/>
                        <v:path arrowok="t" textboxrect="0,0,36233,36233"/>
                      </v:shape>
                      <v:shape id="Shape 8796" o:spid="_x0000_s1790"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jCsIA&#10;AADdAAAADwAAAGRycy9kb3ducmV2LnhtbESPQYvCMBSE74L/ITxhb5rqQd1qWlxBWY/qen80z7bY&#10;vHSTqHV//UYQPA4z8w2zzDvTiBs5X1tWMB4lIIgLq2suFfwcN8M5CB+QNTaWScGDPORZv7fEVNs7&#10;7+l2CKWIEPYpKqhCaFMpfVGRQT+yLXH0ztYZDFG6UmqH9wg3jZwkyVQarDkuVNjSuqLicrgaBX+/&#10;J7erJ97qB67C5vJ1LeSWlPoYdKsFiEBdeIdf7W+tYD77nMLzTX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SMKwgAAAN0AAAAPAAAAAAAAAAAAAAAAAJgCAABkcnMvZG93&#10;bnJldi54bWxQSwUGAAAAAAQABAD1AAAAhwMAAAAA&#10;" path="m192217,96108r-96109,l96108,,,e" filled="f" strokecolor="#141414" strokeweight=".1335mm">
                        <v:stroke miterlimit="1" joinstyle="miter" endcap="round"/>
                        <v:path arrowok="t" textboxrect="0,0,192217,96108"/>
                      </v:shape>
                      <v:shape id="Shape 8797" o:spid="_x0000_s1791" style="position:absolute;left:4324;top:8388;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qg8UA&#10;AADdAAAADwAAAGRycy9kb3ducmV2LnhtbESPQYvCMBSE7wv+h/CEvSya6kFrNYoIggt72SqIt0fz&#10;bGubl9pE7f77jSB4HGbmG2ax6kwt7tS60rKC0TACQZxZXXKu4LDfDmIQziNrrC2Tgj9ysFr2PhaY&#10;aPvgX7qnPhcBwi5BBYX3TSKlywoy6Ia2IQ7e2bYGfZBtLnWLjwA3tRxH0UQaLDksFNjQpqCsSm9G&#10;gTQz/fN9SavNqdrr6+R4+NJNpdRnv1vPQXjq/Dv8au+0gng6m8LzTX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aqDxQAAAN0AAAAPAAAAAAAAAAAAAAAAAJgCAABkcnMv&#10;ZG93bnJldi54bWxQSwUGAAAAAAQABAD1AAAAigMAAAAA&#10;" path="m96108,r,96108l,96108e" filled="f" strokecolor="#141414" strokeweight=".1335mm">
                        <v:stroke miterlimit="1" joinstyle="miter" endcap="round"/>
                        <v:path arrowok="t" textboxrect="0,0,96108,96108"/>
                      </v:shape>
                      <w10:anchorlock/>
                    </v:group>
                  </w:pict>
                </mc:Fallback>
              </mc:AlternateContent>
            </w:r>
          </w:p>
          <w:p w14:paraId="6D489E53" w14:textId="77777777" w:rsidR="00A21FDC" w:rsidRDefault="00252176">
            <w:pPr>
              <w:spacing w:after="0" w:line="259" w:lineRule="auto"/>
              <w:ind w:left="140" w:firstLine="0"/>
              <w:jc w:val="left"/>
            </w:pPr>
            <w:r>
              <w:rPr>
                <w:sz w:val="23"/>
              </w:rPr>
              <w:t>UNI</w:t>
            </w:r>
          </w:p>
          <w:p w14:paraId="15EEC08E" w14:textId="77777777" w:rsidR="00A21FDC" w:rsidRDefault="00252176">
            <w:pPr>
              <w:spacing w:after="0" w:line="259" w:lineRule="auto"/>
              <w:ind w:left="-510" w:firstLine="0"/>
              <w:jc w:val="left"/>
            </w:pPr>
            <w:r>
              <w:rPr>
                <w:noProof/>
                <w:sz w:val="22"/>
              </w:rPr>
              <mc:AlternateContent>
                <mc:Choice Requires="wpg">
                  <w:drawing>
                    <wp:inline distT="0" distB="0" distL="0" distR="0" wp14:anchorId="01AFCADE" wp14:editId="50066570">
                      <wp:extent cx="1345567" cy="723205"/>
                      <wp:effectExtent l="0" t="0" r="0" b="0"/>
                      <wp:docPr id="107734" name="Group 107734"/>
                      <wp:cNvGraphicFramePr/>
                      <a:graphic xmlns:a="http://schemas.openxmlformats.org/drawingml/2006/main">
                        <a:graphicData uri="http://schemas.microsoft.com/office/word/2010/wordprocessingGroup">
                          <wpg:wgp>
                            <wpg:cNvGrpSpPr/>
                            <wpg:grpSpPr>
                              <a:xfrm>
                                <a:off x="0" y="0"/>
                                <a:ext cx="1345567" cy="723205"/>
                                <a:chOff x="0" y="0"/>
                                <a:chExt cx="1345567" cy="723205"/>
                              </a:xfrm>
                            </wpg:grpSpPr>
                            <wps:wsp>
                              <wps:cNvPr id="8778" name="Shape 8778"/>
                              <wps:cNvSpPr/>
                              <wps:spPr>
                                <a:xfrm>
                                  <a:off x="0" y="528597"/>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8779" name="Shape 8779"/>
                              <wps:cNvSpPr/>
                              <wps:spPr>
                                <a:xfrm>
                                  <a:off x="994356" y="521087"/>
                                  <a:ext cx="123002" cy="80583"/>
                                </a:xfrm>
                                <a:custGeom>
                                  <a:avLst/>
                                  <a:gdLst/>
                                  <a:ahLst/>
                                  <a:cxnLst/>
                                  <a:rect l="0" t="0" r="0" b="0"/>
                                  <a:pathLst>
                                    <a:path w="123002" h="80583">
                                      <a:moveTo>
                                        <a:pt x="0" y="0"/>
                                      </a:moveTo>
                                      <a:lnTo>
                                        <a:pt x="123002" y="3477"/>
                                      </a:lnTo>
                                      <a:lnTo>
                                        <a:pt x="26985" y="80583"/>
                                      </a:lnTo>
                                      <a:cubicBezTo>
                                        <a:pt x="36275" y="50501"/>
                                        <a:pt x="25481" y="17936"/>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8798" name="Rectangle 8798"/>
                              <wps:cNvSpPr/>
                              <wps:spPr>
                                <a:xfrm>
                                  <a:off x="323593" y="77168"/>
                                  <a:ext cx="74956" cy="146333"/>
                                </a:xfrm>
                                <a:prstGeom prst="rect">
                                  <a:avLst/>
                                </a:prstGeom>
                                <a:ln>
                                  <a:noFill/>
                                </a:ln>
                              </wps:spPr>
                              <wps:txbx>
                                <w:txbxContent>
                                  <w:p w14:paraId="66025BCC"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8799" name="Rectangle 8799"/>
                              <wps:cNvSpPr/>
                              <wps:spPr>
                                <a:xfrm>
                                  <a:off x="379907" y="104562"/>
                                  <a:ext cx="48492" cy="126166"/>
                                </a:xfrm>
                                <a:prstGeom prst="rect">
                                  <a:avLst/>
                                </a:prstGeom>
                                <a:ln>
                                  <a:noFill/>
                                </a:ln>
                              </wps:spPr>
                              <wps:txbx>
                                <w:txbxContent>
                                  <w:p w14:paraId="2A623A1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800" name="Rectangle 8800"/>
                              <wps:cNvSpPr/>
                              <wps:spPr>
                                <a:xfrm>
                                  <a:off x="662398" y="176855"/>
                                  <a:ext cx="74956" cy="146334"/>
                                </a:xfrm>
                                <a:prstGeom prst="rect">
                                  <a:avLst/>
                                </a:prstGeom>
                                <a:ln>
                                  <a:noFill/>
                                </a:ln>
                              </wps:spPr>
                              <wps:txbx>
                                <w:txbxContent>
                                  <w:p w14:paraId="6CB81BA7"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8801" name="Rectangle 8801"/>
                              <wps:cNvSpPr/>
                              <wps:spPr>
                                <a:xfrm>
                                  <a:off x="718711" y="204249"/>
                                  <a:ext cx="48492" cy="126165"/>
                                </a:xfrm>
                                <a:prstGeom prst="rect">
                                  <a:avLst/>
                                </a:prstGeom>
                                <a:ln>
                                  <a:noFill/>
                                </a:ln>
                              </wps:spPr>
                              <wps:txbx>
                                <w:txbxContent>
                                  <w:p w14:paraId="09590975"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802" name="Rectangle 8802"/>
                              <wps:cNvSpPr/>
                              <wps:spPr>
                                <a:xfrm>
                                  <a:off x="326097" y="266214"/>
                                  <a:ext cx="68207" cy="149606"/>
                                </a:xfrm>
                                <a:prstGeom prst="rect">
                                  <a:avLst/>
                                </a:prstGeom>
                                <a:ln>
                                  <a:noFill/>
                                </a:ln>
                              </wps:spPr>
                              <wps:txbx>
                                <w:txbxContent>
                                  <w:p w14:paraId="3A23FE60"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03" name="Rectangle 8803"/>
                              <wps:cNvSpPr/>
                              <wps:spPr>
                                <a:xfrm>
                                  <a:off x="377455" y="293819"/>
                                  <a:ext cx="44083" cy="128988"/>
                                </a:xfrm>
                                <a:prstGeom prst="rect">
                                  <a:avLst/>
                                </a:prstGeom>
                                <a:ln>
                                  <a:noFill/>
                                </a:ln>
                              </wps:spPr>
                              <wps:txbx>
                                <w:txbxContent>
                                  <w:p w14:paraId="390B402C"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8804" name="Shape 8804"/>
                              <wps:cNvSpPr/>
                              <wps:spPr>
                                <a:xfrm>
                                  <a:off x="511369" y="222443"/>
                                  <a:ext cx="36233" cy="36221"/>
                                </a:xfrm>
                                <a:custGeom>
                                  <a:avLst/>
                                  <a:gdLst/>
                                  <a:ahLst/>
                                  <a:cxnLst/>
                                  <a:rect l="0" t="0" r="0" b="0"/>
                                  <a:pathLst>
                                    <a:path w="36233" h="36221">
                                      <a:moveTo>
                                        <a:pt x="18117" y="0"/>
                                      </a:moveTo>
                                      <a:cubicBezTo>
                                        <a:pt x="28112" y="0"/>
                                        <a:pt x="36233" y="8121"/>
                                        <a:pt x="36233" y="18116"/>
                                      </a:cubicBezTo>
                                      <a:cubicBezTo>
                                        <a:pt x="36233" y="28160"/>
                                        <a:pt x="28112"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805" name="Shape 8805"/>
                              <wps:cNvSpPr/>
                              <wps:spPr>
                                <a:xfrm>
                                  <a:off x="432489" y="144163"/>
                                  <a:ext cx="192217" cy="96397"/>
                                </a:xfrm>
                                <a:custGeom>
                                  <a:avLst/>
                                  <a:gdLst/>
                                  <a:ahLst/>
                                  <a:cxnLst/>
                                  <a:rect l="0" t="0" r="0" b="0"/>
                                  <a:pathLst>
                                    <a:path w="192217" h="96397">
                                      <a:moveTo>
                                        <a:pt x="192217" y="96397"/>
                                      </a:moveTo>
                                      <a:lnTo>
                                        <a:pt x="96108" y="96397"/>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806" name="Shape 8806"/>
                              <wps:cNvSpPr/>
                              <wps:spPr>
                                <a:xfrm>
                                  <a:off x="432489" y="24056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40" name="Shape 8940"/>
                              <wps:cNvSpPr/>
                              <wps:spPr>
                                <a:xfrm>
                                  <a:off x="865025" y="0"/>
                                  <a:ext cx="480542" cy="480543"/>
                                </a:xfrm>
                                <a:custGeom>
                                  <a:avLst/>
                                  <a:gdLst/>
                                  <a:ahLst/>
                                  <a:cxnLst/>
                                  <a:rect l="0" t="0" r="0" b="0"/>
                                  <a:pathLst>
                                    <a:path w="480542" h="480543">
                                      <a:moveTo>
                                        <a:pt x="0" y="0"/>
                                      </a:moveTo>
                                      <a:lnTo>
                                        <a:pt x="479930" y="0"/>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134120" name="Shape 134120"/>
                              <wps:cNvSpPr/>
                              <wps:spPr>
                                <a:xfrm>
                                  <a:off x="1104684"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39215"/>
                                  </a:srgbClr>
                                </a:fillRef>
                                <a:effectRef idx="0">
                                  <a:scrgbClr r="0" g="0" b="0"/>
                                </a:effectRef>
                                <a:fontRef idx="none"/>
                              </wps:style>
                              <wps:bodyPr/>
                            </wps:wsp>
                            <wps:wsp>
                              <wps:cNvPr id="8942" name="Rectangle 8942"/>
                              <wps:cNvSpPr/>
                              <wps:spPr>
                                <a:xfrm>
                                  <a:off x="1057952" y="153112"/>
                                  <a:ext cx="85259" cy="187008"/>
                                </a:xfrm>
                                <a:prstGeom prst="rect">
                                  <a:avLst/>
                                </a:prstGeom>
                                <a:ln>
                                  <a:noFill/>
                                </a:ln>
                              </wps:spPr>
                              <wps:txbx>
                                <w:txbxContent>
                                  <w:p w14:paraId="2A12549B"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8943" name="Rectangle 8943"/>
                              <wps:cNvSpPr/>
                              <wps:spPr>
                                <a:xfrm>
                                  <a:off x="1122150" y="225659"/>
                                  <a:ext cx="33184" cy="97096"/>
                                </a:xfrm>
                                <a:prstGeom prst="rect">
                                  <a:avLst/>
                                </a:prstGeom>
                                <a:ln>
                                  <a:noFill/>
                                </a:ln>
                              </wps:spPr>
                              <wps:txbx>
                                <w:txbxContent>
                                  <w:p w14:paraId="0AB0E7F8"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g:wgp>
                        </a:graphicData>
                      </a:graphic>
                    </wp:inline>
                  </w:drawing>
                </mc:Choice>
                <mc:Fallback>
                  <w:pict>
                    <v:group w14:anchorId="01AFCADE" id="Group 107734" o:spid="_x0000_s1792"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">
                      <v:shape id="Shape 8778" o:spid="_x0000_s1793"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w7sQA&#10;AADdAAAADwAAAGRycy9kb3ducmV2LnhtbERPz2vCMBS+C/4P4Qm7iKbusJbOKCIIOtlhdrLro3lr&#10;y5qXmsS221+/HAY7fny/19vRtKIn5xvLClbLBARxaXXDlYL34rDIQPiArLG1TAq+ycN2M52sMdd2&#10;4DfqL6ESMYR9jgrqELpcSl/WZNAvbUccuU/rDIYIXSW1wyGGm1Y+JsmTNNhwbKixo31N5dflbhTs&#10;X6z8eK2OKZ9P8zHw9fxzK5xSD7Nx9wwi0Bj+xX/uo1aQpWmcG9/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QMO7EAAAA3QAAAA8AAAAAAAAAAAAAAAAAmAIAAGRycy9k&#10;b3ducmV2LnhtbFBLBQYAAAAABAAEAPUAAACJAwAAAAA=&#10;" path="m,c,,523767,194608,1105248,e" filled="f" strokeweight=".26697mm">
                        <v:stroke miterlimit="1" joinstyle="miter" endcap="round"/>
                        <v:path arrowok="t" textboxrect="0,0,1105248,194608"/>
                      </v:shape>
                      <v:shape id="Shape 8779" o:spid="_x0000_s1794" style="position:absolute;left:9943;top:5210;width:1230;height:806;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8Cw8UA&#10;AADdAAAADwAAAGRycy9kb3ducmV2LnhtbESPX2vCQBDE34V+h2MLfdNLfWg0eooIhVKhUP+8L3dr&#10;EsztpbmtSfvpewXBx2FmfsMs14Nv1JW6WAc28DzJQBHb4GouDRwPr+MZqCjIDpvAZOCHIqxXD6Ml&#10;Fi70/EnXvZQqQTgWaKASaQuto63IY5yEljh559B5lCS7UrsO+wT3jZ5m2Yv2WHNaqLClbUX2sv/2&#10;BvpdffS/kp/wS97Zbu3OfkxzY54eh80ClNAg9/Ct/eYMzPJ8Dv9v0hP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wLDxQAAAN0AAAAPAAAAAAAAAAAAAAAAAJgCAABkcnMv&#10;ZG93bnJldi54bWxQSwUGAAAAAAQABAD1AAAAigMAAAAA&#10;" path="m,l123002,3477,26985,80583c36275,50501,25481,17936,,xe" fillcolor="black" strokeweight=".17406mm">
                        <v:path arrowok="t" textboxrect="0,0,123002,80583"/>
                      </v:shape>
                      <v:rect id="Rectangle 8798" o:spid="_x0000_s1795" style="position:absolute;left:3235;top:771;width:750;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qMG8MA&#10;AADdAAAADwAAAGRycy9kb3ducmV2LnhtbERPy4rCMBTdC/5DuMLsNHUWTluNIo6iy/EB6u7SXNti&#10;c1OaaDvz9ZOF4PJw3rNFZyrxpMaVlhWMRxEI4szqknMFp+NmGINwHlljZZkU/JKDxbzfm2Gqbct7&#10;eh58LkIIuxQVFN7XqZQuK8igG9maOHA32xj0ATa51A22IdxU8jOKJtJgyaGhwJpWBWX3w8Mo2Mb1&#10;8rKzf21era/b8885+T4mXqmPQbecgvDU+bf45d5pBfF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qMG8MAAADdAAAADwAAAAAAAAAAAAAAAACYAgAAZHJzL2Rv&#10;d25yZXYueG1sUEsFBgAAAAAEAAQA9QAAAIgDAAAAAA==&#10;" filled="f" stroked="f">
                        <v:textbox inset="0,0,0,0">
                          <w:txbxContent>
                            <w:p w14:paraId="66025BCC" w14:textId="77777777" w:rsidR="006E2FA2" w:rsidRDefault="006E2FA2">
                              <w:pPr>
                                <w:spacing w:after="160" w:line="259" w:lineRule="auto"/>
                                <w:ind w:left="0" w:firstLine="0"/>
                                <w:jc w:val="left"/>
                              </w:pPr>
                              <w:r>
                                <w:rPr>
                                  <w:b/>
                                  <w:color w:val="141414"/>
                                  <w:w w:val="130"/>
                                  <w:sz w:val="12"/>
                                </w:rPr>
                                <w:t>A</w:t>
                              </w:r>
                            </w:p>
                          </w:txbxContent>
                        </v:textbox>
                      </v:rect>
                      <v:rect id="Rectangle 8799" o:spid="_x0000_s1796" style="position:absolute;left:3799;top:1045;width:484;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YpgMcA&#10;AADdAAAADwAAAGRycy9kb3ducmV2LnhtbESPT2vCQBTE74V+h+UVequb9lCTmI1I/6DHagT19sg+&#10;k2D2bchuTeqn7wqCx2FmfsNk89G04ky9aywreJ1EIIhLqxuuFGyL75cYhPPIGlvLpOCPHMzzx4cM&#10;U20HXtN54ysRIOxSVFB736VSurImg25iO+LgHW1v0AfZV1L3OAS4aeVbFL1Lgw2HhRo7+qipPG1+&#10;jYJl3C32K3sZqvbrsNz97JLPIvFKPT+NixkIT6O/h2/tlVYQT5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mKYDHAAAA3QAAAA8AAAAAAAAAAAAAAAAAmAIAAGRy&#10;cy9kb3ducmV2LnhtbFBLBQYAAAAABAAEAPUAAACMAwAAAAA=&#10;" filled="f" stroked="f">
                        <v:textbox inset="0,0,0,0">
                          <w:txbxContent>
                            <w:p w14:paraId="2A623A17" w14:textId="77777777" w:rsidR="006E2FA2" w:rsidRDefault="006E2FA2">
                              <w:pPr>
                                <w:spacing w:after="160" w:line="259" w:lineRule="auto"/>
                                <w:ind w:left="0" w:firstLine="0"/>
                                <w:jc w:val="left"/>
                              </w:pPr>
                              <w:r>
                                <w:rPr>
                                  <w:b/>
                                  <w:color w:val="141414"/>
                                  <w:w w:val="108"/>
                                  <w:sz w:val="10"/>
                                </w:rPr>
                                <w:t>1</w:t>
                              </w:r>
                            </w:p>
                          </w:txbxContent>
                        </v:textbox>
                      </v:rect>
                      <v:rect id="Rectangle 8800" o:spid="_x0000_s1797" style="position:absolute;left:6623;top:1768;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BzMIA&#10;AADdAAAADwAAAGRycy9kb3ducmV2LnhtbERPTYvCMBC9C/sfwix401QPUqtpEXdFj64K6m1oxrbY&#10;TEoTbfXXbw4Le3y872XWm1o8qXWVZQWTcQSCOLe64kLB6bgZxSCcR9ZYWyYFL3KQpR+DJSbadvxD&#10;z4MvRAhhl6CC0vsmkdLlJRl0Y9sQB+5mW4M+wLaQusUuhJtaTqNoJg1WHBpKbGhdUn4/PIyCbdys&#10;Ljv77or6+7o978/zr+PcKzX87FcLEJ56/y/+c++0gjiOwv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oHMwgAAAN0AAAAPAAAAAAAAAAAAAAAAAJgCAABkcnMvZG93&#10;bnJldi54bWxQSwUGAAAAAAQABAD1AAAAhwMAAAAA&#10;" filled="f" stroked="f">
                        <v:textbox inset="0,0,0,0">
                          <w:txbxContent>
                            <w:p w14:paraId="6CB81BA7" w14:textId="77777777" w:rsidR="006E2FA2" w:rsidRDefault="006E2FA2">
                              <w:pPr>
                                <w:spacing w:after="160" w:line="259" w:lineRule="auto"/>
                                <w:ind w:left="0" w:firstLine="0"/>
                                <w:jc w:val="left"/>
                              </w:pPr>
                              <w:r>
                                <w:rPr>
                                  <w:b/>
                                  <w:color w:val="141414"/>
                                  <w:w w:val="136"/>
                                  <w:sz w:val="12"/>
                                </w:rPr>
                                <w:t>B</w:t>
                              </w:r>
                            </w:p>
                          </w:txbxContent>
                        </v:textbox>
                      </v:rect>
                      <v:rect id="Rectangle 8801" o:spid="_x0000_s1798" style="position:absolute;left:7187;top:2042;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kV8UA&#10;AADdAAAADwAAAGRycy9kb3ducmV2LnhtbESPT4vCMBTE74LfITzBm6Z6WGrXKLIqelz/QNfbo3m2&#10;ZZuX0mRt3U9vBMHjMDO/YebLzlTiRo0rLSuYjCMQxJnVJecKzqftKAbhPLLGyjIpuJOD5aLfm2Oi&#10;bcsHuh19LgKEXYIKCu/rREqXFWTQjW1NHLyrbQz6IJtc6gbbADeVnEbRhzRYclgosKavgrLf459R&#10;sIvr1c/e/rd5tbns0u90tj7NvFLDQbf6BOGp8+/wq73XCuI4m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7iRXxQAAAN0AAAAPAAAAAAAAAAAAAAAAAJgCAABkcnMv&#10;ZG93bnJldi54bWxQSwUGAAAAAAQABAD1AAAAigMAAAAA&#10;" filled="f" stroked="f">
                        <v:textbox inset="0,0,0,0">
                          <w:txbxContent>
                            <w:p w14:paraId="09590975" w14:textId="77777777" w:rsidR="006E2FA2" w:rsidRDefault="006E2FA2">
                              <w:pPr>
                                <w:spacing w:after="160" w:line="259" w:lineRule="auto"/>
                                <w:ind w:left="0" w:firstLine="0"/>
                                <w:jc w:val="left"/>
                              </w:pPr>
                              <w:r>
                                <w:rPr>
                                  <w:b/>
                                  <w:color w:val="141414"/>
                                  <w:w w:val="108"/>
                                  <w:sz w:val="10"/>
                                </w:rPr>
                                <w:t>1</w:t>
                              </w:r>
                            </w:p>
                          </w:txbxContent>
                        </v:textbox>
                      </v:rect>
                      <v:rect id="Rectangle 8802" o:spid="_x0000_s1799" style="position:absolute;left:3260;top:2662;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6IMUA&#10;AADdAAAADwAAAGRycy9kb3ducmV2LnhtbESPT4vCMBTE7wt+h/AEb2uqh6V2jSKrokf/Qdfbo3m2&#10;ZZuX0mRt9dMbQfA4zMxvmOm8M5W4UuNKywpGwwgEcWZ1ybmC03H9GYNwHlljZZkU3MjBfNb7mGKi&#10;bct7uh58LgKEXYIKCu/rREqXFWTQDW1NHLyLbQz6IJtc6gbbADeVHEfRlzRYclgosKafgrK/w79R&#10;sInrxe/W3tu8Wp036S6dLI8Tr9Sg3y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LogxQAAAN0AAAAPAAAAAAAAAAAAAAAAAJgCAABkcnMv&#10;ZG93bnJldi54bWxQSwUGAAAAAAQABAD1AAAAigMAAAAA&#10;" filled="f" stroked="f">
                        <v:textbox inset="0,0,0,0">
                          <w:txbxContent>
                            <w:p w14:paraId="3A23FE60" w14:textId="77777777" w:rsidR="006E2FA2" w:rsidRDefault="006E2FA2">
                              <w:pPr>
                                <w:spacing w:after="160" w:line="259" w:lineRule="auto"/>
                                <w:ind w:left="0" w:firstLine="0"/>
                                <w:jc w:val="left"/>
                              </w:pPr>
                              <w:r>
                                <w:rPr>
                                  <w:color w:val="141414"/>
                                  <w:w w:val="118"/>
                                  <w:sz w:val="12"/>
                                </w:rPr>
                                <w:t>A</w:t>
                              </w:r>
                            </w:p>
                          </w:txbxContent>
                        </v:textbox>
                      </v:rect>
                      <v:rect id="Rectangle 8803" o:spid="_x0000_s1800" style="position:absolute;left:3774;top:2938;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fu8YA&#10;AADdAAAADwAAAGRycy9kb3ducmV2LnhtbESPQWvCQBSE74L/YXlCb7qxgsTUVcRWkmNrhNjbI/ua&#10;hGbfhuzWpP76bqHQ4zAz3zDb/WhacaPeNZYVLBcRCOLS6oYrBZf8NI9BOI+ssbVMCr7JwX43nWwx&#10;0XbgN7qdfSUChF2CCmrvu0RKV9Zk0C1sRxy8D9sb9EH2ldQ9DgFuWvkYRWtpsOGwUGNHx5rKz/OX&#10;UZDG3eGa2ftQtS/vafFabJ7zjVfqYTYenkB4Gv1/+K+daQVxHK3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Afu8YAAADdAAAADwAAAAAAAAAAAAAAAACYAgAAZHJz&#10;L2Rvd25yZXYueG1sUEsFBgAAAAAEAAQA9QAAAIsDAAAAAA==&#10;" filled="f" stroked="f">
                        <v:textbox inset="0,0,0,0">
                          <w:txbxContent>
                            <w:p w14:paraId="390B402C" w14:textId="77777777" w:rsidR="006E2FA2" w:rsidRDefault="006E2FA2">
                              <w:pPr>
                                <w:spacing w:after="160" w:line="259" w:lineRule="auto"/>
                                <w:ind w:left="0" w:firstLine="0"/>
                                <w:jc w:val="left"/>
                              </w:pPr>
                              <w:r>
                                <w:rPr>
                                  <w:color w:val="141414"/>
                                  <w:w w:val="98"/>
                                  <w:sz w:val="10"/>
                                </w:rPr>
                                <w:t>3</w:t>
                              </w:r>
                            </w:p>
                          </w:txbxContent>
                        </v:textbox>
                      </v:rect>
                      <v:shape id="Shape 8804" o:spid="_x0000_s1801" style="position:absolute;left:5113;top:2224;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IJlsQA&#10;AADdAAAADwAAAGRycy9kb3ducmV2LnhtbESPQWsCMRSE74X+h/CEXqSbtUhZVqNIRRDppSrY42Pz&#10;3E2bvCxJ1PXfN4VCj8PMfMPMl4Oz4kohGs8KJkUJgrjx2nCr4HjYPFcgYkLWaD2TgjtFWC4eH+ZY&#10;a3/jD7ruUysyhGONCrqU+lrK2HTkMBa+J87e2QeHKcvQSh3wluHOypeyfJUODeeFDnt666j53l+c&#10;Av4K6XP8bnvrp9GMT1sT1zuj1NNoWM1AJBrSf/ivvdUKqqqcwu+b/AT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CZbEAAAA3QAAAA8AAAAAAAAAAAAAAAAAmAIAAGRycy9k&#10;b3ducmV2LnhtbFBLBQYAAAAABAAEAPUAAACJAwAAAAA=&#10;" path="m18117,v9995,,18116,8121,18116,18116c36233,28160,28112,36221,18117,36221,8121,36221,,28160,,18116,,8121,8121,,18117,xe" fillcolor="#141414" stroked="f" strokeweight="0">
                        <v:stroke miterlimit="1" joinstyle="miter" endcap="round"/>
                        <v:path arrowok="t" textboxrect="0,0,36233,36221"/>
                      </v:shape>
                      <v:shape id="Shape 8805" o:spid="_x0000_s1802" style="position:absolute;left:4324;top:1441;width:1923;height:964;visibility:visible;mso-wrap-style:square;v-text-anchor:top" coordsize="192217,96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c+sYA&#10;AADdAAAADwAAAGRycy9kb3ducmV2LnhtbESPQWvCQBSE74L/YXmCN91YrA3RTRBBKRRqtUU9PrPP&#10;JDb7NmS3mv77bqHQ4zAz3zCLrDO1uFHrKssKJuMIBHFudcWFgo/39SgG4TyyxtoyKfgmB1na7y0w&#10;0fbOO7rtfSEChF2CCkrvm0RKl5dk0I1tQxy8i20N+iDbQuoW7wFuavkQRTNpsOKwUGJDq5Lyz/2X&#10;UcDNciffrme72r6eDi+bJ55ac1RqOOiWcxCeOv8f/ms/awVxHD3C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kc+sYAAADdAAAADwAAAAAAAAAAAAAAAACYAgAAZHJz&#10;L2Rvd25yZXYueG1sUEsFBgAAAAAEAAQA9QAAAIsDAAAAAA==&#10;" path="m192217,96397r-96109,l96108,,,e" filled="f" strokecolor="#141414" strokeweight=".1335mm">
                        <v:stroke miterlimit="1" joinstyle="miter" endcap="round"/>
                        <v:path arrowok="t" textboxrect="0,0,192217,96397"/>
                      </v:shape>
                      <v:shape id="Shape 8806" o:spid="_x0000_s1803" style="position:absolute;left:4324;top:2405;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OycYA&#10;AADdAAAADwAAAGRycy9kb3ducmV2LnhtbESPQWuDQBSE74H+h+UVcgnNmh7EWjehBAIt5FIjhN4e&#10;7osa3bfW3ar599lCocdhZr5hst1sOjHS4BrLCjbrCARxaXXDlYLidHhKQDiPrLGzTApu5GC3fVhk&#10;mGo78SeNua9EgLBLUUHtfZ9K6cqaDLq17YmDd7GDQR/kUEk94BTgppPPURRLgw2HhRp72tdUtvmP&#10;USDNiz5+XPN2/9We9Hd8Lla6b5VaPs5vryA8zf4//Nd+1wqSJIrh9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MOycYAAADdAAAADwAAAAAAAAAAAAAAAACYAgAAZHJz&#10;L2Rvd25yZXYueG1sUEsFBgAAAAAEAAQA9QAAAIsDAAAAAA==&#10;" path="m96108,r,96108l,96108e" filled="f" strokecolor="#141414" strokeweight=".1335mm">
                        <v:stroke miterlimit="1" joinstyle="miter" endcap="round"/>
                        <v:path arrowok="t" textboxrect="0,0,96108,96108"/>
                      </v:shape>
                      <v:shape id="Shape 8940" o:spid="_x0000_s1804" style="position:absolute;left:8650;width:4805;height:4805;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f/sIA&#10;AADdAAAADwAAAGRycy9kb3ducmV2LnhtbERP3WrCMBS+H/gO4QjezUSR4TrTIspEdyPrfIBDc9aW&#10;NSclyWr16c3FYJcf3/+mGG0nBvKhdaxhMVcgiCtnWq41XL7en9cgQkQ22DkmDTcKUOSTpw1mxl35&#10;k4Yy1iKFcMhQQxNjn0kZqoYshrnriRP37bzFmKCvpfF4TeG2k0ulXqTFllNDgz3tGqp+yl+rYX+7&#10;D5edP5UHRVJ9dPZ8qums9Ww6bt9ARBrjv/jPfTQa1q+rtD+9SU9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Ut/+wgAAAN0AAAAPAAAAAAAAAAAAAAAAAJgCAABkcnMvZG93&#10;bnJldi54bWxQSwUGAAAAAAQABAD1AAAAhwMAAAAA&#10;" path="m,l479930,r612,240271l480542,480543,,480543,,xe" fillcolor="#dcdcdc" strokecolor="#141414" strokeweight=".1335mm">
                        <v:stroke endcap="round"/>
                        <v:path arrowok="t" textboxrect="0,0,480542,480543"/>
                      </v:shape>
                      <v:shape id="Shape 134120" o:spid="_x0000_s1805" style="position:absolute;left:11046;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d98MA&#10;AADfAAAADwAAAGRycy9kb3ducmV2LnhtbERPzUrEMBC+C75DGMGbm251RepmFxUEPXiw7gMMzdhU&#10;m0ls0m306Z2D4PHj+9/uix/VkaY0BDawXlWgiLtgB+4NHN4eL25ApYxscQxMBr4pwX53erLFxoaF&#10;X+nY5l5JCKcGDbicY6N16hx5TKsQiYV7D5PHLHDqtZ1wkXA/6rqqrrXHgaXBYaQHR91nO3sDm7rc&#10;f7n40v24Dzsf2nlTlvhszPlZubsFlankf/Gf+8nK/MurdS0P5I8A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cd98MAAADfAAAADwAAAAAAAAAAAAAAAACYAgAAZHJzL2Rv&#10;d25yZXYueG1sUEsFBgAAAAAEAAQA9QAAAIgDAAAAAA==&#10;" path="m,l240271,r,240271l,240271,,e" fillcolor="black" stroked="f" strokeweight="0">
                        <v:fill opacity="25700f"/>
                        <v:stroke endcap="round"/>
                        <v:path arrowok="t" textboxrect="0,0,240271,240271"/>
                      </v:shape>
                      <v:rect id="Rectangle 8942" o:spid="_x0000_s1806" style="position:absolute;left:10579;top:1531;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14:paraId="2A12549B" w14:textId="77777777" w:rsidR="006E2FA2" w:rsidRDefault="006E2FA2">
                              <w:pPr>
                                <w:spacing w:after="160" w:line="259" w:lineRule="auto"/>
                                <w:ind w:left="0" w:firstLine="0"/>
                                <w:jc w:val="left"/>
                              </w:pPr>
                              <w:r>
                                <w:rPr>
                                  <w:color w:val="141414"/>
                                  <w:w w:val="124"/>
                                  <w:sz w:val="15"/>
                                </w:rPr>
                                <w:t>B</w:t>
                              </w:r>
                            </w:p>
                          </w:txbxContent>
                        </v:textbox>
                      </v:rect>
                      <v:rect id="Rectangle 8943" o:spid="_x0000_s1807" style="position:absolute;left:11221;top:225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14:paraId="0AB0E7F8" w14:textId="77777777" w:rsidR="006E2FA2" w:rsidRDefault="006E2FA2">
                              <w:pPr>
                                <w:spacing w:after="160" w:line="259" w:lineRule="auto"/>
                                <w:ind w:left="0" w:firstLine="0"/>
                                <w:jc w:val="left"/>
                              </w:pPr>
                              <w:r>
                                <w:rPr>
                                  <w:color w:val="141414"/>
                                  <w:w w:val="98"/>
                                  <w:sz w:val="8"/>
                                </w:rPr>
                                <w:t>1</w:t>
                              </w:r>
                            </w:p>
                          </w:txbxContent>
                        </v:textbox>
                      </v:rect>
                      <w10:anchorlock/>
                    </v:group>
                  </w:pict>
                </mc:Fallback>
              </mc:AlternateContent>
            </w:r>
          </w:p>
        </w:tc>
        <w:tc>
          <w:tcPr>
            <w:tcW w:w="1569" w:type="dxa"/>
            <w:tcBorders>
              <w:top w:val="nil"/>
              <w:left w:val="single" w:sz="3" w:space="0" w:color="646464"/>
              <w:bottom w:val="single" w:sz="3" w:space="0" w:color="646464"/>
              <w:right w:val="nil"/>
            </w:tcBorders>
            <w:vAlign w:val="bottom"/>
          </w:tcPr>
          <w:p w14:paraId="035DB85E" w14:textId="77777777" w:rsidR="00A21FDC" w:rsidRDefault="00252176">
            <w:pPr>
              <w:tabs>
                <w:tab w:val="right" w:pos="1569"/>
              </w:tabs>
              <w:spacing w:after="0" w:line="259" w:lineRule="auto"/>
              <w:ind w:left="0" w:firstLine="0"/>
              <w:jc w:val="left"/>
            </w:pPr>
            <w:r>
              <w:rPr>
                <w:color w:val="141414"/>
                <w:sz w:val="30"/>
              </w:rPr>
              <w:t>H</w:t>
            </w:r>
            <w:r>
              <w:rPr>
                <w:noProof/>
                <w:sz w:val="22"/>
              </w:rPr>
              <mc:AlternateContent>
                <mc:Choice Requires="wpg">
                  <w:drawing>
                    <wp:inline distT="0" distB="0" distL="0" distR="0" wp14:anchorId="206E5BC6" wp14:editId="44C37C7E">
                      <wp:extent cx="723205" cy="1297465"/>
                      <wp:effectExtent l="0" t="0" r="0" b="0"/>
                      <wp:docPr id="108712" name="Group 108712"/>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8688" name="Shape 8688"/>
                              <wps:cNvSpPr/>
                              <wps:spPr>
                                <a:xfrm>
                                  <a:off x="242662"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8689" name="Rectangle 8689"/>
                              <wps:cNvSpPr/>
                              <wps:spPr>
                                <a:xfrm>
                                  <a:off x="342307" y="850188"/>
                                  <a:ext cx="85259" cy="187008"/>
                                </a:xfrm>
                                <a:prstGeom prst="rect">
                                  <a:avLst/>
                                </a:prstGeom>
                                <a:ln>
                                  <a:noFill/>
                                </a:ln>
                              </wps:spPr>
                              <wps:txbx>
                                <w:txbxContent>
                                  <w:p w14:paraId="3B281E9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690" name="Rectangle 8690"/>
                              <wps:cNvSpPr/>
                              <wps:spPr>
                                <a:xfrm>
                                  <a:off x="406504" y="922937"/>
                                  <a:ext cx="33067" cy="96754"/>
                                </a:xfrm>
                                <a:prstGeom prst="rect">
                                  <a:avLst/>
                                </a:prstGeom>
                                <a:ln>
                                  <a:noFill/>
                                </a:ln>
                              </wps:spPr>
                              <wps:txbx>
                                <w:txbxContent>
                                  <w:p w14:paraId="2F02D05F"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21" name="Shape 134121"/>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22" name="Shape 134122"/>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23" name="Shape 134123"/>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712" name="Rectangle 8712"/>
                              <wps:cNvSpPr/>
                              <wps:spPr>
                                <a:xfrm>
                                  <a:off x="558931" y="46069"/>
                                  <a:ext cx="85259" cy="187008"/>
                                </a:xfrm>
                                <a:prstGeom prst="rect">
                                  <a:avLst/>
                                </a:prstGeom>
                                <a:ln>
                                  <a:noFill/>
                                </a:ln>
                              </wps:spPr>
                              <wps:txbx>
                                <w:txbxContent>
                                  <w:p w14:paraId="227404FA"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713" name="Rectangle 8713"/>
                              <wps:cNvSpPr/>
                              <wps:spPr>
                                <a:xfrm>
                                  <a:off x="623129" y="118818"/>
                                  <a:ext cx="33067" cy="96754"/>
                                </a:xfrm>
                                <a:prstGeom prst="rect">
                                  <a:avLst/>
                                </a:prstGeom>
                                <a:ln>
                                  <a:noFill/>
                                </a:ln>
                              </wps:spPr>
                              <wps:txbx>
                                <w:txbxContent>
                                  <w:p w14:paraId="22BA6BB1"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8714" name="Rectangle 8714"/>
                              <wps:cNvSpPr/>
                              <wps:spPr>
                                <a:xfrm>
                                  <a:off x="557377" y="286519"/>
                                  <a:ext cx="85259" cy="187008"/>
                                </a:xfrm>
                                <a:prstGeom prst="rect">
                                  <a:avLst/>
                                </a:prstGeom>
                                <a:ln>
                                  <a:noFill/>
                                </a:ln>
                              </wps:spPr>
                              <wps:txbx>
                                <w:txbxContent>
                                  <w:p w14:paraId="07DDFDB5"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715" name="Rectangle 8715"/>
                              <wps:cNvSpPr/>
                              <wps:spPr>
                                <a:xfrm>
                                  <a:off x="621574" y="359269"/>
                                  <a:ext cx="33067" cy="96754"/>
                                </a:xfrm>
                                <a:prstGeom prst="rect">
                                  <a:avLst/>
                                </a:prstGeom>
                                <a:ln>
                                  <a:noFill/>
                                </a:ln>
                              </wps:spPr>
                              <wps:txbx>
                                <w:txbxContent>
                                  <w:p w14:paraId="35197EEF"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8716" name="Rectangle 8716"/>
                              <wps:cNvSpPr/>
                              <wps:spPr>
                                <a:xfrm>
                                  <a:off x="317576" y="166379"/>
                                  <a:ext cx="85259" cy="187007"/>
                                </a:xfrm>
                                <a:prstGeom prst="rect">
                                  <a:avLst/>
                                </a:prstGeom>
                                <a:ln>
                                  <a:noFill/>
                                </a:ln>
                              </wps:spPr>
                              <wps:txbx>
                                <w:txbxContent>
                                  <w:p w14:paraId="3AFA315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717" name="Rectangle 8717"/>
                              <wps:cNvSpPr/>
                              <wps:spPr>
                                <a:xfrm>
                                  <a:off x="381774" y="239127"/>
                                  <a:ext cx="33067" cy="96754"/>
                                </a:xfrm>
                                <a:prstGeom prst="rect">
                                  <a:avLst/>
                                </a:prstGeom>
                                <a:ln>
                                  <a:noFill/>
                                </a:ln>
                              </wps:spPr>
                              <wps:txbx>
                                <w:txbxContent>
                                  <w:p w14:paraId="6255AEBC"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8721" name="Rectangle 8721"/>
                              <wps:cNvSpPr/>
                              <wps:spPr>
                                <a:xfrm>
                                  <a:off x="48648" y="314470"/>
                                  <a:ext cx="65140" cy="1100071"/>
                                </a:xfrm>
                                <a:prstGeom prst="rect">
                                  <a:avLst/>
                                </a:prstGeom>
                                <a:ln>
                                  <a:noFill/>
                                </a:ln>
                              </wps:spPr>
                              <wps:txbx>
                                <w:txbxContent>
                                  <w:p w14:paraId="5B507D17"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8724" name="Shape 8724"/>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8725" name="Shape 8725"/>
                              <wps:cNvSpPr/>
                              <wps:spPr>
                                <a:xfrm>
                                  <a:off x="121593" y="994406"/>
                                  <a:ext cx="80531" cy="122946"/>
                                </a:xfrm>
                                <a:custGeom>
                                  <a:avLst/>
                                  <a:gdLst/>
                                  <a:ahLst/>
                                  <a:cxnLst/>
                                  <a:rect l="0" t="0" r="0" b="0"/>
                                  <a:pathLst>
                                    <a:path w="80531" h="122946">
                                      <a:moveTo>
                                        <a:pt x="80531" y="0"/>
                                      </a:moveTo>
                                      <a:lnTo>
                                        <a:pt x="77101" y="122946"/>
                                      </a:lnTo>
                                      <a:lnTo>
                                        <a:pt x="0" y="26941"/>
                                      </a:lnTo>
                                      <a:cubicBezTo>
                                        <a:pt x="30030" y="36234"/>
                                        <a:pt x="62607" y="25437"/>
                                        <a:pt x="80531"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24" name="Shape 134124"/>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736" name="Rectangle 8736"/>
                              <wps:cNvSpPr/>
                              <wps:spPr>
                                <a:xfrm>
                                  <a:off x="558274" y="1089625"/>
                                  <a:ext cx="85259" cy="187007"/>
                                </a:xfrm>
                                <a:prstGeom prst="rect">
                                  <a:avLst/>
                                </a:prstGeom>
                                <a:ln>
                                  <a:noFill/>
                                </a:ln>
                              </wps:spPr>
                              <wps:txbx>
                                <w:txbxContent>
                                  <w:p w14:paraId="3CB7915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737" name="Rectangle 8737"/>
                              <wps:cNvSpPr/>
                              <wps:spPr>
                                <a:xfrm>
                                  <a:off x="622472" y="1162373"/>
                                  <a:ext cx="33067" cy="96754"/>
                                </a:xfrm>
                                <a:prstGeom prst="rect">
                                  <a:avLst/>
                                </a:prstGeom>
                                <a:ln>
                                  <a:noFill/>
                                </a:ln>
                              </wps:spPr>
                              <wps:txbx>
                                <w:txbxContent>
                                  <w:p w14:paraId="400B94C4"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8922" name="Rectangle 8922"/>
                              <wps:cNvSpPr/>
                              <wps:spPr>
                                <a:xfrm>
                                  <a:off x="253724" y="555055"/>
                                  <a:ext cx="68280" cy="149446"/>
                                </a:xfrm>
                                <a:prstGeom prst="rect">
                                  <a:avLst/>
                                </a:prstGeom>
                                <a:ln>
                                  <a:noFill/>
                                </a:ln>
                              </wps:spPr>
                              <wps:txbx>
                                <w:txbxContent>
                                  <w:p w14:paraId="7F3660AA"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923" name="Rectangle 8923"/>
                              <wps:cNvSpPr/>
                              <wps:spPr>
                                <a:xfrm>
                                  <a:off x="305137" y="582378"/>
                                  <a:ext cx="44277" cy="129277"/>
                                </a:xfrm>
                                <a:prstGeom prst="rect">
                                  <a:avLst/>
                                </a:prstGeom>
                                <a:ln>
                                  <a:noFill/>
                                </a:ln>
                              </wps:spPr>
                              <wps:txbx>
                                <w:txbxContent>
                                  <w:p w14:paraId="54A1C4E4"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8926" name="Shape 8926"/>
                              <wps:cNvSpPr/>
                              <wps:spPr>
                                <a:xfrm>
                                  <a:off x="466270" y="607958"/>
                                  <a:ext cx="36233" cy="36221"/>
                                </a:xfrm>
                                <a:custGeom>
                                  <a:avLst/>
                                  <a:gdLst/>
                                  <a:ahLst/>
                                  <a:cxnLst/>
                                  <a:rect l="0" t="0" r="0" b="0"/>
                                  <a:pathLst>
                                    <a:path w="36233" h="36221">
                                      <a:moveTo>
                                        <a:pt x="18117" y="0"/>
                                      </a:moveTo>
                                      <a:cubicBezTo>
                                        <a:pt x="28112" y="0"/>
                                        <a:pt x="36233" y="8109"/>
                                        <a:pt x="36233" y="18116"/>
                                      </a:cubicBezTo>
                                      <a:cubicBezTo>
                                        <a:pt x="36233" y="28148"/>
                                        <a:pt x="28112" y="36221"/>
                                        <a:pt x="18117" y="36221"/>
                                      </a:cubicBezTo>
                                      <a:cubicBezTo>
                                        <a:pt x="8122" y="36221"/>
                                        <a:pt x="0" y="28148"/>
                                        <a:pt x="0" y="18116"/>
                                      </a:cubicBezTo>
                                      <a:cubicBezTo>
                                        <a:pt x="0" y="8109"/>
                                        <a:pt x="8122"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927" name="Shape 8927"/>
                              <wps:cNvSpPr/>
                              <wps:spPr>
                                <a:xfrm>
                                  <a:off x="387390" y="624706"/>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28" name="Shape 8928"/>
                              <wps:cNvSpPr/>
                              <wps:spPr>
                                <a:xfrm>
                                  <a:off x="387390" y="624706"/>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29" name="Rectangle 8929"/>
                              <wps:cNvSpPr/>
                              <wps:spPr>
                                <a:xfrm>
                                  <a:off x="254802" y="651415"/>
                                  <a:ext cx="68280" cy="149446"/>
                                </a:xfrm>
                                <a:prstGeom prst="rect">
                                  <a:avLst/>
                                </a:prstGeom>
                                <a:ln>
                                  <a:noFill/>
                                </a:ln>
                              </wps:spPr>
                              <wps:txbx>
                                <w:txbxContent>
                                  <w:p w14:paraId="1178B615"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930" name="Rectangle 8930"/>
                              <wps:cNvSpPr/>
                              <wps:spPr>
                                <a:xfrm>
                                  <a:off x="306215" y="678738"/>
                                  <a:ext cx="44277" cy="129276"/>
                                </a:xfrm>
                                <a:prstGeom prst="rect">
                                  <a:avLst/>
                                </a:prstGeom>
                                <a:ln>
                                  <a:noFill/>
                                </a:ln>
                              </wps:spPr>
                              <wps:txbx>
                                <w:txbxContent>
                                  <w:p w14:paraId="6B4A2BAD"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g:wgp>
                        </a:graphicData>
                      </a:graphic>
                    </wp:inline>
                  </w:drawing>
                </mc:Choice>
                <mc:Fallback>
                  <w:pict>
                    <v:group w14:anchorId="206E5BC6" id="Group 108712" o:spid="_x0000_s1808"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">
                      <v:shape id="Shape 8688" o:spid="_x0000_s1809" style="position:absolute;left:2426;top:8169;width:4806;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2tsYA&#10;AADdAAAADwAAAGRycy9kb3ducmV2LnhtbESPwWrDMAyG74O+g9Fgt9XJGCHN6pbRMtipY2kZ7KbF&#10;qhMayyH22vTtq8NgR/Hr/6RvuZ58r840xi6wgXyegSJugu3YGTjs3x5LUDEhW+wDk4ErRVivZndL&#10;rGy48Ced6+SUQDhWaKBNaai0jk1LHuM8DMSSHcPoMck4Om1HvAjc9/opywrtsWO50OJAm5aaU/3r&#10;hfKxdfvr7nuT/dQFf/lF/uwWuTEP99PrC6hEU/pf/mu/WwNlUcq7YiMmo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B2tsYAAADdAAAADwAAAAAAAAAAAAAAAACYAgAAZHJz&#10;L2Rvd25yZXYueG1sUEsFBgAAAAAEAAQA9QAAAIsDAAAAAA==&#10;" path="m,l480543,r,240271l240271,240271r,240272l,480543,,xe" fillcolor="#dcdcdc" strokecolor="#141414" strokeweight=".1335mm">
                        <v:stroke miterlimit="1" joinstyle="miter" endcap="round"/>
                        <v:path arrowok="t" textboxrect="0,0,480543,480543"/>
                      </v:shape>
                      <v:rect id="Rectangle 8689" o:spid="_x0000_s1810" style="position:absolute;left:3423;top:8501;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wwMUA&#10;AADdAAAADwAAAGRycy9kb3ducmV2LnhtbESPQYvCMBSE7wv+h/AEb2vqHqStRhFd0eOuCurt0Tzb&#10;YvNSmmjr/vqNIHgcZuYbZjrvTCXu1LjSsoLRMAJBnFldcq7gsF9/xiCcR9ZYWSYFD3Iwn/U+pphq&#10;2/Iv3Xc+FwHCLkUFhfd1KqXLCjLohrYmDt7FNgZ9kE0udYNtgJtKfkXRWBosOSwUWNOyoOy6uxkF&#10;m7henLb2r82r7/Pm+HNMVvvEKzXod4sJCE+df4df7a1WEI/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rDAxQAAAN0AAAAPAAAAAAAAAAAAAAAAAJgCAABkcnMv&#10;ZG93bnJldi54bWxQSwUGAAAAAAQABAD1AAAAigMAAAAA&#10;" filled="f" stroked="f">
                        <v:textbox inset="0,0,0,0">
                          <w:txbxContent>
                            <w:p w14:paraId="3B281E97" w14:textId="77777777" w:rsidR="006E2FA2" w:rsidRDefault="006E2FA2">
                              <w:pPr>
                                <w:spacing w:after="160" w:line="259" w:lineRule="auto"/>
                                <w:ind w:left="0" w:firstLine="0"/>
                                <w:jc w:val="left"/>
                              </w:pPr>
                              <w:r>
                                <w:rPr>
                                  <w:color w:val="141414"/>
                                  <w:w w:val="118"/>
                                  <w:sz w:val="15"/>
                                </w:rPr>
                                <w:t>A</w:t>
                              </w:r>
                            </w:p>
                          </w:txbxContent>
                        </v:textbox>
                      </v:rect>
                      <v:rect id="Rectangle 8690" o:spid="_x0000_s1811" style="position:absolute;left:4065;top:9229;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14:paraId="2F02D05F"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21" o:spid="_x0000_s1812"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s9gMQA&#10;AADfAAAADwAAAGRycy9kb3ducmV2LnhtbERPTWvCQBC9C/6HZYReRDexEkqajYhtafUW66W3ITtN&#10;UrOzIbs18d93C4LHx/vONqNpxYV611hWEC8jEMSl1Q1XCk6fb4snEM4ja2wtk4IrOdjk00mGqbYD&#10;F3Q5+kqEEHYpKqi971IpXVmTQbe0HXHgvm1v0AfYV1L3OIRw08pVFCXSYMOhocaOdjWV5+OvUZCg&#10;bfA6tD/rr5fDeZ5QVOzfX5V6mI3bZxCeRn8X39wfOsx/XMerGP7/BAA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bPYDEAAAA3wAAAA8AAAAAAAAAAAAAAAAAmAIAAGRycy9k&#10;b3ducmV2LnhtbFBLBQYAAAAABAAEAPUAAACJAwAAAAA=&#10;" path="m,l240271,r,480543l,480543,,e" fillcolor="#dcdcdc" strokecolor="#141414" strokeweight=".1335mm">
                        <v:stroke endcap="round"/>
                        <v:path arrowok="t" textboxrect="0,0,240271,480543"/>
                      </v:shape>
                      <v:shape id="Shape 134122" o:spid="_x0000_s1813"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8Qr8IA&#10;AADfAAAADwAAAGRycy9kb3ducmV2LnhtbERP3WrCMBS+H+wdwhl4UzSxjjGrUcZE9Goy5wMcmmNT&#10;bE5KE219+2Ug7PLj+1+uB9eIG3Wh9qxhOlEgiEtvaq40nH6243cQISIbbDyThjsFWK+en5ZYGN/z&#10;N92OsRIphEOBGmyMbSFlKC05DBPfEifu7DuHMcGukqbDPoW7RuZKvUmHNacGiy19Wiovx6vToHab&#10;+jo/fJ2cvfSUZbTDTM20Hr0MHwsQkYb4L3649ybNn71O8xz+/iQA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xCvwgAAAN8AAAAPAAAAAAAAAAAAAAAAAJgCAABkcnMvZG93&#10;bnJldi54bWxQSwUGAAAAAAQABAD1AAAAhwMAAAAA&#10;" path="m,l240271,r,240271l,240271,,e" fillcolor="#dcdcdc" strokecolor="#141414" strokeweight=".1335mm">
                        <v:stroke endcap="round"/>
                        <v:path arrowok="t" textboxrect="0,0,240271,240271"/>
                      </v:shape>
                      <v:shape id="Shape 134123" o:spid="_x0000_s1814"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O1NMIA&#10;AADfAAAADwAAAGRycy9kb3ducmV2LnhtbERP3WrCMBS+H+wdwhl4UzTRDpnVKGMy9Gqi8wEOzbEp&#10;NielibZ7+2Ug7PLj+19tBteIO3Wh9qxhOlEgiEtvaq40nL8/x28gQkQ22HgmDT8UYLN+flphYXzP&#10;R7qfYiVSCIcCNdgY20LKUFpyGCa+JU7cxXcOY4JdJU2HfQp3jZwpNZcOa04NFlv6sFReTzenQe22&#10;9W1x+Do7e+0py2iHmcq1Hr0M70sQkYb4L3649ybNz1+nsxz+/i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c7U0wgAAAN8AAAAPAAAAAAAAAAAAAAAAAJgCAABkcnMvZG93&#10;bnJldi54bWxQSwUGAAAAAAQABAD1AAAAhwMAAAAA&#10;" path="m,l240271,r,240271l,240271,,e" fillcolor="#dcdcdc" strokecolor="#141414" strokeweight=".1335mm">
                        <v:stroke endcap="round"/>
                        <v:path arrowok="t" textboxrect="0,0,240271,240271"/>
                      </v:shape>
                      <v:rect id="Rectangle 8712" o:spid="_x0000_s1815"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4q8cA&#10;AADdAAAADwAAAGRycy9kb3ducmV2LnhtbESPQWvCQBSE7wX/w/KE3upGD22MriFoS3JsVVBvj+wz&#10;CWbfhuzWpP313UKhx2FmvmHW6WhacafeNZYVzGcRCOLS6oYrBcfD21MMwnlkja1lUvBFDtLN5GGN&#10;ibYDf9B97ysRIOwSVFB73yVSurImg25mO+LgXW1v0AfZV1L3OAS4aeUiip6lwYbDQo0dbWsqb/tP&#10;oyCPu+xc2O+hal8v+en9tNwdll6px+mYrUB4Gv1/+K9daAXxy3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uKvHAAAA3QAAAA8AAAAAAAAAAAAAAAAAmAIAAGRy&#10;cy9kb3ducmV2LnhtbFBLBQYAAAAABAAEAPUAAACMAwAAAAA=&#10;" filled="f" stroked="f">
                        <v:textbox inset="0,0,0,0">
                          <w:txbxContent>
                            <w:p w14:paraId="227404FA" w14:textId="77777777" w:rsidR="006E2FA2" w:rsidRDefault="006E2FA2">
                              <w:pPr>
                                <w:spacing w:after="160" w:line="259" w:lineRule="auto"/>
                                <w:ind w:left="0" w:firstLine="0"/>
                                <w:jc w:val="left"/>
                              </w:pPr>
                              <w:r>
                                <w:rPr>
                                  <w:color w:val="141414"/>
                                  <w:w w:val="118"/>
                                  <w:sz w:val="15"/>
                                </w:rPr>
                                <w:t>A</w:t>
                              </w:r>
                            </w:p>
                          </w:txbxContent>
                        </v:textbox>
                      </v:rect>
                      <v:rect id="Rectangle 8713" o:spid="_x0000_s1816"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14:paraId="22BA6BB1"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8714" o:spid="_x0000_s1817"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14:paraId="07DDFDB5" w14:textId="77777777" w:rsidR="006E2FA2" w:rsidRDefault="006E2FA2">
                              <w:pPr>
                                <w:spacing w:after="160" w:line="259" w:lineRule="auto"/>
                                <w:ind w:left="0" w:firstLine="0"/>
                                <w:jc w:val="left"/>
                              </w:pPr>
                              <w:r>
                                <w:rPr>
                                  <w:color w:val="141414"/>
                                  <w:w w:val="118"/>
                                  <w:sz w:val="15"/>
                                </w:rPr>
                                <w:t>A</w:t>
                              </w:r>
                            </w:p>
                          </w:txbxContent>
                        </v:textbox>
                      </v:rect>
                      <v:rect id="Rectangle 8715" o:spid="_x0000_s1818"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14:paraId="35197EEF"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8716" o:spid="_x0000_s1819"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qMUA&#10;AADdAAAADwAAAGRycy9kb3ducmV2LnhtbESPT4vCMBTE78J+h/AWvGmqB63VKLLrokf/gXp7NG/b&#10;ss1LabK2+umNIHgcZuY3zGzRmlJcqXaFZQWDfgSCOLW64EzB8fDTi0E4j6yxtEwKbuRgMf/ozDDR&#10;tuEdXfc+EwHCLkEFufdVIqVLczLo+rYiDt6vrQ36IOtM6hqbADelHEbRSBosOCzkWNFXTunf/t8o&#10;WMfV8ryx9yYrV5f1aXuafB8mXqnuZ7ucgvDU+nf41d5oBfF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6oxQAAAN0AAAAPAAAAAAAAAAAAAAAAAJgCAABkcnMv&#10;ZG93bnJldi54bWxQSwUGAAAAAAQABAD1AAAAigMAAAAA&#10;" filled="f" stroked="f">
                        <v:textbox inset="0,0,0,0">
                          <w:txbxContent>
                            <w:p w14:paraId="3AFA3158" w14:textId="77777777" w:rsidR="006E2FA2" w:rsidRDefault="006E2FA2">
                              <w:pPr>
                                <w:spacing w:after="160" w:line="259" w:lineRule="auto"/>
                                <w:ind w:left="0" w:firstLine="0"/>
                                <w:jc w:val="left"/>
                              </w:pPr>
                              <w:r>
                                <w:rPr>
                                  <w:color w:val="141414"/>
                                  <w:w w:val="118"/>
                                  <w:sz w:val="15"/>
                                </w:rPr>
                                <w:t>A</w:t>
                              </w:r>
                            </w:p>
                          </w:txbxContent>
                        </v:textbox>
                      </v:rect>
                      <v:rect id="Rectangle 8717" o:spid="_x0000_s1820"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14:paraId="6255AEBC"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8721" o:spid="_x0000_s1821"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YccA&#10;AADdAAAADwAAAGRycy9kb3ducmV2LnhtbESPQWvCQBSE7wX/w/KE3upGD22MriFoS3JsVVBvj+wz&#10;CWbfhuzWpP313UKhx2FmvmHW6WhacafeNZYVzGcRCOLS6oYrBcfD21MMwnlkja1lUvBFDtLN5GGN&#10;ibYDf9B97ysRIOwSVFB73yVSurImg25mO+LgXW1v0AfZV1L3OAS4aeUiip6lwYbDQo0dbWsqb/tP&#10;oyCPu+xc2O+hal8v+en9tNwdll6px+mYrUB4Gv1/+K9d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v7GHHAAAA3QAAAA8AAAAAAAAAAAAAAAAAmAIAAGRy&#10;cy9kb3ducmV2LnhtbFBLBQYAAAAABAAEAPUAAACMAwAAAAA=&#10;" filled="f" stroked="f">
                        <v:textbox inset="0,0,0,0">
                          <w:txbxContent>
                            <w:p w14:paraId="5B507D17"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8724" o:spid="_x0000_s1822"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Leh8UA&#10;AADdAAAADwAAAGRycy9kb3ducmV2LnhtbESP3WoCMRSE7wu+QziF3tWsq1RZjSKCthRE/MPbw+Z0&#10;s7g5WZJU17dvCoVeDjPzDTNbdLYRN/Khdqxg0M9AEJdO11wpOB3XrxMQISJrbByTggcFWMx7TzMs&#10;tLvznm6HWIkE4VCgAhNjW0gZSkMWQ9+1xMn7ct5iTNJXUnu8J7htZJ5lb9JizWnBYEsrQ+X18G0V&#10;bLeDVR7flzs+fw7D5Wp8t2nHSr08d8spiEhd/A//tT+0gsk4H8Hvm/Q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t6HxQAAAN0AAAAPAAAAAAAAAAAAAAAAAJgCAABkcnMv&#10;ZG93bnJldi54bWxQSwUGAAAAAAQABAD1AAAAigMAAAAA&#10;" path="m194608,v,,-194608,283544,,864977e" filled="f" strokecolor="#505050" strokeweight="0">
                        <v:stroke miterlimit="1" joinstyle="miter" endcap="round"/>
                        <v:path arrowok="t" textboxrect="0,0,194608,864977"/>
                      </v:shape>
                      <v:shape id="Shape 8725" o:spid="_x0000_s1823" style="position:absolute;left:1215;top:9944;width:806;height:1229;visibility:visible;mso-wrap-style:square;v-text-anchor:top" coordsize="80531,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VosQA&#10;AADdAAAADwAAAGRycy9kb3ducmV2LnhtbESPT4vCMBTE74LfITxhb5oqXS3VKCLICutl/XN/NM+2&#10;2ryUJtr67Y0g7HGYmd8wi1VnKvGgxpWWFYxHEQjizOqScwWn43aYgHAeWWNlmRQ8ycFq2e8tMNW2&#10;5T96HHwuAoRdigoK7+tUSpcVZNCNbE0cvIttDPogm1zqBtsAN5WcRNFUGiw5LBRY06ag7Ha4GwX7&#10;Pf606/P1mMj4HsfTetfq31ipr0G3noPw1Pn/8Ke90wqS2eQb3m/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FaLEAAAA3QAAAA8AAAAAAAAAAAAAAAAAmAIAAGRycy9k&#10;b3ducmV2LnhtbFBLBQYAAAAABAAEAPUAAACJAwAAAAA=&#10;" path="m80531,l77101,122946,,26941c30030,36234,62607,25437,80531,xe" fillcolor="#505050" strokecolor="#505050" strokeweight=".05825mm">
                        <v:path arrowok="t" textboxrect="0,0,80531,122946"/>
                      </v:shape>
                      <v:shape id="Shape 134124" o:spid="_x0000_s1824"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tQMMA&#10;AADfAAAADwAAAGRycy9kb3ducmV2LnhtbERPW2vCMBR+F/wP4Qi+lJl4QbZqFNkQ96R4+QGH5qwp&#10;Nielibb798tgsMeP777e9q4WT2pD5VnDdKJAEBfeVFxquF33L68gQkQ2WHsmDd8UYLsZDtaYG9/x&#10;mZ6XWIoUwiFHDTbGJpcyFJYcholviBP35VuHMcG2lKbFLoW7Ws6UWkqHFacGiw29Wyrul4fToA4f&#10;1ePtdLw5e+8oy+iAmZprPR71uxWISH38F/+5P02aP19MZwv4/ZMA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otQMMAAADfAAAADwAAAAAAAAAAAAAAAACYAgAAZHJzL2Rv&#10;d25yZXYueG1sUEsFBgAAAAAEAAQA9QAAAIgDAAAAAA==&#10;" path="m,l240271,r,240271l,240271,,e" fillcolor="#dcdcdc" strokecolor="#141414" strokeweight=".1335mm">
                        <v:stroke endcap="round"/>
                        <v:path arrowok="t" textboxrect="0,0,240271,240271"/>
                      </v:shape>
                      <v:rect id="Rectangle 8736" o:spid="_x0000_s1825"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yMcA&#10;AADdAAAADwAAAGRycy9kb3ducmV2LnhtbESPQWvCQBSE74X+h+UVvDWbWrA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f4sjHAAAA3QAAAA8AAAAAAAAAAAAAAAAAmAIAAGRy&#10;cy9kb3ducmV2LnhtbFBLBQYAAAAABAAEAPUAAACMAwAAAAA=&#10;" filled="f" stroked="f">
                        <v:textbox inset="0,0,0,0">
                          <w:txbxContent>
                            <w:p w14:paraId="3CB7915B" w14:textId="77777777" w:rsidR="006E2FA2" w:rsidRDefault="006E2FA2">
                              <w:pPr>
                                <w:spacing w:after="160" w:line="259" w:lineRule="auto"/>
                                <w:ind w:left="0" w:firstLine="0"/>
                                <w:jc w:val="left"/>
                              </w:pPr>
                              <w:r>
                                <w:rPr>
                                  <w:color w:val="141414"/>
                                  <w:w w:val="118"/>
                                  <w:sz w:val="15"/>
                                </w:rPr>
                                <w:t>A</w:t>
                              </w:r>
                            </w:p>
                          </w:txbxContent>
                        </v:textbox>
                      </v:rect>
                      <v:rect id="Rectangle 8737" o:spid="_x0000_s1826"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HU8cA&#10;AADdAAAADwAAAGRycy9kb3ducmV2LnhtbESPW2vCQBSE34X+h+UU+mY2baH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TR1PHAAAA3QAAAA8AAAAAAAAAAAAAAAAAmAIAAGRy&#10;cy9kb3ducmV2LnhtbFBLBQYAAAAABAAEAPUAAACMAwAAAAA=&#10;" filled="f" stroked="f">
                        <v:textbox inset="0,0,0,0">
                          <w:txbxContent>
                            <w:p w14:paraId="400B94C4"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8922" o:spid="_x0000_s1827" style="position:absolute;left:2537;top:555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14:paraId="7F3660AA" w14:textId="77777777" w:rsidR="006E2FA2" w:rsidRDefault="006E2FA2">
                              <w:pPr>
                                <w:spacing w:after="160" w:line="259" w:lineRule="auto"/>
                                <w:ind w:left="0" w:firstLine="0"/>
                                <w:jc w:val="left"/>
                              </w:pPr>
                              <w:r>
                                <w:rPr>
                                  <w:color w:val="141414"/>
                                  <w:w w:val="118"/>
                                  <w:sz w:val="12"/>
                                </w:rPr>
                                <w:t>A</w:t>
                              </w:r>
                            </w:p>
                          </w:txbxContent>
                        </v:textbox>
                      </v:rect>
                      <v:rect id="Rectangle 8923" o:spid="_x0000_s1828" style="position:absolute;left:3051;top:582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MRsYA&#10;AADdAAAADwAAAGRycy9kb3ducmV2LnhtbESPT2vCQBTE74LfYXlCb7pRoS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RMRsYAAADdAAAADwAAAAAAAAAAAAAAAACYAgAAZHJz&#10;L2Rvd25yZXYueG1sUEsFBgAAAAAEAAQA9QAAAIsDAAAAAA==&#10;" filled="f" stroked="f">
                        <v:textbox inset="0,0,0,0">
                          <w:txbxContent>
                            <w:p w14:paraId="54A1C4E4" w14:textId="77777777" w:rsidR="006E2FA2" w:rsidRDefault="006E2FA2">
                              <w:pPr>
                                <w:spacing w:after="160" w:line="259" w:lineRule="auto"/>
                                <w:ind w:left="0" w:firstLine="0"/>
                                <w:jc w:val="left"/>
                              </w:pPr>
                              <w:r>
                                <w:rPr>
                                  <w:color w:val="141414"/>
                                  <w:w w:val="99"/>
                                  <w:sz w:val="10"/>
                                </w:rPr>
                                <w:t>1</w:t>
                              </w:r>
                            </w:p>
                          </w:txbxContent>
                        </v:textbox>
                      </v:rect>
                      <v:shape id="Shape 8926" o:spid="_x0000_s1829" style="position:absolute;left:4662;top:6079;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hh8QA&#10;AADdAAAADwAAAGRycy9kb3ducmV2LnhtbESPQWsCMRSE74X+h/AKvYhmFRG7NYoogkgvVaEeH5vX&#10;3bTJy5JE3f77RhA8DjPzDTNbdM6KC4VoPCsYDgoQxJXXhmsFx8OmPwURE7JG65kU/FGExfz5aYal&#10;9lf+pMs+1SJDOJaooEmpLaWMVUMO48C3xNn79sFhyjLUUge8ZrizclQUE+nQcF5osKVVQ9Xv/uwU&#10;8E9Ip96Hba0fR9P72pq43hmlXl+65TuIRF16hO/trVYwfRtN4PYmPw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YYYfEAAAA3QAAAA8AAAAAAAAAAAAAAAAAmAIAAGRycy9k&#10;b3ducmV2LnhtbFBLBQYAAAAABAAEAPUAAACJAwAAAAA=&#10;" path="m18117,v9995,,18116,8109,18116,18116c36233,28148,28112,36221,18117,36221,8122,36221,,28148,,18116,,8109,8122,,18117,xe" fillcolor="#141414" stroked="f" strokeweight="0">
                        <v:stroke miterlimit="1" joinstyle="miter" endcap="round"/>
                        <v:path arrowok="t" textboxrect="0,0,36233,36221"/>
                      </v:shape>
                      <v:shape id="Shape 8927" o:spid="_x0000_s1830" style="position:absolute;left:3873;top:624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67KMUA&#10;AADdAAAADwAAAGRycy9kb3ducmV2LnhtbESPQUsDMRSE7wX/Q3iCl9Imbq3WtWkRpdWb2Or9kbzu&#10;Lm5ewiZ2t/++KQgeh5n5hlmuB9eKI3Wx8azhdqpAEBtvG640fO03kwWImJAttp5Jw4kirFdXoyWW&#10;1vf8ScddqkSGcCxRQ51SKKWMpiaHceoDcfYOvnOYsuwqaTvsM9y1slDqXjpsOC/UGOilJvOz+3Ua&#10;xo3amu/wcSj6WTF/vVPBvOFc65vr4fkJRKIh/Yf/2u9Ww+KxeIDLm/wE5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rsoxQAAAN0AAAAPAAAAAAAAAAAAAAAAAJgCAABkcnMv&#10;ZG93bnJldi54bWxQSwUGAAAAAAQABAD1AAAAigMAAAAA&#10;" path="m192217,l,e" filled="f" strokecolor="#141414" strokeweight=".1335mm">
                        <v:stroke miterlimit="1" joinstyle="miter" endcap="round"/>
                        <v:path arrowok="t" textboxrect="0,0,192217,0"/>
                      </v:shape>
                      <v:shape id="Shape 8928" o:spid="_x0000_s1831" style="position:absolute;left:3873;top:6247;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s3cEA&#10;AADdAAAADwAAAGRycy9kb3ducmV2LnhtbERPy6rCMBDdC/5DGMGNaHpdiFajiHBBwY1VEHdDM7a1&#10;zaQ2Uevfm4Xg8nDei1VrKvGkxhWWFfyNIhDEqdUFZwpOx//hFITzyBory6TgTQ5Wy25ngbG2Lz7Q&#10;M/GZCCHsYlSQe1/HUro0J4NuZGviwF1tY9AH2GRSN/gK4aaS4yiaSIMFh4Yca9rklJbJwyiQZqb3&#10;u1tSbi7lUd8n59NA16VS/V67noPw1Pqf+OveagXT2TjMDW/CE5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kbN3BAAAA3QAAAA8AAAAAAAAAAAAAAAAAmAIAAGRycy9kb3du&#10;cmV2LnhtbFBLBQYAAAAABAAEAPUAAACGAwAAAAA=&#10;" path="m96108,r,96108l,96108e" filled="f" strokecolor="#141414" strokeweight=".1335mm">
                        <v:stroke miterlimit="1" joinstyle="miter" endcap="round"/>
                        <v:path arrowok="t" textboxrect="0,0,96108,96108"/>
                      </v:shape>
                      <v:rect id="Rectangle 8929" o:spid="_x0000_s1832" style="position:absolute;left:2548;top:6514;width:68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7rMUA&#10;AADdAAAADwAAAGRycy9kb3ducmV2LnhtbESPQYvCMBSE7wv+h/AEb2uqB2mrUUR30eOuCurt0Tzb&#10;YvNSmmjr/vqNIHgcZuYbZrboTCXu1LjSsoLRMAJBnFldcq7gsP/+jEE4j6yxskwKHuRgMe99zDDV&#10;tuVfuu98LgKEXYoKCu/rVEqXFWTQDW1NHLyLbQz6IJtc6gbbADeVHEfRRBosOSwUWNOqoOy6uxkF&#10;m7henrb2r82rr/Pm+HNM1vvEKzXod8spCE+df4df7a1WEC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HusxQAAAN0AAAAPAAAAAAAAAAAAAAAAAJgCAABkcnMv&#10;ZG93bnJldi54bWxQSwUGAAAAAAQABAD1AAAAigMAAAAA&#10;" filled="f" stroked="f">
                        <v:textbox inset="0,0,0,0">
                          <w:txbxContent>
                            <w:p w14:paraId="1178B615" w14:textId="77777777" w:rsidR="006E2FA2" w:rsidRDefault="006E2FA2">
                              <w:pPr>
                                <w:spacing w:after="160" w:line="259" w:lineRule="auto"/>
                                <w:ind w:left="0" w:firstLine="0"/>
                                <w:jc w:val="left"/>
                              </w:pPr>
                              <w:r>
                                <w:rPr>
                                  <w:color w:val="141414"/>
                                  <w:w w:val="118"/>
                                  <w:sz w:val="12"/>
                                </w:rPr>
                                <w:t>A</w:t>
                              </w:r>
                            </w:p>
                          </w:txbxContent>
                        </v:textbox>
                      </v:rect>
                      <v:rect id="Rectangle 8930" o:spid="_x0000_s1833" style="position:absolute;left:3062;top:6787;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E7MIA&#10;AADdAAAADwAAAGRycy9kb3ducmV2LnhtbERPy4rCMBTdC/5DuMLsNHWE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0TswgAAAN0AAAAPAAAAAAAAAAAAAAAAAJgCAABkcnMvZG93&#10;bnJldi54bWxQSwUGAAAAAAQABAD1AAAAhwMAAAAA&#10;" filled="f" stroked="f">
                        <v:textbox inset="0,0,0,0">
                          <w:txbxContent>
                            <w:p w14:paraId="6B4A2BAD" w14:textId="77777777" w:rsidR="006E2FA2" w:rsidRDefault="006E2FA2">
                              <w:pPr>
                                <w:spacing w:after="160" w:line="259" w:lineRule="auto"/>
                                <w:ind w:left="0" w:firstLine="0"/>
                                <w:jc w:val="left"/>
                              </w:pPr>
                              <w:r>
                                <w:rPr>
                                  <w:color w:val="141414"/>
                                  <w:w w:val="99"/>
                                  <w:sz w:val="10"/>
                                </w:rPr>
                                <w:t>2</w:t>
                              </w:r>
                            </w:p>
                          </w:txbxContent>
                        </v:textbox>
                      </v:rect>
                      <w10:anchorlock/>
                    </v:group>
                  </w:pict>
                </mc:Fallback>
              </mc:AlternateContent>
            </w:r>
            <w:r>
              <w:rPr>
                <w:color w:val="141414"/>
                <w:sz w:val="30"/>
              </w:rPr>
              <w:tab/>
            </w:r>
            <w:r>
              <w:rPr>
                <w:color w:val="141414"/>
                <w:sz w:val="12"/>
              </w:rPr>
              <w:t>A</w:t>
            </w:r>
            <w:r>
              <w:rPr>
                <w:color w:val="141414"/>
                <w:sz w:val="16"/>
                <w:vertAlign w:val="subscript"/>
              </w:rPr>
              <w:t>1</w:t>
            </w:r>
          </w:p>
        </w:tc>
        <w:tc>
          <w:tcPr>
            <w:tcW w:w="1761" w:type="dxa"/>
            <w:tcBorders>
              <w:top w:val="nil"/>
              <w:left w:val="nil"/>
              <w:bottom w:val="single" w:sz="3" w:space="0" w:color="646464"/>
              <w:right w:val="nil"/>
            </w:tcBorders>
            <w:vAlign w:val="bottom"/>
          </w:tcPr>
          <w:tbl>
            <w:tblPr>
              <w:tblStyle w:val="TableGrid"/>
              <w:tblpPr w:vertAnchor="text" w:tblpX="853" w:tblpY="-904"/>
              <w:tblOverlap w:val="never"/>
              <w:tblW w:w="757" w:type="dxa"/>
              <w:tblInd w:w="0" w:type="dxa"/>
              <w:tblCellMar>
                <w:top w:w="76" w:type="dxa"/>
                <w:left w:w="117" w:type="dxa"/>
                <w:right w:w="114" w:type="dxa"/>
              </w:tblCellMar>
              <w:tblLook w:val="04A0" w:firstRow="1" w:lastRow="0" w:firstColumn="1" w:lastColumn="0" w:noHBand="0" w:noVBand="1"/>
            </w:tblPr>
            <w:tblGrid>
              <w:gridCol w:w="378"/>
              <w:gridCol w:w="379"/>
            </w:tblGrid>
            <w:tr w:rsidR="00A21FDC" w14:paraId="189B1B9E"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3D76AB24" w14:textId="77777777" w:rsidR="00A21FDC" w:rsidRDefault="00252176">
                  <w:pPr>
                    <w:spacing w:after="0" w:line="259" w:lineRule="auto"/>
                    <w:ind w:left="0"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0C905860" w14:textId="77777777" w:rsidR="00A21FDC" w:rsidRDefault="00252176">
                  <w:pPr>
                    <w:spacing w:after="0" w:line="259" w:lineRule="auto"/>
                    <w:ind w:left="2" w:firstLine="0"/>
                    <w:jc w:val="left"/>
                  </w:pPr>
                  <w:r>
                    <w:rPr>
                      <w:color w:val="141414"/>
                      <w:sz w:val="15"/>
                    </w:rPr>
                    <w:t>A</w:t>
                  </w:r>
                  <w:r>
                    <w:rPr>
                      <w:color w:val="141414"/>
                      <w:sz w:val="12"/>
                      <w:vertAlign w:val="subscript"/>
                    </w:rPr>
                    <w:t>2</w:t>
                  </w:r>
                </w:p>
              </w:tc>
            </w:tr>
            <w:tr w:rsidR="00A21FDC" w14:paraId="485C473F"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117F2D7B" w14:textId="77777777" w:rsidR="00A21FDC" w:rsidRDefault="00252176">
                  <w:pPr>
                    <w:spacing w:after="0" w:line="259" w:lineRule="auto"/>
                    <w:ind w:left="7"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57007A2F" w14:textId="77777777" w:rsidR="00A21FDC" w:rsidRDefault="00252176">
                  <w:pPr>
                    <w:spacing w:after="0" w:line="259" w:lineRule="auto"/>
                    <w:ind w:left="1" w:firstLine="0"/>
                    <w:jc w:val="left"/>
                  </w:pPr>
                  <w:r>
                    <w:rPr>
                      <w:color w:val="141414"/>
                      <w:sz w:val="15"/>
                    </w:rPr>
                    <w:t>A</w:t>
                  </w:r>
                  <w:r>
                    <w:rPr>
                      <w:color w:val="141414"/>
                      <w:sz w:val="12"/>
                      <w:vertAlign w:val="subscript"/>
                    </w:rPr>
                    <w:t>3</w:t>
                  </w:r>
                </w:p>
              </w:tc>
            </w:tr>
            <w:tr w:rsidR="00A21FDC" w14:paraId="54BB6A5F" w14:textId="77777777">
              <w:trPr>
                <w:trHeight w:val="530"/>
              </w:trPr>
              <w:tc>
                <w:tcPr>
                  <w:tcW w:w="378" w:type="dxa"/>
                  <w:tcBorders>
                    <w:top w:val="single" w:sz="3" w:space="0" w:color="141414"/>
                    <w:left w:val="nil"/>
                    <w:bottom w:val="single" w:sz="3" w:space="0" w:color="141414"/>
                    <w:right w:val="nil"/>
                  </w:tcBorders>
                  <w:vAlign w:val="bottom"/>
                </w:tcPr>
                <w:p w14:paraId="1726247D" w14:textId="77777777" w:rsidR="00A21FDC" w:rsidRDefault="00A21FDC">
                  <w:pPr>
                    <w:spacing w:after="160" w:line="259" w:lineRule="auto"/>
                    <w:ind w:left="0" w:firstLine="0"/>
                    <w:jc w:val="left"/>
                  </w:pPr>
                </w:p>
              </w:tc>
              <w:tc>
                <w:tcPr>
                  <w:tcW w:w="378" w:type="dxa"/>
                  <w:tcBorders>
                    <w:top w:val="single" w:sz="3" w:space="0" w:color="141414"/>
                    <w:left w:val="nil"/>
                    <w:bottom w:val="nil"/>
                    <w:right w:val="nil"/>
                  </w:tcBorders>
                </w:tcPr>
                <w:p w14:paraId="2D5298C4" w14:textId="77777777" w:rsidR="00A21FDC" w:rsidRDefault="00A21FDC">
                  <w:pPr>
                    <w:spacing w:after="160" w:line="259" w:lineRule="auto"/>
                    <w:ind w:left="0" w:firstLine="0"/>
                    <w:jc w:val="left"/>
                  </w:pPr>
                </w:p>
              </w:tc>
            </w:tr>
            <w:tr w:rsidR="00A21FDC" w14:paraId="78B026C4"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34ECB02E" w14:textId="77777777" w:rsidR="00A21FDC" w:rsidRDefault="00252176">
                  <w:pPr>
                    <w:spacing w:after="0" w:line="259" w:lineRule="auto"/>
                    <w:ind w:left="0" w:firstLine="0"/>
                    <w:jc w:val="left"/>
                  </w:pPr>
                  <w:r>
                    <w:rPr>
                      <w:color w:val="141414"/>
                      <w:sz w:val="15"/>
                    </w:rPr>
                    <w:t>B</w:t>
                  </w:r>
                  <w:r>
                    <w:rPr>
                      <w:color w:val="141414"/>
                      <w:sz w:val="12"/>
                      <w:vertAlign w:val="subscript"/>
                    </w:rPr>
                    <w:t>1</w:t>
                  </w:r>
                </w:p>
              </w:tc>
              <w:tc>
                <w:tcPr>
                  <w:tcW w:w="378" w:type="dxa"/>
                  <w:tcBorders>
                    <w:top w:val="nil"/>
                    <w:left w:val="single" w:sz="3" w:space="0" w:color="141414"/>
                    <w:bottom w:val="single" w:sz="3" w:space="0" w:color="141414"/>
                    <w:right w:val="nil"/>
                  </w:tcBorders>
                  <w:shd w:val="clear" w:color="auto" w:fill="141414"/>
                </w:tcPr>
                <w:p w14:paraId="772F9D3D" w14:textId="77777777" w:rsidR="00A21FDC" w:rsidRDefault="00252176">
                  <w:pPr>
                    <w:spacing w:after="0" w:line="259" w:lineRule="auto"/>
                    <w:ind w:left="33" w:firstLine="0"/>
                    <w:jc w:val="left"/>
                  </w:pPr>
                  <w:r>
                    <w:rPr>
                      <w:b/>
                      <w:color w:val="FFFFFF"/>
                      <w:sz w:val="15"/>
                    </w:rPr>
                    <w:t>?</w:t>
                  </w:r>
                </w:p>
              </w:tc>
            </w:tr>
            <w:tr w:rsidR="00A21FDC" w14:paraId="60C37E55"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18CC25EA" w14:textId="77777777" w:rsidR="00A21FDC" w:rsidRDefault="00252176">
                  <w:pPr>
                    <w:spacing w:after="0" w:line="259" w:lineRule="auto"/>
                    <w:ind w:left="7"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6AD74D75" w14:textId="77777777" w:rsidR="00A21FDC" w:rsidRDefault="00252176">
                  <w:pPr>
                    <w:spacing w:after="0" w:line="259" w:lineRule="auto"/>
                    <w:ind w:left="1" w:firstLine="0"/>
                    <w:jc w:val="left"/>
                  </w:pPr>
                  <w:r>
                    <w:rPr>
                      <w:color w:val="141414"/>
                      <w:sz w:val="15"/>
                    </w:rPr>
                    <w:t>A</w:t>
                  </w:r>
                  <w:r>
                    <w:rPr>
                      <w:color w:val="141414"/>
                      <w:sz w:val="12"/>
                      <w:vertAlign w:val="subscript"/>
                    </w:rPr>
                    <w:t>3</w:t>
                  </w:r>
                </w:p>
              </w:tc>
            </w:tr>
          </w:tbl>
          <w:p w14:paraId="46D27465" w14:textId="77777777" w:rsidR="00A21FDC" w:rsidRDefault="00252176">
            <w:pPr>
              <w:spacing w:after="0" w:line="259" w:lineRule="auto"/>
              <w:ind w:left="140" w:right="151" w:firstLine="0"/>
              <w:jc w:val="left"/>
            </w:pPr>
            <w:r>
              <w:rPr>
                <w:noProof/>
                <w:sz w:val="22"/>
              </w:rPr>
              <mc:AlternateContent>
                <mc:Choice Requires="wpg">
                  <w:drawing>
                    <wp:anchor distT="0" distB="0" distL="114300" distR="114300" simplePos="0" relativeHeight="251686912" behindDoc="0" locked="0" layoutInCell="1" allowOverlap="1" wp14:anchorId="1A8BC524" wp14:editId="7F16C7F9">
                      <wp:simplePos x="0" y="0"/>
                      <wp:positionH relativeFrom="column">
                        <wp:posOffset>-323619</wp:posOffset>
                      </wp:positionH>
                      <wp:positionV relativeFrom="paragraph">
                        <wp:posOffset>-1172914</wp:posOffset>
                      </wp:positionV>
                      <wp:extent cx="1117357" cy="989072"/>
                      <wp:effectExtent l="0" t="0" r="0" b="0"/>
                      <wp:wrapSquare wrapText="bothSides"/>
                      <wp:docPr id="109837" name="Group 109837"/>
                      <wp:cNvGraphicFramePr/>
                      <a:graphic xmlns:a="http://schemas.openxmlformats.org/drawingml/2006/main">
                        <a:graphicData uri="http://schemas.microsoft.com/office/word/2010/wordprocessingGroup">
                          <wpg:wgp>
                            <wpg:cNvGrpSpPr/>
                            <wpg:grpSpPr>
                              <a:xfrm>
                                <a:off x="0" y="0"/>
                                <a:ext cx="1117357" cy="989072"/>
                                <a:chOff x="0" y="0"/>
                                <a:chExt cx="1117357" cy="989072"/>
                              </a:xfrm>
                            </wpg:grpSpPr>
                            <wps:wsp>
                              <wps:cNvPr id="8694" name="Shape 8694"/>
                              <wps:cNvSpPr/>
                              <wps:spPr>
                                <a:xfrm>
                                  <a:off x="509591" y="820713"/>
                                  <a:ext cx="36233" cy="36233"/>
                                </a:xfrm>
                                <a:custGeom>
                                  <a:avLst/>
                                  <a:gdLst/>
                                  <a:ahLst/>
                                  <a:cxnLst/>
                                  <a:rect l="0" t="0" r="0" b="0"/>
                                  <a:pathLst>
                                    <a:path w="36233" h="36233">
                                      <a:moveTo>
                                        <a:pt x="18117" y="0"/>
                                      </a:moveTo>
                                      <a:cubicBezTo>
                                        <a:pt x="28111" y="0"/>
                                        <a:pt x="36233" y="8122"/>
                                        <a:pt x="36233" y="18117"/>
                                      </a:cubicBezTo>
                                      <a:cubicBezTo>
                                        <a:pt x="36233" y="28112"/>
                                        <a:pt x="28111"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695" name="Rectangle 8695"/>
                              <wps:cNvSpPr/>
                              <wps:spPr>
                                <a:xfrm>
                                  <a:off x="661277" y="676861"/>
                                  <a:ext cx="68207" cy="149606"/>
                                </a:xfrm>
                                <a:prstGeom prst="rect">
                                  <a:avLst/>
                                </a:prstGeom>
                                <a:ln>
                                  <a:noFill/>
                                </a:ln>
                              </wps:spPr>
                              <wps:txbx>
                                <w:txbxContent>
                                  <w:p w14:paraId="4FA42B33"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696" name="Rectangle 8696"/>
                              <wps:cNvSpPr/>
                              <wps:spPr>
                                <a:xfrm>
                                  <a:off x="712636" y="704466"/>
                                  <a:ext cx="44083" cy="128988"/>
                                </a:xfrm>
                                <a:prstGeom prst="rect">
                                  <a:avLst/>
                                </a:prstGeom>
                                <a:ln>
                                  <a:noFill/>
                                </a:ln>
                              </wps:spPr>
                              <wps:txbx>
                                <w:txbxContent>
                                  <w:p w14:paraId="50076CBD"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697" name="Rectangle 8697"/>
                              <wps:cNvSpPr/>
                              <wps:spPr>
                                <a:xfrm>
                                  <a:off x="327778" y="773588"/>
                                  <a:ext cx="68207" cy="149606"/>
                                </a:xfrm>
                                <a:prstGeom prst="rect">
                                  <a:avLst/>
                                </a:prstGeom>
                                <a:ln>
                                  <a:noFill/>
                                </a:ln>
                              </wps:spPr>
                              <wps:txbx>
                                <w:txbxContent>
                                  <w:p w14:paraId="7A46A701"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698" name="Rectangle 8698"/>
                              <wps:cNvSpPr/>
                              <wps:spPr>
                                <a:xfrm>
                                  <a:off x="379136" y="801194"/>
                                  <a:ext cx="44083" cy="128988"/>
                                </a:xfrm>
                                <a:prstGeom prst="rect">
                                  <a:avLst/>
                                </a:prstGeom>
                                <a:ln>
                                  <a:noFill/>
                                </a:ln>
                              </wps:spPr>
                              <wps:txbx>
                                <w:txbxContent>
                                  <w:p w14:paraId="26711814"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719" name="Rectangle 8719"/>
                              <wps:cNvSpPr/>
                              <wps:spPr>
                                <a:xfrm>
                                  <a:off x="567100" y="0"/>
                                  <a:ext cx="83087" cy="1100073"/>
                                </a:xfrm>
                                <a:prstGeom prst="rect">
                                  <a:avLst/>
                                </a:prstGeom>
                                <a:ln>
                                  <a:noFill/>
                                </a:ln>
                              </wps:spPr>
                              <wps:txbx>
                                <w:txbxContent>
                                  <w:p w14:paraId="5AC6E171"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8722" name="Shape 8722"/>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8723" name="Shape 8723"/>
                              <wps:cNvSpPr/>
                              <wps:spPr>
                                <a:xfrm>
                                  <a:off x="994411" y="477488"/>
                                  <a:ext cx="122946" cy="80535"/>
                                </a:xfrm>
                                <a:custGeom>
                                  <a:avLst/>
                                  <a:gdLst/>
                                  <a:ahLst/>
                                  <a:cxnLst/>
                                  <a:rect l="0" t="0" r="0" b="0"/>
                                  <a:pathLst>
                                    <a:path w="122946" h="80535">
                                      <a:moveTo>
                                        <a:pt x="26929" y="0"/>
                                      </a:moveTo>
                                      <a:lnTo>
                                        <a:pt x="122946" y="77106"/>
                                      </a:lnTo>
                                      <a:lnTo>
                                        <a:pt x="0" y="80535"/>
                                      </a:lnTo>
                                      <a:cubicBezTo>
                                        <a:pt x="25426" y="62607"/>
                                        <a:pt x="36223" y="30030"/>
                                        <a:pt x="26929"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8738" name="Rectangle 8738"/>
                              <wps:cNvSpPr/>
                              <wps:spPr>
                                <a:xfrm>
                                  <a:off x="661277" y="864484"/>
                                  <a:ext cx="68207" cy="149606"/>
                                </a:xfrm>
                                <a:prstGeom prst="rect">
                                  <a:avLst/>
                                </a:prstGeom>
                                <a:ln>
                                  <a:noFill/>
                                </a:ln>
                              </wps:spPr>
                              <wps:txbx>
                                <w:txbxContent>
                                  <w:p w14:paraId="5DA602F3"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739" name="Rectangle 8739"/>
                              <wps:cNvSpPr/>
                              <wps:spPr>
                                <a:xfrm>
                                  <a:off x="712636" y="892089"/>
                                  <a:ext cx="44083" cy="128988"/>
                                </a:xfrm>
                                <a:prstGeom prst="rect">
                                  <a:avLst/>
                                </a:prstGeom>
                                <a:ln>
                                  <a:noFill/>
                                </a:ln>
                              </wps:spPr>
                              <wps:txbx>
                                <w:txbxContent>
                                  <w:p w14:paraId="64980BC3"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8740" name="Shape 8740"/>
                              <wps:cNvSpPr/>
                              <wps:spPr>
                                <a:xfrm>
                                  <a:off x="432488" y="742722"/>
                                  <a:ext cx="192217" cy="96108"/>
                                </a:xfrm>
                                <a:custGeom>
                                  <a:avLst/>
                                  <a:gdLst/>
                                  <a:ahLst/>
                                  <a:cxnLst/>
                                  <a:rect l="0" t="0" r="0" b="0"/>
                                  <a:pathLst>
                                    <a:path w="192217" h="96108">
                                      <a:moveTo>
                                        <a:pt x="0" y="96108"/>
                                      </a:moveTo>
                                      <a:lnTo>
                                        <a:pt x="96109" y="96108"/>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41" name="Shape 8741"/>
                              <wps:cNvSpPr/>
                              <wps:spPr>
                                <a:xfrm>
                                  <a:off x="528597" y="838830"/>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1A8BC524" id="Group 109837" o:spid="_x0000_s1834" style="position:absolute;left:0;text-align:left;margin-left:-25.5pt;margin-top:-92.35pt;width:88pt;height:77.9pt;z-index:251686912;mso-position-horizontal-relative:text;mso-position-vertical-relative:text"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">
                      <v:shape id="Shape 8694" o:spid="_x0000_s1835" style="position:absolute;left:5095;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PUcUA&#10;AADdAAAADwAAAGRycy9kb3ducmV2LnhtbESPT4vCMBTE7wv7HcITvCya+gep1SirIHjwYndZPD6a&#10;Z1tsXmoTbf32RhD2OMzMb5jlujOVuFPjSssKRsMIBHFmdcm5gt+f3SAG4TyyxsoyKXiQg/Xq82OJ&#10;ibYtH+me+lwECLsEFRTe14mULivIoBvamjh4Z9sY9EE2udQNtgFuKjmOopk0WHJYKLCmbUHZJb0Z&#10;BVdzbTfyS6ZlnmZTM5mfDn/xXql+r/tegPDU+f/wu73XCuLZfAq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U9RxQAAAN0AAAAPAAAAAAAAAAAAAAAAAJgCAABkcnMv&#10;ZG93bnJldi54bWxQSwUGAAAAAAQABAD1AAAAigMAAAAA&#10;" path="m18117,v9994,,18116,8122,18116,18117c36233,28112,28111,36233,18117,36233,8121,36233,,28112,,18117,,8122,8121,,18117,xe" fillcolor="#141414" stroked="f" strokeweight="0">
                        <v:stroke miterlimit="1" joinstyle="miter" endcap="round"/>
                        <v:path arrowok="t" textboxrect="0,0,36233,36233"/>
                      </v:shape>
                      <v:rect id="Rectangle 8695" o:spid="_x0000_s1836"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sG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sGMYAAADdAAAADwAAAAAAAAAAAAAAAACYAgAAZHJz&#10;L2Rvd25yZXYueG1sUEsFBgAAAAAEAAQA9QAAAIsDAAAAAA==&#10;" filled="f" stroked="f">
                        <v:textbox inset="0,0,0,0">
                          <w:txbxContent>
                            <w:p w14:paraId="4FA42B33" w14:textId="77777777" w:rsidR="006E2FA2" w:rsidRDefault="006E2FA2">
                              <w:pPr>
                                <w:spacing w:after="160" w:line="259" w:lineRule="auto"/>
                                <w:ind w:left="0" w:firstLine="0"/>
                                <w:jc w:val="left"/>
                              </w:pPr>
                              <w:r>
                                <w:rPr>
                                  <w:color w:val="141414"/>
                                  <w:w w:val="124"/>
                                  <w:sz w:val="12"/>
                                </w:rPr>
                                <w:t>B</w:t>
                              </w:r>
                            </w:p>
                          </w:txbxContent>
                        </v:textbox>
                      </v:rect>
                      <v:rect id="Rectangle 8696" o:spid="_x0000_s1837"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14:paraId="50076CBD" w14:textId="77777777" w:rsidR="006E2FA2" w:rsidRDefault="006E2FA2">
                              <w:pPr>
                                <w:spacing w:after="160" w:line="259" w:lineRule="auto"/>
                                <w:ind w:left="0" w:firstLine="0"/>
                                <w:jc w:val="left"/>
                              </w:pPr>
                              <w:r>
                                <w:rPr>
                                  <w:color w:val="141414"/>
                                  <w:w w:val="98"/>
                                  <w:sz w:val="10"/>
                                </w:rPr>
                                <w:t>1</w:t>
                              </w:r>
                            </w:p>
                          </w:txbxContent>
                        </v:textbox>
                      </v:rect>
                      <v:rect id="Rectangle 8697" o:spid="_x0000_s1838" style="position:absolute;left:3277;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14:paraId="7A46A701" w14:textId="77777777" w:rsidR="006E2FA2" w:rsidRDefault="006E2FA2">
                              <w:pPr>
                                <w:spacing w:after="160" w:line="259" w:lineRule="auto"/>
                                <w:ind w:left="0" w:firstLine="0"/>
                                <w:jc w:val="left"/>
                              </w:pPr>
                              <w:r>
                                <w:rPr>
                                  <w:color w:val="141414"/>
                                  <w:w w:val="118"/>
                                  <w:sz w:val="12"/>
                                </w:rPr>
                                <w:t>A</w:t>
                              </w:r>
                            </w:p>
                          </w:txbxContent>
                        </v:textbox>
                      </v:rect>
                      <v:rect id="Rectangle 8698" o:spid="_x0000_s1839" style="position:absolute;left:3791;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14:paraId="26711814" w14:textId="77777777" w:rsidR="006E2FA2" w:rsidRDefault="006E2FA2">
                              <w:pPr>
                                <w:spacing w:after="160" w:line="259" w:lineRule="auto"/>
                                <w:ind w:left="0" w:firstLine="0"/>
                                <w:jc w:val="left"/>
                              </w:pPr>
                              <w:r>
                                <w:rPr>
                                  <w:color w:val="141414"/>
                                  <w:w w:val="98"/>
                                  <w:sz w:val="10"/>
                                </w:rPr>
                                <w:t>1</w:t>
                              </w:r>
                            </w:p>
                          </w:txbxContent>
                        </v:textbox>
                      </v:rect>
                      <v:rect id="Rectangle 8719" o:spid="_x0000_s1840"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14:paraId="5AC6E171"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8722" o:spid="_x0000_s184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mscA&#10;AADdAAAADwAAAGRycy9kb3ducmV2LnhtbESPT2vCQBTE7wW/w/KEXkrdNGgr0VXSgrSHXvyH12f2&#10;mQSzb8PuNsZ+elco9DjMzG+Y+bI3jejI+dqygpdRAoK4sLrmUsFuu3qegvABWWNjmRRcycNyMXiY&#10;Y6bthdfUbUIpIoR9hgqqENpMSl9UZNCPbEscvZN1BkOUrpTa4SXCTSPTJHmVBmuOCxW29FFRcd78&#10;GAUTHJvvyfsqPx5+986cnzr/mZ+Uehz2+QxEoD78h//aX1rB9C1N4f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ftJrHAAAA3QAAAA8AAAAAAAAAAAAAAAAAmAIAAGRy&#10;cy9kb3ducmV2LnhtbFBLBQYAAAAABAAEAPUAAACMAwAAAAA=&#10;" path="m,194608v,,523815,-194608,1105248,e" filled="f" strokecolor="#505050" strokeweight=".26697mm">
                        <v:stroke miterlimit="1" joinstyle="miter" endcap="round"/>
                        <v:path arrowok="t" textboxrect="0,0,1105248,194608"/>
                      </v:shape>
                      <v:shape id="Shape 8723" o:spid="_x0000_s1842" style="position:absolute;left:9944;top:4774;width:1229;height:806;visibility:visible;mso-wrap-style:square;v-text-anchor:top" coordsize="122946,80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JccUA&#10;AADdAAAADwAAAGRycy9kb3ducmV2LnhtbESPQYvCMBSE7wv+h/AEb2uqslqqUVxB8ODFqujx0Tzb&#10;YvPSbaKt/34jLOxxmJlvmMWqM5V4UuNKywpGwwgEcWZ1ybmC03H7GYNwHlljZZkUvMjBatn7WGCi&#10;bcsHeqY+FwHCLkEFhfd1IqXLCjLohrYmDt7NNgZ9kE0udYNtgJtKjqNoKg2WHBYKrGlTUHZPH0ZB&#10;uzl/a53+TL/iLeXX/eky4f1FqUG/W89BeOr8f/ivvdMK4tl4Au834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clxxQAAAN0AAAAPAAAAAAAAAAAAAAAAAJgCAABkcnMv&#10;ZG93bnJldi54bWxQSwUGAAAAAAQABAD1AAAAigMAAAAA&#10;" path="m26929,r96017,77106l,80535c25426,62607,36223,30030,26929,xe" fillcolor="#505050" strokecolor="#505050" strokeweight=".17406mm">
                        <v:path arrowok="t" textboxrect="0,0,122946,80535"/>
                      </v:shape>
                      <v:rect id="Rectangle 8738" o:spid="_x0000_s1843"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TIcMA&#10;AADdAAAADwAAAGRycy9kb3ducmV2LnhtbERPy4rCMBTdD/gP4QruxlQF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zTIcMAAADdAAAADwAAAAAAAAAAAAAAAACYAgAAZHJzL2Rv&#10;d25yZXYueG1sUEsFBgAAAAAEAAQA9QAAAIgDAAAAAA==&#10;" filled="f" stroked="f">
                        <v:textbox inset="0,0,0,0">
                          <w:txbxContent>
                            <w:p w14:paraId="5DA602F3" w14:textId="77777777" w:rsidR="006E2FA2" w:rsidRDefault="006E2FA2">
                              <w:pPr>
                                <w:spacing w:after="160" w:line="259" w:lineRule="auto"/>
                                <w:ind w:left="0" w:firstLine="0"/>
                                <w:jc w:val="left"/>
                              </w:pPr>
                              <w:r>
                                <w:rPr>
                                  <w:color w:val="141414"/>
                                  <w:w w:val="124"/>
                                  <w:sz w:val="12"/>
                                </w:rPr>
                                <w:t>B</w:t>
                              </w:r>
                            </w:p>
                          </w:txbxContent>
                        </v:textbox>
                      </v:rect>
                      <v:rect id="Rectangle 8739" o:spid="_x0000_s1844"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2usYA&#10;AADdAAAADwAAAGRycy9kb3ducmV2LnhtbESPT2vCQBTE70K/w/IK3nTTC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B2usYAAADdAAAADwAAAAAAAAAAAAAAAACYAgAAZHJz&#10;L2Rvd25yZXYueG1sUEsFBgAAAAAEAAQA9QAAAIsDAAAAAA==&#10;" filled="f" stroked="f">
                        <v:textbox inset="0,0,0,0">
                          <w:txbxContent>
                            <w:p w14:paraId="64980BC3" w14:textId="77777777" w:rsidR="006E2FA2" w:rsidRDefault="006E2FA2">
                              <w:pPr>
                                <w:spacing w:after="160" w:line="259" w:lineRule="auto"/>
                                <w:ind w:left="0" w:firstLine="0"/>
                                <w:jc w:val="left"/>
                              </w:pPr>
                              <w:r>
                                <w:rPr>
                                  <w:color w:val="141414"/>
                                  <w:w w:val="98"/>
                                  <w:sz w:val="10"/>
                                </w:rPr>
                                <w:t>2</w:t>
                              </w:r>
                            </w:p>
                          </w:txbxContent>
                        </v:textbox>
                      </v:rect>
                      <v:shape id="Shape 8740" o:spid="_x0000_s1845"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yosEA&#10;AADdAAAADwAAAGRycy9kb3ducmV2LnhtbERPyWrDMBC9B/oPYgK9JXJMaYwbJbiFlPbYLPdBmtrG&#10;1siV5MTp11eHQo6Pt292k+3FhXxoHStYLTMQxNqZlmsFp+N+UYAIEdlg75gU3CjAbvsw22Bp3JW/&#10;6HKItUghHEpU0MQ4lFIG3ZDFsHQDceK+nbcYE/S1NB6vKdz2Ms+yZ2mx5dTQ4EBvDenuMFoFvz9n&#10;/9nmwZkbVnHfvY5avpNSj/OpegERaYp38b/7wygo1k9pf3qTno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sMqLBAAAA3QAAAA8AAAAAAAAAAAAAAAAAmAIAAGRycy9kb3du&#10;cmV2LnhtbFBLBQYAAAAABAAEAPUAAACGAwAAAAA=&#10;" path="m,96108r96109,l96109,r96108,e" filled="f" strokecolor="#141414" strokeweight=".1335mm">
                        <v:stroke miterlimit="1" joinstyle="miter" endcap="round"/>
                        <v:path arrowok="t" textboxrect="0,0,192217,96108"/>
                      </v:shape>
                      <v:shape id="Shape 8741" o:spid="_x0000_s1846" style="position:absolute;left:5285;top:8388;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7K8cA&#10;AADdAAAADwAAAGRycy9kb3ducmV2LnhtbESPQWvCQBSE70L/w/KEXqTZWEpMU1cpgtCCl0ah9PbI&#10;viYx2bcxuzXx37tCweMwM98wy/VoWnGm3tWWFcyjGARxYXXNpYLDfvuUgnAeWWNrmRRcyMF69TBZ&#10;YqbtwF90zn0pAoRdhgoq77tMSldUZNBFtiMO3q/tDfog+1LqHocAN618juNEGqw5LFTY0aaiosn/&#10;jAJpXvXu85g3m59mr0/J92Gmu0apx+n4/gbC0+jv4f/2h1aQLl7mcHsTn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UuyvHAAAA3QAAAA8AAAAAAAAAAAAAAAAAmAIAAGRy&#10;cy9kb3ducmV2LnhtbFBLBQYAAAAABAAEAPUAAACMAwAAAAA=&#10;" path="m,l,96108r96108,e" filled="f" strokecolor="#141414" strokeweight=".1335mm">
                        <v:stroke miterlimit="1" joinstyle="miter" endcap="round"/>
                        <v:path arrowok="t" textboxrect="0,0,96108,96108"/>
                      </v:shape>
                      <w10:wrap type="square"/>
                    </v:group>
                  </w:pict>
                </mc:Fallback>
              </mc:AlternateContent>
            </w:r>
            <w:r>
              <w:rPr>
                <w:noProof/>
                <w:sz w:val="22"/>
              </w:rPr>
              <mc:AlternateContent>
                <mc:Choice Requires="wpg">
                  <w:drawing>
                    <wp:anchor distT="0" distB="0" distL="114300" distR="114300" simplePos="0" relativeHeight="251687936" behindDoc="0" locked="0" layoutInCell="1" allowOverlap="1" wp14:anchorId="280289C1" wp14:editId="046B72FB">
                      <wp:simplePos x="0" y="0"/>
                      <wp:positionH relativeFrom="column">
                        <wp:posOffset>-323619</wp:posOffset>
                      </wp:positionH>
                      <wp:positionV relativeFrom="paragraph">
                        <wp:posOffset>269332</wp:posOffset>
                      </wp:positionV>
                      <wp:extent cx="1117361" cy="696438"/>
                      <wp:effectExtent l="0" t="0" r="0" b="0"/>
                      <wp:wrapSquare wrapText="bothSides"/>
                      <wp:docPr id="109841" name="Group 109841"/>
                      <wp:cNvGraphicFramePr/>
                      <a:graphic xmlns:a="http://schemas.openxmlformats.org/drawingml/2006/main">
                        <a:graphicData uri="http://schemas.microsoft.com/office/word/2010/wordprocessingGroup">
                          <wpg:wgp>
                            <wpg:cNvGrpSpPr/>
                            <wpg:grpSpPr>
                              <a:xfrm>
                                <a:off x="0" y="0"/>
                                <a:ext cx="1117361" cy="696438"/>
                                <a:chOff x="0" y="0"/>
                                <a:chExt cx="1117361" cy="696438"/>
                              </a:xfrm>
                            </wpg:grpSpPr>
                            <wps:wsp>
                              <wps:cNvPr id="8726" name="Shape 8726"/>
                              <wps:cNvSpPr/>
                              <wps:spPr>
                                <a:xfrm>
                                  <a:off x="0" y="501831"/>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8727" name="Shape 8727"/>
                              <wps:cNvSpPr/>
                              <wps:spPr>
                                <a:xfrm>
                                  <a:off x="994404" y="494330"/>
                                  <a:ext cx="122958" cy="80571"/>
                                </a:xfrm>
                                <a:custGeom>
                                  <a:avLst/>
                                  <a:gdLst/>
                                  <a:ahLst/>
                                  <a:cxnLst/>
                                  <a:rect l="0" t="0" r="0" b="0"/>
                                  <a:pathLst>
                                    <a:path w="122958" h="80571">
                                      <a:moveTo>
                                        <a:pt x="0" y="0"/>
                                      </a:moveTo>
                                      <a:lnTo>
                                        <a:pt x="122958" y="3465"/>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8728" name="Rectangle 8728"/>
                              <wps:cNvSpPr/>
                              <wps:spPr>
                                <a:xfrm>
                                  <a:off x="664205" y="251151"/>
                                  <a:ext cx="51271" cy="141328"/>
                                </a:xfrm>
                                <a:prstGeom prst="rect">
                                  <a:avLst/>
                                </a:prstGeom>
                                <a:ln>
                                  <a:noFill/>
                                </a:ln>
                              </wps:spPr>
                              <wps:txbx>
                                <w:txbxContent>
                                  <w:p w14:paraId="2B16554E"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8731" name="Shape 8731"/>
                              <wps:cNvSpPr/>
                              <wps:spPr>
                                <a:xfrm>
                                  <a:off x="528597" y="69346"/>
                                  <a:ext cx="96108" cy="96107"/>
                                </a:xfrm>
                                <a:custGeom>
                                  <a:avLst/>
                                  <a:gdLst/>
                                  <a:ahLst/>
                                  <a:cxnLst/>
                                  <a:rect l="0" t="0" r="0" b="0"/>
                                  <a:pathLst>
                                    <a:path w="96108" h="96107">
                                      <a:moveTo>
                                        <a:pt x="0" y="96107"/>
                                      </a:moveTo>
                                      <a:lnTo>
                                        <a:pt x="0" y="0"/>
                                      </a:lnTo>
                                      <a:lnTo>
                                        <a:pt x="96108"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42" name="Shape 8742"/>
                              <wps:cNvSpPr/>
                              <wps:spPr>
                                <a:xfrm>
                                  <a:off x="509591" y="195677"/>
                                  <a:ext cx="36233" cy="36221"/>
                                </a:xfrm>
                                <a:custGeom>
                                  <a:avLst/>
                                  <a:gdLst/>
                                  <a:ahLst/>
                                  <a:cxnLst/>
                                  <a:rect l="0" t="0" r="0" b="0"/>
                                  <a:pathLst>
                                    <a:path w="36233" h="36221">
                                      <a:moveTo>
                                        <a:pt x="18117" y="0"/>
                                      </a:moveTo>
                                      <a:cubicBezTo>
                                        <a:pt x="28111" y="0"/>
                                        <a:pt x="36233" y="8121"/>
                                        <a:pt x="36233" y="18116"/>
                                      </a:cubicBezTo>
                                      <a:cubicBezTo>
                                        <a:pt x="36233" y="28160"/>
                                        <a:pt x="28111"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743" name="Rectangle 8743"/>
                              <wps:cNvSpPr/>
                              <wps:spPr>
                                <a:xfrm>
                                  <a:off x="661277" y="94996"/>
                                  <a:ext cx="68207" cy="149606"/>
                                </a:xfrm>
                                <a:prstGeom prst="rect">
                                  <a:avLst/>
                                </a:prstGeom>
                                <a:ln>
                                  <a:noFill/>
                                </a:ln>
                              </wps:spPr>
                              <wps:txbx>
                                <w:txbxContent>
                                  <w:p w14:paraId="4F70C0CF"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744" name="Rectangle 8744"/>
                              <wps:cNvSpPr/>
                              <wps:spPr>
                                <a:xfrm>
                                  <a:off x="712636" y="122601"/>
                                  <a:ext cx="44083" cy="128988"/>
                                </a:xfrm>
                                <a:prstGeom prst="rect">
                                  <a:avLst/>
                                </a:prstGeom>
                                <a:ln>
                                  <a:noFill/>
                                </a:ln>
                              </wps:spPr>
                              <wps:txbx>
                                <w:txbxContent>
                                  <w:p w14:paraId="5C5BDD6A"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8745" name="Rectangle 8745"/>
                              <wps:cNvSpPr/>
                              <wps:spPr>
                                <a:xfrm>
                                  <a:off x="327778" y="148551"/>
                                  <a:ext cx="68207" cy="149606"/>
                                </a:xfrm>
                                <a:prstGeom prst="rect">
                                  <a:avLst/>
                                </a:prstGeom>
                                <a:ln>
                                  <a:noFill/>
                                </a:ln>
                              </wps:spPr>
                              <wps:txbx>
                                <w:txbxContent>
                                  <w:p w14:paraId="71969AAF"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746" name="Rectangle 8746"/>
                              <wps:cNvSpPr/>
                              <wps:spPr>
                                <a:xfrm>
                                  <a:off x="379136" y="176157"/>
                                  <a:ext cx="44083" cy="128988"/>
                                </a:xfrm>
                                <a:prstGeom prst="rect">
                                  <a:avLst/>
                                </a:prstGeom>
                                <a:ln>
                                  <a:noFill/>
                                </a:ln>
                              </wps:spPr>
                              <wps:txbx>
                                <w:txbxContent>
                                  <w:p w14:paraId="0C47CBB5"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747" name="Shape 8747"/>
                              <wps:cNvSpPr/>
                              <wps:spPr>
                                <a:xfrm>
                                  <a:off x="432488" y="165451"/>
                                  <a:ext cx="192217" cy="48343"/>
                                </a:xfrm>
                                <a:custGeom>
                                  <a:avLst/>
                                  <a:gdLst/>
                                  <a:ahLst/>
                                  <a:cxnLst/>
                                  <a:rect l="0" t="0" r="0" b="0"/>
                                  <a:pathLst>
                                    <a:path w="192217" h="48343">
                                      <a:moveTo>
                                        <a:pt x="0" y="48343"/>
                                      </a:moveTo>
                                      <a:lnTo>
                                        <a:pt x="96109" y="48343"/>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48" name="Shape 8748"/>
                              <wps:cNvSpPr/>
                              <wps:spPr>
                                <a:xfrm>
                                  <a:off x="528597" y="213794"/>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749" name="Rectangle 8749"/>
                              <wps:cNvSpPr/>
                              <wps:spPr>
                                <a:xfrm>
                                  <a:off x="661531" y="0"/>
                                  <a:ext cx="65891" cy="144488"/>
                                </a:xfrm>
                                <a:prstGeom prst="rect">
                                  <a:avLst/>
                                </a:prstGeom>
                                <a:ln>
                                  <a:noFill/>
                                </a:ln>
                              </wps:spPr>
                              <wps:txbx>
                                <w:txbxContent>
                                  <w:p w14:paraId="7B1CDE9D"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750" name="Rectangle 8750"/>
                              <wps:cNvSpPr/>
                              <wps:spPr>
                                <a:xfrm>
                                  <a:off x="711145" y="28463"/>
                                  <a:ext cx="41549" cy="121539"/>
                                </a:xfrm>
                                <a:prstGeom prst="rect">
                                  <a:avLst/>
                                </a:prstGeom>
                                <a:ln>
                                  <a:noFill/>
                                </a:ln>
                              </wps:spPr>
                              <wps:txbx>
                                <w:txbxContent>
                                  <w:p w14:paraId="7C5D4CB4"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g:wgp>
                        </a:graphicData>
                      </a:graphic>
                    </wp:anchor>
                  </w:drawing>
                </mc:Choice>
                <mc:Fallback>
                  <w:pict>
                    <v:group w14:anchorId="280289C1" id="Group 109841" o:spid="_x0000_s1847" style="position:absolute;left:0;text-align:left;margin-left:-25.5pt;margin-top:21.2pt;width:88pt;height:54.85pt;z-index:251687936;mso-position-horizontal-relative:text;mso-position-vertical-relative:text" coordsize="11173,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">
                      <v:shape id="Shape 8726" o:spid="_x0000_s1848" style="position:absolute;top:5018;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uGscA&#10;AADdAAAADwAAAGRycy9kb3ducmV2LnhtbESPQWvCQBSE70L/w/IKvUjdmEOU6CpFEGyDB7XF6yP7&#10;moRm36a7W5P217uC0OMwM98wy/VgWnEh5xvLCqaTBARxaXXDlYL30/Z5DsIHZI2tZVLwSx7Wq4fR&#10;EnNtez7Q5RgqESHsc1RQh9DlUvqyJoN+Yjvi6H1aZzBE6SqpHfYRblqZJkkmDTYcF2rsaFNT+XX8&#10;MQo2b1ae99VuxsXreAj8Ufx9n5xST4/DywJEoCH8h+/tnVYwn6UZ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LhrHAAAA3QAAAA8AAAAAAAAAAAAAAAAAmAIAAGRy&#10;cy9kb3ducmV2LnhtbFBLBQYAAAAABAAEAPUAAACMAwAAAAA=&#10;" path="m,c,,523815,194608,1105248,e" filled="f" strokeweight=".26697mm">
                        <v:stroke miterlimit="1" joinstyle="miter" endcap="round"/>
                        <v:path arrowok="t" textboxrect="0,0,1105248,194608"/>
                      </v:shape>
                      <v:shape id="Shape 8727" o:spid="_x0000_s1849" style="position:absolute;left:9944;top:4943;width:1229;height:806;visibility:visible;mso-wrap-style:square;v-text-anchor:top" coordsize="122958,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sUA&#10;AADdAAAADwAAAGRycy9kb3ducmV2LnhtbESPT4vCMBTE7wt+h/AEb2tqDyrVKCL45+Blux48Pppn&#10;U2xeahNr9dNvFhb2OMzMb5jlure16Kj1lWMFk3ECgrhwuuJSwfl79zkH4QOyxtoxKXiRh/Vq8LHE&#10;TLsnf1GXh1JECPsMFZgQmkxKXxiy6MeuIY7e1bUWQ5RtKXWLzwi3tUyTZCotVhwXDDa0NVTc8odV&#10;oNPTYX+6bbbv5tLh/WByecdcqdGw3yxABOrDf/ivfdQK5rN0B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hAL6xQAAAN0AAAAPAAAAAAAAAAAAAAAAAJgCAABkcnMv&#10;ZG93bnJldi54bWxQSwUGAAAAAAQABAD1AAAAigMAAAAA&#10;" path="m,l122958,3465,26941,80571c36230,50489,25437,17924,,xe" fillcolor="black" strokeweight=".17406mm">
                        <v:path arrowok="t" textboxrect="0,0,122958,80571"/>
                      </v:shape>
                      <v:rect id="Rectangle 8728" o:spid="_x0000_s1850" style="position:absolute;left:6642;top:2511;width:512;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F/MIA&#10;AADdAAAADwAAAGRycy9kb3ducmV2LnhtbERPTYvCMBC9C/6HMMLeNNWD1moU0RU9uiqot6EZ22Iz&#10;KU3Wdv315rDg8fG+58vWlOJJtSssKxgOIhDEqdUFZwrOp20/BuE8ssbSMin4IwfLRbczx0Tbhn/o&#10;efSZCCHsElSQe18lUro0J4NuYCviwN1tbdAHWGdS19iEcFPKURSNpcGCQ0OOFa1zSh/HX6NgF1er&#10;696+mqz8vu0uh8t0c5p6pb567WoGwlPrP+J/914riCe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1UX8wgAAAN0AAAAPAAAAAAAAAAAAAAAAAJgCAABkcnMvZG93&#10;bnJldi54bWxQSwUGAAAAAAQABAD1AAAAhwMAAAAA&#10;" filled="f" stroked="f">
                        <v:textbox inset="0,0,0,0">
                          <w:txbxContent>
                            <w:p w14:paraId="2B16554E" w14:textId="77777777" w:rsidR="006E2FA2" w:rsidRDefault="006E2FA2">
                              <w:pPr>
                                <w:spacing w:after="160" w:line="259" w:lineRule="auto"/>
                                <w:ind w:left="0" w:firstLine="0"/>
                                <w:jc w:val="left"/>
                              </w:pPr>
                              <w:r>
                                <w:rPr>
                                  <w:b/>
                                  <w:color w:val="141414"/>
                                  <w:w w:val="112"/>
                                  <w:sz w:val="12"/>
                                </w:rPr>
                                <w:t>?</w:t>
                              </w:r>
                            </w:p>
                          </w:txbxContent>
                        </v:textbox>
                      </v:rect>
                      <v:shape id="Shape 8731" o:spid="_x0000_s1851" style="position:absolute;left:5285;top:693;width:962;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HB8YA&#10;AADdAAAADwAAAGRycy9kb3ducmV2LnhtbESP0WrCQBRE3wX/YblCX0rdJEobUtcg2kIRRJr4Adfs&#10;NQnN3g3ZraZ/3y0UfBxm5gyzykfTiSsNrrWsIJ5HIIgrq1uuFZzK96cUhPPIGjvLpOCHHOTr6WSF&#10;mbY3/qRr4WsRIOwyVNB432dSuqohg25ue+LgXexg0Ac51FIPeAtw08kkip6lwZbDQoM9bRuqvopv&#10;o6Cv344xlo873C+W4/nCuDskqNTDbNy8gvA0+nv4v/2hFaQvixj+3o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uHB8YAAADdAAAADwAAAAAAAAAAAAAAAACYAgAAZHJz&#10;L2Rvd25yZXYueG1sUEsFBgAAAAAEAAQA9QAAAIsDAAAAAA==&#10;" path="m,96107l,,96108,e" filled="f" strokecolor="#141414" strokeweight=".1335mm">
                        <v:stroke miterlimit="1" joinstyle="miter" endcap="round"/>
                        <v:path arrowok="t" textboxrect="0,0,96108,96107"/>
                      </v:shape>
                      <v:shape id="Shape 8742" o:spid="_x0000_s1852" style="position:absolute;left:5095;top:1956;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kZ78QA&#10;AADdAAAADwAAAGRycy9kb3ducmV2LnhtbESPQWsCMRSE70L/Q3iFXkSzFVHZGkUsgoiXaqEeH5vX&#10;3bTJy5JE3f57IxQ8DjPzDTNfds6KC4VoPCt4HRYgiCuvDdcKPo+bwQxETMgarWdS8EcRloun3hxL&#10;7a/8QZdDqkWGcCxRQZNSW0oZq4YcxqFvibP37YPDlGWopQ54zXBn5agoJtKh4bzQYEvrhqrfw9kp&#10;4J+QTv29ba0fR9P/2pr4vjNKvTx3qzcQibr0CP+3t1rBbDoewf1Nf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Ge/EAAAA3QAAAA8AAAAAAAAAAAAAAAAAmAIAAGRycy9k&#10;b3ducmV2LnhtbFBLBQYAAAAABAAEAPUAAACJAwAAAAA=&#10;" path="m18117,v9994,,18116,8121,18116,18116c36233,28160,28111,36221,18117,36221,8121,36221,,28160,,18116,,8121,8121,,18117,xe" fillcolor="#141414" stroked="f" strokeweight="0">
                        <v:stroke miterlimit="1" joinstyle="miter" endcap="round"/>
                        <v:path arrowok="t" textboxrect="0,0,36233,36221"/>
                      </v:shape>
                      <v:rect id="Rectangle 8743" o:spid="_x0000_s1853" style="position:absolute;left:6612;top:94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14:paraId="4F70C0CF" w14:textId="77777777" w:rsidR="006E2FA2" w:rsidRDefault="006E2FA2">
                              <w:pPr>
                                <w:spacing w:after="160" w:line="259" w:lineRule="auto"/>
                                <w:ind w:left="0" w:firstLine="0"/>
                                <w:jc w:val="left"/>
                              </w:pPr>
                              <w:r>
                                <w:rPr>
                                  <w:color w:val="141414"/>
                                  <w:w w:val="124"/>
                                  <w:sz w:val="12"/>
                                </w:rPr>
                                <w:t>B</w:t>
                              </w:r>
                            </w:p>
                          </w:txbxContent>
                        </v:textbox>
                      </v:rect>
                      <v:rect id="Rectangle 8744" o:spid="_x0000_s1854" style="position:absolute;left:7126;top:122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qWcYA&#10;AADdAAAADwAAAGRycy9kb3ducmV2LnhtbESPS4vCQBCE78L+h6GFvenERdY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eqWcYAAADdAAAADwAAAAAAAAAAAAAAAACYAgAAZHJz&#10;L2Rvd25yZXYueG1sUEsFBgAAAAAEAAQA9QAAAIsDAAAAAA==&#10;" filled="f" stroked="f">
                        <v:textbox inset="0,0,0,0">
                          <w:txbxContent>
                            <w:p w14:paraId="5C5BDD6A" w14:textId="77777777" w:rsidR="006E2FA2" w:rsidRDefault="006E2FA2">
                              <w:pPr>
                                <w:spacing w:after="160" w:line="259" w:lineRule="auto"/>
                                <w:ind w:left="0" w:firstLine="0"/>
                                <w:jc w:val="left"/>
                              </w:pPr>
                              <w:r>
                                <w:rPr>
                                  <w:color w:val="141414"/>
                                  <w:w w:val="98"/>
                                  <w:sz w:val="10"/>
                                </w:rPr>
                                <w:t>2</w:t>
                              </w:r>
                            </w:p>
                          </w:txbxContent>
                        </v:textbox>
                      </v:rect>
                      <v:rect id="Rectangle 8745" o:spid="_x0000_s1855" style="position:absolute;left:3277;top:148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PwscA&#10;AADdAAAADwAAAGRycy9kb3ducmV2LnhtbESPT2vCQBTE7wW/w/IEb3Wj2Bqjq4i26LH+AfX2yD6T&#10;YPZtyG5N2k/vCoUeh5n5DTNbtKYUd6pdYVnBoB+BIE6tLjhTcDx8vsYgnEfWWFomBT/kYDHvvMww&#10;0bbhHd33PhMBwi5BBbn3VSKlS3My6Pq2Ig7e1dYGfZB1JnWNTYCbUg6j6F0aLDgs5FjRKqf0tv82&#10;CjZxtTxv7W+TlR+XzenrNFkfJl6pXrddTkF4av1/+K+91Qri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LD8LHAAAA3QAAAA8AAAAAAAAAAAAAAAAAmAIAAGRy&#10;cy9kb3ducmV2LnhtbFBLBQYAAAAABAAEAPUAAACMAwAAAAA=&#10;" filled="f" stroked="f">
                        <v:textbox inset="0,0,0,0">
                          <w:txbxContent>
                            <w:p w14:paraId="71969AAF" w14:textId="77777777" w:rsidR="006E2FA2" w:rsidRDefault="006E2FA2">
                              <w:pPr>
                                <w:spacing w:after="160" w:line="259" w:lineRule="auto"/>
                                <w:ind w:left="0" w:firstLine="0"/>
                                <w:jc w:val="left"/>
                              </w:pPr>
                              <w:r>
                                <w:rPr>
                                  <w:color w:val="141414"/>
                                  <w:w w:val="118"/>
                                  <w:sz w:val="12"/>
                                </w:rPr>
                                <w:t>A</w:t>
                              </w:r>
                            </w:p>
                          </w:txbxContent>
                        </v:textbox>
                      </v:rect>
                      <v:rect id="Rectangle 8746" o:spid="_x0000_s1856" style="position:absolute;left:3791;top:176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14:paraId="0C47CBB5" w14:textId="77777777" w:rsidR="006E2FA2" w:rsidRDefault="006E2FA2">
                              <w:pPr>
                                <w:spacing w:after="160" w:line="259" w:lineRule="auto"/>
                                <w:ind w:left="0" w:firstLine="0"/>
                                <w:jc w:val="left"/>
                              </w:pPr>
                              <w:r>
                                <w:rPr>
                                  <w:color w:val="141414"/>
                                  <w:w w:val="98"/>
                                  <w:sz w:val="10"/>
                                </w:rPr>
                                <w:t>1</w:t>
                              </w:r>
                            </w:p>
                          </w:txbxContent>
                        </v:textbox>
                      </v:rect>
                      <v:shape id="Shape 8747" o:spid="_x0000_s1857" style="position:absolute;left:4324;top:1654;width:1923;height:483;visibility:visible;mso-wrap-style:square;v-text-anchor:top" coordsize="192217,4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hYcYA&#10;AADdAAAADwAAAGRycy9kb3ducmV2LnhtbESPQUvDQBSE74X+h+UVvAS7W6smxGyLCFLRk63g9ZF9&#10;JsHdt2l2bdJ/7wpCj8PMfMNU28lZcaIhdJ41rJYKBHHtTceNho/D83UBIkRkg9YzaThTgO1mPquw&#10;NH7kdzrtYyMShEOJGtoY+1LKULfkMCx9T5y8Lz84jEkOjTQDjgnurLxR6l467DgttNjTU0v19/7H&#10;acjMq7XqMObqbnzLzHH9ed5lrPXVYnp8ABFpipfwf/vFaCjy2xz+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ghYcYAAADdAAAADwAAAAAAAAAAAAAAAACYAgAAZHJz&#10;L2Rvd25yZXYueG1sUEsFBgAAAAAEAAQA9QAAAIsDAAAAAA==&#10;" path="m,48343r96109,l96109,r96108,e" filled="f" strokecolor="#141414" strokeweight=".1335mm">
                        <v:stroke miterlimit="1" joinstyle="miter" endcap="round"/>
                        <v:path arrowok="t" textboxrect="0,0,192217,48343"/>
                      </v:shape>
                      <v:shape id="Shape 8748" o:spid="_x0000_s1858" style="position:absolute;left:5285;top:2137;width:962;height:962;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4StsMA&#10;AADdAAAADwAAAGRycy9kb3ducmV2LnhtbERPTYvCMBC9L/gfwgh7WTRVxNVqFBGEXfBiK4i3oRnb&#10;2mZSm6zWf28Owh4f73u57kwt7tS60rKC0TACQZxZXXKu4JjuBjMQziNrrC2Tgic5WK96H0uMtX3w&#10;ge6Jz0UIYRejgsL7JpbSZQUZdEPbEAfuYluDPsA2l7rFRwg3tRxH0VQaLDk0FNjQtqCsSv6MAmnm&#10;ev97TartuUr1bXo6fummUuqz320WIDx1/l/8dv9oBbPvSZgb3oQn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4StsMAAADdAAAADwAAAAAAAAAAAAAAAACYAgAAZHJzL2Rv&#10;d25yZXYueG1sUEsFBgAAAAAEAAQA9QAAAIgDAAAAAA==&#10;" path="m,l,96108r96108,e" filled="f" strokecolor="#141414" strokeweight=".1335mm">
                        <v:stroke miterlimit="1" joinstyle="miter" endcap="round"/>
                        <v:path arrowok="t" textboxrect="0,0,96108,96108"/>
                      </v:shape>
                      <v:rect id="Rectangle 8749" o:spid="_x0000_s1859" style="position:absolute;left:6615;width:659;height:1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Fx8YA&#10;AADdAAAADwAAAGRycy9kb3ducmV2LnhtbESPT2vCQBTE70K/w/IK3nTTI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YFx8YAAADdAAAADwAAAAAAAAAAAAAAAACYAgAAZHJz&#10;L2Rvd25yZXYueG1sUEsFBgAAAAAEAAQA9QAAAIsDAAAAAA==&#10;" filled="f" stroked="f">
                        <v:textbox inset="0,0,0,0">
                          <w:txbxContent>
                            <w:p w14:paraId="7B1CDE9D" w14:textId="77777777" w:rsidR="006E2FA2" w:rsidRDefault="006E2FA2">
                              <w:pPr>
                                <w:spacing w:after="160" w:line="259" w:lineRule="auto"/>
                                <w:ind w:left="0" w:firstLine="0"/>
                                <w:jc w:val="left"/>
                              </w:pPr>
                              <w:r>
                                <w:rPr>
                                  <w:color w:val="141414"/>
                                  <w:w w:val="124"/>
                                  <w:sz w:val="12"/>
                                </w:rPr>
                                <w:t>B</w:t>
                              </w:r>
                            </w:p>
                          </w:txbxContent>
                        </v:textbox>
                      </v:rect>
                      <v:rect id="Rectangle 8750" o:spid="_x0000_s1860" style="position:absolute;left:7111;top:284;width:415;height:1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14:paraId="7C5D4CB4" w14:textId="77777777" w:rsidR="006E2FA2" w:rsidRDefault="006E2FA2">
                              <w:pPr>
                                <w:spacing w:after="160" w:line="259" w:lineRule="auto"/>
                                <w:ind w:left="0" w:firstLine="0"/>
                                <w:jc w:val="left"/>
                              </w:pPr>
                              <w:r>
                                <w:rPr>
                                  <w:color w:val="141414"/>
                                  <w:w w:val="98"/>
                                  <w:sz w:val="10"/>
                                </w:rPr>
                                <w:t>1</w:t>
                              </w:r>
                            </w:p>
                          </w:txbxContent>
                        </v:textbox>
                      </v:rect>
                      <w10:wrap type="square"/>
                    </v:group>
                  </w:pict>
                </mc:Fallback>
              </mc:AlternateContent>
            </w:r>
            <w:r>
              <w:rPr>
                <w:sz w:val="23"/>
              </w:rPr>
              <w:t>SEP</w:t>
            </w:r>
          </w:p>
        </w:tc>
      </w:tr>
      <w:tr w:rsidR="00A21FDC" w14:paraId="4F70EB9F" w14:textId="77777777">
        <w:trPr>
          <w:trHeight w:val="3254"/>
        </w:trPr>
        <w:tc>
          <w:tcPr>
            <w:tcW w:w="457" w:type="dxa"/>
            <w:tcBorders>
              <w:top w:val="single" w:sz="3" w:space="0" w:color="646464"/>
              <w:left w:val="nil"/>
              <w:bottom w:val="nil"/>
              <w:right w:val="nil"/>
            </w:tcBorders>
            <w:vAlign w:val="bottom"/>
          </w:tcPr>
          <w:p w14:paraId="23A5E6CB" w14:textId="77777777" w:rsidR="00A21FDC" w:rsidRDefault="00252176">
            <w:pPr>
              <w:spacing w:after="0" w:line="259" w:lineRule="auto"/>
              <w:ind w:left="-2" w:firstLine="0"/>
              <w:jc w:val="left"/>
            </w:pPr>
            <w:r>
              <w:rPr>
                <w:noProof/>
                <w:sz w:val="22"/>
              </w:rPr>
              <mc:AlternateContent>
                <mc:Choice Requires="wpg">
                  <w:drawing>
                    <wp:anchor distT="0" distB="0" distL="114300" distR="114300" simplePos="0" relativeHeight="251688960" behindDoc="1" locked="0" layoutInCell="1" allowOverlap="1" wp14:anchorId="2926ADB3" wp14:editId="4BE26D70">
                      <wp:simplePos x="0" y="0"/>
                      <wp:positionH relativeFrom="column">
                        <wp:posOffset>94282</wp:posOffset>
                      </wp:positionH>
                      <wp:positionV relativeFrom="paragraph">
                        <wp:posOffset>133259</wp:posOffset>
                      </wp:positionV>
                      <wp:extent cx="202126" cy="877088"/>
                      <wp:effectExtent l="0" t="0" r="0" b="0"/>
                      <wp:wrapNone/>
                      <wp:docPr id="109940" name="Group 109940"/>
                      <wp:cNvGraphicFramePr/>
                      <a:graphic xmlns:a="http://schemas.openxmlformats.org/drawingml/2006/main">
                        <a:graphicData uri="http://schemas.microsoft.com/office/word/2010/wordprocessingGroup">
                          <wpg:wgp>
                            <wpg:cNvGrpSpPr/>
                            <wpg:grpSpPr>
                              <a:xfrm>
                                <a:off x="0" y="0"/>
                                <a:ext cx="202126" cy="877088"/>
                                <a:chOff x="0" y="0"/>
                                <a:chExt cx="202126" cy="877088"/>
                              </a:xfrm>
                            </wpg:grpSpPr>
                            <wps:wsp>
                              <wps:cNvPr id="8833" name="Shape 8833"/>
                              <wps:cNvSpPr/>
                              <wps:spPr>
                                <a:xfrm>
                                  <a:off x="0" y="0"/>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8834" name="Shape 8834"/>
                              <wps:cNvSpPr/>
                              <wps:spPr>
                                <a:xfrm>
                                  <a:off x="121539" y="754138"/>
                                  <a:ext cx="80587" cy="122950"/>
                                </a:xfrm>
                                <a:custGeom>
                                  <a:avLst/>
                                  <a:gdLst/>
                                  <a:ahLst/>
                                  <a:cxnLst/>
                                  <a:rect l="0" t="0" r="0" b="0"/>
                                  <a:pathLst>
                                    <a:path w="80587" h="122950">
                                      <a:moveTo>
                                        <a:pt x="80587" y="0"/>
                                      </a:moveTo>
                                      <a:lnTo>
                                        <a:pt x="77106" y="122950"/>
                                      </a:lnTo>
                                      <a:lnTo>
                                        <a:pt x="0" y="26933"/>
                                      </a:lnTo>
                                      <a:cubicBezTo>
                                        <a:pt x="30082" y="36223"/>
                                        <a:pt x="62647" y="25429"/>
                                        <a:pt x="80587" y="0"/>
                                      </a:cubicBezTo>
                                      <a:close/>
                                    </a:path>
                                  </a:pathLst>
                                </a:custGeom>
                                <a:ln w="2097" cap="flat">
                                  <a:round/>
                                </a:ln>
                              </wps:spPr>
                              <wps:style>
                                <a:lnRef idx="1">
                                  <a:srgbClr val="505050"/>
                                </a:lnRef>
                                <a:fillRef idx="1">
                                  <a:srgbClr val="505050"/>
                                </a:fillRef>
                                <a:effectRef idx="0">
                                  <a:scrgbClr r="0" g="0" b="0"/>
                                </a:effectRef>
                                <a:fontRef idx="none"/>
                              </wps:style>
                              <wps:bodyPr/>
                            </wps:wsp>
                          </wpg:wgp>
                        </a:graphicData>
                      </a:graphic>
                    </wp:anchor>
                  </w:drawing>
                </mc:Choice>
                <mc:Fallback>
                  <w:pict>
                    <v:group w14:anchorId="44F8D8B3" id="Group 109940" o:spid="_x0000_s1026" style="position:absolute;margin-left:7.4pt;margin-top:10.5pt;width:15.9pt;height:69.05pt;z-index:-251627520" coordsize="2021,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">
                      <v:shape id="Shape 8833" o:spid="_x0000_s1027" style="position:absolute;width:1946;height:8649;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EeMUA&#10;AADdAAAADwAAAGRycy9kb3ducmV2LnhtbESPUWvCMBSF34X9h3AHe9NUC650RhFBHQMZ6zb2emnu&#10;mmJzU5Ko3b83grDHwznnO5zFarCdOJMPrWMF00kGgrh2uuVGwdfndlyACBFZY+eYFPxRgNXyYbTA&#10;UrsLf9C5io1IEA4lKjAx9qWUoTZkMUxcT5y8X+ctxiR9I7XHS4LbTs6ybC4ttpwWDPa0MVQfq5NV&#10;cDhMN7O4X7/z91sefo7GD7v+Wamnx2H9AiLSEP/D9/arVlAUeQ63N+k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kR4xQAAAN0AAAAPAAAAAAAAAAAAAAAAAJgCAABkcnMv&#10;ZG93bnJldi54bWxQSwUGAAAAAAQABAD1AAAAigMAAAAA&#10;" path="m194608,v,,-194608,283544,,864977e" filled="f" strokecolor="#505050" strokeweight="0">
                        <v:stroke miterlimit="1" joinstyle="miter" endcap="round"/>
                        <v:path arrowok="t" textboxrect="0,0,194608,864977"/>
                      </v:shape>
                      <v:shape id="Shape 8834" o:spid="_x0000_s1028" style="position:absolute;left:1215;top:7541;width:806;height:1229;visibility:visible;mso-wrap-style:square;v-text-anchor:top" coordsize="80587,12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CcqcUA&#10;AADdAAAADwAAAGRycy9kb3ducmV2LnhtbESPQWvCQBSE74L/YXlCL6Ibq5UQs4oIpT2UQqMXb4/s&#10;MxuTfRuyW03/fbdQ8DjMzDdMvhtsK27U+9qxgsU8AUFcOl1zpeB0fJ2lIHxA1tg6JgU/5GG3HY9y&#10;zLS78xfdilCJCGGfoQITQpdJ6UtDFv3cdcTRu7jeYoiyr6Tu8R7htpXPSbKWFmuOCwY7Ohgqm+Lb&#10;KvgwlXxJhkXRXL07Lz/t25SZlXqaDPsNiEBDeIT/2+9aQZouV/D3Jj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JypxQAAAN0AAAAPAAAAAAAAAAAAAAAAAJgCAABkcnMv&#10;ZG93bnJldi54bWxQSwUGAAAAAAQABAD1AAAAigMAAAAA&#10;" path="m80587,l77106,122950,,26933c30082,36223,62647,25429,80587,xe" fillcolor="#505050" strokecolor="#505050" strokeweight=".05825mm">
                        <v:path arrowok="t" textboxrect="0,0,80587,122950"/>
                      </v:shape>
                    </v:group>
                  </w:pict>
                </mc:Fallback>
              </mc:AlternateContent>
            </w:r>
            <w:r>
              <w:rPr>
                <w:color w:val="141414"/>
                <w:sz w:val="30"/>
              </w:rPr>
              <w:t>H</w:t>
            </w:r>
            <w:r>
              <w:rPr>
                <w:color w:val="141414"/>
              </w:rPr>
              <w:t>r</w:t>
            </w:r>
          </w:p>
        </w:tc>
        <w:tc>
          <w:tcPr>
            <w:tcW w:w="962" w:type="dxa"/>
            <w:tcBorders>
              <w:top w:val="single" w:sz="3" w:space="0" w:color="646464"/>
              <w:left w:val="nil"/>
              <w:bottom w:val="nil"/>
              <w:right w:val="nil"/>
            </w:tcBorders>
            <w:vAlign w:val="bottom"/>
          </w:tcPr>
          <w:tbl>
            <w:tblPr>
              <w:tblStyle w:val="TableGrid"/>
              <w:tblW w:w="757" w:type="dxa"/>
              <w:tblInd w:w="74" w:type="dxa"/>
              <w:tblCellMar>
                <w:top w:w="105" w:type="dxa"/>
                <w:left w:w="117" w:type="dxa"/>
                <w:right w:w="115" w:type="dxa"/>
              </w:tblCellMar>
              <w:tblLook w:val="04A0" w:firstRow="1" w:lastRow="0" w:firstColumn="1" w:lastColumn="0" w:noHBand="0" w:noVBand="1"/>
            </w:tblPr>
            <w:tblGrid>
              <w:gridCol w:w="378"/>
              <w:gridCol w:w="379"/>
            </w:tblGrid>
            <w:tr w:rsidR="00A21FDC" w14:paraId="057D81CA" w14:textId="77777777">
              <w:trPr>
                <w:trHeight w:val="378"/>
              </w:trPr>
              <w:tc>
                <w:tcPr>
                  <w:tcW w:w="378" w:type="dxa"/>
                  <w:vMerge w:val="restart"/>
                  <w:tcBorders>
                    <w:top w:val="single" w:sz="3" w:space="0" w:color="141414"/>
                    <w:left w:val="single" w:sz="3" w:space="0" w:color="141414"/>
                    <w:bottom w:val="single" w:sz="3" w:space="0" w:color="141414"/>
                    <w:right w:val="single" w:sz="3" w:space="0" w:color="141414"/>
                  </w:tcBorders>
                  <w:shd w:val="clear" w:color="auto" w:fill="DCDCDC"/>
                  <w:vAlign w:val="center"/>
                </w:tcPr>
                <w:p w14:paraId="2E93CB45" w14:textId="77777777" w:rsidR="00A21FDC" w:rsidRDefault="00252176" w:rsidP="006E2FA2">
                  <w:pPr>
                    <w:framePr w:wrap="around" w:vAnchor="text" w:hAnchor="text" w:x="839" w:y="624"/>
                    <w:spacing w:after="0" w:line="259" w:lineRule="auto"/>
                    <w:ind w:left="1" w:firstLine="0"/>
                    <w:suppressOverlap/>
                    <w:jc w:val="lef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76E9E184" w14:textId="77777777" w:rsidR="00A21FDC" w:rsidRDefault="00252176" w:rsidP="006E2FA2">
                  <w:pPr>
                    <w:framePr w:wrap="around" w:vAnchor="text" w:hAnchor="text" w:x="839" w:y="624"/>
                    <w:spacing w:after="0" w:line="259" w:lineRule="auto"/>
                    <w:ind w:left="2" w:firstLine="0"/>
                    <w:suppressOverlap/>
                    <w:jc w:val="left"/>
                  </w:pPr>
                  <w:r>
                    <w:rPr>
                      <w:color w:val="141414"/>
                      <w:sz w:val="15"/>
                    </w:rPr>
                    <w:t>A</w:t>
                  </w:r>
                  <w:r>
                    <w:rPr>
                      <w:color w:val="141414"/>
                      <w:sz w:val="12"/>
                      <w:vertAlign w:val="subscript"/>
                    </w:rPr>
                    <w:t>2</w:t>
                  </w:r>
                </w:p>
              </w:tc>
            </w:tr>
            <w:tr w:rsidR="00A21FDC" w14:paraId="69C2D009" w14:textId="77777777">
              <w:trPr>
                <w:trHeight w:val="378"/>
              </w:trPr>
              <w:tc>
                <w:tcPr>
                  <w:tcW w:w="0" w:type="auto"/>
                  <w:vMerge/>
                  <w:tcBorders>
                    <w:top w:val="nil"/>
                    <w:left w:val="single" w:sz="3" w:space="0" w:color="141414"/>
                    <w:bottom w:val="single" w:sz="3" w:space="0" w:color="141414"/>
                    <w:right w:val="single" w:sz="3" w:space="0" w:color="141414"/>
                  </w:tcBorders>
                </w:tcPr>
                <w:p w14:paraId="3AE8C72C"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0F2DC3F2"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3</w:t>
                  </w:r>
                </w:p>
              </w:tc>
            </w:tr>
          </w:tbl>
          <w:p w14:paraId="71B3E127" w14:textId="77777777" w:rsidR="00A21FDC" w:rsidRDefault="00252176">
            <w:pPr>
              <w:spacing w:after="21" w:line="259" w:lineRule="auto"/>
              <w:ind w:left="90" w:firstLine="0"/>
              <w:jc w:val="left"/>
            </w:pPr>
            <w:r>
              <w:rPr>
                <w:noProof/>
                <w:sz w:val="22"/>
              </w:rPr>
              <mc:AlternateContent>
                <mc:Choice Requires="wpg">
                  <w:drawing>
                    <wp:anchor distT="0" distB="0" distL="114300" distR="114300" simplePos="0" relativeHeight="251689984" behindDoc="0" locked="0" layoutInCell="1" allowOverlap="1" wp14:anchorId="488D517B" wp14:editId="707BB5D2">
                      <wp:simplePos x="0" y="0"/>
                      <wp:positionH relativeFrom="column">
                        <wp:posOffset>191106</wp:posOffset>
                      </wp:positionH>
                      <wp:positionV relativeFrom="paragraph">
                        <wp:posOffset>42180</wp:posOffset>
                      </wp:positionV>
                      <wp:extent cx="192217" cy="112868"/>
                      <wp:effectExtent l="0" t="0" r="0" b="0"/>
                      <wp:wrapSquare wrapText="bothSides"/>
                      <wp:docPr id="110972" name="Group 110972"/>
                      <wp:cNvGraphicFramePr/>
                      <a:graphic xmlns:a="http://schemas.openxmlformats.org/drawingml/2006/main">
                        <a:graphicData uri="http://schemas.microsoft.com/office/word/2010/wordprocessingGroup">
                          <wpg:wgp>
                            <wpg:cNvGrpSpPr/>
                            <wpg:grpSpPr>
                              <a:xfrm>
                                <a:off x="0" y="0"/>
                                <a:ext cx="192217" cy="112868"/>
                                <a:chOff x="0" y="0"/>
                                <a:chExt cx="192217" cy="112868"/>
                              </a:xfrm>
                            </wpg:grpSpPr>
                            <wps:wsp>
                              <wps:cNvPr id="8917" name="Shape 8917"/>
                              <wps:cNvSpPr/>
                              <wps:spPr>
                                <a:xfrm>
                                  <a:off x="78881" y="0"/>
                                  <a:ext cx="36233" cy="36233"/>
                                </a:xfrm>
                                <a:custGeom>
                                  <a:avLst/>
                                  <a:gdLst/>
                                  <a:ahLst/>
                                  <a:cxnLst/>
                                  <a:rect l="0" t="0" r="0" b="0"/>
                                  <a:pathLst>
                                    <a:path w="36233" h="36233">
                                      <a:moveTo>
                                        <a:pt x="18117" y="0"/>
                                      </a:moveTo>
                                      <a:cubicBezTo>
                                        <a:pt x="28112" y="0"/>
                                        <a:pt x="36233" y="8121"/>
                                        <a:pt x="36233" y="18116"/>
                                      </a:cubicBezTo>
                                      <a:cubicBezTo>
                                        <a:pt x="36233" y="28112"/>
                                        <a:pt x="28112" y="36233"/>
                                        <a:pt x="18117" y="36233"/>
                                      </a:cubicBezTo>
                                      <a:cubicBezTo>
                                        <a:pt x="8121" y="36233"/>
                                        <a:pt x="0" y="28112"/>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918" name="Shape 8918"/>
                              <wps:cNvSpPr/>
                              <wps:spPr>
                                <a:xfrm>
                                  <a:off x="0" y="16759"/>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19" name="Shape 8919"/>
                              <wps:cNvSpPr/>
                              <wps:spPr>
                                <a:xfrm>
                                  <a:off x="0" y="16759"/>
                                  <a:ext cx="96108" cy="96109"/>
                                </a:xfrm>
                                <a:custGeom>
                                  <a:avLst/>
                                  <a:gdLst/>
                                  <a:ahLst/>
                                  <a:cxnLst/>
                                  <a:rect l="0" t="0" r="0" b="0"/>
                                  <a:pathLst>
                                    <a:path w="96108" h="96109">
                                      <a:moveTo>
                                        <a:pt x="96108" y="0"/>
                                      </a:moveTo>
                                      <a:lnTo>
                                        <a:pt x="96108" y="96109"/>
                                      </a:lnTo>
                                      <a:lnTo>
                                        <a:pt x="0" y="96109"/>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60B5A1C0" id="Group 110972" o:spid="_x0000_s1026" style="position:absolute;margin-left:15.05pt;margin-top:3.3pt;width:15.15pt;height:8.9pt;z-index:251689984" coordsize="192217,11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">
                      <v:shape id="Shape 8917" o:spid="_x0000_s1027" style="position:absolute;left:78881;width:36233;height:36233;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BGKscA&#10;AADdAAAADwAAAGRycy9kb3ducmV2LnhtbESPQWvCQBSE74L/YXmFXqTZWIuNqZtgBcFDL6al9PjI&#10;viah2bcxuzXx37uC4HGYmW+YdT6aVpyod41lBfMoBkFcWt1wpeDrc/eUgHAeWWNrmRScyUGeTSdr&#10;TLUd+ECnwlciQNilqKD2vkuldGVNBl1kO+Lg/dreoA+yr6TucQhw08rnOF5Kgw2HhRo72tZU/hX/&#10;RsHRHId3OZNFUxXli1msfj6+k71Sjw/j5g2Ep9Hfw7f2XitIVvNXuL4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wRirHAAAA3QAAAA8AAAAAAAAAAAAAAAAAmAIAAGRy&#10;cy9kb3ducmV2LnhtbFBLBQYAAAAABAAEAPUAAACMAwAAAAA=&#10;" path="m18117,v9995,,18116,8121,18116,18116c36233,28112,28112,36233,18117,36233,8121,36233,,28112,,18116,,8121,8121,,18117,xe" fillcolor="#141414" stroked="f" strokeweight="0">
                        <v:stroke miterlimit="1" joinstyle="miter" endcap="round"/>
                        <v:path arrowok="t" textboxrect="0,0,36233,36233"/>
                      </v:shape>
                      <v:shape id="Shape 8918" o:spid="_x0000_s1028" style="position:absolute;top:16759;width:192217;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3l58IA&#10;AADdAAAADwAAAGRycy9kb3ducmV2LnhtbERPy04CMRTdm/gPzTVhY6BlFAIjhRgJys7IY3/TXmYm&#10;Tm+baWHGv7cLE5cn573aDK4VN+pi41nDdKJAEBtvG640nI678QJETMgWW8+k4YcibNb3dyssre/5&#10;i26HVIkcwrFEDXVKoZQympocxokPxJm7+M5hyrCrpO2wz+GulYVSc+mw4dxQY6C3msz34eo0PDbq&#10;3ZzD56Xon4rZ9lkF84EzrUcPw+sLiERD+hf/ufdWw2I5zXPzm/w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eXnwgAAAN0AAAAPAAAAAAAAAAAAAAAAAJgCAABkcnMvZG93&#10;bnJldi54bWxQSwUGAAAAAAQABAD1AAAAhwMAAAAA&#10;" path="m192217,l,e" filled="f" strokecolor="#141414" strokeweight=".1335mm">
                        <v:stroke miterlimit="1" joinstyle="miter" endcap="round"/>
                        <v:path arrowok="t" textboxrect="0,0,192217,0"/>
                      </v:shape>
                      <v:shape id="Shape 8919" o:spid="_x0000_s1029" style="position:absolute;top:16759;width:96108;height:96109;visibility:visible;mso-wrap-style:square;v-text-anchor:top" coordsize="96108,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sYA&#10;AADdAAAADwAAAGRycy9kb3ducmV2LnhtbESPQWvCQBSE7wX/w/KE3urGFkVTVxFBqIigth68PbLP&#10;JDX7dsluYvrvu4LgcZiZb5jZojOVaKn2pWUFw0ECgjizuuRcwc/3+m0CwgdkjZVlUvBHHhbz3ssM&#10;U21vfKD2GHIRIexTVFCE4FIpfVaQQT+wjjh6F1sbDFHWudQ13iLcVPI9ScbSYMlxoUBHq4Ky67Ex&#10;Cnx2atzvdr1bXT6adrTfnTc8ckq99rvlJ4hAXXiGH+0vrWAyHU7h/iY+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EgsYAAADdAAAADwAAAAAAAAAAAAAAAACYAgAAZHJz&#10;L2Rvd25yZXYueG1sUEsFBgAAAAAEAAQA9QAAAIsDAAAAAA==&#10;" path="m96108,r,96109l,96109e" filled="f" strokecolor="#141414" strokeweight=".1335mm">
                        <v:stroke miterlimit="1" joinstyle="miter" endcap="round"/>
                        <v:path arrowok="t" textboxrect="0,0,96108,96109"/>
                      </v:shape>
                      <w10:wrap type="square"/>
                    </v:group>
                  </w:pict>
                </mc:Fallback>
              </mc:AlternateContent>
            </w:r>
            <w:r>
              <w:rPr>
                <w:color w:val="141414"/>
                <w:sz w:val="12"/>
              </w:rPr>
              <w:t>A</w:t>
            </w:r>
            <w:r>
              <w:rPr>
                <w:color w:val="141414"/>
                <w:sz w:val="10"/>
              </w:rPr>
              <w:t>1</w:t>
            </w:r>
            <w:r>
              <w:rPr>
                <w:color w:val="141414"/>
                <w:sz w:val="12"/>
              </w:rPr>
              <w:t>A</w:t>
            </w:r>
            <w:r>
              <w:rPr>
                <w:color w:val="141414"/>
                <w:sz w:val="10"/>
              </w:rPr>
              <w:t>1</w:t>
            </w:r>
          </w:p>
          <w:p w14:paraId="1CD186FD" w14:textId="77777777" w:rsidR="00A21FDC" w:rsidRDefault="00252176">
            <w:pPr>
              <w:spacing w:after="0" w:line="259" w:lineRule="auto"/>
              <w:ind w:left="92" w:right="358" w:firstLine="0"/>
              <w:jc w:val="left"/>
            </w:pPr>
            <w:r>
              <w:rPr>
                <w:color w:val="141414"/>
                <w:sz w:val="12"/>
              </w:rPr>
              <w:t>A</w:t>
            </w:r>
            <w:r>
              <w:rPr>
                <w:color w:val="141414"/>
                <w:sz w:val="10"/>
              </w:rPr>
              <w:t>2</w:t>
            </w:r>
          </w:p>
          <w:tbl>
            <w:tblPr>
              <w:tblStyle w:val="TableGrid"/>
              <w:tblW w:w="757" w:type="dxa"/>
              <w:tblInd w:w="74" w:type="dxa"/>
              <w:tblCellMar>
                <w:top w:w="83" w:type="dxa"/>
                <w:left w:w="119" w:type="dxa"/>
                <w:right w:w="82" w:type="dxa"/>
              </w:tblCellMar>
              <w:tblLook w:val="04A0" w:firstRow="1" w:lastRow="0" w:firstColumn="1" w:lastColumn="0" w:noHBand="0" w:noVBand="1"/>
            </w:tblPr>
            <w:tblGrid>
              <w:gridCol w:w="378"/>
              <w:gridCol w:w="379"/>
            </w:tblGrid>
            <w:tr w:rsidR="00A21FDC" w14:paraId="294EA16B" w14:textId="77777777">
              <w:trPr>
                <w:trHeight w:val="378"/>
              </w:trPr>
              <w:tc>
                <w:tcPr>
                  <w:tcW w:w="378" w:type="dxa"/>
                  <w:vMerge w:val="restart"/>
                  <w:tcBorders>
                    <w:top w:val="single" w:sz="3" w:space="0" w:color="141414"/>
                    <w:left w:val="single" w:sz="3" w:space="0" w:color="141414"/>
                    <w:bottom w:val="single" w:sz="3" w:space="0" w:color="141414"/>
                    <w:right w:val="nil"/>
                  </w:tcBorders>
                  <w:shd w:val="clear" w:color="auto" w:fill="DCDCDC"/>
                </w:tcPr>
                <w:p w14:paraId="2D344817" w14:textId="77777777" w:rsidR="00A21FDC" w:rsidRDefault="00252176" w:rsidP="006E2FA2">
                  <w:pPr>
                    <w:framePr w:wrap="around" w:vAnchor="text" w:hAnchor="text" w:x="839" w:y="624"/>
                    <w:spacing w:after="0" w:line="259" w:lineRule="auto"/>
                    <w:ind w:left="37" w:firstLine="0"/>
                    <w:suppressOverlap/>
                    <w:jc w:val="center"/>
                  </w:pPr>
                  <w:r>
                    <w:rPr>
                      <w:color w:val="141414"/>
                      <w:sz w:val="15"/>
                    </w:rPr>
                    <w:t>A</w:t>
                  </w:r>
                  <w:r>
                    <w:rPr>
                      <w:color w:val="141414"/>
                      <w:sz w:val="12"/>
                      <w:vertAlign w:val="subscript"/>
                    </w:rPr>
                    <w:t>1</w:t>
                  </w:r>
                </w:p>
              </w:tc>
              <w:tc>
                <w:tcPr>
                  <w:tcW w:w="378" w:type="dxa"/>
                  <w:tcBorders>
                    <w:top w:val="single" w:sz="3" w:space="0" w:color="141414"/>
                    <w:left w:val="nil"/>
                    <w:bottom w:val="single" w:sz="3" w:space="0" w:color="141414"/>
                    <w:right w:val="single" w:sz="3" w:space="0" w:color="141414"/>
                  </w:tcBorders>
                  <w:shd w:val="clear" w:color="auto" w:fill="DCDCDC"/>
                </w:tcPr>
                <w:p w14:paraId="49BE6C54" w14:textId="77777777" w:rsidR="00A21FDC" w:rsidRDefault="00A21FDC" w:rsidP="006E2FA2">
                  <w:pPr>
                    <w:framePr w:wrap="around" w:vAnchor="text" w:hAnchor="text" w:x="839" w:y="624"/>
                    <w:spacing w:after="160" w:line="259" w:lineRule="auto"/>
                    <w:ind w:left="0" w:firstLine="0"/>
                    <w:suppressOverlap/>
                    <w:jc w:val="left"/>
                  </w:pPr>
                </w:p>
              </w:tc>
            </w:tr>
            <w:tr w:rsidR="00A21FDC" w14:paraId="0CD8F3C7" w14:textId="77777777">
              <w:trPr>
                <w:trHeight w:val="378"/>
              </w:trPr>
              <w:tc>
                <w:tcPr>
                  <w:tcW w:w="0" w:type="auto"/>
                  <w:vMerge/>
                  <w:tcBorders>
                    <w:top w:val="nil"/>
                    <w:left w:val="single" w:sz="3" w:space="0" w:color="141414"/>
                    <w:bottom w:val="single" w:sz="3" w:space="0" w:color="141414"/>
                    <w:right w:val="nil"/>
                  </w:tcBorders>
                </w:tcPr>
                <w:p w14:paraId="4893439D"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5495AB49"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3</w:t>
                  </w:r>
                </w:p>
              </w:tc>
            </w:tr>
          </w:tbl>
          <w:p w14:paraId="7A0CCE1D" w14:textId="77777777" w:rsidR="00A21FDC" w:rsidRDefault="00A21FDC">
            <w:pPr>
              <w:spacing w:after="160" w:line="259" w:lineRule="auto"/>
              <w:ind w:left="0" w:firstLine="0"/>
              <w:jc w:val="left"/>
            </w:pPr>
          </w:p>
        </w:tc>
        <w:tc>
          <w:tcPr>
            <w:tcW w:w="1911" w:type="dxa"/>
            <w:tcBorders>
              <w:top w:val="single" w:sz="3" w:space="0" w:color="646464"/>
              <w:left w:val="nil"/>
              <w:bottom w:val="nil"/>
              <w:right w:val="single" w:sz="3" w:space="0" w:color="646464"/>
            </w:tcBorders>
          </w:tcPr>
          <w:p w14:paraId="584C30E9" w14:textId="77777777" w:rsidR="00A21FDC" w:rsidRDefault="00252176">
            <w:pPr>
              <w:spacing w:after="906" w:line="259" w:lineRule="auto"/>
              <w:ind w:left="-510" w:firstLine="0"/>
              <w:jc w:val="left"/>
            </w:pPr>
            <w:r>
              <w:rPr>
                <w:noProof/>
                <w:sz w:val="22"/>
              </w:rPr>
              <mc:AlternateContent>
                <mc:Choice Requires="wpg">
                  <w:drawing>
                    <wp:inline distT="0" distB="0" distL="0" distR="0" wp14:anchorId="54FB26D5" wp14:editId="420DA8CC">
                      <wp:extent cx="1345567" cy="1079102"/>
                      <wp:effectExtent l="0" t="0" r="0" b="0"/>
                      <wp:docPr id="111571" name="Group 111571"/>
                      <wp:cNvGraphicFramePr/>
                      <a:graphic xmlns:a="http://schemas.openxmlformats.org/drawingml/2006/main">
                        <a:graphicData uri="http://schemas.microsoft.com/office/word/2010/wordprocessingGroup">
                          <wpg:wgp>
                            <wpg:cNvGrpSpPr/>
                            <wpg:grpSpPr>
                              <a:xfrm>
                                <a:off x="0" y="0"/>
                                <a:ext cx="1345567" cy="1079102"/>
                                <a:chOff x="0" y="0"/>
                                <a:chExt cx="1345567" cy="1079102"/>
                              </a:xfrm>
                            </wpg:grpSpPr>
                            <wps:wsp>
                              <wps:cNvPr id="8810" name="Rectangle 8810"/>
                              <wps:cNvSpPr/>
                              <wps:spPr>
                                <a:xfrm>
                                  <a:off x="327754" y="676861"/>
                                  <a:ext cx="68207" cy="149606"/>
                                </a:xfrm>
                                <a:prstGeom prst="rect">
                                  <a:avLst/>
                                </a:prstGeom>
                                <a:ln>
                                  <a:noFill/>
                                </a:ln>
                              </wps:spPr>
                              <wps:txbx>
                                <w:txbxContent>
                                  <w:p w14:paraId="20D9671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11" name="Rectangle 8811"/>
                              <wps:cNvSpPr/>
                              <wps:spPr>
                                <a:xfrm>
                                  <a:off x="379112" y="704467"/>
                                  <a:ext cx="44083" cy="128988"/>
                                </a:xfrm>
                                <a:prstGeom prst="rect">
                                  <a:avLst/>
                                </a:prstGeom>
                                <a:ln>
                                  <a:noFill/>
                                </a:ln>
                              </wps:spPr>
                              <wps:txbx>
                                <w:txbxContent>
                                  <w:p w14:paraId="126C16E0"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812" name="Rectangle 8812"/>
                              <wps:cNvSpPr/>
                              <wps:spPr>
                                <a:xfrm>
                                  <a:off x="654065" y="672997"/>
                                  <a:ext cx="68207" cy="149606"/>
                                </a:xfrm>
                                <a:prstGeom prst="rect">
                                  <a:avLst/>
                                </a:prstGeom>
                                <a:ln>
                                  <a:noFill/>
                                </a:ln>
                              </wps:spPr>
                              <wps:txbx>
                                <w:txbxContent>
                                  <w:p w14:paraId="05BF5BEA"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13" name="Rectangle 8813"/>
                              <wps:cNvSpPr/>
                              <wps:spPr>
                                <a:xfrm>
                                  <a:off x="705423" y="700602"/>
                                  <a:ext cx="44083" cy="128988"/>
                                </a:xfrm>
                                <a:prstGeom prst="rect">
                                  <a:avLst/>
                                </a:prstGeom>
                                <a:ln>
                                  <a:noFill/>
                                </a:ln>
                              </wps:spPr>
                              <wps:txbx>
                                <w:txbxContent>
                                  <w:p w14:paraId="4204A1F3"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814" name="Shape 8814"/>
                              <wps:cNvSpPr/>
                              <wps:spPr>
                                <a:xfrm>
                                  <a:off x="865025" y="598559"/>
                                  <a:ext cx="480542" cy="480543"/>
                                </a:xfrm>
                                <a:custGeom>
                                  <a:avLst/>
                                  <a:gdLst/>
                                  <a:ahLst/>
                                  <a:cxnLst/>
                                  <a:rect l="0" t="0" r="0" b="0"/>
                                  <a:pathLst>
                                    <a:path w="480542" h="480543">
                                      <a:moveTo>
                                        <a:pt x="0" y="0"/>
                                      </a:moveTo>
                                      <a:lnTo>
                                        <a:pt x="240271" y="0"/>
                                      </a:lnTo>
                                      <a:lnTo>
                                        <a:pt x="240271" y="240271"/>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8815" name="Rectangle 8815"/>
                              <wps:cNvSpPr/>
                              <wps:spPr>
                                <a:xfrm>
                                  <a:off x="980350" y="860562"/>
                                  <a:ext cx="85259" cy="187007"/>
                                </a:xfrm>
                                <a:prstGeom prst="rect">
                                  <a:avLst/>
                                </a:prstGeom>
                                <a:ln>
                                  <a:noFill/>
                                </a:ln>
                              </wps:spPr>
                              <wps:txbx>
                                <w:txbxContent>
                                  <w:p w14:paraId="2CC7BF7A"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16" name="Rectangle 8816"/>
                              <wps:cNvSpPr/>
                              <wps:spPr>
                                <a:xfrm>
                                  <a:off x="1044548" y="933108"/>
                                  <a:ext cx="33184" cy="97096"/>
                                </a:xfrm>
                                <a:prstGeom prst="rect">
                                  <a:avLst/>
                                </a:prstGeom>
                                <a:ln>
                                  <a:noFill/>
                                </a:ln>
                              </wps:spPr>
                              <wps:txbx>
                                <w:txbxContent>
                                  <w:p w14:paraId="3221974A"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25" name="Shape 134125"/>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28" name="Rectangle 8828"/>
                              <wps:cNvSpPr/>
                              <wps:spPr>
                                <a:xfrm>
                                  <a:off x="567076" y="0"/>
                                  <a:ext cx="83087" cy="1100072"/>
                                </a:xfrm>
                                <a:prstGeom prst="rect">
                                  <a:avLst/>
                                </a:prstGeom>
                                <a:ln>
                                  <a:noFill/>
                                </a:ln>
                              </wps:spPr>
                              <wps:txbx>
                                <w:txbxContent>
                                  <w:p w14:paraId="50304294"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8831" name="Shape 8831"/>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8832" name="Shape 8832"/>
                              <wps:cNvSpPr/>
                              <wps:spPr>
                                <a:xfrm>
                                  <a:off x="994362" y="477489"/>
                                  <a:ext cx="122998" cy="80531"/>
                                </a:xfrm>
                                <a:custGeom>
                                  <a:avLst/>
                                  <a:gdLst/>
                                  <a:ahLst/>
                                  <a:cxnLst/>
                                  <a:rect l="0" t="0" r="0" b="0"/>
                                  <a:pathLst>
                                    <a:path w="122998" h="80531">
                                      <a:moveTo>
                                        <a:pt x="26981" y="0"/>
                                      </a:moveTo>
                                      <a:lnTo>
                                        <a:pt x="122998" y="77106"/>
                                      </a:lnTo>
                                      <a:lnTo>
                                        <a:pt x="0" y="80531"/>
                                      </a:lnTo>
                                      <a:cubicBezTo>
                                        <a:pt x="25478" y="62607"/>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8839" name="Rectangle 8839"/>
                              <wps:cNvSpPr/>
                              <wps:spPr>
                                <a:xfrm>
                                  <a:off x="1180764" y="644628"/>
                                  <a:ext cx="85259" cy="187008"/>
                                </a:xfrm>
                                <a:prstGeom prst="rect">
                                  <a:avLst/>
                                </a:prstGeom>
                                <a:ln>
                                  <a:noFill/>
                                </a:ln>
                              </wps:spPr>
                              <wps:txbx>
                                <w:txbxContent>
                                  <w:p w14:paraId="016DE77D"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40" name="Rectangle 8840"/>
                              <wps:cNvSpPr/>
                              <wps:spPr>
                                <a:xfrm>
                                  <a:off x="1244962" y="717377"/>
                                  <a:ext cx="33067" cy="96754"/>
                                </a:xfrm>
                                <a:prstGeom prst="rect">
                                  <a:avLst/>
                                </a:prstGeom>
                                <a:ln>
                                  <a:noFill/>
                                </a:ln>
                              </wps:spPr>
                              <wps:txbx>
                                <w:txbxContent>
                                  <w:p w14:paraId="3CB78025"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8843" name="Rectangle 8843"/>
                              <wps:cNvSpPr/>
                              <wps:spPr>
                                <a:xfrm>
                                  <a:off x="326097" y="864484"/>
                                  <a:ext cx="68207" cy="149606"/>
                                </a:xfrm>
                                <a:prstGeom prst="rect">
                                  <a:avLst/>
                                </a:prstGeom>
                                <a:ln>
                                  <a:noFill/>
                                </a:ln>
                              </wps:spPr>
                              <wps:txbx>
                                <w:txbxContent>
                                  <w:p w14:paraId="5243823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44" name="Rectangle 8844"/>
                              <wps:cNvSpPr/>
                              <wps:spPr>
                                <a:xfrm>
                                  <a:off x="377455" y="892090"/>
                                  <a:ext cx="44083" cy="128987"/>
                                </a:xfrm>
                                <a:prstGeom prst="rect">
                                  <a:avLst/>
                                </a:prstGeom>
                                <a:ln>
                                  <a:noFill/>
                                </a:ln>
                              </wps:spPr>
                              <wps:txbx>
                                <w:txbxContent>
                                  <w:p w14:paraId="0BC2A6A3"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8845" name="Shape 8845"/>
                              <wps:cNvSpPr/>
                              <wps:spPr>
                                <a:xfrm>
                                  <a:off x="511369" y="724605"/>
                                  <a:ext cx="36233" cy="36233"/>
                                </a:xfrm>
                                <a:custGeom>
                                  <a:avLst/>
                                  <a:gdLst/>
                                  <a:ahLst/>
                                  <a:cxnLst/>
                                  <a:rect l="0" t="0" r="0" b="0"/>
                                  <a:pathLst>
                                    <a:path w="36233" h="36233">
                                      <a:moveTo>
                                        <a:pt x="18117" y="0"/>
                                      </a:moveTo>
                                      <a:cubicBezTo>
                                        <a:pt x="28112" y="0"/>
                                        <a:pt x="36233" y="8121"/>
                                        <a:pt x="36233" y="18116"/>
                                      </a:cubicBezTo>
                                      <a:cubicBezTo>
                                        <a:pt x="36233" y="28111"/>
                                        <a:pt x="28112" y="36233"/>
                                        <a:pt x="18117" y="36233"/>
                                      </a:cubicBezTo>
                                      <a:cubicBezTo>
                                        <a:pt x="8121" y="36233"/>
                                        <a:pt x="0" y="28111"/>
                                        <a:pt x="0" y="18116"/>
                                      </a:cubicBezTo>
                                      <a:cubicBezTo>
                                        <a:pt x="0" y="8121"/>
                                        <a:pt x="8121"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8846" name="Shape 8846"/>
                              <wps:cNvSpPr/>
                              <wps:spPr>
                                <a:xfrm>
                                  <a:off x="432489" y="742722"/>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847" name="Shape 8847"/>
                              <wps:cNvSpPr/>
                              <wps:spPr>
                                <a:xfrm>
                                  <a:off x="432489" y="742722"/>
                                  <a:ext cx="96108" cy="192217"/>
                                </a:xfrm>
                                <a:custGeom>
                                  <a:avLst/>
                                  <a:gdLst/>
                                  <a:ahLst/>
                                  <a:cxnLst/>
                                  <a:rect l="0" t="0" r="0" b="0"/>
                                  <a:pathLst>
                                    <a:path w="96108" h="192217">
                                      <a:moveTo>
                                        <a:pt x="96108" y="0"/>
                                      </a:moveTo>
                                      <a:lnTo>
                                        <a:pt x="96108" y="192217"/>
                                      </a:lnTo>
                                      <a:lnTo>
                                        <a:pt x="0"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54FB26D5" id="Group 111571" o:spid="_x0000_s1861"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">
                      <v:rect id="Rectangle 8810" o:spid="_x0000_s1862"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XEcIA&#10;AADdAAAADwAAAGRycy9kb3ducmV2LnhtbERPTYvCMBC9L/gfwgje1tQ9SK2mRdRFj64K6m1oxrbY&#10;TEoTbfXXbw4Le3y870XWm1o8qXWVZQWTcQSCOLe64kLB6fj9GYNwHlljbZkUvMhBlg4+Fpho2/EP&#10;PQ++ECGEXYIKSu+bREqXl2TQjW1DHLibbQ36ANtC6ha7EG5q+RVFU2mw4tBQYkOrkvL74WEUbONm&#10;ednZd1fUm+v2vD/P1seZV2o07JdzEJ56/y/+c++0gjiehP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xcRwgAAAN0AAAAPAAAAAAAAAAAAAAAAAJgCAABkcnMvZG93&#10;bnJldi54bWxQSwUGAAAAAAQABAD1AAAAhwMAAAAA&#10;" filled="f" stroked="f">
                        <v:textbox inset="0,0,0,0">
                          <w:txbxContent>
                            <w:p w14:paraId="20D9671B" w14:textId="77777777" w:rsidR="006E2FA2" w:rsidRDefault="006E2FA2">
                              <w:pPr>
                                <w:spacing w:after="160" w:line="259" w:lineRule="auto"/>
                                <w:ind w:left="0" w:firstLine="0"/>
                                <w:jc w:val="left"/>
                              </w:pPr>
                              <w:r>
                                <w:rPr>
                                  <w:color w:val="141414"/>
                                  <w:w w:val="118"/>
                                  <w:sz w:val="12"/>
                                </w:rPr>
                                <w:t>A</w:t>
                              </w:r>
                            </w:p>
                          </w:txbxContent>
                        </v:textbox>
                      </v:rect>
                      <v:rect id="Rectangle 8811" o:spid="_x0000_s1863"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yisUA&#10;AADdAAAADwAAAGRycy9kb3ducmV2LnhtbESPT4vCMBTE78J+h/AWvGlaD1K7RhF3RY/rH3C9PZpn&#10;W2xeShNt3U9vBMHjMDO/YabzzlTiRo0rLSuIhxEI4szqknMFh/1qkIBwHlljZZkU3MnBfPbRm2Kq&#10;bctbuu18LgKEXYoKCu/rVEqXFWTQDW1NHLyzbQz6IJtc6gbbADeVHEXRWBosOSwUWNOyoOyyuxoF&#10;66Re/G3sf5tXP6f18fc4+d5PvFL9z27xBcJT59/hV3ujFSRJ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7KKxQAAAN0AAAAPAAAAAAAAAAAAAAAAAJgCAABkcnMv&#10;ZG93bnJldi54bWxQSwUGAAAAAAQABAD1AAAAigMAAAAA&#10;" filled="f" stroked="f">
                        <v:textbox inset="0,0,0,0">
                          <w:txbxContent>
                            <w:p w14:paraId="126C16E0" w14:textId="77777777" w:rsidR="006E2FA2" w:rsidRDefault="006E2FA2">
                              <w:pPr>
                                <w:spacing w:after="160" w:line="259" w:lineRule="auto"/>
                                <w:ind w:left="0" w:firstLine="0"/>
                                <w:jc w:val="left"/>
                              </w:pPr>
                              <w:r>
                                <w:rPr>
                                  <w:color w:val="141414"/>
                                  <w:w w:val="98"/>
                                  <w:sz w:val="10"/>
                                </w:rPr>
                                <w:t>1</w:t>
                              </w:r>
                            </w:p>
                          </w:txbxContent>
                        </v:textbox>
                      </v:rect>
                      <v:rect id="Rectangle 8812" o:spid="_x0000_s1864" style="position:absolute;left:6540;top:672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s/cYA&#10;AADdAAAADwAAAGRycy9kb3ducmV2LnhtbESPQWvCQBSE74X+h+UVeqsbPZSYugnSKuZYtZD29sg+&#10;k2D2bchuk7S/3hUEj8PMfMOsssm0YqDeNZYVzGcRCOLS6oYrBV/H7UsMwnlkja1lUvBHDrL08WGF&#10;ibYj72k4+EoECLsEFdTed4mUrqzJoJvZjjh4J9sb9EH2ldQ9jgFuWrmIoldpsOGwUGNH7zWV58Ov&#10;UbCLu/V3bv/Hqt387IrPYvlxXHqlnp+m9RsIT5O/h2/tXCuI4/k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Us/cYAAADdAAAADwAAAAAAAAAAAAAAAACYAgAAZHJz&#10;L2Rvd25yZXYueG1sUEsFBgAAAAAEAAQA9QAAAIsDAAAAAA==&#10;" filled="f" stroked="f">
                        <v:textbox inset="0,0,0,0">
                          <w:txbxContent>
                            <w:p w14:paraId="05BF5BEA" w14:textId="77777777" w:rsidR="006E2FA2" w:rsidRDefault="006E2FA2">
                              <w:pPr>
                                <w:spacing w:after="160" w:line="259" w:lineRule="auto"/>
                                <w:ind w:left="0" w:firstLine="0"/>
                                <w:jc w:val="left"/>
                              </w:pPr>
                              <w:r>
                                <w:rPr>
                                  <w:color w:val="141414"/>
                                  <w:w w:val="118"/>
                                  <w:sz w:val="12"/>
                                </w:rPr>
                                <w:t>A</w:t>
                              </w:r>
                            </w:p>
                          </w:txbxContent>
                        </v:textbox>
                      </v:rect>
                      <v:rect id="Rectangle 8813" o:spid="_x0000_s1865" style="position:absolute;left:7054;top:700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JZ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MfD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YlmxQAAAN0AAAAPAAAAAAAAAAAAAAAAAJgCAABkcnMv&#10;ZG93bnJldi54bWxQSwUGAAAAAAQABAD1AAAAigMAAAAA&#10;" filled="f" stroked="f">
                        <v:textbox inset="0,0,0,0">
                          <w:txbxContent>
                            <w:p w14:paraId="4204A1F3" w14:textId="77777777" w:rsidR="006E2FA2" w:rsidRDefault="006E2FA2">
                              <w:pPr>
                                <w:spacing w:after="160" w:line="259" w:lineRule="auto"/>
                                <w:ind w:left="0" w:firstLine="0"/>
                                <w:jc w:val="left"/>
                              </w:pPr>
                              <w:r>
                                <w:rPr>
                                  <w:color w:val="141414"/>
                                  <w:w w:val="98"/>
                                  <w:sz w:val="10"/>
                                </w:rPr>
                                <w:t>1</w:t>
                              </w:r>
                            </w:p>
                          </w:txbxContent>
                        </v:textbox>
                      </v:rect>
                      <v:shape id="Shape 8814" o:spid="_x0000_s1866" style="position:absolute;left:8650;top:5985;width:4805;height:4806;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5fcQA&#10;AADdAAAADwAAAGRycy9kb3ducmV2LnhtbESPUWvCMBSF3wf+h3CFvc1EGaNUowxF0b2I1R9waa5t&#10;WXNTkljrfv0yGPh4OOd8h7NYDbYVPfnQONYwnSgQxKUzDVcaLuftWwYiRGSDrWPS8KAAq+XoZYG5&#10;cXc+UV/ESiQIhxw11DF2uZShrMlimLiOOHlX5y3GJH0ljcd7gttWzpT6kBYbTgs1drSuqfwublbD&#10;5vHTX9b+UOwUSfXV2uOhoqPWr+Phcw4i0hCf4f/23mjIsuk7/L1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3EAAAA3QAAAA8AAAAAAAAAAAAAAAAAmAIAAGRycy9k&#10;b3ducmV2LnhtbFBLBQYAAAAABAAEAPUAAACJAwAAAAA=&#10;" path="m,l240271,r,240271l480542,240271r,240272l,480543,,xe" fillcolor="#dcdcdc" strokecolor="#141414" strokeweight=".1335mm">
                        <v:stroke endcap="round"/>
                        <v:path arrowok="t" textboxrect="0,0,480542,480543"/>
                      </v:shape>
                      <v:rect id="Rectangle 8815" o:spid="_x0000_s1867" style="position:absolute;left:9803;top:860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0icUA&#10;AADdAAAADwAAAGRycy9kb3ducmV2LnhtbESPQYvCMBSE74L/ITxhb5q64FKrUcRV9OiqoN4ezbMt&#10;Ni+liba7v94sCB6HmfmGmc5bU4oH1a6wrGA4iEAQp1YXnCk4Htb9GITzyBpLy6TglxzMZ93OFBNt&#10;G/6hx95nIkDYJagg975KpHRpTgbdwFbEwbva2qAPss6krrEJcFPKzyj6kgYLDgs5VrTMKb3t70bB&#10;Jq4W5639a7Jyddmcdqfx92HslfrotYsJCE+tf4df7a1WEMfD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LSJxQAAAN0AAAAPAAAAAAAAAAAAAAAAAJgCAABkcnMv&#10;ZG93bnJldi54bWxQSwUGAAAAAAQABAD1AAAAigMAAAAA&#10;" filled="f" stroked="f">
                        <v:textbox inset="0,0,0,0">
                          <w:txbxContent>
                            <w:p w14:paraId="2CC7BF7A" w14:textId="77777777" w:rsidR="006E2FA2" w:rsidRDefault="006E2FA2">
                              <w:pPr>
                                <w:spacing w:after="160" w:line="259" w:lineRule="auto"/>
                                <w:ind w:left="0" w:firstLine="0"/>
                                <w:jc w:val="left"/>
                              </w:pPr>
                              <w:r>
                                <w:rPr>
                                  <w:color w:val="141414"/>
                                  <w:w w:val="118"/>
                                  <w:sz w:val="15"/>
                                </w:rPr>
                                <w:t>A</w:t>
                              </w:r>
                            </w:p>
                          </w:txbxContent>
                        </v:textbox>
                      </v:rect>
                      <v:rect id="Rectangle 8816" o:spid="_x0000_s1868" style="position:absolute;left:10445;top:9331;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4q/s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jO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ir+xQAAAN0AAAAPAAAAAAAAAAAAAAAAAJgCAABkcnMv&#10;ZG93bnJldi54bWxQSwUGAAAAAAQABAD1AAAAigMAAAAA&#10;" filled="f" stroked="f">
                        <v:textbox inset="0,0,0,0">
                          <w:txbxContent>
                            <w:p w14:paraId="3221974A"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25" o:spid="_x0000_s1869"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I28MA&#10;AADfAAAADwAAAGRycy9kb3ducmV2LnhtbERPW2vCMBR+F/YfwhnspWjiFdcZZWwMfdrw8gMOzVlT&#10;bE5KE2337xdB8PHju682vavFldpQedYwHikQxIU3FZcaTsev4RJEiMgGa8+k4Y8CbNZPgxXmxne8&#10;p+shliKFcMhRg42xyaUMhSWHYeQb4sT9+tZhTLAtpWmxS+GulhOlFtJhxanBYkMflorz4eI0qO1n&#10;dXn9+T45e+4oy2iLmZpq/fLcv7+BiNTHh/ju3pk0fzobT+Zw+5MA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aI28MAAADfAAAADwAAAAAAAAAAAAAAAACYAgAAZHJzL2Rv&#10;d25yZXYueG1sUEsFBgAAAAAEAAQA9QAAAIgDAAAAAA==&#10;" path="m,l240271,r,240271l,240271,,e" fillcolor="#dcdcdc" strokecolor="#141414" strokeweight=".1335mm">
                        <v:stroke endcap="round"/>
                        <v:path arrowok="t" textboxrect="0,0,240271,240271"/>
                      </v:shape>
                      <v:rect id="Rectangle 8828" o:spid="_x0000_s1870"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RqsEA&#10;AADdAAAADwAAAGRycy9kb3ducmV2LnhtbERPy4rCMBTdC/5DuII7TXUhtRpFRkWXvkBnd2nutGWa&#10;m9JEW/16sxBcHs57vmxNKR5Uu8KygtEwAkGcWl1wpuBy3g5iEM4jaywtk4InOVguup05Jto2fKTH&#10;yWcihLBLUEHufZVI6dKcDLqhrYgD92drgz7AOpO6xiaEm1KOo2giDRYcGnKs6Cen9P90Nwp2cbW6&#10;7e2rycrN7+56uE7X56lXqt9rVzMQnlr/FX/ce60gjsdhbn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h0arBAAAA3QAAAA8AAAAAAAAAAAAAAAAAmAIAAGRycy9kb3du&#10;cmV2LnhtbFBLBQYAAAAABAAEAPUAAACGAwAAAAA=&#10;" filled="f" stroked="f">
                        <v:textbox inset="0,0,0,0">
                          <w:txbxContent>
                            <w:p w14:paraId="50304294"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8831" o:spid="_x0000_s187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oZscA&#10;AADdAAAADwAAAGRycy9kb3ducmV2LnhtbESPQWvCQBSE7wX/w/IKvRTdaKuE1FWiIPXQi1bp9TX7&#10;TILZt2F3G6O/3i0Uehxm5htmvuxNIzpyvrasYDxKQBAXVtdcKjh8boYpCB+QNTaWScGVPCwXg4c5&#10;ZtpeeEfdPpQiQthnqKAKoc2k9EVFBv3ItsTRO1lnMETpSqkdXiLcNHKSJDNpsOa4UGFL64qK8/7H&#10;KJjiq/mYrjb599ft6Mz5ufPv+Umpp8c+fwMRqA//4b/2VitI05cx/L6JT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KGbHAAAA3QAAAA8AAAAAAAAAAAAAAAAAmAIAAGRy&#10;cy9kb3ducmV2LnhtbFBLBQYAAAAABAAEAPUAAACMAwAAAAA=&#10;" path="m,194608v,,523767,-194608,1105248,e" filled="f" strokecolor="#505050" strokeweight=".26697mm">
                        <v:stroke miterlimit="1" joinstyle="miter" endcap="round"/>
                        <v:path arrowok="t" textboxrect="0,0,1105248,194608"/>
                      </v:shape>
                      <v:shape id="Shape 8832" o:spid="_x0000_s1872" style="position:absolute;left:9943;top:4774;width:1230;height:806;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FNMYA&#10;AADdAAAADwAAAGRycy9kb3ducmV2LnhtbESPQWsCMRSE74L/IbxCb5rViqyrUaRQELEUtdXrY/Pc&#10;3bp5WZOo23/fFAoeh5n5hpktWlOLGzlfWVYw6CcgiHOrKy4UfO7feikIH5A11pZJwQ95WMy7nRlm&#10;2t55S7ddKESEsM9QQRlCk0np85IM+r5tiKN3ss5giNIVUju8R7ip5TBJxtJgxXGhxIZeS8rPu6tR&#10;8HWZHLbufek+WA6+J+PraHNcj5R6fmqXUxCB2vAI/7dXWkGavgz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hFNMYAAADdAAAADwAAAAAAAAAAAAAAAACYAgAAZHJz&#10;L2Rvd25yZXYueG1sUEsFBgAAAAAEAAQA9QAAAIsDAAAAAA==&#10;" path="m26981,r96017,77106l,80531c25478,62607,36275,30030,26981,xe" fillcolor="#505050" strokecolor="#505050" strokeweight=".17406mm">
                        <v:path arrowok="t" textboxrect="0,0,122998,80531"/>
                      </v:shape>
                      <v:rect id="Rectangle 8839" o:spid="_x0000_s1873"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14:paraId="016DE77D" w14:textId="77777777" w:rsidR="006E2FA2" w:rsidRDefault="006E2FA2">
                              <w:pPr>
                                <w:spacing w:after="160" w:line="259" w:lineRule="auto"/>
                                <w:ind w:left="0" w:firstLine="0"/>
                                <w:jc w:val="left"/>
                              </w:pPr>
                              <w:r>
                                <w:rPr>
                                  <w:color w:val="141414"/>
                                  <w:w w:val="118"/>
                                  <w:sz w:val="15"/>
                                </w:rPr>
                                <w:t>A</w:t>
                              </w:r>
                            </w:p>
                          </w:txbxContent>
                        </v:textbox>
                      </v:rect>
                      <v:rect id="Rectangle 8840" o:spid="_x0000_s1874"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14:paraId="3CB78025"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8843" o:spid="_x0000_s1875"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14:paraId="52438239" w14:textId="77777777" w:rsidR="006E2FA2" w:rsidRDefault="006E2FA2">
                              <w:pPr>
                                <w:spacing w:after="160" w:line="259" w:lineRule="auto"/>
                                <w:ind w:left="0" w:firstLine="0"/>
                                <w:jc w:val="left"/>
                              </w:pPr>
                              <w:r>
                                <w:rPr>
                                  <w:color w:val="141414"/>
                                  <w:w w:val="118"/>
                                  <w:sz w:val="12"/>
                                </w:rPr>
                                <w:t>A</w:t>
                              </w:r>
                            </w:p>
                          </w:txbxContent>
                        </v:textbox>
                      </v:rect>
                      <v:rect id="Rectangle 8844" o:spid="_x0000_s1876"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14:paraId="0BC2A6A3" w14:textId="77777777" w:rsidR="006E2FA2" w:rsidRDefault="006E2FA2">
                              <w:pPr>
                                <w:spacing w:after="160" w:line="259" w:lineRule="auto"/>
                                <w:ind w:left="0" w:firstLine="0"/>
                                <w:jc w:val="left"/>
                              </w:pPr>
                              <w:r>
                                <w:rPr>
                                  <w:color w:val="141414"/>
                                  <w:w w:val="98"/>
                                  <w:sz w:val="10"/>
                                </w:rPr>
                                <w:t>3</w:t>
                              </w:r>
                            </w:p>
                          </w:txbxContent>
                        </v:textbox>
                      </v:rect>
                      <v:shape id="Shape 8845" o:spid="_x0000_s1877" style="position:absolute;left:5113;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9sMUA&#10;AADdAAAADwAAAGRycy9kb3ducmV2LnhtbESPQWvCQBSE7wX/w/IEb3WjaI3RVURRvFQwltLeHtln&#10;Esy+DdlV4793C0KPw8x8w8yXranEjRpXWlYw6EcgiDOrS84VfJ227zEI55E1VpZJwYMcLBedtzkm&#10;2t75SLfU5yJA2CWooPC+TqR0WUEGXd/WxME728agD7LJpW7wHuCmksMo+pAGSw4LBda0Lii7pFej&#10;4CAnB/lZu+/NecS/q3Q3rX7MVKlet13NQHhq/X/41d5rBXE8GsPf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r2wxQAAAN0AAAAPAAAAAAAAAAAAAAAAAJgCAABkcnMv&#10;ZG93bnJldi54bWxQSwUGAAAAAAQABAD1AAAAigMAAAAA&#10;" path="m18117,v9995,,18116,8121,18116,18116c36233,28111,28112,36233,18117,36233,8121,36233,,28111,,18116,,8121,8121,,18117,xe" fillcolor="#141414" stroked="f" strokeweight="0">
                        <v:stroke endcap="round"/>
                        <v:path arrowok="t" textboxrect="0,0,36233,36233"/>
                      </v:shape>
                      <v:shape id="Shape 8846" o:spid="_x0000_s1878"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0jsUA&#10;AADdAAAADwAAAGRycy9kb3ducmV2LnhtbESPzWrDMBCE74G+g9hCL6WR6ibBOFFCaenPrTRN7ou0&#10;sU2slbDU2H37KhDIcZiZb5jVZnSdOFEfW88aHqcKBLHxtuVaw+7n7aEEEROyxc4zafijCJv1zWSF&#10;lfUDf9Npm2qRIRwr1NCkFCopo2nIYZz6QJy9g+8dpiz7Wtoehwx3nSyUWkiHLeeFBgO9NGSO21+n&#10;4b5V72Yfvg7F8FTMX2cqmA+ca313Oz4vQSQa0zV8aX9aDWU5W8D5TX4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SOxQAAAN0AAAAPAAAAAAAAAAAAAAAAAJgCAABkcnMv&#10;ZG93bnJldi54bWxQSwUGAAAAAAQABAD1AAAAigMAAAAA&#10;" path="m192217,l,e" filled="f" strokecolor="#141414" strokeweight=".1335mm">
                        <v:stroke miterlimit="1" joinstyle="miter" endcap="round"/>
                        <v:path arrowok="t" textboxrect="0,0,192217,0"/>
                      </v:shape>
                      <v:shape id="Shape 8847" o:spid="_x0000_s1879" style="position:absolute;left:4324;top:7427;width:961;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BJcQA&#10;AADdAAAADwAAAGRycy9kb3ducmV2LnhtbESP0WoCMRRE3wv+Q7hC32rWUrbL1igiSPWhiNoPuGyu&#10;m8XkZk2ibv++KQh9HGbmDDNbDM6KG4XYeVYwnRQgiBuvO24VfB/XLxWImJA1Ws+k4IciLOajpxnW&#10;2t95T7dDakWGcKxRgUmpr6WMjSGHceJ74uydfHCYsgyt1AHvGe6sfC2KUjrsOC8Y7GllqDkfrk7B&#10;MN1v2V5CKs3uWm66z+2XrXqlnsfD8gNEoiH9hx/tjVZQVW/v8PcmPw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OgSXEAAAA3QAAAA8AAAAAAAAAAAAAAAAAmAIAAGRycy9k&#10;b3ducmV2LnhtbFBLBQYAAAAABAAEAPUAAACJAwAAAAA=&#10;" path="m96108,r,192217l,192217e" filled="f" strokecolor="#141414" strokeweight=".1335mm">
                        <v:stroke miterlimit="1" joinstyle="miter" endcap="round"/>
                        <v:path arrowok="t" textboxrect="0,0,96108,192217"/>
                      </v:shape>
                      <w10:anchorlock/>
                    </v:group>
                  </w:pict>
                </mc:Fallback>
              </mc:AlternateContent>
            </w:r>
            <w:r>
              <w:rPr>
                <w:color w:val="141414"/>
                <w:sz w:val="30"/>
              </w:rPr>
              <w:t>H</w:t>
            </w:r>
          </w:p>
          <w:p w14:paraId="7DFD3694" w14:textId="77777777" w:rsidR="00A21FDC" w:rsidRDefault="00252176">
            <w:pPr>
              <w:spacing w:after="0" w:line="259" w:lineRule="auto"/>
              <w:ind w:left="140" w:firstLine="0"/>
              <w:jc w:val="left"/>
            </w:pPr>
            <w:r>
              <w:rPr>
                <w:sz w:val="23"/>
              </w:rPr>
              <w:t>INC</w:t>
            </w:r>
          </w:p>
          <w:p w14:paraId="7623C718" w14:textId="77777777" w:rsidR="00A21FDC" w:rsidRDefault="00252176">
            <w:pPr>
              <w:spacing w:after="0" w:line="259" w:lineRule="auto"/>
              <w:ind w:left="-510" w:firstLine="0"/>
              <w:jc w:val="left"/>
            </w:pPr>
            <w:r>
              <w:rPr>
                <w:noProof/>
                <w:sz w:val="22"/>
              </w:rPr>
              <mc:AlternateContent>
                <mc:Choice Requires="wpg">
                  <w:drawing>
                    <wp:inline distT="0" distB="0" distL="0" distR="0" wp14:anchorId="211177C6" wp14:editId="362C9C5B">
                      <wp:extent cx="1345567" cy="723205"/>
                      <wp:effectExtent l="0" t="0" r="0" b="0"/>
                      <wp:docPr id="111572" name="Group 111572"/>
                      <wp:cNvGraphicFramePr/>
                      <a:graphic xmlns:a="http://schemas.openxmlformats.org/drawingml/2006/main">
                        <a:graphicData uri="http://schemas.microsoft.com/office/word/2010/wordprocessingGroup">
                          <wpg:wgp>
                            <wpg:cNvGrpSpPr/>
                            <wpg:grpSpPr>
                              <a:xfrm>
                                <a:off x="0" y="0"/>
                                <a:ext cx="1345567" cy="723205"/>
                                <a:chOff x="0" y="0"/>
                                <a:chExt cx="1345567" cy="723205"/>
                              </a:xfrm>
                            </wpg:grpSpPr>
                            <wps:wsp>
                              <wps:cNvPr id="8835" name="Shape 8835"/>
                              <wps:cNvSpPr/>
                              <wps:spPr>
                                <a:xfrm>
                                  <a:off x="0" y="528597"/>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994362" y="521087"/>
                                  <a:ext cx="123002" cy="80583"/>
                                </a:xfrm>
                                <a:custGeom>
                                  <a:avLst/>
                                  <a:gdLst/>
                                  <a:ahLst/>
                                  <a:cxnLst/>
                                  <a:rect l="0" t="0" r="0" b="0"/>
                                  <a:pathLst>
                                    <a:path w="123002" h="80583">
                                      <a:moveTo>
                                        <a:pt x="0" y="0"/>
                                      </a:moveTo>
                                      <a:lnTo>
                                        <a:pt x="123002" y="3477"/>
                                      </a:lnTo>
                                      <a:lnTo>
                                        <a:pt x="26985" y="80583"/>
                                      </a:lnTo>
                                      <a:cubicBezTo>
                                        <a:pt x="36275" y="50502"/>
                                        <a:pt x="25481" y="17937"/>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8848" name="Rectangle 8848"/>
                              <wps:cNvSpPr/>
                              <wps:spPr>
                                <a:xfrm>
                                  <a:off x="323593" y="76209"/>
                                  <a:ext cx="74956" cy="146333"/>
                                </a:xfrm>
                                <a:prstGeom prst="rect">
                                  <a:avLst/>
                                </a:prstGeom>
                                <a:ln>
                                  <a:noFill/>
                                </a:ln>
                              </wps:spPr>
                              <wps:txbx>
                                <w:txbxContent>
                                  <w:p w14:paraId="45619DFC"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8849" name="Rectangle 8849"/>
                              <wps:cNvSpPr/>
                              <wps:spPr>
                                <a:xfrm>
                                  <a:off x="379907" y="103603"/>
                                  <a:ext cx="48492" cy="126166"/>
                                </a:xfrm>
                                <a:prstGeom prst="rect">
                                  <a:avLst/>
                                </a:prstGeom>
                                <a:ln>
                                  <a:noFill/>
                                </a:ln>
                              </wps:spPr>
                              <wps:txbx>
                                <w:txbxContent>
                                  <w:p w14:paraId="2AC7B341"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850" name="Rectangle 8850"/>
                              <wps:cNvSpPr/>
                              <wps:spPr>
                                <a:xfrm>
                                  <a:off x="662398" y="76209"/>
                                  <a:ext cx="74956" cy="146333"/>
                                </a:xfrm>
                                <a:prstGeom prst="rect">
                                  <a:avLst/>
                                </a:prstGeom>
                                <a:ln>
                                  <a:noFill/>
                                </a:ln>
                              </wps:spPr>
                              <wps:txbx>
                                <w:txbxContent>
                                  <w:p w14:paraId="5D511519"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8851" name="Rectangle 8851"/>
                              <wps:cNvSpPr/>
                              <wps:spPr>
                                <a:xfrm>
                                  <a:off x="718711" y="103603"/>
                                  <a:ext cx="48492" cy="126166"/>
                                </a:xfrm>
                                <a:prstGeom prst="rect">
                                  <a:avLst/>
                                </a:prstGeom>
                                <a:ln>
                                  <a:noFill/>
                                </a:ln>
                              </wps:spPr>
                              <wps:txbx>
                                <w:txbxContent>
                                  <w:p w14:paraId="36B4D915"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852" name="Rectangle 8852"/>
                              <wps:cNvSpPr/>
                              <wps:spPr>
                                <a:xfrm>
                                  <a:off x="326097" y="266889"/>
                                  <a:ext cx="68207" cy="149606"/>
                                </a:xfrm>
                                <a:prstGeom prst="rect">
                                  <a:avLst/>
                                </a:prstGeom>
                                <a:ln>
                                  <a:noFill/>
                                </a:ln>
                              </wps:spPr>
                              <wps:txbx>
                                <w:txbxContent>
                                  <w:p w14:paraId="2EFEB123"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53" name="Rectangle 8853"/>
                              <wps:cNvSpPr/>
                              <wps:spPr>
                                <a:xfrm>
                                  <a:off x="377455" y="294494"/>
                                  <a:ext cx="44083" cy="128988"/>
                                </a:xfrm>
                                <a:prstGeom prst="rect">
                                  <a:avLst/>
                                </a:prstGeom>
                                <a:ln>
                                  <a:noFill/>
                                </a:ln>
                              </wps:spPr>
                              <wps:txbx>
                                <w:txbxContent>
                                  <w:p w14:paraId="1D3B7226"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8854" name="Shape 8854"/>
                              <wps:cNvSpPr/>
                              <wps:spPr>
                                <a:xfrm>
                                  <a:off x="511369" y="127320"/>
                                  <a:ext cx="36233" cy="36233"/>
                                </a:xfrm>
                                <a:custGeom>
                                  <a:avLst/>
                                  <a:gdLst/>
                                  <a:ahLst/>
                                  <a:cxnLst/>
                                  <a:rect l="0" t="0" r="0" b="0"/>
                                  <a:pathLst>
                                    <a:path w="36233" h="36233">
                                      <a:moveTo>
                                        <a:pt x="18117" y="0"/>
                                      </a:moveTo>
                                      <a:cubicBezTo>
                                        <a:pt x="28112" y="0"/>
                                        <a:pt x="36233" y="8121"/>
                                        <a:pt x="36233" y="18116"/>
                                      </a:cubicBezTo>
                                      <a:cubicBezTo>
                                        <a:pt x="36233" y="28112"/>
                                        <a:pt x="28112" y="36233"/>
                                        <a:pt x="18117" y="36233"/>
                                      </a:cubicBezTo>
                                      <a:cubicBezTo>
                                        <a:pt x="8121" y="36233"/>
                                        <a:pt x="0" y="28112"/>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855" name="Shape 8855"/>
                              <wps:cNvSpPr/>
                              <wps:spPr>
                                <a:xfrm>
                                  <a:off x="432489" y="145148"/>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856" name="Shape 8856"/>
                              <wps:cNvSpPr/>
                              <wps:spPr>
                                <a:xfrm>
                                  <a:off x="432489" y="145436"/>
                                  <a:ext cx="96108" cy="191929"/>
                                </a:xfrm>
                                <a:custGeom>
                                  <a:avLst/>
                                  <a:gdLst/>
                                  <a:ahLst/>
                                  <a:cxnLst/>
                                  <a:rect l="0" t="0" r="0" b="0"/>
                                  <a:pathLst>
                                    <a:path w="96108" h="191929">
                                      <a:moveTo>
                                        <a:pt x="96108" y="0"/>
                                      </a:moveTo>
                                      <a:lnTo>
                                        <a:pt x="96108" y="191929"/>
                                      </a:lnTo>
                                      <a:lnTo>
                                        <a:pt x="0" y="191929"/>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44" name="Shape 8944"/>
                              <wps:cNvSpPr/>
                              <wps:spPr>
                                <a:xfrm>
                                  <a:off x="865025" y="0"/>
                                  <a:ext cx="480542" cy="480543"/>
                                </a:xfrm>
                                <a:custGeom>
                                  <a:avLst/>
                                  <a:gdLst/>
                                  <a:ahLst/>
                                  <a:cxnLst/>
                                  <a:rect l="0" t="0" r="0" b="0"/>
                                  <a:pathLst>
                                    <a:path w="480542" h="480543">
                                      <a:moveTo>
                                        <a:pt x="0" y="0"/>
                                      </a:moveTo>
                                      <a:lnTo>
                                        <a:pt x="479930" y="0"/>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134126" name="Shape 134126"/>
                              <wps:cNvSpPr/>
                              <wps:spPr>
                                <a:xfrm>
                                  <a:off x="1104684"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39215"/>
                                  </a:srgbClr>
                                </a:fillRef>
                                <a:effectRef idx="0">
                                  <a:scrgbClr r="0" g="0" b="0"/>
                                </a:effectRef>
                                <a:fontRef idx="none"/>
                              </wps:style>
                              <wps:bodyPr/>
                            </wps:wsp>
                            <wps:wsp>
                              <wps:cNvPr id="8946" name="Rectangle 8946"/>
                              <wps:cNvSpPr/>
                              <wps:spPr>
                                <a:xfrm>
                                  <a:off x="1057952" y="153113"/>
                                  <a:ext cx="85259" cy="187007"/>
                                </a:xfrm>
                                <a:prstGeom prst="rect">
                                  <a:avLst/>
                                </a:prstGeom>
                                <a:ln>
                                  <a:noFill/>
                                </a:ln>
                              </wps:spPr>
                              <wps:txbx>
                                <w:txbxContent>
                                  <w:p w14:paraId="13B9EAE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947" name="Rectangle 8947"/>
                              <wps:cNvSpPr/>
                              <wps:spPr>
                                <a:xfrm>
                                  <a:off x="1122150" y="225659"/>
                                  <a:ext cx="33184" cy="97096"/>
                                </a:xfrm>
                                <a:prstGeom prst="rect">
                                  <a:avLst/>
                                </a:prstGeom>
                                <a:ln>
                                  <a:noFill/>
                                </a:ln>
                              </wps:spPr>
                              <wps:txbx>
                                <w:txbxContent>
                                  <w:p w14:paraId="3446A060"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g:wgp>
                        </a:graphicData>
                      </a:graphic>
                    </wp:inline>
                  </w:drawing>
                </mc:Choice>
                <mc:Fallback>
                  <w:pict>
                    <v:group w14:anchorId="211177C6" id="Group 111572" o:spid="_x0000_s1880"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">
                      <v:shape id="Shape 8835" o:spid="_x0000_s1881"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y5scA&#10;AADdAAAADwAAAGRycy9kb3ducmV2LnhtbESPQWvCQBSE70L/w/IEL6KbKm1D6ipFELTSQ6Pi9ZF9&#10;TYLZt+nuqml/fbcgeBxm5htmtuhMIy7kfG1ZweM4AUFcWF1zqWC/W41SED4ga2wsk4If8rCYP/Rm&#10;mGl75U+65KEUEcI+QwVVCG0mpS8qMujHtiWO3pd1BkOUrpTa4TXCTSMnSfIsDdYcFypsaVlRccrP&#10;RsHy3crjR7l+4e1m2AU+bH+/d06pQb97ewURqAv38K291grSdPoE/2/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subHAAAA3QAAAA8AAAAAAAAAAAAAAAAAmAIAAGRy&#10;cy9kb3ducmV2LnhtbFBLBQYAAAAABAAEAPUAAACMAwAAAAA=&#10;" path="m,c,,523767,194608,1105248,e" filled="f" strokeweight=".26697mm">
                        <v:stroke miterlimit="1" joinstyle="miter" endcap="round"/>
                        <v:path arrowok="t" textboxrect="0,0,1105248,194608"/>
                      </v:shape>
                      <v:shape id="Shape 8836" o:spid="_x0000_s1882" style="position:absolute;left:9943;top:5210;width:1230;height:806;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67J8UA&#10;AADdAAAADwAAAGRycy9kb3ducmV2LnhtbESPX2vCQBDE3wv9DscWfKuXKmhIPUWEgigU6p/35W6b&#10;BHN7aW5rop++Vyj0cZiZ3zCL1eAbdaUu1oENvIwzUMQ2uJpLA6fj23MOKgqywyYwGbhRhNXy8WGB&#10;hQs9f9D1IKVKEI4FGqhE2kLraCvyGMehJU7eZ+g8SpJdqV2HfYL7Rk+ybKY91pwWKmxpU5G9HL69&#10;gX5fn/xd5mf8kh3bjd3b98ncmNHTsH4FJTTIf/ivvXUG8nw6g9836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rsnxQAAAN0AAAAPAAAAAAAAAAAAAAAAAJgCAABkcnMv&#10;ZG93bnJldi54bWxQSwUGAAAAAAQABAD1AAAAigMAAAAA&#10;" path="m,l123002,3477,26985,80583c36275,50502,25481,17937,,xe" fillcolor="black" strokeweight=".17406mm">
                        <v:path arrowok="t" textboxrect="0,0,123002,80583"/>
                      </v:shape>
                      <v:rect id="Rectangle 8848" o:spid="_x0000_s1883" style="position:absolute;left:3235;top:762;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40CsQA&#10;AADdAAAADwAAAGRycy9kb3ducmV2LnhtbERPy2rCQBTdF/yH4Rbc1UlLkS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rEAAAA3QAAAA8AAAAAAAAAAAAAAAAAmAIAAGRycy9k&#10;b3ducmV2LnhtbFBLBQYAAAAABAAEAPUAAACJAwAAAAA=&#10;" filled="f" stroked="f">
                        <v:textbox inset="0,0,0,0">
                          <w:txbxContent>
                            <w:p w14:paraId="45619DFC" w14:textId="77777777" w:rsidR="006E2FA2" w:rsidRDefault="006E2FA2">
                              <w:pPr>
                                <w:spacing w:after="160" w:line="259" w:lineRule="auto"/>
                                <w:ind w:left="0" w:firstLine="0"/>
                                <w:jc w:val="left"/>
                              </w:pPr>
                              <w:r>
                                <w:rPr>
                                  <w:b/>
                                  <w:color w:val="141414"/>
                                  <w:w w:val="130"/>
                                  <w:sz w:val="12"/>
                                </w:rPr>
                                <w:t>A</w:t>
                              </w:r>
                            </w:p>
                          </w:txbxContent>
                        </v:textbox>
                      </v:rect>
                      <v:rect id="Rectangle 8849" o:spid="_x0000_s1884" style="position:absolute;left:3799;top:1036;width:484;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kcYA&#10;AADdAAAADwAAAGRycy9kb3ducmV2LnhtbESPT2vCQBTE74LfYXmCN90oUp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RkcYAAADdAAAADwAAAAAAAAAAAAAAAACYAgAAZHJz&#10;L2Rvd25yZXYueG1sUEsFBgAAAAAEAAQA9QAAAIsDAAAAAA==&#10;" filled="f" stroked="f">
                        <v:textbox inset="0,0,0,0">
                          <w:txbxContent>
                            <w:p w14:paraId="2AC7B341" w14:textId="77777777" w:rsidR="006E2FA2" w:rsidRDefault="006E2FA2">
                              <w:pPr>
                                <w:spacing w:after="160" w:line="259" w:lineRule="auto"/>
                                <w:ind w:left="0" w:firstLine="0"/>
                                <w:jc w:val="left"/>
                              </w:pPr>
                              <w:r>
                                <w:rPr>
                                  <w:b/>
                                  <w:color w:val="141414"/>
                                  <w:w w:val="108"/>
                                  <w:sz w:val="10"/>
                                </w:rPr>
                                <w:t>1</w:t>
                              </w:r>
                            </w:p>
                          </w:txbxContent>
                        </v:textbox>
                      </v:rect>
                      <v:rect id="Rectangle 8850" o:spid="_x0000_s1885" style="position:absolute;left:6623;top:762;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u0cQA&#10;AADdAAAADwAAAGRycy9kb3ducmV2LnhtbERPy2rCQBTdF/yH4Rbc1UkLl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rtHEAAAA3QAAAA8AAAAAAAAAAAAAAAAAmAIAAGRycy9k&#10;b3ducmV2LnhtbFBLBQYAAAAABAAEAPUAAACJAwAAAAA=&#10;" filled="f" stroked="f">
                        <v:textbox inset="0,0,0,0">
                          <w:txbxContent>
                            <w:p w14:paraId="5D511519" w14:textId="77777777" w:rsidR="006E2FA2" w:rsidRDefault="006E2FA2">
                              <w:pPr>
                                <w:spacing w:after="160" w:line="259" w:lineRule="auto"/>
                                <w:ind w:left="0" w:firstLine="0"/>
                                <w:jc w:val="left"/>
                              </w:pPr>
                              <w:r>
                                <w:rPr>
                                  <w:b/>
                                  <w:color w:val="141414"/>
                                  <w:w w:val="130"/>
                                  <w:sz w:val="12"/>
                                </w:rPr>
                                <w:t>A</w:t>
                              </w:r>
                            </w:p>
                          </w:txbxContent>
                        </v:textbox>
                      </v:rect>
                      <v:rect id="Rectangle 8851" o:spid="_x0000_s1886" style="position:absolute;left:7187;top:1036;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LSsUA&#10;AADdAAAADwAAAGRycy9kb3ducmV2LnhtbESPQYvCMBSE74L/ITxhb5q64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QtKxQAAAN0AAAAPAAAAAAAAAAAAAAAAAJgCAABkcnMv&#10;ZG93bnJldi54bWxQSwUGAAAAAAQABAD1AAAAigMAAAAA&#10;" filled="f" stroked="f">
                        <v:textbox inset="0,0,0,0">
                          <w:txbxContent>
                            <w:p w14:paraId="36B4D915" w14:textId="77777777" w:rsidR="006E2FA2" w:rsidRDefault="006E2FA2">
                              <w:pPr>
                                <w:spacing w:after="160" w:line="259" w:lineRule="auto"/>
                                <w:ind w:left="0" w:firstLine="0"/>
                                <w:jc w:val="left"/>
                              </w:pPr>
                              <w:r>
                                <w:rPr>
                                  <w:b/>
                                  <w:color w:val="141414"/>
                                  <w:w w:val="108"/>
                                  <w:sz w:val="10"/>
                                </w:rPr>
                                <w:t>1</w:t>
                              </w:r>
                            </w:p>
                          </w:txbxContent>
                        </v:textbox>
                      </v:rect>
                      <v:rect id="Rectangle 8852" o:spid="_x0000_s1887" style="position:absolute;left:3260;top:2668;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PcUA&#10;AADdAAAADwAAAGRycy9kb3ducmV2LnhtbESPQYvCMBSE74L/ITxhb5oqKL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5U9xQAAAN0AAAAPAAAAAAAAAAAAAAAAAJgCAABkcnMv&#10;ZG93bnJldi54bWxQSwUGAAAAAAQABAD1AAAAigMAAAAA&#10;" filled="f" stroked="f">
                        <v:textbox inset="0,0,0,0">
                          <w:txbxContent>
                            <w:p w14:paraId="2EFEB123" w14:textId="77777777" w:rsidR="006E2FA2" w:rsidRDefault="006E2FA2">
                              <w:pPr>
                                <w:spacing w:after="160" w:line="259" w:lineRule="auto"/>
                                <w:ind w:left="0" w:firstLine="0"/>
                                <w:jc w:val="left"/>
                              </w:pPr>
                              <w:r>
                                <w:rPr>
                                  <w:color w:val="141414"/>
                                  <w:w w:val="118"/>
                                  <w:sz w:val="12"/>
                                </w:rPr>
                                <w:t>A</w:t>
                              </w:r>
                            </w:p>
                          </w:txbxContent>
                        </v:textbox>
                      </v:rect>
                      <v:rect id="Rectangle 8853" o:spid="_x0000_s1888" style="position:absolute;left:3774;top:29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MwpsYA&#10;AADdAAAADwAAAGRycy9kb3ducmV2LnhtbESPQWvCQBSE74L/YXlCb7qpR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MwpsYAAADdAAAADwAAAAAAAAAAAAAAAACYAgAAZHJz&#10;L2Rvd25yZXYueG1sUEsFBgAAAAAEAAQA9QAAAIsDAAAAAA==&#10;" filled="f" stroked="f">
                        <v:textbox inset="0,0,0,0">
                          <w:txbxContent>
                            <w:p w14:paraId="1D3B7226" w14:textId="77777777" w:rsidR="006E2FA2" w:rsidRDefault="006E2FA2">
                              <w:pPr>
                                <w:spacing w:after="160" w:line="259" w:lineRule="auto"/>
                                <w:ind w:left="0" w:firstLine="0"/>
                                <w:jc w:val="left"/>
                              </w:pPr>
                              <w:r>
                                <w:rPr>
                                  <w:color w:val="141414"/>
                                  <w:w w:val="98"/>
                                  <w:sz w:val="10"/>
                                </w:rPr>
                                <w:t>3</w:t>
                              </w:r>
                            </w:p>
                          </w:txbxContent>
                        </v:textbox>
                      </v:rect>
                      <v:shape id="Shape 8854" o:spid="_x0000_s1889" style="position:absolute;left:5113;top:1273;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uAMcA&#10;AADdAAAADwAAAGRycy9kb3ducmV2LnhtbESPT2vCQBTE7wW/w/IKXopu/NMSU1dpBSEHL6ZFPD6y&#10;r0lo9m3Mrkn89q5Q6HGYmd8w6+1gatFR6yrLCmbTCARxbnXFhYLvr/0kBuE8ssbaMim4kYPtZvS0&#10;xkTbno/UZb4QAcIuQQWl900ipctLMuimtiEO3o9tDfog20LqFvsAN7WcR9GbNFhxWCixoV1J+W92&#10;NQou5tJ/yheZVUWWL81idT6c4lSp8fPw8Q7C0+D/w3/tVCuI49clPN6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pbgDHAAAA3QAAAA8AAAAAAAAAAAAAAAAAmAIAAGRy&#10;cy9kb3ducmV2LnhtbFBLBQYAAAAABAAEAPUAAACMAwAAAAA=&#10;" path="m18117,v9995,,18116,8121,18116,18116c36233,28112,28112,36233,18117,36233,8121,36233,,28112,,18116,,8121,8121,,18117,xe" fillcolor="#141414" stroked="f" strokeweight="0">
                        <v:stroke miterlimit="1" joinstyle="miter" endcap="round"/>
                        <v:path arrowok="t" textboxrect="0,0,36233,36233"/>
                      </v:shape>
                      <v:shape id="Shape 8855" o:spid="_x0000_s1890" style="position:absolute;left:4324;top:145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8JMUA&#10;AADdAAAADwAAAGRycy9kb3ducmV2LnhtbESPzWrDMBCE74W8g9hAL6WR6tbBuFFCaOjPrTRp74u0&#10;sU2slbCU2H37qlDocZiZb5jVZnK9uNAQO88a7hYKBLHxtuNGw+fh+bYCEROyxd4zafimCJv17GqF&#10;tfUjf9BlnxqRIRxr1NCmFGopo2nJYVz4QJy9ox8cpiyHRtoBxwx3vSyUWkqHHeeFFgM9tWRO+7PT&#10;cNOpF/MV3o/FeF+UuwcVzCuWWl/Pp+0jiERT+g//td+shqoqS/h9k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wkxQAAAN0AAAAPAAAAAAAAAAAAAAAAAJgCAABkcnMv&#10;ZG93bnJldi54bWxQSwUGAAAAAAQABAD1AAAAigMAAAAA&#10;" path="m192217,l,e" filled="f" strokecolor="#141414" strokeweight=".1335mm">
                        <v:stroke miterlimit="1" joinstyle="miter" endcap="round"/>
                        <v:path arrowok="t" textboxrect="0,0,192217,0"/>
                      </v:shape>
                      <v:shape id="Shape 8856" o:spid="_x0000_s1891" style="position:absolute;left:4324;top:1454;width:961;height:1919;visibility:visible;mso-wrap-style:square;v-text-anchor:top" coordsize="96108,191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gcUA&#10;AADdAAAADwAAAGRycy9kb3ducmV2LnhtbESPQWsCMRSE74X+h/AKvUjNWlSW1Si1tCBeqqkXb4/N&#10;c3fp5mVJ0nX990Yo9DjMzDfMcj3YVvTkQ+NYwWScgSAunWm4UnD8/nzJQYSIbLB1TAquFGC9enxY&#10;YmHchQ/U61iJBOFQoII6xq6QMpQ1WQxj1xEn7+y8xZikr6TxeElw28rXLJtLiw2nhRo7eq+p/NG/&#10;VoGVw6aannzW9Np+4Wivdx9OK/X8NLwtQEQa4n/4r701CvJ8Nof7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D6BxQAAAN0AAAAPAAAAAAAAAAAAAAAAAJgCAABkcnMv&#10;ZG93bnJldi54bWxQSwUGAAAAAAQABAD1AAAAigMAAAAA&#10;" path="m96108,r,191929l,191929e" filled="f" strokecolor="#141414" strokeweight=".1335mm">
                        <v:stroke miterlimit="1" joinstyle="miter" endcap="round"/>
                        <v:path arrowok="t" textboxrect="0,0,96108,191929"/>
                      </v:shape>
                      <v:shape id="Shape 8944" o:spid="_x0000_s1892" style="position:absolute;left:8650;width:4805;height:4805;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Z/cQA&#10;AADdAAAADwAAAGRycy9kb3ducmV2LnhtbESP0WoCMRRE3wv+Q7iCbzVRpNjVKKJUqi/S1Q+4bK67&#10;i5ubJUnXtV/fCIU+DjNzhlmue9uIjnyoHWuYjBUI4sKZmksNl/PH6xxEiMgGG8ek4UEB1qvByxIz&#10;4+78RV0eS5EgHDLUUMXYZlKGoiKLYexa4uRdnbcYk/SlNB7vCW4bOVXqTVqsOS1U2NK2ouKWf1sN&#10;u8dPd9n6Q75XJNWxsadDSSetR8N+swARqY//4b/2p9Ewf5/N4Pk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p2f3EAAAA3QAAAA8AAAAAAAAAAAAAAAAAmAIAAGRycy9k&#10;b3ducmV2LnhtbFBLBQYAAAAABAAEAPUAAACJAwAAAAA=&#10;" path="m,l479930,r612,240271l480542,480543,,480543,,xe" fillcolor="#dcdcdc" strokecolor="#141414" strokeweight=".1335mm">
                        <v:stroke endcap="round"/>
                        <v:path arrowok="t" textboxrect="0,0,480542,480543"/>
                      </v:shape>
                      <v:shape id="Shape 134126" o:spid="_x0000_s1893" style="position:absolute;left:11046;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gGMQA&#10;AADfAAAADwAAAGRycy9kb3ducmV2LnhtbERP3UrDMBS+F/YO4Qi7c+k6N6RbNqYg6IUX1j3AoTk2&#10;nc1JbNI1+vRGELz8+P53h2R7caEhdI4VLBcFCOLG6Y5bBae3x5s7ECEia+wdk4IvCnDYz652WGk3&#10;8Std6tiKHMKhQgUmRl9JGRpDFsPCeeLMvbvBYsxwaKUecMrhtpdlUWykxY5zg0FPD4aaj3q0CtZl&#10;uv80/qX5Nmc9nupxnSb/rNT8Oh23ICKl+C/+cz/pPH91uyw38PsnA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iIBjEAAAA3wAAAA8AAAAAAAAAAAAAAAAAmAIAAGRycy9k&#10;b3ducmV2LnhtbFBLBQYAAAAABAAEAPUAAACJAwAAAAA=&#10;" path="m,l240271,r,240271l,240271,,e" fillcolor="black" stroked="f" strokeweight="0">
                        <v:fill opacity="25700f"/>
                        <v:stroke endcap="round"/>
                        <v:path arrowok="t" textboxrect="0,0,240271,240271"/>
                      </v:shape>
                      <v:rect id="Rectangle 8946" o:spid="_x0000_s1894" style="position:absolute;left:10579;top:1531;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wKf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wKfsYAAADdAAAADwAAAAAAAAAAAAAAAACYAgAAZHJz&#10;L2Rvd25yZXYueG1sUEsFBgAAAAAEAAQA9QAAAIsDAAAAAA==&#10;" filled="f" stroked="f">
                        <v:textbox inset="0,0,0,0">
                          <w:txbxContent>
                            <w:p w14:paraId="13B9EAE1" w14:textId="77777777" w:rsidR="006E2FA2" w:rsidRDefault="006E2FA2">
                              <w:pPr>
                                <w:spacing w:after="160" w:line="259" w:lineRule="auto"/>
                                <w:ind w:left="0" w:firstLine="0"/>
                                <w:jc w:val="left"/>
                              </w:pPr>
                              <w:r>
                                <w:rPr>
                                  <w:color w:val="141414"/>
                                  <w:w w:val="118"/>
                                  <w:sz w:val="15"/>
                                </w:rPr>
                                <w:t>A</w:t>
                              </w:r>
                            </w:p>
                          </w:txbxContent>
                        </v:textbox>
                      </v:rect>
                      <v:rect id="Rectangle 8947" o:spid="_x0000_s1895" style="position:absolute;left:11221;top:225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v5cYA&#10;AADdAAAADwAAAGRycy9kb3ducmV2LnhtbESPT2vCQBTE70K/w/IK3nTTI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Cv5cYAAADdAAAADwAAAAAAAAAAAAAAAACYAgAAZHJz&#10;L2Rvd25yZXYueG1sUEsFBgAAAAAEAAQA9QAAAIsDAAAAAA==&#10;" filled="f" stroked="f">
                        <v:textbox inset="0,0,0,0">
                          <w:txbxContent>
                            <w:p w14:paraId="3446A060" w14:textId="77777777" w:rsidR="006E2FA2" w:rsidRDefault="006E2FA2">
                              <w:pPr>
                                <w:spacing w:after="160" w:line="259" w:lineRule="auto"/>
                                <w:ind w:left="0" w:firstLine="0"/>
                                <w:jc w:val="left"/>
                              </w:pPr>
                              <w:r>
                                <w:rPr>
                                  <w:color w:val="141414"/>
                                  <w:w w:val="98"/>
                                  <w:sz w:val="8"/>
                                </w:rPr>
                                <w:t>1</w:t>
                              </w:r>
                            </w:p>
                          </w:txbxContent>
                        </v:textbox>
                      </v:rect>
                      <w10:anchorlock/>
                    </v:group>
                  </w:pict>
                </mc:Fallback>
              </mc:AlternateContent>
            </w:r>
          </w:p>
        </w:tc>
        <w:tc>
          <w:tcPr>
            <w:tcW w:w="1569" w:type="dxa"/>
            <w:tcBorders>
              <w:top w:val="single" w:sz="3" w:space="0" w:color="646464"/>
              <w:left w:val="single" w:sz="3" w:space="0" w:color="646464"/>
              <w:bottom w:val="nil"/>
              <w:right w:val="nil"/>
            </w:tcBorders>
            <w:vAlign w:val="bottom"/>
          </w:tcPr>
          <w:p w14:paraId="5599E352" w14:textId="77777777" w:rsidR="00A21FDC" w:rsidRDefault="00252176">
            <w:pPr>
              <w:tabs>
                <w:tab w:val="right" w:pos="1569"/>
              </w:tabs>
              <w:spacing w:after="0" w:line="259" w:lineRule="auto"/>
              <w:ind w:left="0" w:firstLine="0"/>
              <w:jc w:val="left"/>
            </w:pPr>
            <w:r>
              <w:rPr>
                <w:color w:val="141414"/>
                <w:sz w:val="30"/>
              </w:rPr>
              <w:t>H</w:t>
            </w:r>
            <w:r>
              <w:rPr>
                <w:noProof/>
                <w:sz w:val="22"/>
              </w:rPr>
              <mc:AlternateContent>
                <mc:Choice Requires="wpg">
                  <w:drawing>
                    <wp:inline distT="0" distB="0" distL="0" distR="0" wp14:anchorId="68771617" wp14:editId="3B9751B0">
                      <wp:extent cx="723205" cy="1297465"/>
                      <wp:effectExtent l="0" t="0" r="0" b="0"/>
                      <wp:docPr id="112408" name="Group 112408"/>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8857" name="Shape 8857"/>
                              <wps:cNvSpPr/>
                              <wps:spPr>
                                <a:xfrm>
                                  <a:off x="242662"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8858" name="Rectangle 8858"/>
                              <wps:cNvSpPr/>
                              <wps:spPr>
                                <a:xfrm>
                                  <a:off x="342307" y="850188"/>
                                  <a:ext cx="85259" cy="187007"/>
                                </a:xfrm>
                                <a:prstGeom prst="rect">
                                  <a:avLst/>
                                </a:prstGeom>
                                <a:ln>
                                  <a:noFill/>
                                </a:ln>
                              </wps:spPr>
                              <wps:txbx>
                                <w:txbxContent>
                                  <w:p w14:paraId="0F2F62A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59" name="Rectangle 8859"/>
                              <wps:cNvSpPr/>
                              <wps:spPr>
                                <a:xfrm>
                                  <a:off x="406504" y="922937"/>
                                  <a:ext cx="33067" cy="96754"/>
                                </a:xfrm>
                                <a:prstGeom prst="rect">
                                  <a:avLst/>
                                </a:prstGeom>
                                <a:ln>
                                  <a:noFill/>
                                </a:ln>
                              </wps:spPr>
                              <wps:txbx>
                                <w:txbxContent>
                                  <w:p w14:paraId="1B4C2EF0"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27" name="Shape 134127"/>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28" name="Shape 134128"/>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29" name="Shape 134129"/>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76" name="Rectangle 8876"/>
                              <wps:cNvSpPr/>
                              <wps:spPr>
                                <a:xfrm>
                                  <a:off x="558933" y="46069"/>
                                  <a:ext cx="85259" cy="187008"/>
                                </a:xfrm>
                                <a:prstGeom prst="rect">
                                  <a:avLst/>
                                </a:prstGeom>
                                <a:ln>
                                  <a:noFill/>
                                </a:ln>
                              </wps:spPr>
                              <wps:txbx>
                                <w:txbxContent>
                                  <w:p w14:paraId="359C56F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77" name="Rectangle 8877"/>
                              <wps:cNvSpPr/>
                              <wps:spPr>
                                <a:xfrm>
                                  <a:off x="623131" y="118818"/>
                                  <a:ext cx="33067" cy="96754"/>
                                </a:xfrm>
                                <a:prstGeom prst="rect">
                                  <a:avLst/>
                                </a:prstGeom>
                                <a:ln>
                                  <a:noFill/>
                                </a:ln>
                              </wps:spPr>
                              <wps:txbx>
                                <w:txbxContent>
                                  <w:p w14:paraId="3E606EF5"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8878" name="Rectangle 8878"/>
                              <wps:cNvSpPr/>
                              <wps:spPr>
                                <a:xfrm>
                                  <a:off x="557379" y="286521"/>
                                  <a:ext cx="85259" cy="187007"/>
                                </a:xfrm>
                                <a:prstGeom prst="rect">
                                  <a:avLst/>
                                </a:prstGeom>
                                <a:ln>
                                  <a:noFill/>
                                </a:ln>
                              </wps:spPr>
                              <wps:txbx>
                                <w:txbxContent>
                                  <w:p w14:paraId="1538959C"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79" name="Rectangle 8879"/>
                              <wps:cNvSpPr/>
                              <wps:spPr>
                                <a:xfrm>
                                  <a:off x="621577" y="359270"/>
                                  <a:ext cx="33067" cy="96753"/>
                                </a:xfrm>
                                <a:prstGeom prst="rect">
                                  <a:avLst/>
                                </a:prstGeom>
                                <a:ln>
                                  <a:noFill/>
                                </a:ln>
                              </wps:spPr>
                              <wps:txbx>
                                <w:txbxContent>
                                  <w:p w14:paraId="6BFE4B33"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8880" name="Rectangle 8880"/>
                              <wps:cNvSpPr/>
                              <wps:spPr>
                                <a:xfrm>
                                  <a:off x="317579" y="166379"/>
                                  <a:ext cx="85259" cy="187007"/>
                                </a:xfrm>
                                <a:prstGeom prst="rect">
                                  <a:avLst/>
                                </a:prstGeom>
                                <a:ln>
                                  <a:noFill/>
                                </a:ln>
                              </wps:spPr>
                              <wps:txbx>
                                <w:txbxContent>
                                  <w:p w14:paraId="7C95AAD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81" name="Rectangle 8881"/>
                              <wps:cNvSpPr/>
                              <wps:spPr>
                                <a:xfrm>
                                  <a:off x="381776" y="239126"/>
                                  <a:ext cx="33067" cy="96754"/>
                                </a:xfrm>
                                <a:prstGeom prst="rect">
                                  <a:avLst/>
                                </a:prstGeom>
                                <a:ln>
                                  <a:noFill/>
                                </a:ln>
                              </wps:spPr>
                              <wps:txbx>
                                <w:txbxContent>
                                  <w:p w14:paraId="0279E3F2"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8885" name="Rectangle 8885"/>
                              <wps:cNvSpPr/>
                              <wps:spPr>
                                <a:xfrm>
                                  <a:off x="48650" y="314471"/>
                                  <a:ext cx="65140" cy="1100072"/>
                                </a:xfrm>
                                <a:prstGeom prst="rect">
                                  <a:avLst/>
                                </a:prstGeom>
                                <a:ln>
                                  <a:noFill/>
                                </a:ln>
                              </wps:spPr>
                              <wps:txbx>
                                <w:txbxContent>
                                  <w:p w14:paraId="09DCFAE6"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8888" name="Shape 8888"/>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8889" name="Shape 8889"/>
                              <wps:cNvSpPr/>
                              <wps:spPr>
                                <a:xfrm>
                                  <a:off x="121598" y="994411"/>
                                  <a:ext cx="80519" cy="122946"/>
                                </a:xfrm>
                                <a:custGeom>
                                  <a:avLst/>
                                  <a:gdLst/>
                                  <a:ahLst/>
                                  <a:cxnLst/>
                                  <a:rect l="0" t="0" r="0" b="0"/>
                                  <a:pathLst>
                                    <a:path w="80519" h="122946">
                                      <a:moveTo>
                                        <a:pt x="80519" y="0"/>
                                      </a:moveTo>
                                      <a:lnTo>
                                        <a:pt x="77090" y="122946"/>
                                      </a:lnTo>
                                      <a:lnTo>
                                        <a:pt x="0" y="26937"/>
                                      </a:lnTo>
                                      <a:cubicBezTo>
                                        <a:pt x="30030" y="36230"/>
                                        <a:pt x="62595" y="25437"/>
                                        <a:pt x="80519"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30" name="Shape 134130"/>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98" name="Rectangle 8898"/>
                              <wps:cNvSpPr/>
                              <wps:spPr>
                                <a:xfrm>
                                  <a:off x="558277" y="1089624"/>
                                  <a:ext cx="85259" cy="187007"/>
                                </a:xfrm>
                                <a:prstGeom prst="rect">
                                  <a:avLst/>
                                </a:prstGeom>
                                <a:ln>
                                  <a:noFill/>
                                </a:ln>
                              </wps:spPr>
                              <wps:txbx>
                                <w:txbxContent>
                                  <w:p w14:paraId="625A87F5"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99" name="Rectangle 8899"/>
                              <wps:cNvSpPr/>
                              <wps:spPr>
                                <a:xfrm>
                                  <a:off x="622474" y="1162373"/>
                                  <a:ext cx="33067" cy="96754"/>
                                </a:xfrm>
                                <a:prstGeom prst="rect">
                                  <a:avLst/>
                                </a:prstGeom>
                                <a:ln>
                                  <a:noFill/>
                                </a:ln>
                              </wps:spPr>
                              <wps:txbx>
                                <w:txbxContent>
                                  <w:p w14:paraId="24834323"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8931" name="Rectangle 8931"/>
                              <wps:cNvSpPr/>
                              <wps:spPr>
                                <a:xfrm>
                                  <a:off x="253724" y="555306"/>
                                  <a:ext cx="68280" cy="149446"/>
                                </a:xfrm>
                                <a:prstGeom prst="rect">
                                  <a:avLst/>
                                </a:prstGeom>
                                <a:ln>
                                  <a:noFill/>
                                </a:ln>
                              </wps:spPr>
                              <wps:txbx>
                                <w:txbxContent>
                                  <w:p w14:paraId="2BE064E7"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932" name="Rectangle 8932"/>
                              <wps:cNvSpPr/>
                              <wps:spPr>
                                <a:xfrm>
                                  <a:off x="305137" y="582630"/>
                                  <a:ext cx="44277" cy="129276"/>
                                </a:xfrm>
                                <a:prstGeom prst="rect">
                                  <a:avLst/>
                                </a:prstGeom>
                                <a:ln>
                                  <a:noFill/>
                                </a:ln>
                              </wps:spPr>
                              <wps:txbx>
                                <w:txbxContent>
                                  <w:p w14:paraId="404E2090"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8935" name="Shape 8935"/>
                              <wps:cNvSpPr/>
                              <wps:spPr>
                                <a:xfrm>
                                  <a:off x="466270" y="608235"/>
                                  <a:ext cx="36233" cy="36233"/>
                                </a:xfrm>
                                <a:custGeom>
                                  <a:avLst/>
                                  <a:gdLst/>
                                  <a:ahLst/>
                                  <a:cxnLst/>
                                  <a:rect l="0" t="0" r="0" b="0"/>
                                  <a:pathLst>
                                    <a:path w="36233" h="36233">
                                      <a:moveTo>
                                        <a:pt x="18117" y="0"/>
                                      </a:moveTo>
                                      <a:cubicBezTo>
                                        <a:pt x="28112" y="0"/>
                                        <a:pt x="36233" y="8121"/>
                                        <a:pt x="36233" y="18116"/>
                                      </a:cubicBezTo>
                                      <a:cubicBezTo>
                                        <a:pt x="36233" y="28112"/>
                                        <a:pt x="28112" y="36233"/>
                                        <a:pt x="18117" y="36233"/>
                                      </a:cubicBezTo>
                                      <a:cubicBezTo>
                                        <a:pt x="8122" y="36233"/>
                                        <a:pt x="0" y="28112"/>
                                        <a:pt x="0" y="18116"/>
                                      </a:cubicBezTo>
                                      <a:cubicBezTo>
                                        <a:pt x="0" y="8121"/>
                                        <a:pt x="8122"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936" name="Shape 8936"/>
                              <wps:cNvSpPr/>
                              <wps:spPr>
                                <a:xfrm>
                                  <a:off x="387390" y="624994"/>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37" name="Shape 8937"/>
                              <wps:cNvSpPr/>
                              <wps:spPr>
                                <a:xfrm>
                                  <a:off x="387390" y="624994"/>
                                  <a:ext cx="96108" cy="96109"/>
                                </a:xfrm>
                                <a:custGeom>
                                  <a:avLst/>
                                  <a:gdLst/>
                                  <a:ahLst/>
                                  <a:cxnLst/>
                                  <a:rect l="0" t="0" r="0" b="0"/>
                                  <a:pathLst>
                                    <a:path w="96108" h="96109">
                                      <a:moveTo>
                                        <a:pt x="96108" y="0"/>
                                      </a:moveTo>
                                      <a:lnTo>
                                        <a:pt x="96108" y="96109"/>
                                      </a:lnTo>
                                      <a:lnTo>
                                        <a:pt x="0" y="96109"/>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38" name="Rectangle 8938"/>
                              <wps:cNvSpPr/>
                              <wps:spPr>
                                <a:xfrm>
                                  <a:off x="254802" y="651666"/>
                                  <a:ext cx="68280" cy="149446"/>
                                </a:xfrm>
                                <a:prstGeom prst="rect">
                                  <a:avLst/>
                                </a:prstGeom>
                                <a:ln>
                                  <a:noFill/>
                                </a:ln>
                              </wps:spPr>
                              <wps:txbx>
                                <w:txbxContent>
                                  <w:p w14:paraId="1CF40A72"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939" name="Rectangle 8939"/>
                              <wps:cNvSpPr/>
                              <wps:spPr>
                                <a:xfrm>
                                  <a:off x="306215" y="678989"/>
                                  <a:ext cx="44277" cy="129276"/>
                                </a:xfrm>
                                <a:prstGeom prst="rect">
                                  <a:avLst/>
                                </a:prstGeom>
                                <a:ln>
                                  <a:noFill/>
                                </a:ln>
                              </wps:spPr>
                              <wps:txbx>
                                <w:txbxContent>
                                  <w:p w14:paraId="424349BC"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g:wgp>
                        </a:graphicData>
                      </a:graphic>
                    </wp:inline>
                  </w:drawing>
                </mc:Choice>
                <mc:Fallback>
                  <w:pict>
                    <v:group w14:anchorId="68771617" id="Group 112408" o:spid="_x0000_s1896"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">
                      <v:shape id="Shape 8857" o:spid="_x0000_s1897" style="position:absolute;left:2426;top:8169;width:4806;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pVSMUA&#10;AADdAAAADwAAAGRycy9kb3ducmV2LnhtbESPQWvCQBSE7wX/w/IEb3WTYm2MriKWQk+WRhG8PbPP&#10;TTD7NmS3Gv+9Wyj0OMzMN8xi1dtGXKnztWMF6TgBQVw6XbNRsN99PGcgfEDW2DgmBXfysFoOnhaY&#10;a3fjb7oWwYgIYZ+jgiqENpfSlxVZ9GPXEkfv7DqLIcrOSN3hLcJtI1+SZCot1hwXKmxpU1F5KX5s&#10;pHy9m919e9wkp2LKBztLJ2aWKjUa9us5iEB9+A//tT+1gix7fYPf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lVIxQAAAN0AAAAPAAAAAAAAAAAAAAAAAJgCAABkcnMv&#10;ZG93bnJldi54bWxQSwUGAAAAAAQABAD1AAAAigMAAAAA&#10;" path="m,l480543,r,240271l240271,240271r,240272l,480543,,xe" fillcolor="#dcdcdc" strokecolor="#141414" strokeweight=".1335mm">
                        <v:stroke miterlimit="1" joinstyle="miter" endcap="round"/>
                        <v:path arrowok="t" textboxrect="0,0,480543,480543"/>
                      </v:shape>
                      <v:rect id="Rectangle 8858" o:spid="_x0000_s1898" style="position:absolute;left:3423;top:8501;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i18QA&#10;AADdAAAADwAAAGRycy9kb3ducmV2LnhtbERPy2rCQBTdF/yH4Rbc1UkLlS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notfEAAAA3QAAAA8AAAAAAAAAAAAAAAAAmAIAAGRycy9k&#10;b3ducmV2LnhtbFBLBQYAAAAABAAEAPUAAACJAwAAAAA=&#10;" filled="f" stroked="f">
                        <v:textbox inset="0,0,0,0">
                          <w:txbxContent>
                            <w:p w14:paraId="0F2F62A8" w14:textId="77777777" w:rsidR="006E2FA2" w:rsidRDefault="006E2FA2">
                              <w:pPr>
                                <w:spacing w:after="160" w:line="259" w:lineRule="auto"/>
                                <w:ind w:left="0" w:firstLine="0"/>
                                <w:jc w:val="left"/>
                              </w:pPr>
                              <w:r>
                                <w:rPr>
                                  <w:color w:val="141414"/>
                                  <w:w w:val="118"/>
                                  <w:sz w:val="15"/>
                                </w:rPr>
                                <w:t>A</w:t>
                              </w:r>
                            </w:p>
                          </w:txbxContent>
                        </v:textbox>
                      </v:rect>
                      <v:rect id="Rectangle 8859" o:spid="_x0000_s1899" style="position:absolute;left:4065;top:9229;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14:paraId="1B4C2EF0"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27" o:spid="_x0000_s1900"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4Ab8MA&#10;AADfAAAADwAAAGRycy9kb3ducmV2LnhtbERPy4rCMBTdC/5DuIIb0dQHVapRZB44zs7Hxt2lubbV&#10;5qY00da/nwwMzPJw3qtNa0rxpNoVlhWMRxEI4tTqgjMF59PncAHCeWSNpWVS8CIHm3W3s8JE24YP&#10;9Dz6TIQQdgkqyL2vEildmpNBN7IVceCutjboA6wzqWtsQrgp5SSKYmmw4NCQY0VvOaX348MoiNEW&#10;+GrK2+zy/n0fxBQd9rsPpfq9drsE4an1/+I/95cO86ez8WQOv38C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4Ab8MAAADfAAAADwAAAAAAAAAAAAAAAACYAgAAZHJzL2Rv&#10;d25yZXYueG1sUEsFBgAAAAAEAAQA9QAAAIgDAAAAAA==&#10;" path="m,l240271,r,480543l,480543,,e" fillcolor="#dcdcdc" strokecolor="#141414" strokeweight=".1335mm">
                        <v:stroke endcap="round"/>
                        <v:path arrowok="t" textboxrect="0,0,240271,480543"/>
                      </v:shape>
                      <v:shape id="Shape 134128" o:spid="_x0000_s1901"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nRcMA&#10;AADfAAAADwAAAGRycy9kb3ducmV2LnhtbERPzWoCMRC+F/oOYQpelpqopdStUUqL6Kml1gcYNuNm&#10;cTNZNtHdvn3nIPT48f2vNmNo1ZX61ES2MJsaUMRVdA3XFo4/28cXUCkjO2wjk4VfSrBZ39+tsHRx&#10;4G+6HnKtJIRTiRZ8zl2pdao8BUzT2BELd4p9wCywr7XrcZDw0Oq5Mc86YMPS4LGjd0/V+XAJFszu&#10;o7ksvz6PwZ8HKgraYWEW1k4exrdXUJnG/C++ufdO5i+eZnMZL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cnRcMAAADfAAAADwAAAAAAAAAAAAAAAACYAgAAZHJzL2Rv&#10;d25yZXYueG1sUEsFBgAAAAAEAAQA9QAAAIgDAAAAAA==&#10;" path="m,l240271,r,240271l,240271,,e" fillcolor="#dcdcdc" strokecolor="#141414" strokeweight=".1335mm">
                        <v:stroke endcap="round"/>
                        <v:path arrowok="t" textboxrect="0,0,240271,240271"/>
                      </v:shape>
                      <v:shape id="Shape 134129" o:spid="_x0000_s1902"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uC3sIA&#10;AADfAAAADwAAAGRycy9kb3ducmV2LnhtbERP3WrCMBS+F3yHcITdlJn4w5idUcbG0CtF5wMcmrOm&#10;2JyUJtru7Y0gePnx/S/XvavFldpQedYwGSsQxIU3FZcaTr8/r+8gQkQ2WHsmDf8UYL0aDpaYG9/x&#10;ga7HWIoUwiFHDTbGJpcyFJYchrFviBP351uHMcG2lKbFLoW7Wk6VepMOK04NFhv6slScjxenQW2+&#10;q8tivzs5e+4oy2iDmZpp/TLqPz9AROrjU/xwb02aP5tPpgu4/0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4LewgAAAN8AAAAPAAAAAAAAAAAAAAAAAJgCAABkcnMvZG93&#10;bnJldi54bWxQSwUGAAAAAAQABAD1AAAAhwMAAAAA&#10;" path="m,l240271,r,240271l,240271,,e" fillcolor="#dcdcdc" strokecolor="#141414" strokeweight=".1335mm">
                        <v:stroke endcap="round"/>
                        <v:path arrowok="t" textboxrect="0,0,240271,240271"/>
                      </v:shape>
                      <v:rect id="Rectangle 8876" o:spid="_x0000_s1903"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PXscA&#10;AADdAAAADwAAAGRycy9kb3ducmV2LnhtbESPQWvCQBSE7wX/w/KE3uqmPcQYXSVoSzy2KtjeHtln&#10;Epp9G7LbJPXXdwuCx2FmvmFWm9E0oqfO1ZYVPM8iEMSF1TWXCk7Ht6cEhPPIGhvLpOCXHGzWk4cV&#10;ptoO/EH9wZciQNilqKDyvk2ldEVFBt3MtsTBu9jOoA+yK6XucAhw08iXKIqlwZrDQoUtbSsqvg8/&#10;RkGetNnn3l6Hsnn9ys/v58XuuPBKPU7HbAnC0+jv4Vt7rxUkyTy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Bz17HAAAA3QAAAA8AAAAAAAAAAAAAAAAAmAIAAGRy&#10;cy9kb3ducmV2LnhtbFBLBQYAAAAABAAEAPUAAACMAwAAAAA=&#10;" filled="f" stroked="f">
                        <v:textbox inset="0,0,0,0">
                          <w:txbxContent>
                            <w:p w14:paraId="359C56FF" w14:textId="77777777" w:rsidR="006E2FA2" w:rsidRDefault="006E2FA2">
                              <w:pPr>
                                <w:spacing w:after="160" w:line="259" w:lineRule="auto"/>
                                <w:ind w:left="0" w:firstLine="0"/>
                                <w:jc w:val="left"/>
                              </w:pPr>
                              <w:r>
                                <w:rPr>
                                  <w:color w:val="141414"/>
                                  <w:w w:val="118"/>
                                  <w:sz w:val="15"/>
                                </w:rPr>
                                <w:t>A</w:t>
                              </w:r>
                            </w:p>
                          </w:txbxContent>
                        </v:textbox>
                      </v:rect>
                      <v:rect id="Rectangle 8877" o:spid="_x0000_s1904"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qxcUA&#10;AADdAAAADwAAAGRycy9kb3ducmV2LnhtbESPQYvCMBSE7wv+h/AEb2vqHrRWo4iu6HFXBfX2aJ5t&#10;sXkpTbTVX79ZEDwOM/MNM523phR3ql1hWcGgH4EgTq0uOFNw2K8/YxDOI2ssLZOCBzmYzzofU0y0&#10;bfiX7jufiQBhl6CC3PsqkdKlORl0fVsRB+9ia4M+yDqTusYmwE0pv6JoKA0WHBZyrGiZU3rd3YyC&#10;TVwtTlv7bLLy+7w5/hzHq/3YK9XrtosJCE+tf4df7a1WEMej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WrFxQAAAN0AAAAPAAAAAAAAAAAAAAAAAJgCAABkcnMv&#10;ZG93bnJldi54bWxQSwUGAAAAAAQABAD1AAAAigMAAAAA&#10;" filled="f" stroked="f">
                        <v:textbox inset="0,0,0,0">
                          <w:txbxContent>
                            <w:p w14:paraId="3E606EF5"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8878" o:spid="_x0000_s1905"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t8QA&#10;AADdAAAADwAAAGRycy9kb3ducmV2LnhtbERPu27CMBTdK/EP1q3EVpx2KEmKQYi2SsbykKDbVXyb&#10;RLWvo9glga+vByTGo/NerEZrxJl63zpW8DxLQBBXTrdcKzjsP59SED4gazSOScGFPKyWk4cF5toN&#10;vKXzLtQihrDPUUETQpdL6auGLPqZ64gj9+N6iyHCvpa6xyGGWyNfkuRVWmw5NjTY0aah6nf3ZxUU&#10;abc+le461Objuzh+HbP3fRaUmj6O6zcQgcZwF9/cpVaQpv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rfEAAAA3QAAAA8AAAAAAAAAAAAAAAAAmAIAAGRycy9k&#10;b3ducmV2LnhtbFBLBQYAAAAABAAEAPUAAACJAwAAAAA=&#10;" filled="f" stroked="f">
                        <v:textbox inset="0,0,0,0">
                          <w:txbxContent>
                            <w:p w14:paraId="1538959C" w14:textId="77777777" w:rsidR="006E2FA2" w:rsidRDefault="006E2FA2">
                              <w:pPr>
                                <w:spacing w:after="160" w:line="259" w:lineRule="auto"/>
                                <w:ind w:left="0" w:firstLine="0"/>
                                <w:jc w:val="left"/>
                              </w:pPr>
                              <w:r>
                                <w:rPr>
                                  <w:color w:val="141414"/>
                                  <w:w w:val="118"/>
                                  <w:sz w:val="15"/>
                                </w:rPr>
                                <w:t>A</w:t>
                              </w:r>
                            </w:p>
                          </w:txbxContent>
                        </v:textbox>
                      </v:rect>
                      <v:rect id="Rectangle 8879" o:spid="_x0000_s1906"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bLMYA&#10;AADdAAAADwAAAGRycy9kb3ducmV2LnhtbESPT2vCQBTE74LfYXmCN93owSbRVcQ/6NFqwXp7ZF+T&#10;0OzbkF1N7Kd3C4Ueh5n5DbNYdaYSD2pcaVnBZByBIM6sLjlX8HHZj2IQziNrrCyTgic5WC37vQWm&#10;2rb8To+zz0WAsEtRQeF9nUrpsoIMurGtiYP3ZRuDPsgml7rBNsBNJadRNJMGSw4LBda0KSj7Pt+N&#10;gkNcrz+P9qfNq93tcD1dk+0l8UoNB916DsJT5//Df+2jVhDHbw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5bLMYAAADdAAAADwAAAAAAAAAAAAAAAACYAgAAZHJz&#10;L2Rvd25yZXYueG1sUEsFBgAAAAAEAAQA9QAAAIsDAAAAAA==&#10;" filled="f" stroked="f">
                        <v:textbox inset="0,0,0,0">
                          <w:txbxContent>
                            <w:p w14:paraId="6BFE4B33"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8880" o:spid="_x0000_s1907"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ClsIA&#10;AADdAAAADwAAAGRycy9kb3ducmV2LnhtbERPy4rCMBTdC/MP4Q6403RcSKxGkZkRXY4PUHeX5toW&#10;m5vSRFvn681CcHk479mis5W4U+NLxxq+hgkI4syZknMNh/1qoED4gGywckwaHuRhMf/ozTA1ruUt&#10;3XchFzGEfYoaihDqVEqfFWTRD11NHLmLayyGCJtcmgbbGG4rOUqSsbRYcmwosKbvgrLr7mY1rFW9&#10;PG3cf5tXv+f18e84+dlPgtb9z245BRGoC2/xy70xGpRScX98E5+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YKWwgAAAN0AAAAPAAAAAAAAAAAAAAAAAJgCAABkcnMvZG93&#10;bnJldi54bWxQSwUGAAAAAAQABAD1AAAAhwMAAAAA&#10;" filled="f" stroked="f">
                        <v:textbox inset="0,0,0,0">
                          <w:txbxContent>
                            <w:p w14:paraId="7C95AADF" w14:textId="77777777" w:rsidR="006E2FA2" w:rsidRDefault="006E2FA2">
                              <w:pPr>
                                <w:spacing w:after="160" w:line="259" w:lineRule="auto"/>
                                <w:ind w:left="0" w:firstLine="0"/>
                                <w:jc w:val="left"/>
                              </w:pPr>
                              <w:r>
                                <w:rPr>
                                  <w:color w:val="141414"/>
                                  <w:w w:val="118"/>
                                  <w:sz w:val="15"/>
                                </w:rPr>
                                <w:t>A</w:t>
                              </w:r>
                            </w:p>
                          </w:txbxContent>
                        </v:textbox>
                      </v:rect>
                      <v:rect id="Rectangle 8881" o:spid="_x0000_s1908"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0nDcUA&#10;AADdAAAADwAAAGRycy9kb3ducmV2LnhtbESPQWvCQBSE7wX/w/IEb3VjD2WNriJq0WOrQvT2yD6T&#10;YPZtyG5N7K/vFgoeh5n5hpkve1uLO7W+cqxhMk5AEOfOVFxoOB0/XhUIH5AN1o5Jw4M8LBeDlzmm&#10;xnX8RfdDKESEsE9RQxlCk0rp85Is+rFriKN3da3FEGVbSNNiF+G2lm9J8i4tVhwXSmxoXVJ+O3xb&#10;DTvVrM5799MV9fayyz6z6eY4DVqPhv1qBiJQH57h//beaFBKTe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ScNxQAAAN0AAAAPAAAAAAAAAAAAAAAAAJgCAABkcnMv&#10;ZG93bnJldi54bWxQSwUGAAAAAAQABAD1AAAAigMAAAAA&#10;" filled="f" stroked="f">
                        <v:textbox inset="0,0,0,0">
                          <w:txbxContent>
                            <w:p w14:paraId="0279E3F2"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8885" o:spid="_x0000_s1909"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hDsYA&#10;AADdAAAADwAAAGRycy9kb3ducmV2LnhtbESPT2vCQBTE70K/w/IK3nRTob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YhDsYAAADdAAAADwAAAAAAAAAAAAAAAACYAgAAZHJz&#10;L2Rvd25yZXYueG1sUEsFBgAAAAAEAAQA9QAAAIsDAAAAAA==&#10;" filled="f" stroked="f">
                        <v:textbox inset="0,0,0,0">
                          <w:txbxContent>
                            <w:p w14:paraId="09DCFAE6"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8888" o:spid="_x0000_s1910"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0f7sEA&#10;AADdAAAADwAAAGRycy9kb3ducmV2LnhtbERPTWsCMRS8C/0P4RW8aVaFKqtRRGgVQaRW8frYvG4W&#10;Ny9Lkur67xtBcG7DfDGzRWtrcSUfKscKBv0MBHHhdMWlguPPZ28CIkRkjbVjUnCnAIv5W2eGuXY3&#10;/qbrIZYilXDIUYGJscmlDIUhi6HvGuKk/TpvMSbqS6k93lK5reUwyz6kxYrTgsGGVoaKy+HPKtjt&#10;BqthXC/3fNqOwvlifPvVjJXqvrfLKYhIbXyZn+mNVjBJgMeb9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tH+7BAAAA3QAAAA8AAAAAAAAAAAAAAAAAmAIAAGRycy9kb3du&#10;cmV2LnhtbFBLBQYAAAAABAAEAPUAAACGAwAAAAA=&#10;" path="m194608,v,,-194608,283544,,864977e" filled="f" strokecolor="#505050" strokeweight="0">
                        <v:stroke miterlimit="1" joinstyle="miter" endcap="round"/>
                        <v:path arrowok="t" textboxrect="0,0,194608,864977"/>
                      </v:shape>
                      <v:shape id="Shape 8889" o:spid="_x0000_s1911" style="position:absolute;left:1215;top:9944;width:806;height:1229;visibility:visible;mso-wrap-style:square;v-text-anchor:top" coordsize="80519,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0x8QA&#10;AADdAAAADwAAAGRycy9kb3ducmV2LnhtbESPT2vCQBTE74LfYXkFb3VThRJTVxH/0VtrFPH4yD6T&#10;0OzbsLvG+O27hYLHYWZ+w8yXvWlER87XlhW8jRMQxIXVNZcKTsfdawrCB2SNjWVS8CAPy8VwMMdM&#10;2zsfqMtDKSKEfYYKqhDaTEpfVGTQj21LHL2rdQZDlK6U2uE9wk0jJ0nyLg3WHBcqbGldUfGT34yC&#10;5rIN1ymda6LvL+o2+7VcuVyp0Uu/+gARqA/P8H/7UytI03QGf2/iE5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atMfEAAAA3QAAAA8AAAAAAAAAAAAAAAAAmAIAAGRycy9k&#10;b3ducmV2LnhtbFBLBQYAAAAABAAEAPUAAACJAwAAAAA=&#10;" path="m80519,l77090,122946,,26937c30030,36230,62595,25437,80519,xe" fillcolor="#505050" strokecolor="#505050" strokeweight=".05825mm">
                        <v:path arrowok="t" textboxrect="0,0,80519,122946"/>
                      </v:shape>
                      <v:shape id="Shape 134130" o:spid="_x0000_s1912"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i9nsMA&#10;AADfAAAADwAAAGRycy9kb3ducmV2LnhtbERPzUrDQBC+C77DMoKXYHdrRDR2W0pF6sli7QMM2TEb&#10;mp0N2W2Tvn3nIHj8+P4Xqyl06kxDaiNbmM8MKOI6upYbC4efj4cXUCkjO+wik4ULJVgtb28WWLk4&#10;8jed97lREsKpQgs+577SOtWeAqZZ7ImF+41DwCxwaLQbcJTw0OlHY551wJalwWNPG0/1cX8KFsz2&#10;vT297r4OwR9HKgraYmFKa+/vpvUbqExT/hf/uT+dzC+f5qU8kD8C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i9nsMAAADfAAAADwAAAAAAAAAAAAAAAACYAgAAZHJzL2Rv&#10;d25yZXYueG1sUEsFBgAAAAAEAAQA9QAAAIgDAAAAAA==&#10;" path="m,l240271,r,240271l,240271,,e" fillcolor="#dcdcdc" strokecolor="#141414" strokeweight=".1335mm">
                        <v:stroke endcap="round"/>
                        <v:path arrowok="t" textboxrect="0,0,240271,240271"/>
                      </v:shape>
                      <v:rect id="Rectangle 8898" o:spid="_x0000_s1913"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14:paraId="625A87F5" w14:textId="77777777" w:rsidR="006E2FA2" w:rsidRDefault="006E2FA2">
                              <w:pPr>
                                <w:spacing w:after="160" w:line="259" w:lineRule="auto"/>
                                <w:ind w:left="0" w:firstLine="0"/>
                                <w:jc w:val="left"/>
                              </w:pPr>
                              <w:r>
                                <w:rPr>
                                  <w:color w:val="141414"/>
                                  <w:w w:val="118"/>
                                  <w:sz w:val="15"/>
                                </w:rPr>
                                <w:t>A</w:t>
                              </w:r>
                            </w:p>
                          </w:txbxContent>
                        </v:textbox>
                      </v:rect>
                      <v:rect id="Rectangle 8899" o:spid="_x0000_s1914"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91sUA&#10;AADdAAAADwAAAGRycy9kb3ducmV2LnhtbESPT4vCMBTE74LfITxhb5rqQdquUcQ/6HHVBXdvj+bZ&#10;FpuX0kTb3U9vBMHjMDO/YWaLzlTiTo0rLSsYjyIQxJnVJecKvk/bYQzCeWSNlWVS8EcOFvN+b4ap&#10;ti0f6H70uQgQdikqKLyvUyldVpBBN7I1cfAutjHog2xyqRtsA9xUchJFU2mw5LBQYE2rgrLr8WYU&#10;7OJ6+bO3/21ebX53569zsj4lXqmPQbf8BOGp8+/wq73XCuI4S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r3WxQAAAN0AAAAPAAAAAAAAAAAAAAAAAJgCAABkcnMv&#10;ZG93bnJldi54bWxQSwUGAAAAAAQABAD1AAAAigMAAAAA&#10;" filled="f" stroked="f">
                        <v:textbox inset="0,0,0,0">
                          <w:txbxContent>
                            <w:p w14:paraId="24834323"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8931" o:spid="_x0000_s1915" style="position:absolute;left:2537;top:5553;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hd8UA&#10;AADdAAAADwAAAGRycy9kb3ducmV2LnhtbESPQWvCQBSE70L/w/IK3nRjB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F3xQAAAN0AAAAPAAAAAAAAAAAAAAAAAJgCAABkcnMv&#10;ZG93bnJldi54bWxQSwUGAAAAAAQABAD1AAAAigMAAAAA&#10;" filled="f" stroked="f">
                        <v:textbox inset="0,0,0,0">
                          <w:txbxContent>
                            <w:p w14:paraId="2BE064E7" w14:textId="77777777" w:rsidR="006E2FA2" w:rsidRDefault="006E2FA2">
                              <w:pPr>
                                <w:spacing w:after="160" w:line="259" w:lineRule="auto"/>
                                <w:ind w:left="0" w:firstLine="0"/>
                                <w:jc w:val="left"/>
                              </w:pPr>
                              <w:r>
                                <w:rPr>
                                  <w:color w:val="141414"/>
                                  <w:w w:val="118"/>
                                  <w:sz w:val="12"/>
                                </w:rPr>
                                <w:t>A</w:t>
                              </w:r>
                            </w:p>
                          </w:txbxContent>
                        </v:textbox>
                      </v:rect>
                      <v:rect id="Rectangle 8932" o:spid="_x0000_s1916" style="position:absolute;left:3051;top:5826;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F/AMYA&#10;AADdAAAADwAAAGRycy9kb3ducmV2LnhtbESPT2vCQBTE74LfYXlCb7pRoS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F/AMYAAADdAAAADwAAAAAAAAAAAAAAAACYAgAAZHJz&#10;L2Rvd25yZXYueG1sUEsFBgAAAAAEAAQA9QAAAIsDAAAAAA==&#10;" filled="f" stroked="f">
                        <v:textbox inset="0,0,0,0">
                          <w:txbxContent>
                            <w:p w14:paraId="404E2090" w14:textId="77777777" w:rsidR="006E2FA2" w:rsidRDefault="006E2FA2">
                              <w:pPr>
                                <w:spacing w:after="160" w:line="259" w:lineRule="auto"/>
                                <w:ind w:left="0" w:firstLine="0"/>
                                <w:jc w:val="left"/>
                              </w:pPr>
                              <w:r>
                                <w:rPr>
                                  <w:color w:val="141414"/>
                                  <w:w w:val="99"/>
                                  <w:sz w:val="10"/>
                                </w:rPr>
                                <w:t>1</w:t>
                              </w:r>
                            </w:p>
                          </w:txbxContent>
                        </v:textbox>
                      </v:rect>
                      <v:shape id="Shape 8935" o:spid="_x0000_s1917" style="position:absolute;left:4662;top:6082;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hpsYA&#10;AADdAAAADwAAAGRycy9kb3ducmV2LnhtbESPQWvCQBSE7wX/w/IKvYhurFVidBNUKHjoxbSUHh/Z&#10;ZxKafRuzq0n/vSsIPQ4z8w2zyQbTiCt1rrasYDaNQBAXVtdcKvj6fJ/EIJxH1thYJgV/5CBLR08b&#10;TLTt+UjX3JciQNglqKDyvk2kdEVFBt3UtsTBO9nOoA+yK6XusA9w08jXKFpKgzWHhQpb2ldU/OYX&#10;o+Bszv1OjmVel3nxZuarn4/v+KDUy/OwXYPwNPj/8KN90Ari1XwB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shpsYAAADdAAAADwAAAAAAAAAAAAAAAACYAgAAZHJz&#10;L2Rvd25yZXYueG1sUEsFBgAAAAAEAAQA9QAAAIsDAAAAAA==&#10;" path="m18117,v9995,,18116,8121,18116,18116c36233,28112,28112,36233,18117,36233,8122,36233,,28112,,18116,,8121,8122,,18117,xe" fillcolor="#141414" stroked="f" strokeweight="0">
                        <v:stroke miterlimit="1" joinstyle="miter" endcap="round"/>
                        <v:path arrowok="t" textboxrect="0,0,36233,36233"/>
                      </v:shape>
                      <v:shape id="Shape 8936" o:spid="_x0000_s1918" style="position:absolute;left:3873;top:6249;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IbsUA&#10;AADdAAAADwAAAGRycy9kb3ducmV2LnhtbESPQUsDMRSE74L/ITyhF7GJW1vq2rSUirU3ser9kbzu&#10;Lm5ewibtbv99UxA8DjPzDbNYDa4VJ+pi41nD41iBIDbeNlxp+P56e5iDiAnZYuuZNJwpwmp5e7PA&#10;0vqeP+m0T5XIEI4laqhTCqWU0dTkMI59IM7ewXcOU5ZdJW2HfYa7VhZKzaTDhvNCjYE2NZnf/dFp&#10;uG/U1vyEj0PRT4rp65MK5h2nWo/uhvULiERD+g//tXdWw/x5MoPrm/w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4huxQAAAN0AAAAPAAAAAAAAAAAAAAAAAJgCAABkcnMv&#10;ZG93bnJldi54bWxQSwUGAAAAAAQABAD1AAAAigMAAAAA&#10;" path="m192217,l,e" filled="f" strokecolor="#141414" strokeweight=".1335mm">
                        <v:stroke miterlimit="1" joinstyle="miter" endcap="round"/>
                        <v:path arrowok="t" textboxrect="0,0,192217,0"/>
                      </v:shape>
                      <v:shape id="Shape 8937" o:spid="_x0000_s1919" style="position:absolute;left:3873;top:6249;width:961;height:962;visibility:visible;mso-wrap-style:square;v-text-anchor:top" coordsize="96108,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pC8cA&#10;AADdAAAADwAAAGRycy9kb3ducmV2LnhtbESPT2vCQBTE7wW/w/KE3nRjxaqpqxRBaCmCfw/eHtln&#10;kpp9u2Q3Mf323YLQ4zAzv2EWq85UoqXal5YVjIYJCOLM6pJzBafjZjAD4QOyxsoyKfghD6tl72mB&#10;qbZ33lN7CLmIEPYpKihCcKmUPivIoB9aRxy9q60NhijrXOoa7xFuKvmSJK/SYMlxoUBH64Ky26Ex&#10;Cnx2btz312a7vo6bdrLbXj554pR67nfvbyACdeE//Gh/aAWz+XgK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SqQvHAAAA3QAAAA8AAAAAAAAAAAAAAAAAmAIAAGRy&#10;cy9kb3ducmV2LnhtbFBLBQYAAAAABAAEAPUAAACMAwAAAAA=&#10;" path="m96108,r,96109l,96109e" filled="f" strokecolor="#141414" strokeweight=".1335mm">
                        <v:stroke miterlimit="1" joinstyle="miter" endcap="round"/>
                        <v:path arrowok="t" textboxrect="0,0,96108,96109"/>
                      </v:shape>
                      <v:rect id="Rectangle 8938" o:spid="_x0000_s1920" style="position:absolute;left:2548;top:6516;width:682;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14:paraId="1CF40A72" w14:textId="77777777" w:rsidR="006E2FA2" w:rsidRDefault="006E2FA2">
                              <w:pPr>
                                <w:spacing w:after="160" w:line="259" w:lineRule="auto"/>
                                <w:ind w:left="0" w:firstLine="0"/>
                                <w:jc w:val="left"/>
                              </w:pPr>
                              <w:r>
                                <w:rPr>
                                  <w:color w:val="141414"/>
                                  <w:w w:val="118"/>
                                  <w:sz w:val="12"/>
                                </w:rPr>
                                <w:t>A</w:t>
                              </w:r>
                            </w:p>
                          </w:txbxContent>
                        </v:textbox>
                      </v:rect>
                      <v:rect id="Rectangle 8939" o:spid="_x0000_s1921" style="position:absolute;left:3062;top:6789;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tccYA&#10;AADdAAAADwAAAGRycy9kb3ducmV2LnhtbESPT2vCQBTE74V+h+UVequbtiB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XtccYAAADdAAAADwAAAAAAAAAAAAAAAACYAgAAZHJz&#10;L2Rvd25yZXYueG1sUEsFBgAAAAAEAAQA9QAAAIsDAAAAAA==&#10;" filled="f" stroked="f">
                        <v:textbox inset="0,0,0,0">
                          <w:txbxContent>
                            <w:p w14:paraId="424349BC" w14:textId="77777777" w:rsidR="006E2FA2" w:rsidRDefault="006E2FA2">
                              <w:pPr>
                                <w:spacing w:after="160" w:line="259" w:lineRule="auto"/>
                                <w:ind w:left="0" w:firstLine="0"/>
                                <w:jc w:val="left"/>
                              </w:pPr>
                              <w:r>
                                <w:rPr>
                                  <w:color w:val="141414"/>
                                  <w:w w:val="99"/>
                                  <w:sz w:val="10"/>
                                </w:rPr>
                                <w:t>2</w:t>
                              </w:r>
                            </w:p>
                          </w:txbxContent>
                        </v:textbox>
                      </v:rect>
                      <w10:anchorlock/>
                    </v:group>
                  </w:pict>
                </mc:Fallback>
              </mc:AlternateContent>
            </w:r>
            <w:r>
              <w:rPr>
                <w:color w:val="141414"/>
                <w:sz w:val="30"/>
              </w:rPr>
              <w:tab/>
            </w:r>
            <w:r>
              <w:rPr>
                <w:color w:val="141414"/>
                <w:sz w:val="12"/>
              </w:rPr>
              <w:t>A</w:t>
            </w:r>
            <w:r>
              <w:rPr>
                <w:color w:val="141414"/>
                <w:sz w:val="16"/>
                <w:vertAlign w:val="subscript"/>
              </w:rPr>
              <w:t>1</w:t>
            </w:r>
          </w:p>
        </w:tc>
        <w:tc>
          <w:tcPr>
            <w:tcW w:w="1761" w:type="dxa"/>
            <w:tcBorders>
              <w:top w:val="single" w:sz="3" w:space="0" w:color="646464"/>
              <w:left w:val="nil"/>
              <w:bottom w:val="nil"/>
              <w:right w:val="nil"/>
            </w:tcBorders>
          </w:tcPr>
          <w:p w14:paraId="0BB2A785" w14:textId="77777777" w:rsidR="00A21FDC" w:rsidRDefault="00252176">
            <w:pPr>
              <w:spacing w:after="906" w:line="259" w:lineRule="auto"/>
              <w:ind w:left="-510" w:firstLine="0"/>
              <w:jc w:val="left"/>
            </w:pPr>
            <w:r>
              <w:rPr>
                <w:noProof/>
                <w:sz w:val="22"/>
              </w:rPr>
              <mc:AlternateContent>
                <mc:Choice Requires="wpg">
                  <w:drawing>
                    <wp:inline distT="0" distB="0" distL="0" distR="0" wp14:anchorId="3725A4E7" wp14:editId="3A341533">
                      <wp:extent cx="1345519" cy="1079102"/>
                      <wp:effectExtent l="0" t="0" r="0" b="0"/>
                      <wp:docPr id="113822" name="Group 113822"/>
                      <wp:cNvGraphicFramePr/>
                      <a:graphic xmlns:a="http://schemas.openxmlformats.org/drawingml/2006/main">
                        <a:graphicData uri="http://schemas.microsoft.com/office/word/2010/wordprocessingGroup">
                          <wpg:wgp>
                            <wpg:cNvGrpSpPr/>
                            <wpg:grpSpPr>
                              <a:xfrm>
                                <a:off x="0" y="0"/>
                                <a:ext cx="1345519" cy="1079102"/>
                                <a:chOff x="0" y="0"/>
                                <a:chExt cx="1345519" cy="1079102"/>
                              </a:xfrm>
                            </wpg:grpSpPr>
                            <wps:wsp>
                              <wps:cNvPr id="8860" name="Shape 8860"/>
                              <wps:cNvSpPr/>
                              <wps:spPr>
                                <a:xfrm>
                                  <a:off x="509591" y="724605"/>
                                  <a:ext cx="36233" cy="36233"/>
                                </a:xfrm>
                                <a:custGeom>
                                  <a:avLst/>
                                  <a:gdLst/>
                                  <a:ahLst/>
                                  <a:cxnLst/>
                                  <a:rect l="0" t="0" r="0" b="0"/>
                                  <a:pathLst>
                                    <a:path w="36233" h="36233">
                                      <a:moveTo>
                                        <a:pt x="18117" y="0"/>
                                      </a:moveTo>
                                      <a:cubicBezTo>
                                        <a:pt x="28111" y="0"/>
                                        <a:pt x="36233" y="8121"/>
                                        <a:pt x="36233" y="18116"/>
                                      </a:cubicBezTo>
                                      <a:cubicBezTo>
                                        <a:pt x="36233" y="28111"/>
                                        <a:pt x="28111" y="36233"/>
                                        <a:pt x="18117" y="36233"/>
                                      </a:cubicBezTo>
                                      <a:cubicBezTo>
                                        <a:pt x="8121" y="36233"/>
                                        <a:pt x="0" y="28111"/>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861" name="Rectangle 8861"/>
                              <wps:cNvSpPr/>
                              <wps:spPr>
                                <a:xfrm>
                                  <a:off x="661280" y="676861"/>
                                  <a:ext cx="68207" cy="149606"/>
                                </a:xfrm>
                                <a:prstGeom prst="rect">
                                  <a:avLst/>
                                </a:prstGeom>
                                <a:ln>
                                  <a:noFill/>
                                </a:ln>
                              </wps:spPr>
                              <wps:txbx>
                                <w:txbxContent>
                                  <w:p w14:paraId="3B8244C8"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62" name="Rectangle 8862"/>
                              <wps:cNvSpPr/>
                              <wps:spPr>
                                <a:xfrm>
                                  <a:off x="712638" y="704467"/>
                                  <a:ext cx="44083" cy="128988"/>
                                </a:xfrm>
                                <a:prstGeom prst="rect">
                                  <a:avLst/>
                                </a:prstGeom>
                                <a:ln>
                                  <a:noFill/>
                                </a:ln>
                              </wps:spPr>
                              <wps:txbx>
                                <w:txbxContent>
                                  <w:p w14:paraId="775DFBE8"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863" name="Rectangle 8863"/>
                              <wps:cNvSpPr/>
                              <wps:spPr>
                                <a:xfrm>
                                  <a:off x="327780" y="676861"/>
                                  <a:ext cx="68207" cy="149606"/>
                                </a:xfrm>
                                <a:prstGeom prst="rect">
                                  <a:avLst/>
                                </a:prstGeom>
                                <a:ln>
                                  <a:noFill/>
                                </a:ln>
                              </wps:spPr>
                              <wps:txbx>
                                <w:txbxContent>
                                  <w:p w14:paraId="7345E6CF"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8864" name="Rectangle 8864"/>
                              <wps:cNvSpPr/>
                              <wps:spPr>
                                <a:xfrm>
                                  <a:off x="379139" y="704467"/>
                                  <a:ext cx="44083" cy="128988"/>
                                </a:xfrm>
                                <a:prstGeom prst="rect">
                                  <a:avLst/>
                                </a:prstGeom>
                                <a:ln>
                                  <a:noFill/>
                                </a:ln>
                              </wps:spPr>
                              <wps:txbx>
                                <w:txbxContent>
                                  <w:p w14:paraId="35EA11C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34131" name="Shape 134131"/>
                              <wps:cNvSpPr/>
                              <wps:spPr>
                                <a:xfrm>
                                  <a:off x="864977" y="83883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66" name="Rectangle 8866"/>
                              <wps:cNvSpPr/>
                              <wps:spPr>
                                <a:xfrm>
                                  <a:off x="943738" y="883681"/>
                                  <a:ext cx="85259" cy="187007"/>
                                </a:xfrm>
                                <a:prstGeom prst="rect">
                                  <a:avLst/>
                                </a:prstGeom>
                                <a:ln>
                                  <a:noFill/>
                                </a:ln>
                              </wps:spPr>
                              <wps:txbx>
                                <w:txbxContent>
                                  <w:p w14:paraId="4E0B1D36"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8867" name="Rectangle 8867"/>
                              <wps:cNvSpPr/>
                              <wps:spPr>
                                <a:xfrm>
                                  <a:off x="1007935" y="956227"/>
                                  <a:ext cx="33184" cy="97096"/>
                                </a:xfrm>
                                <a:prstGeom prst="rect">
                                  <a:avLst/>
                                </a:prstGeom>
                                <a:ln>
                                  <a:noFill/>
                                </a:ln>
                              </wps:spPr>
                              <wps:txbx>
                                <w:txbxContent>
                                  <w:p w14:paraId="2CCD9EBA"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32" name="Shape 134132"/>
                              <wps:cNvSpPr/>
                              <wps:spPr>
                                <a:xfrm>
                                  <a:off x="864977"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69" name="Rectangle 8869"/>
                              <wps:cNvSpPr/>
                              <wps:spPr>
                                <a:xfrm>
                                  <a:off x="939425" y="644075"/>
                                  <a:ext cx="85259" cy="187008"/>
                                </a:xfrm>
                                <a:prstGeom prst="rect">
                                  <a:avLst/>
                                </a:prstGeom>
                                <a:ln>
                                  <a:noFill/>
                                </a:ln>
                              </wps:spPr>
                              <wps:txbx>
                                <w:txbxContent>
                                  <w:p w14:paraId="60669CF9"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70" name="Rectangle 8870"/>
                              <wps:cNvSpPr/>
                              <wps:spPr>
                                <a:xfrm>
                                  <a:off x="1003622" y="716621"/>
                                  <a:ext cx="33184" cy="97096"/>
                                </a:xfrm>
                                <a:prstGeom prst="rect">
                                  <a:avLst/>
                                </a:prstGeom>
                                <a:ln>
                                  <a:noFill/>
                                </a:ln>
                              </wps:spPr>
                              <wps:txbx>
                                <w:txbxContent>
                                  <w:p w14:paraId="44C86D97"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33" name="Shape 134133"/>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34" name="Shape 134134"/>
                              <wps:cNvSpPr/>
                              <wps:spPr>
                                <a:xfrm>
                                  <a:off x="1105248" y="83883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883" name="Rectangle 8883"/>
                              <wps:cNvSpPr/>
                              <wps:spPr>
                                <a:xfrm>
                                  <a:off x="567103" y="0"/>
                                  <a:ext cx="83087" cy="1100072"/>
                                </a:xfrm>
                                <a:prstGeom prst="rect">
                                  <a:avLst/>
                                </a:prstGeom>
                                <a:ln>
                                  <a:noFill/>
                                </a:ln>
                              </wps:spPr>
                              <wps:txbx>
                                <w:txbxContent>
                                  <w:p w14:paraId="097E9403"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8886" name="Shape 8886"/>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8887" name="Shape 8887"/>
                              <wps:cNvSpPr/>
                              <wps:spPr>
                                <a:xfrm>
                                  <a:off x="994405" y="477492"/>
                                  <a:ext cx="122946" cy="80531"/>
                                </a:xfrm>
                                <a:custGeom>
                                  <a:avLst/>
                                  <a:gdLst/>
                                  <a:ahLst/>
                                  <a:cxnLst/>
                                  <a:rect l="0" t="0" r="0" b="0"/>
                                  <a:pathLst>
                                    <a:path w="122946" h="80531">
                                      <a:moveTo>
                                        <a:pt x="26942" y="0"/>
                                      </a:moveTo>
                                      <a:lnTo>
                                        <a:pt x="122946" y="77102"/>
                                      </a:lnTo>
                                      <a:lnTo>
                                        <a:pt x="0" y="80531"/>
                                      </a:lnTo>
                                      <a:cubicBezTo>
                                        <a:pt x="25442" y="62595"/>
                                        <a:pt x="36234" y="30030"/>
                                        <a:pt x="26942"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8894" name="Rectangle 8894"/>
                              <wps:cNvSpPr/>
                              <wps:spPr>
                                <a:xfrm>
                                  <a:off x="1180791" y="644628"/>
                                  <a:ext cx="85259" cy="187008"/>
                                </a:xfrm>
                                <a:prstGeom prst="rect">
                                  <a:avLst/>
                                </a:prstGeom>
                                <a:ln>
                                  <a:noFill/>
                                </a:ln>
                              </wps:spPr>
                              <wps:txbx>
                                <w:txbxContent>
                                  <w:p w14:paraId="33DDA94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95" name="Rectangle 8895"/>
                              <wps:cNvSpPr/>
                              <wps:spPr>
                                <a:xfrm>
                                  <a:off x="1244988" y="717377"/>
                                  <a:ext cx="33067" cy="96754"/>
                                </a:xfrm>
                                <a:prstGeom prst="rect">
                                  <a:avLst/>
                                </a:prstGeom>
                                <a:ln>
                                  <a:noFill/>
                                </a:ln>
                              </wps:spPr>
                              <wps:txbx>
                                <w:txbxContent>
                                  <w:p w14:paraId="38F4EE42"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8896" name="Rectangle 8896"/>
                              <wps:cNvSpPr/>
                              <wps:spPr>
                                <a:xfrm>
                                  <a:off x="1180592" y="885080"/>
                                  <a:ext cx="85259" cy="187007"/>
                                </a:xfrm>
                                <a:prstGeom prst="rect">
                                  <a:avLst/>
                                </a:prstGeom>
                                <a:ln>
                                  <a:noFill/>
                                </a:ln>
                              </wps:spPr>
                              <wps:txbx>
                                <w:txbxContent>
                                  <w:p w14:paraId="6EEF3CB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897" name="Rectangle 8897"/>
                              <wps:cNvSpPr/>
                              <wps:spPr>
                                <a:xfrm>
                                  <a:off x="1244789" y="957828"/>
                                  <a:ext cx="33067" cy="96753"/>
                                </a:xfrm>
                                <a:prstGeom prst="rect">
                                  <a:avLst/>
                                </a:prstGeom>
                                <a:ln>
                                  <a:noFill/>
                                </a:ln>
                              </wps:spPr>
                              <wps:txbx>
                                <w:txbxContent>
                                  <w:p w14:paraId="5F29AA5E"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8900" name="Rectangle 8900"/>
                              <wps:cNvSpPr/>
                              <wps:spPr>
                                <a:xfrm>
                                  <a:off x="661280" y="864484"/>
                                  <a:ext cx="68207" cy="149606"/>
                                </a:xfrm>
                                <a:prstGeom prst="rect">
                                  <a:avLst/>
                                </a:prstGeom>
                                <a:ln>
                                  <a:noFill/>
                                </a:ln>
                              </wps:spPr>
                              <wps:txbx>
                                <w:txbxContent>
                                  <w:p w14:paraId="47851C5A"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901" name="Rectangle 8901"/>
                              <wps:cNvSpPr/>
                              <wps:spPr>
                                <a:xfrm>
                                  <a:off x="712638" y="892090"/>
                                  <a:ext cx="44083" cy="128987"/>
                                </a:xfrm>
                                <a:prstGeom prst="rect">
                                  <a:avLst/>
                                </a:prstGeom>
                                <a:ln>
                                  <a:noFill/>
                                </a:ln>
                              </wps:spPr>
                              <wps:txbx>
                                <w:txbxContent>
                                  <w:p w14:paraId="2F1582E4"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902" name="Shape 8902"/>
                              <wps:cNvSpPr/>
                              <wps:spPr>
                                <a:xfrm>
                                  <a:off x="432488" y="742722"/>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03" name="Shape 8903"/>
                              <wps:cNvSpPr/>
                              <wps:spPr>
                                <a:xfrm>
                                  <a:off x="528597" y="742722"/>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725A4E7" id="Group 113822" o:spid="_x0000_s1922"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">
                      <v:shape id="Shape 8860" o:spid="_x0000_s1923" style="position:absolute;left:5095;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6ivsIA&#10;AADdAAAADwAAAGRycy9kb3ducmV2LnhtbERPTYvCMBC9C/sfwizsRTR1lVKrUXRhwYMX67J4HJqx&#10;LTaT2kRb/705CB4f73u57k0t7tS6yrKCyTgCQZxbXXGh4O/4O0pAOI+ssbZMCh7kYL36GCwx1bbj&#10;A90zX4gQwi5FBaX3TSqly0sy6Ma2IQ7c2bYGfYBtIXWLXQg3tfyOolgarDg0lNjQT0n5JbsZBVdz&#10;7bZyKLOqyPKZmc5P+/9kp9TXZ79ZgPDU+7f45d5pBUkS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qK+wgAAAN0AAAAPAAAAAAAAAAAAAAAAAJgCAABkcnMvZG93&#10;bnJldi54bWxQSwUGAAAAAAQABAD1AAAAhwMAAAAA&#10;" path="m18117,v9994,,18116,8121,18116,18116c36233,28111,28111,36233,18117,36233,8121,36233,,28111,,18116,,8121,8121,,18117,xe" fillcolor="#141414" stroked="f" strokeweight="0">
                        <v:stroke miterlimit="1" joinstyle="miter" endcap="round"/>
                        <v:path arrowok="t" textboxrect="0,0,36233,36233"/>
                      </v:shape>
                      <v:rect id="Rectangle 8861" o:spid="_x0000_s1924"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14:paraId="3B8244C8" w14:textId="77777777" w:rsidR="006E2FA2" w:rsidRDefault="006E2FA2">
                              <w:pPr>
                                <w:spacing w:after="160" w:line="259" w:lineRule="auto"/>
                                <w:ind w:left="0" w:firstLine="0"/>
                                <w:jc w:val="left"/>
                              </w:pPr>
                              <w:r>
                                <w:rPr>
                                  <w:color w:val="141414"/>
                                  <w:w w:val="118"/>
                                  <w:sz w:val="12"/>
                                </w:rPr>
                                <w:t>A</w:t>
                              </w:r>
                            </w:p>
                          </w:txbxContent>
                        </v:textbox>
                      </v:rect>
                      <v:rect id="Rectangle 8862" o:spid="_x0000_s1925"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fgMUA&#10;AADdAAAADwAAAGRycy9kb3ducmV2LnhtbESPT4vCMBTE7wv7HcJb8LamepBajSLuih79s9D19mie&#10;bbF5KU201U9vBMHjMDO/YabzzlTiSo0rLSsY9CMQxJnVJecK/g6r7xiE88gaK8uk4EYO5rPPjykm&#10;2ra8o+ve5yJA2CWooPC+TqR0WUEGXd/WxME72cagD7LJpW6wDXBTyWEUjaTBksNCgTUtC8rO+4tR&#10;sI7rxf/G3tu8+j2u0206/jmMvVK9r24xAeGp8+/wq73RCuJ4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1+AxQAAAN0AAAAPAAAAAAAAAAAAAAAAAJgCAABkcnMv&#10;ZG93bnJldi54bWxQSwUGAAAAAAQABAD1AAAAigMAAAAA&#10;" filled="f" stroked="f">
                        <v:textbox inset="0,0,0,0">
                          <w:txbxContent>
                            <w:p w14:paraId="775DFBE8" w14:textId="77777777" w:rsidR="006E2FA2" w:rsidRDefault="006E2FA2">
                              <w:pPr>
                                <w:spacing w:after="160" w:line="259" w:lineRule="auto"/>
                                <w:ind w:left="0" w:firstLine="0"/>
                                <w:jc w:val="left"/>
                              </w:pPr>
                              <w:r>
                                <w:rPr>
                                  <w:color w:val="141414"/>
                                  <w:w w:val="98"/>
                                  <w:sz w:val="10"/>
                                </w:rPr>
                                <w:t>1</w:t>
                              </w:r>
                            </w:p>
                          </w:txbxContent>
                        </v:textbox>
                      </v:rect>
                      <v:rect id="Rectangle 8863" o:spid="_x0000_s1926"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14:paraId="7345E6CF" w14:textId="77777777" w:rsidR="006E2FA2" w:rsidRDefault="006E2FA2">
                              <w:pPr>
                                <w:spacing w:after="160" w:line="259" w:lineRule="auto"/>
                                <w:ind w:left="0" w:firstLine="0"/>
                                <w:jc w:val="left"/>
                              </w:pPr>
                              <w:r>
                                <w:rPr>
                                  <w:color w:val="141414"/>
                                  <w:w w:val="118"/>
                                  <w:sz w:val="12"/>
                                </w:rPr>
                                <w:t>A</w:t>
                              </w:r>
                            </w:p>
                          </w:txbxContent>
                        </v:textbox>
                      </v:rect>
                      <v:rect id="Rectangle 8864" o:spid="_x0000_s1927" style="position:absolute;left:3791;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14:paraId="35EA11CF" w14:textId="77777777" w:rsidR="006E2FA2" w:rsidRDefault="006E2FA2">
                              <w:pPr>
                                <w:spacing w:after="160" w:line="259" w:lineRule="auto"/>
                                <w:ind w:left="0" w:firstLine="0"/>
                                <w:jc w:val="left"/>
                              </w:pPr>
                              <w:r>
                                <w:rPr>
                                  <w:color w:val="141414"/>
                                  <w:w w:val="98"/>
                                  <w:sz w:val="10"/>
                                </w:rPr>
                                <w:t>1</w:t>
                              </w:r>
                            </w:p>
                          </w:txbxContent>
                        </v:textbox>
                      </v:rect>
                      <v:shape id="Shape 134131" o:spid="_x0000_s1928" style="position:absolute;left:8649;top:8388;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BcMA&#10;AADfAAAADwAAAGRycy9kb3ducmV2LnhtbERP3WrCMBS+H+wdwhF2UzTpOoZWo4yNoVcTnQ9waI5N&#10;sTkpTbTd2y8DYZcf3/9qM7pW3KgPjWcN+UyBIK68abjWcPr+nM5BhIhssPVMGn4owGb9+LDC0viB&#10;D3Q7xlqkEA4larAxdqWUobLkMMx8R5y4s+8dxgT7WpoehxTuWvms1Kt02HBqsNjRu6Xqcrw6DWr7&#10;0VwX+6+Ts5eBsoy2mKlC66fJ+LYEEWmM/+K7e2fS/OIlL3L4+5MA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YBcMAAADfAAAADwAAAAAAAAAAAAAAAACYAgAAZHJzL2Rv&#10;d25yZXYueG1sUEsFBgAAAAAEAAQA9QAAAIgDAAAAAA==&#10;" path="m,l240271,r,240271l,240271,,e" fillcolor="#dcdcdc" strokecolor="#141414" strokeweight=".1335mm">
                        <v:stroke endcap="round"/>
                        <v:path arrowok="t" textboxrect="0,0,240271,240271"/>
                      </v:shape>
                      <v:rect id="Rectangle 8866" o:spid="_x0000_s1929" style="position:absolute;left:9437;top:8836;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14:paraId="4E0B1D36" w14:textId="77777777" w:rsidR="006E2FA2" w:rsidRDefault="006E2FA2">
                              <w:pPr>
                                <w:spacing w:after="160" w:line="259" w:lineRule="auto"/>
                                <w:ind w:left="0" w:firstLine="0"/>
                                <w:jc w:val="left"/>
                              </w:pPr>
                              <w:r>
                                <w:rPr>
                                  <w:color w:val="141414"/>
                                  <w:w w:val="124"/>
                                  <w:sz w:val="15"/>
                                </w:rPr>
                                <w:t>B</w:t>
                              </w:r>
                            </w:p>
                          </w:txbxContent>
                        </v:textbox>
                      </v:rect>
                      <v:rect id="Rectangle 8867" o:spid="_x0000_s1930" style="position:absolute;left:10079;top:9562;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14:paraId="2CCD9EBA"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32" o:spid="_x0000_s1931" style="position:absolute;left:8649;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aGcsIA&#10;AADfAAAADwAAAGRycy9kb3ducmV2LnhtbERP3WrCMBS+H+wdwhl4UzTRDpnVKGMy9Gqi8wEOzbEp&#10;NielibZ7+2Ug7PLj+19tBteIO3Wh9qxhOlEgiEtvaq40nL8/x28gQkQ22HgmDT8UYLN+flphYXzP&#10;R7qfYiVSCIcCNdgY20LKUFpyGCa+JU7cxXcOY4JdJU2HfQp3jZwpNZcOa04NFlv6sFReTzenQe22&#10;9W1x+Do7e+0py2iHmcq1Hr0M70sQkYb4L3649ybNz1+n+Qz+/i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5oZywgAAAN8AAAAPAAAAAAAAAAAAAAAAAJgCAABkcnMvZG93&#10;bnJldi54bWxQSwUGAAAAAAQABAD1AAAAhwMAAAAA&#10;" path="m,l240271,r,240271l,240271,,e" fillcolor="#dcdcdc" strokecolor="#141414" strokeweight=".1335mm">
                        <v:stroke endcap="round"/>
                        <v:path arrowok="t" textboxrect="0,0,240271,240271"/>
                      </v:shape>
                      <v:rect id="Rectangle 8869" o:spid="_x0000_s1932" style="position:absolute;left:9394;top:644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14:paraId="60669CF9" w14:textId="77777777" w:rsidR="006E2FA2" w:rsidRDefault="006E2FA2">
                              <w:pPr>
                                <w:spacing w:after="160" w:line="259" w:lineRule="auto"/>
                                <w:ind w:left="0" w:firstLine="0"/>
                                <w:jc w:val="left"/>
                              </w:pPr>
                              <w:r>
                                <w:rPr>
                                  <w:color w:val="141414"/>
                                  <w:w w:val="118"/>
                                  <w:sz w:val="15"/>
                                </w:rPr>
                                <w:t>A</w:t>
                              </w:r>
                            </w:p>
                          </w:txbxContent>
                        </v:textbox>
                      </v:rect>
                      <v:rect id="Rectangle 8870" o:spid="_x0000_s1933" style="position:absolute;left:10036;top:716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14:paraId="44C86D97"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33" o:spid="_x0000_s1934"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oj6cIA&#10;AADfAAAADwAAAGRycy9kb3ducmV2LnhtbERP3WrCMBS+H/gO4QjelJloh2zVKLIx9Gpj6gMcmrOm&#10;2JyUJtru7Y0g7PLj+19tBteIK3Wh9qxhNlUgiEtvaq40nI6fz68gQkQ22HgmDX8UYLMePa2wML7n&#10;H7oeYiVSCIcCNdgY20LKUFpyGKa+JU7cr+8cxgS7SpoO+xTuGjlXaiEd1pwaLLb0bqk8Hy5Og9p9&#10;1Je376+Ts+eesox2mKlc68l42C5BRBriv/jh3ps0P3+Z5Tnc/yQA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iPpwgAAAN8AAAAPAAAAAAAAAAAAAAAAAJgCAABkcnMvZG93&#10;bnJldi54bWxQSwUGAAAAAAQABAD1AAAAhwMAAAAA&#10;" path="m,l240271,r,240271l,240271,,e" fillcolor="#dcdcdc" strokecolor="#141414" strokeweight=".1335mm">
                        <v:stroke endcap="round"/>
                        <v:path arrowok="t" textboxrect="0,0,240271,240271"/>
                      </v:shape>
                      <v:shape id="Shape 134134" o:spid="_x0000_s1935" style="position:absolute;left:11052;top:8388;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O7ncUA&#10;AADfAAAADwAAAGRycy9kb3ducmV2LnhtbESP0WoCMRBF3wX/IYzQl0UTq5S6NYq0FH1Sav2AYTPd&#10;LG4myya62783giDMy+HeuXNnue5dLa7UhsqzhulEgSAuvKm41HD6/R6/gwgR2WDtmTT8U4D1ajhY&#10;Ym58xz90PcZSpBAOOWqwMTa5lKGw5DBMfEOctD/fOowJ21KaFrsU7mr5qtSbdFhxumCxoU9Lxfl4&#10;cRrU9qu6LA77k7PnjrKMtpipmdYvo37zASJSH5/mx/bOpPqzeRq4/5MA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7udxQAAAN8AAAAPAAAAAAAAAAAAAAAAAJgCAABkcnMv&#10;ZG93bnJldi54bWxQSwUGAAAAAAQABAD1AAAAigMAAAAA&#10;" path="m,l240271,r,240271l,240271,,e" fillcolor="#dcdcdc" strokecolor="#141414" strokeweight=".1335mm">
                        <v:stroke endcap="round"/>
                        <v:path arrowok="t" textboxrect="0,0,240271,240271"/>
                      </v:shape>
                      <v:rect id="Rectangle 8883" o:spid="_x0000_s1936"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c4cYA&#10;AADdAAAADwAAAGRycy9kb3ducmV2LnhtbESPT2vCQBTE70K/w/IK3nRTC7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Mc4cYAAADdAAAADwAAAAAAAAAAAAAAAACYAgAAZHJz&#10;L2Rvd25yZXYueG1sUEsFBgAAAAAEAAQA9QAAAIsDAAAAAA==&#10;" filled="f" stroked="f">
                        <v:textbox inset="0,0,0,0">
                          <w:txbxContent>
                            <w:p w14:paraId="097E9403"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8886" o:spid="_x0000_s1937"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Z59cYA&#10;AADdAAAADwAAAGRycy9kb3ducmV2LnhtbESPQWvCQBSE74L/YXlCL6IbS5UQXSUK0h56qVW8PrPP&#10;JJh9G3bXmPbXdwuFHoeZ+YZZbXrTiI6cry0rmE0TEMSF1TWXCo6f+0kKwgdkjY1lUvBFHjbr4WCF&#10;mbYP/qDuEEoRIewzVFCF0GZS+qIig35qW+LoXa0zGKJ0pdQOHxFuGvmcJAtpsOa4UGFLu4qK2+Fu&#10;FMzxxbzPt/v8cv4+OXMbd/41vyr1NOrzJYhAffgP/7XftII0TR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Z59cYAAADdAAAADwAAAAAAAAAAAAAAAACYAgAAZHJz&#10;L2Rvd25yZXYueG1sUEsFBgAAAAAEAAQA9QAAAIsDAAAAAA==&#10;" path="m,194608v,,523815,-194608,1105248,e" filled="f" strokecolor="#505050" strokeweight=".26697mm">
                        <v:stroke miterlimit="1" joinstyle="miter" endcap="round"/>
                        <v:path arrowok="t" textboxrect="0,0,1105248,194608"/>
                      </v:shape>
                      <v:shape id="Shape 8887" o:spid="_x0000_s1938" style="position:absolute;left:9944;top:4774;width:1229;height:806;visibility:visible;mso-wrap-style:square;v-text-anchor:top" coordsize="122946,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jUcUA&#10;AADdAAAADwAAAGRycy9kb3ducmV2LnhtbESPW2sCMRSE3wv+h3AE32rWIna7NYqtbNmnghf6fNic&#10;vdDNyTaJuv33RhB8HGbmG2a5HkwnzuR8a1nBbJqAIC6tbrlWcDzkzykIH5A1dpZJwT95WK9GT0vM&#10;tL3wjs77UIsIYZ+hgiaEPpPSlw0Z9FPbE0evss5giNLVUju8RLjp5EuSLKTBluNCgz19NlT+7k9G&#10;QbX9KQ7b+beT7dtf9VF8nfI8kFKT8bB5BxFoCI/wvV1oBWmavsLtTX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qNRxQAAAN0AAAAPAAAAAAAAAAAAAAAAAJgCAABkcnMv&#10;ZG93bnJldi54bWxQSwUGAAAAAAQABAD1AAAAigMAAAAA&#10;" path="m26942,r96004,77102l,80531c25442,62595,36234,30030,26942,xe" fillcolor="#505050" strokecolor="#505050" strokeweight=".17406mm">
                        <v:path arrowok="t" textboxrect="0,0,122946,80531"/>
                      </v:shape>
                      <v:rect id="Rectangle 8894" o:spid="_x0000_s1939"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SSMYA&#10;AADdAAAADwAAAGRycy9kb3ducmV2LnhtbESPT2vCQBTE74LfYXmCN90oUp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MSSMYAAADdAAAADwAAAAAAAAAAAAAAAACYAgAAZHJz&#10;L2Rvd25yZXYueG1sUEsFBgAAAAAEAAQA9QAAAIsDAAAAAA==&#10;" filled="f" stroked="f">
                        <v:textbox inset="0,0,0,0">
                          <w:txbxContent>
                            <w:p w14:paraId="33DDA940" w14:textId="77777777" w:rsidR="006E2FA2" w:rsidRDefault="006E2FA2">
                              <w:pPr>
                                <w:spacing w:after="160" w:line="259" w:lineRule="auto"/>
                                <w:ind w:left="0" w:firstLine="0"/>
                                <w:jc w:val="left"/>
                              </w:pPr>
                              <w:r>
                                <w:rPr>
                                  <w:color w:val="141414"/>
                                  <w:w w:val="118"/>
                                  <w:sz w:val="15"/>
                                </w:rPr>
                                <w:t>A</w:t>
                              </w:r>
                            </w:p>
                          </w:txbxContent>
                        </v:textbox>
                      </v:rect>
                      <v:rect id="Rectangle 8895" o:spid="_x0000_s1940"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08YA&#10;AADdAAAADwAAAGRycy9kb3ducmV2LnhtbESPT2vCQBTE74LfYXmCN90oW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308YAAADdAAAADwAAAAAAAAAAAAAAAACYAgAAZHJz&#10;L2Rvd25yZXYueG1sUEsFBgAAAAAEAAQA9QAAAIsDAAAAAA==&#10;" filled="f" stroked="f">
                        <v:textbox inset="0,0,0,0">
                          <w:txbxContent>
                            <w:p w14:paraId="38F4EE42"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8896" o:spid="_x0000_s1941" style="position:absolute;left:11805;top:885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pMUA&#10;AADdAAAADwAAAGRycy9kb3ducmV2LnhtbESPQYvCMBSE7wv+h/AEb2vqHqStRhFd0eOuCurt0Tzb&#10;YvNSmmjr/vqNIHgcZuYbZjrvTCXu1LjSsoLRMAJBnFldcq7gsF9/xiCcR9ZYWSYFD3Iwn/U+pphq&#10;2/Iv3Xc+FwHCLkUFhfd1KqXLCjLohrYmDt7FNgZ9kE0udYNtgJtKfkXRWBosOSwUWNOyoOy6uxkF&#10;m7henLb2r82r7/Pm+HNMVvvEKzXod4sJCE+df4df7a1WEMfJ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SmkxQAAAN0AAAAPAAAAAAAAAAAAAAAAAJgCAABkcnMv&#10;ZG93bnJldi54bWxQSwUGAAAAAAQABAD1AAAAigMAAAAA&#10;" filled="f" stroked="f">
                        <v:textbox inset="0,0,0,0">
                          <w:txbxContent>
                            <w:p w14:paraId="6EEF3CB3" w14:textId="77777777" w:rsidR="006E2FA2" w:rsidRDefault="006E2FA2">
                              <w:pPr>
                                <w:spacing w:after="160" w:line="259" w:lineRule="auto"/>
                                <w:ind w:left="0" w:firstLine="0"/>
                                <w:jc w:val="left"/>
                              </w:pPr>
                              <w:r>
                                <w:rPr>
                                  <w:color w:val="141414"/>
                                  <w:w w:val="118"/>
                                  <w:sz w:val="15"/>
                                </w:rPr>
                                <w:t>A</w:t>
                              </w:r>
                            </w:p>
                          </w:txbxContent>
                        </v:textbox>
                      </v:rect>
                      <v:rect id="Rectangle 8897" o:spid="_x0000_s1942" style="position:absolute;left:12447;top:957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MP8YA&#10;AADdAAAADwAAAGRycy9kb3ducmV2LnhtbESPT2vCQBTE74LfYXmCN93owSbRVcQ/6NFqwXp7ZF+T&#10;0OzbkF1N7Kd3C4Ueh5n5DbNYdaYSD2pcaVnBZByBIM6sLjlX8HHZj2IQziNrrCyTgic5WC37vQWm&#10;2rb8To+zz0WAsEtRQeF9nUrpsoIMurGtiYP3ZRuDPsgml7rBNsBNJadRNJMGSw4LBda0KSj7Pt+N&#10;gkNcrz+P9qfNq93tcD1dk+0l8UoNB916DsJT5//Df+2jVhDHy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GMP8YAAADdAAAADwAAAAAAAAAAAAAAAACYAgAAZHJz&#10;L2Rvd25yZXYueG1sUEsFBgAAAAAEAAQA9QAAAIsDAAAAAA==&#10;" filled="f" stroked="f">
                        <v:textbox inset="0,0,0,0">
                          <w:txbxContent>
                            <w:p w14:paraId="5F29AA5E"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8900" o:spid="_x0000_s1943"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14:paraId="47851C5A" w14:textId="77777777" w:rsidR="006E2FA2" w:rsidRDefault="006E2FA2">
                              <w:pPr>
                                <w:spacing w:after="160" w:line="259" w:lineRule="auto"/>
                                <w:ind w:left="0" w:firstLine="0"/>
                                <w:jc w:val="left"/>
                              </w:pPr>
                              <w:r>
                                <w:rPr>
                                  <w:color w:val="141414"/>
                                  <w:w w:val="124"/>
                                  <w:sz w:val="12"/>
                                </w:rPr>
                                <w:t>B</w:t>
                              </w:r>
                            </w:p>
                          </w:txbxContent>
                        </v:textbox>
                      </v:rect>
                      <v:rect id="Rectangle 8901" o:spid="_x0000_s1944"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14:paraId="2F1582E4" w14:textId="77777777" w:rsidR="006E2FA2" w:rsidRDefault="006E2FA2">
                              <w:pPr>
                                <w:spacing w:after="160" w:line="259" w:lineRule="auto"/>
                                <w:ind w:left="0" w:firstLine="0"/>
                                <w:jc w:val="left"/>
                              </w:pPr>
                              <w:r>
                                <w:rPr>
                                  <w:color w:val="141414"/>
                                  <w:w w:val="98"/>
                                  <w:sz w:val="10"/>
                                </w:rPr>
                                <w:t>1</w:t>
                              </w:r>
                            </w:p>
                          </w:txbxContent>
                        </v:textbox>
                      </v:rect>
                      <v:shape id="Shape 8902" o:spid="_x0000_s1945"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xE0MUA&#10;AADdAAAADwAAAGRycy9kb3ducmV2LnhtbESPT0sDMRTE74LfITzBi7SJqy3t2rSIRe1N7J/7I3nd&#10;Xdy8hE3a3X77RhA8DjPzG2axGlwrztTFxrOGx7ECQWy8bbjSsN+9j2YgYkK22HomDReKsFre3iyw&#10;tL7nbzpvUyUyhGOJGuqUQillNDU5jGMfiLN39J3DlGVXSdthn+GulYVSU+mw4bxQY6C3mszP9uQ0&#10;PDTqwxzC17Hon4rJ+lkF84kTre/vhtcXEImG9B/+a2+shtlcFfD7Jj8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ETQxQAAAN0AAAAPAAAAAAAAAAAAAAAAAJgCAABkcnMv&#10;ZG93bnJldi54bWxQSwUGAAAAAAQABAD1AAAAigMAAAAA&#10;" path="m,l192217,e" filled="f" strokecolor="#141414" strokeweight=".1335mm">
                        <v:stroke miterlimit="1" joinstyle="miter" endcap="round"/>
                        <v:path arrowok="t" textboxrect="0,0,192217,0"/>
                      </v:shape>
                      <v:shape id="Shape 8903" o:spid="_x0000_s1946" style="position:absolute;left:5285;top:7427;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4xe8QA&#10;AADdAAAADwAAAGRycy9kb3ducmV2LnhtbESP0WoCMRRE3wv9h3ALvtWsFZbtahQpFPVBitoPuGyu&#10;m8XkZptEXf/eFAp9HGbmDDNfDs6KK4XYeVYwGRcgiBuvO24VfB8/XysQMSFrtJ5JwZ0iLBfPT3Os&#10;tb/xnq6H1IoM4VijApNSX0sZG0MO49j3xNk7+eAwZRlaqQPeMtxZ+VYUpXTYcV4w2NOHoeZ8uDgF&#10;w2S/ZfsTUmm+LuWmW293tuqVGr0MqxmIREP6D/+1N1pB9V5M4fdNfg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MXvEAAAA3QAAAA8AAAAAAAAAAAAAAAAAmAIAAGRycy9k&#10;b3ducmV2LnhtbFBLBQYAAAAABAAEAPUAAACJAwAAAAA=&#10;" path="m,l,192217r96108,e" filled="f" strokecolor="#141414" strokeweight=".1335mm">
                        <v:stroke miterlimit="1" joinstyle="miter" endcap="round"/>
                        <v:path arrowok="t" textboxrect="0,0,96108,192217"/>
                      </v:shape>
                      <w10:anchorlock/>
                    </v:group>
                  </w:pict>
                </mc:Fallback>
              </mc:AlternateContent>
            </w:r>
            <w:r>
              <w:rPr>
                <w:color w:val="141414"/>
                <w:sz w:val="30"/>
              </w:rPr>
              <w:t>H</w:t>
            </w:r>
          </w:p>
          <w:p w14:paraId="5FD14DEA" w14:textId="77777777" w:rsidR="00A21FDC" w:rsidRDefault="00252176">
            <w:pPr>
              <w:spacing w:after="0" w:line="259" w:lineRule="auto"/>
              <w:ind w:left="140" w:firstLine="0"/>
              <w:jc w:val="left"/>
            </w:pPr>
            <w:r>
              <w:rPr>
                <w:sz w:val="23"/>
              </w:rPr>
              <w:t>SEC</w:t>
            </w:r>
          </w:p>
          <w:p w14:paraId="7BA6F77A" w14:textId="77777777" w:rsidR="00A21FDC" w:rsidRDefault="00252176">
            <w:pPr>
              <w:spacing w:after="0" w:line="259" w:lineRule="auto"/>
              <w:ind w:left="-510" w:firstLine="0"/>
              <w:jc w:val="left"/>
            </w:pPr>
            <w:r>
              <w:rPr>
                <w:noProof/>
                <w:sz w:val="22"/>
              </w:rPr>
              <mc:AlternateContent>
                <mc:Choice Requires="wpg">
                  <w:drawing>
                    <wp:inline distT="0" distB="0" distL="0" distR="0" wp14:anchorId="7B1E12DA" wp14:editId="4BC6206B">
                      <wp:extent cx="1345519" cy="723205"/>
                      <wp:effectExtent l="0" t="0" r="0" b="0"/>
                      <wp:docPr id="113823" name="Group 113823"/>
                      <wp:cNvGraphicFramePr/>
                      <a:graphic xmlns:a="http://schemas.openxmlformats.org/drawingml/2006/main">
                        <a:graphicData uri="http://schemas.microsoft.com/office/word/2010/wordprocessingGroup">
                          <wpg:wgp>
                            <wpg:cNvGrpSpPr/>
                            <wpg:grpSpPr>
                              <a:xfrm>
                                <a:off x="0" y="0"/>
                                <a:ext cx="1345519" cy="723205"/>
                                <a:chOff x="0" y="0"/>
                                <a:chExt cx="1345519" cy="723205"/>
                              </a:xfrm>
                            </wpg:grpSpPr>
                            <wps:wsp>
                              <wps:cNvPr id="8890" name="Shape 8890"/>
                              <wps:cNvSpPr/>
                              <wps:spPr>
                                <a:xfrm>
                                  <a:off x="0" y="528597"/>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994409" y="521097"/>
                                  <a:ext cx="122946" cy="80571"/>
                                </a:xfrm>
                                <a:custGeom>
                                  <a:avLst/>
                                  <a:gdLst/>
                                  <a:ahLst/>
                                  <a:cxnLst/>
                                  <a:rect l="0" t="0" r="0" b="0"/>
                                  <a:pathLst>
                                    <a:path w="122946" h="80571">
                                      <a:moveTo>
                                        <a:pt x="0" y="0"/>
                                      </a:moveTo>
                                      <a:lnTo>
                                        <a:pt x="122946" y="3469"/>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8904" name="Shape 8904"/>
                              <wps:cNvSpPr/>
                              <wps:spPr>
                                <a:xfrm>
                                  <a:off x="510480" y="126046"/>
                                  <a:ext cx="36233" cy="36233"/>
                                </a:xfrm>
                                <a:custGeom>
                                  <a:avLst/>
                                  <a:gdLst/>
                                  <a:ahLst/>
                                  <a:cxnLst/>
                                  <a:rect l="0" t="0" r="0" b="0"/>
                                  <a:pathLst>
                                    <a:path w="36233" h="36233">
                                      <a:moveTo>
                                        <a:pt x="18117" y="0"/>
                                      </a:moveTo>
                                      <a:cubicBezTo>
                                        <a:pt x="28111" y="0"/>
                                        <a:pt x="36233" y="8121"/>
                                        <a:pt x="36233" y="18117"/>
                                      </a:cubicBezTo>
                                      <a:cubicBezTo>
                                        <a:pt x="36233" y="28112"/>
                                        <a:pt x="28111" y="36233"/>
                                        <a:pt x="18117" y="36233"/>
                                      </a:cubicBezTo>
                                      <a:cubicBezTo>
                                        <a:pt x="8121" y="36233"/>
                                        <a:pt x="0" y="28112"/>
                                        <a:pt x="0" y="18117"/>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8905" name="Rectangle 8905"/>
                              <wps:cNvSpPr/>
                              <wps:spPr>
                                <a:xfrm>
                                  <a:off x="661280" y="265925"/>
                                  <a:ext cx="68207" cy="149606"/>
                                </a:xfrm>
                                <a:prstGeom prst="rect">
                                  <a:avLst/>
                                </a:prstGeom>
                                <a:ln>
                                  <a:noFill/>
                                </a:ln>
                              </wps:spPr>
                              <wps:txbx>
                                <w:txbxContent>
                                  <w:p w14:paraId="484EEA3B"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8906" name="Rectangle 8906"/>
                              <wps:cNvSpPr/>
                              <wps:spPr>
                                <a:xfrm>
                                  <a:off x="712638" y="293531"/>
                                  <a:ext cx="44083" cy="128987"/>
                                </a:xfrm>
                                <a:prstGeom prst="rect">
                                  <a:avLst/>
                                </a:prstGeom>
                                <a:ln>
                                  <a:noFill/>
                                </a:ln>
                              </wps:spPr>
                              <wps:txbx>
                                <w:txbxContent>
                                  <w:p w14:paraId="4849DDDC"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8907" name="Rectangle 8907"/>
                              <wps:cNvSpPr/>
                              <wps:spPr>
                                <a:xfrm>
                                  <a:off x="323620" y="75534"/>
                                  <a:ext cx="74956" cy="146333"/>
                                </a:xfrm>
                                <a:prstGeom prst="rect">
                                  <a:avLst/>
                                </a:prstGeom>
                                <a:ln>
                                  <a:noFill/>
                                </a:ln>
                              </wps:spPr>
                              <wps:txbx>
                                <w:txbxContent>
                                  <w:p w14:paraId="777A9FCC"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8908" name="Rectangle 8908"/>
                              <wps:cNvSpPr/>
                              <wps:spPr>
                                <a:xfrm>
                                  <a:off x="379933" y="102928"/>
                                  <a:ext cx="48492" cy="126166"/>
                                </a:xfrm>
                                <a:prstGeom prst="rect">
                                  <a:avLst/>
                                </a:prstGeom>
                                <a:ln>
                                  <a:noFill/>
                                </a:ln>
                              </wps:spPr>
                              <wps:txbx>
                                <w:txbxContent>
                                  <w:p w14:paraId="6A11A67F"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909" name="Rectangle 8909"/>
                              <wps:cNvSpPr/>
                              <wps:spPr>
                                <a:xfrm>
                                  <a:off x="657119" y="75534"/>
                                  <a:ext cx="74956" cy="146333"/>
                                </a:xfrm>
                                <a:prstGeom prst="rect">
                                  <a:avLst/>
                                </a:prstGeom>
                                <a:ln>
                                  <a:noFill/>
                                </a:ln>
                              </wps:spPr>
                              <wps:txbx>
                                <w:txbxContent>
                                  <w:p w14:paraId="5D175EA7"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8910" name="Rectangle 8910"/>
                              <wps:cNvSpPr/>
                              <wps:spPr>
                                <a:xfrm>
                                  <a:off x="713432" y="102928"/>
                                  <a:ext cx="48492" cy="126166"/>
                                </a:xfrm>
                                <a:prstGeom prst="rect">
                                  <a:avLst/>
                                </a:prstGeom>
                                <a:ln>
                                  <a:noFill/>
                                </a:ln>
                              </wps:spPr>
                              <wps:txbx>
                                <w:txbxContent>
                                  <w:p w14:paraId="111258B4"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8911" name="Shape 8911"/>
                              <wps:cNvSpPr/>
                              <wps:spPr>
                                <a:xfrm>
                                  <a:off x="432488" y="144163"/>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8912" name="Shape 8912"/>
                              <wps:cNvSpPr/>
                              <wps:spPr>
                                <a:xfrm>
                                  <a:off x="528597" y="144163"/>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34135" name="Shape 134135"/>
                              <wps:cNvSpPr/>
                              <wps:spPr>
                                <a:xfrm>
                                  <a:off x="864977" y="240272"/>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960" name="Rectangle 8960"/>
                              <wps:cNvSpPr/>
                              <wps:spPr>
                                <a:xfrm>
                                  <a:off x="943736" y="285123"/>
                                  <a:ext cx="85259" cy="187007"/>
                                </a:xfrm>
                                <a:prstGeom prst="rect">
                                  <a:avLst/>
                                </a:prstGeom>
                                <a:ln>
                                  <a:noFill/>
                                </a:ln>
                              </wps:spPr>
                              <wps:txbx>
                                <w:txbxContent>
                                  <w:p w14:paraId="776D3F95"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8961" name="Rectangle 8961"/>
                              <wps:cNvSpPr/>
                              <wps:spPr>
                                <a:xfrm>
                                  <a:off x="1007933" y="357668"/>
                                  <a:ext cx="33184" cy="97096"/>
                                </a:xfrm>
                                <a:prstGeom prst="rect">
                                  <a:avLst/>
                                </a:prstGeom>
                                <a:ln>
                                  <a:noFill/>
                                </a:ln>
                              </wps:spPr>
                              <wps:txbx>
                                <w:txbxContent>
                                  <w:p w14:paraId="231AE4C5"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36" name="Shape 134136"/>
                              <wps:cNvSpPr/>
                              <wps:spPr>
                                <a:xfrm>
                                  <a:off x="864977" y="0"/>
                                  <a:ext cx="480543" cy="240271"/>
                                </a:xfrm>
                                <a:custGeom>
                                  <a:avLst/>
                                  <a:gdLst/>
                                  <a:ahLst/>
                                  <a:cxnLst/>
                                  <a:rect l="0" t="0" r="0" b="0"/>
                                  <a:pathLst>
                                    <a:path w="480543" h="240271">
                                      <a:moveTo>
                                        <a:pt x="0" y="0"/>
                                      </a:moveTo>
                                      <a:lnTo>
                                        <a:pt x="480543" y="0"/>
                                      </a:lnTo>
                                      <a:lnTo>
                                        <a:pt x="480543"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963" name="Rectangle 8963"/>
                              <wps:cNvSpPr/>
                              <wps:spPr>
                                <a:xfrm>
                                  <a:off x="1061237" y="32978"/>
                                  <a:ext cx="85259" cy="187006"/>
                                </a:xfrm>
                                <a:prstGeom prst="rect">
                                  <a:avLst/>
                                </a:prstGeom>
                                <a:ln>
                                  <a:noFill/>
                                </a:ln>
                              </wps:spPr>
                              <wps:txbx>
                                <w:txbxContent>
                                  <w:p w14:paraId="44604FC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964" name="Rectangle 8964"/>
                              <wps:cNvSpPr/>
                              <wps:spPr>
                                <a:xfrm>
                                  <a:off x="1125434" y="105523"/>
                                  <a:ext cx="33184" cy="97096"/>
                                </a:xfrm>
                                <a:prstGeom prst="rect">
                                  <a:avLst/>
                                </a:prstGeom>
                                <a:ln>
                                  <a:noFill/>
                                </a:ln>
                              </wps:spPr>
                              <wps:txbx>
                                <w:txbxContent>
                                  <w:p w14:paraId="7468463B"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s:wsp>
                              <wps:cNvPr id="134137" name="Shape 134137"/>
                              <wps:cNvSpPr/>
                              <wps:spPr>
                                <a:xfrm>
                                  <a:off x="1105248"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58823"/>
                                  </a:srgbClr>
                                </a:fillRef>
                                <a:effectRef idx="0">
                                  <a:scrgbClr r="0" g="0" b="0"/>
                                </a:effectRef>
                                <a:fontRef idx="none"/>
                              </wps:style>
                              <wps:bodyPr/>
                            </wps:wsp>
                            <wps:wsp>
                              <wps:cNvPr id="134138" name="Shape 134138"/>
                              <wps:cNvSpPr/>
                              <wps:spPr>
                                <a:xfrm>
                                  <a:off x="1105248" y="240272"/>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8967" name="Rectangle 8967"/>
                              <wps:cNvSpPr/>
                              <wps:spPr>
                                <a:xfrm>
                                  <a:off x="1180589" y="286521"/>
                                  <a:ext cx="85259" cy="187007"/>
                                </a:xfrm>
                                <a:prstGeom prst="rect">
                                  <a:avLst/>
                                </a:prstGeom>
                                <a:ln>
                                  <a:noFill/>
                                </a:ln>
                              </wps:spPr>
                              <wps:txbx>
                                <w:txbxContent>
                                  <w:p w14:paraId="4B7CF0A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8968" name="Rectangle 8968"/>
                              <wps:cNvSpPr/>
                              <wps:spPr>
                                <a:xfrm>
                                  <a:off x="1244787" y="359270"/>
                                  <a:ext cx="33067" cy="96754"/>
                                </a:xfrm>
                                <a:prstGeom prst="rect">
                                  <a:avLst/>
                                </a:prstGeom>
                                <a:ln>
                                  <a:noFill/>
                                </a:ln>
                              </wps:spPr>
                              <wps:txbx>
                                <w:txbxContent>
                                  <w:p w14:paraId="56C5328D"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g:wgp>
                        </a:graphicData>
                      </a:graphic>
                    </wp:inline>
                  </w:drawing>
                </mc:Choice>
                <mc:Fallback>
                  <w:pict>
                    <v:group w14:anchorId="7B1E12DA" id="Group 113823" o:spid="_x0000_s1947"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">
                      <v:shape id="Shape 8890" o:spid="_x0000_s1948"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5ORMQA&#10;AADdAAAADwAAAGRycy9kb3ducmV2LnhtbERPy2rCQBTdC/7DcAU3Uie6qDHNREQo2EoXPkq3l8w1&#10;CWbupDNTTfv1nYXg8nDe+ao3rbiS841lBbNpAoK4tLrhSsHp+PqUgvABWWNrmRT8kodVMRzkmGl7&#10;4z1dD6ESMYR9hgrqELpMSl/WZNBPbUccubN1BkOErpLa4S2Gm1bOk+RZGmw4NtTY0aam8nL4MQo2&#10;71Z+fVTbBe/eJn3gz93f99EpNR716xcQgfrwEN/dW60gTZdxf3wTn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eTkTEAAAA3QAAAA8AAAAAAAAAAAAAAAAAmAIAAGRycy9k&#10;b3ducmV2LnhtbFBLBQYAAAAABAAEAPUAAACJAwAAAAA=&#10;" path="m,c,,523815,194608,1105248,e" filled="f" strokeweight=".26697mm">
                        <v:stroke miterlimit="1" joinstyle="miter" endcap="round"/>
                        <v:path arrowok="t" textboxrect="0,0,1105248,194608"/>
                      </v:shape>
                      <v:shape id="Shape 8891" o:spid="_x0000_s1949" style="position:absolute;left:9944;top:5210;width:1229;height:806;visibility:visible;mso-wrap-style:square;v-text-anchor:top" coordsize="122946,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hCscA&#10;AADdAAAADwAAAGRycy9kb3ducmV2LnhtbESPQUvDQBCF74L/YRmhl2I3VZCYdlukogi92OrB4zQ7&#10;TdJmZ8PutIn99a4geHy8ed+bN18OrlVnCrHxbGA6yUARl942XBn4/Hi5zUFFQbbYeiYD3xRhubi+&#10;mmNhfc8bOm+lUgnCsUADtUhXaB3LmhzGie+Ik7f3waEkGSptA/YJ7lp9l2UP2mHDqaHGjlY1lcft&#10;yaU39PhyL7v+axxWr0M8xJ08v6+NGd0MTzNQQoP8H/+l36yBPH+cwu+ahAC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LYQrHAAAA3QAAAA8AAAAAAAAAAAAAAAAAmAIAAGRy&#10;cy9kb3ducmV2LnhtbFBLBQYAAAAABAAEAPUAAACMAwAAAAA=&#10;" path="m,l122946,3469,26941,80571c36230,50489,25437,17924,,xe" fillcolor="black" strokeweight=".17406mm">
                        <v:path arrowok="t" textboxrect="0,0,122946,80571"/>
                      </v:shape>
                      <v:shape id="Shape 8904" o:spid="_x0000_s1950" style="position:absolute;left:5104;top:1260;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tOgMYA&#10;AADdAAAADwAAAGRycy9kb3ducmV2LnhtbESPQWvCQBSE74X+h+UVvBSzqRVJoqu0BSEHL42leHxk&#10;n0lo9m3MbpP477tCweMwM98wm91kWjFQ7xrLCl6iGARxaXXDlYKv436egHAeWWNrmRRcycFu+/iw&#10;wUzbkT9pKHwlAoRdhgpq77tMSlfWZNBFtiMO3tn2Bn2QfSV1j2OAm1Yu4nglDTYcFmrs6KOm8qf4&#10;NQou5jK+y2dZNFVRLs1rejp8J7lSs6fpbQ3C0+Tv4f92rhUkabyE25v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tOgMYAAADdAAAADwAAAAAAAAAAAAAAAACYAgAAZHJz&#10;L2Rvd25yZXYueG1sUEsFBgAAAAAEAAQA9QAAAIsDAAAAAA==&#10;" path="m18117,v9994,,18116,8121,18116,18117c36233,28112,28111,36233,18117,36233,8121,36233,,28112,,18117,,8121,8121,,18117,xe" fillcolor="#141414" stroked="f" strokeweight="0">
                        <v:stroke miterlimit="1" joinstyle="miter" endcap="round"/>
                        <v:path arrowok="t" textboxrect="0,0,36233,36233"/>
                      </v:shape>
                      <v:rect id="Rectangle 8905" o:spid="_x0000_s1951" style="position:absolute;left:6612;top:2659;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14:paraId="484EEA3B" w14:textId="77777777" w:rsidR="006E2FA2" w:rsidRDefault="006E2FA2">
                              <w:pPr>
                                <w:spacing w:after="160" w:line="259" w:lineRule="auto"/>
                                <w:ind w:left="0" w:firstLine="0"/>
                                <w:jc w:val="left"/>
                              </w:pPr>
                              <w:r>
                                <w:rPr>
                                  <w:color w:val="141414"/>
                                  <w:w w:val="124"/>
                                  <w:sz w:val="12"/>
                                </w:rPr>
                                <w:t>B</w:t>
                              </w:r>
                            </w:p>
                          </w:txbxContent>
                        </v:textbox>
                      </v:rect>
                      <v:rect id="Rectangle 8906" o:spid="_x0000_s1952" style="position:absolute;left:7126;top:2935;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14:paraId="4849DDDC" w14:textId="77777777" w:rsidR="006E2FA2" w:rsidRDefault="006E2FA2">
                              <w:pPr>
                                <w:spacing w:after="160" w:line="259" w:lineRule="auto"/>
                                <w:ind w:left="0" w:firstLine="0"/>
                                <w:jc w:val="left"/>
                              </w:pPr>
                              <w:r>
                                <w:rPr>
                                  <w:color w:val="141414"/>
                                  <w:w w:val="98"/>
                                  <w:sz w:val="10"/>
                                </w:rPr>
                                <w:t>1</w:t>
                              </w:r>
                            </w:p>
                          </w:txbxContent>
                        </v:textbox>
                      </v:rect>
                      <v:rect id="Rectangle 8907" o:spid="_x0000_s1953" style="position:absolute;left:3236;top:755;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14:paraId="777A9FCC" w14:textId="77777777" w:rsidR="006E2FA2" w:rsidRDefault="006E2FA2">
                              <w:pPr>
                                <w:spacing w:after="160" w:line="259" w:lineRule="auto"/>
                                <w:ind w:left="0" w:firstLine="0"/>
                                <w:jc w:val="left"/>
                              </w:pPr>
                              <w:r>
                                <w:rPr>
                                  <w:b/>
                                  <w:color w:val="141414"/>
                                  <w:w w:val="130"/>
                                  <w:sz w:val="12"/>
                                </w:rPr>
                                <w:t>A</w:t>
                              </w:r>
                            </w:p>
                          </w:txbxContent>
                        </v:textbox>
                      </v:rect>
                      <v:rect id="Rectangle 8908" o:spid="_x0000_s1954" style="position:absolute;left:3799;top:1029;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CV8IA&#10;AADdAAAADwAAAGRycy9kb3ducmV2LnhtbERPy4rCMBTdD/gP4QruxlQX0naMIj7QpVpBZ3dp7rRl&#10;mpvSRFv9erMYmOXhvOfL3tTiQa2rLCuYjCMQxLnVFRcKLtnuMwbhPLLG2jIpeJKD5WLwMcdU245P&#10;9Dj7QoQQdikqKL1vUildXpJBN7YNceB+bGvQB9gWUrfYhXBTy2kUzaTBikNDiQ2tS8p/z3ejYB83&#10;q9vBvrqi3n7vr8drsskSr9Ro2K++QHjq/b/4z33QCuIk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NYJXwgAAAN0AAAAPAAAAAAAAAAAAAAAAAJgCAABkcnMvZG93&#10;bnJldi54bWxQSwUGAAAAAAQABAD1AAAAhwMAAAAA&#10;" filled="f" stroked="f">
                        <v:textbox inset="0,0,0,0">
                          <w:txbxContent>
                            <w:p w14:paraId="6A11A67F" w14:textId="77777777" w:rsidR="006E2FA2" w:rsidRDefault="006E2FA2">
                              <w:pPr>
                                <w:spacing w:after="160" w:line="259" w:lineRule="auto"/>
                                <w:ind w:left="0" w:firstLine="0"/>
                                <w:jc w:val="left"/>
                              </w:pPr>
                              <w:r>
                                <w:rPr>
                                  <w:b/>
                                  <w:color w:val="141414"/>
                                  <w:w w:val="108"/>
                                  <w:sz w:val="10"/>
                                </w:rPr>
                                <w:t>1</w:t>
                              </w:r>
                            </w:p>
                          </w:txbxContent>
                        </v:textbox>
                      </v:rect>
                      <v:rect id="Rectangle 8909" o:spid="_x0000_s1955" style="position:absolute;left:6571;top:755;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nzMYA&#10;AADdAAAADwAAAGRycy9kb3ducmV2LnhtbESPT2vCQBTE74V+h+UVvNVNeyhJdBXpH5KjNYJ6e2Sf&#10;STD7NmS3SfTTdwsFj8PM/IZZrifTioF611hW8DKPQBCXVjdcKdgXX88xCOeRNbaWScGVHKxXjw9L&#10;TLUd+ZuGna9EgLBLUUHtfZdK6cqaDLq57YiDd7a9QR9kX0nd4xjgppWvUfQmDTYcFmrs6L2m8rL7&#10;MQqyuNscc3sbq/bzlB22h+SjSLxSs6dpswDhafL38H871wriJ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knzMYAAADdAAAADwAAAAAAAAAAAAAAAACYAgAAZHJz&#10;L2Rvd25yZXYueG1sUEsFBgAAAAAEAAQA9QAAAIsDAAAAAA==&#10;" filled="f" stroked="f">
                        <v:textbox inset="0,0,0,0">
                          <w:txbxContent>
                            <w:p w14:paraId="5D175EA7" w14:textId="77777777" w:rsidR="006E2FA2" w:rsidRDefault="006E2FA2">
                              <w:pPr>
                                <w:spacing w:after="160" w:line="259" w:lineRule="auto"/>
                                <w:ind w:left="0" w:firstLine="0"/>
                                <w:jc w:val="left"/>
                              </w:pPr>
                              <w:r>
                                <w:rPr>
                                  <w:b/>
                                  <w:color w:val="141414"/>
                                  <w:w w:val="130"/>
                                  <w:sz w:val="12"/>
                                </w:rPr>
                                <w:t>A</w:t>
                              </w:r>
                            </w:p>
                          </w:txbxContent>
                        </v:textbox>
                      </v:rect>
                      <v:rect id="Rectangle 8910" o:spid="_x0000_s1956" style="position:absolute;left:7134;top:1029;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YjMIA&#10;AADdAAAADwAAAGRycy9kb3ducmV2LnhtbERPTYvCMBC9C/6HMMLeNNWDtF2jiLuix9UKrrehGdti&#10;MylNtN399eYgeHy878WqN7V4UOsqywqmkwgEcW51xYWCU7YdxyCcR9ZYWyYFf+RgtRwOFphq2/GB&#10;HkdfiBDCLkUFpfdNKqXLSzLoJrYhDtzVtgZ9gG0hdYtdCDe1nEXRXBqsODSU2NCmpPx2vBsFu7hZ&#10;/+7tf1fU35fd+eecfGWJV+pj1K8/QXjq/Vv8cu+1gji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hiMwgAAAN0AAAAPAAAAAAAAAAAAAAAAAJgCAABkcnMvZG93&#10;bnJldi54bWxQSwUGAAAAAAQABAD1AAAAhwMAAAAA&#10;" filled="f" stroked="f">
                        <v:textbox inset="0,0,0,0">
                          <w:txbxContent>
                            <w:p w14:paraId="111258B4" w14:textId="77777777" w:rsidR="006E2FA2" w:rsidRDefault="006E2FA2">
                              <w:pPr>
                                <w:spacing w:after="160" w:line="259" w:lineRule="auto"/>
                                <w:ind w:left="0" w:firstLine="0"/>
                                <w:jc w:val="left"/>
                              </w:pPr>
                              <w:r>
                                <w:rPr>
                                  <w:b/>
                                  <w:color w:val="141414"/>
                                  <w:w w:val="108"/>
                                  <w:sz w:val="10"/>
                                </w:rPr>
                                <w:t>1</w:t>
                              </w:r>
                            </w:p>
                          </w:txbxContent>
                        </v:textbox>
                      </v:rect>
                      <v:shape id="Shape 8911" o:spid="_x0000_s1957" style="position:absolute;left:4324;top:144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esUA&#10;AADdAAAADwAAAGRycy9kb3ducmV2LnhtbESPT0sDMRTE74LfITzBS2mTXa3UtWkRRe2t2D/3R/K6&#10;u7h5CZvYXb+9EQoeh5n5DbNcj64TZ+pj61lDMVMgiI23LdcaDvu36QJETMgWO8+k4YcirFfXV0us&#10;rB/4k867VIsM4VihhialUEkZTUMO48wH4uydfO8wZdnX0vY4ZLjrZKnUg3TYcl5oMNBLQ+Zr9+00&#10;TFr1bo5heyqHu3L+eq+C+cC51rc34/MTiERj+g9f2hurYfFYFPD3Jj8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0x6xQAAAN0AAAAPAAAAAAAAAAAAAAAAAJgCAABkcnMv&#10;ZG93bnJldi54bWxQSwUGAAAAAAQABAD1AAAAigMAAAAA&#10;" path="m,l192217,e" filled="f" strokecolor="#141414" strokeweight=".1335mm">
                        <v:stroke miterlimit="1" joinstyle="miter" endcap="round"/>
                        <v:path arrowok="t" textboxrect="0,0,192217,0"/>
                      </v:shape>
                      <v:shape id="Shape 8912" o:spid="_x0000_s1958" style="position:absolute;left:5285;top:1441;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sCPcQA&#10;AADdAAAADwAAAGRycy9kb3ducmV2LnhtbESPQWsCMRSE74X+h/AKvdXseli2W6OIUKoHEbU/4LF5&#10;bhaTl20SdfvvG0HocZiZb5jZYnRWXCnE3rOCclKAIG697rlT8H38fKtBxISs0XomBb8UYTF/fpph&#10;o/2N93Q9pE5kCMcGFZiUhkbK2BpyGCd+IM7eyQeHKcvQSR3wluHOymlRVNJhz3nB4EArQ+35cHEK&#10;xnK/YfsTUmV2l2rdf222th6Uen0Zlx8gEo3pP/xor7WC+r2cwv1Nf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Aj3EAAAA3QAAAA8AAAAAAAAAAAAAAAAAmAIAAGRycy9k&#10;b3ducmV2LnhtbFBLBQYAAAAABAAEAPUAAACJAwAAAAA=&#10;" path="m,l,192217r96108,e" filled="f" strokecolor="#141414" strokeweight=".1335mm">
                        <v:stroke miterlimit="1" joinstyle="miter" endcap="round"/>
                        <v:path arrowok="t" textboxrect="0,0,96108,192217"/>
                      </v:shape>
                      <v:shape id="Shape 134135" o:spid="_x0000_s1959" style="position:absolute;left:864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8eBsMA&#10;AADfAAAADwAAAGRycy9kb3ducmV2LnhtbERP3WrCMBS+H+wdwhl4UzTRbqKdUcZkuCuHPw9waM6a&#10;YnNSmmjr2y+DwS4/vv/VZnCNuFEXas8aphMFgrj0puZKw/n0MV6ACBHZYOOZNNwpwGb9+LDCwvie&#10;D3Q7xkqkEA4FarAxtoWUobTkMEx8S5y4b985jAl2lTQd9incNXKm1Fw6rDk1WGzp3VJ5OV6dBrXb&#10;1tfl1/7s7KWnLKMdZirXevQ0vL2CiDTEf/Gf+9Ok+fnzNH+B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8eBsMAAADfAAAADwAAAAAAAAAAAAAAAACYAgAAZHJzL2Rv&#10;d25yZXYueG1sUEsFBgAAAAAEAAQA9QAAAIgDAAAAAA==&#10;" path="m,l240271,r,240271l,240271,,e" fillcolor="#dcdcdc" strokecolor="#141414" strokeweight=".1335mm">
                        <v:stroke endcap="round"/>
                        <v:path arrowok="t" textboxrect="0,0,240271,240271"/>
                      </v:shape>
                      <v:rect id="Rectangle 8960" o:spid="_x0000_s1960" style="position:absolute;left:9437;top:2851;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r8cIA&#10;AADdAAAADwAAAGRycy9kb3ducmV2LnhtbERPy4rCMBTdD/gP4QruxlQX0lajiA90OaOCurs017bY&#10;3JQm2jpfP1kILg/nPVt0phJPalxpWcFoGIEgzqwuOVdwOm6/YxDOI2usLJOCFzlYzHtfM0y1bfmX&#10;ngefixDCLkUFhfd1KqXLCjLohrYmDtzNNgZ9gE0udYNtCDeVHEfRRBosOTQUWNOqoOx+eBgFu7he&#10;Xvb2r82rzXV3/jkn62PilRr0u+UUhKfOf8Rv914riJN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GvxwgAAAN0AAAAPAAAAAAAAAAAAAAAAAJgCAABkcnMvZG93&#10;bnJldi54bWxQSwUGAAAAAAQABAD1AAAAhwMAAAAA&#10;" filled="f" stroked="f">
                        <v:textbox inset="0,0,0,0">
                          <w:txbxContent>
                            <w:p w14:paraId="776D3F95" w14:textId="77777777" w:rsidR="006E2FA2" w:rsidRDefault="006E2FA2">
                              <w:pPr>
                                <w:spacing w:after="160" w:line="259" w:lineRule="auto"/>
                                <w:ind w:left="0" w:firstLine="0"/>
                                <w:jc w:val="left"/>
                              </w:pPr>
                              <w:r>
                                <w:rPr>
                                  <w:color w:val="141414"/>
                                  <w:w w:val="124"/>
                                  <w:sz w:val="15"/>
                                </w:rPr>
                                <w:t>B</w:t>
                              </w:r>
                            </w:p>
                          </w:txbxContent>
                        </v:textbox>
                      </v:rect>
                      <v:rect id="Rectangle 8961" o:spid="_x0000_s1961" style="position:absolute;left:10079;top:357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14:paraId="231AE4C5"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36" o:spid="_x0000_s1962" style="position:absolute;left:8649;width:4806;height:2402;visibility:visible;mso-wrap-style:square;v-text-anchor:top" coordsize="480543,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jcQA&#10;AADfAAAADwAAAGRycy9kb3ducmV2LnhtbERP3WrCMBS+H+wdwhl4p2l1OKlGGRWhuItt1Qc4a45t&#10;WXNSk6jd2y8DYZcf3/9qM5hOXMn51rKCdJKAIK6sbrlWcDzsxgsQPiBr7CyTgh/ysFk/Pqww0/bG&#10;n3QtQy1iCPsMFTQh9JmUvmrIoJ/YnjhyJ+sMhghdLbXDWww3nZwmyVwabDk2NNhT3lD1XV6MgjJP&#10;3Y4Xb/l7URx8/3F8OW/3X0qNnobXJYhAQ/gX392FjvNnz+lsD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Zj43EAAAA3wAAAA8AAAAAAAAAAAAAAAAAmAIAAGRycy9k&#10;b3ducmV2LnhtbFBLBQYAAAAABAAEAPUAAACJAwAAAAA=&#10;" path="m,l480543,r,240271l,240271,,e" fillcolor="#dcdcdc" strokecolor="#141414" strokeweight=".1335mm">
                        <v:stroke endcap="round"/>
                        <v:path arrowok="t" textboxrect="0,0,480543,240271"/>
                      </v:shape>
                      <v:rect id="Rectangle 8963" o:spid="_x0000_s1963" style="position:absolute;left:10612;top:329;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14:paraId="44604FC3" w14:textId="77777777" w:rsidR="006E2FA2" w:rsidRDefault="006E2FA2">
                              <w:pPr>
                                <w:spacing w:after="160" w:line="259" w:lineRule="auto"/>
                                <w:ind w:left="0" w:firstLine="0"/>
                                <w:jc w:val="left"/>
                              </w:pPr>
                              <w:r>
                                <w:rPr>
                                  <w:color w:val="141414"/>
                                  <w:w w:val="118"/>
                                  <w:sz w:val="15"/>
                                </w:rPr>
                                <w:t>A</w:t>
                              </w:r>
                            </w:p>
                          </w:txbxContent>
                        </v:textbox>
                      </v:rect>
                      <v:rect id="Rectangle 8964" o:spid="_x0000_s1964" style="position:absolute;left:11254;top:1055;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14:paraId="7468463B" w14:textId="77777777" w:rsidR="006E2FA2" w:rsidRDefault="006E2FA2">
                              <w:pPr>
                                <w:spacing w:after="160" w:line="259" w:lineRule="auto"/>
                                <w:ind w:left="0" w:firstLine="0"/>
                                <w:jc w:val="left"/>
                              </w:pPr>
                              <w:r>
                                <w:rPr>
                                  <w:color w:val="141414"/>
                                  <w:w w:val="98"/>
                                  <w:sz w:val="8"/>
                                </w:rPr>
                                <w:t>1</w:t>
                              </w:r>
                            </w:p>
                          </w:txbxContent>
                        </v:textbox>
                      </v:rect>
                      <v:shape id="Shape 134137" o:spid="_x0000_s1965" style="position:absolute;left:11052;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q9sQA&#10;AADfAAAADwAAAGRycy9kb3ducmV2LnhtbERPz2vCMBS+D/wfwhO8zdRVZumMIoJMEA9Td9jt0bw1&#10;pc1LaWLt/vtFEDx+fL+X68E2oqfOV44VzKYJCOLC6YpLBZfz7jUD4QOyxsYxKfgjD+vV6GWJuXY3&#10;/qL+FEoRQ9jnqMCE0OZS+sKQRT91LXHkfl1nMUTYlVJ3eIvhtpFvSfIuLVYcGwy2tDVU1KerVZDt&#10;sr79+ZTpQX/PE7weLrU51kpNxsPmA0SgITzFD/dex/npfJYu4P4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g6vbEAAAA3wAAAA8AAAAAAAAAAAAAAAAAmAIAAGRycy9k&#10;b3ducmV2LnhtbFBLBQYAAAAABAAEAPUAAACJAwAAAAA=&#10;" path="m,l240271,r,240271l,240271,,e" fillcolor="black" stroked="f" strokeweight="0">
                        <v:fill opacity="38550f"/>
                        <v:stroke endcap="round"/>
                        <v:path arrowok="t" textboxrect="0,0,240271,240271"/>
                      </v:shape>
                      <v:shape id="Shape 134138" o:spid="_x0000_s1966" style="position:absolute;left:11052;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6xmMMA&#10;AADfAAAADwAAAGRycy9kb3ducmV2LnhtbERPzUrDQBC+C77DMoKXYHdrRDR2W0pF6sli7QMM2TEb&#10;mp0N2W2Tvn3nIHj8+P4Xqyl06kxDaiNbmM8MKOI6upYbC4efj4cXUCkjO+wik4ULJVgtb28WWLk4&#10;8jed97lREsKpQgs+577SOtWeAqZZ7ImF+41DwCxwaLQbcJTw0OlHY551wJalwWNPG0/1cX8KFsz2&#10;vT297r4OwR9HKgraYmFKa+/vpvUbqExT/hf/uT+dzC+f5qUMlj8C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6xmMMAAADfAAAADwAAAAAAAAAAAAAAAACYAgAAZHJzL2Rv&#10;d25yZXYueG1sUEsFBgAAAAAEAAQA9QAAAIgDAAAAAA==&#10;" path="m,l240271,r,240271l,240271,,e" fillcolor="#dcdcdc" strokecolor="#141414" strokeweight=".1335mm">
                        <v:stroke endcap="round"/>
                        <v:path arrowok="t" textboxrect="0,0,240271,240271"/>
                      </v:shape>
                      <v:rect id="Rectangle 8967" o:spid="_x0000_s1967" style="position:absolute;left:11805;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zhcUA&#10;AADdAAAADwAAAGRycy9kb3ducmV2LnhtbESPQWvCQBSE70L/w/IK3nRTDzaJriKtokergnp7ZJ9J&#10;aPZtyK4m9te7BcHjMDPfMNN5Zypxo8aVlhV8DCMQxJnVJecKDvvVIAbhPLLGyjIpuJOD+eytN8VU&#10;25Z/6LbzuQgQdikqKLyvUyldVpBBN7Q1cfAutjHog2xyqRtsA9xUchRFY2mw5LBQYE1fBWW/u6tR&#10;sI7rxWlj/9q8Wp7Xx+0x+d4nXqn+e7eYgPDU+Vf42d5oBXEy/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fOFxQAAAN0AAAAPAAAAAAAAAAAAAAAAAJgCAABkcnMv&#10;ZG93bnJldi54bWxQSwUGAAAAAAQABAD1AAAAigMAAAAA&#10;" filled="f" stroked="f">
                        <v:textbox inset="0,0,0,0">
                          <w:txbxContent>
                            <w:p w14:paraId="4B7CF0AF" w14:textId="77777777" w:rsidR="006E2FA2" w:rsidRDefault="006E2FA2">
                              <w:pPr>
                                <w:spacing w:after="160" w:line="259" w:lineRule="auto"/>
                                <w:ind w:left="0" w:firstLine="0"/>
                                <w:jc w:val="left"/>
                              </w:pPr>
                              <w:r>
                                <w:rPr>
                                  <w:color w:val="141414"/>
                                  <w:w w:val="118"/>
                                  <w:sz w:val="15"/>
                                </w:rPr>
                                <w:t>A</w:t>
                              </w:r>
                            </w:p>
                          </w:txbxContent>
                        </v:textbox>
                      </v:rect>
                      <v:rect id="Rectangle 8968" o:spid="_x0000_s1968" style="position:absolute;left:12447;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n98IA&#10;AADdAAAADwAAAGRycy9kb3ducmV2LnhtbERPy4rCMBTdD/gP4QruxlQX0lajiA90OaOCurs017bY&#10;3JQm2jpfP1kILg/nPVt0phJPalxpWcFoGIEgzqwuOVdwOm6/YxDOI2usLJOCFzlYzHtfM0y1bfmX&#10;ngefixDCLkUFhfd1KqXLCjLohrYmDtzNNgZ9gE0udYNtCDeVHEfRRBosOTQUWNOqoOx+eBgFu7he&#10;Xvb2r82rzXV3/jkn62PilRr0u+UUhKfOf8Rv914riJN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mf3wgAAAN0AAAAPAAAAAAAAAAAAAAAAAJgCAABkcnMvZG93&#10;bnJldi54bWxQSwUGAAAAAAQABAD1AAAAhwMAAAAA&#10;" filled="f" stroked="f">
                        <v:textbox inset="0,0,0,0">
                          <w:txbxContent>
                            <w:p w14:paraId="56C5328D" w14:textId="77777777" w:rsidR="006E2FA2" w:rsidRDefault="006E2FA2">
                              <w:pPr>
                                <w:spacing w:after="160" w:line="259" w:lineRule="auto"/>
                                <w:ind w:left="0" w:firstLine="0"/>
                                <w:jc w:val="left"/>
                              </w:pPr>
                              <w:r>
                                <w:rPr>
                                  <w:color w:val="141414"/>
                                  <w:w w:val="41"/>
                                  <w:sz w:val="12"/>
                                  <w:vertAlign w:val="subscript"/>
                                </w:rPr>
                                <w:t>3</w:t>
                              </w:r>
                            </w:p>
                          </w:txbxContent>
                        </v:textbox>
                      </v:rect>
                      <w10:anchorlock/>
                    </v:group>
                  </w:pict>
                </mc:Fallback>
              </mc:AlternateContent>
            </w:r>
          </w:p>
        </w:tc>
      </w:tr>
    </w:tbl>
    <w:p w14:paraId="3A0C069B" w14:textId="77777777" w:rsidR="00A21FDC" w:rsidRDefault="00252176">
      <w:pPr>
        <w:tabs>
          <w:tab w:val="center" w:pos="2528"/>
          <w:tab w:val="center" w:pos="6008"/>
        </w:tabs>
        <w:spacing w:after="4461" w:line="1526" w:lineRule="auto"/>
        <w:ind w:left="0" w:firstLine="0"/>
        <w:jc w:val="left"/>
      </w:pPr>
      <w:r>
        <w:rPr>
          <w:sz w:val="22"/>
        </w:rPr>
        <w:tab/>
      </w:r>
      <w:r>
        <w:rPr>
          <w:color w:val="141414"/>
          <w:sz w:val="30"/>
        </w:rPr>
        <w:t>H</w:t>
      </w:r>
      <w:r>
        <w:rPr>
          <w:color w:val="141414"/>
          <w:sz w:val="30"/>
        </w:rPr>
        <w:tab/>
        <w:t>H</w:t>
      </w:r>
    </w:p>
    <w:p w14:paraId="7A664BF6" w14:textId="77777777" w:rsidR="00A21FDC" w:rsidRDefault="00252176">
      <w:pPr>
        <w:spacing w:after="443"/>
        <w:ind w:right="164" w:hanging="10"/>
        <w:jc w:val="center"/>
      </w:pPr>
      <w:r>
        <w:t>Figure 3.7: Conflicts after a retrospective incorporation</w:t>
      </w:r>
    </w:p>
    <w:p w14:paraId="417D0C89" w14:textId="77777777" w:rsidR="00A21FDC" w:rsidRDefault="00252176">
      <w:pPr>
        <w:ind w:left="2" w:right="163"/>
      </w:pPr>
      <w:r>
        <w:t xml:space="preserve">If </w:t>
      </w:r>
      <w:r>
        <w:rPr>
          <w:i/>
        </w:rPr>
        <w:t>H</w:t>
      </w:r>
      <w:r>
        <w:rPr>
          <w:i/>
          <w:vertAlign w:val="subscript"/>
        </w:rPr>
        <w:t xml:space="preserve">o </w:t>
      </w:r>
      <w:r>
        <w:t xml:space="preserve">is a SEP operation, there is a major conflict: originally, </w:t>
      </w:r>
      <w:r>
        <w:rPr>
          <w:i/>
        </w:rPr>
        <w:t>A</w:t>
      </w:r>
      <w:r>
        <w:rPr>
          <w:vertAlign w:val="subscript"/>
        </w:rPr>
        <w:t xml:space="preserve">1 </w:t>
      </w:r>
      <w:r>
        <w:t xml:space="preserve">split into </w:t>
      </w:r>
      <w:r>
        <w:rPr>
          <w:i/>
        </w:rPr>
        <w:t>B</w:t>
      </w:r>
      <w:r>
        <w:rPr>
          <w:vertAlign w:val="subscript"/>
        </w:rPr>
        <w:t xml:space="preserve">1 </w:t>
      </w:r>
      <w:r>
        <w:t xml:space="preserve">and </w:t>
      </w:r>
      <w:r>
        <w:rPr>
          <w:i/>
        </w:rPr>
        <w:t>B</w:t>
      </w:r>
      <w:r>
        <w:rPr>
          <w:vertAlign w:val="subscript"/>
        </w:rPr>
        <w:t>2</w:t>
      </w:r>
      <w:r>
        <w:t xml:space="preserve">. Due to </w:t>
      </w:r>
      <w:r>
        <w:rPr>
          <w:i/>
        </w:rPr>
        <w:t>H</w:t>
      </w:r>
      <w:r>
        <w:rPr>
          <w:i/>
          <w:vertAlign w:val="subscript"/>
        </w:rPr>
        <w:t>r</w:t>
      </w:r>
      <w:r>
        <w:t xml:space="preserve">, the territory of </w:t>
      </w:r>
      <w:r>
        <w:rPr>
          <w:i/>
        </w:rPr>
        <w:t>A</w:t>
      </w:r>
      <w:r>
        <w:rPr>
          <w:vertAlign w:val="subscript"/>
        </w:rPr>
        <w:t xml:space="preserve">1 </w:t>
      </w:r>
      <w:r>
        <w:t xml:space="preserve">is larger. </w:t>
      </w:r>
      <w:r>
        <w:rPr>
          <w:i/>
        </w:rPr>
        <w:t>H</w:t>
      </w:r>
      <w:r>
        <w:rPr>
          <w:i/>
          <w:vertAlign w:val="subscript"/>
        </w:rPr>
        <w:t xml:space="preserve">o </w:t>
      </w:r>
      <w:r>
        <w:t xml:space="preserve">can still separate </w:t>
      </w:r>
      <w:r>
        <w:rPr>
          <w:i/>
        </w:rPr>
        <w:t>B</w:t>
      </w:r>
      <w:r>
        <w:rPr>
          <w:vertAlign w:val="subscript"/>
        </w:rPr>
        <w:t xml:space="preserve">1 </w:t>
      </w:r>
      <w:r>
        <w:t xml:space="preserve">and </w:t>
      </w:r>
      <w:r>
        <w:rPr>
          <w:i/>
        </w:rPr>
        <w:t>B</w:t>
      </w:r>
      <w:r>
        <w:rPr>
          <w:vertAlign w:val="subscript"/>
        </w:rPr>
        <w:t xml:space="preserve">2 </w:t>
      </w:r>
      <w:r>
        <w:t xml:space="preserve">from </w:t>
      </w:r>
      <w:r>
        <w:rPr>
          <w:i/>
        </w:rPr>
        <w:t>A</w:t>
      </w:r>
      <w:r>
        <w:rPr>
          <w:vertAlign w:val="subscript"/>
        </w:rPr>
        <w:t xml:space="preserve">1 </w:t>
      </w:r>
      <w:r>
        <w:t xml:space="preserve">the same way as before, but it is unclear what should happen to the remaining territory of </w:t>
      </w:r>
      <w:r>
        <w:rPr>
          <w:i/>
        </w:rPr>
        <w:t>A</w:t>
      </w:r>
      <w:r>
        <w:rPr>
          <w:vertAlign w:val="subscript"/>
        </w:rPr>
        <w:t xml:space="preserve">1 </w:t>
      </w:r>
      <w:r>
        <w:t xml:space="preserve">that has just been enlarged. This conflict has to be resolved manually, because the system can not derive a decision from any existing information. The remaining part could become Ω, it could be incorporated into </w:t>
      </w:r>
      <w:r>
        <w:rPr>
          <w:i/>
        </w:rPr>
        <w:t>B</w:t>
      </w:r>
      <w:r>
        <w:rPr>
          <w:vertAlign w:val="subscript"/>
        </w:rPr>
        <w:t xml:space="preserve">1 </w:t>
      </w:r>
      <w:r>
        <w:t xml:space="preserve">or </w:t>
      </w:r>
      <w:r>
        <w:rPr>
          <w:i/>
        </w:rPr>
        <w:t>B</w:t>
      </w:r>
      <w:r>
        <w:rPr>
          <w:vertAlign w:val="subscript"/>
        </w:rPr>
        <w:t xml:space="preserve">2 </w:t>
      </w:r>
      <w:r>
        <w:t xml:space="preserve">or stay </w:t>
      </w:r>
      <w:r>
        <w:rPr>
          <w:i/>
        </w:rPr>
        <w:t>A</w:t>
      </w:r>
      <w:r>
        <w:rPr>
          <w:vertAlign w:val="subscript"/>
        </w:rPr>
        <w:t>1</w:t>
      </w:r>
      <w:r>
        <w:t xml:space="preserve">. However, the user has to decide it. In case of an original SEC, the situation is slightly different: </w:t>
      </w:r>
      <w:r>
        <w:rPr>
          <w:i/>
        </w:rPr>
        <w:t>H</w:t>
      </w:r>
      <w:r>
        <w:rPr>
          <w:vertAlign w:val="subscript"/>
        </w:rPr>
        <w:t xml:space="preserve">1 </w:t>
      </w:r>
      <w:r>
        <w:t xml:space="preserve">still exists like before, just with a larger territory. </w:t>
      </w:r>
      <w:r>
        <w:rPr>
          <w:i/>
        </w:rPr>
        <w:t>H</w:t>
      </w:r>
      <w:r>
        <w:rPr>
          <w:i/>
          <w:vertAlign w:val="subscript"/>
        </w:rPr>
        <w:t xml:space="preserve">o </w:t>
      </w:r>
      <w:r>
        <w:t xml:space="preserve">can secede </w:t>
      </w:r>
      <w:r>
        <w:rPr>
          <w:i/>
        </w:rPr>
        <w:t>B</w:t>
      </w:r>
      <w:r>
        <w:rPr>
          <w:vertAlign w:val="subscript"/>
        </w:rPr>
        <w:t xml:space="preserve">1 </w:t>
      </w:r>
      <w:r>
        <w:t xml:space="preserve">like originally, but the system needs to update the old and new territory of </w:t>
      </w:r>
      <w:r>
        <w:rPr>
          <w:i/>
        </w:rPr>
        <w:t>A</w:t>
      </w:r>
      <w:r>
        <w:rPr>
          <w:vertAlign w:val="subscript"/>
        </w:rPr>
        <w:t xml:space="preserve">1 </w:t>
      </w:r>
      <w:r>
        <w:t>in this operation and recursively into the future.</w:t>
      </w:r>
    </w:p>
    <w:p w14:paraId="7556BA75" w14:textId="77777777" w:rsidR="00A21FDC" w:rsidRDefault="00252176">
      <w:pPr>
        <w:ind w:left="2" w:right="163"/>
      </w:pPr>
      <w:r>
        <w:lastRenderedPageBreak/>
        <w:t xml:space="preserve">The foregoing investigation relates only to </w:t>
      </w:r>
      <w:r>
        <w:rPr>
          <w:i/>
        </w:rPr>
        <w:t>A</w:t>
      </w:r>
      <w:r>
        <w:rPr>
          <w:vertAlign w:val="subscript"/>
        </w:rPr>
        <w:t xml:space="preserve">1 </w:t>
      </w:r>
      <w:r>
        <w:t xml:space="preserve">but not to </w:t>
      </w:r>
      <w:r>
        <w:rPr>
          <w:i/>
        </w:rPr>
        <w:t>A</w:t>
      </w:r>
      <w:r>
        <w:rPr>
          <w:vertAlign w:val="subscript"/>
        </w:rPr>
        <w:t xml:space="preserve">2 </w:t>
      </w:r>
      <w:r>
        <w:t xml:space="preserve">that has been incorporated into </w:t>
      </w:r>
      <w:r>
        <w:rPr>
          <w:i/>
        </w:rPr>
        <w:t>H</w:t>
      </w:r>
      <w:r>
        <w:rPr>
          <w:i/>
          <w:vertAlign w:val="subscript"/>
        </w:rPr>
        <w:t>r</w:t>
      </w:r>
      <w:r>
        <w:t xml:space="preserve">. </w:t>
      </w:r>
      <w:proofErr w:type="gramStart"/>
      <w:r>
        <w:t>From</w:t>
      </w:r>
      <w:proofErr w:type="gramEnd"/>
      <w:r>
        <w:t xml:space="preserve"> the perspective of </w:t>
      </w:r>
      <w:r>
        <w:rPr>
          <w:i/>
        </w:rPr>
        <w:t>A</w:t>
      </w:r>
      <w:r>
        <w:rPr>
          <w:vertAlign w:val="subscript"/>
        </w:rPr>
        <w:t>2</w:t>
      </w:r>
      <w:r>
        <w:t xml:space="preserve">, this change can be seen as a UNI, because its identity ceases and together with its territory it completely merges into </w:t>
      </w:r>
      <w:r>
        <w:rPr>
          <w:i/>
        </w:rPr>
        <w:t>A</w:t>
      </w:r>
      <w:r>
        <w:rPr>
          <w:vertAlign w:val="subscript"/>
        </w:rPr>
        <w:t>1</w:t>
      </w:r>
      <w:r>
        <w:t>. Therefore this is treated like a retrospective unification examined later in this section.</w:t>
      </w:r>
    </w:p>
    <w:tbl>
      <w:tblPr>
        <w:tblStyle w:val="TableGrid"/>
        <w:tblpPr w:vertAnchor="text" w:tblpX="839" w:tblpY="1571"/>
        <w:tblOverlap w:val="never"/>
        <w:tblW w:w="6659" w:type="dxa"/>
        <w:tblInd w:w="0" w:type="dxa"/>
        <w:tblCellMar>
          <w:bottom w:w="72" w:type="dxa"/>
        </w:tblCellMar>
        <w:tblLook w:val="04A0" w:firstRow="1" w:lastRow="0" w:firstColumn="1" w:lastColumn="0" w:noHBand="0" w:noVBand="1"/>
      </w:tblPr>
      <w:tblGrid>
        <w:gridCol w:w="1310"/>
        <w:gridCol w:w="1230"/>
        <w:gridCol w:w="956"/>
        <w:gridCol w:w="1403"/>
        <w:gridCol w:w="1760"/>
      </w:tblGrid>
      <w:tr w:rsidR="00A21FDC" w14:paraId="74F1729A" w14:textId="77777777">
        <w:trPr>
          <w:trHeight w:val="3254"/>
        </w:trPr>
        <w:tc>
          <w:tcPr>
            <w:tcW w:w="1419" w:type="dxa"/>
            <w:tcBorders>
              <w:top w:val="nil"/>
              <w:left w:val="nil"/>
              <w:bottom w:val="single" w:sz="3" w:space="0" w:color="646464"/>
              <w:right w:val="nil"/>
            </w:tcBorders>
            <w:vAlign w:val="bottom"/>
          </w:tcPr>
          <w:p w14:paraId="1B3C20C7" w14:textId="77777777" w:rsidR="00A21FDC" w:rsidRDefault="00252176">
            <w:pPr>
              <w:tabs>
                <w:tab w:val="right" w:pos="1419"/>
              </w:tabs>
              <w:spacing w:after="0" w:line="259" w:lineRule="auto"/>
              <w:ind w:left="-2" w:firstLine="0"/>
              <w:jc w:val="left"/>
            </w:pPr>
            <w:r>
              <w:rPr>
                <w:color w:val="141414"/>
                <w:sz w:val="30"/>
              </w:rPr>
              <w:t>H</w:t>
            </w:r>
            <w:r>
              <w:rPr>
                <w:noProof/>
                <w:sz w:val="22"/>
              </w:rPr>
              <mc:AlternateContent>
                <mc:Choice Requires="wpg">
                  <w:drawing>
                    <wp:inline distT="0" distB="0" distL="0" distR="0" wp14:anchorId="0AD68004" wp14:editId="61F9D671">
                      <wp:extent cx="723205" cy="1297465"/>
                      <wp:effectExtent l="0" t="0" r="0" b="0"/>
                      <wp:docPr id="106515" name="Group 106515"/>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134139" name="Shape 134139"/>
                              <wps:cNvSpPr/>
                              <wps:spPr>
                                <a:xfrm>
                                  <a:off x="362137" y="816923"/>
                                  <a:ext cx="120796" cy="480543"/>
                                </a:xfrm>
                                <a:custGeom>
                                  <a:avLst/>
                                  <a:gdLst/>
                                  <a:ahLst/>
                                  <a:cxnLst/>
                                  <a:rect l="0" t="0" r="0" b="0"/>
                                  <a:pathLst>
                                    <a:path w="120796" h="480543">
                                      <a:moveTo>
                                        <a:pt x="0" y="0"/>
                                      </a:moveTo>
                                      <a:lnTo>
                                        <a:pt x="120796" y="0"/>
                                      </a:lnTo>
                                      <a:lnTo>
                                        <a:pt x="120796"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140" name="Shape 134140"/>
                              <wps:cNvSpPr/>
                              <wps:spPr>
                                <a:xfrm>
                                  <a:off x="242662"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9093" name="Rectangle 9093"/>
                              <wps:cNvSpPr/>
                              <wps:spPr>
                                <a:xfrm>
                                  <a:off x="260104" y="970035"/>
                                  <a:ext cx="82575" cy="187007"/>
                                </a:xfrm>
                                <a:prstGeom prst="rect">
                                  <a:avLst/>
                                </a:prstGeom>
                                <a:ln>
                                  <a:noFill/>
                                </a:ln>
                              </wps:spPr>
                              <wps:txbx>
                                <w:txbxContent>
                                  <w:p w14:paraId="070B811E"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094" name="Rectangle 9094"/>
                              <wps:cNvSpPr/>
                              <wps:spPr>
                                <a:xfrm>
                                  <a:off x="322237" y="1042784"/>
                                  <a:ext cx="33067" cy="96754"/>
                                </a:xfrm>
                                <a:prstGeom prst="rect">
                                  <a:avLst/>
                                </a:prstGeom>
                                <a:ln>
                                  <a:noFill/>
                                </a:ln>
                              </wps:spPr>
                              <wps:txbx>
                                <w:txbxContent>
                                  <w:p w14:paraId="42455078"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095" name="Rectangle 9095"/>
                              <wps:cNvSpPr/>
                              <wps:spPr>
                                <a:xfrm>
                                  <a:off x="377862" y="970035"/>
                                  <a:ext cx="85259" cy="187007"/>
                                </a:xfrm>
                                <a:prstGeom prst="rect">
                                  <a:avLst/>
                                </a:prstGeom>
                                <a:ln>
                                  <a:noFill/>
                                </a:ln>
                              </wps:spPr>
                              <wps:txbx>
                                <w:txbxContent>
                                  <w:p w14:paraId="6FB7EA7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096" name="Rectangle 9096"/>
                              <wps:cNvSpPr/>
                              <wps:spPr>
                                <a:xfrm>
                                  <a:off x="442059" y="1042784"/>
                                  <a:ext cx="33067" cy="96754"/>
                                </a:xfrm>
                                <a:prstGeom prst="rect">
                                  <a:avLst/>
                                </a:prstGeom>
                                <a:ln>
                                  <a:noFill/>
                                </a:ln>
                              </wps:spPr>
                              <wps:txbx>
                                <w:txbxContent>
                                  <w:p w14:paraId="34E88848"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41" name="Shape 134141"/>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42" name="Shape 134142"/>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43" name="Shape 134143"/>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198" name="Rectangle 9198"/>
                              <wps:cNvSpPr/>
                              <wps:spPr>
                                <a:xfrm>
                                  <a:off x="558907" y="46069"/>
                                  <a:ext cx="85259" cy="187008"/>
                                </a:xfrm>
                                <a:prstGeom prst="rect">
                                  <a:avLst/>
                                </a:prstGeom>
                                <a:ln>
                                  <a:noFill/>
                                </a:ln>
                              </wps:spPr>
                              <wps:txbx>
                                <w:txbxContent>
                                  <w:p w14:paraId="23550E8E"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99" name="Rectangle 9199"/>
                              <wps:cNvSpPr/>
                              <wps:spPr>
                                <a:xfrm>
                                  <a:off x="623104" y="118818"/>
                                  <a:ext cx="33067" cy="96754"/>
                                </a:xfrm>
                                <a:prstGeom prst="rect">
                                  <a:avLst/>
                                </a:prstGeom>
                                <a:ln>
                                  <a:noFill/>
                                </a:ln>
                              </wps:spPr>
                              <wps:txbx>
                                <w:txbxContent>
                                  <w:p w14:paraId="7CCD2439"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200" name="Rectangle 9200"/>
                              <wps:cNvSpPr/>
                              <wps:spPr>
                                <a:xfrm>
                                  <a:off x="557353" y="286521"/>
                                  <a:ext cx="85259" cy="187007"/>
                                </a:xfrm>
                                <a:prstGeom prst="rect">
                                  <a:avLst/>
                                </a:prstGeom>
                                <a:ln>
                                  <a:noFill/>
                                </a:ln>
                              </wps:spPr>
                              <wps:txbx>
                                <w:txbxContent>
                                  <w:p w14:paraId="6FD6B16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01" name="Rectangle 9201"/>
                              <wps:cNvSpPr/>
                              <wps:spPr>
                                <a:xfrm>
                                  <a:off x="621550" y="359269"/>
                                  <a:ext cx="33067" cy="96754"/>
                                </a:xfrm>
                                <a:prstGeom prst="rect">
                                  <a:avLst/>
                                </a:prstGeom>
                                <a:ln>
                                  <a:noFill/>
                                </a:ln>
                              </wps:spPr>
                              <wps:txbx>
                                <w:txbxContent>
                                  <w:p w14:paraId="78D270AB"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202" name="Rectangle 9202"/>
                              <wps:cNvSpPr/>
                              <wps:spPr>
                                <a:xfrm>
                                  <a:off x="317552" y="166377"/>
                                  <a:ext cx="85259" cy="187008"/>
                                </a:xfrm>
                                <a:prstGeom prst="rect">
                                  <a:avLst/>
                                </a:prstGeom>
                                <a:ln>
                                  <a:noFill/>
                                </a:ln>
                              </wps:spPr>
                              <wps:txbx>
                                <w:txbxContent>
                                  <w:p w14:paraId="7BCE88DD"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03" name="Rectangle 9203"/>
                              <wps:cNvSpPr/>
                              <wps:spPr>
                                <a:xfrm>
                                  <a:off x="381750" y="239127"/>
                                  <a:ext cx="33067" cy="96754"/>
                                </a:xfrm>
                                <a:prstGeom prst="rect">
                                  <a:avLst/>
                                </a:prstGeom>
                                <a:ln>
                                  <a:noFill/>
                                </a:ln>
                              </wps:spPr>
                              <wps:txbx>
                                <w:txbxContent>
                                  <w:p w14:paraId="773F0542"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206" name="Rectangle 9206"/>
                              <wps:cNvSpPr/>
                              <wps:spPr>
                                <a:xfrm>
                                  <a:off x="253158" y="555056"/>
                                  <a:ext cx="68280" cy="149446"/>
                                </a:xfrm>
                                <a:prstGeom prst="rect">
                                  <a:avLst/>
                                </a:prstGeom>
                                <a:ln>
                                  <a:noFill/>
                                </a:ln>
                              </wps:spPr>
                              <wps:txbx>
                                <w:txbxContent>
                                  <w:p w14:paraId="3BEC8613"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07" name="Rectangle 9207"/>
                              <wps:cNvSpPr/>
                              <wps:spPr>
                                <a:xfrm>
                                  <a:off x="304571" y="582379"/>
                                  <a:ext cx="44276" cy="129276"/>
                                </a:xfrm>
                                <a:prstGeom prst="rect">
                                  <a:avLst/>
                                </a:prstGeom>
                                <a:ln>
                                  <a:noFill/>
                                </a:ln>
                              </wps:spPr>
                              <wps:txbx>
                                <w:txbxContent>
                                  <w:p w14:paraId="690ED4A7"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9209" name="Rectangle 9209"/>
                              <wps:cNvSpPr/>
                              <wps:spPr>
                                <a:xfrm>
                                  <a:off x="48624" y="314471"/>
                                  <a:ext cx="65140" cy="1100071"/>
                                </a:xfrm>
                                <a:prstGeom prst="rect">
                                  <a:avLst/>
                                </a:prstGeom>
                                <a:ln>
                                  <a:noFill/>
                                </a:ln>
                              </wps:spPr>
                              <wps:txbx>
                                <w:txbxContent>
                                  <w:p w14:paraId="33CC4F92"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212" name="Shape 9212"/>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213" name="Shape 9213"/>
                              <wps:cNvSpPr/>
                              <wps:spPr>
                                <a:xfrm>
                                  <a:off x="121545" y="994409"/>
                                  <a:ext cx="80575" cy="122946"/>
                                </a:xfrm>
                                <a:custGeom>
                                  <a:avLst/>
                                  <a:gdLst/>
                                  <a:ahLst/>
                                  <a:cxnLst/>
                                  <a:rect l="0" t="0" r="0" b="0"/>
                                  <a:pathLst>
                                    <a:path w="80575" h="122946">
                                      <a:moveTo>
                                        <a:pt x="80575" y="0"/>
                                      </a:moveTo>
                                      <a:lnTo>
                                        <a:pt x="77106" y="122946"/>
                                      </a:lnTo>
                                      <a:lnTo>
                                        <a:pt x="0" y="26929"/>
                                      </a:lnTo>
                                      <a:cubicBezTo>
                                        <a:pt x="30082" y="36218"/>
                                        <a:pt x="62651" y="25438"/>
                                        <a:pt x="80575"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44" name="Shape 134144"/>
                              <wps:cNvSpPr/>
                              <wps:spPr>
                                <a:xfrm>
                                  <a:off x="482933"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45" name="Shape 134145"/>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223" name="Rectangle 9223"/>
                              <wps:cNvSpPr/>
                              <wps:spPr>
                                <a:xfrm>
                                  <a:off x="558449" y="849900"/>
                                  <a:ext cx="85259" cy="187007"/>
                                </a:xfrm>
                                <a:prstGeom prst="rect">
                                  <a:avLst/>
                                </a:prstGeom>
                                <a:ln>
                                  <a:noFill/>
                                </a:ln>
                              </wps:spPr>
                              <wps:txbx>
                                <w:txbxContent>
                                  <w:p w14:paraId="0ECF3D5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24" name="Rectangle 9224"/>
                              <wps:cNvSpPr/>
                              <wps:spPr>
                                <a:xfrm>
                                  <a:off x="622647" y="922648"/>
                                  <a:ext cx="33067" cy="96755"/>
                                </a:xfrm>
                                <a:prstGeom prst="rect">
                                  <a:avLst/>
                                </a:prstGeom>
                                <a:ln>
                                  <a:noFill/>
                                </a:ln>
                              </wps:spPr>
                              <wps:txbx>
                                <w:txbxContent>
                                  <w:p w14:paraId="42E1FED2"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225" name="Rectangle 9225"/>
                              <wps:cNvSpPr/>
                              <wps:spPr>
                                <a:xfrm>
                                  <a:off x="558251" y="1089624"/>
                                  <a:ext cx="85259" cy="187007"/>
                                </a:xfrm>
                                <a:prstGeom prst="rect">
                                  <a:avLst/>
                                </a:prstGeom>
                                <a:ln>
                                  <a:noFill/>
                                </a:ln>
                              </wps:spPr>
                              <wps:txbx>
                                <w:txbxContent>
                                  <w:p w14:paraId="6ABB8DC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26" name="Rectangle 9226"/>
                              <wps:cNvSpPr/>
                              <wps:spPr>
                                <a:xfrm>
                                  <a:off x="622448" y="1162372"/>
                                  <a:ext cx="33067" cy="96754"/>
                                </a:xfrm>
                                <a:prstGeom prst="rect">
                                  <a:avLst/>
                                </a:prstGeom>
                                <a:ln>
                                  <a:noFill/>
                                </a:ln>
                              </wps:spPr>
                              <wps:txbx>
                                <w:txbxContent>
                                  <w:p w14:paraId="3563DF9A"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235" name="Shape 9235"/>
                              <wps:cNvSpPr/>
                              <wps:spPr>
                                <a:xfrm>
                                  <a:off x="463928" y="607958"/>
                                  <a:ext cx="36233" cy="36221"/>
                                </a:xfrm>
                                <a:custGeom>
                                  <a:avLst/>
                                  <a:gdLst/>
                                  <a:ahLst/>
                                  <a:cxnLst/>
                                  <a:rect l="0" t="0" r="0" b="0"/>
                                  <a:pathLst>
                                    <a:path w="36233" h="36221">
                                      <a:moveTo>
                                        <a:pt x="18117" y="0"/>
                                      </a:moveTo>
                                      <a:cubicBezTo>
                                        <a:pt x="28112" y="0"/>
                                        <a:pt x="36233" y="8109"/>
                                        <a:pt x="36233" y="18116"/>
                                      </a:cubicBezTo>
                                      <a:cubicBezTo>
                                        <a:pt x="36233" y="28148"/>
                                        <a:pt x="28112" y="36221"/>
                                        <a:pt x="18117" y="36221"/>
                                      </a:cubicBezTo>
                                      <a:cubicBezTo>
                                        <a:pt x="8073" y="36221"/>
                                        <a:pt x="0" y="28148"/>
                                        <a:pt x="0" y="18116"/>
                                      </a:cubicBezTo>
                                      <a:cubicBezTo>
                                        <a:pt x="0" y="8109"/>
                                        <a:pt x="8073"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9236" name="Shape 9236"/>
                              <wps:cNvSpPr/>
                              <wps:spPr>
                                <a:xfrm>
                                  <a:off x="386825" y="624706"/>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237" name="Shape 9237"/>
                              <wps:cNvSpPr/>
                              <wps:spPr>
                                <a:xfrm>
                                  <a:off x="482933" y="624706"/>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0AD68004" id="Group 106515" o:spid="_x0000_s1969"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">
                      <v:shape id="Shape 134139" o:spid="_x0000_s1970" style="position:absolute;left:3621;top:8169;width:1208;height:4805;visibility:visible;mso-wrap-style:square;v-text-anchor:top" coordsize="120796,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C8MA&#10;AADfAAAADwAAAGRycy9kb3ducmV2LnhtbERPXWvCMBR9H/gfwh3sbabVMbQzijgEfRGmgj5emrum&#10;rLkpSWrrv1+EwR4P53uxGmwjbuRD7VhBPs5AEJdO11wpOJ+2rzMQISJrbByTgjsFWC1HTwsstOv5&#10;i27HWIkUwqFABSbGtpAylIYshrFriRP37bzFmKCvpPbYp3DbyEmWvUuLNacGgy1tDJU/x84qaD79&#10;1cltf7h03SaGfNhXZr1X6uV5WH+AiDTEf/Gfe6fT/OlbPp3D408C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EC8MAAADfAAAADwAAAAAAAAAAAAAAAACYAgAAZHJzL2Rv&#10;d25yZXYueG1sUEsFBgAAAAAEAAQA9QAAAIgDAAAAAA==&#10;" path="m,l120796,r,480543l,480543,,e" fillcolor="#dcdcdc" strokecolor="#141414" strokeweight=".1335mm">
                        <v:stroke miterlimit="1" joinstyle="miter" endcap="round"/>
                        <v:path arrowok="t" textboxrect="0,0,120796,480543"/>
                      </v:shape>
                      <v:shape id="Shape 134140" o:spid="_x0000_s1971" style="position:absolute;left:2426;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hAr8EA&#10;AADfAAAADwAAAGRycy9kb3ducmV2LnhtbERPTWvCQBC9F/wPywje6sZGSo2uYoWCXixNxPOQHZNg&#10;djZkt5r++85B8Ph436vN4Fp1oz40ng3Mpgko4tLbhisDp+Lr9QNUiMgWW89k4I8CbNajlxVm1t/5&#10;h255rJSEcMjQQB1jl2kdypochqnviIW7+N5hFNhX2vZ4l3DX6rckedcOG5aGGjva1VRe818nJd8F&#10;F0UT3K6k8+Kgj2n+eUqNmYyH7RJUpCE+xQ/33sr8dD6bywP5IwD0+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QK/BAAAA3wAAAA8AAAAAAAAAAAAAAAAAmAIAAGRycy9kb3du&#10;cmV2LnhtbFBLBQYAAAAABAAEAPUAAACGAwAAAAA=&#10;" path="m,l119475,r,480543l,480543,,e" fillcolor="#dcdcdc" strokecolor="#141414" strokeweight=".1335mm">
                        <v:stroke miterlimit="1" joinstyle="miter" endcap="round"/>
                        <v:path arrowok="t" textboxrect="0,0,119475,480543"/>
                      </v:shape>
                      <v:rect id="Rectangle 9093" o:spid="_x0000_s1972" style="position:absolute;left:2601;top:9700;width:825;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8otsYA&#10;AADdAAAADwAAAGRycy9kb3ducmV2LnhtbESPQWvCQBSE70L/w/IEb7qxhWJS1xBaS3K0Kmhvj+xr&#10;Epp9G7Krif31bqHQ4zAz3zDrdDStuFLvGssKlosIBHFpdcOVguPhfb4C4TyyxtYyKbiRg3TzMFlj&#10;ou3AH3Td+0oECLsEFdTed4mUrqzJoFvYjjh4X7Y36IPsK6l7HALctPIxip6lwYbDQo0dvdZUfu8v&#10;RkG+6rJzYX+Gqt1+5qfdKX47xF6p2XTMXkB4Gv1/+K9daAVxFD/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8otsYAAADdAAAADwAAAAAAAAAAAAAAAACYAgAAZHJz&#10;L2Rvd25yZXYueG1sUEsFBgAAAAAEAAQA9QAAAIsDAAAAAA==&#10;" filled="f" stroked="f">
                        <v:textbox inset="0,0,0,0">
                          <w:txbxContent>
                            <w:p w14:paraId="070B811E" w14:textId="77777777" w:rsidR="006E2FA2" w:rsidRDefault="006E2FA2">
                              <w:pPr>
                                <w:spacing w:after="160" w:line="259" w:lineRule="auto"/>
                                <w:ind w:left="0" w:firstLine="0"/>
                                <w:jc w:val="left"/>
                              </w:pPr>
                              <w:r>
                                <w:rPr>
                                  <w:color w:val="141414"/>
                                  <w:w w:val="121"/>
                                  <w:sz w:val="15"/>
                                </w:rPr>
                                <w:t>R</w:t>
                              </w:r>
                            </w:p>
                          </w:txbxContent>
                        </v:textbox>
                      </v:rect>
                      <v:rect id="Rectangle 9094" o:spid="_x0000_s1973" style="position:absolute;left:3222;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wwsYA&#10;AADdAAAADwAAAGRycy9kb3ducmV2LnhtbESPQWvCQBSE70L/w/IEb7qxlGJS1xBaS3K0Kmhvj+xr&#10;Epp9G7Krif31bqHQ4zAz3zDrdDStuFLvGssKlosIBHFpdcOVguPhfb4C4TyyxtYyKbiRg3TzMFlj&#10;ou3AH3Td+0oECLsEFdTed4mUrqzJoFvYjjh4X7Y36IPsK6l7HALctPIxip6lwYbDQo0dvdZUfu8v&#10;RkG+6rJzYX+Gqt1+5qfdKX47xF6p2XTMXkB4Gv1/+K9daAVxFD/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awwsYAAADdAAAADwAAAAAAAAAAAAAAAACYAgAAZHJz&#10;L2Rvd25yZXYueG1sUEsFBgAAAAAEAAQA9QAAAIsDAAAAAA==&#10;" filled="f" stroked="f">
                        <v:textbox inset="0,0,0,0">
                          <w:txbxContent>
                            <w:p w14:paraId="42455078"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095" o:spid="_x0000_s1974" style="position:absolute;left:3778;top:970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VWcYA&#10;AADdAAAADwAAAGRycy9kb3ducmV2LnhtbESPQWvCQBSE70L/w/IEb7qx0GJS1xBaS3K0Kmhvj+xr&#10;Epp9G7Krif31bqHQ4zAz3zDrdDStuFLvGssKlosIBHFpdcOVguPhfb4C4TyyxtYyKbiRg3TzMFlj&#10;ou3AH3Td+0oECLsEFdTed4mUrqzJoFvYjjh4X7Y36IPsK6l7HALctPIxip6lwYbDQo0dvdZUfu8v&#10;RkG+6rJzYX+Gqt1+5qfdKX47xF6p2XTMXkB4Gv1/+K9daAVxFD/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oVWcYAAADdAAAADwAAAAAAAAAAAAAAAACYAgAAZHJz&#10;L2Rvd25yZXYueG1sUEsFBgAAAAAEAAQA9QAAAIsDAAAAAA==&#10;" filled="f" stroked="f">
                        <v:textbox inset="0,0,0,0">
                          <w:txbxContent>
                            <w:p w14:paraId="6FB7EA7B" w14:textId="77777777" w:rsidR="006E2FA2" w:rsidRDefault="006E2FA2">
                              <w:pPr>
                                <w:spacing w:after="160" w:line="259" w:lineRule="auto"/>
                                <w:ind w:left="0" w:firstLine="0"/>
                                <w:jc w:val="left"/>
                              </w:pPr>
                              <w:r>
                                <w:rPr>
                                  <w:color w:val="141414"/>
                                  <w:w w:val="118"/>
                                  <w:sz w:val="15"/>
                                </w:rPr>
                                <w:t>A</w:t>
                              </w:r>
                            </w:p>
                          </w:txbxContent>
                        </v:textbox>
                      </v:rect>
                      <v:rect id="Rectangle 9096" o:spid="_x0000_s1975" style="position:absolute;left:4420;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14:paraId="34E88848"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41" o:spid="_x0000_s1976"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YIMQA&#10;AADfAAAADwAAAGRycy9kb3ducmV2LnhtbERPy2rCQBTdF/yH4QrdFJ2kDUGikyB90Nadj427S+aa&#10;RDN3QmZq4t93CgWXh/NeFaNpxZV611hWEM8jEMSl1Q1XCg77j9kChPPIGlvLpOBGDop88rDCTNuB&#10;t3Td+UqEEHYZKqi97zIpXVmTQTe3HXHgTrY36APsK6l7HEK4aeVzFKXSYMOhocaOXmsqL7sfoyBF&#10;2+BtaM/J8W1zeUop2n5/viv1OB3XSxCeRn8X/7u/dJj/ksRJDH9/A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E2CDEAAAA3wAAAA8AAAAAAAAAAAAAAAAAmAIAAGRycy9k&#10;b3ducmV2LnhtbFBLBQYAAAAABAAEAPUAAACJAwAAAAA=&#10;" path="m,l240271,r,480543l,480543,,e" fillcolor="#dcdcdc" strokecolor="#141414" strokeweight=".1335mm">
                        <v:stroke endcap="round"/>
                        <v:path arrowok="t" textboxrect="0,0,240271,480543"/>
                      </v:shape>
                      <v:shape id="Shape 134142" o:spid="_x0000_s1977"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1D8MA&#10;AADfAAAADwAAAGRycy9kb3ducmV2LnhtbERPW2vCMBR+F/wP4Qi+lJl4QbZqFNkQ96R4+QGH5qwp&#10;Nielibb798tgsMeP777e9q4WT2pD5VnDdKJAEBfeVFxquF33L68gQkQ2WHsmDd8UYLsZDtaYG9/x&#10;mZ6XWIoUwiFHDTbGJpcyFJYcholviBP35VuHMcG2lKbFLoW7Ws6UWkqHFacGiw29Wyrul4fToA4f&#10;1ePtdLw5e+8oy+iAmZprPR71uxWISH38F/+5P02aP19MFzP4/ZMA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D1D8MAAADfAAAADwAAAAAAAAAAAAAAAACYAgAAZHJzL2Rv&#10;d25yZXYueG1sUEsFBgAAAAAEAAQA9QAAAIgDAAAAAA==&#10;" path="m,l240271,r,240271l,240271,,e" fillcolor="#dcdcdc" strokecolor="#141414" strokeweight=".1335mm">
                        <v:stroke endcap="round"/>
                        <v:path arrowok="t" textboxrect="0,0,240271,240271"/>
                      </v:shape>
                      <v:shape id="Shape 134143" o:spid="_x0000_s1978"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QlMIA&#10;AADfAAAADwAAAGRycy9kb3ducmV2LnhtbERP3WrCMBS+H+wdwhl4UzRxFZnVKGND3NVE5wMcmmNT&#10;bE5KE2339stA8PLj+19tBteIG3Wh9qxhOlEgiEtvaq40nH624zcQISIbbDyThl8KsFk/P62wML7n&#10;A92OsRIphEOBGmyMbSFlKC05DBPfEifu7DuHMcGukqbDPoW7Rr4qNZcOa04NFlv6sFRejlenQe0+&#10;6+ti/31y9tJTltEOM5VrPXoZ3pcgIg3xIb67v0yan8+msxz+/yQA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UwgAAAN8AAAAPAAAAAAAAAAAAAAAAAJgCAABkcnMvZG93&#10;bnJldi54bWxQSwUGAAAAAAQABAD1AAAAhwMAAAAA&#10;" path="m,l240271,r,240271l,240271,,e" fillcolor="#dcdcdc" strokecolor="#141414" strokeweight=".1335mm">
                        <v:stroke endcap="round"/>
                        <v:path arrowok="t" textboxrect="0,0,240271,240271"/>
                      </v:shape>
                      <v:rect id="Rectangle 9198" o:spid="_x0000_s1979"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1WsEA&#10;AADdAAAADwAAAGRycy9kb3ducmV2LnhtbERPy4rCMBTdC/5DuII7TZ2F2GoUUQdd+gJ1d2mubbG5&#10;KU201a83i4FZHs57tmhNKV5Uu8KygtEwAkGcWl1wpuB8+h1MQDiPrLG0TAre5GAx73ZmmGjb8IFe&#10;R5+JEMIuQQW591UipUtzMuiGtiIO3N3WBn2AdSZ1jU0IN6X8iaKxNFhwaMixolVO6eP4NAq2k2p5&#10;3dlPk5Wb2/ayv8TrU+yV6vfa5RSEp9b/i//cO60gHsVhbn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6tVrBAAAA3QAAAA8AAAAAAAAAAAAAAAAAmAIAAGRycy9kb3du&#10;cmV2LnhtbFBLBQYAAAAABAAEAPUAAACGAwAAAAA=&#10;" filled="f" stroked="f">
                        <v:textbox inset="0,0,0,0">
                          <w:txbxContent>
                            <w:p w14:paraId="23550E8E" w14:textId="77777777" w:rsidR="006E2FA2" w:rsidRDefault="006E2FA2">
                              <w:pPr>
                                <w:spacing w:after="160" w:line="259" w:lineRule="auto"/>
                                <w:ind w:left="0" w:firstLine="0"/>
                                <w:jc w:val="left"/>
                              </w:pPr>
                              <w:r>
                                <w:rPr>
                                  <w:color w:val="141414"/>
                                  <w:w w:val="118"/>
                                  <w:sz w:val="15"/>
                                </w:rPr>
                                <w:t>A</w:t>
                              </w:r>
                            </w:p>
                          </w:txbxContent>
                        </v:textbox>
                      </v:rect>
                      <v:rect id="Rectangle 9199" o:spid="_x0000_s1980"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14:paraId="7CCD2439"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200" o:spid="_x0000_s1981"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Np8UA&#10;AADdAAAADwAAAGRycy9kb3ducmV2LnhtbESPQWvCQBSE7wX/w/KE3uqmHkoSXUXaijmqKVhvj+wz&#10;CWbfhuw2Sf31bqHgcZiZb5jlejSN6KlztWUFr7MIBHFhdc2lgq98+xKDcB5ZY2OZFPySg/Vq8rTE&#10;VNuBD9QffSkChF2KCirv21RKV1Rk0M1sSxy8i+0M+iC7UuoOhwA3jZxH0Zs0WHNYqLCl94qK6/HH&#10;KNjF7eY7s7ehbD7Pu9P+lHzkiVfqeTpuFiA8jf4R/m9nWkESk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02nxQAAAN0AAAAPAAAAAAAAAAAAAAAAAJgCAABkcnMv&#10;ZG93bnJldi54bWxQSwUGAAAAAAQABAD1AAAAigMAAAAA&#10;" filled="f" stroked="f">
                        <v:textbox inset="0,0,0,0">
                          <w:txbxContent>
                            <w:p w14:paraId="6FD6B164" w14:textId="77777777" w:rsidR="006E2FA2" w:rsidRDefault="006E2FA2">
                              <w:pPr>
                                <w:spacing w:after="160" w:line="259" w:lineRule="auto"/>
                                <w:ind w:left="0" w:firstLine="0"/>
                                <w:jc w:val="left"/>
                              </w:pPr>
                              <w:r>
                                <w:rPr>
                                  <w:color w:val="141414"/>
                                  <w:w w:val="118"/>
                                  <w:sz w:val="15"/>
                                </w:rPr>
                                <w:t>A</w:t>
                              </w:r>
                            </w:p>
                          </w:txbxContent>
                        </v:textbox>
                      </v:rect>
                      <v:rect id="Rectangle 9201" o:spid="_x0000_s1982"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14:paraId="78D270AB"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202" o:spid="_x0000_s1983"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12S8YA&#10;AADdAAAADwAAAGRycy9kb3ducmV2LnhtbESPQWvCQBSE7wX/w/IEb83GHEoSXUVqizlaLcTeHtnX&#10;JDT7NmS3Jvrru4VCj8PMfMOst5PpxJUG11pWsIxiEMSV1S3XCt7Pr48pCOeRNXaWScGNHGw3s4c1&#10;5tqO/EbXk69FgLDLUUHjfZ9L6aqGDLrI9sTB+7SDQR/kUEs94BjgppNJHD9Jgy2HhQZ7em6o+jp9&#10;GwWHtN9dCnsf6+7l41Aey2x/zrxSi/m0W4HwNPn/8F+70AqyJ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12S8YAAADdAAAADwAAAAAAAAAAAAAAAACYAgAAZHJz&#10;L2Rvd25yZXYueG1sUEsFBgAAAAAEAAQA9QAAAIsDAAAAAA==&#10;" filled="f" stroked="f">
                        <v:textbox inset="0,0,0,0">
                          <w:txbxContent>
                            <w:p w14:paraId="7BCE88DD" w14:textId="77777777" w:rsidR="006E2FA2" w:rsidRDefault="006E2FA2">
                              <w:pPr>
                                <w:spacing w:after="160" w:line="259" w:lineRule="auto"/>
                                <w:ind w:left="0" w:firstLine="0"/>
                                <w:jc w:val="left"/>
                              </w:pPr>
                              <w:r>
                                <w:rPr>
                                  <w:color w:val="141414"/>
                                  <w:w w:val="118"/>
                                  <w:sz w:val="15"/>
                                </w:rPr>
                                <w:t>A</w:t>
                              </w:r>
                            </w:p>
                          </w:txbxContent>
                        </v:textbox>
                      </v:rect>
                      <v:rect id="Rectangle 9203" o:spid="_x0000_s1984"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14:paraId="773F0542"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206" o:spid="_x0000_s1985" style="position:absolute;left:2531;top:555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wSMUA&#10;AADdAAAADwAAAGRycy9kb3ducmV2LnhtbESPT4vCMBTE78J+h/AWvGmqB7Fdo4i66NE/C929PZpn&#10;W2xeSpO11U9vBMHjMDO/YWaLzlTiSo0rLSsYDSMQxJnVJecKfk7fgykI55E1VpZJwY0cLOYfvRkm&#10;2rZ8oOvR5yJA2CWooPC+TqR0WUEG3dDWxME728agD7LJpW6wDXBTyXEUTaTBksNCgTWtCsoux3+j&#10;YDutl787e2/zavO3TfdpvD7FXqn+Z7f8AuGp8+/wq73TCuJxN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nBIxQAAAN0AAAAPAAAAAAAAAAAAAAAAAJgCAABkcnMv&#10;ZG93bnJldi54bWxQSwUGAAAAAAQABAD1AAAAigMAAAAA&#10;" filled="f" stroked="f">
                        <v:textbox inset="0,0,0,0">
                          <w:txbxContent>
                            <w:p w14:paraId="3BEC8613" w14:textId="77777777" w:rsidR="006E2FA2" w:rsidRDefault="006E2FA2">
                              <w:pPr>
                                <w:spacing w:after="160" w:line="259" w:lineRule="auto"/>
                                <w:ind w:left="0" w:firstLine="0"/>
                                <w:jc w:val="left"/>
                              </w:pPr>
                              <w:r>
                                <w:rPr>
                                  <w:color w:val="141414"/>
                                  <w:w w:val="118"/>
                                  <w:sz w:val="12"/>
                                </w:rPr>
                                <w:t>A</w:t>
                              </w:r>
                            </w:p>
                          </w:txbxContent>
                        </v:textbox>
                      </v:rect>
                      <v:rect id="Rectangle 9207" o:spid="_x0000_s1986" style="position:absolute;left:3045;top:582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V08UA&#10;AADdAAAADwAAAGRycy9kb3ducmV2LnhtbESPT4vCMBTE78J+h/AWvGmqh9VWo8iuix79s6DeHs2z&#10;LTYvpYm2+umNIOxxmJnfMNN5a0pxo9oVlhUM+hEI4tTqgjMFf/vf3hiE88gaS8uk4E4O5rOPzhQT&#10;bRve0m3nMxEg7BJUkHtfJVK6NCeDrm8r4uCdbW3QB1lnUtfYBLgp5TCKvqTBgsNCjhV955Redlej&#10;YDWuFse1fTRZuTytDptD/LOPvVLdz3YxAeGp9f/hd3utFcTD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tXTxQAAAN0AAAAPAAAAAAAAAAAAAAAAAJgCAABkcnMv&#10;ZG93bnJldi54bWxQSwUGAAAAAAQABAD1AAAAigMAAAAA&#10;" filled="f" stroked="f">
                        <v:textbox inset="0,0,0,0">
                          <w:txbxContent>
                            <w:p w14:paraId="690ED4A7" w14:textId="77777777" w:rsidR="006E2FA2" w:rsidRDefault="006E2FA2">
                              <w:pPr>
                                <w:spacing w:after="160" w:line="259" w:lineRule="auto"/>
                                <w:ind w:left="0" w:firstLine="0"/>
                                <w:jc w:val="left"/>
                              </w:pPr>
                              <w:r>
                                <w:rPr>
                                  <w:color w:val="141414"/>
                                  <w:w w:val="99"/>
                                  <w:sz w:val="10"/>
                                </w:rPr>
                                <w:t>1</w:t>
                              </w:r>
                            </w:p>
                          </w:txbxContent>
                        </v:textbox>
                      </v:rect>
                      <v:rect id="Rectangle 9209" o:spid="_x0000_s1987"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kOs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c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nkOsYAAADdAAAADwAAAAAAAAAAAAAAAACYAgAAZHJz&#10;L2Rvd25yZXYueG1sUEsFBgAAAAAEAAQA9QAAAIsDAAAAAA==&#10;" filled="f" stroked="f">
                        <v:textbox inset="0,0,0,0">
                          <w:txbxContent>
                            <w:p w14:paraId="33CC4F92"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212" o:spid="_x0000_s1988"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5x6MUA&#10;AADdAAAADwAAAGRycy9kb3ducmV2LnhtbESPQWsCMRSE7wX/Q3hCbzW7W2jtahQRrCKIaFu8PjbP&#10;zeLmZUlS3f57Uyj0OMzMN8x03ttWXMmHxrGCfJSBIK6cbrhW8PmxehqDCBFZY+uYFPxQgPls8DDF&#10;UrsbH+h6jLVIEA4lKjAxdqWUoTJkMYxcR5y8s/MWY5K+ltrjLcFtK4sse5EWG04LBjtaGqoux2+r&#10;YLfLl0VcL/b8tX0Op4vx/Xv3qtTjsF9MQETq43/4r73RCt6KvIDfN+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nHoxQAAAN0AAAAPAAAAAAAAAAAAAAAAAJgCAABkcnMv&#10;ZG93bnJldi54bWxQSwUGAAAAAAQABAD1AAAAigMAAAAA&#10;" path="m194608,v,,-194608,283544,,864977e" filled="f" strokecolor="#505050" strokeweight="0">
                        <v:stroke miterlimit="1" joinstyle="miter" endcap="round"/>
                        <v:path arrowok="t" textboxrect="0,0,194608,864977"/>
                      </v:shape>
                      <v:shape id="Shape 9213" o:spid="_x0000_s1989" style="position:absolute;left:1215;top:9944;width:806;height:1229;visibility:visible;mso-wrap-style:square;v-text-anchor:top" coordsize="80575,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wjsQA&#10;AADdAAAADwAAAGRycy9kb3ducmV2LnhtbESPQWvCQBSE7wX/w/IEb3WTFEqNriKCEjwIjV68PbLP&#10;JJp9G3a3Gv+9Wyj0OMzMN8xiNZhO3Mn51rKCdJqAIK6sbrlWcDpu379A+ICssbNMCp7kYbUcvS0w&#10;1/bB33QvQy0ihH2OCpoQ+lxKXzVk0E9tTxy9i3UGQ5SultrhI8JNJ7Mk+ZQGW44LDfa0aai6lT9G&#10;QcKH57Uo03NWo9vTeW2KXbFTajIe1nMQgYbwH/5rF1rBLEs/4Pd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2MI7EAAAA3QAAAA8AAAAAAAAAAAAAAAAAmAIAAGRycy9k&#10;b3ducmV2LnhtbFBLBQYAAAAABAAEAPUAAACJAwAAAAA=&#10;" path="m80575,l77106,122946,,26929c30082,36218,62651,25438,80575,xe" fillcolor="#505050" strokecolor="#505050" strokeweight=".05825mm">
                        <v:path arrowok="t" textboxrect="0,0,80575,122946"/>
                      </v:shape>
                      <v:shape id="Shape 134144" o:spid="_x0000_s1990" style="position:absolute;left:4829;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I4MIA&#10;AADfAAAADwAAAGRycy9kb3ducmV2LnhtbERP3WrCMBS+H+wdwhl4UzRxFpnVKGND9Gqi8wEOzbEp&#10;NielibZ7+0UY7PLj+19tBteIO3Wh9qxhOlEgiEtvaq40nL+34zcQISIbbDyThh8KsFk/P62wML7n&#10;I91PsRIphEOBGmyMbSFlKC05DBPfEifu4juHMcGukqbDPoW7Rr4qNZcOa04NFlv6sFReTzenQe0+&#10;69vi8HV29tpTltEOMzXTevQyvC9BRBriv/jPvTdp/iyf5jk8/i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cjgwgAAAN8AAAAPAAAAAAAAAAAAAAAAAJgCAABkcnMvZG93&#10;bnJldi54bWxQSwUGAAAAAAQABAD1AAAAhwMAAAAA&#10;" path="m,l240271,r,240271l,240271,,e" fillcolor="#dcdcdc" strokecolor="#141414" strokeweight=".1335mm">
                        <v:stroke endcap="round"/>
                        <v:path arrowok="t" textboxrect="0,0,240271,240271"/>
                      </v:shape>
                      <v:shape id="Shape 134145" o:spid="_x0000_s1991"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lte8MA&#10;AADfAAAADwAAAGRycy9kb3ducmV2LnhtbERP3WrCMBS+F/YO4Qi7KTNx6tiqUcbG0CtF5wMcmrOm&#10;2JyUJtru7Y0gePnx/S9WvavFhdpQedYwHikQxIU3FZcajr8/L+8gQkQ2WHsmDf8UYLV8GiwwN77j&#10;PV0OsRQphEOOGmyMTS5lKCw5DCPfECfuz7cOY4JtKU2LXQp3tXxV6k06rDg1WGzoy1JxOpydBrX+&#10;rs4fu+3R2VNHWUZrzNRE6+dh/zkHEamPD/HdvTFp/mQ6ns7g9icB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lte8MAAADfAAAADwAAAAAAAAAAAAAAAACYAgAAZHJzL2Rv&#10;d25yZXYueG1sUEsFBgAAAAAEAAQA9QAAAIgDAAAAAA==&#10;" path="m,l240271,r,240271l,240271,,e" fillcolor="#dcdcdc" strokecolor="#141414" strokeweight=".1335mm">
                        <v:stroke endcap="round"/>
                        <v:path arrowok="t" textboxrect="0,0,240271,240271"/>
                      </v:shape>
                      <v:rect id="Rectangle 9223" o:spid="_x0000_s1992" style="position:absolute;left:5584;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PsMYA&#10;AADdAAAADwAAAGRycy9kb3ducmV2LnhtbESPQWvCQBSE7wX/w/KE3urGFIpJsxHRFj1WI9jeHtnX&#10;JJh9G7Jbk/bXdwXB4zAz3zDZcjStuFDvGssK5rMIBHFpdcOVgmPx/rQA4TyyxtYyKfglB8t88pBh&#10;qu3Ae7ocfCUChF2KCmrvu1RKV9Zk0M1sRxy8b9sb9EH2ldQ9DgFuWhlH0Ys02HBYqLGjdU3l+fBj&#10;FGwX3epzZ/+Gqn372p4+TsmmSLxSj9Nx9QrC0+jv4Vt7pxUkc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SPsMYAAADdAAAADwAAAAAAAAAAAAAAAACYAgAAZHJz&#10;L2Rvd25yZXYueG1sUEsFBgAAAAAEAAQA9QAAAIsDAAAAAA==&#10;" filled="f" stroked="f">
                        <v:textbox inset="0,0,0,0">
                          <w:txbxContent>
                            <w:p w14:paraId="0ECF3D50" w14:textId="77777777" w:rsidR="006E2FA2" w:rsidRDefault="006E2FA2">
                              <w:pPr>
                                <w:spacing w:after="160" w:line="259" w:lineRule="auto"/>
                                <w:ind w:left="0" w:firstLine="0"/>
                                <w:jc w:val="left"/>
                              </w:pPr>
                              <w:r>
                                <w:rPr>
                                  <w:color w:val="141414"/>
                                  <w:w w:val="118"/>
                                  <w:sz w:val="15"/>
                                </w:rPr>
                                <w:t>A</w:t>
                              </w:r>
                            </w:p>
                          </w:txbxContent>
                        </v:textbox>
                      </v:rect>
                      <v:rect id="Rectangle 9224" o:spid="_x0000_s1993" style="position:absolute;left:6226;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XxMYA&#10;AADdAAAADwAAAGRycy9kb3ducmV2LnhtbESPQWvCQBSE7wX/w/KE3urGUIpJsxHRFj1WI9jeHtnX&#10;JJh9G7Jbk/bXdwXB4zAz3zDZcjStuFDvGssK5rMIBHFpdcOVgmPx/rQA4TyyxtYyKfglB8t88pBh&#10;qu3Ae7ocfCUChF2KCmrvu1RKV9Zk0M1sRxy8b9sb9EH2ldQ9DgFuWhlH0Ys02HBYqLGjdU3l+fBj&#10;FGwX3epzZ/+Gqn372p4+TsmmSLxSj9Nx9QrC0+jv4Vt7pxUkc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0XxMYAAADdAAAADwAAAAAAAAAAAAAAAACYAgAAZHJz&#10;L2Rvd25yZXYueG1sUEsFBgAAAAAEAAQA9QAAAIsDAAAAAA==&#10;" filled="f" stroked="f">
                        <v:textbox inset="0,0,0,0">
                          <w:txbxContent>
                            <w:p w14:paraId="42E1FED2"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225" o:spid="_x0000_s1994"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yX8YA&#10;AADdAAAADwAAAGRycy9kb3ducmV2LnhtbESPQWvCQBSE7wX/w/KE3urGQItJsxHRFj1WI9jeHtnX&#10;JJh9G7Jbk/bXdwXB4zAz3zDZcjStuFDvGssK5rMIBHFpdcOVgmPx/rQA4TyyxtYyKfglB8t88pBh&#10;qu3Ae7ocfCUChF2KCmrvu1RKV9Zk0M1sRxy8b9sb9EH2ldQ9DgFuWhlH0Ys02HBYqLGjdU3l+fBj&#10;FGwX3epzZ/+Gqn372p4+TsmmSLxSj9Nx9QrC0+jv4Vt7pxUkc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GyX8YAAADdAAAADwAAAAAAAAAAAAAAAACYAgAAZHJz&#10;L2Rvd25yZXYueG1sUEsFBgAAAAAEAAQA9QAAAIsDAAAAAA==&#10;" filled="f" stroked="f">
                        <v:textbox inset="0,0,0,0">
                          <w:txbxContent>
                            <w:p w14:paraId="6ABB8DC3" w14:textId="77777777" w:rsidR="006E2FA2" w:rsidRDefault="006E2FA2">
                              <w:pPr>
                                <w:spacing w:after="160" w:line="259" w:lineRule="auto"/>
                                <w:ind w:left="0" w:firstLine="0"/>
                                <w:jc w:val="left"/>
                              </w:pPr>
                              <w:r>
                                <w:rPr>
                                  <w:color w:val="141414"/>
                                  <w:w w:val="118"/>
                                  <w:sz w:val="15"/>
                                </w:rPr>
                                <w:t>A</w:t>
                              </w:r>
                            </w:p>
                          </w:txbxContent>
                        </v:textbox>
                      </v:rect>
                      <v:rect id="Rectangle 9226" o:spid="_x0000_s1995"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sKMUA&#10;AADdAAAADwAAAGRycy9kb3ducmV2LnhtbESPT4vCMBTE78J+h/AWvGlqD2K7RhF3RY/+WXD39mie&#10;bbF5KU201U9vBMHjMDO/YabzzlTiSo0rLSsYDSMQxJnVJecKfg+rwQSE88gaK8uk4EYO5rOP3hRT&#10;bVve0XXvcxEg7FJUUHhfp1K6rCCDbmhr4uCdbGPQB9nkUjfYBripZBxFY2mw5LBQYE3LgrLz/mIU&#10;rCf14m9j721e/fyvj9tj8n1IvFL9z27xBcJT59/hV3ujFSRx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ywoxQAAAN0AAAAPAAAAAAAAAAAAAAAAAJgCAABkcnMv&#10;ZG93bnJldi54bWxQSwUGAAAAAAQABAD1AAAAigMAAAAA&#10;" filled="f" stroked="f">
                        <v:textbox inset="0,0,0,0">
                          <w:txbxContent>
                            <w:p w14:paraId="3563DF9A" w14:textId="77777777" w:rsidR="006E2FA2" w:rsidRDefault="006E2FA2">
                              <w:pPr>
                                <w:spacing w:after="160" w:line="259" w:lineRule="auto"/>
                                <w:ind w:left="0" w:firstLine="0"/>
                                <w:jc w:val="left"/>
                              </w:pPr>
                              <w:r>
                                <w:rPr>
                                  <w:color w:val="141414"/>
                                  <w:w w:val="41"/>
                                  <w:sz w:val="12"/>
                                  <w:vertAlign w:val="subscript"/>
                                </w:rPr>
                                <w:t>3</w:t>
                              </w:r>
                            </w:p>
                          </w:txbxContent>
                        </v:textbox>
                      </v:rect>
                      <v:shape id="Shape 9235" o:spid="_x0000_s1996" style="position:absolute;left:4639;top:6079;width:362;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iXcQA&#10;AADdAAAADwAAAGRycy9kb3ducmV2LnhtbESPT2sCMRTE74V+h/AKvWl2LVpdjSJCwZvUP/T62Dw3&#10;225eliSuWz+9KQg9DjPzG2ax6m0jOvKhdqwgH2YgiEuna64UHA8fgymIEJE1No5JwS8FWC2fnxZY&#10;aHflT+r2sRIJwqFABSbGtpAylIYshqFriZN3dt5iTNJXUnu8Jrht5CjLJtJizWnBYEsbQ+XP/mIV&#10;nE43+37JQ9V973CbezORX4hKvb706zmISH38Dz/aW61gNnobw9+b9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Ool3EAAAA3QAAAA8AAAAAAAAAAAAAAAAAmAIAAGRycy9k&#10;b3ducmV2LnhtbFBLBQYAAAAABAAEAPUAAACJAwAAAAA=&#10;" path="m18117,v9995,,18116,8109,18116,18116c36233,28148,28112,36221,18117,36221,8073,36221,,28148,,18116,,8109,8073,,18117,xe" fillcolor="#141414" stroked="f" strokeweight="0">
                        <v:stroke endcap="round"/>
                        <v:path arrowok="t" textboxrect="0,0,36233,36221"/>
                      </v:shape>
                      <v:shape id="Shape 9236" o:spid="_x0000_s1997" style="position:absolute;left:3868;top:6247;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mMUA&#10;AADdAAAADwAAAGRycy9kb3ducmV2LnhtbESPT0sDMRTE74LfIbxCL2ITt7bUtWkRS9Wb2D/3R/K6&#10;u3TzEjZpd/32RhA8DjPzG2a5HlwrrtTFxrOGh4kCQWy8bbjScNhv7xcgYkK22HomDd8UYb26vVli&#10;aX3PX3TdpUpkCMcSNdQphVLKaGpyGCc+EGfv5DuHKcuukrbDPsNdKwul5tJhw3mhxkCvNZnz7uI0&#10;3DXqzRzD56nop8Vs86iCeceZ1uPR8PIMItGQ/sN/7Q+r4amYzuH3TX4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0uYxQAAAN0AAAAPAAAAAAAAAAAAAAAAAJgCAABkcnMv&#10;ZG93bnJldi54bWxQSwUGAAAAAAQABAD1AAAAigMAAAAA&#10;" path="m,l192217,e" filled="f" strokecolor="#141414" strokeweight=".1335mm">
                        <v:stroke miterlimit="1" joinstyle="miter" endcap="round"/>
                        <v:path arrowok="t" textboxrect="0,0,192217,0"/>
                      </v:shape>
                      <v:shape id="Shape 9237" o:spid="_x0000_s1998" style="position:absolute;left:4829;top:6247;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thMcA&#10;AADdAAAADwAAAGRycy9kb3ducmV2LnhtbESPQWvCQBSE74X+h+UJvRSzaQraRFcpQqEFL41C8fbI&#10;PpOY7Ns0u43x37tCweMwM98wy/VoWjFQ72rLCl6iGARxYXXNpYL97mP6BsJ5ZI2tZVJwIQfr1ePD&#10;EjNtz/xNQ+5LESDsMlRQed9lUrqiIoMush1x8I62N+iD7EupezwHuGllEsczabDmsFBhR5uKiib/&#10;MwqkSfX265Q3m0Oz07+zn/2z7hqlnibj+wKEp9Hfw//tT60gTV7ncHsTn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CrYTHAAAA3QAAAA8AAAAAAAAAAAAAAAAAmAIAAGRy&#10;cy9kb3ducmV2LnhtbFBLBQYAAAAABAAEAPUAAACMAwAAAAA=&#10;" path="m,l,96108r96108,e" filled="f" strokecolor="#141414" strokeweight=".1335mm">
                        <v:stroke miterlimit="1" joinstyle="miter" endcap="round"/>
                        <v:path arrowok="t" textboxrect="0,0,96108,96108"/>
                      </v:shape>
                      <w10:anchorlock/>
                    </v:group>
                  </w:pict>
                </mc:Fallback>
              </mc:AlternateContent>
            </w:r>
            <w:r>
              <w:rPr>
                <w:color w:val="141414"/>
                <w:sz w:val="30"/>
              </w:rPr>
              <w:tab/>
            </w:r>
            <w:r>
              <w:rPr>
                <w:color w:val="141414"/>
                <w:sz w:val="12"/>
              </w:rPr>
              <w:t>AR</w:t>
            </w:r>
            <w:r>
              <w:rPr>
                <w:color w:val="141414"/>
                <w:sz w:val="10"/>
              </w:rPr>
              <w:t>11</w:t>
            </w:r>
          </w:p>
        </w:tc>
        <w:tc>
          <w:tcPr>
            <w:tcW w:w="843" w:type="dxa"/>
            <w:tcBorders>
              <w:top w:val="nil"/>
              <w:left w:val="nil"/>
              <w:bottom w:val="single" w:sz="3" w:space="0" w:color="646464"/>
              <w:right w:val="nil"/>
            </w:tcBorders>
            <w:vAlign w:val="bottom"/>
          </w:tcPr>
          <w:p w14:paraId="6CC238F3" w14:textId="77777777" w:rsidR="00A21FDC" w:rsidRDefault="00252176">
            <w:pPr>
              <w:spacing w:after="290" w:line="259" w:lineRule="auto"/>
              <w:ind w:left="-510" w:right="-388" w:firstLine="0"/>
              <w:jc w:val="left"/>
            </w:pPr>
            <w:r>
              <w:rPr>
                <w:noProof/>
                <w:sz w:val="22"/>
              </w:rPr>
              <mc:AlternateContent>
                <mc:Choice Requires="wpg">
                  <w:drawing>
                    <wp:inline distT="0" distB="0" distL="0" distR="0" wp14:anchorId="48A4A7B5" wp14:editId="6FC2B1DA">
                      <wp:extent cx="1105248" cy="989072"/>
                      <wp:effectExtent l="0" t="0" r="0" b="0"/>
                      <wp:docPr id="106769" name="Group 106769"/>
                      <wp:cNvGraphicFramePr/>
                      <a:graphic xmlns:a="http://schemas.openxmlformats.org/drawingml/2006/main">
                        <a:graphicData uri="http://schemas.microsoft.com/office/word/2010/wordprocessingGroup">
                          <wpg:wgp>
                            <wpg:cNvGrpSpPr/>
                            <wpg:grpSpPr>
                              <a:xfrm>
                                <a:off x="0" y="0"/>
                                <a:ext cx="1105248" cy="989072"/>
                                <a:chOff x="0" y="0"/>
                                <a:chExt cx="1105248" cy="989072"/>
                              </a:xfrm>
                            </wpg:grpSpPr>
                            <wps:wsp>
                              <wps:cNvPr id="9187" name="Rectangle 9187"/>
                              <wps:cNvSpPr/>
                              <wps:spPr>
                                <a:xfrm>
                                  <a:off x="327754" y="676861"/>
                                  <a:ext cx="68207" cy="149606"/>
                                </a:xfrm>
                                <a:prstGeom prst="rect">
                                  <a:avLst/>
                                </a:prstGeom>
                                <a:ln>
                                  <a:noFill/>
                                </a:ln>
                              </wps:spPr>
                              <wps:txbx>
                                <w:txbxContent>
                                  <w:p w14:paraId="5040110F"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188" name="Rectangle 9188"/>
                              <wps:cNvSpPr/>
                              <wps:spPr>
                                <a:xfrm>
                                  <a:off x="379112" y="704466"/>
                                  <a:ext cx="44083" cy="128988"/>
                                </a:xfrm>
                                <a:prstGeom prst="rect">
                                  <a:avLst/>
                                </a:prstGeom>
                                <a:ln>
                                  <a:noFill/>
                                </a:ln>
                              </wps:spPr>
                              <wps:txbx>
                                <w:txbxContent>
                                  <w:p w14:paraId="2C15CBB1"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189" name="Rectangle 9189"/>
                              <wps:cNvSpPr/>
                              <wps:spPr>
                                <a:xfrm>
                                  <a:off x="666559" y="773588"/>
                                  <a:ext cx="68207" cy="149606"/>
                                </a:xfrm>
                                <a:prstGeom prst="rect">
                                  <a:avLst/>
                                </a:prstGeom>
                                <a:ln>
                                  <a:noFill/>
                                </a:ln>
                              </wps:spPr>
                              <wps:txbx>
                                <w:txbxContent>
                                  <w:p w14:paraId="7967BC13"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190" name="Rectangle 9190"/>
                              <wps:cNvSpPr/>
                              <wps:spPr>
                                <a:xfrm>
                                  <a:off x="717917" y="801194"/>
                                  <a:ext cx="44083" cy="128988"/>
                                </a:xfrm>
                                <a:prstGeom prst="rect">
                                  <a:avLst/>
                                </a:prstGeom>
                                <a:ln>
                                  <a:noFill/>
                                </a:ln>
                              </wps:spPr>
                              <wps:txbx>
                                <w:txbxContent>
                                  <w:p w14:paraId="75D453BA"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205" name="Rectangle 9205"/>
                              <wps:cNvSpPr/>
                              <wps:spPr>
                                <a:xfrm>
                                  <a:off x="567076" y="0"/>
                                  <a:ext cx="83087" cy="1100072"/>
                                </a:xfrm>
                                <a:prstGeom prst="rect">
                                  <a:avLst/>
                                </a:prstGeom>
                                <a:ln>
                                  <a:noFill/>
                                </a:ln>
                              </wps:spPr>
                              <wps:txbx>
                                <w:txbxContent>
                                  <w:p w14:paraId="3908EF0F"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210" name="Shape 9210"/>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231" name="Rectangle 9231"/>
                              <wps:cNvSpPr/>
                              <wps:spPr>
                                <a:xfrm>
                                  <a:off x="326097" y="864483"/>
                                  <a:ext cx="68207" cy="149606"/>
                                </a:xfrm>
                                <a:prstGeom prst="rect">
                                  <a:avLst/>
                                </a:prstGeom>
                                <a:ln>
                                  <a:noFill/>
                                </a:ln>
                              </wps:spPr>
                              <wps:txbx>
                                <w:txbxContent>
                                  <w:p w14:paraId="5CE939C3"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32" name="Rectangle 9232"/>
                              <wps:cNvSpPr/>
                              <wps:spPr>
                                <a:xfrm>
                                  <a:off x="377455" y="892089"/>
                                  <a:ext cx="44083" cy="128988"/>
                                </a:xfrm>
                                <a:prstGeom prst="rect">
                                  <a:avLst/>
                                </a:prstGeom>
                                <a:ln>
                                  <a:noFill/>
                                </a:ln>
                              </wps:spPr>
                              <wps:txbx>
                                <w:txbxContent>
                                  <w:p w14:paraId="64C947CA"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240" name="Shape 9240"/>
                              <wps:cNvSpPr/>
                              <wps:spPr>
                                <a:xfrm>
                                  <a:off x="511369" y="820713"/>
                                  <a:ext cx="36233" cy="36233"/>
                                </a:xfrm>
                                <a:custGeom>
                                  <a:avLst/>
                                  <a:gdLst/>
                                  <a:ahLst/>
                                  <a:cxnLst/>
                                  <a:rect l="0" t="0" r="0" b="0"/>
                                  <a:pathLst>
                                    <a:path w="36233" h="36233">
                                      <a:moveTo>
                                        <a:pt x="18117" y="0"/>
                                      </a:moveTo>
                                      <a:cubicBezTo>
                                        <a:pt x="28112" y="0"/>
                                        <a:pt x="36233" y="8122"/>
                                        <a:pt x="36233" y="18117"/>
                                      </a:cubicBezTo>
                                      <a:cubicBezTo>
                                        <a:pt x="36233" y="28112"/>
                                        <a:pt x="28112"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241" name="Shape 9241"/>
                              <wps:cNvSpPr/>
                              <wps:spPr>
                                <a:xfrm>
                                  <a:off x="432489" y="742721"/>
                                  <a:ext cx="192217" cy="96108"/>
                                </a:xfrm>
                                <a:custGeom>
                                  <a:avLst/>
                                  <a:gdLst/>
                                  <a:ahLst/>
                                  <a:cxnLst/>
                                  <a:rect l="0" t="0" r="0" b="0"/>
                                  <a:pathLst>
                                    <a:path w="192217" h="96108">
                                      <a:moveTo>
                                        <a:pt x="192217" y="96108"/>
                                      </a:moveTo>
                                      <a:lnTo>
                                        <a:pt x="96108" y="96108"/>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242" name="Shape 9242"/>
                              <wps:cNvSpPr/>
                              <wps:spPr>
                                <a:xfrm>
                                  <a:off x="432489" y="83883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48A4A7B5" id="Group 106769" o:spid="_x0000_s1999" style="width:87.05pt;height:77.9pt;mso-position-horizontal-relative:char;mso-position-vertical-relative:line" coordsize="11052,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">
                      <v:rect id="Rectangle 9187" o:spid="_x0000_s2000"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14:paraId="5040110F" w14:textId="77777777" w:rsidR="006E2FA2" w:rsidRDefault="006E2FA2">
                              <w:pPr>
                                <w:spacing w:after="160" w:line="259" w:lineRule="auto"/>
                                <w:ind w:left="0" w:firstLine="0"/>
                                <w:jc w:val="left"/>
                              </w:pPr>
                              <w:r>
                                <w:rPr>
                                  <w:color w:val="141414"/>
                                  <w:w w:val="118"/>
                                  <w:sz w:val="12"/>
                                </w:rPr>
                                <w:t>A</w:t>
                              </w:r>
                            </w:p>
                          </w:txbxContent>
                        </v:textbox>
                      </v:rect>
                      <v:rect id="Rectangle 9188" o:spid="_x0000_s2001"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jh8IA&#10;AADdAAAADwAAAGRycy9kb3ducmV2LnhtbERPTYvCMBC9C/6HMMLeNNWDtF2jiLuix9UKrrehGdti&#10;MylNtN399eYgeHy878WqN7V4UOsqywqmkwgEcW51xYWCU7YdxyCcR9ZYWyYFf+RgtRwOFphq2/GB&#10;HkdfiBDCLkUFpfdNKqXLSzLoJrYhDtzVtgZ9gG0hdYtdCDe1nEXRXBqsODSU2NCmpPx2vBsFu7hZ&#10;/+7tf1fU35fd+eecfGWJV+pj1K8/QXjq/Vv8cu+1gmQah7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yOHwgAAAN0AAAAPAAAAAAAAAAAAAAAAAJgCAABkcnMvZG93&#10;bnJldi54bWxQSwUGAAAAAAQABAD1AAAAhwMAAAAA&#10;" filled="f" stroked="f">
                        <v:textbox inset="0,0,0,0">
                          <w:txbxContent>
                            <w:p w14:paraId="2C15CBB1" w14:textId="77777777" w:rsidR="006E2FA2" w:rsidRDefault="006E2FA2">
                              <w:pPr>
                                <w:spacing w:after="160" w:line="259" w:lineRule="auto"/>
                                <w:ind w:left="0" w:firstLine="0"/>
                                <w:jc w:val="left"/>
                              </w:pPr>
                              <w:r>
                                <w:rPr>
                                  <w:color w:val="141414"/>
                                  <w:w w:val="98"/>
                                  <w:sz w:val="10"/>
                                </w:rPr>
                                <w:t>1</w:t>
                              </w:r>
                            </w:p>
                          </w:txbxContent>
                        </v:textbox>
                      </v:rect>
                      <v:rect id="Rectangle 9189" o:spid="_x0000_s2002" style="position:absolute;left:6665;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14:paraId="7967BC13" w14:textId="77777777" w:rsidR="006E2FA2" w:rsidRDefault="006E2FA2">
                              <w:pPr>
                                <w:spacing w:after="160" w:line="259" w:lineRule="auto"/>
                                <w:ind w:left="0" w:firstLine="0"/>
                                <w:jc w:val="left"/>
                              </w:pPr>
                              <w:r>
                                <w:rPr>
                                  <w:color w:val="141414"/>
                                  <w:w w:val="124"/>
                                  <w:sz w:val="12"/>
                                </w:rPr>
                                <w:t>B</w:t>
                              </w:r>
                            </w:p>
                          </w:txbxContent>
                        </v:textbox>
                      </v:rect>
                      <v:rect id="Rectangle 9190" o:spid="_x0000_s2003" style="position:absolute;left:7179;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5XMEA&#10;AADdAAAADwAAAGRycy9kb3ducmV2LnhtbERPy4rCMBTdC/5DuII7TZ2F2GoUUQdd+gJ1d2mubbG5&#10;KU201a83i4FZHs57tmhNKV5Uu8KygtEwAkGcWl1wpuB8+h1MQDiPrLG0TAre5GAx73ZmmGjb8IFe&#10;R5+JEMIuQQW591UipUtzMuiGtiIO3N3WBn2AdSZ1jU0IN6X8iaKxNFhwaMixolVO6eP4NAq2k2p5&#10;3dlPk5Wb2/ayv8TrU+yV6vfa5RSEp9b/i//cO60gHsVhf3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uVzBAAAA3QAAAA8AAAAAAAAAAAAAAAAAmAIAAGRycy9kb3du&#10;cmV2LnhtbFBLBQYAAAAABAAEAPUAAACGAwAAAAA=&#10;" filled="f" stroked="f">
                        <v:textbox inset="0,0,0,0">
                          <w:txbxContent>
                            <w:p w14:paraId="75D453BA" w14:textId="77777777" w:rsidR="006E2FA2" w:rsidRDefault="006E2FA2">
                              <w:pPr>
                                <w:spacing w:after="160" w:line="259" w:lineRule="auto"/>
                                <w:ind w:left="0" w:firstLine="0"/>
                                <w:jc w:val="left"/>
                              </w:pPr>
                              <w:r>
                                <w:rPr>
                                  <w:color w:val="141414"/>
                                  <w:w w:val="98"/>
                                  <w:sz w:val="10"/>
                                </w:rPr>
                                <w:t>1</w:t>
                              </w:r>
                            </w:p>
                          </w:txbxContent>
                        </v:textbox>
                      </v:rect>
                      <v:rect id="Rectangle 9205" o:spid="_x0000_s2004"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14:paraId="3908EF0F"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210" o:spid="_x0000_s2005"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d9sUA&#10;AADdAAAADwAAAGRycy9kb3ducmV2LnhtbERPy2rCQBTdF/oPwxXclDpRammjE0kF0UU39YHb28w1&#10;CcncCTNjTP36zqLQ5eG8l6vBtKIn52vLCqaTBARxYXXNpYLjYfP8BsIHZI2tZVLwQx5W2ePDElNt&#10;b/xF/T6UIoawT1FBFUKXSumLigz6ie2II3exzmCI0JVSO7zFcNPKWZK8SoM1x4YKO1pXVDT7q1Ew&#10;xxfzOf/Y5N/n+8mZ5qn32/yi1Hg05AsQgYbwL/5z77SC99k07o9v4hO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B32xQAAAN0AAAAPAAAAAAAAAAAAAAAAAJgCAABkcnMv&#10;ZG93bnJldi54bWxQSwUGAAAAAAQABAD1AAAAigMAAAAA&#10;" path="m,194608v,,523767,-194608,1105248,e" filled="f" strokecolor="#505050" strokeweight=".26697mm">
                        <v:stroke miterlimit="1" joinstyle="miter" endcap="round"/>
                        <v:path arrowok="t" textboxrect="0,0,1105248,194608"/>
                      </v:shape>
                      <v:rect id="Rectangle 9231" o:spid="_x0000_s2006"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14:paraId="5CE939C3" w14:textId="77777777" w:rsidR="006E2FA2" w:rsidRDefault="006E2FA2">
                              <w:pPr>
                                <w:spacing w:after="160" w:line="259" w:lineRule="auto"/>
                                <w:ind w:left="0" w:firstLine="0"/>
                                <w:jc w:val="left"/>
                              </w:pPr>
                              <w:r>
                                <w:rPr>
                                  <w:color w:val="141414"/>
                                  <w:w w:val="118"/>
                                  <w:sz w:val="12"/>
                                </w:rPr>
                                <w:t>A</w:t>
                              </w:r>
                            </w:p>
                          </w:txbxContent>
                        </v:textbox>
                      </v:rect>
                      <v:rect id="Rectangle 9232" o:spid="_x0000_s2007"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89sYA&#10;AADdAAAADwAAAGRycy9kb3ducmV2LnhtbESPQWvCQBSE7wX/w/KE3urGFIp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G89sYAAADdAAAADwAAAAAAAAAAAAAAAACYAgAAZHJz&#10;L2Rvd25yZXYueG1sUEsFBgAAAAAEAAQA9QAAAIsDAAAAAA==&#10;" filled="f" stroked="f">
                        <v:textbox inset="0,0,0,0">
                          <w:txbxContent>
                            <w:p w14:paraId="64C947CA" w14:textId="77777777" w:rsidR="006E2FA2" w:rsidRDefault="006E2FA2">
                              <w:pPr>
                                <w:spacing w:after="160" w:line="259" w:lineRule="auto"/>
                                <w:ind w:left="0" w:firstLine="0"/>
                                <w:jc w:val="left"/>
                              </w:pPr>
                              <w:r>
                                <w:rPr>
                                  <w:color w:val="141414"/>
                                  <w:w w:val="98"/>
                                  <w:sz w:val="10"/>
                                </w:rPr>
                                <w:t>3</w:t>
                              </w:r>
                            </w:p>
                          </w:txbxContent>
                        </v:textbox>
                      </v:rect>
                      <v:shape id="Shape 9240" o:spid="_x0000_s2008" style="position:absolute;left:5113;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ytcMA&#10;AADdAAAADwAAAGRycy9kb3ducmV2LnhtbERPTWvCQBC9C/6HZYRepG4aRTR1lbZQyMGLUYrHITsm&#10;odnZJLtN0n/vHgSPj/e9O4ymFj11rrKs4G0RgSDOra64UHA5f79uQDiPrLG2TAr+ycFhP53sMNF2&#10;4BP1mS9ECGGXoILS+yaR0uUlGXQL2xAH7mY7gz7ArpC6wyGEm1rGUbSWBisODSU29FVS/pv9GQWt&#10;aYdPOZdZVWT5yiy31+PPJlXqZTZ+vIPwNPqn+OFOtYJtvAr7w5vw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ytcMAAADdAAAADwAAAAAAAAAAAAAAAACYAgAAZHJzL2Rv&#10;d25yZXYueG1sUEsFBgAAAAAEAAQA9QAAAIgDAAAAAA==&#10;" path="m18117,v9995,,18116,8122,18116,18117c36233,28112,28112,36233,18117,36233,8121,36233,,28112,,18117,,8122,8121,,18117,xe" fillcolor="#141414" stroked="f" strokeweight="0">
                        <v:stroke miterlimit="1" joinstyle="miter" endcap="round"/>
                        <v:path arrowok="t" textboxrect="0,0,36233,36233"/>
                      </v:shape>
                      <v:shape id="Shape 9241" o:spid="_x0000_s2009"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XPBMEA&#10;AADdAAAADwAAAGRycy9kb3ducmV2LnhtbESPQYvCMBSE74L/ITzBm6YWkbUaRQXFPequ90fzbIvN&#10;S02iVn/9RhD2OMzMN8x82Zpa3Mn5yrKC0TABQZxbXXGh4PdnO/gC4QOyxtoyKXiSh+Wi25ljpu2D&#10;D3Q/hkJECPsMFZQhNJmUPi/JoB/ahjh6Z+sMhihdIbXDR4SbWqZJMpEGK44LJTa0KSm/HG9Gwet6&#10;ct9V6q1+4ipsL+tbLnekVL/XrmYgArXhP/xp77WCaToewftNfAJ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VzwTBAAAA3QAAAA8AAAAAAAAAAAAAAAAAmAIAAGRycy9kb3du&#10;cmV2LnhtbFBLBQYAAAAABAAEAPUAAACGAwAAAAA=&#10;" path="m192217,96108r-96109,l96108,,,e" filled="f" strokecolor="#141414" strokeweight=".1335mm">
                        <v:stroke miterlimit="1" joinstyle="miter" endcap="round"/>
                        <v:path arrowok="t" textboxrect="0,0,192217,96108"/>
                      </v:shape>
                      <v:shape id="Shape 9242" o:spid="_x0000_s2010" style="position:absolute;left:4324;top:8388;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9YccA&#10;AADdAAAADwAAAGRycy9kb3ducmV2LnhtbESPQWvCQBSE7wX/w/IKvZRm01BEY1YRQWihFxNBentk&#10;n0ma7Ns0u5r037uFgsdhZr5hss1kOnGlwTWWFbxGMQji0uqGKwXHYv+yAOE8ssbOMin4JQeb9ewh&#10;w1TbkQ90zX0lAoRdigpq7/tUSlfWZNBFticO3tkOBn2QQyX1gGOAm04mcTyXBhsOCzX2tKupbPOL&#10;USDNUn9+fOft7qst9M/8dHzWfavU0+O0XYHwNPl7+L/9rhUsk7cE/t6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fWHHAAAA3QAAAA8AAAAAAAAAAAAAAAAAmAIAAGRy&#10;cy9kb3ducmV2LnhtbFBLBQYAAAAABAAEAPUAAACMAwAAAAA=&#10;" path="m96108,r,96108l,96108e" filled="f" strokecolor="#141414" strokeweight=".1335mm">
                        <v:stroke miterlimit="1" joinstyle="miter" endcap="round"/>
                        <v:path arrowok="t" textboxrect="0,0,96108,96108"/>
                      </v:shape>
                      <w10:anchorlock/>
                    </v:group>
                  </w:pict>
                </mc:Fallback>
              </mc:AlternateContent>
            </w:r>
          </w:p>
          <w:p w14:paraId="720FA721" w14:textId="77777777" w:rsidR="00A21FDC" w:rsidRDefault="00252176">
            <w:pPr>
              <w:spacing w:after="0" w:line="259" w:lineRule="auto"/>
              <w:ind w:left="140" w:firstLine="0"/>
              <w:jc w:val="left"/>
            </w:pPr>
            <w:r>
              <w:rPr>
                <w:sz w:val="23"/>
              </w:rPr>
              <w:t>UNI</w:t>
            </w:r>
          </w:p>
          <w:p w14:paraId="5D8B89B5" w14:textId="77777777" w:rsidR="00A21FDC" w:rsidRDefault="00252176">
            <w:pPr>
              <w:spacing w:after="0" w:line="259" w:lineRule="auto"/>
              <w:ind w:left="-510" w:right="-388" w:firstLine="0"/>
              <w:jc w:val="left"/>
            </w:pPr>
            <w:r>
              <w:rPr>
                <w:noProof/>
                <w:sz w:val="22"/>
              </w:rPr>
              <mc:AlternateContent>
                <mc:Choice Requires="wpg">
                  <w:drawing>
                    <wp:inline distT="0" distB="0" distL="0" distR="0" wp14:anchorId="1B2DF601" wp14:editId="4D4336F0">
                      <wp:extent cx="1105248" cy="694953"/>
                      <wp:effectExtent l="0" t="0" r="0" b="0"/>
                      <wp:docPr id="106770" name="Group 106770"/>
                      <wp:cNvGraphicFramePr/>
                      <a:graphic xmlns:a="http://schemas.openxmlformats.org/drawingml/2006/main">
                        <a:graphicData uri="http://schemas.microsoft.com/office/word/2010/wordprocessingGroup">
                          <wpg:wgp>
                            <wpg:cNvGrpSpPr/>
                            <wpg:grpSpPr>
                              <a:xfrm>
                                <a:off x="0" y="0"/>
                                <a:ext cx="1105248" cy="694953"/>
                                <a:chOff x="0" y="0"/>
                                <a:chExt cx="1105248" cy="694953"/>
                              </a:xfrm>
                            </wpg:grpSpPr>
                            <wps:wsp>
                              <wps:cNvPr id="9214" name="Shape 9214"/>
                              <wps:cNvSpPr/>
                              <wps:spPr>
                                <a:xfrm>
                                  <a:off x="0" y="500345"/>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243" name="Rectangle 9243"/>
                              <wps:cNvSpPr/>
                              <wps:spPr>
                                <a:xfrm>
                                  <a:off x="323593" y="95048"/>
                                  <a:ext cx="74956" cy="146333"/>
                                </a:xfrm>
                                <a:prstGeom prst="rect">
                                  <a:avLst/>
                                </a:prstGeom>
                                <a:ln>
                                  <a:noFill/>
                                </a:ln>
                              </wps:spPr>
                              <wps:txbx>
                                <w:txbxContent>
                                  <w:p w14:paraId="18C130DC"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244" name="Rectangle 9244"/>
                              <wps:cNvSpPr/>
                              <wps:spPr>
                                <a:xfrm>
                                  <a:off x="379907" y="122441"/>
                                  <a:ext cx="48492" cy="126166"/>
                                </a:xfrm>
                                <a:prstGeom prst="rect">
                                  <a:avLst/>
                                </a:prstGeom>
                                <a:ln>
                                  <a:noFill/>
                                </a:ln>
                              </wps:spPr>
                              <wps:txbx>
                                <w:txbxContent>
                                  <w:p w14:paraId="23369E1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245" name="Rectangle 9245"/>
                              <wps:cNvSpPr/>
                              <wps:spPr>
                                <a:xfrm>
                                  <a:off x="662398" y="148603"/>
                                  <a:ext cx="74956" cy="146334"/>
                                </a:xfrm>
                                <a:prstGeom prst="rect">
                                  <a:avLst/>
                                </a:prstGeom>
                                <a:ln>
                                  <a:noFill/>
                                </a:ln>
                              </wps:spPr>
                              <wps:txbx>
                                <w:txbxContent>
                                  <w:p w14:paraId="31E7A6D8"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9246" name="Rectangle 9246"/>
                              <wps:cNvSpPr/>
                              <wps:spPr>
                                <a:xfrm>
                                  <a:off x="718711" y="175997"/>
                                  <a:ext cx="48492" cy="126166"/>
                                </a:xfrm>
                                <a:prstGeom prst="rect">
                                  <a:avLst/>
                                </a:prstGeom>
                                <a:ln>
                                  <a:noFill/>
                                </a:ln>
                              </wps:spPr>
                              <wps:txbx>
                                <w:txbxContent>
                                  <w:p w14:paraId="3BA7CB84"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247" name="Rectangle 9247"/>
                              <wps:cNvSpPr/>
                              <wps:spPr>
                                <a:xfrm>
                                  <a:off x="326097" y="237961"/>
                                  <a:ext cx="68207" cy="149606"/>
                                </a:xfrm>
                                <a:prstGeom prst="rect">
                                  <a:avLst/>
                                </a:prstGeom>
                                <a:ln>
                                  <a:noFill/>
                                </a:ln>
                              </wps:spPr>
                              <wps:txbx>
                                <w:txbxContent>
                                  <w:p w14:paraId="7A4E301A"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48" name="Rectangle 9248"/>
                              <wps:cNvSpPr/>
                              <wps:spPr>
                                <a:xfrm>
                                  <a:off x="377455" y="265567"/>
                                  <a:ext cx="44083" cy="128988"/>
                                </a:xfrm>
                                <a:prstGeom prst="rect">
                                  <a:avLst/>
                                </a:prstGeom>
                                <a:ln>
                                  <a:noFill/>
                                </a:ln>
                              </wps:spPr>
                              <wps:txbx>
                                <w:txbxContent>
                                  <w:p w14:paraId="04B8806F"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249" name="Shape 9249"/>
                              <wps:cNvSpPr/>
                              <wps:spPr>
                                <a:xfrm>
                                  <a:off x="432489" y="67861"/>
                                  <a:ext cx="96108" cy="96107"/>
                                </a:xfrm>
                                <a:custGeom>
                                  <a:avLst/>
                                  <a:gdLst/>
                                  <a:ahLst/>
                                  <a:cxnLst/>
                                  <a:rect l="0" t="0" r="0" b="0"/>
                                  <a:pathLst>
                                    <a:path w="96108" h="96107">
                                      <a:moveTo>
                                        <a:pt x="96108" y="96107"/>
                                      </a:moveTo>
                                      <a:lnTo>
                                        <a:pt x="96108" y="0"/>
                                      </a:lnTo>
                                      <a:lnTo>
                                        <a:pt x="0"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250" name="Shape 9250"/>
                              <wps:cNvSpPr/>
                              <wps:spPr>
                                <a:xfrm>
                                  <a:off x="511369" y="194191"/>
                                  <a:ext cx="36233" cy="36221"/>
                                </a:xfrm>
                                <a:custGeom>
                                  <a:avLst/>
                                  <a:gdLst/>
                                  <a:ahLst/>
                                  <a:cxnLst/>
                                  <a:rect l="0" t="0" r="0" b="0"/>
                                  <a:pathLst>
                                    <a:path w="36233" h="36221">
                                      <a:moveTo>
                                        <a:pt x="18117" y="0"/>
                                      </a:moveTo>
                                      <a:cubicBezTo>
                                        <a:pt x="28112" y="0"/>
                                        <a:pt x="36233" y="8121"/>
                                        <a:pt x="36233" y="18116"/>
                                      </a:cubicBezTo>
                                      <a:cubicBezTo>
                                        <a:pt x="36233" y="28160"/>
                                        <a:pt x="28112" y="36221"/>
                                        <a:pt x="18117" y="36221"/>
                                      </a:cubicBezTo>
                                      <a:cubicBezTo>
                                        <a:pt x="8121" y="36221"/>
                                        <a:pt x="0" y="28160"/>
                                        <a:pt x="0" y="18116"/>
                                      </a:cubicBezTo>
                                      <a:cubicBezTo>
                                        <a:pt x="0" y="8121"/>
                                        <a:pt x="8121" y="0"/>
                                        <a:pt x="18117" y="0"/>
                                      </a:cubicBezTo>
                                      <a:close/>
                                    </a:path>
                                  </a:pathLst>
                                </a:custGeom>
                                <a:ln w="0" cap="flat">
                                  <a:custDash>
                                    <a:ds d="37843" sp="75686"/>
                                  </a:custDash>
                                  <a:miter lim="100000"/>
                                </a:ln>
                              </wps:spPr>
                              <wps:style>
                                <a:lnRef idx="0">
                                  <a:srgbClr val="000000">
                                    <a:alpha val="0"/>
                                  </a:srgbClr>
                                </a:lnRef>
                                <a:fillRef idx="1">
                                  <a:srgbClr val="141414"/>
                                </a:fillRef>
                                <a:effectRef idx="0">
                                  <a:scrgbClr r="0" g="0" b="0"/>
                                </a:effectRef>
                                <a:fontRef idx="none"/>
                              </wps:style>
                              <wps:bodyPr/>
                            </wps:wsp>
                            <wps:wsp>
                              <wps:cNvPr id="9251" name="Shape 9251"/>
                              <wps:cNvSpPr/>
                              <wps:spPr>
                                <a:xfrm>
                                  <a:off x="432489" y="163965"/>
                                  <a:ext cx="192217" cy="48343"/>
                                </a:xfrm>
                                <a:custGeom>
                                  <a:avLst/>
                                  <a:gdLst/>
                                  <a:ahLst/>
                                  <a:cxnLst/>
                                  <a:rect l="0" t="0" r="0" b="0"/>
                                  <a:pathLst>
                                    <a:path w="192217" h="48343">
                                      <a:moveTo>
                                        <a:pt x="192217" y="48343"/>
                                      </a:moveTo>
                                      <a:lnTo>
                                        <a:pt x="96108" y="48343"/>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252" name="Shape 9252"/>
                              <wps:cNvSpPr/>
                              <wps:spPr>
                                <a:xfrm>
                                  <a:off x="432489" y="212308"/>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253" name="Rectangle 9253"/>
                              <wps:cNvSpPr/>
                              <wps:spPr>
                                <a:xfrm>
                                  <a:off x="331069" y="0"/>
                                  <a:ext cx="69448" cy="141328"/>
                                </a:xfrm>
                                <a:prstGeom prst="rect">
                                  <a:avLst/>
                                </a:prstGeom>
                                <a:ln>
                                  <a:noFill/>
                                </a:ln>
                              </wps:spPr>
                              <wps:txbx>
                                <w:txbxContent>
                                  <w:p w14:paraId="39161EEF"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254" name="Rectangle 9254"/>
                              <wps:cNvSpPr/>
                              <wps:spPr>
                                <a:xfrm>
                                  <a:off x="383295" y="44323"/>
                                  <a:ext cx="35317" cy="91864"/>
                                </a:xfrm>
                                <a:prstGeom prst="rect">
                                  <a:avLst/>
                                </a:prstGeom>
                                <a:ln>
                                  <a:noFill/>
                                </a:ln>
                              </wps:spPr>
                              <wps:txbx>
                                <w:txbxContent>
                                  <w:p w14:paraId="3A43A195"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g:wgp>
                        </a:graphicData>
                      </a:graphic>
                    </wp:inline>
                  </w:drawing>
                </mc:Choice>
                <mc:Fallback>
                  <w:pict>
                    <v:group w14:anchorId="1B2DF601" id="Group 106770" o:spid="_x0000_s2011" style="width:87.05pt;height:54.7pt;mso-position-horizontal-relative:char;mso-position-vertical-relative:line" coordsize="11052,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">
                      <v:shape id="Shape 9214" o:spid="_x0000_s2012" style="position:absolute;top:5003;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HdsYA&#10;AADdAAAADwAAAGRycy9kb3ducmV2LnhtbESPT2sCMRTE74LfITyhF6lZpdh2NYoIgq14qH/o9bF5&#10;7i5uXtYk1a2f3giCx2FmfsOMp42pxJmcLy0r6PcSEMSZ1SXnCnbbxesHCB+QNVaWScE/eZhO2q0x&#10;ptpe+IfOm5CLCGGfooIihDqV0mcFGfQ9WxNH72CdwRCly6V2eIlwU8lBkgylwZLjQoE1zQvKjps/&#10;o2D+beXvOl++8+qr2wTer66nrVPqpdPMRiACNeEZfrSXWsHnoP8G9zfx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eHdsYAAADdAAAADwAAAAAAAAAAAAAAAACYAgAAZHJz&#10;L2Rvd25yZXYueG1sUEsFBgAAAAAEAAQA9QAAAIsDAAAAAA==&#10;" path="m,c,,523767,194608,1105248,e" filled="f" strokeweight=".26697mm">
                        <v:stroke miterlimit="1" joinstyle="miter" endcap="round"/>
                        <v:path arrowok="t" textboxrect="0,0,1105248,194608"/>
                      </v:shape>
                      <v:rect id="Rectangle 9243" o:spid="_x0000_s2013" style="position:absolute;left:3235;top:950;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qEMYA&#10;AADdAAAADwAAAGRycy9kb3ducmV2LnhtbESPQWvCQBSE74L/YXkFb7qpF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tqEMYAAADdAAAADwAAAAAAAAAAAAAAAACYAgAAZHJz&#10;L2Rvd25yZXYueG1sUEsFBgAAAAAEAAQA9QAAAIsDAAAAAA==&#10;" filled="f" stroked="f">
                        <v:textbox inset="0,0,0,0">
                          <w:txbxContent>
                            <w:p w14:paraId="18C130DC" w14:textId="77777777" w:rsidR="006E2FA2" w:rsidRDefault="006E2FA2">
                              <w:pPr>
                                <w:spacing w:after="160" w:line="259" w:lineRule="auto"/>
                                <w:ind w:left="0" w:firstLine="0"/>
                                <w:jc w:val="left"/>
                              </w:pPr>
                              <w:r>
                                <w:rPr>
                                  <w:b/>
                                  <w:color w:val="141414"/>
                                  <w:w w:val="130"/>
                                  <w:sz w:val="12"/>
                                </w:rPr>
                                <w:t>A</w:t>
                              </w:r>
                            </w:p>
                          </w:txbxContent>
                        </v:textbox>
                      </v:rect>
                      <v:rect id="Rectangle 9244" o:spid="_x0000_s2014" style="position:absolute;left:3799;top:1224;width:484;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yZMUA&#10;AADdAAAADwAAAGRycy9kb3ducmV2LnhtbESPQYvCMBSE74L/ITxhb5oqIr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vJkxQAAAN0AAAAPAAAAAAAAAAAAAAAAAJgCAABkcnMv&#10;ZG93bnJldi54bWxQSwUGAAAAAAQABAD1AAAAigMAAAAA&#10;" filled="f" stroked="f">
                        <v:textbox inset="0,0,0,0">
                          <w:txbxContent>
                            <w:p w14:paraId="23369E17" w14:textId="77777777" w:rsidR="006E2FA2" w:rsidRDefault="006E2FA2">
                              <w:pPr>
                                <w:spacing w:after="160" w:line="259" w:lineRule="auto"/>
                                <w:ind w:left="0" w:firstLine="0"/>
                                <w:jc w:val="left"/>
                              </w:pPr>
                              <w:r>
                                <w:rPr>
                                  <w:b/>
                                  <w:color w:val="141414"/>
                                  <w:w w:val="108"/>
                                  <w:sz w:val="10"/>
                                </w:rPr>
                                <w:t>1</w:t>
                              </w:r>
                            </w:p>
                          </w:txbxContent>
                        </v:textbox>
                      </v:rect>
                      <v:rect id="Rectangle 9245" o:spid="_x0000_s2015" style="position:absolute;left:6623;top:1486;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X/8YA&#10;AADdAAAADwAAAGRycy9kb3ducmV2LnhtbESPQWvCQBSE74L/YXkFb7qpWDExq4it6LFqIfX2yL4m&#10;odm3IbuatL++WxA8DjPzDZOue1OLG7WusqzgeRKBIM6trrhQ8HHejRcgnEfWWFsmBT/kYL0aDlJM&#10;tO34SLeTL0SAsEtQQel9k0jp8pIMuoltiIP3ZVuDPsi2kLrFLsBNLadRNJcGKw4LJTa0LSn/Pl2N&#10;gv2i2Xwe7G9X1G+Xffaexa/n2Cs1euo3SxCeev8I39sHrSCezl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5X/8YAAADdAAAADwAAAAAAAAAAAAAAAACYAgAAZHJz&#10;L2Rvd25yZXYueG1sUEsFBgAAAAAEAAQA9QAAAIsDAAAAAA==&#10;" filled="f" stroked="f">
                        <v:textbox inset="0,0,0,0">
                          <w:txbxContent>
                            <w:p w14:paraId="31E7A6D8" w14:textId="77777777" w:rsidR="006E2FA2" w:rsidRDefault="006E2FA2">
                              <w:pPr>
                                <w:spacing w:after="160" w:line="259" w:lineRule="auto"/>
                                <w:ind w:left="0" w:firstLine="0"/>
                                <w:jc w:val="left"/>
                              </w:pPr>
                              <w:r>
                                <w:rPr>
                                  <w:b/>
                                  <w:color w:val="141414"/>
                                  <w:w w:val="136"/>
                                  <w:sz w:val="12"/>
                                </w:rPr>
                                <w:t>B</w:t>
                              </w:r>
                            </w:p>
                          </w:txbxContent>
                        </v:textbox>
                      </v:rect>
                      <v:rect id="Rectangle 9246" o:spid="_x0000_s2016" style="position:absolute;left:7187;top:1759;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JiMUA&#10;AADdAAAADwAAAGRycy9kb3ducmV2LnhtbESPT4vCMBTE7wv7HcJb8LamKyK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MmIxQAAAN0AAAAPAAAAAAAAAAAAAAAAAJgCAABkcnMv&#10;ZG93bnJldi54bWxQSwUGAAAAAAQABAD1AAAAigMAAAAA&#10;" filled="f" stroked="f">
                        <v:textbox inset="0,0,0,0">
                          <w:txbxContent>
                            <w:p w14:paraId="3BA7CB84" w14:textId="77777777" w:rsidR="006E2FA2" w:rsidRDefault="006E2FA2">
                              <w:pPr>
                                <w:spacing w:after="160" w:line="259" w:lineRule="auto"/>
                                <w:ind w:left="0" w:firstLine="0"/>
                                <w:jc w:val="left"/>
                              </w:pPr>
                              <w:r>
                                <w:rPr>
                                  <w:b/>
                                  <w:color w:val="141414"/>
                                  <w:w w:val="108"/>
                                  <w:sz w:val="10"/>
                                </w:rPr>
                                <w:t>1</w:t>
                              </w:r>
                            </w:p>
                          </w:txbxContent>
                        </v:textbox>
                      </v:rect>
                      <v:rect id="Rectangle 9247" o:spid="_x0000_s2017" style="position:absolute;left:3260;top:2379;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14:paraId="7A4E301A" w14:textId="77777777" w:rsidR="006E2FA2" w:rsidRDefault="006E2FA2">
                              <w:pPr>
                                <w:spacing w:after="160" w:line="259" w:lineRule="auto"/>
                                <w:ind w:left="0" w:firstLine="0"/>
                                <w:jc w:val="left"/>
                              </w:pPr>
                              <w:r>
                                <w:rPr>
                                  <w:color w:val="141414"/>
                                  <w:w w:val="118"/>
                                  <w:sz w:val="12"/>
                                </w:rPr>
                                <w:t>A</w:t>
                              </w:r>
                            </w:p>
                          </w:txbxContent>
                        </v:textbox>
                      </v:rect>
                      <v:rect id="Rectangle 9248" o:spid="_x0000_s2018" style="position:absolute;left:3774;top:2655;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14:paraId="04B8806F" w14:textId="77777777" w:rsidR="006E2FA2" w:rsidRDefault="006E2FA2">
                              <w:pPr>
                                <w:spacing w:after="160" w:line="259" w:lineRule="auto"/>
                                <w:ind w:left="0" w:firstLine="0"/>
                                <w:jc w:val="left"/>
                              </w:pPr>
                              <w:r>
                                <w:rPr>
                                  <w:color w:val="141414"/>
                                  <w:w w:val="98"/>
                                  <w:sz w:val="10"/>
                                </w:rPr>
                                <w:t>3</w:t>
                              </w:r>
                            </w:p>
                          </w:txbxContent>
                        </v:textbox>
                      </v:rect>
                      <v:shape id="Shape 9249" o:spid="_x0000_s2019" style="position:absolute;left:4324;top:678;width:961;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ZgMYA&#10;AADdAAAADwAAAGRycy9kb3ducmV2LnhtbESP0WrCQBRE3wX/YblCX0qzMYomqauUllLRF7X9gEv2&#10;mgSzd8PuVtO/7xYKPg4zc4ZZbQbTiSs531pWME1SEMSV1S3XCr4+359yED4ga+wsk4If8rBZj0cr&#10;LLW98ZGup1CLCGFfooImhL6U0lcNGfSJ7Ymjd7bOYIjS1VI7vEW46WSWpgtpsOW40GBPrw1Vl9O3&#10;UYDHj+zQvxW7Ie8cu8fZfnZeOqUeJsPLM4hAQ7iH/9tbraDI5gX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HZgMYAAADdAAAADwAAAAAAAAAAAAAAAACYAgAAZHJz&#10;L2Rvd25yZXYueG1sUEsFBgAAAAAEAAQA9QAAAIsDAAAAAA==&#10;" path="m96108,96107l96108,,,e" filled="f" strokecolor="#141414" strokeweight=".1335mm">
                        <v:stroke miterlimit="1" joinstyle="miter"/>
                        <v:path arrowok="t" textboxrect="0,0,96108,96107"/>
                      </v:shape>
                      <v:shape id="Shape 9250" o:spid="_x0000_s2020" style="position:absolute;left:5113;top:1941;width:363;height:363;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nnKsIA&#10;AADdAAAADwAAAGRycy9kb3ducmV2LnhtbERPy4rCMBTdC/MP4Q64s2kLitMxiggjsyn46MAsL821&#10;rTY3pYla/94sBJeH816sBtOKG/WusawgiWIQxKXVDVcKiuPPZA7CeWSNrWVS8CAHq+XHaIGZtnfe&#10;0+3gKxFC2GWooPa+y6R0ZU0GXWQ74sCdbG/QB9hXUvd4D+GmlWkcz6TBhkNDjR1taiovh6tRkP/v&#10;sGo3W5mci3mRX5NtPvtLlRp/DutvEJ4G/xa/3L9awVc6DfvDm/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ecqwgAAAN0AAAAPAAAAAAAAAAAAAAAAAJgCAABkcnMvZG93&#10;bnJldi54bWxQSwUGAAAAAAQABAD1AAAAhwMAAAAA&#10;" path="m18117,v9995,,18116,8121,18116,18116c36233,28160,28112,36221,18117,36221,8121,36221,,28160,,18116,,8121,8121,,18117,xe" fillcolor="#141414" stroked="f" strokeweight="0">
                        <v:stroke miterlimit="1" joinstyle="miter"/>
                        <v:path arrowok="t" textboxrect="0,0,36233,36221"/>
                      </v:shape>
                      <v:shape id="Shape 9251" o:spid="_x0000_s2021" style="position:absolute;left:4324;top:1639;width:1923;height:484;visibility:visible;mso-wrap-style:square;v-text-anchor:top" coordsize="192217,4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SbsYA&#10;AADdAAAADwAAAGRycy9kb3ducmV2LnhtbESPT2sCMRTE74LfIbyCl6UmKvbPapRSEEs9VQu9PjbP&#10;3aXJy7qJ7vrtTaHgcZiZ3zDLde+suFAbas8aJmMFgrjwpuZSw/dh8/gCIkRkg9YzabhSgPVqOFhi&#10;bnzHX3TZx1IkCIccNVQxNrmUoajIYRj7hjh5R986jEm2pTQtdgnurJwq9SQd1pwWKmzovaLid392&#10;GjLzaa06dM9q3u0yc5r9XLcZaz166N8WICL18R7+b38YDa/T+QT+3q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HSbsYAAADdAAAADwAAAAAAAAAAAAAAAACYAgAAZHJz&#10;L2Rvd25yZXYueG1sUEsFBgAAAAAEAAQA9QAAAIsDAAAAAA==&#10;" path="m192217,48343r-96109,l96108,,,e" filled="f" strokecolor="#141414" strokeweight=".1335mm">
                        <v:stroke miterlimit="1" joinstyle="miter" endcap="round"/>
                        <v:path arrowok="t" textboxrect="0,0,192217,48343"/>
                      </v:shape>
                      <v:shape id="Shape 9252" o:spid="_x0000_s2022" style="position:absolute;left:4324;top:2123;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rvMcA&#10;AADdAAAADwAAAGRycy9kb3ducmV2LnhtbESPQWvCQBSE7wX/w/IKvZRm00BFY1YRQWihFxNBentk&#10;n0ma7Ns0u5r037uFgsdhZr5hss1kOnGlwTWWFbxGMQji0uqGKwXHYv+yAOE8ssbOMin4JQeb9ewh&#10;w1TbkQ90zX0lAoRdigpq7/tUSlfWZNBFticO3tkOBn2QQyX1gGOAm04mcTyXBhsOCzX2tKupbPOL&#10;USDNUn9+fOft7qst9M/8dHzWfavU0+O0XYHwNPl7+L/9rhUsk7cE/t6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q67zHAAAA3QAAAA8AAAAAAAAAAAAAAAAAmAIAAGRy&#10;cy9kb3ducmV2LnhtbFBLBQYAAAAABAAEAPUAAACMAwAAAAA=&#10;" path="m96108,r,96108l,96108e" filled="f" strokecolor="#141414" strokeweight=".1335mm">
                        <v:stroke miterlimit="1" joinstyle="miter" endcap="round"/>
                        <v:path arrowok="t" textboxrect="0,0,96108,96108"/>
                      </v:shape>
                      <v:rect id="Rectangle 9253" o:spid="_x0000_s2023" style="position:absolute;left:331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14:paraId="39161EEF" w14:textId="77777777" w:rsidR="006E2FA2" w:rsidRDefault="006E2FA2">
                              <w:pPr>
                                <w:spacing w:after="160" w:line="259" w:lineRule="auto"/>
                                <w:ind w:left="0" w:firstLine="0"/>
                                <w:jc w:val="left"/>
                              </w:pPr>
                              <w:r>
                                <w:rPr>
                                  <w:b/>
                                  <w:color w:val="141414"/>
                                  <w:w w:val="132"/>
                                  <w:sz w:val="12"/>
                                </w:rPr>
                                <w:t>R</w:t>
                              </w:r>
                            </w:p>
                          </w:txbxContent>
                        </v:textbox>
                      </v:rect>
                      <v:rect id="Rectangle 9254" o:spid="_x0000_s2024" style="position:absolute;left:3832;top:443;width:354;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14:paraId="3A43A195" w14:textId="77777777" w:rsidR="006E2FA2" w:rsidRDefault="006E2FA2">
                              <w:pPr>
                                <w:spacing w:after="160" w:line="259" w:lineRule="auto"/>
                                <w:ind w:left="0" w:firstLine="0"/>
                                <w:jc w:val="left"/>
                              </w:pPr>
                              <w:r>
                                <w:rPr>
                                  <w:b/>
                                  <w:color w:val="141414"/>
                                  <w:w w:val="108"/>
                                  <w:sz w:val="8"/>
                                </w:rPr>
                                <w:t>1</w:t>
                              </w:r>
                            </w:p>
                          </w:txbxContent>
                        </v:textbox>
                      </v:rect>
                      <w10:anchorlock/>
                    </v:group>
                  </w:pict>
                </mc:Fallback>
              </mc:AlternateContent>
            </w:r>
            <w:r>
              <w:rPr>
                <w:b/>
                <w:color w:val="141414"/>
                <w:sz w:val="12"/>
              </w:rPr>
              <w:t>?</w:t>
            </w:r>
          </w:p>
        </w:tc>
        <w:tc>
          <w:tcPr>
            <w:tcW w:w="1068" w:type="dxa"/>
            <w:tcBorders>
              <w:top w:val="nil"/>
              <w:left w:val="nil"/>
              <w:bottom w:val="single" w:sz="3" w:space="0" w:color="646464"/>
              <w:right w:val="single" w:sz="3" w:space="0" w:color="646464"/>
            </w:tcBorders>
          </w:tcPr>
          <w:p w14:paraId="4D2ED42C" w14:textId="77777777" w:rsidR="00A21FDC" w:rsidRDefault="00252176">
            <w:pPr>
              <w:spacing w:after="0" w:line="259" w:lineRule="auto"/>
              <w:ind w:left="213" w:firstLine="0"/>
              <w:jc w:val="left"/>
            </w:pPr>
            <w:r>
              <w:rPr>
                <w:noProof/>
                <w:sz w:val="22"/>
              </w:rPr>
              <mc:AlternateContent>
                <mc:Choice Requires="wpg">
                  <w:drawing>
                    <wp:inline distT="0" distB="0" distL="0" distR="0" wp14:anchorId="269F8655" wp14:editId="50F128FE">
                      <wp:extent cx="122998" cy="80531"/>
                      <wp:effectExtent l="0" t="0" r="0" b="0"/>
                      <wp:docPr id="107558" name="Group 107558"/>
                      <wp:cNvGraphicFramePr/>
                      <a:graphic xmlns:a="http://schemas.openxmlformats.org/drawingml/2006/main">
                        <a:graphicData uri="http://schemas.microsoft.com/office/word/2010/wordprocessingGroup">
                          <wpg:wgp>
                            <wpg:cNvGrpSpPr/>
                            <wpg:grpSpPr>
                              <a:xfrm>
                                <a:off x="0" y="0"/>
                                <a:ext cx="122998" cy="80531"/>
                                <a:chOff x="0" y="0"/>
                                <a:chExt cx="122998" cy="80531"/>
                              </a:xfrm>
                            </wpg:grpSpPr>
                            <wps:wsp>
                              <wps:cNvPr id="9211" name="Shape 9211"/>
                              <wps:cNvSpPr/>
                              <wps:spPr>
                                <a:xfrm>
                                  <a:off x="0" y="0"/>
                                  <a:ext cx="122998" cy="80531"/>
                                </a:xfrm>
                                <a:custGeom>
                                  <a:avLst/>
                                  <a:gdLst/>
                                  <a:ahLst/>
                                  <a:cxnLst/>
                                  <a:rect l="0" t="0" r="0" b="0"/>
                                  <a:pathLst>
                                    <a:path w="122998" h="80531">
                                      <a:moveTo>
                                        <a:pt x="26981" y="0"/>
                                      </a:moveTo>
                                      <a:lnTo>
                                        <a:pt x="122998" y="77106"/>
                                      </a:lnTo>
                                      <a:lnTo>
                                        <a:pt x="0" y="80531"/>
                                      </a:lnTo>
                                      <a:cubicBezTo>
                                        <a:pt x="25490" y="62611"/>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g:wgp>
                        </a:graphicData>
                      </a:graphic>
                    </wp:inline>
                  </w:drawing>
                </mc:Choice>
                <mc:Fallback>
                  <w:pict>
                    <v:group w14:anchorId="74215B68" id="Group 107558" o:spid="_x0000_s1026" style="width:9.7pt;height:6.35pt;mso-position-horizontal-relative:char;mso-position-vertical-relative:line" coordsize="122998,8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">
                      <v:shape id="Shape 9211" o:spid="_x0000_s1027" style="position:absolute;width:122998;height:80531;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LSMYA&#10;AADdAAAADwAAAGRycy9kb3ducmV2LnhtbESP3WrCQBSE74W+w3IKvdNNRMREV5FCoZSW4v/tIXtM&#10;YrNn091V07d3C4KXw8x8w8wWnWnEhZyvLStIBwkI4sLqmksF281bfwLCB2SNjWVS8EceFvOn3gxz&#10;ba+8oss6lCJC2OeooAqhzaX0RUUG/cC2xNE7WmcwROlKqR1eI9w0cpgkY2mw5rhQYUuvFRU/67NR&#10;sPvN9iv3tXTfLNNTNj6PPg8fI6VenrvlFESgLjzC9/a7VpAN0xT+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5LSMYAAADdAAAADwAAAAAAAAAAAAAAAACYAgAAZHJz&#10;L2Rvd25yZXYueG1sUEsFBgAAAAAEAAQA9QAAAIsDAAAAAA==&#10;" path="m26981,r96017,77106l,80531c25490,62611,36275,30030,26981,xe" fillcolor="#505050" strokecolor="#505050" strokeweight=".17406mm">
                        <v:path arrowok="t" textboxrect="0,0,122998,80531"/>
                      </v:shape>
                      <w10:anchorlock/>
                    </v:group>
                  </w:pict>
                </mc:Fallback>
              </mc:AlternateContent>
            </w:r>
          </w:p>
          <w:tbl>
            <w:tblPr>
              <w:tblStyle w:val="TableGrid"/>
              <w:tblW w:w="757" w:type="dxa"/>
              <w:tblInd w:w="10" w:type="dxa"/>
              <w:tblCellMar>
                <w:top w:w="105" w:type="dxa"/>
                <w:left w:w="119" w:type="dxa"/>
                <w:bottom w:w="82" w:type="dxa"/>
                <w:right w:w="56" w:type="dxa"/>
              </w:tblCellMar>
              <w:tblLook w:val="04A0" w:firstRow="1" w:lastRow="0" w:firstColumn="1" w:lastColumn="0" w:noHBand="0" w:noVBand="1"/>
            </w:tblPr>
            <w:tblGrid>
              <w:gridCol w:w="196"/>
              <w:gridCol w:w="182"/>
              <w:gridCol w:w="379"/>
            </w:tblGrid>
            <w:tr w:rsidR="00A21FDC" w14:paraId="4A1FEEF7" w14:textId="77777777">
              <w:trPr>
                <w:trHeight w:val="378"/>
              </w:trPr>
              <w:tc>
                <w:tcPr>
                  <w:tcW w:w="378" w:type="dxa"/>
                  <w:gridSpan w:val="2"/>
                  <w:vMerge w:val="restart"/>
                  <w:tcBorders>
                    <w:top w:val="single" w:sz="3" w:space="0" w:color="141414"/>
                    <w:left w:val="single" w:sz="3" w:space="0" w:color="141414"/>
                    <w:bottom w:val="single" w:sz="3" w:space="0" w:color="141414"/>
                    <w:right w:val="nil"/>
                  </w:tcBorders>
                  <w:shd w:val="clear" w:color="auto" w:fill="DCDCDC"/>
                  <w:vAlign w:val="bottom"/>
                </w:tcPr>
                <w:p w14:paraId="188E79A6" w14:textId="77777777" w:rsidR="00A21FDC" w:rsidRDefault="00252176" w:rsidP="006E2FA2">
                  <w:pPr>
                    <w:framePr w:wrap="around" w:vAnchor="text" w:hAnchor="text" w:x="839" w:y="1571"/>
                    <w:spacing w:after="0" w:line="259" w:lineRule="auto"/>
                    <w:ind w:left="0" w:firstLine="0"/>
                    <w:suppressOverlap/>
                    <w:jc w:val="righ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CDD8ABB" w14:textId="77777777" w:rsidR="00A21FDC" w:rsidRDefault="00252176" w:rsidP="006E2FA2">
                  <w:pPr>
                    <w:framePr w:wrap="around" w:vAnchor="text" w:hAnchor="text" w:x="839" w:y="1571"/>
                    <w:spacing w:after="0" w:line="259" w:lineRule="auto"/>
                    <w:ind w:left="0" w:firstLine="0"/>
                    <w:suppressOverlap/>
                    <w:jc w:val="left"/>
                  </w:pPr>
                  <w:r>
                    <w:rPr>
                      <w:color w:val="141414"/>
                      <w:sz w:val="15"/>
                    </w:rPr>
                    <w:t>A</w:t>
                  </w:r>
                  <w:r>
                    <w:rPr>
                      <w:color w:val="141414"/>
                      <w:sz w:val="12"/>
                      <w:vertAlign w:val="subscript"/>
                    </w:rPr>
                    <w:t>2</w:t>
                  </w:r>
                </w:p>
              </w:tc>
            </w:tr>
            <w:tr w:rsidR="00A21FDC" w14:paraId="4C8F5193" w14:textId="77777777">
              <w:trPr>
                <w:trHeight w:val="378"/>
              </w:trPr>
              <w:tc>
                <w:tcPr>
                  <w:tcW w:w="0" w:type="auto"/>
                  <w:gridSpan w:val="2"/>
                  <w:vMerge/>
                  <w:tcBorders>
                    <w:top w:val="nil"/>
                    <w:left w:val="single" w:sz="3" w:space="0" w:color="141414"/>
                    <w:bottom w:val="single" w:sz="3" w:space="0" w:color="141414"/>
                    <w:right w:val="nil"/>
                  </w:tcBorders>
                </w:tcPr>
                <w:p w14:paraId="461F5B10"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3BF54CC7" w14:textId="77777777" w:rsidR="00A21FDC" w:rsidRDefault="00A21FDC" w:rsidP="006E2FA2">
                  <w:pPr>
                    <w:framePr w:wrap="around" w:vAnchor="text" w:hAnchor="text" w:x="839" w:y="1571"/>
                    <w:spacing w:after="160" w:line="259" w:lineRule="auto"/>
                    <w:ind w:left="0" w:firstLine="0"/>
                    <w:suppressOverlap/>
                    <w:jc w:val="left"/>
                  </w:pPr>
                </w:p>
              </w:tc>
            </w:tr>
            <w:tr w:rsidR="00A21FDC" w14:paraId="4FBDE119" w14:textId="77777777">
              <w:tblPrEx>
                <w:tblCellMar>
                  <w:top w:w="84" w:type="dxa"/>
                  <w:left w:w="0" w:type="dxa"/>
                  <w:bottom w:w="0" w:type="dxa"/>
                  <w:right w:w="21" w:type="dxa"/>
                </w:tblCellMar>
              </w:tblPrEx>
              <w:trPr>
                <w:trHeight w:val="378"/>
              </w:trPr>
              <w:tc>
                <w:tcPr>
                  <w:tcW w:w="196" w:type="dxa"/>
                  <w:vMerge w:val="restart"/>
                  <w:tcBorders>
                    <w:top w:val="single" w:sz="3" w:space="0" w:color="141414"/>
                    <w:left w:val="single" w:sz="3" w:space="0" w:color="141414"/>
                    <w:bottom w:val="single" w:sz="3" w:space="0" w:color="141414"/>
                    <w:right w:val="dashed" w:sz="3" w:space="0" w:color="141414"/>
                  </w:tcBorders>
                  <w:shd w:val="clear" w:color="auto" w:fill="000000"/>
                </w:tcPr>
                <w:p w14:paraId="313941BB" w14:textId="77777777" w:rsidR="00A21FDC" w:rsidRDefault="00252176" w:rsidP="006E2FA2">
                  <w:pPr>
                    <w:framePr w:wrap="around" w:vAnchor="text" w:hAnchor="text" w:x="839" w:y="1571"/>
                    <w:spacing w:after="0" w:line="259" w:lineRule="auto"/>
                    <w:ind w:left="-10" w:firstLine="0"/>
                    <w:suppressOverlap/>
                    <w:jc w:val="left"/>
                  </w:pPr>
                  <w:r>
                    <w:rPr>
                      <w:noProof/>
                      <w:sz w:val="22"/>
                    </w:rPr>
                    <mc:AlternateContent>
                      <mc:Choice Requires="wpg">
                        <w:drawing>
                          <wp:inline distT="0" distB="0" distL="0" distR="0" wp14:anchorId="4EBE885E" wp14:editId="7E824DCB">
                            <wp:extent cx="117490" cy="242747"/>
                            <wp:effectExtent l="0" t="0" r="0" b="0"/>
                            <wp:docPr id="107458" name="Group 107458"/>
                            <wp:cNvGraphicFramePr/>
                            <a:graphic xmlns:a="http://schemas.openxmlformats.org/drawingml/2006/main">
                              <a:graphicData uri="http://schemas.microsoft.com/office/word/2010/wordprocessingGroup">
                                <wpg:wgp>
                                  <wpg:cNvGrpSpPr/>
                                  <wpg:grpSpPr>
                                    <a:xfrm>
                                      <a:off x="0" y="0"/>
                                      <a:ext cx="117490" cy="242747"/>
                                      <a:chOff x="0" y="0"/>
                                      <a:chExt cx="117490" cy="242747"/>
                                    </a:xfrm>
                                  </wpg:grpSpPr>
                                  <wps:wsp>
                                    <wps:cNvPr id="9257" name="Rectangle 9257"/>
                                    <wps:cNvSpPr/>
                                    <wps:spPr>
                                      <a:xfrm rot="-5399999">
                                        <a:off x="35725" y="131992"/>
                                        <a:ext cx="75031" cy="146480"/>
                                      </a:xfrm>
                                      <a:prstGeom prst="rect">
                                        <a:avLst/>
                                      </a:prstGeom>
                                      <a:ln>
                                        <a:noFill/>
                                      </a:ln>
                                    </wps:spPr>
                                    <wps:txbx>
                                      <w:txbxContent>
                                        <w:p w14:paraId="79C3731A" w14:textId="77777777" w:rsidR="006E2FA2" w:rsidRDefault="006E2FA2">
                                          <w:pPr>
                                            <w:spacing w:after="160" w:line="259" w:lineRule="auto"/>
                                            <w:ind w:left="0" w:firstLine="0"/>
                                            <w:jc w:val="left"/>
                                          </w:pPr>
                                          <w:r>
                                            <w:rPr>
                                              <w:b/>
                                              <w:color w:val="141414"/>
                                              <w:sz w:val="12"/>
                                            </w:rPr>
                                            <w:t>B</w:t>
                                          </w:r>
                                        </w:p>
                                      </w:txbxContent>
                                    </wps:txbx>
                                    <wps:bodyPr horzOverflow="overflow" vert="horz" lIns="0" tIns="0" rIns="0" bIns="0" rtlCol="0">
                                      <a:noAutofit/>
                                    </wps:bodyPr>
                                  </wps:wsp>
                                  <wps:wsp>
                                    <wps:cNvPr id="9258" name="Rectangle 9258"/>
                                    <wps:cNvSpPr/>
                                    <wps:spPr>
                                      <a:xfrm rot="-5399999">
                                        <a:off x="80766" y="133735"/>
                                        <a:ext cx="29231" cy="76054"/>
                                      </a:xfrm>
                                      <a:prstGeom prst="rect">
                                        <a:avLst/>
                                      </a:prstGeom>
                                      <a:ln>
                                        <a:noFill/>
                                      </a:ln>
                                    </wps:spPr>
                                    <wps:txbx>
                                      <w:txbxContent>
                                        <w:p w14:paraId="23FCA0FD"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259" name="Rectangle 9259"/>
                                    <wps:cNvSpPr/>
                                    <wps:spPr>
                                      <a:xfrm rot="-5399999">
                                        <a:off x="20933" y="38821"/>
                                        <a:ext cx="104614" cy="146480"/>
                                      </a:xfrm>
                                      <a:prstGeom prst="rect">
                                        <a:avLst/>
                                      </a:prstGeom>
                                      <a:ln>
                                        <a:noFill/>
                                      </a:ln>
                                    </wps:spPr>
                                    <wps:txbx>
                                      <w:txbxContent>
                                        <w:p w14:paraId="27C13D0A"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101155" name="Rectangle 101155"/>
                                    <wps:cNvSpPr/>
                                    <wps:spPr>
                                      <a:xfrm rot="-5399999">
                                        <a:off x="72296" y="16992"/>
                                        <a:ext cx="60859" cy="94972"/>
                                      </a:xfrm>
                                      <a:prstGeom prst="rect">
                                        <a:avLst/>
                                      </a:prstGeom>
                                      <a:ln>
                                        <a:noFill/>
                                      </a:ln>
                                    </wps:spPr>
                                    <wps:txbx>
                                      <w:txbxContent>
                                        <w:p w14:paraId="6F48476F" w14:textId="77777777" w:rsidR="006E2FA2" w:rsidRDefault="006E2FA2">
                                          <w:pPr>
                                            <w:spacing w:after="160" w:line="259" w:lineRule="auto"/>
                                            <w:ind w:left="0" w:firstLine="0"/>
                                            <w:jc w:val="left"/>
                                          </w:pPr>
                                          <w:r>
                                            <w:rPr>
                                              <w:b/>
                                              <w:color w:val="141414"/>
                                              <w:sz w:val="8"/>
                                            </w:rPr>
                                            <w:t>1</w:t>
                                          </w:r>
                                        </w:p>
                                      </w:txbxContent>
                                    </wps:txbx>
                                    <wps:bodyPr horzOverflow="overflow" vert="horz" lIns="0" tIns="0" rIns="0" bIns="0" rtlCol="0">
                                      <a:noAutofit/>
                                    </wps:bodyPr>
                                  </wps:wsp>
                                  <wps:wsp>
                                    <wps:cNvPr id="101156" name="Rectangle 101156"/>
                                    <wps:cNvSpPr/>
                                    <wps:spPr>
                                      <a:xfrm rot="-5399999">
                                        <a:off x="49416" y="-5886"/>
                                        <a:ext cx="60859" cy="94972"/>
                                      </a:xfrm>
                                      <a:prstGeom prst="rect">
                                        <a:avLst/>
                                      </a:prstGeom>
                                      <a:ln>
                                        <a:noFill/>
                                      </a:ln>
                                    </wps:spPr>
                                    <wps:txbx>
                                      <w:txbxContent>
                                        <w:p w14:paraId="1024457B" w14:textId="77777777" w:rsidR="006E2FA2" w:rsidRDefault="006E2FA2">
                                          <w:pPr>
                                            <w:spacing w:after="160" w:line="259" w:lineRule="auto"/>
                                            <w:ind w:left="0" w:firstLine="0"/>
                                            <w:jc w:val="left"/>
                                          </w:pPr>
                                          <w:r>
                                            <w:rPr>
                                              <w:b/>
                                              <w:color w:val="141414"/>
                                              <w:sz w:val="8"/>
                                            </w:rPr>
                                            <w:t xml:space="preserve"> </w:t>
                                          </w:r>
                                        </w:p>
                                      </w:txbxContent>
                                    </wps:txbx>
                                    <wps:bodyPr horzOverflow="overflow" vert="horz" lIns="0" tIns="0" rIns="0" bIns="0" rtlCol="0">
                                      <a:noAutofit/>
                                    </wps:bodyPr>
                                  </wps:wsp>
                                  <wps:wsp>
                                    <wps:cNvPr id="9261" name="Rectangle 9261"/>
                                    <wps:cNvSpPr/>
                                    <wps:spPr>
                                      <a:xfrm rot="-5399999">
                                        <a:off x="46677" y="-59858"/>
                                        <a:ext cx="53126" cy="146480"/>
                                      </a:xfrm>
                                      <a:prstGeom prst="rect">
                                        <a:avLst/>
                                      </a:prstGeom>
                                      <a:ln>
                                        <a:noFill/>
                                      </a:ln>
                                    </wps:spPr>
                                    <wps:txbx>
                                      <w:txbxContent>
                                        <w:p w14:paraId="03049BA1" w14:textId="77777777" w:rsidR="006E2FA2" w:rsidRDefault="006E2FA2">
                                          <w:pPr>
                                            <w:spacing w:after="160" w:line="259" w:lineRule="auto"/>
                                            <w:ind w:left="0" w:firstLine="0"/>
                                            <w:jc w:val="left"/>
                                          </w:pPr>
                                          <w:r>
                                            <w:rPr>
                                              <w:b/>
                                              <w:color w:val="141414"/>
                                              <w:sz w:val="12"/>
                                            </w:rPr>
                                            <w:t>?</w:t>
                                          </w:r>
                                        </w:p>
                                      </w:txbxContent>
                                    </wps:txbx>
                                    <wps:bodyPr horzOverflow="overflow" vert="horz" lIns="0" tIns="0" rIns="0" bIns="0" rtlCol="0">
                                      <a:noAutofit/>
                                    </wps:bodyPr>
                                  </wps:wsp>
                                </wpg:wgp>
                              </a:graphicData>
                            </a:graphic>
                          </wp:inline>
                        </w:drawing>
                      </mc:Choice>
                      <mc:Fallback>
                        <w:pict>
                          <v:group w14:anchorId="4EBE885E" id="Group 107458" o:spid="_x0000_s2025" style="width:9.25pt;height:19.1pt;mso-position-horizontal-relative:char;mso-position-vertical-relative:line" coordsize="117490,242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">
                            <v:rect id="Rectangle 9257" o:spid="_x0000_s2026" style="position:absolute;left:35725;top:131992;width:75031;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7ccA&#10;AADdAAAADwAAAGRycy9kb3ducmV2LnhtbESPW2vCQBSE3wv9D8sp9K1ulLZqdBUplPSlgld8PGZP&#10;Lpg9m2bXJP77rlDo4zAz3zDzZW8q0VLjSssKhoMIBHFqdcm5gv3u82UCwnlkjZVlUnAjB8vF48Mc&#10;Y2073lC79bkIEHYxKii8r2MpXVqQQTewNXHwMtsY9EE2udQNdgFuKjmKondpsOSwUGBNHwWll+3V&#10;KDgMd9dj4tZnPmU/49dvn6yzPFHq+alfzUB46v1/+K/9pRVMR29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v+3HAAAA3QAAAA8AAAAAAAAAAAAAAAAAmAIAAGRy&#10;cy9kb3ducmV2LnhtbFBLBQYAAAAABAAEAPUAAACMAwAAAAA=&#10;" filled="f" stroked="f">
                              <v:textbox inset="0,0,0,0">
                                <w:txbxContent>
                                  <w:p w14:paraId="79C3731A" w14:textId="77777777" w:rsidR="006E2FA2" w:rsidRDefault="006E2FA2">
                                    <w:pPr>
                                      <w:spacing w:after="160" w:line="259" w:lineRule="auto"/>
                                      <w:ind w:left="0" w:firstLine="0"/>
                                      <w:jc w:val="left"/>
                                    </w:pPr>
                                    <w:r>
                                      <w:rPr>
                                        <w:b/>
                                        <w:color w:val="141414"/>
                                        <w:sz w:val="12"/>
                                      </w:rPr>
                                      <w:t>B</w:t>
                                    </w:r>
                                  </w:p>
                                </w:txbxContent>
                              </v:textbox>
                            </v:rect>
                            <v:rect id="Rectangle 9258" o:spid="_x0000_s2027" style="position:absolute;left:80766;top:133735;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rn8QA&#10;AADdAAAADwAAAGRycy9kb3ducmV2LnhtbERPy2rCQBTdF/oPwy24q5NItW10IlIocaOgqdLlNXPz&#10;wMydNDNq+vedhdDl4bwXy8G04kq9aywriMcRCOLC6oYrBV/55/MbCOeRNbaWScEvOVimjw8LTLS9&#10;8Y6ue1+JEMIuQQW1910ipStqMujGtiMOXGl7gz7AvpK6x1sIN62cRNFMGmw4NNTY0UdNxXl/MQoO&#10;cX45Zm574u/y5/Vl47NtWWVKjZ6G1RyEp8H/i+/utVbwPpmGueFNe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IK5/EAAAA3QAAAA8AAAAAAAAAAAAAAAAAmAIAAGRycy9k&#10;b3ducmV2LnhtbFBLBQYAAAAABAAEAPUAAACJAwAAAAA=&#10;" filled="f" stroked="f">
                              <v:textbox inset="0,0,0,0">
                                <w:txbxContent>
                                  <w:p w14:paraId="23FCA0FD" w14:textId="77777777" w:rsidR="006E2FA2" w:rsidRDefault="006E2FA2">
                                    <w:pPr>
                                      <w:spacing w:after="160" w:line="259" w:lineRule="auto"/>
                                      <w:ind w:left="0" w:firstLine="0"/>
                                      <w:jc w:val="left"/>
                                    </w:pPr>
                                    <w:r>
                                      <w:rPr>
                                        <w:b/>
                                        <w:color w:val="141414"/>
                                        <w:sz w:val="6"/>
                                      </w:rPr>
                                      <w:t>1</w:t>
                                    </w:r>
                                  </w:p>
                                </w:txbxContent>
                              </v:textbox>
                            </v:rect>
                            <v:rect id="Rectangle 9259" o:spid="_x0000_s2028" style="position:absolute;left:20933;top:38821;width:104614;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OBMYA&#10;AADdAAAADwAAAGRycy9kb3ducmV2LnhtbESPT2sCMRTE74LfIbyCN80qWuvWKCLIelFQ29Lj6+bt&#10;H9y8rJuo67dvCgWPw8z8hpkvW1OJGzWutKxgOIhAEKdWl5wr+Dht+m8gnEfWWFkmBQ9ysFx0O3OM&#10;tb3zgW5Hn4sAYRejgsL7OpbSpQUZdANbEwcvs41BH2STS93gPcBNJUdR9CoNlhwWCqxpXVB6Pl6N&#10;gs/h6fqVuP0Pf2eX6Xjnk32WJ0r1XtrVOwhPrX+G/9tbrWA2ms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SOBMYAAADdAAAADwAAAAAAAAAAAAAAAACYAgAAZHJz&#10;L2Rvd25yZXYueG1sUEsFBgAAAAAEAAQA9QAAAIsDAAAAAA==&#10;" filled="f" stroked="f">
                              <v:textbox inset="0,0,0,0">
                                <w:txbxContent>
                                  <w:p w14:paraId="27C13D0A" w14:textId="77777777" w:rsidR="006E2FA2" w:rsidRDefault="006E2FA2">
                                    <w:pPr>
                                      <w:spacing w:after="160" w:line="259" w:lineRule="auto"/>
                                      <w:ind w:left="0" w:firstLine="0"/>
                                      <w:jc w:val="left"/>
                                    </w:pPr>
                                    <w:r>
                                      <w:rPr>
                                        <w:b/>
                                        <w:color w:val="141414"/>
                                        <w:sz w:val="12"/>
                                      </w:rPr>
                                      <w:t>|R</w:t>
                                    </w:r>
                                  </w:p>
                                </w:txbxContent>
                              </v:textbox>
                            </v:rect>
                            <v:rect id="Rectangle 101155" o:spid="_x0000_s2029" style="position:absolute;left:72296;top:16992;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570sUA&#10;AADfAAAADwAAAGRycy9kb3ducmV2LnhtbERPy2rCQBTdC/2H4Rbc6SRFa0mdBBEkbhSqbenyNnPz&#10;oJk7aWbU+PedguDycN7LbDCtOFPvGssK4mkEgriwuuFKwftxM3kB4TyyxtYyKbiSgyx9GC0x0fbC&#10;b3Q++EqEEHYJKqi97xIpXVGTQTe1HXHgStsb9AH2ldQ9XkK4aeVTFD1Lgw2Hhho7WtdU/BxORsFH&#10;fDx95m7/zV/l72K28/m+rHKlxo/D6hWEp8HfxTf3Vof5URzP5/D/JwC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nvSxQAAAN8AAAAPAAAAAAAAAAAAAAAAAJgCAABkcnMv&#10;ZG93bnJldi54bWxQSwUGAAAAAAQABAD1AAAAigMAAAAA&#10;" filled="f" stroked="f">
                              <v:textbox inset="0,0,0,0">
                                <w:txbxContent>
                                  <w:p w14:paraId="6F48476F" w14:textId="77777777" w:rsidR="006E2FA2" w:rsidRDefault="006E2FA2">
                                    <w:pPr>
                                      <w:spacing w:after="160" w:line="259" w:lineRule="auto"/>
                                      <w:ind w:left="0" w:firstLine="0"/>
                                      <w:jc w:val="left"/>
                                    </w:pPr>
                                    <w:r>
                                      <w:rPr>
                                        <w:b/>
                                        <w:color w:val="141414"/>
                                        <w:sz w:val="8"/>
                                      </w:rPr>
                                      <w:t>1</w:t>
                                    </w:r>
                                  </w:p>
                                </w:txbxContent>
                              </v:textbox>
                            </v:rect>
                            <v:rect id="Rectangle 101156" o:spid="_x0000_s2030" style="position:absolute;left:49416;top:-5886;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lpcUA&#10;AADfAAAADwAAAGRycy9kb3ducmV2LnhtbERPy2rCQBTdF/oPwy24q5OIj5I6CSJI3ChU29Llbebm&#10;QTN3YmbU9O87BcHl4byX2WBacaHeNZYVxOMIBHFhdcOVgvfj5vkFhPPIGlvLpOCXHGTp48MSE22v&#10;/EaXg69ECGGXoILa+y6R0hU1GXRj2xEHrrS9QR9gX0nd4zWEm1ZOomguDTYcGmrsaF1T8XM4GwUf&#10;8fH8mbv9N3+Vp8V05/N9WeVKjZ6G1SsIT4O/i2/urQ7zoziezeH/TwA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OWlxQAAAN8AAAAPAAAAAAAAAAAAAAAAAJgCAABkcnMv&#10;ZG93bnJldi54bWxQSwUGAAAAAAQABAD1AAAAigMAAAAA&#10;" filled="f" stroked="f">
                              <v:textbox inset="0,0,0,0">
                                <w:txbxContent>
                                  <w:p w14:paraId="1024457B" w14:textId="77777777" w:rsidR="006E2FA2" w:rsidRDefault="006E2FA2">
                                    <w:pPr>
                                      <w:spacing w:after="160" w:line="259" w:lineRule="auto"/>
                                      <w:ind w:left="0" w:firstLine="0"/>
                                      <w:jc w:val="left"/>
                                    </w:pPr>
                                    <w:r>
                                      <w:rPr>
                                        <w:b/>
                                        <w:color w:val="141414"/>
                                        <w:sz w:val="8"/>
                                      </w:rPr>
                                      <w:t xml:space="preserve"> </w:t>
                                    </w:r>
                                  </w:p>
                                </w:txbxContent>
                              </v:textbox>
                            </v:rect>
                            <v:rect id="Rectangle 9261" o:spid="_x0000_s2031" style="position:absolute;left:46677;top:-59858;width:53126;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5Iv8YA&#10;AADdAAAADwAAAGRycy9kb3ducmV2LnhtbESPT2vCQBTE70K/w/KE3nQTEVujqxRB0kuFahWPz+zL&#10;H8y+jdlV02/fLQgeh5n5DTNfdqYWN2pdZVlBPIxAEGdWV1wo+NmtB+8gnEfWWFsmBb/kYLl46c0x&#10;0fbO33Tb+kIECLsEFZTeN4mULivJoBvahjh4uW0N+iDbQuoW7wFuajmKook0WHFYKLGhVUnZeXs1&#10;Cvbx7npI3ebEx/zyNv7y6SYvUqVe+93HDISnzj/Dj/anVjAdTWL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5Iv8YAAADdAAAADwAAAAAAAAAAAAAAAACYAgAAZHJz&#10;L2Rvd25yZXYueG1sUEsFBgAAAAAEAAQA9QAAAIsDAAAAAA==&#10;" filled="f" stroked="f">
                              <v:textbox inset="0,0,0,0">
                                <w:txbxContent>
                                  <w:p w14:paraId="03049BA1" w14:textId="77777777" w:rsidR="006E2FA2" w:rsidRDefault="006E2FA2">
                                    <w:pPr>
                                      <w:spacing w:after="160" w:line="259" w:lineRule="auto"/>
                                      <w:ind w:left="0" w:firstLine="0"/>
                                      <w:jc w:val="left"/>
                                    </w:pPr>
                                    <w:r>
                                      <w:rPr>
                                        <w:b/>
                                        <w:color w:val="141414"/>
                                        <w:sz w:val="12"/>
                                      </w:rPr>
                                      <w:t>?</w:t>
                                    </w:r>
                                  </w:p>
                                </w:txbxContent>
                              </v:textbox>
                            </v:rect>
                            <w10:anchorlock/>
                          </v:group>
                        </w:pict>
                      </mc:Fallback>
                    </mc:AlternateContent>
                  </w:r>
                </w:p>
              </w:tc>
              <w:tc>
                <w:tcPr>
                  <w:tcW w:w="182" w:type="dxa"/>
                  <w:vMerge w:val="restart"/>
                  <w:tcBorders>
                    <w:top w:val="single" w:sz="3" w:space="0" w:color="141414"/>
                    <w:left w:val="dashed" w:sz="3" w:space="0" w:color="141414"/>
                    <w:bottom w:val="single" w:sz="3" w:space="0" w:color="141414"/>
                    <w:right w:val="nil"/>
                  </w:tcBorders>
                  <w:shd w:val="clear" w:color="auto" w:fill="DCDCDC"/>
                </w:tcPr>
                <w:p w14:paraId="7C9B67CA"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70E9ADCF" w14:textId="77777777" w:rsidR="00A21FDC" w:rsidRDefault="00252176" w:rsidP="006E2FA2">
                  <w:pPr>
                    <w:framePr w:wrap="around" w:vAnchor="text" w:hAnchor="text" w:x="839" w:y="1571"/>
                    <w:spacing w:after="0" w:line="259" w:lineRule="auto"/>
                    <w:ind w:left="119" w:firstLine="0"/>
                    <w:suppressOverlap/>
                    <w:jc w:val="left"/>
                  </w:pPr>
                  <w:r>
                    <w:rPr>
                      <w:color w:val="141414"/>
                      <w:sz w:val="15"/>
                    </w:rPr>
                    <w:t>A</w:t>
                  </w:r>
                  <w:r>
                    <w:rPr>
                      <w:color w:val="141414"/>
                      <w:sz w:val="12"/>
                      <w:vertAlign w:val="subscript"/>
                    </w:rPr>
                    <w:t>2</w:t>
                  </w:r>
                </w:p>
              </w:tc>
            </w:tr>
            <w:tr w:rsidR="00A21FDC" w14:paraId="391CEB46" w14:textId="77777777">
              <w:tblPrEx>
                <w:tblCellMar>
                  <w:top w:w="84" w:type="dxa"/>
                  <w:left w:w="0" w:type="dxa"/>
                  <w:bottom w:w="0" w:type="dxa"/>
                  <w:right w:w="21" w:type="dxa"/>
                </w:tblCellMar>
              </w:tblPrEx>
              <w:trPr>
                <w:trHeight w:val="378"/>
              </w:trPr>
              <w:tc>
                <w:tcPr>
                  <w:tcW w:w="0" w:type="auto"/>
                  <w:vMerge/>
                  <w:tcBorders>
                    <w:top w:val="nil"/>
                    <w:left w:val="single" w:sz="3" w:space="0" w:color="141414"/>
                    <w:bottom w:val="single" w:sz="3" w:space="0" w:color="141414"/>
                    <w:right w:val="dashed" w:sz="3" w:space="0" w:color="141414"/>
                  </w:tcBorders>
                </w:tcPr>
                <w:p w14:paraId="42716282" w14:textId="77777777" w:rsidR="00A21FDC" w:rsidRDefault="00A21FDC" w:rsidP="006E2FA2">
                  <w:pPr>
                    <w:framePr w:wrap="around" w:vAnchor="text" w:hAnchor="text" w:x="839" w:y="1571"/>
                    <w:spacing w:after="160" w:line="259" w:lineRule="auto"/>
                    <w:ind w:left="0" w:firstLine="0"/>
                    <w:suppressOverlap/>
                    <w:jc w:val="left"/>
                  </w:pPr>
                </w:p>
              </w:tc>
              <w:tc>
                <w:tcPr>
                  <w:tcW w:w="0" w:type="auto"/>
                  <w:vMerge/>
                  <w:tcBorders>
                    <w:top w:val="nil"/>
                    <w:left w:val="dashed" w:sz="3" w:space="0" w:color="141414"/>
                    <w:bottom w:val="single" w:sz="3" w:space="0" w:color="141414"/>
                    <w:right w:val="nil"/>
                  </w:tcBorders>
                </w:tcPr>
                <w:p w14:paraId="12DCFAAF"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4289BCCD" w14:textId="77777777" w:rsidR="00A21FDC" w:rsidRDefault="00252176" w:rsidP="006E2FA2">
                  <w:pPr>
                    <w:framePr w:wrap="around" w:vAnchor="text" w:hAnchor="text" w:x="839" w:y="1571"/>
                    <w:spacing w:after="0" w:line="259" w:lineRule="auto"/>
                    <w:ind w:left="-2" w:firstLine="0"/>
                    <w:suppressOverlap/>
                    <w:jc w:val="left"/>
                  </w:pPr>
                  <w:r>
                    <w:rPr>
                      <w:b/>
                      <w:color w:val="141414"/>
                      <w:sz w:val="15"/>
                    </w:rPr>
                    <w:t>B</w:t>
                  </w:r>
                  <w:r>
                    <w:rPr>
                      <w:b/>
                      <w:color w:val="141414"/>
                      <w:sz w:val="12"/>
                      <w:vertAlign w:val="subscript"/>
                    </w:rPr>
                    <w:t>1</w:t>
                  </w:r>
                </w:p>
              </w:tc>
            </w:tr>
          </w:tbl>
          <w:p w14:paraId="257ABE5D" w14:textId="77777777" w:rsidR="00A21FDC" w:rsidRDefault="00252176">
            <w:pPr>
              <w:spacing w:after="0" w:line="259" w:lineRule="auto"/>
              <w:ind w:left="213" w:firstLine="0"/>
              <w:jc w:val="left"/>
            </w:pPr>
            <w:r>
              <w:rPr>
                <w:noProof/>
                <w:sz w:val="22"/>
              </w:rPr>
              <mc:AlternateContent>
                <mc:Choice Requires="wpg">
                  <w:drawing>
                    <wp:inline distT="0" distB="0" distL="0" distR="0" wp14:anchorId="67EF682B" wp14:editId="667C2A89">
                      <wp:extent cx="123002" cy="80583"/>
                      <wp:effectExtent l="0" t="0" r="0" b="0"/>
                      <wp:docPr id="107559" name="Group 107559"/>
                      <wp:cNvGraphicFramePr/>
                      <a:graphic xmlns:a="http://schemas.openxmlformats.org/drawingml/2006/main">
                        <a:graphicData uri="http://schemas.microsoft.com/office/word/2010/wordprocessingGroup">
                          <wpg:wgp>
                            <wpg:cNvGrpSpPr/>
                            <wpg:grpSpPr>
                              <a:xfrm>
                                <a:off x="0" y="0"/>
                                <a:ext cx="123002" cy="80583"/>
                                <a:chOff x="0" y="0"/>
                                <a:chExt cx="123002" cy="80583"/>
                              </a:xfrm>
                            </wpg:grpSpPr>
                            <wps:wsp>
                              <wps:cNvPr id="9215" name="Shape 9215"/>
                              <wps:cNvSpPr/>
                              <wps:spPr>
                                <a:xfrm>
                                  <a:off x="0" y="0"/>
                                  <a:ext cx="123002" cy="80583"/>
                                </a:xfrm>
                                <a:custGeom>
                                  <a:avLst/>
                                  <a:gdLst/>
                                  <a:ahLst/>
                                  <a:cxnLst/>
                                  <a:rect l="0" t="0" r="0" b="0"/>
                                  <a:pathLst>
                                    <a:path w="123002" h="80583">
                                      <a:moveTo>
                                        <a:pt x="0" y="0"/>
                                      </a:moveTo>
                                      <a:lnTo>
                                        <a:pt x="123002" y="3477"/>
                                      </a:lnTo>
                                      <a:lnTo>
                                        <a:pt x="26985" y="80583"/>
                                      </a:lnTo>
                                      <a:cubicBezTo>
                                        <a:pt x="36275" y="50501"/>
                                        <a:pt x="25481" y="17936"/>
                                        <a:pt x="0" y="0"/>
                                      </a:cubicBezTo>
                                      <a:close/>
                                    </a:path>
                                  </a:pathLst>
                                </a:custGeom>
                                <a:ln w="6266"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EA264F8" id="Group 107559" o:spid="_x0000_s1026" style="width:9.7pt;height:6.35pt;mso-position-horizontal-relative:char;mso-position-vertical-relative:line" coordsize="123002,8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">
                      <v:shape id="Shape 9215" o:spid="_x0000_s1027" style="position:absolute;width:123002;height:80583;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i1W8UA&#10;AADdAAAADwAAAGRycy9kb3ducmV2LnhtbESPUWvCQBCE3wv+h2OFvtWLAatNPUWEglQo1Or7crcm&#10;wdxezG1N2l/fKxT6OMzMN8xyPfhG3aiLdWAD00kGitgGV3Np4Pjx8rAAFQXZYROYDHxRhPVqdLfE&#10;woWe3+l2kFIlCMcCDVQibaF1tBV5jJPQEifvHDqPkmRXatdhn+C+0XmWPWqPNaeFClvaVmQvh09v&#10;oN/XR/8t8xNe5ZXt1u7tWz435n48bJ5BCQ3yH/5r75yBp3w6g9836Qn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LVbxQAAAN0AAAAPAAAAAAAAAAAAAAAAAJgCAABkcnMv&#10;ZG93bnJldi54bWxQSwUGAAAAAAQABAD1AAAAigMAAAAA&#10;" path="m,l123002,3477,26985,80583c36275,50501,25481,17936,,xe" fillcolor="black" strokeweight=".17406mm">
                        <v:path arrowok="t" textboxrect="0,0,123002,80583"/>
                      </v:shape>
                      <w10:anchorlock/>
                    </v:group>
                  </w:pict>
                </mc:Fallback>
              </mc:AlternateContent>
            </w:r>
          </w:p>
        </w:tc>
        <w:tc>
          <w:tcPr>
            <w:tcW w:w="1569" w:type="dxa"/>
            <w:tcBorders>
              <w:top w:val="nil"/>
              <w:left w:val="single" w:sz="3" w:space="0" w:color="646464"/>
              <w:bottom w:val="single" w:sz="3" w:space="0" w:color="646464"/>
              <w:right w:val="nil"/>
            </w:tcBorders>
            <w:vAlign w:val="bottom"/>
          </w:tcPr>
          <w:p w14:paraId="70E5B8C5" w14:textId="77777777" w:rsidR="00A21FDC" w:rsidRDefault="00252176">
            <w:pPr>
              <w:tabs>
                <w:tab w:val="right" w:pos="1569"/>
              </w:tabs>
              <w:spacing w:after="0" w:line="259" w:lineRule="auto"/>
              <w:ind w:left="0" w:firstLine="0"/>
              <w:jc w:val="left"/>
            </w:pPr>
            <w:r>
              <w:rPr>
                <w:color w:val="141414"/>
                <w:sz w:val="30"/>
              </w:rPr>
              <w:t>H</w:t>
            </w:r>
            <w:r>
              <w:rPr>
                <w:noProof/>
                <w:sz w:val="22"/>
              </w:rPr>
              <mc:AlternateContent>
                <mc:Choice Requires="wpg">
                  <w:drawing>
                    <wp:inline distT="0" distB="0" distL="0" distR="0" wp14:anchorId="4478BFB5" wp14:editId="675F58D8">
                      <wp:extent cx="723205" cy="1297465"/>
                      <wp:effectExtent l="0" t="0" r="0" b="0"/>
                      <wp:docPr id="108502" name="Group 108502"/>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134148" name="Shape 134148"/>
                              <wps:cNvSpPr/>
                              <wps:spPr>
                                <a:xfrm>
                                  <a:off x="242662"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149" name="Shape 134149"/>
                              <wps:cNvSpPr/>
                              <wps:spPr>
                                <a:xfrm>
                                  <a:off x="362149" y="816923"/>
                                  <a:ext cx="120797" cy="480543"/>
                                </a:xfrm>
                                <a:custGeom>
                                  <a:avLst/>
                                  <a:gdLst/>
                                  <a:ahLst/>
                                  <a:cxnLst/>
                                  <a:rect l="0" t="0" r="0" b="0"/>
                                  <a:pathLst>
                                    <a:path w="120797" h="480543">
                                      <a:moveTo>
                                        <a:pt x="0" y="0"/>
                                      </a:moveTo>
                                      <a:lnTo>
                                        <a:pt x="120797" y="0"/>
                                      </a:lnTo>
                                      <a:lnTo>
                                        <a:pt x="120797"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9087" name="Rectangle 9087"/>
                              <wps:cNvSpPr/>
                              <wps:spPr>
                                <a:xfrm>
                                  <a:off x="260128" y="970035"/>
                                  <a:ext cx="82575" cy="187007"/>
                                </a:xfrm>
                                <a:prstGeom prst="rect">
                                  <a:avLst/>
                                </a:prstGeom>
                                <a:ln>
                                  <a:noFill/>
                                </a:ln>
                              </wps:spPr>
                              <wps:txbx>
                                <w:txbxContent>
                                  <w:p w14:paraId="5B1BF672"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088" name="Rectangle 9088"/>
                              <wps:cNvSpPr/>
                              <wps:spPr>
                                <a:xfrm>
                                  <a:off x="322261" y="1042784"/>
                                  <a:ext cx="33067" cy="96754"/>
                                </a:xfrm>
                                <a:prstGeom prst="rect">
                                  <a:avLst/>
                                </a:prstGeom>
                                <a:ln>
                                  <a:noFill/>
                                </a:ln>
                              </wps:spPr>
                              <wps:txbx>
                                <w:txbxContent>
                                  <w:p w14:paraId="1D2DD1DC"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089" name="Rectangle 9089"/>
                              <wps:cNvSpPr/>
                              <wps:spPr>
                                <a:xfrm>
                                  <a:off x="377886" y="970035"/>
                                  <a:ext cx="85259" cy="187007"/>
                                </a:xfrm>
                                <a:prstGeom prst="rect">
                                  <a:avLst/>
                                </a:prstGeom>
                                <a:ln>
                                  <a:noFill/>
                                </a:ln>
                              </wps:spPr>
                              <wps:txbx>
                                <w:txbxContent>
                                  <w:p w14:paraId="6CFF56DD"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090" name="Rectangle 9090"/>
                              <wps:cNvSpPr/>
                              <wps:spPr>
                                <a:xfrm>
                                  <a:off x="442083" y="1042784"/>
                                  <a:ext cx="33067" cy="96754"/>
                                </a:xfrm>
                                <a:prstGeom prst="rect">
                                  <a:avLst/>
                                </a:prstGeom>
                                <a:ln>
                                  <a:noFill/>
                                </a:ln>
                              </wps:spPr>
                              <wps:txbx>
                                <w:txbxContent>
                                  <w:p w14:paraId="10FFF61C"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50" name="Shape 134150"/>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51" name="Shape 134151"/>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52" name="Shape 134152"/>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118" name="Rectangle 9118"/>
                              <wps:cNvSpPr/>
                              <wps:spPr>
                                <a:xfrm>
                                  <a:off x="558931" y="46069"/>
                                  <a:ext cx="85259" cy="187008"/>
                                </a:xfrm>
                                <a:prstGeom prst="rect">
                                  <a:avLst/>
                                </a:prstGeom>
                                <a:ln>
                                  <a:noFill/>
                                </a:ln>
                              </wps:spPr>
                              <wps:txbx>
                                <w:txbxContent>
                                  <w:p w14:paraId="4FC892DC"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19" name="Rectangle 9119"/>
                              <wps:cNvSpPr/>
                              <wps:spPr>
                                <a:xfrm>
                                  <a:off x="623129" y="118818"/>
                                  <a:ext cx="33067" cy="96754"/>
                                </a:xfrm>
                                <a:prstGeom prst="rect">
                                  <a:avLst/>
                                </a:prstGeom>
                                <a:ln>
                                  <a:noFill/>
                                </a:ln>
                              </wps:spPr>
                              <wps:txbx>
                                <w:txbxContent>
                                  <w:p w14:paraId="71A8D083"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120" name="Rectangle 9120"/>
                              <wps:cNvSpPr/>
                              <wps:spPr>
                                <a:xfrm>
                                  <a:off x="557377" y="286521"/>
                                  <a:ext cx="85259" cy="187007"/>
                                </a:xfrm>
                                <a:prstGeom prst="rect">
                                  <a:avLst/>
                                </a:prstGeom>
                                <a:ln>
                                  <a:noFill/>
                                </a:ln>
                              </wps:spPr>
                              <wps:txbx>
                                <w:txbxContent>
                                  <w:p w14:paraId="5CA82ED6"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21" name="Rectangle 9121"/>
                              <wps:cNvSpPr/>
                              <wps:spPr>
                                <a:xfrm>
                                  <a:off x="621574" y="359269"/>
                                  <a:ext cx="33067" cy="96754"/>
                                </a:xfrm>
                                <a:prstGeom prst="rect">
                                  <a:avLst/>
                                </a:prstGeom>
                                <a:ln>
                                  <a:noFill/>
                                </a:ln>
                              </wps:spPr>
                              <wps:txbx>
                                <w:txbxContent>
                                  <w:p w14:paraId="60C32986"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122" name="Rectangle 9122"/>
                              <wps:cNvSpPr/>
                              <wps:spPr>
                                <a:xfrm>
                                  <a:off x="317576" y="166377"/>
                                  <a:ext cx="85259" cy="187008"/>
                                </a:xfrm>
                                <a:prstGeom prst="rect">
                                  <a:avLst/>
                                </a:prstGeom>
                                <a:ln>
                                  <a:noFill/>
                                </a:ln>
                              </wps:spPr>
                              <wps:txbx>
                                <w:txbxContent>
                                  <w:p w14:paraId="023880F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23" name="Rectangle 9123"/>
                              <wps:cNvSpPr/>
                              <wps:spPr>
                                <a:xfrm>
                                  <a:off x="381774" y="239127"/>
                                  <a:ext cx="33067" cy="96754"/>
                                </a:xfrm>
                                <a:prstGeom prst="rect">
                                  <a:avLst/>
                                </a:prstGeom>
                                <a:ln>
                                  <a:noFill/>
                                </a:ln>
                              </wps:spPr>
                              <wps:txbx>
                                <w:txbxContent>
                                  <w:p w14:paraId="5A4060D0"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126" name="Rectangle 9126"/>
                              <wps:cNvSpPr/>
                              <wps:spPr>
                                <a:xfrm>
                                  <a:off x="253182" y="555056"/>
                                  <a:ext cx="68280" cy="149446"/>
                                </a:xfrm>
                                <a:prstGeom prst="rect">
                                  <a:avLst/>
                                </a:prstGeom>
                                <a:ln>
                                  <a:noFill/>
                                </a:ln>
                              </wps:spPr>
                              <wps:txbx>
                                <w:txbxContent>
                                  <w:p w14:paraId="07AAC1EE"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127" name="Rectangle 9127"/>
                              <wps:cNvSpPr/>
                              <wps:spPr>
                                <a:xfrm>
                                  <a:off x="304595" y="582379"/>
                                  <a:ext cx="44277" cy="129276"/>
                                </a:xfrm>
                                <a:prstGeom prst="rect">
                                  <a:avLst/>
                                </a:prstGeom>
                                <a:ln>
                                  <a:noFill/>
                                </a:ln>
                              </wps:spPr>
                              <wps:txbx>
                                <w:txbxContent>
                                  <w:p w14:paraId="3B9B37D4"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9129" name="Rectangle 9129"/>
                              <wps:cNvSpPr/>
                              <wps:spPr>
                                <a:xfrm>
                                  <a:off x="48648" y="314471"/>
                                  <a:ext cx="65140" cy="1100071"/>
                                </a:xfrm>
                                <a:prstGeom prst="rect">
                                  <a:avLst/>
                                </a:prstGeom>
                                <a:ln>
                                  <a:noFill/>
                                </a:ln>
                              </wps:spPr>
                              <wps:txbx>
                                <w:txbxContent>
                                  <w:p w14:paraId="079AF4DF"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132" name="Shape 9132"/>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133" name="Shape 9133"/>
                              <wps:cNvSpPr/>
                              <wps:spPr>
                                <a:xfrm>
                                  <a:off x="121593" y="994406"/>
                                  <a:ext cx="80531" cy="122946"/>
                                </a:xfrm>
                                <a:custGeom>
                                  <a:avLst/>
                                  <a:gdLst/>
                                  <a:ahLst/>
                                  <a:cxnLst/>
                                  <a:rect l="0" t="0" r="0" b="0"/>
                                  <a:pathLst>
                                    <a:path w="80531" h="122946">
                                      <a:moveTo>
                                        <a:pt x="80531" y="0"/>
                                      </a:moveTo>
                                      <a:lnTo>
                                        <a:pt x="77101" y="122946"/>
                                      </a:lnTo>
                                      <a:lnTo>
                                        <a:pt x="0" y="26941"/>
                                      </a:lnTo>
                                      <a:cubicBezTo>
                                        <a:pt x="30030" y="36234"/>
                                        <a:pt x="62607" y="25437"/>
                                        <a:pt x="80531"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53" name="Shape 134153"/>
                              <wps:cNvSpPr/>
                              <wps:spPr>
                                <a:xfrm>
                                  <a:off x="482933"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54" name="Shape 134154"/>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147" name="Rectangle 9147"/>
                              <wps:cNvSpPr/>
                              <wps:spPr>
                                <a:xfrm>
                                  <a:off x="558474" y="849900"/>
                                  <a:ext cx="85259" cy="187007"/>
                                </a:xfrm>
                                <a:prstGeom prst="rect">
                                  <a:avLst/>
                                </a:prstGeom>
                                <a:ln>
                                  <a:noFill/>
                                </a:ln>
                              </wps:spPr>
                              <wps:txbx>
                                <w:txbxContent>
                                  <w:p w14:paraId="3F417A26"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48" name="Rectangle 9148"/>
                              <wps:cNvSpPr/>
                              <wps:spPr>
                                <a:xfrm>
                                  <a:off x="622671" y="922648"/>
                                  <a:ext cx="33067" cy="96755"/>
                                </a:xfrm>
                                <a:prstGeom prst="rect">
                                  <a:avLst/>
                                </a:prstGeom>
                                <a:ln>
                                  <a:noFill/>
                                </a:ln>
                              </wps:spPr>
                              <wps:txbx>
                                <w:txbxContent>
                                  <w:p w14:paraId="3A690452"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149" name="Rectangle 9149"/>
                              <wps:cNvSpPr/>
                              <wps:spPr>
                                <a:xfrm>
                                  <a:off x="558274" y="1089624"/>
                                  <a:ext cx="85259" cy="187007"/>
                                </a:xfrm>
                                <a:prstGeom prst="rect">
                                  <a:avLst/>
                                </a:prstGeom>
                                <a:ln>
                                  <a:noFill/>
                                </a:ln>
                              </wps:spPr>
                              <wps:txbx>
                                <w:txbxContent>
                                  <w:p w14:paraId="0BBBF16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150" name="Rectangle 9150"/>
                              <wps:cNvSpPr/>
                              <wps:spPr>
                                <a:xfrm>
                                  <a:off x="622472" y="1162372"/>
                                  <a:ext cx="33067" cy="96754"/>
                                </a:xfrm>
                                <a:prstGeom prst="rect">
                                  <a:avLst/>
                                </a:prstGeom>
                                <a:ln>
                                  <a:noFill/>
                                </a:ln>
                              </wps:spPr>
                              <wps:txbx>
                                <w:txbxContent>
                                  <w:p w14:paraId="401440F8"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168" name="Shape 9168"/>
                              <wps:cNvSpPr/>
                              <wps:spPr>
                                <a:xfrm>
                                  <a:off x="463928" y="607958"/>
                                  <a:ext cx="36233" cy="36221"/>
                                </a:xfrm>
                                <a:custGeom>
                                  <a:avLst/>
                                  <a:gdLst/>
                                  <a:ahLst/>
                                  <a:cxnLst/>
                                  <a:rect l="0" t="0" r="0" b="0"/>
                                  <a:pathLst>
                                    <a:path w="36233" h="36221">
                                      <a:moveTo>
                                        <a:pt x="18116" y="0"/>
                                      </a:moveTo>
                                      <a:cubicBezTo>
                                        <a:pt x="28112" y="0"/>
                                        <a:pt x="36233" y="8109"/>
                                        <a:pt x="36233" y="18116"/>
                                      </a:cubicBezTo>
                                      <a:cubicBezTo>
                                        <a:pt x="36233" y="28148"/>
                                        <a:pt x="28112" y="36221"/>
                                        <a:pt x="18116" y="36221"/>
                                      </a:cubicBezTo>
                                      <a:cubicBezTo>
                                        <a:pt x="8121" y="36221"/>
                                        <a:pt x="0" y="28148"/>
                                        <a:pt x="0" y="18116"/>
                                      </a:cubicBezTo>
                                      <a:cubicBezTo>
                                        <a:pt x="0" y="8109"/>
                                        <a:pt x="8121" y="0"/>
                                        <a:pt x="18116" y="0"/>
                                      </a:cubicBezTo>
                                      <a:close/>
                                    </a:path>
                                  </a:pathLst>
                                </a:custGeom>
                                <a:ln w="0" cap="flat">
                                  <a:custDash>
                                    <a:ds d="37843" sp="75686"/>
                                  </a:custDash>
                                  <a:miter lim="100000"/>
                                </a:ln>
                              </wps:spPr>
                              <wps:style>
                                <a:lnRef idx="0">
                                  <a:srgbClr val="000000">
                                    <a:alpha val="0"/>
                                  </a:srgbClr>
                                </a:lnRef>
                                <a:fillRef idx="1">
                                  <a:srgbClr val="141414"/>
                                </a:fillRef>
                                <a:effectRef idx="0">
                                  <a:scrgbClr r="0" g="0" b="0"/>
                                </a:effectRef>
                                <a:fontRef idx="none"/>
                              </wps:style>
                              <wps:bodyPr/>
                            </wps:wsp>
                            <wps:wsp>
                              <wps:cNvPr id="9169" name="Shape 9169"/>
                              <wps:cNvSpPr/>
                              <wps:spPr>
                                <a:xfrm>
                                  <a:off x="386825" y="624706"/>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170" name="Shape 9170"/>
                              <wps:cNvSpPr/>
                              <wps:spPr>
                                <a:xfrm>
                                  <a:off x="482933" y="624706"/>
                                  <a:ext cx="96109" cy="96108"/>
                                </a:xfrm>
                                <a:custGeom>
                                  <a:avLst/>
                                  <a:gdLst/>
                                  <a:ahLst/>
                                  <a:cxnLst/>
                                  <a:rect l="0" t="0" r="0" b="0"/>
                                  <a:pathLst>
                                    <a:path w="96109" h="96108">
                                      <a:moveTo>
                                        <a:pt x="0" y="0"/>
                                      </a:moveTo>
                                      <a:lnTo>
                                        <a:pt x="0" y="96108"/>
                                      </a:lnTo>
                                      <a:lnTo>
                                        <a:pt x="96109"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4478BFB5" id="Group 108502" o:spid="_x0000_s2032"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">
                      <v:shape id="Shape 134148" o:spid="_x0000_s2033" style="position:absolute;left:2426;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5MqcEA&#10;AADfAAAADwAAAGRycy9kb3ducmV2LnhtbERPTWvCQBC9F/wPywje6sZGSo2uYoWCXixNxPOQHZNg&#10;djZkt5r++85B8Ph436vN4Fp1oz40ng3Mpgko4tLbhisDp+Lr9QNUiMgWW89k4I8CbNajlxVm1t/5&#10;h255rJSEcMjQQB1jl2kdypochqnviIW7+N5hFNhX2vZ4l3DX6rckedcOG5aGGjva1VRe818nJd8F&#10;F0UT3K6k8+Kgj2n+eUqNmYyH7RJUpCE+xQ/33sr8dD6by2D5IwD0+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uTKnBAAAA3wAAAA8AAAAAAAAAAAAAAAAAmAIAAGRycy9kb3du&#10;cmV2LnhtbFBLBQYAAAAABAAEAPUAAACGAwAAAAA=&#10;" path="m,l119475,r,480543l,480543,,e" fillcolor="#dcdcdc" strokecolor="#141414" strokeweight=".1335mm">
                        <v:stroke miterlimit="1" joinstyle="miter" endcap="round"/>
                        <v:path arrowok="t" textboxrect="0,0,119475,480543"/>
                      </v:shape>
                      <v:shape id="Shape 134149" o:spid="_x0000_s2034" style="position:absolute;left:3621;top:8169;width:1208;height:4805;visibility:visible;mso-wrap-style:square;v-text-anchor:top" coordsize="120797,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fk4MQA&#10;AADfAAAADwAAAGRycy9kb3ducmV2LnhtbERP3WrCMBS+H/gO4Qi701Qtc3bGorKB23Bg9QEOzVlb&#10;bE5Kk9bu7ZeBsMuP73+dDqYWPbWusqxgNo1AEOdWV1wouJzfJs8gnEfWWFsmBT/kIN2MHtaYaHvj&#10;E/WZL0QIYZeggtL7JpHS5SUZdFPbEAfu27YGfYBtIXWLtxBuajmPoidpsOLQUGJD+5Lya9YZBV/d&#10;hzu+H+yyy1YxR8XniV7znVKP42H7AsLT4P/Fd/dBh/mLeBav4O9PA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5ODEAAAA3wAAAA8AAAAAAAAAAAAAAAAAmAIAAGRycy9k&#10;b3ducmV2LnhtbFBLBQYAAAAABAAEAPUAAACJAwAAAAA=&#10;" path="m,l120797,r,480543l,480543,,e" fillcolor="#dcdcdc" strokecolor="#141414" strokeweight=".1335mm">
                        <v:stroke miterlimit="1" joinstyle="miter" endcap="round"/>
                        <v:path arrowok="t" textboxrect="0,0,120797,480543"/>
                      </v:shape>
                      <v:rect id="Rectangle 9087" o:spid="_x0000_s2035" style="position:absolute;left:2601;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24aMcA&#10;AADdAAAADwAAAGRycy9kb3ducmV2LnhtbESPT2vCQBTE74V+h+UVequb9lCTmI1I/6DHagT19sg+&#10;k2D2bchuTeqn7wqCx2FmfsNk89G04ky9aywreJ1EIIhLqxuuFGyL75cYhPPIGlvLpOCPHMzzx4cM&#10;U20HXtN54ysRIOxSVFB736VSurImg25iO+LgHW1v0AfZV1L3OAS4aeVbFL1Lgw2HhRo7+qipPG1+&#10;jYJl3C32K3sZqvbrsNz97JLPIvFKPT+NixkIT6O/h2/tlVaQRP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duGjHAAAA3QAAAA8AAAAAAAAAAAAAAAAAmAIAAGRy&#10;cy9kb3ducmV2LnhtbFBLBQYAAAAABAAEAPUAAACMAwAAAAA=&#10;" filled="f" stroked="f">
                        <v:textbox inset="0,0,0,0">
                          <w:txbxContent>
                            <w:p w14:paraId="5B1BF672" w14:textId="77777777" w:rsidR="006E2FA2" w:rsidRDefault="006E2FA2">
                              <w:pPr>
                                <w:spacing w:after="160" w:line="259" w:lineRule="auto"/>
                                <w:ind w:left="0" w:firstLine="0"/>
                                <w:jc w:val="left"/>
                              </w:pPr>
                              <w:r>
                                <w:rPr>
                                  <w:color w:val="141414"/>
                                  <w:w w:val="121"/>
                                  <w:sz w:val="15"/>
                                </w:rPr>
                                <w:t>R</w:t>
                              </w:r>
                            </w:p>
                          </w:txbxContent>
                        </v:textbox>
                      </v:rect>
                      <v:rect id="Rectangle 9088" o:spid="_x0000_s2036" style="position:absolute;left:3222;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sGsIA&#10;AADdAAAADwAAAGRycy9kb3ducmV2LnhtbERPy4rCMBTdD/gP4QruxlQX0naMIj7QpVpBZ3dp7rRl&#10;mpvSRFv9erMYmOXhvOfL3tTiQa2rLCuYjCMQxLnVFRcKLtnuMwbhPLLG2jIpeJKD5WLwMcdU245P&#10;9Dj7QoQQdikqKL1vUildXpJBN7YNceB+bGvQB9gWUrfYhXBTy2kUzaTBikNDiQ2tS8p/z3ejYB83&#10;q9vBvrqi3n7vr8drsskSr9Ro2K++QHjq/b/4z33QCpIoD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iwawgAAAN0AAAAPAAAAAAAAAAAAAAAAAJgCAABkcnMvZG93&#10;bnJldi54bWxQSwUGAAAAAAQABAD1AAAAhwMAAAAA&#10;" filled="f" stroked="f">
                        <v:textbox inset="0,0,0,0">
                          <w:txbxContent>
                            <w:p w14:paraId="1D2DD1DC"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089" o:spid="_x0000_s2037" style="position:absolute;left:3778;top:970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6Jgc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KE7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6JgcYAAADdAAAADwAAAAAAAAAAAAAAAACYAgAAZHJz&#10;L2Rvd25yZXYueG1sUEsFBgAAAAAEAAQA9QAAAIsDAAAAAA==&#10;" filled="f" stroked="f">
                        <v:textbox inset="0,0,0,0">
                          <w:txbxContent>
                            <w:p w14:paraId="6CFF56DD" w14:textId="77777777" w:rsidR="006E2FA2" w:rsidRDefault="006E2FA2">
                              <w:pPr>
                                <w:spacing w:after="160" w:line="259" w:lineRule="auto"/>
                                <w:ind w:left="0" w:firstLine="0"/>
                                <w:jc w:val="left"/>
                              </w:pPr>
                              <w:r>
                                <w:rPr>
                                  <w:color w:val="141414"/>
                                  <w:w w:val="118"/>
                                  <w:sz w:val="15"/>
                                </w:rPr>
                                <w:t>A</w:t>
                              </w:r>
                            </w:p>
                          </w:txbxContent>
                        </v:textbox>
                      </v:rect>
                      <v:rect id="Rectangle 9090" o:spid="_x0000_s2038" style="position:absolute;left:4420;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22wcMA&#10;AADdAAAADwAAAGRycy9kb3ducmV2LnhtbERPTWuDQBC9F/oflink1qzNoajJKqFtSI6NFmxugztR&#10;iTsr7jaa/vrsodDj431v8tn04kqj6ywreFlGIIhrqztuFHyVu+cYhPPIGnvLpOBGDvLs8WGDqbYT&#10;H+la+EaEEHYpKmi9H1IpXd2SQbe0A3HgznY06AMcG6lHnEK46eUqil6lwY5DQ4sDvbVUX4ofo2Af&#10;D9vvg/2dmv7jtK8+q+S9TLxSi6d5uwbhafb/4j/3QStIoiTsD2/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22wcMAAADdAAAADwAAAAAAAAAAAAAAAACYAgAAZHJzL2Rv&#10;d25yZXYueG1sUEsFBgAAAAAEAAQA9QAAAIgDAAAAAA==&#10;" filled="f" stroked="f">
                        <v:textbox inset="0,0,0,0">
                          <w:txbxContent>
                            <w:p w14:paraId="10FFF61C"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50" o:spid="_x0000_s2039"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ZsQA&#10;AADfAAAADwAAAGRycy9kb3ducmV2LnhtbERPS2vCQBC+C/6HZYReRDe2GiR1ldIHrd58XHobstMk&#10;NTsbslsT/33nIHj8+N6rTe9qdaE2VJ4NzKYJKOLc24oLA6fjx2QJKkRki7VnMnClAJv1cLDCzPqO&#10;93Q5xEJJCIcMDZQxNpnWIS/JYZj6hli4H986jALbQtsWOwl3tX5MklQ7rFgaSmzotaT8fPhzBlL0&#10;FV67+nf+/bY7j1NK9tvPd2MeRv3LM6hIfbyLb+4vK/Of5rOFPJA/Ak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R62bEAAAA3wAAAA8AAAAAAAAAAAAAAAAAmAIAAGRycy9k&#10;b3ducmV2LnhtbFBLBQYAAAAABAAEAPUAAACJAwAAAAA=&#10;" path="m,l240271,r,480543l,480543,,e" fillcolor="#dcdcdc" strokecolor="#141414" strokeweight=".1335mm">
                        <v:stroke endcap="round"/>
                        <v:path arrowok="t" textboxrect="0,0,240271,480543"/>
                      </v:shape>
                      <v:shape id="Shape 134151" o:spid="_x0000_s2040"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9pcMA&#10;AADfAAAADwAAAGRycy9kb3ducmV2LnhtbERP3WrCMBS+H+wdwhl4UzSpbqKdUcZkuCuHPw9waM6a&#10;YnNSmmjr2y+DwS4/vv/VZnCNuFEXas8a8okCQVx6U3Ol4Xz6GC9AhIhssPFMGu4UYLN+fFhhYXzP&#10;B7odYyVSCIcCNdgY20LKUFpyGCa+JU7ct+8cxgS7SpoO+xTuGjlVai4d1pwaLLb0bqm8HK9Og9pt&#10;6+vya3929tJTltEOMzXTevQ0vL2CiDTEf/Gf+9Ok+bPn/CWH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v9pcMAAADfAAAADwAAAAAAAAAAAAAAAACYAgAAZHJzL2Rv&#10;d25yZXYueG1sUEsFBgAAAAAEAAQA9QAAAIgDAAAAAA==&#10;" path="m,l240271,r,240271l,240271,,e" fillcolor="#dcdcdc" strokecolor="#141414" strokeweight=".1335mm">
                        <v:stroke endcap="round"/>
                        <v:path arrowok="t" textboxrect="0,0,240271,240271"/>
                      </v:shape>
                      <v:shape id="Shape 134152" o:spid="_x0000_s2041"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lj0sMA&#10;AADfAAAADwAAAGRycy9kb3ducmV2LnhtbERPW2vCMBR+F/YfwhnspWjiFdcZZWwMfdrw8gMOzVlT&#10;bE5KE2337xdB8PHju682vavFldpQedYwHikQxIU3FZcaTsev4RJEiMgGa8+k4Y8CbNZPgxXmxne8&#10;p+shliKFcMhRg42xyaUMhSWHYeQb4sT9+tZhTLAtpWmxS+GulhOlFtJhxanBYkMflorz4eI0qO1n&#10;dXn9+T45e+4oy2iLmZpq/fLcv7+BiNTHh/ju3pk0fzobzydw+5MA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lj0sMAAADfAAAADwAAAAAAAAAAAAAAAACYAgAAZHJzL2Rv&#10;d25yZXYueG1sUEsFBgAAAAAEAAQA9QAAAIgDAAAAAA==&#10;" path="m,l240271,r,240271l,240271,,e" fillcolor="#dcdcdc" strokecolor="#141414" strokeweight=".1335mm">
                        <v:stroke endcap="round"/>
                        <v:path arrowok="t" textboxrect="0,0,240271,240271"/>
                      </v:shape>
                      <v:rect id="Rectangle 9118" o:spid="_x0000_s2042"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2AMQA&#10;AADdAAAADwAAAGRycy9kb3ducmV2LnhtbERPTWuDQBC9B/oflin0FldzKGqzCaFtiMcmBmxugztR&#10;qTsr7jba/vrsodDj432vt7PpxY1G11lWkEQxCOLa6o4bBedyv0xBOI+ssbdMCn7IwXbzsFhjru3E&#10;R7qdfCNCCLscFbTeD7mUrm7JoIvsQBy4qx0N+gDHRuoRpxBuermK42dpsOPQ0OJAry3VX6dvo+CQ&#10;DrvPwv5OTf9+OVQfVfZWZl6pp8d59wLC0+z/xX/uQivIkiTMDW/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ptgDEAAAA3QAAAA8AAAAAAAAAAAAAAAAAmAIAAGRycy9k&#10;b3ducmV2LnhtbFBLBQYAAAAABAAEAPUAAACJAwAAAAA=&#10;" filled="f" stroked="f">
                        <v:textbox inset="0,0,0,0">
                          <w:txbxContent>
                            <w:p w14:paraId="4FC892DC" w14:textId="77777777" w:rsidR="006E2FA2" w:rsidRDefault="006E2FA2">
                              <w:pPr>
                                <w:spacing w:after="160" w:line="259" w:lineRule="auto"/>
                                <w:ind w:left="0" w:firstLine="0"/>
                                <w:jc w:val="left"/>
                              </w:pPr>
                              <w:r>
                                <w:rPr>
                                  <w:color w:val="141414"/>
                                  <w:w w:val="118"/>
                                  <w:sz w:val="15"/>
                                </w:rPr>
                                <w:t>A</w:t>
                              </w:r>
                            </w:p>
                          </w:txbxContent>
                        </v:textbox>
                      </v:rect>
                      <v:rect id="Rectangle 9119" o:spid="_x0000_s2043"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Tm8UA&#10;AADdAAAADwAAAGRycy9kb3ducmV2LnhtbESPT4vCMBTE78J+h/AWvGlaD2K7RhF3RY/rH3C9PZpn&#10;W2xeShNt3U9vBMHjMDO/YabzzlTiRo0rLSuIhxEI4szqknMFh/1qMAHhPLLGyjIpuJOD+eyjN8VU&#10;25a3dNv5XAQIuxQVFN7XqZQuK8igG9qaOHhn2xj0QTa51A22AW4qOYqisTRYclgosKZlQdlldzUK&#10;1pN68bex/21e/ZzWx99j8r1PvFL9z27xBcJT59/hV3ujFSRx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RObxQAAAN0AAAAPAAAAAAAAAAAAAAAAAJgCAABkcnMv&#10;ZG93bnJldi54bWxQSwUGAAAAAAQABAD1AAAAigMAAAAA&#10;" filled="f" stroked="f">
                        <v:textbox inset="0,0,0,0">
                          <w:txbxContent>
                            <w:p w14:paraId="71A8D083"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120" o:spid="_x0000_s2044"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wu8QA&#10;AADdAAAADwAAAGRycy9kb3ducmV2LnhtbERPTWuDQBC9F/Iflin01qzJIajNKqFpicfUFNLeBneq&#10;UndW3I3a/PruIZDj431v89l0YqTBtZYVrJYRCOLK6pZrBZ+n9+cYhPPIGjvLpOCPHOTZ4mGLqbYT&#10;f9BY+lqEEHYpKmi871MpXdWQQbe0PXHgfuxg0Ac41FIPOIVw08l1FG2kwZZDQ4M9vTZU/ZYXo+AQ&#10;97uvwl6nunv7PpyP52R/SrxST4/z7gWEp9nfxTd3oRUkq3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cLvEAAAA3QAAAA8AAAAAAAAAAAAAAAAAmAIAAGRycy9k&#10;b3ducmV2LnhtbFBLBQYAAAAABAAEAPUAAACJAwAAAAA=&#10;" filled="f" stroked="f">
                        <v:textbox inset="0,0,0,0">
                          <w:txbxContent>
                            <w:p w14:paraId="5CA82ED6" w14:textId="77777777" w:rsidR="006E2FA2" w:rsidRDefault="006E2FA2">
                              <w:pPr>
                                <w:spacing w:after="160" w:line="259" w:lineRule="auto"/>
                                <w:ind w:left="0" w:firstLine="0"/>
                                <w:jc w:val="left"/>
                              </w:pPr>
                              <w:r>
                                <w:rPr>
                                  <w:color w:val="141414"/>
                                  <w:w w:val="118"/>
                                  <w:sz w:val="15"/>
                                </w:rPr>
                                <w:t>A</w:t>
                              </w:r>
                            </w:p>
                          </w:txbxContent>
                        </v:textbox>
                      </v:rect>
                      <v:rect id="Rectangle 9121" o:spid="_x0000_s2045"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IMYA&#10;AADdAAAADwAAAGRycy9kb3ducmV2LnhtbESPQWvCQBSE7wX/w/IKvdVNPJQkZiNSW/RojaDeHtnX&#10;JDT7NmS3JvXXdwsFj8PMfMPkq8l04kqDay0riOcRCOLK6pZrBcfy/TkB4Tyyxs4yKfghB6ti9pBj&#10;pu3IH3Q9+FoECLsMFTTe95mUrmrIoJvbnjh4n3Yw6IMcaqkHHAPcdHIRRS/SYMthocGeXhuqvg7f&#10;RsE26dfnnb2Ndfd22Z72p3RTpl6pp8dpvQThafL38H97pxWk8SK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IMYAAADdAAAADwAAAAAAAAAAAAAAAACYAgAAZHJz&#10;L2Rvd25yZXYueG1sUEsFBgAAAAAEAAQA9QAAAIsDAAAAAA==&#10;" filled="f" stroked="f">
                        <v:textbox inset="0,0,0,0">
                          <w:txbxContent>
                            <w:p w14:paraId="60C32986"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122" o:spid="_x0000_s2046"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1LV8YA&#10;AADdAAAADwAAAGRycy9kb3ducmV2LnhtbESPQWvCQBSE7wX/w/KE3uomOZQkuopoSzxaU7DeHtnX&#10;JDT7NmS3JvXXdwsFj8PMfMOsNpPpxJUG11pWEC8iEMSV1S3XCt7L16cUhPPIGjvLpOCHHGzWs4cV&#10;5tqO/EbXk69FgLDLUUHjfZ9L6aqGDLqF7YmD92kHgz7IoZZ6wDHATSeTKHqWBlsOCw32tGuo+jp9&#10;GwVF2m8/DvY21t3LpTgfz9m+zLxSj/NpuwThafL38H/7oBVkcZL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1LV8YAAADdAAAADwAAAAAAAAAAAAAAAACYAgAAZHJz&#10;L2Rvd25yZXYueG1sUEsFBgAAAAAEAAQA9QAAAIsDAAAAAA==&#10;" filled="f" stroked="f">
                        <v:textbox inset="0,0,0,0">
                          <w:txbxContent>
                            <w:p w14:paraId="023880F8" w14:textId="77777777" w:rsidR="006E2FA2" w:rsidRDefault="006E2FA2">
                              <w:pPr>
                                <w:spacing w:after="160" w:line="259" w:lineRule="auto"/>
                                <w:ind w:left="0" w:firstLine="0"/>
                                <w:jc w:val="left"/>
                              </w:pPr>
                              <w:r>
                                <w:rPr>
                                  <w:color w:val="141414"/>
                                  <w:w w:val="118"/>
                                  <w:sz w:val="15"/>
                                </w:rPr>
                                <w:t>A</w:t>
                              </w:r>
                            </w:p>
                          </w:txbxContent>
                        </v:textbox>
                      </v:rect>
                      <v:rect id="Rectangle 9123" o:spid="_x0000_s2047"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uzMcA&#10;AADdAAAADwAAAGRycy9kb3ducmV2LnhtbESPQWvCQBSE7wX/w/KE3upGC8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h7szHAAAA3QAAAA8AAAAAAAAAAAAAAAAAmAIAAGRy&#10;cy9kb3ducmV2LnhtbFBLBQYAAAAABAAEAPUAAACMAwAAAAA=&#10;" filled="f" stroked="f">
                        <v:textbox inset="0,0,0,0">
                          <w:txbxContent>
                            <w:p w14:paraId="5A4060D0"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126" o:spid="_x0000_s2048" style="position:absolute;left:2531;top:555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14:paraId="07AAC1EE" w14:textId="77777777" w:rsidR="006E2FA2" w:rsidRDefault="006E2FA2">
                              <w:pPr>
                                <w:spacing w:after="160" w:line="259" w:lineRule="auto"/>
                                <w:ind w:left="0" w:firstLine="0"/>
                                <w:jc w:val="left"/>
                              </w:pPr>
                              <w:r>
                                <w:rPr>
                                  <w:color w:val="141414"/>
                                  <w:w w:val="118"/>
                                  <w:sz w:val="12"/>
                                </w:rPr>
                                <w:t>A</w:t>
                              </w:r>
                            </w:p>
                          </w:txbxContent>
                        </v:textbox>
                      </v:rect>
                      <v:rect id="Rectangle 9127" o:spid="_x0000_s2049" style="position:absolute;left:3045;top:582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14:paraId="3B9B37D4" w14:textId="77777777" w:rsidR="006E2FA2" w:rsidRDefault="006E2FA2">
                              <w:pPr>
                                <w:spacing w:after="160" w:line="259" w:lineRule="auto"/>
                                <w:ind w:left="0" w:firstLine="0"/>
                                <w:jc w:val="left"/>
                              </w:pPr>
                              <w:r>
                                <w:rPr>
                                  <w:color w:val="141414"/>
                                  <w:w w:val="99"/>
                                  <w:sz w:val="10"/>
                                </w:rPr>
                                <w:t>1</w:t>
                              </w:r>
                            </w:p>
                          </w:txbxContent>
                        </v:textbox>
                      </v:rect>
                      <v:rect id="Rectangle 9129" o:spid="_x0000_s2050"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14:paraId="079AF4DF"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132" o:spid="_x0000_s2051"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M9MYA&#10;AADdAAAADwAAAGRycy9kb3ducmV2LnhtbESPQWsCMRSE74X+h/AKvdXsrmDrahQRtEWQUqt4fWye&#10;m8XNy5Kkuv57Uyj0OMzMN8x03ttWXMiHxrGCfJCBIK6cbrhWsP9evbyBCBFZY+uYFNwowHz2+DDF&#10;Ursrf9FlF2uRIBxKVGBi7EopQ2XIYhi4jjh5J+ctxiR9LbXHa4LbVhZZNpIWG04LBjtaGqrOux+r&#10;YLvNl0V8X3zyYTMMx7Px/bp7Ver5qV9MQETq43/4r/2hFYzzYQG/b9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5M9MYAAADdAAAADwAAAAAAAAAAAAAAAACYAgAAZHJz&#10;L2Rvd25yZXYueG1sUEsFBgAAAAAEAAQA9QAAAIsDAAAAAA==&#10;" path="m194608,v,,-194608,283544,,864977e" filled="f" strokecolor="#505050" strokeweight="0">
                        <v:stroke miterlimit="1" joinstyle="miter" endcap="round"/>
                        <v:path arrowok="t" textboxrect="0,0,194608,864977"/>
                      </v:shape>
                      <v:shape id="Shape 9133" o:spid="_x0000_s2052" style="position:absolute;left:1215;top:9944;width:806;height:1229;visibility:visible;mso-wrap-style:square;v-text-anchor:top" coordsize="80531,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SH0cUA&#10;AADdAAAADwAAAGRycy9kb3ducmV2LnhtbESPQWuDQBSE74X+h+UVcmtWGwmpdZVQKBXipUl6f7iv&#10;auK+FXcTzb/PFgo9DjPzDZMVs+nFlUbXWVYQLyMQxLXVHTcKjoeP5w0I55E19pZJwY0cFPnjQ4ap&#10;thN/0XXvGxEg7FJU0Ho/pFK6uiWDbmkH4uD92NGgD3JspB5xCnDTy5coWkuDHYeFFgd6b6k+7y9G&#10;QVXh57T9Ph02MrkkyXooJ71LlFo8zds3EJ5m/x/+a5dawWu8WsHvm/AEZH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IfRxQAAAN0AAAAPAAAAAAAAAAAAAAAAAJgCAABkcnMv&#10;ZG93bnJldi54bWxQSwUGAAAAAAQABAD1AAAAigMAAAAA&#10;" path="m80531,l77101,122946,,26941c30030,36234,62607,25437,80531,xe" fillcolor="#505050" strokecolor="#505050" strokeweight=".05825mm">
                        <v:path arrowok="t" textboxrect="0,0,80531,122946"/>
                      </v:shape>
                      <v:shape id="Shape 134153" o:spid="_x0000_s2053" style="position:absolute;left:4829;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XGScMA&#10;AADfAAAADwAAAGRycy9kb3ducmV2LnhtbERP3WrCMBS+H+wdwhl4UzTRbqKdUcZkuCuHPw9waM6a&#10;YnNSmmjr2y+DwS4/vv/VZnCNuFEXas8aphMFgrj0puZKw/n0MV6ACBHZYOOZNNwpwGb9+LDCwvie&#10;D3Q7xkqkEA4FarAxtoWUobTkMEx8S5y4b985jAl2lTQd9incNXKm1Fw6rDk1WGzp3VJ5OV6dBrXb&#10;1tfl1/7s7KWnLKMdZirXevQ0vL2CiDTEf/Gf+9Ok+fnz9CWH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XGScMAAADfAAAADwAAAAAAAAAAAAAAAACYAgAAZHJzL2Rv&#10;d25yZXYueG1sUEsFBgAAAAAEAAQA9QAAAIgDAAAAAA==&#10;" path="m,l240271,r,240271l,240271,,e" fillcolor="#dcdcdc" strokecolor="#141414" strokeweight=".1335mm">
                        <v:stroke endcap="round"/>
                        <v:path arrowok="t" textboxrect="0,0,240271,240271"/>
                      </v:shape>
                      <v:shape id="Shape 134154" o:spid="_x0000_s2054"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ePcMA&#10;AADfAAAADwAAAGRycy9kb3ducmV2LnhtbERP3WrCMBS+F/YO4Qi7KTNx6tiqUcbG0CtF5wMcmrOm&#10;2JyUJtru7Y0gePnx/S9WvavFhdpQedYwHikQxIU3FZcajr8/L+8gQkQ2WHsmDf8UYLV8GiwwN77j&#10;PV0OsRQphEOOGmyMTS5lKCw5DCPfECfuz7cOY4JtKU2LXQp3tXxV6k06rDg1WGzoy1JxOpydBrX+&#10;rs4fu+3R2VNHWUZrzNRE6+dh/zkHEamPD/HdvTFp/mQ6nk3h9icB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xePcMAAADfAAAADwAAAAAAAAAAAAAAAACYAgAAZHJzL2Rv&#10;d25yZXYueG1sUEsFBgAAAAAEAAQA9QAAAIgDAAAAAA==&#10;" path="m,l240271,r,240271l,240271,,e" fillcolor="#dcdcdc" strokecolor="#141414" strokeweight=".1335mm">
                        <v:stroke endcap="round"/>
                        <v:path arrowok="t" textboxrect="0,0,240271,240271"/>
                      </v:shape>
                      <v:rect id="Rectangle 9147" o:spid="_x0000_s2055" style="position:absolute;left:5584;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Nb8cA&#10;AADdAAAADwAAAGRycy9kb3ducmV2LnhtbESPT2vCQBTE74LfYXmCN91Yp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DW/HAAAA3QAAAA8AAAAAAAAAAAAAAAAAmAIAAGRy&#10;cy9kb3ducmV2LnhtbFBLBQYAAAAABAAEAPUAAACMAwAAAAA=&#10;" filled="f" stroked="f">
                        <v:textbox inset="0,0,0,0">
                          <w:txbxContent>
                            <w:p w14:paraId="3F417A26" w14:textId="77777777" w:rsidR="006E2FA2" w:rsidRDefault="006E2FA2">
                              <w:pPr>
                                <w:spacing w:after="160" w:line="259" w:lineRule="auto"/>
                                <w:ind w:left="0" w:firstLine="0"/>
                                <w:jc w:val="left"/>
                              </w:pPr>
                              <w:r>
                                <w:rPr>
                                  <w:color w:val="141414"/>
                                  <w:w w:val="118"/>
                                  <w:sz w:val="15"/>
                                </w:rPr>
                                <w:t>A</w:t>
                              </w:r>
                            </w:p>
                          </w:txbxContent>
                        </v:textbox>
                      </v:rect>
                      <v:rect id="Rectangle 9148" o:spid="_x0000_s2056" style="position:absolute;left:6226;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ZHcMA&#10;AADdAAAADwAAAGRycy9kb3ducmV2LnhtbERPy4rCMBTdD/gP4Q64G1NF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qZHcMAAADdAAAADwAAAAAAAAAAAAAAAACYAgAAZHJzL2Rv&#10;d25yZXYueG1sUEsFBgAAAAAEAAQA9QAAAIgDAAAAAA==&#10;" filled="f" stroked="f">
                        <v:textbox inset="0,0,0,0">
                          <w:txbxContent>
                            <w:p w14:paraId="3A690452"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149" o:spid="_x0000_s2057"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8hsYA&#10;AADdAAAADwAAAGRycy9kb3ducmV2LnhtbESPQWvCQBSE7wX/w/IKvdVNi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Y8hsYAAADdAAAADwAAAAAAAAAAAAAAAACYAgAAZHJz&#10;L2Rvd25yZXYueG1sUEsFBgAAAAAEAAQA9QAAAIsDAAAAAA==&#10;" filled="f" stroked="f">
                        <v:textbox inset="0,0,0,0">
                          <w:txbxContent>
                            <w:p w14:paraId="0BBBF160" w14:textId="77777777" w:rsidR="006E2FA2" w:rsidRDefault="006E2FA2">
                              <w:pPr>
                                <w:spacing w:after="160" w:line="259" w:lineRule="auto"/>
                                <w:ind w:left="0" w:firstLine="0"/>
                                <w:jc w:val="left"/>
                              </w:pPr>
                              <w:r>
                                <w:rPr>
                                  <w:color w:val="141414"/>
                                  <w:w w:val="118"/>
                                  <w:sz w:val="15"/>
                                </w:rPr>
                                <w:t>A</w:t>
                              </w:r>
                            </w:p>
                          </w:txbxContent>
                        </v:textbox>
                      </v:rect>
                      <v:rect id="Rectangle 9150" o:spid="_x0000_s2058"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14:paraId="401440F8" w14:textId="77777777" w:rsidR="006E2FA2" w:rsidRDefault="006E2FA2">
                              <w:pPr>
                                <w:spacing w:after="160" w:line="259" w:lineRule="auto"/>
                                <w:ind w:left="0" w:firstLine="0"/>
                                <w:jc w:val="left"/>
                              </w:pPr>
                              <w:r>
                                <w:rPr>
                                  <w:color w:val="141414"/>
                                  <w:w w:val="41"/>
                                  <w:sz w:val="12"/>
                                  <w:vertAlign w:val="subscript"/>
                                </w:rPr>
                                <w:t>3</w:t>
                              </w:r>
                            </w:p>
                          </w:txbxContent>
                        </v:textbox>
                      </v:rect>
                      <v:shape id="Shape 9168" o:spid="_x0000_s2059" style="position:absolute;left:4639;top:6079;width:362;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A7cEA&#10;AADdAAAADwAAAGRycy9kb3ducmV2LnhtbERPy4rCMBTdD/gP4QqzG9O6KFqNIoIym4KPCi4vzbWt&#10;NjeliVr/3iwEl4fzni9704gHda62rCAeRSCIC6trLhXkx83fBITzyBoby6TgRQ6Wi8HPHFNtn7yn&#10;x8GXIoSwS1FB5X2bSumKigy6kW2JA3exnUEfYFdK3eEzhJtGjqMokQZrDg0VtrSuqLgd7kZBdt5h&#10;2ay3Mr7mkzy7x9ssOY2V+h32qxkIT73/ij/uf61gGidhbn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2QO3BAAAA3QAAAA8AAAAAAAAAAAAAAAAAmAIAAGRycy9kb3du&#10;cmV2LnhtbFBLBQYAAAAABAAEAPUAAACGAwAAAAA=&#10;" path="m18116,v9996,,18117,8109,18117,18116c36233,28148,28112,36221,18116,36221,8121,36221,,28148,,18116,,8109,8121,,18116,xe" fillcolor="#141414" stroked="f" strokeweight="0">
                        <v:stroke miterlimit="1" joinstyle="miter"/>
                        <v:path arrowok="t" textboxrect="0,0,36233,36221"/>
                      </v:shape>
                      <v:shape id="Shape 9169" o:spid="_x0000_s2060" style="position:absolute;left:3868;top:6247;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KRi8UA&#10;AADdAAAADwAAAGRycy9kb3ducmV2LnhtbESPQUsDMRSE74L/ITzBi7RJV1vatWkRxdqb2Nb7I3nd&#10;Xdy8hE3sbv99UxA8DjPzDbNcD64VJ+pi41nDZKxAEBtvG640HPbvozmImJAttp5Jw5kirFe3N0ss&#10;re/5i067VIkM4ViihjqlUEoZTU0O49gH4uwdfecwZdlV0nbYZ7hrZaHUTDpsOC/UGOi1JvOz+3Ua&#10;Hhq1Md/h81j0j8X07UkF84FTre/vhpdnEImG9B/+a2+thsVktoDrm/w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pGLxQAAAN0AAAAPAAAAAAAAAAAAAAAAAJgCAABkcnMv&#10;ZG93bnJldi54bWxQSwUGAAAAAAQABAD1AAAAigMAAAAA&#10;" path="m,l192217,e" filled="f" strokecolor="#141414" strokeweight=".1335mm">
                        <v:stroke miterlimit="1" joinstyle="miter" endcap="round"/>
                        <v:path arrowok="t" textboxrect="0,0,192217,0"/>
                      </v:shape>
                      <v:shape id="Shape 9170" o:spid="_x0000_s2061" style="position:absolute;left:4829;top:6247;width:961;height:961;visibility:visible;mso-wrap-style:square;v-text-anchor:top" coordsize="96109,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jJMMA&#10;AADdAAAADwAAAGRycy9kb3ducmV2LnhtbERPTWvCQBC9F/wPywje6ibFVo2uIlJpoSiYePA4ZMck&#10;mJ2N2dXEf989FHp8vO/luje1eFDrKssK4nEEgji3uuJCwSnbvc5AOI+ssbZMCp7kYL0avCwx0bbj&#10;Iz1SX4gQwi5BBaX3TSKly0sy6Ma2IQ7cxbYGfYBtIXWLXQg3tXyLog9psOLQUGJD25Lya3o3Cvb8&#10;Ocmy81Meb+k2/vp5py67HZQaDfvNAoSn3v+L/9zfWsE8nob94U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rjJMMAAADdAAAADwAAAAAAAAAAAAAAAACYAgAAZHJzL2Rv&#10;d25yZXYueG1sUEsFBgAAAAAEAAQA9QAAAIgDAAAAAA==&#10;" path="m,l,96108r96109,e" filled="f" strokecolor="#141414" strokeweight=".1335mm">
                        <v:stroke miterlimit="1" joinstyle="miter" endcap="round"/>
                        <v:path arrowok="t" textboxrect="0,0,96109,96108"/>
                      </v:shape>
                      <w10:anchorlock/>
                    </v:group>
                  </w:pict>
                </mc:Fallback>
              </mc:AlternateContent>
            </w:r>
            <w:r>
              <w:rPr>
                <w:color w:val="141414"/>
                <w:sz w:val="30"/>
              </w:rPr>
              <w:tab/>
            </w:r>
            <w:r>
              <w:rPr>
                <w:color w:val="141414"/>
                <w:sz w:val="12"/>
              </w:rPr>
              <w:t>AR</w:t>
            </w:r>
            <w:r>
              <w:rPr>
                <w:color w:val="141414"/>
                <w:sz w:val="10"/>
              </w:rPr>
              <w:t>11</w:t>
            </w:r>
          </w:p>
        </w:tc>
        <w:tc>
          <w:tcPr>
            <w:tcW w:w="1761" w:type="dxa"/>
            <w:tcBorders>
              <w:top w:val="nil"/>
              <w:left w:val="nil"/>
              <w:bottom w:val="single" w:sz="3" w:space="0" w:color="646464"/>
              <w:right w:val="nil"/>
            </w:tcBorders>
            <w:vAlign w:val="bottom"/>
          </w:tcPr>
          <w:tbl>
            <w:tblPr>
              <w:tblStyle w:val="TableGrid"/>
              <w:tblpPr w:vertAnchor="text" w:tblpX="853" w:tblpY="-904"/>
              <w:tblOverlap w:val="never"/>
              <w:tblW w:w="757" w:type="dxa"/>
              <w:tblInd w:w="0" w:type="dxa"/>
              <w:tblCellMar>
                <w:top w:w="48" w:type="dxa"/>
                <w:left w:w="10" w:type="dxa"/>
                <w:right w:w="24" w:type="dxa"/>
              </w:tblCellMar>
              <w:tblLook w:val="04A0" w:firstRow="1" w:lastRow="0" w:firstColumn="1" w:lastColumn="0" w:noHBand="0" w:noVBand="1"/>
            </w:tblPr>
            <w:tblGrid>
              <w:gridCol w:w="189"/>
              <w:gridCol w:w="190"/>
              <w:gridCol w:w="378"/>
            </w:tblGrid>
            <w:tr w:rsidR="00A21FDC" w14:paraId="47D69BC0"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37EE463E" w14:textId="77777777" w:rsidR="00A21FDC" w:rsidRDefault="00252176">
                  <w:pPr>
                    <w:spacing w:after="0" w:line="259" w:lineRule="auto"/>
                    <w:ind w:left="107"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4B0988EC" w14:textId="77777777" w:rsidR="00A21FDC" w:rsidRDefault="00252176">
                  <w:pPr>
                    <w:spacing w:after="0" w:line="259" w:lineRule="auto"/>
                    <w:ind w:left="109" w:firstLine="0"/>
                    <w:jc w:val="left"/>
                  </w:pPr>
                  <w:r>
                    <w:rPr>
                      <w:color w:val="141414"/>
                      <w:sz w:val="15"/>
                    </w:rPr>
                    <w:t>A</w:t>
                  </w:r>
                  <w:r>
                    <w:rPr>
                      <w:color w:val="141414"/>
                      <w:sz w:val="12"/>
                      <w:vertAlign w:val="subscript"/>
                    </w:rPr>
                    <w:t>2</w:t>
                  </w:r>
                </w:p>
              </w:tc>
            </w:tr>
            <w:tr w:rsidR="00A21FDC" w14:paraId="2BFE3722"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0F2202AC" w14:textId="77777777" w:rsidR="00A21FDC" w:rsidRDefault="00252176">
                  <w:pPr>
                    <w:spacing w:after="0" w:line="259" w:lineRule="auto"/>
                    <w:ind w:left="114"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6CD45DF" w14:textId="77777777" w:rsidR="00A21FDC" w:rsidRDefault="00252176">
                  <w:pPr>
                    <w:spacing w:after="0" w:line="259" w:lineRule="auto"/>
                    <w:ind w:left="108" w:firstLine="0"/>
                    <w:jc w:val="left"/>
                  </w:pPr>
                  <w:r>
                    <w:rPr>
                      <w:color w:val="141414"/>
                      <w:sz w:val="15"/>
                    </w:rPr>
                    <w:t>A</w:t>
                  </w:r>
                  <w:r>
                    <w:rPr>
                      <w:color w:val="141414"/>
                      <w:sz w:val="12"/>
                      <w:vertAlign w:val="subscript"/>
                    </w:rPr>
                    <w:t>3</w:t>
                  </w:r>
                </w:p>
              </w:tc>
            </w:tr>
            <w:tr w:rsidR="00A21FDC" w14:paraId="17ACC5BA" w14:textId="77777777">
              <w:trPr>
                <w:trHeight w:val="530"/>
              </w:trPr>
              <w:tc>
                <w:tcPr>
                  <w:tcW w:w="378" w:type="dxa"/>
                  <w:gridSpan w:val="2"/>
                  <w:tcBorders>
                    <w:top w:val="single" w:sz="3" w:space="0" w:color="141414"/>
                    <w:left w:val="nil"/>
                    <w:bottom w:val="single" w:sz="3" w:space="0" w:color="141414"/>
                    <w:right w:val="nil"/>
                  </w:tcBorders>
                </w:tcPr>
                <w:p w14:paraId="5295D2E4" w14:textId="77777777" w:rsidR="00A21FDC" w:rsidRDefault="00A21FDC">
                  <w:pPr>
                    <w:spacing w:after="160" w:line="259" w:lineRule="auto"/>
                    <w:ind w:left="0" w:firstLine="0"/>
                    <w:jc w:val="left"/>
                  </w:pPr>
                </w:p>
              </w:tc>
              <w:tc>
                <w:tcPr>
                  <w:tcW w:w="378" w:type="dxa"/>
                  <w:tcBorders>
                    <w:top w:val="single" w:sz="3" w:space="0" w:color="141414"/>
                    <w:left w:val="nil"/>
                    <w:bottom w:val="single" w:sz="3" w:space="0" w:color="141414"/>
                    <w:right w:val="nil"/>
                  </w:tcBorders>
                </w:tcPr>
                <w:p w14:paraId="58C84FDD" w14:textId="77777777" w:rsidR="00A21FDC" w:rsidRDefault="00A21FDC">
                  <w:pPr>
                    <w:spacing w:after="160" w:line="259" w:lineRule="auto"/>
                    <w:ind w:left="0" w:firstLine="0"/>
                    <w:jc w:val="left"/>
                  </w:pPr>
                </w:p>
              </w:tc>
            </w:tr>
            <w:tr w:rsidR="00A21FDC" w14:paraId="12308BD2" w14:textId="77777777">
              <w:trPr>
                <w:trHeight w:val="379"/>
              </w:trPr>
              <w:tc>
                <w:tcPr>
                  <w:tcW w:w="189" w:type="dxa"/>
                  <w:tcBorders>
                    <w:top w:val="single" w:sz="3" w:space="0" w:color="141414"/>
                    <w:left w:val="single" w:sz="3" w:space="0" w:color="141414"/>
                    <w:bottom w:val="dashed" w:sz="3" w:space="0" w:color="141414"/>
                    <w:right w:val="single" w:sz="3" w:space="0" w:color="141414"/>
                  </w:tcBorders>
                  <w:shd w:val="clear" w:color="auto" w:fill="000000"/>
                </w:tcPr>
                <w:p w14:paraId="5A2A2E63" w14:textId="77777777" w:rsidR="00A21FDC" w:rsidRDefault="00252176">
                  <w:pPr>
                    <w:spacing w:after="0" w:line="259" w:lineRule="auto"/>
                    <w:ind w:left="1" w:firstLine="0"/>
                    <w:jc w:val="left"/>
                  </w:pPr>
                  <w:r>
                    <w:rPr>
                      <w:noProof/>
                      <w:sz w:val="22"/>
                    </w:rPr>
                    <mc:AlternateContent>
                      <mc:Choice Requires="wpg">
                        <w:drawing>
                          <wp:inline distT="0" distB="0" distL="0" distR="0" wp14:anchorId="4FE04B5B" wp14:editId="6AB7C9AF">
                            <wp:extent cx="94857" cy="181192"/>
                            <wp:effectExtent l="0" t="0" r="0" b="0"/>
                            <wp:docPr id="109957" name="Group 109957"/>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9159" name="Rectangle 9159"/>
                                    <wps:cNvSpPr/>
                                    <wps:spPr>
                                      <a:xfrm rot="-5399999">
                                        <a:off x="28842" y="91772"/>
                                        <a:ext cx="60577" cy="118262"/>
                                      </a:xfrm>
                                      <a:prstGeom prst="rect">
                                        <a:avLst/>
                                      </a:prstGeom>
                                      <a:ln>
                                        <a:noFill/>
                                      </a:ln>
                                    </wps:spPr>
                                    <wps:txbx>
                                      <w:txbxContent>
                                        <w:p w14:paraId="6DE26340"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9160" name="Rectangle 9160"/>
                                    <wps:cNvSpPr/>
                                    <wps:spPr>
                                      <a:xfrm rot="-5399999">
                                        <a:off x="65207" y="93179"/>
                                        <a:ext cx="23600" cy="61403"/>
                                      </a:xfrm>
                                      <a:prstGeom prst="rect">
                                        <a:avLst/>
                                      </a:prstGeom>
                                      <a:ln>
                                        <a:noFill/>
                                      </a:ln>
                                    </wps:spPr>
                                    <wps:txbx>
                                      <w:txbxContent>
                                        <w:p w14:paraId="10C52A39"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9161" name="Rectangle 9161"/>
                                    <wps:cNvSpPr/>
                                    <wps:spPr>
                                      <a:xfrm rot="-5399999">
                                        <a:off x="16900" y="16549"/>
                                        <a:ext cx="84461" cy="118262"/>
                                      </a:xfrm>
                                      <a:prstGeom prst="rect">
                                        <a:avLst/>
                                      </a:prstGeom>
                                      <a:ln>
                                        <a:noFill/>
                                      </a:ln>
                                    </wps:spPr>
                                    <wps:txbx>
                                      <w:txbxContent>
                                        <w:p w14:paraId="29F4BB11"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9162" name="Rectangle 9162"/>
                                    <wps:cNvSpPr/>
                                    <wps:spPr>
                                      <a:xfrm rot="-5399999">
                                        <a:off x="60808" y="1365"/>
                                        <a:ext cx="29471" cy="76677"/>
                                      </a:xfrm>
                                      <a:prstGeom prst="rect">
                                        <a:avLst/>
                                      </a:prstGeom>
                                      <a:ln>
                                        <a:noFill/>
                                      </a:ln>
                                    </wps:spPr>
                                    <wps:txbx>
                                      <w:txbxContent>
                                        <w:p w14:paraId="5AA96706"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163" name="Rectangle 9163"/>
                                    <wps:cNvSpPr/>
                                    <wps:spPr>
                                      <a:xfrm rot="-5399999">
                                        <a:off x="37685" y="-48327"/>
                                        <a:ext cx="42891" cy="118262"/>
                                      </a:xfrm>
                                      <a:prstGeom prst="rect">
                                        <a:avLst/>
                                      </a:prstGeom>
                                      <a:ln>
                                        <a:noFill/>
                                      </a:ln>
                                    </wps:spPr>
                                    <wps:txbx>
                                      <w:txbxContent>
                                        <w:p w14:paraId="1481DA81"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4FE04B5B" id="Group 109957" o:spid="_x0000_s2062"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">
                            <v:rect id="Rectangle 9159" o:spid="_x0000_s2063" style="position:absolute;left:28842;top:91772;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HveMcA&#10;AADdAAAADwAAAGRycy9kb3ducmV2LnhtbESPT2vCQBTE74LfYXlCb7qJtFqjq4gg6aVC1ZYen9mX&#10;P5h9G7Orpt++WxB6HGbmN8xi1Zla3Kh1lWUF8SgCQZxZXXGh4HjYDl9BOI+ssbZMCn7IwWrZ7y0w&#10;0fbOH3Tb+0IECLsEFZTeN4mULivJoBvZhjh4uW0N+iDbQuoW7wFuajmOook0WHFYKLGhTUnZeX81&#10;Cj7jw/UrdbsTf+eX6fO7T3d5kSr1NOjWcxCeOv8ffrTftIJZ/DKD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73jHAAAA3QAAAA8AAAAAAAAAAAAAAAAAmAIAAGRy&#10;cy9kb3ducmV2LnhtbFBLBQYAAAAABAAEAPUAAACMAwAAAAA=&#10;" filled="f" stroked="f">
                              <v:textbox inset="0,0,0,0">
                                <w:txbxContent>
                                  <w:p w14:paraId="6DE26340" w14:textId="77777777" w:rsidR="006E2FA2" w:rsidRDefault="006E2FA2">
                                    <w:pPr>
                                      <w:spacing w:after="160" w:line="259" w:lineRule="auto"/>
                                      <w:ind w:left="0" w:firstLine="0"/>
                                      <w:jc w:val="left"/>
                                    </w:pPr>
                                    <w:r>
                                      <w:rPr>
                                        <w:b/>
                                        <w:color w:val="141414"/>
                                        <w:sz w:val="10"/>
                                      </w:rPr>
                                      <w:t>B</w:t>
                                    </w:r>
                                  </w:p>
                                </w:txbxContent>
                              </v:textbox>
                            </v:rect>
                            <v:rect id="Rectangle 9160" o:spid="_x0000_s2064" style="position:absolute;left:65207;top:93179;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MWMQA&#10;AADdAAAADwAAAGRycy9kb3ducmV2LnhtbERPy2rCQBTdC/2H4Rbc6SRSfKROQimUuKlQ00qXt5mb&#10;B83ciZlR07/vLASXh/PeZqPpxIUG11pWEM8jEMSl1S3XCj6Lt9kahPPIGjvLpOCPHGTpw2SLibZX&#10;/qDLwdcihLBLUEHjfZ9I6cqGDLq57YkDV9nBoA9wqKUe8BrCTScXUbSUBlsODQ329NpQ+Xs4GwVf&#10;cXE+5m7/w9/VafX07vN9VedKTR/Hl2cQnkZ/F9/cO61gEy/D/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3jFjEAAAA3QAAAA8AAAAAAAAAAAAAAAAAmAIAAGRycy9k&#10;b3ducmV2LnhtbFBLBQYAAAAABAAEAPUAAACJAwAAAAA=&#10;" filled="f" stroked="f">
                              <v:textbox inset="0,0,0,0">
                                <w:txbxContent>
                                  <w:p w14:paraId="10C52A39" w14:textId="77777777" w:rsidR="006E2FA2" w:rsidRDefault="006E2FA2">
                                    <w:pPr>
                                      <w:spacing w:after="160" w:line="259" w:lineRule="auto"/>
                                      <w:ind w:left="0" w:firstLine="0"/>
                                      <w:jc w:val="left"/>
                                    </w:pPr>
                                    <w:r>
                                      <w:rPr>
                                        <w:b/>
                                        <w:color w:val="141414"/>
                                        <w:sz w:val="5"/>
                                      </w:rPr>
                                      <w:t>1</w:t>
                                    </w:r>
                                  </w:p>
                                </w:txbxContent>
                              </v:textbox>
                            </v:rect>
                            <v:rect id="Rectangle 9161" o:spid="_x0000_s2065" style="position:absolute;left:16900;top:16549;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spw8YA&#10;AADdAAAADwAAAGRycy9kb3ducmV2LnhtbESPW2vCQBSE3wX/w3KEvukmRdRGVxFB0pcK3kofT7Mn&#10;F8yeTbOrpv++WxB8HGbmG2ax6kwtbtS6yrKCeBSBIM6srrhQcDpuhzMQziNrrC2Tgl9ysFr2ewtM&#10;tL3znm4HX4gAYZeggtL7JpHSZSUZdCPbEAcvt61BH2RbSN3iPcBNLV+jaCINVhwWSmxoU1J2OVyN&#10;gnN8vH6mbvfNX/nPdPzh011epEq9DLr1HISnzj/Dj/a7VvAWT2L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spw8YAAADdAAAADwAAAAAAAAAAAAAAAACYAgAAZHJz&#10;L2Rvd25yZXYueG1sUEsFBgAAAAAEAAQA9QAAAIsDAAAAAA==&#10;" filled="f" stroked="f">
                              <v:textbox inset="0,0,0,0">
                                <w:txbxContent>
                                  <w:p w14:paraId="29F4BB11" w14:textId="77777777" w:rsidR="006E2FA2" w:rsidRDefault="006E2FA2">
                                    <w:pPr>
                                      <w:spacing w:after="160" w:line="259" w:lineRule="auto"/>
                                      <w:ind w:left="0" w:firstLine="0"/>
                                      <w:jc w:val="left"/>
                                    </w:pPr>
                                    <w:r>
                                      <w:rPr>
                                        <w:b/>
                                        <w:color w:val="141414"/>
                                        <w:sz w:val="10"/>
                                      </w:rPr>
                                      <w:t>|R</w:t>
                                    </w:r>
                                  </w:p>
                                </w:txbxContent>
                              </v:textbox>
                            </v:rect>
                            <v:rect id="Rectangle 9162" o:spid="_x0000_s2066" style="position:absolute;left:60808;top:1365;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m3tMYA&#10;AADdAAAADwAAAGRycy9kb3ducmV2LnhtbESPT2vCQBTE70K/w/KE3nQTEVujqxRB0kuFahWPz+zL&#10;H8y+jdlV02/fLQgeh5n5DTNfdqYWN2pdZVlBPIxAEGdWV1wo+NmtB+8gnEfWWFsmBb/kYLl46c0x&#10;0fbO33Tb+kIECLsEFZTeN4mULivJoBvahjh4uW0N+iDbQuoW7wFuajmKook0WHFYKLGhVUnZeXs1&#10;Cvbx7npI3ebEx/zyNv7y6SYvUqVe+93HDISnzj/Dj/anVjCNJy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m3tMYAAADdAAAADwAAAAAAAAAAAAAAAACYAgAAZHJz&#10;L2Rvd25yZXYueG1sUEsFBgAAAAAEAAQA9QAAAIsDAAAAAA==&#10;" filled="f" stroked="f">
                              <v:textbox inset="0,0,0,0">
                                <w:txbxContent>
                                  <w:p w14:paraId="5AA96706" w14:textId="77777777" w:rsidR="006E2FA2" w:rsidRDefault="006E2FA2">
                                    <w:pPr>
                                      <w:spacing w:after="160" w:line="259" w:lineRule="auto"/>
                                      <w:ind w:left="0" w:firstLine="0"/>
                                      <w:jc w:val="left"/>
                                    </w:pPr>
                                    <w:r>
                                      <w:rPr>
                                        <w:b/>
                                        <w:color w:val="141414"/>
                                        <w:sz w:val="6"/>
                                      </w:rPr>
                                      <w:t>1</w:t>
                                    </w:r>
                                  </w:p>
                                </w:txbxContent>
                              </v:textbox>
                            </v:rect>
                            <v:rect id="Rectangle 9163" o:spid="_x0000_s2067" style="position:absolute;left:37685;top:-48327;width:4289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SL8cA&#10;AADdAAAADwAAAGRycy9kb3ducmV2LnhtbESPT2vCQBTE70K/w/IK3nQTK1ZTV5FCiRcFTZUeX7Mv&#10;f2j2bZpdNf323ULB4zAzv2GW69404kqdqy0riMcRCOLc6ppLBe/Z22gOwnlkjY1lUvBDDtarh8ES&#10;E21vfKDr0ZciQNglqKDyvk2kdHlFBt3YtsTBK2xn0AfZlVJ3eAtw08hJFM2kwZrDQoUtvVaUfx0v&#10;RsEpzi7n1O0/+aP4fp7ufLovylSp4WO/eQHhqff38H97qxUs4tk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lEi/HAAAA3QAAAA8AAAAAAAAAAAAAAAAAmAIAAGRy&#10;cy9kb3ducmV2LnhtbFBLBQYAAAAABAAEAPUAAACMAwAAAAA=&#10;" filled="f" stroked="f">
                              <v:textbox inset="0,0,0,0">
                                <w:txbxContent>
                                  <w:p w14:paraId="1481DA81"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0" w:type="dxa"/>
                  <w:tcBorders>
                    <w:top w:val="single" w:sz="3" w:space="0" w:color="141414"/>
                    <w:left w:val="single" w:sz="3" w:space="0" w:color="141414"/>
                    <w:bottom w:val="dashed" w:sz="3" w:space="0" w:color="141414"/>
                    <w:right w:val="single" w:sz="3" w:space="0" w:color="141414"/>
                  </w:tcBorders>
                  <w:shd w:val="clear" w:color="auto" w:fill="DCDCDC"/>
                </w:tcPr>
                <w:p w14:paraId="1F426030" w14:textId="77777777" w:rsidR="00A21FDC" w:rsidRDefault="00252176">
                  <w:pPr>
                    <w:spacing w:after="0" w:line="259" w:lineRule="auto"/>
                    <w:ind w:left="1" w:firstLine="0"/>
                  </w:pPr>
                  <w:r>
                    <w:rPr>
                      <w:b/>
                      <w:color w:val="141414"/>
                      <w:sz w:val="15"/>
                    </w:rPr>
                    <w:t>B</w:t>
                  </w:r>
                  <w:r>
                    <w:rPr>
                      <w:b/>
                      <w:color w:val="141414"/>
                      <w:sz w:val="12"/>
                      <w:vertAlign w:val="subscript"/>
                    </w:rPr>
                    <w:t>1</w:t>
                  </w:r>
                </w:p>
              </w:tc>
              <w:tc>
                <w:tcPr>
                  <w:tcW w:w="378" w:type="dxa"/>
                  <w:tcBorders>
                    <w:top w:val="single" w:sz="3" w:space="0" w:color="141414"/>
                    <w:left w:val="single" w:sz="3" w:space="0" w:color="141414"/>
                    <w:bottom w:val="dashed" w:sz="3" w:space="0" w:color="141414"/>
                    <w:right w:val="single" w:sz="3" w:space="0" w:color="141414"/>
                  </w:tcBorders>
                  <w:shd w:val="clear" w:color="auto" w:fill="DCDCDC"/>
                </w:tcPr>
                <w:p w14:paraId="5070CB35" w14:textId="77777777" w:rsidR="00A21FDC" w:rsidRDefault="00252176">
                  <w:pPr>
                    <w:spacing w:after="0" w:line="259" w:lineRule="auto"/>
                    <w:ind w:left="109" w:firstLine="0"/>
                    <w:jc w:val="left"/>
                  </w:pPr>
                  <w:r>
                    <w:rPr>
                      <w:color w:val="141414"/>
                      <w:sz w:val="15"/>
                    </w:rPr>
                    <w:t>A</w:t>
                  </w:r>
                  <w:r>
                    <w:rPr>
                      <w:color w:val="141414"/>
                      <w:sz w:val="12"/>
                      <w:vertAlign w:val="subscript"/>
                    </w:rPr>
                    <w:t>2</w:t>
                  </w:r>
                </w:p>
              </w:tc>
            </w:tr>
            <w:tr w:rsidR="00A21FDC" w14:paraId="28F80DC8" w14:textId="77777777">
              <w:trPr>
                <w:trHeight w:val="378"/>
              </w:trPr>
              <w:tc>
                <w:tcPr>
                  <w:tcW w:w="189" w:type="dxa"/>
                  <w:tcBorders>
                    <w:top w:val="dashed" w:sz="3" w:space="0" w:color="141414"/>
                    <w:left w:val="single" w:sz="3" w:space="0" w:color="141414"/>
                    <w:bottom w:val="single" w:sz="3" w:space="0" w:color="141414"/>
                    <w:right w:val="single" w:sz="3" w:space="0" w:color="141414"/>
                  </w:tcBorders>
                  <w:shd w:val="clear" w:color="auto" w:fill="000000"/>
                </w:tcPr>
                <w:p w14:paraId="6B70A96A" w14:textId="77777777" w:rsidR="00A21FDC" w:rsidRDefault="00252176">
                  <w:pPr>
                    <w:spacing w:after="0" w:line="259" w:lineRule="auto"/>
                    <w:ind w:left="1" w:firstLine="0"/>
                    <w:jc w:val="left"/>
                  </w:pPr>
                  <w:r>
                    <w:rPr>
                      <w:noProof/>
                      <w:sz w:val="22"/>
                    </w:rPr>
                    <mc:AlternateContent>
                      <mc:Choice Requires="wpg">
                        <w:drawing>
                          <wp:inline distT="0" distB="0" distL="0" distR="0" wp14:anchorId="27C1206F" wp14:editId="3705FE58">
                            <wp:extent cx="94857" cy="181192"/>
                            <wp:effectExtent l="0" t="0" r="0" b="0"/>
                            <wp:docPr id="110127" name="Group 110127"/>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9262" name="Rectangle 9262"/>
                                    <wps:cNvSpPr/>
                                    <wps:spPr>
                                      <a:xfrm rot="-5399999">
                                        <a:off x="28842" y="91773"/>
                                        <a:ext cx="60577" cy="118262"/>
                                      </a:xfrm>
                                      <a:prstGeom prst="rect">
                                        <a:avLst/>
                                      </a:prstGeom>
                                      <a:ln>
                                        <a:noFill/>
                                      </a:ln>
                                    </wps:spPr>
                                    <wps:txbx>
                                      <w:txbxContent>
                                        <w:p w14:paraId="59003D2B"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9263" name="Rectangle 9263"/>
                                    <wps:cNvSpPr/>
                                    <wps:spPr>
                                      <a:xfrm rot="-5399999">
                                        <a:off x="65207" y="93179"/>
                                        <a:ext cx="23600" cy="61403"/>
                                      </a:xfrm>
                                      <a:prstGeom prst="rect">
                                        <a:avLst/>
                                      </a:prstGeom>
                                      <a:ln>
                                        <a:noFill/>
                                      </a:ln>
                                    </wps:spPr>
                                    <wps:txbx>
                                      <w:txbxContent>
                                        <w:p w14:paraId="5FA3E2BA" w14:textId="77777777" w:rsidR="006E2FA2" w:rsidRDefault="006E2FA2">
                                          <w:pPr>
                                            <w:spacing w:after="160" w:line="259" w:lineRule="auto"/>
                                            <w:ind w:left="0" w:firstLine="0"/>
                                            <w:jc w:val="left"/>
                                          </w:pPr>
                                          <w:r>
                                            <w:rPr>
                                              <w:b/>
                                              <w:color w:val="141414"/>
                                              <w:sz w:val="5"/>
                                            </w:rPr>
                                            <w:t>2</w:t>
                                          </w:r>
                                        </w:p>
                                      </w:txbxContent>
                                    </wps:txbx>
                                    <wps:bodyPr horzOverflow="overflow" vert="horz" lIns="0" tIns="0" rIns="0" bIns="0" rtlCol="0">
                                      <a:noAutofit/>
                                    </wps:bodyPr>
                                  </wps:wsp>
                                  <wps:wsp>
                                    <wps:cNvPr id="9264" name="Rectangle 9264"/>
                                    <wps:cNvSpPr/>
                                    <wps:spPr>
                                      <a:xfrm rot="-5399999">
                                        <a:off x="16901" y="16550"/>
                                        <a:ext cx="84461" cy="118262"/>
                                      </a:xfrm>
                                      <a:prstGeom prst="rect">
                                        <a:avLst/>
                                      </a:prstGeom>
                                      <a:ln>
                                        <a:noFill/>
                                      </a:ln>
                                    </wps:spPr>
                                    <wps:txbx>
                                      <w:txbxContent>
                                        <w:p w14:paraId="3AAD14BF"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9265" name="Rectangle 9265"/>
                                    <wps:cNvSpPr/>
                                    <wps:spPr>
                                      <a:xfrm rot="-5399999">
                                        <a:off x="60808" y="1365"/>
                                        <a:ext cx="29471" cy="76677"/>
                                      </a:xfrm>
                                      <a:prstGeom prst="rect">
                                        <a:avLst/>
                                      </a:prstGeom>
                                      <a:ln>
                                        <a:noFill/>
                                      </a:ln>
                                    </wps:spPr>
                                    <wps:txbx>
                                      <w:txbxContent>
                                        <w:p w14:paraId="630516EF"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266" name="Rectangle 9266"/>
                                    <wps:cNvSpPr/>
                                    <wps:spPr>
                                      <a:xfrm rot="-5399999">
                                        <a:off x="37686" y="-48326"/>
                                        <a:ext cx="42891" cy="118262"/>
                                      </a:xfrm>
                                      <a:prstGeom prst="rect">
                                        <a:avLst/>
                                      </a:prstGeom>
                                      <a:ln>
                                        <a:noFill/>
                                      </a:ln>
                                    </wps:spPr>
                                    <wps:txbx>
                                      <w:txbxContent>
                                        <w:p w14:paraId="24489A03"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27C1206F" id="Group 110127" o:spid="_x0000_s2068"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">
                            <v:rect id="Rectangle 9262" o:spid="_x0000_s2069" style="position:absolute;left:28842;top:91773;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WyMYA&#10;AADdAAAADwAAAGRycy9kb3ducmV2LnhtbESPT2vCQBTE70K/w/IEb7oxiG2jqxRB4kWh2pYen9mX&#10;P5h9G7Orxm/fLQgeh5n5DTNfdqYWV2pdZVnBeBSBIM6srrhQ8HVYD99AOI+ssbZMCu7kYLl46c0x&#10;0fbGn3Td+0IECLsEFZTeN4mULivJoBvZhjh4uW0N+iDbQuoWbwFuahlH0VQarDgslNjQqqTstL8Y&#10;Bd/jw+Undbsj/+bn18nWp7u8SJUa9LuPGQhPnX+GH+2NVvAeT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WyMYAAADdAAAADwAAAAAAAAAAAAAAAACYAgAAZHJz&#10;L2Rvd25yZXYueG1sUEsFBgAAAAAEAAQA9QAAAIsDAAAAAA==&#10;" filled="f" stroked="f">
                              <v:textbox inset="0,0,0,0">
                                <w:txbxContent>
                                  <w:p w14:paraId="59003D2B" w14:textId="77777777" w:rsidR="006E2FA2" w:rsidRDefault="006E2FA2">
                                    <w:pPr>
                                      <w:spacing w:after="160" w:line="259" w:lineRule="auto"/>
                                      <w:ind w:left="0" w:firstLine="0"/>
                                      <w:jc w:val="left"/>
                                    </w:pPr>
                                    <w:r>
                                      <w:rPr>
                                        <w:b/>
                                        <w:color w:val="141414"/>
                                        <w:sz w:val="10"/>
                                      </w:rPr>
                                      <w:t>B</w:t>
                                    </w:r>
                                  </w:p>
                                </w:txbxContent>
                              </v:textbox>
                            </v:rect>
                            <v:rect id="Rectangle 9263" o:spid="_x0000_s2070" style="position:absolute;left:65207;top:93179;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14:paraId="5FA3E2BA" w14:textId="77777777" w:rsidR="006E2FA2" w:rsidRDefault="006E2FA2">
                                    <w:pPr>
                                      <w:spacing w:after="160" w:line="259" w:lineRule="auto"/>
                                      <w:ind w:left="0" w:firstLine="0"/>
                                      <w:jc w:val="left"/>
                                    </w:pPr>
                                    <w:r>
                                      <w:rPr>
                                        <w:b/>
                                        <w:color w:val="141414"/>
                                        <w:sz w:val="5"/>
                                      </w:rPr>
                                      <w:t>2</w:t>
                                    </w:r>
                                  </w:p>
                                </w:txbxContent>
                              </v:textbox>
                            </v:rect>
                            <v:rect id="Rectangle 9264" o:spid="_x0000_s2071" style="position:absolute;left:16901;top:16550;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rJ8YA&#10;AADdAAAADwAAAGRycy9kb3ducmV2LnhtbESPW2vCQBSE3wv9D8sp+NZsFNGaukopSHyp4BUfj9mT&#10;C82ejdlV03/vCkIfh5n5hpnOO1OLK7WusqygH8UgiDOrKy4U7LaL9w8QziNrrC2Tgj9yMJ+9vkwx&#10;0fbGa7pufCEChF2CCkrvm0RKl5Vk0EW2IQ5ebluDPsi2kLrFW4CbWg7ieCQNVhwWSmzou6Tsd3Mx&#10;Cvb97eWQutWJj/l5PPzx6SovUqV6b93XJwhPnf8PP9tLrWAy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nrJ8YAAADdAAAADwAAAAAAAAAAAAAAAACYAgAAZHJz&#10;L2Rvd25yZXYueG1sUEsFBgAAAAAEAAQA9QAAAIsDAAAAAA==&#10;" filled="f" stroked="f">
                              <v:textbox inset="0,0,0,0">
                                <w:txbxContent>
                                  <w:p w14:paraId="3AAD14BF" w14:textId="77777777" w:rsidR="006E2FA2" w:rsidRDefault="006E2FA2">
                                    <w:pPr>
                                      <w:spacing w:after="160" w:line="259" w:lineRule="auto"/>
                                      <w:ind w:left="0" w:firstLine="0"/>
                                      <w:jc w:val="left"/>
                                    </w:pPr>
                                    <w:r>
                                      <w:rPr>
                                        <w:b/>
                                        <w:color w:val="141414"/>
                                        <w:sz w:val="10"/>
                                      </w:rPr>
                                      <w:t>|R</w:t>
                                    </w:r>
                                  </w:p>
                                </w:txbxContent>
                              </v:textbox>
                            </v:rect>
                            <v:rect id="Rectangle 9265" o:spid="_x0000_s2072" style="position:absolute;left:60808;top:1365;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OvMcA&#10;AADdAAAADwAAAGRycy9kb3ducmV2LnhtbESPS2sCQRCE74L/YWjBm84qPpKNowRB1ouCmoQcOzu9&#10;D7LTs+6Muvn3TkDwWFTVV9Ri1ZpKXKlxpWUFo2EEgji1uuRcwcdpM3gB4TyyxsoyKfgjB6tlt7PA&#10;WNsbH+h69LkIEHYxKii8r2MpXVqQQTe0NXHwMtsY9EE2udQN3gLcVHIcRTNpsOSwUGBN64LS3+PF&#10;KPgcnS5fidv/8Hd2nk92PtlneaJUv9e+v4Hw1Ppn+NHeagWv49kU/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lTrzHAAAA3QAAAA8AAAAAAAAAAAAAAAAAmAIAAGRy&#10;cy9kb3ducmV2LnhtbFBLBQYAAAAABAAEAPUAAACMAwAAAAA=&#10;" filled="f" stroked="f">
                              <v:textbox inset="0,0,0,0">
                                <w:txbxContent>
                                  <w:p w14:paraId="630516EF" w14:textId="77777777" w:rsidR="006E2FA2" w:rsidRDefault="006E2FA2">
                                    <w:pPr>
                                      <w:spacing w:after="160" w:line="259" w:lineRule="auto"/>
                                      <w:ind w:left="0" w:firstLine="0"/>
                                      <w:jc w:val="left"/>
                                    </w:pPr>
                                    <w:r>
                                      <w:rPr>
                                        <w:b/>
                                        <w:color w:val="141414"/>
                                        <w:sz w:val="6"/>
                                      </w:rPr>
                                      <w:t>1</w:t>
                                    </w:r>
                                  </w:p>
                                </w:txbxContent>
                              </v:textbox>
                            </v:rect>
                            <v:rect id="Rectangle 9266" o:spid="_x0000_s2073" style="position:absolute;left:37686;top:-48326;width:4289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Qy8YA&#10;AADdAAAADwAAAGRycy9kb3ducmV2LnhtbESPW2vCQBSE34X+h+UU+qYbRVKNrlIESV8q1Bs+HrMn&#10;F5o9G7Orpv++WxB8HGbmG2a+7EwtbtS6yrKC4SACQZxZXXGhYL9b9ycgnEfWWFsmBb/kYLl46c0x&#10;0fbO33Tb+kIECLsEFZTeN4mULivJoBvYhjh4uW0N+iDbQuoW7wFuajmKolgarDgslNjQqqTsZ3s1&#10;Cg7D3fWYus2ZT/nlffzl001epEq9vXYfMxCeOv8MP9qfWsF0FMfw/y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fQy8YAAADdAAAADwAAAAAAAAAAAAAAAACYAgAAZHJz&#10;L2Rvd25yZXYueG1sUEsFBgAAAAAEAAQA9QAAAIsDAAAAAA==&#10;" filled="f" stroked="f">
                              <v:textbox inset="0,0,0,0">
                                <w:txbxContent>
                                  <w:p w14:paraId="24489A03"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0" w:type="dxa"/>
                  <w:tcBorders>
                    <w:top w:val="dashed" w:sz="3" w:space="0" w:color="141414"/>
                    <w:left w:val="single" w:sz="3" w:space="0" w:color="141414"/>
                    <w:bottom w:val="single" w:sz="3" w:space="0" w:color="141414"/>
                    <w:right w:val="single" w:sz="3" w:space="0" w:color="141414"/>
                  </w:tcBorders>
                  <w:shd w:val="clear" w:color="auto" w:fill="DCDCDC"/>
                </w:tcPr>
                <w:p w14:paraId="5C203534" w14:textId="77777777" w:rsidR="00A21FDC" w:rsidRDefault="00252176">
                  <w:pPr>
                    <w:spacing w:after="0" w:line="259" w:lineRule="auto"/>
                    <w:ind w:left="0" w:firstLine="0"/>
                  </w:pPr>
                  <w:r>
                    <w:rPr>
                      <w:b/>
                      <w:color w:val="141414"/>
                      <w:sz w:val="15"/>
                    </w:rPr>
                    <w:t>B</w:t>
                  </w:r>
                  <w:r>
                    <w:rPr>
                      <w:b/>
                      <w:color w:val="141414"/>
                      <w:sz w:val="12"/>
                      <w:vertAlign w:val="subscript"/>
                    </w:rPr>
                    <w:t>2</w:t>
                  </w:r>
                </w:p>
              </w:tc>
              <w:tc>
                <w:tcPr>
                  <w:tcW w:w="378" w:type="dxa"/>
                  <w:tcBorders>
                    <w:top w:val="dashed" w:sz="3" w:space="0" w:color="141414"/>
                    <w:left w:val="single" w:sz="3" w:space="0" w:color="141414"/>
                    <w:bottom w:val="single" w:sz="3" w:space="0" w:color="141414"/>
                    <w:right w:val="single" w:sz="3" w:space="0" w:color="141414"/>
                  </w:tcBorders>
                  <w:shd w:val="clear" w:color="auto" w:fill="DCDCDC"/>
                </w:tcPr>
                <w:p w14:paraId="5AA5E2BB" w14:textId="77777777" w:rsidR="00A21FDC" w:rsidRDefault="00252176">
                  <w:pPr>
                    <w:spacing w:after="0" w:line="259" w:lineRule="auto"/>
                    <w:ind w:left="108" w:firstLine="0"/>
                    <w:jc w:val="left"/>
                  </w:pPr>
                  <w:r>
                    <w:rPr>
                      <w:color w:val="141414"/>
                      <w:sz w:val="15"/>
                    </w:rPr>
                    <w:t>A</w:t>
                  </w:r>
                  <w:r>
                    <w:rPr>
                      <w:color w:val="141414"/>
                      <w:sz w:val="12"/>
                      <w:vertAlign w:val="subscript"/>
                    </w:rPr>
                    <w:t>3</w:t>
                  </w:r>
                </w:p>
              </w:tc>
            </w:tr>
          </w:tbl>
          <w:p w14:paraId="4F357012" w14:textId="77777777" w:rsidR="00A21FDC" w:rsidRDefault="00252176">
            <w:pPr>
              <w:spacing w:after="0" w:line="259" w:lineRule="auto"/>
              <w:ind w:left="140" w:right="151" w:firstLine="0"/>
              <w:jc w:val="left"/>
            </w:pPr>
            <w:r>
              <w:rPr>
                <w:noProof/>
                <w:sz w:val="22"/>
              </w:rPr>
              <mc:AlternateContent>
                <mc:Choice Requires="wpg">
                  <w:drawing>
                    <wp:anchor distT="0" distB="0" distL="114300" distR="114300" simplePos="0" relativeHeight="251691008" behindDoc="0" locked="0" layoutInCell="1" allowOverlap="1" wp14:anchorId="7BFB3C66" wp14:editId="70490B5D">
                      <wp:simplePos x="0" y="0"/>
                      <wp:positionH relativeFrom="column">
                        <wp:posOffset>-323616</wp:posOffset>
                      </wp:positionH>
                      <wp:positionV relativeFrom="paragraph">
                        <wp:posOffset>-1172914</wp:posOffset>
                      </wp:positionV>
                      <wp:extent cx="1117357" cy="989072"/>
                      <wp:effectExtent l="0" t="0" r="0" b="0"/>
                      <wp:wrapSquare wrapText="bothSides"/>
                      <wp:docPr id="110307" name="Group 110307"/>
                      <wp:cNvGraphicFramePr/>
                      <a:graphic xmlns:a="http://schemas.openxmlformats.org/drawingml/2006/main">
                        <a:graphicData uri="http://schemas.microsoft.com/office/word/2010/wordprocessingGroup">
                          <wpg:wgp>
                            <wpg:cNvGrpSpPr/>
                            <wpg:grpSpPr>
                              <a:xfrm>
                                <a:off x="0" y="0"/>
                                <a:ext cx="1117357" cy="989072"/>
                                <a:chOff x="0" y="0"/>
                                <a:chExt cx="1117357" cy="989072"/>
                              </a:xfrm>
                            </wpg:grpSpPr>
                            <wps:wsp>
                              <wps:cNvPr id="9100" name="Shape 9100"/>
                              <wps:cNvSpPr/>
                              <wps:spPr>
                                <a:xfrm>
                                  <a:off x="509591" y="820713"/>
                                  <a:ext cx="36233" cy="36233"/>
                                </a:xfrm>
                                <a:custGeom>
                                  <a:avLst/>
                                  <a:gdLst/>
                                  <a:ahLst/>
                                  <a:cxnLst/>
                                  <a:rect l="0" t="0" r="0" b="0"/>
                                  <a:pathLst>
                                    <a:path w="36233" h="36233">
                                      <a:moveTo>
                                        <a:pt x="18117" y="0"/>
                                      </a:moveTo>
                                      <a:cubicBezTo>
                                        <a:pt x="28111" y="0"/>
                                        <a:pt x="36233" y="8122"/>
                                        <a:pt x="36233" y="18117"/>
                                      </a:cubicBezTo>
                                      <a:cubicBezTo>
                                        <a:pt x="36233" y="28112"/>
                                        <a:pt x="28111"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101" name="Rectangle 9101"/>
                              <wps:cNvSpPr/>
                              <wps:spPr>
                                <a:xfrm>
                                  <a:off x="661277" y="676861"/>
                                  <a:ext cx="68207" cy="149606"/>
                                </a:xfrm>
                                <a:prstGeom prst="rect">
                                  <a:avLst/>
                                </a:prstGeom>
                                <a:ln>
                                  <a:noFill/>
                                </a:ln>
                              </wps:spPr>
                              <wps:txbx>
                                <w:txbxContent>
                                  <w:p w14:paraId="60EF70F2"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102" name="Rectangle 9102"/>
                              <wps:cNvSpPr/>
                              <wps:spPr>
                                <a:xfrm>
                                  <a:off x="712636" y="704466"/>
                                  <a:ext cx="44083" cy="128988"/>
                                </a:xfrm>
                                <a:prstGeom prst="rect">
                                  <a:avLst/>
                                </a:prstGeom>
                                <a:ln>
                                  <a:noFill/>
                                </a:ln>
                              </wps:spPr>
                              <wps:txbx>
                                <w:txbxContent>
                                  <w:p w14:paraId="3D05FCD9"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103" name="Rectangle 9103"/>
                              <wps:cNvSpPr/>
                              <wps:spPr>
                                <a:xfrm>
                                  <a:off x="327778" y="773588"/>
                                  <a:ext cx="68207" cy="149606"/>
                                </a:xfrm>
                                <a:prstGeom prst="rect">
                                  <a:avLst/>
                                </a:prstGeom>
                                <a:ln>
                                  <a:noFill/>
                                </a:ln>
                              </wps:spPr>
                              <wps:txbx>
                                <w:txbxContent>
                                  <w:p w14:paraId="0E8B6336"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104" name="Rectangle 9104"/>
                              <wps:cNvSpPr/>
                              <wps:spPr>
                                <a:xfrm>
                                  <a:off x="379136" y="801194"/>
                                  <a:ext cx="44083" cy="128988"/>
                                </a:xfrm>
                                <a:prstGeom prst="rect">
                                  <a:avLst/>
                                </a:prstGeom>
                                <a:ln>
                                  <a:noFill/>
                                </a:ln>
                              </wps:spPr>
                              <wps:txbx>
                                <w:txbxContent>
                                  <w:p w14:paraId="3B3342C4"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125" name="Rectangle 9125"/>
                              <wps:cNvSpPr/>
                              <wps:spPr>
                                <a:xfrm>
                                  <a:off x="567100" y="0"/>
                                  <a:ext cx="83087" cy="1100072"/>
                                </a:xfrm>
                                <a:prstGeom prst="rect">
                                  <a:avLst/>
                                </a:prstGeom>
                                <a:ln>
                                  <a:noFill/>
                                </a:ln>
                              </wps:spPr>
                              <wps:txbx>
                                <w:txbxContent>
                                  <w:p w14:paraId="4F2A3ACA"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130" name="Shape 9130"/>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131" name="Shape 9131"/>
                              <wps:cNvSpPr/>
                              <wps:spPr>
                                <a:xfrm>
                                  <a:off x="994411" y="477487"/>
                                  <a:ext cx="122946" cy="80535"/>
                                </a:xfrm>
                                <a:custGeom>
                                  <a:avLst/>
                                  <a:gdLst/>
                                  <a:ahLst/>
                                  <a:cxnLst/>
                                  <a:rect l="0" t="0" r="0" b="0"/>
                                  <a:pathLst>
                                    <a:path w="122946" h="80535">
                                      <a:moveTo>
                                        <a:pt x="26929" y="0"/>
                                      </a:moveTo>
                                      <a:lnTo>
                                        <a:pt x="122946" y="77106"/>
                                      </a:lnTo>
                                      <a:lnTo>
                                        <a:pt x="0" y="80535"/>
                                      </a:lnTo>
                                      <a:cubicBezTo>
                                        <a:pt x="25426" y="62607"/>
                                        <a:pt x="36223" y="30030"/>
                                        <a:pt x="26929"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9164" name="Rectangle 9164"/>
                              <wps:cNvSpPr/>
                              <wps:spPr>
                                <a:xfrm>
                                  <a:off x="661277" y="864483"/>
                                  <a:ext cx="68207" cy="149606"/>
                                </a:xfrm>
                                <a:prstGeom prst="rect">
                                  <a:avLst/>
                                </a:prstGeom>
                                <a:ln>
                                  <a:noFill/>
                                </a:ln>
                              </wps:spPr>
                              <wps:txbx>
                                <w:txbxContent>
                                  <w:p w14:paraId="79FA38E5"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165" name="Rectangle 9165"/>
                              <wps:cNvSpPr/>
                              <wps:spPr>
                                <a:xfrm>
                                  <a:off x="712636" y="892089"/>
                                  <a:ext cx="44083" cy="128988"/>
                                </a:xfrm>
                                <a:prstGeom prst="rect">
                                  <a:avLst/>
                                </a:prstGeom>
                                <a:ln>
                                  <a:noFill/>
                                </a:ln>
                              </wps:spPr>
                              <wps:txbx>
                                <w:txbxContent>
                                  <w:p w14:paraId="496E2175"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9173" name="Shape 9173"/>
                              <wps:cNvSpPr/>
                              <wps:spPr>
                                <a:xfrm>
                                  <a:off x="432488" y="742721"/>
                                  <a:ext cx="192217" cy="96108"/>
                                </a:xfrm>
                                <a:custGeom>
                                  <a:avLst/>
                                  <a:gdLst/>
                                  <a:ahLst/>
                                  <a:cxnLst/>
                                  <a:rect l="0" t="0" r="0" b="0"/>
                                  <a:pathLst>
                                    <a:path w="192217" h="96108">
                                      <a:moveTo>
                                        <a:pt x="0" y="96108"/>
                                      </a:moveTo>
                                      <a:lnTo>
                                        <a:pt x="96109" y="96108"/>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174" name="Shape 9174"/>
                              <wps:cNvSpPr/>
                              <wps:spPr>
                                <a:xfrm>
                                  <a:off x="528597" y="838830"/>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7BFB3C66" id="Group 110307" o:spid="_x0000_s2074" style="position:absolute;left:0;text-align:left;margin-left:-25.5pt;margin-top:-92.35pt;width:88pt;height:77.9pt;z-index:251691008;mso-position-horizontal-relative:text;mso-position-vertical-relative:text"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">
                      <v:shape id="Shape 9100" o:spid="_x0000_s2075" style="position:absolute;left:5095;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qCcMA&#10;AADdAAAADwAAAGRycy9kb3ducmV2LnhtbERPTWvCQBC9C/0PyxS8SLOximiaVWpByMGLsZQeh+w0&#10;Cc3OxuyaxH/vHgSPj/ed7kbTiJ46V1tWMI9iEMSF1TWXCr7Ph7c1COeRNTaWScGNHOy2L5MUE20H&#10;PlGf+1KEEHYJKqi8bxMpXVGRQRfZljhwf7Yz6APsSqk7HEK4aeR7HK+kwZpDQ4UtfVVU/OdXo+Bi&#10;LsNezmRel3mxNIvN7/FnnSk1fR0/P0B4Gv1T/HBnWsFmHof9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XqCcMAAADdAAAADwAAAAAAAAAAAAAAAACYAgAAZHJzL2Rv&#10;d25yZXYueG1sUEsFBgAAAAAEAAQA9QAAAIgDAAAAAA==&#10;" path="m18117,v9994,,18116,8122,18116,18117c36233,28112,28111,36233,18117,36233,8121,36233,,28112,,18117,,8122,8121,,18117,xe" fillcolor="#141414" stroked="f" strokeweight="0">
                        <v:stroke miterlimit="1" joinstyle="miter" endcap="round"/>
                        <v:path arrowok="t" textboxrect="0,0,36233,36233"/>
                      </v:shape>
                      <v:rect id="Rectangle 9101" o:spid="_x0000_s2076"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14:paraId="60EF70F2" w14:textId="77777777" w:rsidR="006E2FA2" w:rsidRDefault="006E2FA2">
                              <w:pPr>
                                <w:spacing w:after="160" w:line="259" w:lineRule="auto"/>
                                <w:ind w:left="0" w:firstLine="0"/>
                                <w:jc w:val="left"/>
                              </w:pPr>
                              <w:r>
                                <w:rPr>
                                  <w:color w:val="141414"/>
                                  <w:w w:val="124"/>
                                  <w:sz w:val="12"/>
                                </w:rPr>
                                <w:t>B</w:t>
                              </w:r>
                            </w:p>
                          </w:txbxContent>
                        </v:textbox>
                      </v:rect>
                      <v:rect id="Rectangle 9102" o:spid="_x0000_s2077"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14:paraId="3D05FCD9" w14:textId="77777777" w:rsidR="006E2FA2" w:rsidRDefault="006E2FA2">
                              <w:pPr>
                                <w:spacing w:after="160" w:line="259" w:lineRule="auto"/>
                                <w:ind w:left="0" w:firstLine="0"/>
                                <w:jc w:val="left"/>
                              </w:pPr>
                              <w:r>
                                <w:rPr>
                                  <w:color w:val="141414"/>
                                  <w:w w:val="98"/>
                                  <w:sz w:val="10"/>
                                </w:rPr>
                                <w:t>1</w:t>
                              </w:r>
                            </w:p>
                          </w:txbxContent>
                        </v:textbox>
                      </v:rect>
                      <v:rect id="Rectangle 9103" o:spid="_x0000_s2078" style="position:absolute;left:3277;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14:paraId="0E8B6336" w14:textId="77777777" w:rsidR="006E2FA2" w:rsidRDefault="006E2FA2">
                              <w:pPr>
                                <w:spacing w:after="160" w:line="259" w:lineRule="auto"/>
                                <w:ind w:left="0" w:firstLine="0"/>
                                <w:jc w:val="left"/>
                              </w:pPr>
                              <w:r>
                                <w:rPr>
                                  <w:color w:val="141414"/>
                                  <w:w w:val="118"/>
                                  <w:sz w:val="12"/>
                                </w:rPr>
                                <w:t>A</w:t>
                              </w:r>
                            </w:p>
                          </w:txbxContent>
                        </v:textbox>
                      </v:rect>
                      <v:rect id="Rectangle 9104" o:spid="_x0000_s2079" style="position:absolute;left:3791;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0q2MYA&#10;AADdAAAADwAAAGRycy9kb3ducmV2LnhtbESPQWvCQBSE7wX/w/IKvTUbi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0q2MYAAADdAAAADwAAAAAAAAAAAAAAAACYAgAAZHJz&#10;L2Rvd25yZXYueG1sUEsFBgAAAAAEAAQA9QAAAIsDAAAAAA==&#10;" filled="f" stroked="f">
                        <v:textbox inset="0,0,0,0">
                          <w:txbxContent>
                            <w:p w14:paraId="3B3342C4" w14:textId="77777777" w:rsidR="006E2FA2" w:rsidRDefault="006E2FA2">
                              <w:pPr>
                                <w:spacing w:after="160" w:line="259" w:lineRule="auto"/>
                                <w:ind w:left="0" w:firstLine="0"/>
                                <w:jc w:val="left"/>
                              </w:pPr>
                              <w:r>
                                <w:rPr>
                                  <w:color w:val="141414"/>
                                  <w:w w:val="98"/>
                                  <w:sz w:val="10"/>
                                </w:rPr>
                                <w:t>1</w:t>
                              </w:r>
                            </w:p>
                          </w:txbxContent>
                        </v:textbox>
                      </v:rect>
                      <v:rect id="Rectangle 9125" o:spid="_x0000_s2080"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14:paraId="4F2A3ACA"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130" o:spid="_x0000_s208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gg6sQA&#10;AADdAAAADwAAAGRycy9kb3ducmV2LnhtbERPz2vCMBS+D/Y/hCd4GTPV6XDVKJ0gevAyt+H1rXm2&#10;xealJLF2/vXmIHj8+H7Pl52pRUvOV5YVDAcJCOLc6ooLBT/f69cpCB+QNdaWScE/eVgunp/mmGp7&#10;4S9q96EQMYR9igrKEJpUSp+XZNAPbEMcuaN1BkOErpDa4SWGm1qOkuRdGqw4NpTY0Kqk/LQ/GwUT&#10;HJvd5HOd/R2uv86cXlq/yY5K9XtdNgMRqAsP8d291Qo+hm9xf3wTn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IIOrEAAAA3QAAAA8AAAAAAAAAAAAAAAAAmAIAAGRycy9k&#10;b3ducmV2LnhtbFBLBQYAAAAABAAEAPUAAACJAwAAAAA=&#10;" path="m,194608v,,523815,-194608,1105248,e" filled="f" strokecolor="#505050" strokeweight=".26697mm">
                        <v:stroke miterlimit="1" joinstyle="miter" endcap="round"/>
                        <v:path arrowok="t" textboxrect="0,0,1105248,194608"/>
                      </v:shape>
                      <v:shape id="Shape 9131" o:spid="_x0000_s2082" style="position:absolute;left:9944;top:4774;width:1229;height:806;visibility:visible;mso-wrap-style:square;v-text-anchor:top" coordsize="122946,80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5dAcYA&#10;AADdAAAADwAAAGRycy9kb3ducmV2LnhtbESPQWvCQBSE7wX/w/KE3ppNGio2dRUrCD14aYzY4yP7&#10;mgSzb9PsNkn/fVcQPA4z8w2z2kymFQP1rrGsIIliEMSl1Q1XCorj/mkJwnlkja1lUvBHDjbr2cMK&#10;M21H/qQh95UIEHYZKqi97zIpXVmTQRfZjjh437Y36IPsK6l7HAPctPI5jhfSYMNhocaOdjWVl/zX&#10;KBh3p3et85/Fy3JP1dehOKd8OCv1OJ+2byA8Tf4evrU/tILXJE3g+iY8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5dAcYAAADdAAAADwAAAAAAAAAAAAAAAACYAgAAZHJz&#10;L2Rvd25yZXYueG1sUEsFBgAAAAAEAAQA9QAAAIsDAAAAAA==&#10;" path="m26929,r96017,77106l,80535c25426,62607,36223,30030,26929,xe" fillcolor="#505050" strokecolor="#505050" strokeweight=".17406mm">
                        <v:path arrowok="t" textboxrect="0,0,122946,80535"/>
                      </v:shape>
                      <v:rect id="Rectangle 9164" o:spid="_x0000_s2083"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MUA&#10;AADdAAAADwAAAGRycy9kb3ducmV2LnhtbESPT4vCMBTE74LfITxhb5oqi9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s94xQAAAN0AAAAPAAAAAAAAAAAAAAAAAJgCAABkcnMv&#10;ZG93bnJldi54bWxQSwUGAAAAAAQABAD1AAAAigMAAAAA&#10;" filled="f" stroked="f">
                        <v:textbox inset="0,0,0,0">
                          <w:txbxContent>
                            <w:p w14:paraId="79FA38E5" w14:textId="77777777" w:rsidR="006E2FA2" w:rsidRDefault="006E2FA2">
                              <w:pPr>
                                <w:spacing w:after="160" w:line="259" w:lineRule="auto"/>
                                <w:ind w:left="0" w:firstLine="0"/>
                                <w:jc w:val="left"/>
                              </w:pPr>
                              <w:r>
                                <w:rPr>
                                  <w:color w:val="141414"/>
                                  <w:w w:val="124"/>
                                  <w:sz w:val="12"/>
                                </w:rPr>
                                <w:t>B</w:t>
                              </w:r>
                            </w:p>
                          </w:txbxContent>
                        </v:textbox>
                      </v:rect>
                      <v:rect id="Rectangle 9165" o:spid="_x0000_s2084"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14:paraId="496E2175" w14:textId="77777777" w:rsidR="006E2FA2" w:rsidRDefault="006E2FA2">
                              <w:pPr>
                                <w:spacing w:after="160" w:line="259" w:lineRule="auto"/>
                                <w:ind w:left="0" w:firstLine="0"/>
                                <w:jc w:val="left"/>
                              </w:pPr>
                              <w:r>
                                <w:rPr>
                                  <w:color w:val="141414"/>
                                  <w:w w:val="98"/>
                                  <w:sz w:val="10"/>
                                </w:rPr>
                                <w:t>2</w:t>
                              </w:r>
                            </w:p>
                          </w:txbxContent>
                        </v:textbox>
                      </v:rect>
                      <v:shape id="Shape 9173" o:spid="_x0000_s2085"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fKcQA&#10;AADdAAAADwAAAGRycy9kb3ducmV2LnhtbESPQWvCQBSE70L/w/IKvekmFqpGV0kLkXpU2/sj+5oE&#10;s2/T3TVGf71bKHgcZuYbZrUZTCt6cr6xrCCdJCCIS6sbrhR8HYvxHIQPyBpby6TgSh4266fRCjNt&#10;L7yn/hAqESHsM1RQh9BlUvqyJoN+Yjvi6P1YZzBE6SqpHV4i3LRymiRv0mDDcaHGjj5qKk+Hs1Fw&#10;+/12u2bqrb5iHorT+7mUW1Lq5XnIlyACDeER/m9/agWLdPYKf2/i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CXynEAAAA3QAAAA8AAAAAAAAAAAAAAAAAmAIAAGRycy9k&#10;b3ducmV2LnhtbFBLBQYAAAAABAAEAPUAAACJAwAAAAA=&#10;" path="m,96108r96109,l96109,r96108,e" filled="f" strokecolor="#141414" strokeweight=".1335mm">
                        <v:stroke miterlimit="1" joinstyle="miter" endcap="round"/>
                        <v:path arrowok="t" textboxrect="0,0,192217,96108"/>
                      </v:shape>
                      <v:shape id="Shape 9174" o:spid="_x0000_s2086" style="position:absolute;left:5285;top:8388;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T8cA&#10;AADdAAAADwAAAGRycy9kb3ducmV2LnhtbESPQWvCQBSE70L/w/KEXqTZWEpsUlcpgtCCl0ah9PbI&#10;viYx2bcxuzXx37tCweMwM98wy/VoWnGm3tWWFcyjGARxYXXNpYLDfvv0CsJ5ZI2tZVJwIQfr1cNk&#10;iZm2A3/ROfelCBB2GSqovO8yKV1RkUEX2Y44eL+2N+iD7EupexwC3LTyOY4TabDmsFBhR5uKiib/&#10;MwqkSfXu85g3m59mr0/J92Gmu0apx+n4/gbC0+jv4f/2h1aQzhcvcHsTn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f60/HAAAA3QAAAA8AAAAAAAAAAAAAAAAAmAIAAGRy&#10;cy9kb3ducmV2LnhtbFBLBQYAAAAABAAEAPUAAACMAwAAAAA=&#10;" path="m,l,96108r96108,e" filled="f" strokecolor="#141414" strokeweight=".1335mm">
                        <v:stroke miterlimit="1" joinstyle="miter" endcap="round"/>
                        <v:path arrowok="t" textboxrect="0,0,96108,96108"/>
                      </v:shape>
                      <w10:wrap type="square"/>
                    </v:group>
                  </w:pict>
                </mc:Fallback>
              </mc:AlternateContent>
            </w:r>
            <w:r>
              <w:rPr>
                <w:sz w:val="23"/>
              </w:rPr>
              <w:t>SEP</w:t>
            </w:r>
          </w:p>
          <w:p w14:paraId="50194824" w14:textId="77777777" w:rsidR="00A21FDC" w:rsidRDefault="00252176">
            <w:pPr>
              <w:spacing w:after="0" w:line="259" w:lineRule="auto"/>
              <w:ind w:left="-510" w:firstLine="0"/>
              <w:jc w:val="left"/>
            </w:pPr>
            <w:r>
              <w:rPr>
                <w:noProof/>
                <w:sz w:val="22"/>
              </w:rPr>
              <mc:AlternateContent>
                <mc:Choice Requires="wpg">
                  <w:drawing>
                    <wp:inline distT="0" distB="0" distL="0" distR="0" wp14:anchorId="3D45E7CB" wp14:editId="3DDA3E13">
                      <wp:extent cx="1117361" cy="694953"/>
                      <wp:effectExtent l="0" t="0" r="0" b="0"/>
                      <wp:docPr id="110308" name="Group 110308"/>
                      <wp:cNvGraphicFramePr/>
                      <a:graphic xmlns:a="http://schemas.openxmlformats.org/drawingml/2006/main">
                        <a:graphicData uri="http://schemas.microsoft.com/office/word/2010/wordprocessingGroup">
                          <wpg:wgp>
                            <wpg:cNvGrpSpPr/>
                            <wpg:grpSpPr>
                              <a:xfrm>
                                <a:off x="0" y="0"/>
                                <a:ext cx="1117361" cy="694953"/>
                                <a:chOff x="0" y="0"/>
                                <a:chExt cx="1117361" cy="694953"/>
                              </a:xfrm>
                            </wpg:grpSpPr>
                            <wps:wsp>
                              <wps:cNvPr id="9134" name="Shape 9134"/>
                              <wps:cNvSpPr/>
                              <wps:spPr>
                                <a:xfrm>
                                  <a:off x="0" y="500345"/>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994404" y="492844"/>
                                  <a:ext cx="122958" cy="80571"/>
                                </a:xfrm>
                                <a:custGeom>
                                  <a:avLst/>
                                  <a:gdLst/>
                                  <a:ahLst/>
                                  <a:cxnLst/>
                                  <a:rect l="0" t="0" r="0" b="0"/>
                                  <a:pathLst>
                                    <a:path w="122958" h="80571">
                                      <a:moveTo>
                                        <a:pt x="0" y="0"/>
                                      </a:moveTo>
                                      <a:lnTo>
                                        <a:pt x="122958" y="3465"/>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9142" name="Shape 9142"/>
                              <wps:cNvSpPr/>
                              <wps:spPr>
                                <a:xfrm>
                                  <a:off x="528597" y="67861"/>
                                  <a:ext cx="96108" cy="96107"/>
                                </a:xfrm>
                                <a:custGeom>
                                  <a:avLst/>
                                  <a:gdLst/>
                                  <a:ahLst/>
                                  <a:cxnLst/>
                                  <a:rect l="0" t="0" r="0" b="0"/>
                                  <a:pathLst>
                                    <a:path w="96108" h="96107">
                                      <a:moveTo>
                                        <a:pt x="0" y="96107"/>
                                      </a:moveTo>
                                      <a:lnTo>
                                        <a:pt x="0" y="0"/>
                                      </a:lnTo>
                                      <a:lnTo>
                                        <a:pt x="96108"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175" name="Shape 9175"/>
                              <wps:cNvSpPr/>
                              <wps:spPr>
                                <a:xfrm>
                                  <a:off x="509591" y="194191"/>
                                  <a:ext cx="36233" cy="36221"/>
                                </a:xfrm>
                                <a:custGeom>
                                  <a:avLst/>
                                  <a:gdLst/>
                                  <a:ahLst/>
                                  <a:cxnLst/>
                                  <a:rect l="0" t="0" r="0" b="0"/>
                                  <a:pathLst>
                                    <a:path w="36233" h="36221">
                                      <a:moveTo>
                                        <a:pt x="18117" y="0"/>
                                      </a:moveTo>
                                      <a:cubicBezTo>
                                        <a:pt x="28111" y="0"/>
                                        <a:pt x="36233" y="8121"/>
                                        <a:pt x="36233" y="18116"/>
                                      </a:cubicBezTo>
                                      <a:cubicBezTo>
                                        <a:pt x="36233" y="28160"/>
                                        <a:pt x="28111"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176" name="Rectangle 9176"/>
                              <wps:cNvSpPr/>
                              <wps:spPr>
                                <a:xfrm>
                                  <a:off x="657117" y="95048"/>
                                  <a:ext cx="74956" cy="146333"/>
                                </a:xfrm>
                                <a:prstGeom prst="rect">
                                  <a:avLst/>
                                </a:prstGeom>
                                <a:ln>
                                  <a:noFill/>
                                </a:ln>
                              </wps:spPr>
                              <wps:txbx>
                                <w:txbxContent>
                                  <w:p w14:paraId="0B8A6FE5"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9177" name="Rectangle 9177"/>
                              <wps:cNvSpPr/>
                              <wps:spPr>
                                <a:xfrm>
                                  <a:off x="713430" y="122441"/>
                                  <a:ext cx="48492" cy="126166"/>
                                </a:xfrm>
                                <a:prstGeom prst="rect">
                                  <a:avLst/>
                                </a:prstGeom>
                                <a:ln>
                                  <a:noFill/>
                                </a:ln>
                              </wps:spPr>
                              <wps:txbx>
                                <w:txbxContent>
                                  <w:p w14:paraId="0C6296AF"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178" name="Rectangle 9178"/>
                              <wps:cNvSpPr/>
                              <wps:spPr>
                                <a:xfrm>
                                  <a:off x="323617" y="148603"/>
                                  <a:ext cx="74956" cy="146334"/>
                                </a:xfrm>
                                <a:prstGeom prst="rect">
                                  <a:avLst/>
                                </a:prstGeom>
                                <a:ln>
                                  <a:noFill/>
                                </a:ln>
                              </wps:spPr>
                              <wps:txbx>
                                <w:txbxContent>
                                  <w:p w14:paraId="29561C9D"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179" name="Rectangle 9179"/>
                              <wps:cNvSpPr/>
                              <wps:spPr>
                                <a:xfrm>
                                  <a:off x="379931" y="175997"/>
                                  <a:ext cx="48492" cy="126166"/>
                                </a:xfrm>
                                <a:prstGeom prst="rect">
                                  <a:avLst/>
                                </a:prstGeom>
                                <a:ln>
                                  <a:noFill/>
                                </a:ln>
                              </wps:spPr>
                              <wps:txbx>
                                <w:txbxContent>
                                  <w:p w14:paraId="488E6350"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180" name="Rectangle 9180"/>
                              <wps:cNvSpPr/>
                              <wps:spPr>
                                <a:xfrm>
                                  <a:off x="657117" y="239499"/>
                                  <a:ext cx="74956" cy="146333"/>
                                </a:xfrm>
                                <a:prstGeom prst="rect">
                                  <a:avLst/>
                                </a:prstGeom>
                                <a:ln>
                                  <a:noFill/>
                                </a:ln>
                              </wps:spPr>
                              <wps:txbx>
                                <w:txbxContent>
                                  <w:p w14:paraId="19ECA549"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9181" name="Rectangle 9181"/>
                              <wps:cNvSpPr/>
                              <wps:spPr>
                                <a:xfrm>
                                  <a:off x="713430" y="266892"/>
                                  <a:ext cx="48492" cy="126166"/>
                                </a:xfrm>
                                <a:prstGeom prst="rect">
                                  <a:avLst/>
                                </a:prstGeom>
                                <a:ln>
                                  <a:noFill/>
                                </a:ln>
                              </wps:spPr>
                              <wps:txbx>
                                <w:txbxContent>
                                  <w:p w14:paraId="24684078"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s:wsp>
                              <wps:cNvPr id="9182" name="Shape 9182"/>
                              <wps:cNvSpPr/>
                              <wps:spPr>
                                <a:xfrm>
                                  <a:off x="432488" y="163965"/>
                                  <a:ext cx="192217" cy="48343"/>
                                </a:xfrm>
                                <a:custGeom>
                                  <a:avLst/>
                                  <a:gdLst/>
                                  <a:ahLst/>
                                  <a:cxnLst/>
                                  <a:rect l="0" t="0" r="0" b="0"/>
                                  <a:pathLst>
                                    <a:path w="192217" h="48343">
                                      <a:moveTo>
                                        <a:pt x="0" y="48343"/>
                                      </a:moveTo>
                                      <a:lnTo>
                                        <a:pt x="96109" y="48343"/>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183" name="Shape 9183"/>
                              <wps:cNvSpPr/>
                              <wps:spPr>
                                <a:xfrm>
                                  <a:off x="528597" y="212308"/>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184" name="Rectangle 9184"/>
                              <wps:cNvSpPr/>
                              <wps:spPr>
                                <a:xfrm>
                                  <a:off x="667076" y="0"/>
                                  <a:ext cx="69448" cy="141328"/>
                                </a:xfrm>
                                <a:prstGeom prst="rect">
                                  <a:avLst/>
                                </a:prstGeom>
                                <a:ln>
                                  <a:noFill/>
                                </a:ln>
                              </wps:spPr>
                              <wps:txbx>
                                <w:txbxContent>
                                  <w:p w14:paraId="53939151"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185" name="Rectangle 9185"/>
                              <wps:cNvSpPr/>
                              <wps:spPr>
                                <a:xfrm>
                                  <a:off x="719301" y="44323"/>
                                  <a:ext cx="35317" cy="91864"/>
                                </a:xfrm>
                                <a:prstGeom prst="rect">
                                  <a:avLst/>
                                </a:prstGeom>
                                <a:ln>
                                  <a:noFill/>
                                </a:ln>
                              </wps:spPr>
                              <wps:txbx>
                                <w:txbxContent>
                                  <w:p w14:paraId="6B96C25C"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9448" name="Shape 9448"/>
                              <wps:cNvSpPr/>
                              <wps:spPr>
                                <a:xfrm>
                                  <a:off x="432488" y="67861"/>
                                  <a:ext cx="96109" cy="96107"/>
                                </a:xfrm>
                                <a:custGeom>
                                  <a:avLst/>
                                  <a:gdLst/>
                                  <a:ahLst/>
                                  <a:cxnLst/>
                                  <a:rect l="0" t="0" r="0" b="0"/>
                                  <a:pathLst>
                                    <a:path w="96109" h="96107">
                                      <a:moveTo>
                                        <a:pt x="96109" y="96107"/>
                                      </a:moveTo>
                                      <a:lnTo>
                                        <a:pt x="96109" y="0"/>
                                      </a:lnTo>
                                      <a:lnTo>
                                        <a:pt x="0"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450" name="Rectangle 9450"/>
                              <wps:cNvSpPr/>
                              <wps:spPr>
                                <a:xfrm>
                                  <a:off x="331093" y="0"/>
                                  <a:ext cx="69448" cy="141328"/>
                                </a:xfrm>
                                <a:prstGeom prst="rect">
                                  <a:avLst/>
                                </a:prstGeom>
                                <a:ln>
                                  <a:noFill/>
                                </a:ln>
                              </wps:spPr>
                              <wps:txbx>
                                <w:txbxContent>
                                  <w:p w14:paraId="70CA1441"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451" name="Rectangle 9451"/>
                              <wps:cNvSpPr/>
                              <wps:spPr>
                                <a:xfrm>
                                  <a:off x="383319" y="44323"/>
                                  <a:ext cx="35317" cy="91864"/>
                                </a:xfrm>
                                <a:prstGeom prst="rect">
                                  <a:avLst/>
                                </a:prstGeom>
                                <a:ln>
                                  <a:noFill/>
                                </a:ln>
                              </wps:spPr>
                              <wps:txbx>
                                <w:txbxContent>
                                  <w:p w14:paraId="7AFC4280"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g:wgp>
                        </a:graphicData>
                      </a:graphic>
                    </wp:inline>
                  </w:drawing>
                </mc:Choice>
                <mc:Fallback>
                  <w:pict>
                    <v:group w14:anchorId="3D45E7CB" id="Group 110308" o:spid="_x0000_s2087" style="width:88pt;height:54.7pt;mso-position-horizontal-relative:char;mso-position-vertical-relative:line" coordsize="11173,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">
                      <v:shape id="Shape 9134" o:spid="_x0000_s2088" style="position:absolute;top:5003;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6ascA&#10;AADdAAAADwAAAGRycy9kb3ducmV2LnhtbESPT2sCMRTE7wW/Q3iCl6JZ26J1NYoIglY8+Kd4fWye&#10;u4ubl22S6tpPbwqFHoeZ+Q0zmTWmEldyvrSsoN9LQBBnVpecKzgelt13ED4ga6wsk4I7eZhNW08T&#10;TLW98Y6u+5CLCGGfooIihDqV0mcFGfQ9WxNH72ydwRCly6V2eItwU8mXJBlIgyXHhQJrWhSUXfbf&#10;RsHiw8rTNl8NebN+bgJ/bn6+Dk6pTruZj0EEasJ/+K+90gpG/dc3+H0Tn4C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numrHAAAA3QAAAA8AAAAAAAAAAAAAAAAAmAIAAGRy&#10;cy9kb3ducmV2LnhtbFBLBQYAAAAABAAEAPUAAACMAwAAAAA=&#10;" path="m,c,,523815,194608,1105248,e" filled="f" strokeweight=".26697mm">
                        <v:stroke miterlimit="1" joinstyle="miter" endcap="round"/>
                        <v:path arrowok="t" textboxrect="0,0,1105248,194608"/>
                      </v:shape>
                      <v:shape id="Shape 9135" o:spid="_x0000_s2089" style="position:absolute;left:9944;top:4928;width:1229;height:806;visibility:visible;mso-wrap-style:square;v-text-anchor:top" coordsize="122958,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WisYA&#10;AADdAAAADwAAAGRycy9kb3ducmV2LnhtbESPT4vCMBTE7wt+h/AEb2uq4uJ2jSKCfw5etuthj4/m&#10;bVNsXmoTa/XTG0HY4zAzv2Hmy85WoqXGl44VjIYJCOLc6ZILBcefzfsMhA/IGivHpOBGHpaL3tsc&#10;U+2u/E1tFgoRIexTVGBCqFMpfW7Ioh+6mjh6f66xGKJsCqkbvEa4reQ4ST6kxZLjgsGa1obyU3ax&#10;CvT4sNseTqv1vf5t8bwzmTxjptSg362+QATqwn/41d5rBZ+jyRSeb+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OWisYAAADdAAAADwAAAAAAAAAAAAAAAACYAgAAZHJz&#10;L2Rvd25yZXYueG1sUEsFBgAAAAAEAAQA9QAAAIsDAAAAAA==&#10;" path="m,l122958,3465,26941,80571c36230,50489,25437,17924,,xe" fillcolor="black" strokeweight=".17406mm">
                        <v:path arrowok="t" textboxrect="0,0,122958,80571"/>
                      </v:shape>
                      <v:shape id="Shape 9142" o:spid="_x0000_s2090" style="position:absolute;left:5285;top:678;width:962;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jcUA&#10;AADdAAAADwAAAGRycy9kb3ducmV2LnhtbESP0WrCQBRE3wX/YblCX0Q3xlI1uopYSkv70qgfcMle&#10;k2D2btjdavx7tyD4OMzMGWa16UwjLuR8bVnBZJyAIC6srrlUcDx8jOYgfEDW2FgmBTfysFn3eyvM&#10;tL1yTpd9KEWEsM9QQRVCm0npi4oM+rFtiaN3ss5giNKVUju8RrhpZJokb9JgzXGhwpZ2FRXn/Z9R&#10;gPln+tu+L767eePYDac/09PMKfUy6LZLEIG68Aw/2l9awWLymsL/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CqNxQAAAN0AAAAPAAAAAAAAAAAAAAAAAJgCAABkcnMv&#10;ZG93bnJldi54bWxQSwUGAAAAAAQABAD1AAAAigMAAAAA&#10;" path="m,96107l,,96108,e" filled="f" strokecolor="#141414" strokeweight=".1335mm">
                        <v:stroke miterlimit="1" joinstyle="miter"/>
                        <v:path arrowok="t" textboxrect="0,0,96108,96107"/>
                      </v:shape>
                      <v:shape id="Shape 9175" o:spid="_x0000_s2091" style="position:absolute;left:5095;top:1941;width:363;height:363;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yZ8UA&#10;AADdAAAADwAAAGRycy9kb3ducmV2LnhtbESPQWsCMRSE7wX/Q3hCL6JZS2vrapTSUhDxohXq8bF5&#10;7kaTlyVJdfvvG6HQ4zAz3zDzZeesuFCIxrOC8agAQVx5bbhWsP/8GL6AiAlZo/VMCn4ownLRu5tj&#10;qf2Vt3TZpVpkCMcSFTQptaWUsWrIYRz5ljh7Rx8cpixDLXXAa4Y7Kx+KYiIdGs4LDbb01lB13n07&#10;BXwK6TDY2Nb6x2gGXysT39dGqft+9zoDkahL/+G/9kormI6fn+D2Jj8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HJnxQAAAN0AAAAPAAAAAAAAAAAAAAAAAJgCAABkcnMv&#10;ZG93bnJldi54bWxQSwUGAAAAAAQABAD1AAAAigMAAAAA&#10;" path="m18117,v9994,,18116,8121,18116,18116c36233,28160,28111,36221,18117,36221,8121,36221,,28160,,18116,,8121,8121,,18117,xe" fillcolor="#141414" stroked="f" strokeweight="0">
                        <v:stroke miterlimit="1" joinstyle="miter" endcap="round"/>
                        <v:path arrowok="t" textboxrect="0,0,36233,36221"/>
                      </v:shape>
                      <v:rect id="Rectangle 9176" o:spid="_x0000_s2092" style="position:absolute;left:6571;top:950;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14:paraId="0B8A6FE5" w14:textId="77777777" w:rsidR="006E2FA2" w:rsidRDefault="006E2FA2">
                              <w:pPr>
                                <w:spacing w:after="160" w:line="259" w:lineRule="auto"/>
                                <w:ind w:left="0" w:firstLine="0"/>
                                <w:jc w:val="left"/>
                              </w:pPr>
                              <w:r>
                                <w:rPr>
                                  <w:b/>
                                  <w:color w:val="141414"/>
                                  <w:w w:val="136"/>
                                  <w:sz w:val="12"/>
                                </w:rPr>
                                <w:t>B</w:t>
                              </w:r>
                            </w:p>
                          </w:txbxContent>
                        </v:textbox>
                      </v:rect>
                      <v:rect id="Rectangle 9177" o:spid="_x0000_s2093" style="position:absolute;left:7134;top:1224;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14:paraId="0C6296AF" w14:textId="77777777" w:rsidR="006E2FA2" w:rsidRDefault="006E2FA2">
                              <w:pPr>
                                <w:spacing w:after="160" w:line="259" w:lineRule="auto"/>
                                <w:ind w:left="0" w:firstLine="0"/>
                                <w:jc w:val="left"/>
                              </w:pPr>
                              <w:r>
                                <w:rPr>
                                  <w:b/>
                                  <w:color w:val="141414"/>
                                  <w:w w:val="108"/>
                                  <w:sz w:val="10"/>
                                </w:rPr>
                                <w:t>1</w:t>
                              </w:r>
                            </w:p>
                          </w:txbxContent>
                        </v:textbox>
                      </v:rect>
                      <v:rect id="Rectangle 9178" o:spid="_x0000_s2094" style="position:absolute;left:3236;top:1486;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oMMA&#10;AADdAAAADwAAAGRycy9kb3ducmV2LnhtbERPy4rCMBTdD/gP4Q64G1NdqO0YRXygy7EK6u7S3GnL&#10;NDelibb69ZOF4PJw3rNFZypxp8aVlhUMBxEI4szqknMFp+P2awrCeWSNlWVS8CAHi3nvY4aJti0f&#10;6J76XIQQdgkqKLyvEyldVpBBN7A1ceB+bWPQB9jkUjfYhnBTyVEUjaXBkkNDgTWtCsr+0ptRsJvW&#10;y8vePtu82lx3559zvD7GXqn+Z7f8BuGp82/xy73XCuLhJ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ToMMAAADdAAAADwAAAAAAAAAAAAAAAACYAgAAZHJzL2Rv&#10;d25yZXYueG1sUEsFBgAAAAAEAAQA9QAAAIgDAAAAAA==&#10;" filled="f" stroked="f">
                        <v:textbox inset="0,0,0,0">
                          <w:txbxContent>
                            <w:p w14:paraId="29561C9D" w14:textId="77777777" w:rsidR="006E2FA2" w:rsidRDefault="006E2FA2">
                              <w:pPr>
                                <w:spacing w:after="160" w:line="259" w:lineRule="auto"/>
                                <w:ind w:left="0" w:firstLine="0"/>
                                <w:jc w:val="left"/>
                              </w:pPr>
                              <w:r>
                                <w:rPr>
                                  <w:b/>
                                  <w:color w:val="141414"/>
                                  <w:w w:val="130"/>
                                  <w:sz w:val="12"/>
                                </w:rPr>
                                <w:t>A</w:t>
                              </w:r>
                            </w:p>
                          </w:txbxContent>
                        </v:textbox>
                      </v:rect>
                      <v:rect id="Rectangle 9179" o:spid="_x0000_s2095" style="position:absolute;left:3799;top:1759;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14:paraId="488E6350" w14:textId="77777777" w:rsidR="006E2FA2" w:rsidRDefault="006E2FA2">
                              <w:pPr>
                                <w:spacing w:after="160" w:line="259" w:lineRule="auto"/>
                                <w:ind w:left="0" w:firstLine="0"/>
                                <w:jc w:val="left"/>
                              </w:pPr>
                              <w:r>
                                <w:rPr>
                                  <w:b/>
                                  <w:color w:val="141414"/>
                                  <w:w w:val="108"/>
                                  <w:sz w:val="10"/>
                                </w:rPr>
                                <w:t>1</w:t>
                              </w:r>
                            </w:p>
                          </w:txbxContent>
                        </v:textbox>
                      </v:rect>
                      <v:rect id="Rectangle 9180" o:spid="_x0000_s2096" style="position:absolute;left:6571;top:2394;width:74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vgcIA&#10;AADdAAAADwAAAGRycy9kb3ducmV2LnhtbERPTYvCMBC9C/6HMMLeNNWDtF2jiLuix9UKrrehGdti&#10;MylNtN399eYgeHy878WqN7V4UOsqywqmkwgEcW51xYWCU7YdxyCcR9ZYWyYFf+RgtRwOFphq2/GB&#10;HkdfiBDCLkUFpfdNKqXLSzLoJrYhDtzVtgZ9gG0hdYtdCDe1nEXRXBqsODSU2NCmpPx2vBsFu7hZ&#10;/+7tf1fU35fd+eecfGWJV+pj1K8/QXjq/Vv8cu+1gmQah/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VS+BwgAAAN0AAAAPAAAAAAAAAAAAAAAAAJgCAABkcnMvZG93&#10;bnJldi54bWxQSwUGAAAAAAQABAD1AAAAhwMAAAAA&#10;" filled="f" stroked="f">
                        <v:textbox inset="0,0,0,0">
                          <w:txbxContent>
                            <w:p w14:paraId="19ECA549" w14:textId="77777777" w:rsidR="006E2FA2" w:rsidRDefault="006E2FA2">
                              <w:pPr>
                                <w:spacing w:after="160" w:line="259" w:lineRule="auto"/>
                                <w:ind w:left="0" w:firstLine="0"/>
                                <w:jc w:val="left"/>
                              </w:pPr>
                              <w:r>
                                <w:rPr>
                                  <w:b/>
                                  <w:color w:val="141414"/>
                                  <w:w w:val="136"/>
                                  <w:sz w:val="12"/>
                                </w:rPr>
                                <w:t>B</w:t>
                              </w:r>
                            </w:p>
                          </w:txbxContent>
                        </v:textbox>
                      </v:rect>
                      <v:rect id="Rectangle 9181" o:spid="_x0000_s2097" style="position:absolute;left:7134;top:2668;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14:paraId="24684078" w14:textId="77777777" w:rsidR="006E2FA2" w:rsidRDefault="006E2FA2">
                              <w:pPr>
                                <w:spacing w:after="160" w:line="259" w:lineRule="auto"/>
                                <w:ind w:left="0" w:firstLine="0"/>
                                <w:jc w:val="left"/>
                              </w:pPr>
                              <w:r>
                                <w:rPr>
                                  <w:b/>
                                  <w:color w:val="141414"/>
                                  <w:w w:val="108"/>
                                  <w:sz w:val="10"/>
                                </w:rPr>
                                <w:t>2</w:t>
                              </w:r>
                            </w:p>
                          </w:txbxContent>
                        </v:textbox>
                      </v:rect>
                      <v:shape id="Shape 9182" o:spid="_x0000_s2098" style="position:absolute;left:4324;top:1639;width:1923;height:484;visibility:visible;mso-wrap-style:square;v-text-anchor:top" coordsize="192217,4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BIsYA&#10;AADdAAAADwAAAGRycy9kb3ducmV2LnhtbESPQWsCMRSE74L/ITyhl0UTFavdGqUUiqWeqoLXx+Z1&#10;d2nyst2k7vrvm4LgcZiZb5j1tndWXKgNtWcN04kCQVx4U3Op4XR8G69AhIhs0HomDVcKsN0MB2vM&#10;je/4ky6HWIoE4ZCjhirGJpcyFBU5DBPfECfvy7cOY5JtKU2LXYI7K2dKPUqHNaeFCht6raj4Pvw6&#10;DZn5sFYdu6VadPvM/MzP113GWj+M+pdnEJH6eA/f2u9Gw9N0NYP/N+k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YBIsYAAADdAAAADwAAAAAAAAAAAAAAAACYAgAAZHJz&#10;L2Rvd25yZXYueG1sUEsFBgAAAAAEAAQA9QAAAIsDAAAAAA==&#10;" path="m,48343r96109,l96109,r96108,e" filled="f" strokecolor="#141414" strokeweight=".1335mm">
                        <v:stroke miterlimit="1" joinstyle="miter" endcap="round"/>
                        <v:path arrowok="t" textboxrect="0,0,192217,48343"/>
                      </v:shape>
                      <v:shape id="Shape 9183" o:spid="_x0000_s2099" style="position:absolute;left:5285;top:2123;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DHMUA&#10;AADdAAAADwAAAGRycy9kb3ducmV2LnhtbESPQYvCMBSE74L/IbwFL6KpCqJdo4iwoODFKoi3R/O2&#10;7bZ56TZR6783guBxmJlvmMWqNZW4UeMKywpGwwgEcWp1wZmC0/FnMAPhPLLGyjIpeJCD1bLbWWCs&#10;7Z0PdEt8JgKEXYwKcu/rWEqX5mTQDW1NHLxf2xj0QTaZ1A3eA9xUchxFU2mw4LCQY02bnNIyuRoF&#10;0sz1fveXlJtLedT/0/Opr+tSqd5Xu/4G4an1n/C7vdUK5qPZBF5vwhO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wMcxQAAAN0AAAAPAAAAAAAAAAAAAAAAAJgCAABkcnMv&#10;ZG93bnJldi54bWxQSwUGAAAAAAQABAD1AAAAigMAAAAA&#10;" path="m,l,96108r96108,e" filled="f" strokecolor="#141414" strokeweight=".1335mm">
                        <v:stroke miterlimit="1" joinstyle="miter" endcap="round"/>
                        <v:path arrowok="t" textboxrect="0,0,96108,96108"/>
                      </v:shape>
                      <v:rect id="Rectangle 9184" o:spid="_x0000_s2100" style="position:absolute;left:667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pgsUA&#10;AADdAAAADwAAAGRycy9kb3ducmV2LnhtbESPQWvCQBSE70L/w/IK3nRjE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imCxQAAAN0AAAAPAAAAAAAAAAAAAAAAAJgCAABkcnMv&#10;ZG93bnJldi54bWxQSwUGAAAAAAQABAD1AAAAigMAAAAA&#10;" filled="f" stroked="f">
                        <v:textbox inset="0,0,0,0">
                          <w:txbxContent>
                            <w:p w14:paraId="53939151" w14:textId="77777777" w:rsidR="006E2FA2" w:rsidRDefault="006E2FA2">
                              <w:pPr>
                                <w:spacing w:after="160" w:line="259" w:lineRule="auto"/>
                                <w:ind w:left="0" w:firstLine="0"/>
                                <w:jc w:val="left"/>
                              </w:pPr>
                              <w:r>
                                <w:rPr>
                                  <w:b/>
                                  <w:color w:val="141414"/>
                                  <w:w w:val="132"/>
                                  <w:sz w:val="12"/>
                                </w:rPr>
                                <w:t>R</w:t>
                              </w:r>
                            </w:p>
                          </w:txbxContent>
                        </v:textbox>
                      </v:rect>
                      <v:rect id="Rectangle 9185" o:spid="_x0000_s2101" style="position:absolute;left:719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14:paraId="6B96C25C" w14:textId="77777777" w:rsidR="006E2FA2" w:rsidRDefault="006E2FA2">
                              <w:pPr>
                                <w:spacing w:after="160" w:line="259" w:lineRule="auto"/>
                                <w:ind w:left="0" w:firstLine="0"/>
                                <w:jc w:val="left"/>
                              </w:pPr>
                              <w:r>
                                <w:rPr>
                                  <w:b/>
                                  <w:color w:val="141414"/>
                                  <w:w w:val="108"/>
                                  <w:sz w:val="8"/>
                                </w:rPr>
                                <w:t>1</w:t>
                              </w:r>
                            </w:p>
                          </w:txbxContent>
                        </v:textbox>
                      </v:rect>
                      <v:shape id="Shape 9448" o:spid="_x0000_s2102" style="position:absolute;left:4324;top:678;width:961;height:961;visibility:visible;mso-wrap-style:square;v-text-anchor:top" coordsize="96109,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zcEA&#10;AADdAAAADwAAAGRycy9kb3ducmV2LnhtbERPS27CMBDdV+IO1iB1V2xKWtEUgwAJqRsWJD3AYE+T&#10;qPE4sl2S3h4vKnX59P6b3eR6caMQO88algsFgth423Gj4bM+Pa1BxIRssfdMGn4pwm47e9hgaf3I&#10;F7pVqRE5hGOJGtqUhlLKaFpyGBd+IM7clw8OU4ahkTbgmMNdL5+VepUOO84NLQ50bMl8Vz9OA7Ef&#10;rvVoVpeoinNQh/PLsUlaP86n/TuIRFP6F/+5P6yGt6LIc/Ob/AT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Bc3BAAAA3QAAAA8AAAAAAAAAAAAAAAAAmAIAAGRycy9kb3du&#10;cmV2LnhtbFBLBQYAAAAABAAEAPUAAACGAwAAAAA=&#10;" path="m96109,96107l96109,,,e" filled="f" strokecolor="#141414" strokeweight=".1335mm">
                        <v:stroke miterlimit="1" joinstyle="miter"/>
                        <v:path arrowok="t" textboxrect="0,0,96109,96107"/>
                      </v:shape>
                      <v:rect id="Rectangle 9450" o:spid="_x0000_s2103" style="position:absolute;left:331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14:paraId="70CA1441" w14:textId="77777777" w:rsidR="006E2FA2" w:rsidRDefault="006E2FA2">
                              <w:pPr>
                                <w:spacing w:after="160" w:line="259" w:lineRule="auto"/>
                                <w:ind w:left="0" w:firstLine="0"/>
                                <w:jc w:val="left"/>
                              </w:pPr>
                              <w:r>
                                <w:rPr>
                                  <w:b/>
                                  <w:color w:val="141414"/>
                                  <w:w w:val="132"/>
                                  <w:sz w:val="12"/>
                                </w:rPr>
                                <w:t>R</w:t>
                              </w:r>
                            </w:p>
                          </w:txbxContent>
                        </v:textbox>
                      </v:rect>
                      <v:rect id="Rectangle 9451" o:spid="_x0000_s2104" style="position:absolute;left:383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14:paraId="7AFC4280" w14:textId="77777777" w:rsidR="006E2FA2" w:rsidRDefault="006E2FA2">
                              <w:pPr>
                                <w:spacing w:after="160" w:line="259" w:lineRule="auto"/>
                                <w:ind w:left="0" w:firstLine="0"/>
                                <w:jc w:val="left"/>
                              </w:pPr>
                              <w:r>
                                <w:rPr>
                                  <w:b/>
                                  <w:color w:val="141414"/>
                                  <w:w w:val="108"/>
                                  <w:sz w:val="8"/>
                                </w:rPr>
                                <w:t>1</w:t>
                              </w:r>
                            </w:p>
                          </w:txbxContent>
                        </v:textbox>
                      </v:rect>
                      <w10:anchorlock/>
                    </v:group>
                  </w:pict>
                </mc:Fallback>
              </mc:AlternateContent>
            </w:r>
            <w:r>
              <w:rPr>
                <w:b/>
                <w:color w:val="141414"/>
                <w:sz w:val="12"/>
              </w:rPr>
              <w:t>?</w:t>
            </w:r>
          </w:p>
        </w:tc>
      </w:tr>
      <w:tr w:rsidR="00A21FDC" w14:paraId="3E9FA43C" w14:textId="77777777">
        <w:trPr>
          <w:trHeight w:val="3254"/>
        </w:trPr>
        <w:tc>
          <w:tcPr>
            <w:tcW w:w="1419" w:type="dxa"/>
            <w:tcBorders>
              <w:top w:val="single" w:sz="3" w:space="0" w:color="646464"/>
              <w:left w:val="nil"/>
              <w:bottom w:val="nil"/>
              <w:right w:val="nil"/>
            </w:tcBorders>
            <w:vAlign w:val="bottom"/>
          </w:tcPr>
          <w:p w14:paraId="6DC682DE" w14:textId="77777777" w:rsidR="00A21FDC" w:rsidRDefault="00252176">
            <w:pPr>
              <w:tabs>
                <w:tab w:val="right" w:pos="1419"/>
              </w:tabs>
              <w:spacing w:after="0" w:line="259" w:lineRule="auto"/>
              <w:ind w:left="-2" w:firstLine="0"/>
              <w:jc w:val="left"/>
            </w:pPr>
            <w:r>
              <w:rPr>
                <w:color w:val="141414"/>
                <w:sz w:val="30"/>
              </w:rPr>
              <w:t>H</w:t>
            </w:r>
            <w:r>
              <w:rPr>
                <w:noProof/>
                <w:sz w:val="22"/>
              </w:rPr>
              <mc:AlternateContent>
                <mc:Choice Requires="wpg">
                  <w:drawing>
                    <wp:inline distT="0" distB="0" distL="0" distR="0" wp14:anchorId="788C24E2" wp14:editId="336FE4F8">
                      <wp:extent cx="723205" cy="1297465"/>
                      <wp:effectExtent l="0" t="0" r="0" b="0"/>
                      <wp:docPr id="111426" name="Group 111426"/>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134159" name="Shape 134159"/>
                              <wps:cNvSpPr/>
                              <wps:spPr>
                                <a:xfrm>
                                  <a:off x="362137" y="816923"/>
                                  <a:ext cx="120796" cy="480543"/>
                                </a:xfrm>
                                <a:custGeom>
                                  <a:avLst/>
                                  <a:gdLst/>
                                  <a:ahLst/>
                                  <a:cxnLst/>
                                  <a:rect l="0" t="0" r="0" b="0"/>
                                  <a:pathLst>
                                    <a:path w="120796" h="480543">
                                      <a:moveTo>
                                        <a:pt x="0" y="0"/>
                                      </a:moveTo>
                                      <a:lnTo>
                                        <a:pt x="120796" y="0"/>
                                      </a:lnTo>
                                      <a:lnTo>
                                        <a:pt x="120796"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160" name="Shape 134160"/>
                              <wps:cNvSpPr/>
                              <wps:spPr>
                                <a:xfrm>
                                  <a:off x="242662"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9269" name="Rectangle 9269"/>
                              <wps:cNvSpPr/>
                              <wps:spPr>
                                <a:xfrm>
                                  <a:off x="260104" y="970036"/>
                                  <a:ext cx="82575" cy="187006"/>
                                </a:xfrm>
                                <a:prstGeom prst="rect">
                                  <a:avLst/>
                                </a:prstGeom>
                                <a:ln>
                                  <a:noFill/>
                                </a:ln>
                              </wps:spPr>
                              <wps:txbx>
                                <w:txbxContent>
                                  <w:p w14:paraId="43F29BB1"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270" name="Rectangle 9270"/>
                              <wps:cNvSpPr/>
                              <wps:spPr>
                                <a:xfrm>
                                  <a:off x="322237" y="1042784"/>
                                  <a:ext cx="33067" cy="96754"/>
                                </a:xfrm>
                                <a:prstGeom prst="rect">
                                  <a:avLst/>
                                </a:prstGeom>
                                <a:ln>
                                  <a:noFill/>
                                </a:ln>
                              </wps:spPr>
                              <wps:txbx>
                                <w:txbxContent>
                                  <w:p w14:paraId="6B656B6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271" name="Rectangle 9271"/>
                              <wps:cNvSpPr/>
                              <wps:spPr>
                                <a:xfrm>
                                  <a:off x="377862" y="970036"/>
                                  <a:ext cx="85259" cy="187006"/>
                                </a:xfrm>
                                <a:prstGeom prst="rect">
                                  <a:avLst/>
                                </a:prstGeom>
                                <a:ln>
                                  <a:noFill/>
                                </a:ln>
                              </wps:spPr>
                              <wps:txbx>
                                <w:txbxContent>
                                  <w:p w14:paraId="5947B4A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72" name="Rectangle 9272"/>
                              <wps:cNvSpPr/>
                              <wps:spPr>
                                <a:xfrm>
                                  <a:off x="442059" y="1042784"/>
                                  <a:ext cx="33067" cy="96754"/>
                                </a:xfrm>
                                <a:prstGeom prst="rect">
                                  <a:avLst/>
                                </a:prstGeom>
                                <a:ln>
                                  <a:noFill/>
                                </a:ln>
                              </wps:spPr>
                              <wps:txbx>
                                <w:txbxContent>
                                  <w:p w14:paraId="0252238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61" name="Shape 134161"/>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62" name="Shape 134162"/>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63" name="Shape 134163"/>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285" name="Rectangle 9285"/>
                              <wps:cNvSpPr/>
                              <wps:spPr>
                                <a:xfrm>
                                  <a:off x="558907" y="46069"/>
                                  <a:ext cx="85259" cy="187007"/>
                                </a:xfrm>
                                <a:prstGeom prst="rect">
                                  <a:avLst/>
                                </a:prstGeom>
                                <a:ln>
                                  <a:noFill/>
                                </a:ln>
                              </wps:spPr>
                              <wps:txbx>
                                <w:txbxContent>
                                  <w:p w14:paraId="1265DF5D"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86" name="Rectangle 9286"/>
                              <wps:cNvSpPr/>
                              <wps:spPr>
                                <a:xfrm>
                                  <a:off x="623104" y="118818"/>
                                  <a:ext cx="33067" cy="96754"/>
                                </a:xfrm>
                                <a:prstGeom prst="rect">
                                  <a:avLst/>
                                </a:prstGeom>
                                <a:ln>
                                  <a:noFill/>
                                </a:ln>
                              </wps:spPr>
                              <wps:txbx>
                                <w:txbxContent>
                                  <w:p w14:paraId="72E54F5E"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287" name="Rectangle 9287"/>
                              <wps:cNvSpPr/>
                              <wps:spPr>
                                <a:xfrm>
                                  <a:off x="557353" y="286521"/>
                                  <a:ext cx="85259" cy="187007"/>
                                </a:xfrm>
                                <a:prstGeom prst="rect">
                                  <a:avLst/>
                                </a:prstGeom>
                                <a:ln>
                                  <a:noFill/>
                                </a:ln>
                              </wps:spPr>
                              <wps:txbx>
                                <w:txbxContent>
                                  <w:p w14:paraId="6AC45CC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88" name="Rectangle 9288"/>
                              <wps:cNvSpPr/>
                              <wps:spPr>
                                <a:xfrm>
                                  <a:off x="621550" y="359269"/>
                                  <a:ext cx="33067" cy="96754"/>
                                </a:xfrm>
                                <a:prstGeom prst="rect">
                                  <a:avLst/>
                                </a:prstGeom>
                                <a:ln>
                                  <a:noFill/>
                                </a:ln>
                              </wps:spPr>
                              <wps:txbx>
                                <w:txbxContent>
                                  <w:p w14:paraId="1C2755A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289" name="Rectangle 9289"/>
                              <wps:cNvSpPr/>
                              <wps:spPr>
                                <a:xfrm>
                                  <a:off x="317552" y="166378"/>
                                  <a:ext cx="85259" cy="187007"/>
                                </a:xfrm>
                                <a:prstGeom prst="rect">
                                  <a:avLst/>
                                </a:prstGeom>
                                <a:ln>
                                  <a:noFill/>
                                </a:ln>
                              </wps:spPr>
                              <wps:txbx>
                                <w:txbxContent>
                                  <w:p w14:paraId="22787B6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290" name="Rectangle 9290"/>
                              <wps:cNvSpPr/>
                              <wps:spPr>
                                <a:xfrm>
                                  <a:off x="381750" y="239127"/>
                                  <a:ext cx="33067" cy="96754"/>
                                </a:xfrm>
                                <a:prstGeom prst="rect">
                                  <a:avLst/>
                                </a:prstGeom>
                                <a:ln>
                                  <a:noFill/>
                                </a:ln>
                              </wps:spPr>
                              <wps:txbx>
                                <w:txbxContent>
                                  <w:p w14:paraId="1899957B"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293" name="Rectangle 9293"/>
                              <wps:cNvSpPr/>
                              <wps:spPr>
                                <a:xfrm>
                                  <a:off x="253158" y="555055"/>
                                  <a:ext cx="68280" cy="149446"/>
                                </a:xfrm>
                                <a:prstGeom prst="rect">
                                  <a:avLst/>
                                </a:prstGeom>
                                <a:ln>
                                  <a:noFill/>
                                </a:ln>
                              </wps:spPr>
                              <wps:txbx>
                                <w:txbxContent>
                                  <w:p w14:paraId="77919030"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94" name="Rectangle 9294"/>
                              <wps:cNvSpPr/>
                              <wps:spPr>
                                <a:xfrm>
                                  <a:off x="304571" y="582378"/>
                                  <a:ext cx="44276" cy="129276"/>
                                </a:xfrm>
                                <a:prstGeom prst="rect">
                                  <a:avLst/>
                                </a:prstGeom>
                                <a:ln>
                                  <a:noFill/>
                                </a:ln>
                              </wps:spPr>
                              <wps:txbx>
                                <w:txbxContent>
                                  <w:p w14:paraId="3AC57208"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9296" name="Rectangle 9296"/>
                              <wps:cNvSpPr/>
                              <wps:spPr>
                                <a:xfrm>
                                  <a:off x="48624" y="314471"/>
                                  <a:ext cx="65140" cy="1100071"/>
                                </a:xfrm>
                                <a:prstGeom prst="rect">
                                  <a:avLst/>
                                </a:prstGeom>
                                <a:ln>
                                  <a:noFill/>
                                </a:ln>
                              </wps:spPr>
                              <wps:txbx>
                                <w:txbxContent>
                                  <w:p w14:paraId="7B22C73D"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299" name="Shape 9299"/>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300" name="Shape 9300"/>
                              <wps:cNvSpPr/>
                              <wps:spPr>
                                <a:xfrm>
                                  <a:off x="121539" y="994409"/>
                                  <a:ext cx="80587" cy="122950"/>
                                </a:xfrm>
                                <a:custGeom>
                                  <a:avLst/>
                                  <a:gdLst/>
                                  <a:ahLst/>
                                  <a:cxnLst/>
                                  <a:rect l="0" t="0" r="0" b="0"/>
                                  <a:pathLst>
                                    <a:path w="80587" h="122950">
                                      <a:moveTo>
                                        <a:pt x="80587" y="0"/>
                                      </a:moveTo>
                                      <a:lnTo>
                                        <a:pt x="77106" y="122950"/>
                                      </a:lnTo>
                                      <a:lnTo>
                                        <a:pt x="0" y="26933"/>
                                      </a:lnTo>
                                      <a:cubicBezTo>
                                        <a:pt x="30082" y="36223"/>
                                        <a:pt x="62647" y="25429"/>
                                        <a:pt x="80587"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64" name="Shape 134164"/>
                              <wps:cNvSpPr/>
                              <wps:spPr>
                                <a:xfrm>
                                  <a:off x="482933"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65" name="Shape 134165"/>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309" name="Rectangle 9309"/>
                              <wps:cNvSpPr/>
                              <wps:spPr>
                                <a:xfrm>
                                  <a:off x="558449" y="849900"/>
                                  <a:ext cx="85259" cy="187007"/>
                                </a:xfrm>
                                <a:prstGeom prst="rect">
                                  <a:avLst/>
                                </a:prstGeom>
                                <a:ln>
                                  <a:noFill/>
                                </a:ln>
                              </wps:spPr>
                              <wps:txbx>
                                <w:txbxContent>
                                  <w:p w14:paraId="10272F9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10" name="Rectangle 9310"/>
                              <wps:cNvSpPr/>
                              <wps:spPr>
                                <a:xfrm>
                                  <a:off x="622647" y="922649"/>
                                  <a:ext cx="33067" cy="96753"/>
                                </a:xfrm>
                                <a:prstGeom prst="rect">
                                  <a:avLst/>
                                </a:prstGeom>
                                <a:ln>
                                  <a:noFill/>
                                </a:ln>
                              </wps:spPr>
                              <wps:txbx>
                                <w:txbxContent>
                                  <w:p w14:paraId="414E2A79"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311" name="Rectangle 9311"/>
                              <wps:cNvSpPr/>
                              <wps:spPr>
                                <a:xfrm>
                                  <a:off x="558251" y="1089624"/>
                                  <a:ext cx="85259" cy="187007"/>
                                </a:xfrm>
                                <a:prstGeom prst="rect">
                                  <a:avLst/>
                                </a:prstGeom>
                                <a:ln>
                                  <a:noFill/>
                                </a:ln>
                              </wps:spPr>
                              <wps:txbx>
                                <w:txbxContent>
                                  <w:p w14:paraId="60EFC2B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12" name="Rectangle 9312"/>
                              <wps:cNvSpPr/>
                              <wps:spPr>
                                <a:xfrm>
                                  <a:off x="622448" y="1162373"/>
                                  <a:ext cx="33067" cy="96754"/>
                                </a:xfrm>
                                <a:prstGeom prst="rect">
                                  <a:avLst/>
                                </a:prstGeom>
                                <a:ln>
                                  <a:noFill/>
                                </a:ln>
                              </wps:spPr>
                              <wps:txbx>
                                <w:txbxContent>
                                  <w:p w14:paraId="309A406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321" name="Shape 9321"/>
                              <wps:cNvSpPr/>
                              <wps:spPr>
                                <a:xfrm>
                                  <a:off x="463928" y="608006"/>
                                  <a:ext cx="36233" cy="36173"/>
                                </a:xfrm>
                                <a:custGeom>
                                  <a:avLst/>
                                  <a:gdLst/>
                                  <a:ahLst/>
                                  <a:cxnLst/>
                                  <a:rect l="0" t="0" r="0" b="0"/>
                                  <a:pathLst>
                                    <a:path w="36233" h="36173">
                                      <a:moveTo>
                                        <a:pt x="18117" y="0"/>
                                      </a:moveTo>
                                      <a:cubicBezTo>
                                        <a:pt x="28112" y="0"/>
                                        <a:pt x="36233" y="8061"/>
                                        <a:pt x="36233" y="18068"/>
                                      </a:cubicBezTo>
                                      <a:cubicBezTo>
                                        <a:pt x="36233" y="28100"/>
                                        <a:pt x="28112" y="36173"/>
                                        <a:pt x="18117" y="36173"/>
                                      </a:cubicBezTo>
                                      <a:cubicBezTo>
                                        <a:pt x="8073" y="36173"/>
                                        <a:pt x="0" y="28100"/>
                                        <a:pt x="0" y="18068"/>
                                      </a:cubicBezTo>
                                      <a:cubicBezTo>
                                        <a:pt x="0" y="8061"/>
                                        <a:pt x="8073"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9322" name="Shape 9322"/>
                              <wps:cNvSpPr/>
                              <wps:spPr>
                                <a:xfrm>
                                  <a:off x="386825" y="624706"/>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323" name="Shape 9323"/>
                              <wps:cNvSpPr/>
                              <wps:spPr>
                                <a:xfrm>
                                  <a:off x="482933" y="624706"/>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788C24E2" id="Group 111426" o:spid="_x0000_s2105"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">
                      <v:shape id="Shape 134159" o:spid="_x0000_s2106" style="position:absolute;left:3621;top:8169;width:1208;height:4805;visibility:visible;mso-wrap-style:square;v-text-anchor:top" coordsize="120796,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q8MA&#10;AADfAAAADwAAAGRycy9kb3ducmV2LnhtbERPW2vCMBR+H/gfwhF8m2ndhVmNIg5hvgzmBvPx0Byb&#10;YnNSktTWf2+EwR4/vvtyPdhGXMiH2rGCfJqBIC6drrlS8PO9e3wDESKyxsYxKbhSgPVq9LDEQrue&#10;v+hyiJVIIRwKVGBibAspQ2nIYpi6ljhxJ+ctxgR9JbXHPoXbRs6y7FVarDk1GGxpa6g8HzqroHn3&#10;Ryd3/edv121jyId9ZTZ7pSbjYbMAEWmI/+I/94dO85+e85c53P8kAH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hq8MAAADfAAAADwAAAAAAAAAAAAAAAACYAgAAZHJzL2Rv&#10;d25yZXYueG1sUEsFBgAAAAAEAAQA9QAAAIgDAAAAAA==&#10;" path="m,l120796,r,480543l,480543,,e" fillcolor="#dcdcdc" strokecolor="#141414" strokeweight=".1335mm">
                        <v:stroke miterlimit="1" joinstyle="miter" endcap="round"/>
                        <v:path arrowok="t" textboxrect="0,0,120796,480543"/>
                      </v:shape>
                      <v:shape id="Shape 134160" o:spid="_x0000_s2107" style="position:absolute;left:2426;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0cz8EA&#10;AADfAAAADwAAAGRycy9kb3ducmV2LnhtbERPTWvCQBC9F/wPywi91Y2mSI2uokKhvShNxPOQHZNg&#10;djZkt5r++85B8Ph436vN4Fp1oz40ng1MJwko4tLbhisDp+Lz7QNUiMgWW89k4I8CbNajlxVm1t/5&#10;h255rJSEcMjQQB1jl2kdypochonviIW7+N5hFNhX2vZ4l3DX6lmSzLXDhqWhxo72NZXX/NdJybHg&#10;omiC25d0XnzrQ5rvTqkxr+NhuwQVaYhP8cP9ZWV++j6dywP5IwD0+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tHM/BAAAA3wAAAA8AAAAAAAAAAAAAAAAAmAIAAGRycy9kb3du&#10;cmV2LnhtbFBLBQYAAAAABAAEAPUAAACGAwAAAAA=&#10;" path="m,l119475,r,480543l,480543,,e" fillcolor="#dcdcdc" strokecolor="#141414" strokeweight=".1335mm">
                        <v:stroke miterlimit="1" joinstyle="miter" endcap="round"/>
                        <v:path arrowok="t" textboxrect="0,0,119475,480543"/>
                      </v:shape>
                      <v:rect id="Rectangle 9269" o:spid="_x0000_s2108" style="position:absolute;left:2601;top:9700;width:825;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YBmsYA&#10;AADdAAAADwAAAGRycy9kb3ducmV2LnhtbESPQWvCQBSE7wX/w/KE3uqmHkISXUXaijm2RlBvj+wz&#10;CWbfhuxq0v76bqHgcZiZb5jlejStuFPvGssKXmcRCOLS6oYrBYdi+5KAcB5ZY2uZFHyTg/Vq8rTE&#10;TNuBv+i+95UIEHYZKqi97zIpXVmTQTezHXHwLrY36IPsK6l7HALctHIeRbE02HBYqLGjt5rK6/5m&#10;FOySbnPK7c9QtR/n3fHzmL4XqVfqeTpuFiA8jf4R/m/nWkE6j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YBmsYAAADdAAAADwAAAAAAAAAAAAAAAACYAgAAZHJz&#10;L2Rvd25yZXYueG1sUEsFBgAAAAAEAAQA9QAAAIsDAAAAAA==&#10;" filled="f" stroked="f">
                        <v:textbox inset="0,0,0,0">
                          <w:txbxContent>
                            <w:p w14:paraId="43F29BB1" w14:textId="77777777" w:rsidR="006E2FA2" w:rsidRDefault="006E2FA2">
                              <w:pPr>
                                <w:spacing w:after="160" w:line="259" w:lineRule="auto"/>
                                <w:ind w:left="0" w:firstLine="0"/>
                                <w:jc w:val="left"/>
                              </w:pPr>
                              <w:r>
                                <w:rPr>
                                  <w:color w:val="141414"/>
                                  <w:w w:val="121"/>
                                  <w:sz w:val="15"/>
                                </w:rPr>
                                <w:t>R</w:t>
                              </w:r>
                            </w:p>
                          </w:txbxContent>
                        </v:textbox>
                      </v:rect>
                      <v:rect id="Rectangle 9270" o:spid="_x0000_s2109" style="position:absolute;left:3222;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U+2sIA&#10;AADdAAAADwAAAGRycy9kb3ducmV2LnhtbERPTYvCMBC9C/6HMMLeNNWD2moU0RU9uiqot6EZ22Iz&#10;KU3Wdv315rDg8fG+58vWlOJJtSssKxgOIhDEqdUFZwrOp21/CsJ5ZI2lZVLwRw6Wi25njom2Df/Q&#10;8+gzEULYJagg975KpHRpTgbdwFbEgbvb2qAPsM6krrEJ4aaUoygaS4MFh4YcK1rnlD6Ov0bBblqt&#10;rnv7arLy+7a7HC7x5hR7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pT7awgAAAN0AAAAPAAAAAAAAAAAAAAAAAJgCAABkcnMvZG93&#10;bnJldi54bWxQSwUGAAAAAAQABAD1AAAAhwMAAAAA&#10;" filled="f" stroked="f">
                        <v:textbox inset="0,0,0,0">
                          <w:txbxContent>
                            <w:p w14:paraId="6B656B6E"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271" o:spid="_x0000_s2110" style="position:absolute;left:3778;top:970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bQccA&#10;AADdAAAADwAAAGRycy9kb3ducmV2LnhtbESPQWvCQBSE7wX/w/KE3upGD62JriFoix5bI0Rvj+wz&#10;CWbfhuzWpP313UKhx2FmvmHW6WhacafeNZYVzGcRCOLS6oYrBaf87WkJwnlkja1lUvBFDtLN5GGN&#10;ibYDf9D96CsRIOwSVFB73yVSurImg25mO+LgXW1v0AfZV1L3OAS4aeUiip6lwYbDQo0dbWsqb8dP&#10;o2C/7LLzwX4PVft62RfvRbzLY6/U43TMViA8jf4//Nc+aAXx4m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pm0HHAAAA3QAAAA8AAAAAAAAAAAAAAAAAmAIAAGRy&#10;cy9kb3ducmV2LnhtbFBLBQYAAAAABAAEAPUAAACMAwAAAAA=&#10;" filled="f" stroked="f">
                        <v:textbox inset="0,0,0,0">
                          <w:txbxContent>
                            <w:p w14:paraId="5947B4AB" w14:textId="77777777" w:rsidR="006E2FA2" w:rsidRDefault="006E2FA2">
                              <w:pPr>
                                <w:spacing w:after="160" w:line="259" w:lineRule="auto"/>
                                <w:ind w:left="0" w:firstLine="0"/>
                                <w:jc w:val="left"/>
                              </w:pPr>
                              <w:r>
                                <w:rPr>
                                  <w:color w:val="141414"/>
                                  <w:w w:val="118"/>
                                  <w:sz w:val="15"/>
                                </w:rPr>
                                <w:t>A</w:t>
                              </w:r>
                            </w:p>
                          </w:txbxContent>
                        </v:textbox>
                      </v:rect>
                      <v:rect id="Rectangle 9272" o:spid="_x0000_s2111" style="position:absolute;left:4420;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FN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4pc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7BTbHAAAA3QAAAA8AAAAAAAAAAAAAAAAAmAIAAGRy&#10;cy9kb3ducmV2LnhtbFBLBQYAAAAABAAEAPUAAACMAwAAAAA=&#10;" filled="f" stroked="f">
                        <v:textbox inset="0,0,0,0">
                          <w:txbxContent>
                            <w:p w14:paraId="0252238E"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61" o:spid="_x0000_s2112"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EQMQA&#10;AADfAAAADwAAAGRycy9kb3ducmV2LnhtbERPy2rCQBTdF/oPwy24KTpJlSAxEyna0scu1o27S+aa&#10;pGbuhMxo4t87hYLLw3ln69G04kK9aywriGcRCOLS6oYrBfuf9+kShPPIGlvLpOBKDtb540OGqbYD&#10;F3TZ+UqEEHYpKqi971IpXVmTQTezHXHgjrY36APsK6l7HEK4aeVLFCXSYMOhocaONjWVp93ZKEjQ&#10;Nngd2t/FYft9ek4oKr4+3pSaPI2vKxCeRn8X/7s/dZg/X8RJDH9/A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xhEDEAAAA3wAAAA8AAAAAAAAAAAAAAAAAmAIAAGRycy9k&#10;b3ducmV2LnhtbFBLBQYAAAAABAAEAPUAAACJAwAAAAA=&#10;" path="m,l240271,r,480543l,480543,,e" fillcolor="#dcdcdc" strokecolor="#141414" strokeweight=".1335mm">
                        <v:stroke endcap="round"/>
                        <v:path arrowok="t" textboxrect="0,0,240271,480543"/>
                      </v:shape>
                      <v:shape id="Shape 134162" o:spid="_x0000_s2113"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Wpb8MA&#10;AADfAAAADwAAAGRycy9kb3ducmV2LnhtbERPW2vCMBR+F/YfwhnspczEC+I6o4hjuCfFyw84NGdN&#10;sTkpTbTdvzfCwMeP775Y9a4WN2pD5VnDaKhAEBfeVFxqOJ++3+cgQkQ2WHsmDX8UYLV8GSwwN77j&#10;A92OsRQphEOOGmyMTS5lKCw5DEPfECfu17cOY4JtKU2LXQp3tRwrNZMOK04NFhvaWCoux6vToLZf&#10;1fVjvzs7e+koy2iLmZpo/fbarz9BROrjU/zv/jFp/mQ6mo3h8ScB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Wpb8MAAADfAAAADwAAAAAAAAAAAAAAAACYAgAAZHJzL2Rv&#10;d25yZXYueG1sUEsFBgAAAAAEAAQA9QAAAIgDAAAAAA==&#10;" path="m,l240271,r,240271l,240271,,e" fillcolor="#dcdcdc" strokecolor="#141414" strokeweight=".1335mm">
                        <v:stroke endcap="round"/>
                        <v:path arrowok="t" textboxrect="0,0,240271,240271"/>
                      </v:shape>
                      <v:shape id="Shape 134163" o:spid="_x0000_s2114"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M9MIA&#10;AADfAAAADwAAAGRycy9kb3ducmV2LnhtbERP3WrCMBS+H+wdwhl4U2aiHTI7o4wN0avJnA9waI5N&#10;sTkpTbT17Y0g7PLj+1+sBteIC3Wh9qxhMlYgiEtvaq40HP7Wr+8gQkQ22HgmDVcKsFo+Py2wML7n&#10;X7rsYyVSCIcCNdgY20LKUFpyGMa+JU7c0XcOY4JdJU2HfQp3jZwqNZMOa04NFlv6slSe9menQW2+&#10;6/N893Nw9tRTltEGM5VrPXoZPj9ARBriv/jh3po0P3+bzHK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GQz0wgAAAN8AAAAPAAAAAAAAAAAAAAAAAJgCAABkcnMvZG93&#10;bnJldi54bWxQSwUGAAAAAAQABAD1AAAAhwMAAAAA&#10;" path="m,l240271,r,240271l,240271,,e" fillcolor="#dcdcdc" strokecolor="#141414" strokeweight=".1335mm">
                        <v:stroke endcap="round"/>
                        <v:path arrowok="t" textboxrect="0,0,240271,240271"/>
                      </v:shape>
                      <v:rect id="Rectangle 9285" o:spid="_x0000_s2115"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ZcYA&#10;AADdAAAADwAAAGRycy9kb3ducmV2LnhtbESPT2vCQBTE74LfYXlCb7pRsCSpq4h/0KNVwfb2yL4m&#10;wezbkF1N2k/vFgSPw8z8hpktOlOJOzWutKxgPIpAEGdWl5wrOJ+2wxiE88gaK8uk4JccLOb93gxT&#10;bVv+pPvR5yJA2KWooPC+TqV0WUEG3cjWxMH7sY1BH2STS91gG+CmkpMoepcGSw4LBda0Kii7Hm9G&#10;wS6ul197+9fm1eZ7dzlckvUp8Uq9DbrlBwhPnX+Fn+29VpBM4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tZcYAAADdAAAADwAAAAAAAAAAAAAAAACYAgAAZHJz&#10;L2Rvd25yZXYueG1sUEsFBgAAAAAEAAQA9QAAAIsDAAAAAA==&#10;" filled="f" stroked="f">
                        <v:textbox inset="0,0,0,0">
                          <w:txbxContent>
                            <w:p w14:paraId="1265DF5D" w14:textId="77777777" w:rsidR="006E2FA2" w:rsidRDefault="006E2FA2">
                              <w:pPr>
                                <w:spacing w:after="160" w:line="259" w:lineRule="auto"/>
                                <w:ind w:left="0" w:firstLine="0"/>
                                <w:jc w:val="left"/>
                              </w:pPr>
                              <w:r>
                                <w:rPr>
                                  <w:color w:val="141414"/>
                                  <w:w w:val="118"/>
                                  <w:sz w:val="15"/>
                                </w:rPr>
                                <w:t>A</w:t>
                              </w:r>
                            </w:p>
                          </w:txbxContent>
                        </v:textbox>
                      </v:rect>
                      <v:rect id="Rectangle 9286" o:spid="_x0000_s2116"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14:paraId="72E54F5E"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287" o:spid="_x0000_s2117"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14:paraId="6AC45CC0" w14:textId="77777777" w:rsidR="006E2FA2" w:rsidRDefault="006E2FA2">
                              <w:pPr>
                                <w:spacing w:after="160" w:line="259" w:lineRule="auto"/>
                                <w:ind w:left="0" w:firstLine="0"/>
                                <w:jc w:val="left"/>
                              </w:pPr>
                              <w:r>
                                <w:rPr>
                                  <w:color w:val="141414"/>
                                  <w:w w:val="118"/>
                                  <w:sz w:val="15"/>
                                </w:rPr>
                                <w:t>A</w:t>
                              </w:r>
                            </w:p>
                          </w:txbxContent>
                        </v:textbox>
                      </v:rect>
                      <v:rect id="Rectangle 9288" o:spid="_x0000_s2118"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14:paraId="1C2755A7"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289" o:spid="_x0000_s2119"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nYMUA&#10;AADdAAAADwAAAGRycy9kb3ducmV2LnhtbESPQYvCMBSE7wv+h/AEb2uqB2mrUUR30eOuCurt0Tzb&#10;YvNSmmjr/vqNIHgcZuYbZrboTCXu1LjSsoLRMAJBnFldcq7gsP/+jEE4j6yxskwKHuRgMe99zDDV&#10;tuVfuu98LgKEXYoKCu/rVEqXFWTQDW1NHLyLbQz6IJtc6gbbADeVHEfRRBosOSwUWNOqoOy6uxkF&#10;m7henrb2r82rr/Pm+HNM1vvEKzXod8spCE+df4df7a1WkIz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dgxQAAAN0AAAAPAAAAAAAAAAAAAAAAAJgCAABkcnMv&#10;ZG93bnJldi54bWxQSwUGAAAAAAQABAD1AAAAigMAAAAA&#10;" filled="f" stroked="f">
                        <v:textbox inset="0,0,0,0">
                          <w:txbxContent>
                            <w:p w14:paraId="22787B6F" w14:textId="77777777" w:rsidR="006E2FA2" w:rsidRDefault="006E2FA2">
                              <w:pPr>
                                <w:spacing w:after="160" w:line="259" w:lineRule="auto"/>
                                <w:ind w:left="0" w:firstLine="0"/>
                                <w:jc w:val="left"/>
                              </w:pPr>
                              <w:r>
                                <w:rPr>
                                  <w:color w:val="141414"/>
                                  <w:w w:val="118"/>
                                  <w:sz w:val="15"/>
                                </w:rPr>
                                <w:t>A</w:t>
                              </w:r>
                            </w:p>
                          </w:txbxContent>
                        </v:textbox>
                      </v:rect>
                      <v:rect id="Rectangle 9290" o:spid="_x0000_s2120"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YIMMA&#10;AADdAAAADwAAAGRycy9kb3ducmV2LnhtbERPy2rCQBTdC/2H4Qrd6UQXJYmOIq2SLH2BdnfJ3Cah&#10;mTshM01Sv95ZFLo8nPd6O5pG9NS52rKCxTwCQVxYXXOp4Ho5zGIQziNrbCyTgl9ysN28TNaYajvw&#10;ifqzL0UIYZeigsr7NpXSFRUZdHPbEgfuy3YGfYBdKXWHQwg3jVxG0Zs0WHNoqLCl94qK7/OPUZDF&#10;7e6e28dQNvvP7Ha8JR+XxCv1Oh13KxCeRv8v/nPnWkGyTM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YIMMAAADdAAAADwAAAAAAAAAAAAAAAACYAgAAZHJzL2Rv&#10;d25yZXYueG1sUEsFBgAAAAAEAAQA9QAAAIgDAAAAAA==&#10;" filled="f" stroked="f">
                        <v:textbox inset="0,0,0,0">
                          <w:txbxContent>
                            <w:p w14:paraId="1899957B"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293" o:spid="_x0000_s2121" style="position:absolute;left:2531;top:555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tGV8YA&#10;AADdAAAADwAAAGRycy9kb3ducmV2LnhtbESPQWvCQBSE70L/w/IK3nTTFIqJriKtJTnWWLC9PbLP&#10;JDT7NmRXE/vru4LQ4zAz3zCrzWhacaHeNZYVPM0jEMSl1Q1XCj4P77MFCOeRNbaWScGVHGzWD5MV&#10;ptoOvKdL4SsRIOxSVFB736VSurImg25uO+LgnWxv0AfZV1L3OAS4aWUcRS/SYMNhocaOXmsqf4qz&#10;UZAtuu1Xbn+Hqt19Z8ePY/J2SLxS08dxuwThafT/4Xs71wqSO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tGV8YAAADdAAAADwAAAAAAAAAAAAAAAACYAgAAZHJz&#10;L2Rvd25yZXYueG1sUEsFBgAAAAAEAAQA9QAAAIsDAAAAAA==&#10;" filled="f" stroked="f">
                        <v:textbox inset="0,0,0,0">
                          <w:txbxContent>
                            <w:p w14:paraId="77919030" w14:textId="77777777" w:rsidR="006E2FA2" w:rsidRDefault="006E2FA2">
                              <w:pPr>
                                <w:spacing w:after="160" w:line="259" w:lineRule="auto"/>
                                <w:ind w:left="0" w:firstLine="0"/>
                                <w:jc w:val="left"/>
                              </w:pPr>
                              <w:r>
                                <w:rPr>
                                  <w:color w:val="141414"/>
                                  <w:w w:val="118"/>
                                  <w:sz w:val="12"/>
                                </w:rPr>
                                <w:t>A</w:t>
                              </w:r>
                            </w:p>
                          </w:txbxContent>
                        </v:textbox>
                      </v:rect>
                      <v:rect id="Rectangle 9294" o:spid="_x0000_s2122" style="position:absolute;left:3045;top:582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eI8YA&#10;AADdAAAADwAAAGRycy9kb3ducmV2LnhtbESPQWvCQBSE70L/w/IK3nTTUIqJriKtJTnWWLC9PbLP&#10;JDT7NmRXE/vru4LQ4zAz3zCrzWhacaHeNZYVPM0jEMSl1Q1XCj4P77MFCOeRNbaWScGVHGzWD5MV&#10;ptoOvKdL4SsRIOxSVFB736VSurImg25uO+LgnWxv0AfZV1L3OAS4aWUcRS/SYMNhocaOXmsqf4qz&#10;UZAtuu1Xbn+Hqt19Z8ePY/J2SLxS08dxuwThafT/4Xs71wqSO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LeI8YAAADdAAAADwAAAAAAAAAAAAAAAACYAgAAZHJz&#10;L2Rvd25yZXYueG1sUEsFBgAAAAAEAAQA9QAAAIsDAAAAAA==&#10;" filled="f" stroked="f">
                        <v:textbox inset="0,0,0,0">
                          <w:txbxContent>
                            <w:p w14:paraId="3AC57208" w14:textId="77777777" w:rsidR="006E2FA2" w:rsidRDefault="006E2FA2">
                              <w:pPr>
                                <w:spacing w:after="160" w:line="259" w:lineRule="auto"/>
                                <w:ind w:left="0" w:firstLine="0"/>
                                <w:jc w:val="left"/>
                              </w:pPr>
                              <w:r>
                                <w:rPr>
                                  <w:color w:val="141414"/>
                                  <w:w w:val="99"/>
                                  <w:sz w:val="10"/>
                                </w:rPr>
                                <w:t>1</w:t>
                              </w:r>
                            </w:p>
                          </w:txbxContent>
                        </v:textbox>
                      </v:rect>
                      <v:rect id="Rectangle 9296" o:spid="_x0000_s2123"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lz8YA&#10;AADdAAAADwAAAGRycy9kb3ducmV2LnhtbESPQWvCQBSE7wX/w/KE3uqmHkISXUXaijm2RlBvj+wz&#10;CWbfhuxq0v76bqHgcZiZb5jlejStuFPvGssKXmcRCOLS6oYrBYdi+5KAcB5ZY2uZFHyTg/Vq8rTE&#10;TNuBv+i+95UIEHYZKqi97zIpXVmTQTezHXHwLrY36IPsK6l7HALctHIeRbE02HBYqLGjt5rK6/5m&#10;FOySbnPK7c9QtR/n3fHzmL4XqVfqeTpuFiA8jf4R/m/nWkE6T2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zlz8YAAADdAAAADwAAAAAAAAAAAAAAAACYAgAAZHJz&#10;L2Rvd25yZXYueG1sUEsFBgAAAAAEAAQA9QAAAIsDAAAAAA==&#10;" filled="f" stroked="f">
                        <v:textbox inset="0,0,0,0">
                          <w:txbxContent>
                            <w:p w14:paraId="7B22C73D"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299" o:spid="_x0000_s2124"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gw8YA&#10;AADdAAAADwAAAGRycy9kb3ducmV2LnhtbESPQWsCMRSE7wX/Q3hCbzXrCra7GkUEbSlIqVW8PjbP&#10;zeLmZUlSXf99Uyj0OMzMN8x82dtWXMmHxrGC8SgDQVw53XCt4PC1eXoBESKyxtYxKbhTgOVi8DDH&#10;Ursbf9J1H2uRIBxKVGBi7EopQ2XIYhi5jjh5Z+ctxiR9LbXHW4LbVuZZNpUWG04LBjtaG6ou+2+r&#10;YLcbr/P4uvrg4/sknC7G99vuWanHYb+agYjUx//wX/tNKyjyooDfN+kJ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ngw8YAAADdAAAADwAAAAAAAAAAAAAAAACYAgAAZHJz&#10;L2Rvd25yZXYueG1sUEsFBgAAAAAEAAQA9QAAAIsDAAAAAA==&#10;" path="m194608,v,,-194608,283544,,864977e" filled="f" strokecolor="#505050" strokeweight="0">
                        <v:stroke miterlimit="1" joinstyle="miter" endcap="round"/>
                        <v:path arrowok="t" textboxrect="0,0,194608,864977"/>
                      </v:shape>
                      <v:shape id="Shape 9300" o:spid="_x0000_s2125" style="position:absolute;left:1215;top:9944;width:806;height:1229;visibility:visible;mso-wrap-style:square;v-text-anchor:top" coordsize="80587,12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eT4cIA&#10;AADdAAAADwAAAGRycy9kb3ducmV2LnhtbERPz2vCMBS+D/wfwhN2GZo4UbQ2igzGdhiC1Yu3R/Ns&#10;apuX0mTa/ffLYbDjx/c73w2uFXfqQ+1Zw2yqQBCX3tRcaTif3icrECEiG2w9k4YfCrDbjp5yzIx/&#10;8JHuRaxECuGQoQYbY5dJGUpLDsPUd8SJu/reYUywr6Tp8ZHCXStflVpKhzWnBosdvVkqm+Lbafiy&#10;lVyoYVY0t+Av84P7eGFmrZ/Hw34DItIQ/8V/7k+jYT1XaX96k5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V5PhwgAAAN0AAAAPAAAAAAAAAAAAAAAAAJgCAABkcnMvZG93&#10;bnJldi54bWxQSwUGAAAAAAQABAD1AAAAhwMAAAAA&#10;" path="m80587,l77106,122950,,26933c30082,36223,62647,25429,80587,xe" fillcolor="#505050" strokecolor="#505050" strokeweight=".05825mm">
                        <v:path arrowok="t" textboxrect="0,0,80587,122950"/>
                      </v:shape>
                      <v:shape id="Shape 134164" o:spid="_x0000_s2126" style="position:absolute;left:4829;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MIA&#10;AADfAAAADwAAAGRycy9kb3ducmV2LnhtbERP3WrCMBS+F3yHcITdlJk4RVxnFHEMvVL8eYBDc9YU&#10;m5PSRNu9/SIMdvnx/S/XvavFg9pQedYwGSsQxIU3FZcarpev1wWIEJEN1p5Jww8FWK+GgyXmxnd8&#10;osc5liKFcMhRg42xyaUMhSWHYewb4sR9+9ZhTLAtpWmxS+Gulm9KzaXDilODxYa2lorb+e40qN1n&#10;dX8/Hq7O3jrKMtphpqZav4z6zQeISH38F/+59ybNn84m8xk8/yQA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8JSAwgAAAN8AAAAPAAAAAAAAAAAAAAAAAJgCAABkcnMvZG93&#10;bnJldi54bWxQSwUGAAAAAAQABAD1AAAAhwMAAAAA&#10;" path="m,l240271,r,240271l,240271,,e" fillcolor="#dcdcdc" strokecolor="#141414" strokeweight=".1335mm">
                        <v:stroke endcap="round"/>
                        <v:path arrowok="t" textboxrect="0,0,240271,240271"/>
                      </v:shape>
                      <v:shape id="Shape 134165" o:spid="_x0000_s2127"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xG8MA&#10;AADfAAAADwAAAGRycy9kb3ducmV2LnhtbERP3WrCMBS+H/gO4Qi7KTNxbmXrjCIOcVfKnA9waM6a&#10;YnNSmmi7tzeCsMuP73++HFwjLtSF2rOG6USBIC69qbnScPzZPL2BCBHZYOOZNPxRgOVi9DDHwvie&#10;v+lyiJVIIRwK1GBjbAspQ2nJYZj4ljhxv75zGBPsKmk67FO4a+SzUrl0WHNqsNjS2lJ5OpydBrX9&#10;rM/v+93R2VNPWUZbzNRM68fxsPoAEWmI/+K7+8uk+bOXaf4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wxG8MAAADfAAAADwAAAAAAAAAAAAAAAACYAgAAZHJzL2Rv&#10;d25yZXYueG1sUEsFBgAAAAAEAAQA9QAAAIgDAAAAAA==&#10;" path="m,l240271,r,240271l,240271,,e" fillcolor="#dcdcdc" strokecolor="#141414" strokeweight=".1335mm">
                        <v:stroke endcap="round"/>
                        <v:path arrowok="t" textboxrect="0,0,240271,240271"/>
                      </v:shape>
                      <v:rect id="Rectangle 9309" o:spid="_x0000_s2128" style="position:absolute;left:5584;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rp8YA&#10;AADdAAAADwAAAGRycy9kb3ducmV2LnhtbESPQWvCQBSE70L/w/IEb7qxhW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jrp8YAAADdAAAADwAAAAAAAAAAAAAAAACYAgAAZHJz&#10;L2Rvd25yZXYueG1sUEsFBgAAAAAEAAQA9QAAAIsDAAAAAA==&#10;" filled="f" stroked="f">
                        <v:textbox inset="0,0,0,0">
                          <w:txbxContent>
                            <w:p w14:paraId="10272F91" w14:textId="77777777" w:rsidR="006E2FA2" w:rsidRDefault="006E2FA2">
                              <w:pPr>
                                <w:spacing w:after="160" w:line="259" w:lineRule="auto"/>
                                <w:ind w:left="0" w:firstLine="0"/>
                                <w:jc w:val="left"/>
                              </w:pPr>
                              <w:r>
                                <w:rPr>
                                  <w:color w:val="141414"/>
                                  <w:w w:val="118"/>
                                  <w:sz w:val="15"/>
                                </w:rPr>
                                <w:t>A</w:t>
                              </w:r>
                            </w:p>
                          </w:txbxContent>
                        </v:textbox>
                      </v:rect>
                      <v:rect id="Rectangle 9310" o:spid="_x0000_s2129" style="position:absolute;left:6226;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U58MA&#10;AADdAAAADwAAAGRycy9kb3ducmV2LnhtbERPy4rCMBTdD/gP4Q64G1MVxH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U58MAAADdAAAADwAAAAAAAAAAAAAAAACYAgAAZHJzL2Rv&#10;d25yZXYueG1sUEsFBgAAAAAEAAQA9QAAAIgDAAAAAA==&#10;" filled="f" stroked="f">
                        <v:textbox inset="0,0,0,0">
                          <w:txbxContent>
                            <w:p w14:paraId="414E2A79"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311" o:spid="_x0000_s2130"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dxfMYA&#10;AADdAAAADwAAAGRycy9kb3ducmV2LnhtbESPT2vCQBTE70K/w/IK3nSTFsR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dxfMYAAADdAAAADwAAAAAAAAAAAAAAAACYAgAAZHJz&#10;L2Rvd25yZXYueG1sUEsFBgAAAAAEAAQA9QAAAIsDAAAAAA==&#10;" filled="f" stroked="f">
                        <v:textbox inset="0,0,0,0">
                          <w:txbxContent>
                            <w:p w14:paraId="60EFC2B1" w14:textId="77777777" w:rsidR="006E2FA2" w:rsidRDefault="006E2FA2">
                              <w:pPr>
                                <w:spacing w:after="160" w:line="259" w:lineRule="auto"/>
                                <w:ind w:left="0" w:firstLine="0"/>
                                <w:jc w:val="left"/>
                              </w:pPr>
                              <w:r>
                                <w:rPr>
                                  <w:color w:val="141414"/>
                                  <w:w w:val="118"/>
                                  <w:sz w:val="15"/>
                                </w:rPr>
                                <w:t>A</w:t>
                              </w:r>
                            </w:p>
                          </w:txbxContent>
                        </v:textbox>
                      </v:rect>
                      <v:rect id="Rectangle 9312" o:spid="_x0000_s2131"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vC8cA&#10;AADdAAAADwAAAGRycy9kb3ducmV2LnhtbESPQWvCQBSE7wX/w/KE3upGC8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F7wvHAAAA3QAAAA8AAAAAAAAAAAAAAAAAmAIAAGRy&#10;cy9kb3ducmV2LnhtbFBLBQYAAAAABAAEAPUAAACMAwAAAAA=&#10;" filled="f" stroked="f">
                        <v:textbox inset="0,0,0,0">
                          <w:txbxContent>
                            <w:p w14:paraId="309A4067" w14:textId="77777777" w:rsidR="006E2FA2" w:rsidRDefault="006E2FA2">
                              <w:pPr>
                                <w:spacing w:after="160" w:line="259" w:lineRule="auto"/>
                                <w:ind w:left="0" w:firstLine="0"/>
                                <w:jc w:val="left"/>
                              </w:pPr>
                              <w:r>
                                <w:rPr>
                                  <w:color w:val="141414"/>
                                  <w:w w:val="41"/>
                                  <w:sz w:val="12"/>
                                  <w:vertAlign w:val="subscript"/>
                                </w:rPr>
                                <w:t>3</w:t>
                              </w:r>
                            </w:p>
                          </w:txbxContent>
                        </v:textbox>
                      </v:rect>
                      <v:shape id="Shape 9321" o:spid="_x0000_s2132" style="position:absolute;left:4639;top:6080;width:362;height:361;visibility:visible;mso-wrap-style:square;v-text-anchor:top" coordsize="36233,36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0Jo8UA&#10;AADdAAAADwAAAGRycy9kb3ducmV2LnhtbESPUWvCMBSF3wf7D+EKexmatMJYq1HGQBgMkerw+dJc&#10;m2JzU5pMu/36RRD2eDjnfIezXI+uExcaQutZQzZTIIhrb1puNHwdNtNXECEiG+w8k4YfCrBePT4s&#10;sTT+yhVd9rERCcKhRA02xr6UMtSWHIaZ74mTd/KDw5jk0Egz4DXBXSdzpV6kw5bTgsWe3i3V5/23&#10;07DZPbe5yj6r7e63wEJV1rij1fppMr4tQEQa43/43v4wGop5nsHtTXo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nQmjxQAAAN0AAAAPAAAAAAAAAAAAAAAAAJgCAABkcnMv&#10;ZG93bnJldi54bWxQSwUGAAAAAAQABAD1AAAAigMAAAAA&#10;" path="m18117,v9995,,18116,8061,18116,18068c36233,28100,28112,36173,18117,36173,8073,36173,,28100,,18068,,8061,8073,,18117,xe" fillcolor="#141414" stroked="f" strokeweight="0">
                        <v:stroke endcap="round"/>
                        <v:path arrowok="t" textboxrect="0,0,36233,36173"/>
                      </v:shape>
                      <v:shape id="Shape 9322" o:spid="_x0000_s2133" style="position:absolute;left:3868;top:6247;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U28QA&#10;AADdAAAADwAAAGRycy9kb3ducmV2LnhtbESPQUsDMRSE74L/IbyCF7GJqRW7bVpEUXsT23p/JK+7&#10;SzcvYRO76783guBxmJlvmNVm9J04U5/awAZupwoEsQ2u5drAYf9y8wAiZWSHXWAy8E0JNuvLixVW&#10;Lgz8QeddrkWBcKrQQJNzrKRMtiGPaRoicfGOofeYi+xr6XocCtx3Uit1Lz22XBYajPTUkD3tvryB&#10;61a92s/4ftTDTM+f71S0bzg35moyPi5BZBrzf/ivvXUGFjOt4fdNeQ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41NvEAAAA3QAAAA8AAAAAAAAAAAAAAAAAmAIAAGRycy9k&#10;b3ducmV2LnhtbFBLBQYAAAAABAAEAPUAAACJAwAAAAA=&#10;" path="m,l192217,e" filled="f" strokecolor="#141414" strokeweight=".1335mm">
                        <v:stroke miterlimit="1" joinstyle="miter" endcap="round"/>
                        <v:path arrowok="t" textboxrect="0,0,192217,0"/>
                      </v:shape>
                      <v:shape id="Shape 9323" o:spid="_x0000_s2134" style="position:absolute;left:4829;top:6247;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yx8YA&#10;AADdAAAADwAAAGRycy9kb3ducmV2LnhtbESPQWvCQBSE7wX/w/KEXkqzqYI0qZsgQsFCL42CeHtk&#10;n0lM9m3Mrpr++64g9DjMzDfMMh9NJ640uMaygrcoBkFcWt1wpWC3/Xx9B+E8ssbOMin4JQd5Nnla&#10;YqrtjX/oWvhKBAi7FBXU3veplK6syaCLbE8cvKMdDPogh0rqAW8Bbjo5i+OFNNhwWKixp3VNZVtc&#10;jAJpEv39dSra9aHd6vNiv3vRfavU83RcfYDwNPr/8KO90QqS+WwO9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Eyx8YAAADdAAAADwAAAAAAAAAAAAAAAACYAgAAZHJz&#10;L2Rvd25yZXYueG1sUEsFBgAAAAAEAAQA9QAAAIsDAAAAAA==&#10;" path="m,l,96108r96108,e" filled="f" strokecolor="#141414" strokeweight=".1335mm">
                        <v:stroke miterlimit="1" joinstyle="miter" endcap="round"/>
                        <v:path arrowok="t" textboxrect="0,0,96108,96108"/>
                      </v:shape>
                      <w10:anchorlock/>
                    </v:group>
                  </w:pict>
                </mc:Fallback>
              </mc:AlternateContent>
            </w:r>
            <w:r>
              <w:rPr>
                <w:color w:val="141414"/>
                <w:sz w:val="30"/>
              </w:rPr>
              <w:tab/>
            </w:r>
            <w:r>
              <w:rPr>
                <w:color w:val="141414"/>
                <w:sz w:val="12"/>
              </w:rPr>
              <w:t>AR</w:t>
            </w:r>
            <w:r>
              <w:rPr>
                <w:color w:val="141414"/>
                <w:sz w:val="10"/>
              </w:rPr>
              <w:t>11</w:t>
            </w:r>
          </w:p>
        </w:tc>
        <w:tc>
          <w:tcPr>
            <w:tcW w:w="843" w:type="dxa"/>
            <w:tcBorders>
              <w:top w:val="single" w:sz="3" w:space="0" w:color="646464"/>
              <w:left w:val="nil"/>
              <w:bottom w:val="nil"/>
              <w:right w:val="nil"/>
            </w:tcBorders>
          </w:tcPr>
          <w:p w14:paraId="7397617A" w14:textId="77777777" w:rsidR="00A21FDC" w:rsidRDefault="00252176">
            <w:pPr>
              <w:spacing w:after="1039" w:line="259" w:lineRule="auto"/>
              <w:ind w:left="-510" w:right="-388" w:firstLine="0"/>
              <w:jc w:val="left"/>
            </w:pPr>
            <w:r>
              <w:rPr>
                <w:noProof/>
                <w:sz w:val="22"/>
              </w:rPr>
              <mc:AlternateContent>
                <mc:Choice Requires="wpg">
                  <w:drawing>
                    <wp:inline distT="0" distB="0" distL="0" distR="0" wp14:anchorId="66AFC31A" wp14:editId="7FDCA172">
                      <wp:extent cx="1105248" cy="989072"/>
                      <wp:effectExtent l="0" t="0" r="0" b="0"/>
                      <wp:docPr id="111656" name="Group 111656"/>
                      <wp:cNvGraphicFramePr/>
                      <a:graphic xmlns:a="http://schemas.openxmlformats.org/drawingml/2006/main">
                        <a:graphicData uri="http://schemas.microsoft.com/office/word/2010/wordprocessingGroup">
                          <wpg:wgp>
                            <wpg:cNvGrpSpPr/>
                            <wpg:grpSpPr>
                              <a:xfrm>
                                <a:off x="0" y="0"/>
                                <a:ext cx="1105248" cy="989072"/>
                                <a:chOff x="0" y="0"/>
                                <a:chExt cx="1105248" cy="989072"/>
                              </a:xfrm>
                            </wpg:grpSpPr>
                            <wps:wsp>
                              <wps:cNvPr id="9274" name="Rectangle 9274"/>
                              <wps:cNvSpPr/>
                              <wps:spPr>
                                <a:xfrm>
                                  <a:off x="327754" y="676861"/>
                                  <a:ext cx="68207" cy="149606"/>
                                </a:xfrm>
                                <a:prstGeom prst="rect">
                                  <a:avLst/>
                                </a:prstGeom>
                                <a:ln>
                                  <a:noFill/>
                                </a:ln>
                              </wps:spPr>
                              <wps:txbx>
                                <w:txbxContent>
                                  <w:p w14:paraId="6E875D90"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75" name="Rectangle 9275"/>
                              <wps:cNvSpPr/>
                              <wps:spPr>
                                <a:xfrm>
                                  <a:off x="379112" y="704466"/>
                                  <a:ext cx="44083" cy="128987"/>
                                </a:xfrm>
                                <a:prstGeom prst="rect">
                                  <a:avLst/>
                                </a:prstGeom>
                                <a:ln>
                                  <a:noFill/>
                                </a:ln>
                              </wps:spPr>
                              <wps:txbx>
                                <w:txbxContent>
                                  <w:p w14:paraId="338DE338"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276" name="Rectangle 9276"/>
                              <wps:cNvSpPr/>
                              <wps:spPr>
                                <a:xfrm>
                                  <a:off x="666559" y="672997"/>
                                  <a:ext cx="68207" cy="149605"/>
                                </a:xfrm>
                                <a:prstGeom prst="rect">
                                  <a:avLst/>
                                </a:prstGeom>
                                <a:ln>
                                  <a:noFill/>
                                </a:ln>
                              </wps:spPr>
                              <wps:txbx>
                                <w:txbxContent>
                                  <w:p w14:paraId="2EB05842"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277" name="Rectangle 9277"/>
                              <wps:cNvSpPr/>
                              <wps:spPr>
                                <a:xfrm>
                                  <a:off x="717917" y="700602"/>
                                  <a:ext cx="44083" cy="128987"/>
                                </a:xfrm>
                                <a:prstGeom prst="rect">
                                  <a:avLst/>
                                </a:prstGeom>
                                <a:ln>
                                  <a:noFill/>
                                </a:ln>
                              </wps:spPr>
                              <wps:txbx>
                                <w:txbxContent>
                                  <w:p w14:paraId="53F843F3"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292" name="Rectangle 9292"/>
                              <wps:cNvSpPr/>
                              <wps:spPr>
                                <a:xfrm>
                                  <a:off x="567076" y="0"/>
                                  <a:ext cx="83087" cy="1100072"/>
                                </a:xfrm>
                                <a:prstGeom prst="rect">
                                  <a:avLst/>
                                </a:prstGeom>
                                <a:ln>
                                  <a:noFill/>
                                </a:ln>
                              </wps:spPr>
                              <wps:txbx>
                                <w:txbxContent>
                                  <w:p w14:paraId="030AA1B3"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297" name="Shape 9297"/>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317" name="Rectangle 9317"/>
                              <wps:cNvSpPr/>
                              <wps:spPr>
                                <a:xfrm>
                                  <a:off x="326097" y="864484"/>
                                  <a:ext cx="68207" cy="149605"/>
                                </a:xfrm>
                                <a:prstGeom prst="rect">
                                  <a:avLst/>
                                </a:prstGeom>
                                <a:ln>
                                  <a:noFill/>
                                </a:ln>
                              </wps:spPr>
                              <wps:txbx>
                                <w:txbxContent>
                                  <w:p w14:paraId="3297F1E6"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318" name="Rectangle 9318"/>
                              <wps:cNvSpPr/>
                              <wps:spPr>
                                <a:xfrm>
                                  <a:off x="377455" y="892089"/>
                                  <a:ext cx="44083" cy="128987"/>
                                </a:xfrm>
                                <a:prstGeom prst="rect">
                                  <a:avLst/>
                                </a:prstGeom>
                                <a:ln>
                                  <a:noFill/>
                                </a:ln>
                              </wps:spPr>
                              <wps:txbx>
                                <w:txbxContent>
                                  <w:p w14:paraId="3615BFAB"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326" name="Shape 9326"/>
                              <wps:cNvSpPr/>
                              <wps:spPr>
                                <a:xfrm>
                                  <a:off x="511369" y="724605"/>
                                  <a:ext cx="36233" cy="36233"/>
                                </a:xfrm>
                                <a:custGeom>
                                  <a:avLst/>
                                  <a:gdLst/>
                                  <a:ahLst/>
                                  <a:cxnLst/>
                                  <a:rect l="0" t="0" r="0" b="0"/>
                                  <a:pathLst>
                                    <a:path w="36233" h="36233">
                                      <a:moveTo>
                                        <a:pt x="18117" y="0"/>
                                      </a:moveTo>
                                      <a:cubicBezTo>
                                        <a:pt x="28112" y="0"/>
                                        <a:pt x="36233" y="8121"/>
                                        <a:pt x="36233" y="18116"/>
                                      </a:cubicBezTo>
                                      <a:cubicBezTo>
                                        <a:pt x="36233" y="28111"/>
                                        <a:pt x="28112" y="36233"/>
                                        <a:pt x="18117" y="36233"/>
                                      </a:cubicBezTo>
                                      <a:cubicBezTo>
                                        <a:pt x="8121" y="36233"/>
                                        <a:pt x="0" y="28111"/>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327" name="Shape 9327"/>
                              <wps:cNvSpPr/>
                              <wps:spPr>
                                <a:xfrm>
                                  <a:off x="432489" y="742721"/>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328" name="Shape 9328"/>
                              <wps:cNvSpPr/>
                              <wps:spPr>
                                <a:xfrm>
                                  <a:off x="432489" y="742721"/>
                                  <a:ext cx="96108" cy="192217"/>
                                </a:xfrm>
                                <a:custGeom>
                                  <a:avLst/>
                                  <a:gdLst/>
                                  <a:ahLst/>
                                  <a:cxnLst/>
                                  <a:rect l="0" t="0" r="0" b="0"/>
                                  <a:pathLst>
                                    <a:path w="96108" h="192217">
                                      <a:moveTo>
                                        <a:pt x="96108" y="0"/>
                                      </a:moveTo>
                                      <a:lnTo>
                                        <a:pt x="96108" y="192217"/>
                                      </a:lnTo>
                                      <a:lnTo>
                                        <a:pt x="0"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66AFC31A" id="Group 111656" o:spid="_x0000_s2135" style="width:87.05pt;height:77.9pt;mso-position-horizontal-relative:char;mso-position-vertical-relative:line" coordsize="11052,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">
                      <v:rect id="Rectangle 9274" o:spid="_x0000_s2136"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14:paraId="6E875D90" w14:textId="77777777" w:rsidR="006E2FA2" w:rsidRDefault="006E2FA2">
                              <w:pPr>
                                <w:spacing w:after="160" w:line="259" w:lineRule="auto"/>
                                <w:ind w:left="0" w:firstLine="0"/>
                                <w:jc w:val="left"/>
                              </w:pPr>
                              <w:r>
                                <w:rPr>
                                  <w:color w:val="141414"/>
                                  <w:w w:val="118"/>
                                  <w:sz w:val="12"/>
                                </w:rPr>
                                <w:t>A</w:t>
                              </w:r>
                            </w:p>
                          </w:txbxContent>
                        </v:textbox>
                      </v:rect>
                      <v:rect id="Rectangle 9275" o:spid="_x0000_s2137"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14:paraId="338DE338" w14:textId="77777777" w:rsidR="006E2FA2" w:rsidRDefault="006E2FA2">
                              <w:pPr>
                                <w:spacing w:after="160" w:line="259" w:lineRule="auto"/>
                                <w:ind w:left="0" w:firstLine="0"/>
                                <w:jc w:val="left"/>
                              </w:pPr>
                              <w:r>
                                <w:rPr>
                                  <w:color w:val="141414"/>
                                  <w:w w:val="98"/>
                                  <w:sz w:val="10"/>
                                </w:rPr>
                                <w:t>1</w:t>
                              </w:r>
                            </w:p>
                          </w:txbxContent>
                        </v:textbox>
                      </v:rect>
                      <v:rect id="Rectangle 9276" o:spid="_x0000_s2138" style="position:absolute;left:6665;top:672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DNcUA&#10;AADdAAAADwAAAGRycy9kb3ducmV2LnhtbESPQYvCMBSE74L/ITxhb5rqQW01irgrenRVUG+P5tkW&#10;m5fSRNv115uFhT0OM/MNM1+2phRPql1hWcFwEIEgTq0uOFNwOm76UxDOI2ssLZOCH3KwXHQ7c0y0&#10;bfibngefiQBhl6CC3PsqkdKlORl0A1sRB+9ma4M+yDqTusYmwE0pR1E0lgYLDgs5VrTOKb0fHkbB&#10;dlqtLjv7arLy67o978/x5zH2Sn302tUMhKfW/4f/2jutIB5N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AM1xQAAAN0AAAAPAAAAAAAAAAAAAAAAAJgCAABkcnMv&#10;ZG93bnJldi54bWxQSwUGAAAAAAQABAD1AAAAigMAAAAA&#10;" filled="f" stroked="f">
                        <v:textbox inset="0,0,0,0">
                          <w:txbxContent>
                            <w:p w14:paraId="2EB05842" w14:textId="77777777" w:rsidR="006E2FA2" w:rsidRDefault="006E2FA2">
                              <w:pPr>
                                <w:spacing w:after="160" w:line="259" w:lineRule="auto"/>
                                <w:ind w:left="0" w:firstLine="0"/>
                                <w:jc w:val="left"/>
                              </w:pPr>
                              <w:r>
                                <w:rPr>
                                  <w:color w:val="141414"/>
                                  <w:w w:val="118"/>
                                  <w:sz w:val="12"/>
                                </w:rPr>
                                <w:t>A</w:t>
                              </w:r>
                            </w:p>
                          </w:txbxContent>
                        </v:textbox>
                      </v:rect>
                      <v:rect id="Rectangle 9277" o:spid="_x0000_s2139" style="position:absolute;left:7179;top:700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14:paraId="53F843F3" w14:textId="77777777" w:rsidR="006E2FA2" w:rsidRDefault="006E2FA2">
                              <w:pPr>
                                <w:spacing w:after="160" w:line="259" w:lineRule="auto"/>
                                <w:ind w:left="0" w:firstLine="0"/>
                                <w:jc w:val="left"/>
                              </w:pPr>
                              <w:r>
                                <w:rPr>
                                  <w:color w:val="141414"/>
                                  <w:w w:val="98"/>
                                  <w:sz w:val="10"/>
                                </w:rPr>
                                <w:t>1</w:t>
                              </w:r>
                            </w:p>
                          </w:txbxContent>
                        </v:textbox>
                      </v:rect>
                      <v:rect id="Rectangle 9292" o:spid="_x0000_s2140"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jzMYA&#10;AADdAAAADwAAAGRycy9kb3ducmV2LnhtbESPQWvCQBSE7wX/w/IEb3VjDiWJriK1JTlaLWhvj+xr&#10;Epp9G7LbJPrru4VCj8PMfMNsdpNpxUC9aywrWC0jEMSl1Q1XCt7Pr48JCOeRNbaWScGNHOy2s4cN&#10;ZtqO/EbDyVciQNhlqKD2vsukdGVNBt3SdsTB+7S9QR9kX0nd4xjgppVxFD1Jgw2HhRo7eq6p/Dp9&#10;GwV50u2vhb2PVfvykV+Ol/RwTr1Si/m0X4PwNPn/8F+70ArSOI3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fjzMYAAADdAAAADwAAAAAAAAAAAAAAAACYAgAAZHJz&#10;L2Rvd25yZXYueG1sUEsFBgAAAAAEAAQA9QAAAIsDAAAAAA==&#10;" filled="f" stroked="f">
                        <v:textbox inset="0,0,0,0">
                          <w:txbxContent>
                            <w:p w14:paraId="030AA1B3"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297" o:spid="_x0000_s214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G2MgA&#10;AADdAAAADwAAAGRycy9kb3ducmV2LnhtbESPT2vCQBTE7wW/w/KEXqRuFLU1ukoUpD30Uv/Q6zP7&#10;TILZt2F3G9N++m5B6HGYmd8wy3VnatGS85VlBaNhAoI4t7riQsHxsHt6AeEDssbaMin4Jg/rVe9h&#10;iam2N/6gdh8KESHsU1RQhtCkUvq8JIN+aBvi6F2sMxiidIXUDm8Rbmo5TpKZNFhxXCixoW1J+XX/&#10;ZRRMcWLep5tddv78OTlzHbT+Nbso9djvsgWIQF34D9/bb1rBfDx/hr838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obYyAAAAN0AAAAPAAAAAAAAAAAAAAAAAJgCAABk&#10;cnMvZG93bnJldi54bWxQSwUGAAAAAAQABAD1AAAAjQMAAAAA&#10;" path="m,194608v,,523767,-194608,1105248,e" filled="f" strokecolor="#505050" strokeweight=".26697mm">
                        <v:stroke miterlimit="1" joinstyle="miter" endcap="round"/>
                        <v:path arrowok="t" textboxrect="0,0,1105248,194608"/>
                      </v:shape>
                      <v:rect id="Rectangle 9317" o:spid="_x0000_s2142"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8cA&#10;AADdAAAADwAAAGRycy9kb3ducmV2LnhtbESPT2vCQBTE74LfYXmCN91YoSYxq0j/oEerhdTbI/ua&#10;hGbfhuzWpP30XUHocZiZ3zDZdjCNuFLnassKFvMIBHFhdc2lgvfz6ywG4TyyxsYyKfghB9vNeJRh&#10;qm3Pb3Q9+VIECLsUFVTet6mUrqjIoJvbljh4n7Yz6IPsSqk77APcNPIhih6lwZrDQoUtPVVUfJ2+&#10;jYJ93O4+Dva3L5uXyz4/5snzOfFKTSfDbg3C0+D/w/f2QStIl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yTJPHAAAA3QAAAA8AAAAAAAAAAAAAAAAAmAIAAGRy&#10;cy9kb3ducmV2LnhtbFBLBQYAAAAABAAEAPUAAACMAwAAAAA=&#10;" filled="f" stroked="f">
                        <v:textbox inset="0,0,0,0">
                          <w:txbxContent>
                            <w:p w14:paraId="3297F1E6" w14:textId="77777777" w:rsidR="006E2FA2" w:rsidRDefault="006E2FA2">
                              <w:pPr>
                                <w:spacing w:after="160" w:line="259" w:lineRule="auto"/>
                                <w:ind w:left="0" w:firstLine="0"/>
                                <w:jc w:val="left"/>
                              </w:pPr>
                              <w:r>
                                <w:rPr>
                                  <w:color w:val="141414"/>
                                  <w:w w:val="118"/>
                                  <w:sz w:val="12"/>
                                </w:rPr>
                                <w:t>A</w:t>
                              </w:r>
                            </w:p>
                          </w:txbxContent>
                        </v:textbox>
                      </v:rect>
                      <v:rect id="Rectangle 9318" o:spid="_x0000_s2143"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3Y4cMA&#10;AADdAAAADwAAAGRycy9kb3ducmV2LnhtbERPy4rCMBTdD/gP4Q64G1MVxHaMIj7Q5VgFdXdp7rRl&#10;mpvSRFv9+slCcHk479miM5W4U+NKywqGgwgEcWZ1ybmC03H7NQXhPLLGyjIpeJCDxbz3McNE25YP&#10;dE99LkIIuwQVFN7XiZQuK8igG9iaOHC/tjHoA2xyqRtsQ7ip5CiKJtJgyaGhwJpWBWV/6c0o2E3r&#10;5WVvn21eba678885Xh9jr1T/s1t+g/DU+bf45d5rBfF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3Y4cMAAADdAAAADwAAAAAAAAAAAAAAAACYAgAAZHJzL2Rv&#10;d25yZXYueG1sUEsFBgAAAAAEAAQA9QAAAIgDAAAAAA==&#10;" filled="f" stroked="f">
                        <v:textbox inset="0,0,0,0">
                          <w:txbxContent>
                            <w:p w14:paraId="3615BFAB" w14:textId="77777777" w:rsidR="006E2FA2" w:rsidRDefault="006E2FA2">
                              <w:pPr>
                                <w:spacing w:after="160" w:line="259" w:lineRule="auto"/>
                                <w:ind w:left="0" w:firstLine="0"/>
                                <w:jc w:val="left"/>
                              </w:pPr>
                              <w:r>
                                <w:rPr>
                                  <w:color w:val="141414"/>
                                  <w:w w:val="98"/>
                                  <w:sz w:val="10"/>
                                </w:rPr>
                                <w:t>3</w:t>
                              </w:r>
                            </w:p>
                          </w:txbxContent>
                        </v:textbox>
                      </v:rect>
                      <v:shape id="Shape 9326" o:spid="_x0000_s2144" style="position:absolute;left:5113;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lZ8UA&#10;AADdAAAADwAAAGRycy9kb3ducmV2LnhtbESPT4vCMBTE7wv7HcJb8LKsqX8QrUZRQfDgxSqLx0fz&#10;bIvNS22ird/eCILHYWZ+w8wWrSnFnWpXWFbQ60YgiFOrC84UHA+bvzEI55E1lpZJwYMcLObfXzOM&#10;tW14T/fEZyJA2MWoIPe+iqV0aU4GXddWxME729qgD7LOpK6xCXBTyn4UjaTBgsNCjhWtc0ovyc0o&#10;uJprs5K/MimyJB2aweS0+x9vler8tMspCE+t/4Tf7a1WMBn0R/B6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eVnxQAAAN0AAAAPAAAAAAAAAAAAAAAAAJgCAABkcnMv&#10;ZG93bnJldi54bWxQSwUGAAAAAAQABAD1AAAAigMAAAAA&#10;" path="m18117,v9995,,18116,8121,18116,18116c36233,28111,28112,36233,18117,36233,8121,36233,,28111,,18116,,8121,8121,,18117,xe" fillcolor="#141414" stroked="f" strokeweight="0">
                        <v:stroke miterlimit="1" joinstyle="miter" endcap="round"/>
                        <v:path arrowok="t" textboxrect="0,0,36233,36233"/>
                      </v:shape>
                      <v:shape id="Shape 9327" o:spid="_x0000_s2145"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3Q8YA&#10;AADdAAAADwAAAGRycy9kb3ducmV2LnhtbESPT0sDMRTE74LfITzBi7SJW+uftWkRS603cav3R/K6&#10;u7h5CZvY3X77RhB6HGbmN8xiNbpOHKiPrWcNt1MFgth423Kt4Wu3mTyCiAnZYueZNBwpwmp5ebHA&#10;0vqBP+lQpVpkCMcSNTQphVLKaBpyGKc+EGdv73uHKcu+lrbHIcNdJwul7qXDlvNCg4FeGzI/1a/T&#10;cNOqN/MdPvbFMCvm6zsVzBbnWl9fjS/PIBKN6Rz+b79bDU+z4gH+3uQnIJ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93Q8YAAADdAAAADwAAAAAAAAAAAAAAAACYAgAAZHJz&#10;L2Rvd25yZXYueG1sUEsFBgAAAAAEAAQA9QAAAIsDAAAAAA==&#10;" path="m192217,l,e" filled="f" strokecolor="#141414" strokeweight=".1335mm">
                        <v:stroke miterlimit="1" joinstyle="miter" endcap="round"/>
                        <v:path arrowok="t" textboxrect="0,0,192217,0"/>
                      </v:shape>
                      <v:shape id="Shape 9328" o:spid="_x0000_s2146" style="position:absolute;left:4324;top:7427;width:961;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zAcEA&#10;AADdAAAADwAAAGRycy9kb3ducmV2LnhtbERPy2oCMRTdF/yHcAV3NaPCoFOjFEHURREfH3CZ3E6G&#10;JjdjEnX6982i4PJw3st176x4UIitZwWTcQGCuPa65UbB9bJ9n4OICVmj9UwKfinCejV4W2Kl/ZNP&#10;9DinRuQQjhUqMCl1lZSxNuQwjn1HnLlvHxymDEMjdcBnDndWTouilA5bzg0GO9oYqn/Od6egn5wO&#10;bG8hleZ4L/ft7vBl551So2H/+QEiUZ9e4n/3XitYzKZ5bn6Tn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MwHBAAAA3QAAAA8AAAAAAAAAAAAAAAAAmAIAAGRycy9kb3du&#10;cmV2LnhtbFBLBQYAAAAABAAEAPUAAACGAwAAAAA=&#10;" path="m96108,r,192217l,192217e" filled="f" strokecolor="#141414" strokeweight=".1335mm">
                        <v:stroke miterlimit="1" joinstyle="miter" endcap="round"/>
                        <v:path arrowok="t" textboxrect="0,0,96108,192217"/>
                      </v:shape>
                      <w10:anchorlock/>
                    </v:group>
                  </w:pict>
                </mc:Fallback>
              </mc:AlternateContent>
            </w:r>
            <w:r>
              <w:rPr>
                <w:color w:val="141414"/>
                <w:sz w:val="30"/>
              </w:rPr>
              <w:t>H</w:t>
            </w:r>
          </w:p>
          <w:p w14:paraId="118375A4" w14:textId="77777777" w:rsidR="00A21FDC" w:rsidRDefault="00252176">
            <w:pPr>
              <w:spacing w:after="0" w:line="259" w:lineRule="auto"/>
              <w:ind w:left="140" w:firstLine="0"/>
              <w:jc w:val="left"/>
            </w:pPr>
            <w:r>
              <w:rPr>
                <w:sz w:val="23"/>
              </w:rPr>
              <w:t>INC</w:t>
            </w:r>
          </w:p>
          <w:p w14:paraId="7B44D2D7" w14:textId="77777777" w:rsidR="00A21FDC" w:rsidRDefault="00252176">
            <w:pPr>
              <w:spacing w:after="0" w:line="259" w:lineRule="auto"/>
              <w:ind w:left="-510" w:right="-388" w:firstLine="0"/>
              <w:jc w:val="left"/>
            </w:pPr>
            <w:r>
              <w:rPr>
                <w:noProof/>
                <w:sz w:val="22"/>
              </w:rPr>
              <mc:AlternateContent>
                <mc:Choice Requires="wpg">
                  <w:drawing>
                    <wp:inline distT="0" distB="0" distL="0" distR="0" wp14:anchorId="4E2A8CEC" wp14:editId="516D12F9">
                      <wp:extent cx="1105248" cy="647226"/>
                      <wp:effectExtent l="0" t="0" r="0" b="0"/>
                      <wp:docPr id="111657" name="Group 111657"/>
                      <wp:cNvGraphicFramePr/>
                      <a:graphic xmlns:a="http://schemas.openxmlformats.org/drawingml/2006/main">
                        <a:graphicData uri="http://schemas.microsoft.com/office/word/2010/wordprocessingGroup">
                          <wpg:wgp>
                            <wpg:cNvGrpSpPr/>
                            <wpg:grpSpPr>
                              <a:xfrm>
                                <a:off x="0" y="0"/>
                                <a:ext cx="1105248" cy="647226"/>
                                <a:chOff x="0" y="0"/>
                                <a:chExt cx="1105248" cy="647226"/>
                              </a:xfrm>
                            </wpg:grpSpPr>
                            <wps:wsp>
                              <wps:cNvPr id="9301" name="Shape 9301"/>
                              <wps:cNvSpPr/>
                              <wps:spPr>
                                <a:xfrm>
                                  <a:off x="0" y="452619"/>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435" name="Rectangle 9435"/>
                              <wps:cNvSpPr/>
                              <wps:spPr>
                                <a:xfrm>
                                  <a:off x="323593" y="3864"/>
                                  <a:ext cx="74956" cy="146333"/>
                                </a:xfrm>
                                <a:prstGeom prst="rect">
                                  <a:avLst/>
                                </a:prstGeom>
                                <a:ln>
                                  <a:noFill/>
                                </a:ln>
                              </wps:spPr>
                              <wps:txbx>
                                <w:txbxContent>
                                  <w:p w14:paraId="30B9A343"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436" name="Rectangle 9436"/>
                              <wps:cNvSpPr/>
                              <wps:spPr>
                                <a:xfrm>
                                  <a:off x="379907" y="31258"/>
                                  <a:ext cx="48492" cy="126166"/>
                                </a:xfrm>
                                <a:prstGeom prst="rect">
                                  <a:avLst/>
                                </a:prstGeom>
                                <a:ln>
                                  <a:noFill/>
                                </a:ln>
                              </wps:spPr>
                              <wps:txbx>
                                <w:txbxContent>
                                  <w:p w14:paraId="40DF2D3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437" name="Rectangle 9437"/>
                              <wps:cNvSpPr/>
                              <wps:spPr>
                                <a:xfrm>
                                  <a:off x="662398" y="0"/>
                                  <a:ext cx="74956" cy="146333"/>
                                </a:xfrm>
                                <a:prstGeom prst="rect">
                                  <a:avLst/>
                                </a:prstGeom>
                                <a:ln>
                                  <a:noFill/>
                                </a:ln>
                              </wps:spPr>
                              <wps:txbx>
                                <w:txbxContent>
                                  <w:p w14:paraId="5A20350C"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438" name="Rectangle 9438"/>
                              <wps:cNvSpPr/>
                              <wps:spPr>
                                <a:xfrm>
                                  <a:off x="718711" y="27394"/>
                                  <a:ext cx="48492" cy="126166"/>
                                </a:xfrm>
                                <a:prstGeom prst="rect">
                                  <a:avLst/>
                                </a:prstGeom>
                                <a:ln>
                                  <a:noFill/>
                                </a:ln>
                              </wps:spPr>
                              <wps:txbx>
                                <w:txbxContent>
                                  <w:p w14:paraId="30EB6768"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439" name="Rectangle 9439"/>
                              <wps:cNvSpPr/>
                              <wps:spPr>
                                <a:xfrm>
                                  <a:off x="326097" y="94799"/>
                                  <a:ext cx="68207" cy="149606"/>
                                </a:xfrm>
                                <a:prstGeom prst="rect">
                                  <a:avLst/>
                                </a:prstGeom>
                                <a:ln>
                                  <a:noFill/>
                                </a:ln>
                              </wps:spPr>
                              <wps:txbx>
                                <w:txbxContent>
                                  <w:p w14:paraId="3AA68DDD"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440" name="Rectangle 9440"/>
                              <wps:cNvSpPr/>
                              <wps:spPr>
                                <a:xfrm>
                                  <a:off x="377455" y="122405"/>
                                  <a:ext cx="44083" cy="128987"/>
                                </a:xfrm>
                                <a:prstGeom prst="rect">
                                  <a:avLst/>
                                </a:prstGeom>
                                <a:ln>
                                  <a:noFill/>
                                </a:ln>
                              </wps:spPr>
                              <wps:txbx>
                                <w:txbxContent>
                                  <w:p w14:paraId="03ABE7B7"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441" name="Shape 9441"/>
                              <wps:cNvSpPr/>
                              <wps:spPr>
                                <a:xfrm>
                                  <a:off x="511369" y="50067"/>
                                  <a:ext cx="36233" cy="36233"/>
                                </a:xfrm>
                                <a:custGeom>
                                  <a:avLst/>
                                  <a:gdLst/>
                                  <a:ahLst/>
                                  <a:cxnLst/>
                                  <a:rect l="0" t="0" r="0" b="0"/>
                                  <a:pathLst>
                                    <a:path w="36233" h="36233">
                                      <a:moveTo>
                                        <a:pt x="18117" y="0"/>
                                      </a:moveTo>
                                      <a:cubicBezTo>
                                        <a:pt x="28112" y="0"/>
                                        <a:pt x="36233" y="8121"/>
                                        <a:pt x="36233" y="18117"/>
                                      </a:cubicBezTo>
                                      <a:cubicBezTo>
                                        <a:pt x="36233" y="28112"/>
                                        <a:pt x="28112" y="36233"/>
                                        <a:pt x="18117" y="36233"/>
                                      </a:cubicBezTo>
                                      <a:cubicBezTo>
                                        <a:pt x="8121" y="36233"/>
                                        <a:pt x="0" y="28112"/>
                                        <a:pt x="0" y="18117"/>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442" name="Shape 9442"/>
                              <wps:cNvSpPr/>
                              <wps:spPr>
                                <a:xfrm>
                                  <a:off x="432489" y="68185"/>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43" name="Shape 9443"/>
                              <wps:cNvSpPr/>
                              <wps:spPr>
                                <a:xfrm>
                                  <a:off x="432489" y="68185"/>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44" name="Rectangle 9444"/>
                              <wps:cNvSpPr/>
                              <wps:spPr>
                                <a:xfrm>
                                  <a:off x="461293" y="245404"/>
                                  <a:ext cx="51271" cy="141328"/>
                                </a:xfrm>
                                <a:prstGeom prst="rect">
                                  <a:avLst/>
                                </a:prstGeom>
                                <a:ln>
                                  <a:noFill/>
                                </a:ln>
                              </wps:spPr>
                              <wps:txbx>
                                <w:txbxContent>
                                  <w:p w14:paraId="10F67549"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9445" name="Shape 9445"/>
                              <wps:cNvSpPr/>
                              <wps:spPr>
                                <a:xfrm>
                                  <a:off x="431924" y="164290"/>
                                  <a:ext cx="96108" cy="96107"/>
                                </a:xfrm>
                                <a:custGeom>
                                  <a:avLst/>
                                  <a:gdLst/>
                                  <a:ahLst/>
                                  <a:cxnLst/>
                                  <a:rect l="0" t="0" r="0" b="0"/>
                                  <a:pathLst>
                                    <a:path w="96108" h="96107">
                                      <a:moveTo>
                                        <a:pt x="96108" y="0"/>
                                      </a:moveTo>
                                      <a:lnTo>
                                        <a:pt x="96108" y="96107"/>
                                      </a:lnTo>
                                      <a:lnTo>
                                        <a:pt x="0" y="96107"/>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446" name="Rectangle 9446"/>
                              <wps:cNvSpPr/>
                              <wps:spPr>
                                <a:xfrm>
                                  <a:off x="331069" y="195428"/>
                                  <a:ext cx="69448" cy="141328"/>
                                </a:xfrm>
                                <a:prstGeom prst="rect">
                                  <a:avLst/>
                                </a:prstGeom>
                                <a:ln>
                                  <a:noFill/>
                                </a:ln>
                              </wps:spPr>
                              <wps:txbx>
                                <w:txbxContent>
                                  <w:p w14:paraId="04B329C3"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447" name="Rectangle 9447"/>
                              <wps:cNvSpPr/>
                              <wps:spPr>
                                <a:xfrm>
                                  <a:off x="383295" y="239751"/>
                                  <a:ext cx="35317" cy="91864"/>
                                </a:xfrm>
                                <a:prstGeom prst="rect">
                                  <a:avLst/>
                                </a:prstGeom>
                                <a:ln>
                                  <a:noFill/>
                                </a:ln>
                              </wps:spPr>
                              <wps:txbx>
                                <w:txbxContent>
                                  <w:p w14:paraId="4037977E"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g:wgp>
                        </a:graphicData>
                      </a:graphic>
                    </wp:inline>
                  </w:drawing>
                </mc:Choice>
                <mc:Fallback>
                  <w:pict>
                    <v:group w14:anchorId="4E2A8CEC" id="Group 111657" o:spid="_x0000_s2147" style="width:87.05pt;height:50.95pt;mso-position-horizontal-relative:char;mso-position-vertical-relative:line" coordsize="11052,6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">
                      <v:shape id="Shape 9301" o:spid="_x0000_s2148" style="position:absolute;top:4526;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9rscA&#10;AADdAAAADwAAAGRycy9kb3ducmV2LnhtbESPQWvCQBSE70L/w/IKvZS6UUFtdBOKIGjFg9ri9ZF9&#10;TUKzb9Pdrab+elcoeBxm5htmnnemESdyvrasYNBPQBAXVtdcKvg4LF+mIHxA1thYJgV/5CHPHnpz&#10;TLU9845O+1CKCGGfooIqhDaV0hcVGfR92xJH78s6gyFKV0rt8BzhppHDJBlLgzXHhQpbWlRUfO9/&#10;jYLFu5XHbbma8Gb93AX+3Fx+Dk6pp8fubQYiUBfu4f/2Sit4HSUDu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4va7HAAAA3QAAAA8AAAAAAAAAAAAAAAAAmAIAAGRy&#10;cy9kb3ducmV2LnhtbFBLBQYAAAAABAAEAPUAAACMAwAAAAA=&#10;" path="m,c,,523767,194608,1105248,e" filled="f" strokeweight=".26697mm">
                        <v:stroke miterlimit="1" joinstyle="miter" endcap="round"/>
                        <v:path arrowok="t" textboxrect="0,0,1105248,194608"/>
                      </v:shape>
                      <v:rect id="Rectangle 9435" o:spid="_x0000_s2149" style="position:absolute;left:3235;top:38;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escA&#10;AADdAAAADwAAAGRycy9kb3ducmV2LnhtbESPT2vCQBTE7wW/w/IEb3WjtmKiq4i26LH+AfX2yD6T&#10;YPZtyG5N2k/vCoUeh5n5DTNbtKYUd6pdYVnBoB+BIE6tLjhTcDx8vk5AOI+ssbRMCn7IwWLeeZlh&#10;om3DO7rvfSYChF2CCnLvq0RKl+Zk0PVtRRy8q60N+iDrTOoamwA3pRxG0VgaLDgs5FjRKqf0tv82&#10;CjaTanne2t8mKz8um9PXKV4fYq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z5nrHAAAA3QAAAA8AAAAAAAAAAAAAAAAAmAIAAGRy&#10;cy9kb3ducmV2LnhtbFBLBQYAAAAABAAEAPUAAACMAwAAAAA=&#10;" filled="f" stroked="f">
                        <v:textbox inset="0,0,0,0">
                          <w:txbxContent>
                            <w:p w14:paraId="30B9A343" w14:textId="77777777" w:rsidR="006E2FA2" w:rsidRDefault="006E2FA2">
                              <w:pPr>
                                <w:spacing w:after="160" w:line="259" w:lineRule="auto"/>
                                <w:ind w:left="0" w:firstLine="0"/>
                                <w:jc w:val="left"/>
                              </w:pPr>
                              <w:r>
                                <w:rPr>
                                  <w:b/>
                                  <w:color w:val="141414"/>
                                  <w:w w:val="130"/>
                                  <w:sz w:val="12"/>
                                </w:rPr>
                                <w:t>A</w:t>
                              </w:r>
                            </w:p>
                          </w:txbxContent>
                        </v:textbox>
                      </v:rect>
                      <v:rect id="Rectangle 9436" o:spid="_x0000_s2150" style="position:absolute;left:3799;top:312;width:484;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4DcYA&#10;AADdAAAADwAAAGRycy9kb3ducmV2LnhtbESPQWvCQBSE74X+h+UJ3upGW8TErCK1RY9WhejtkX1N&#10;QrNvQ3Y10V/fLQg9DjPzDZMue1OLK7WusqxgPIpAEOdWV1woOB4+X2YgnEfWWFsmBTdysFw8P6WY&#10;aNvxF133vhABwi5BBaX3TSKly0sy6Ea2IQ7et20N+iDbQuoWuwA3tZxE0VQarDgslNjQe0n5z/5i&#10;FGxmzeq0tfeuqD/Om2yXxetD7JUaDvrVHISn3v+HH+2tVhC/v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F4DcYAAADdAAAADwAAAAAAAAAAAAAAAACYAgAAZHJz&#10;L2Rvd25yZXYueG1sUEsFBgAAAAAEAAQA9QAAAIsDAAAAAA==&#10;" filled="f" stroked="f">
                        <v:textbox inset="0,0,0,0">
                          <w:txbxContent>
                            <w:p w14:paraId="40DF2D37" w14:textId="77777777" w:rsidR="006E2FA2" w:rsidRDefault="006E2FA2">
                              <w:pPr>
                                <w:spacing w:after="160" w:line="259" w:lineRule="auto"/>
                                <w:ind w:left="0" w:firstLine="0"/>
                                <w:jc w:val="left"/>
                              </w:pPr>
                              <w:r>
                                <w:rPr>
                                  <w:b/>
                                  <w:color w:val="141414"/>
                                  <w:w w:val="108"/>
                                  <w:sz w:val="10"/>
                                </w:rPr>
                                <w:t>1</w:t>
                              </w:r>
                            </w:p>
                          </w:txbxContent>
                        </v:textbox>
                      </v:rect>
                      <v:rect id="Rectangle 9437" o:spid="_x0000_s2151" style="position:absolute;left:6623;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dlscA&#10;AADdAAAADwAAAGRycy9kb3ducmV2LnhtbESPT2vCQBTE7wW/w/IEb3Wjl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t3ZbHAAAA3QAAAA8AAAAAAAAAAAAAAAAAmAIAAGRy&#10;cy9kb3ducmV2LnhtbFBLBQYAAAAABAAEAPUAAACMAwAAAAA=&#10;" filled="f" stroked="f">
                        <v:textbox inset="0,0,0,0">
                          <w:txbxContent>
                            <w:p w14:paraId="5A20350C" w14:textId="77777777" w:rsidR="006E2FA2" w:rsidRDefault="006E2FA2">
                              <w:pPr>
                                <w:spacing w:after="160" w:line="259" w:lineRule="auto"/>
                                <w:ind w:left="0" w:firstLine="0"/>
                                <w:jc w:val="left"/>
                              </w:pPr>
                              <w:r>
                                <w:rPr>
                                  <w:b/>
                                  <w:color w:val="141414"/>
                                  <w:w w:val="130"/>
                                  <w:sz w:val="12"/>
                                </w:rPr>
                                <w:t>A</w:t>
                              </w:r>
                            </w:p>
                          </w:txbxContent>
                        </v:textbox>
                      </v:rect>
                      <v:rect id="Rectangle 9438" o:spid="_x0000_s2152" style="position:absolute;left:7187;top:273;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J5MIA&#10;AADdAAAADwAAAGRycy9kb3ducmV2LnhtbERPTYvCMBC9C/6HMMLeNFUX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8knkwgAAAN0AAAAPAAAAAAAAAAAAAAAAAJgCAABkcnMvZG93&#10;bnJldi54bWxQSwUGAAAAAAQABAD1AAAAhwMAAAAA&#10;" filled="f" stroked="f">
                        <v:textbox inset="0,0,0,0">
                          <w:txbxContent>
                            <w:p w14:paraId="30EB6768" w14:textId="77777777" w:rsidR="006E2FA2" w:rsidRDefault="006E2FA2">
                              <w:pPr>
                                <w:spacing w:after="160" w:line="259" w:lineRule="auto"/>
                                <w:ind w:left="0" w:firstLine="0"/>
                                <w:jc w:val="left"/>
                              </w:pPr>
                              <w:r>
                                <w:rPr>
                                  <w:b/>
                                  <w:color w:val="141414"/>
                                  <w:w w:val="108"/>
                                  <w:sz w:val="10"/>
                                </w:rPr>
                                <w:t>1</w:t>
                              </w:r>
                            </w:p>
                          </w:txbxContent>
                        </v:textbox>
                      </v:rect>
                      <v:rect id="Rectangle 9439" o:spid="_x0000_s2153" style="position:absolute;left:3260;top:947;width:683;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sf8YA&#10;AADdAAAADwAAAGRycy9kb3ducmV2LnhtbESPT2vCQBTE70K/w/IK3nTTK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7sf8YAAADdAAAADwAAAAAAAAAAAAAAAACYAgAAZHJz&#10;L2Rvd25yZXYueG1sUEsFBgAAAAAEAAQA9QAAAIsDAAAAAA==&#10;" filled="f" stroked="f">
                        <v:textbox inset="0,0,0,0">
                          <w:txbxContent>
                            <w:p w14:paraId="3AA68DDD" w14:textId="77777777" w:rsidR="006E2FA2" w:rsidRDefault="006E2FA2">
                              <w:pPr>
                                <w:spacing w:after="160" w:line="259" w:lineRule="auto"/>
                                <w:ind w:left="0" w:firstLine="0"/>
                                <w:jc w:val="left"/>
                              </w:pPr>
                              <w:r>
                                <w:rPr>
                                  <w:color w:val="141414"/>
                                  <w:w w:val="118"/>
                                  <w:sz w:val="12"/>
                                </w:rPr>
                                <w:t>A</w:t>
                              </w:r>
                            </w:p>
                          </w:txbxContent>
                        </v:textbox>
                      </v:rect>
                      <v:rect id="Rectangle 9440" o:spid="_x0000_s2154" style="position:absolute;left:3774;top:1224;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2n8QA&#10;AADdAAAADwAAAGRycy9kb3ducmV2LnhtbERPTWvCQBC9F/wPywjemk2LiEmzCaIVPbZaUG9DdpqE&#10;ZmdDdjXRX989FHp8vO+sGE0rbtS7xrKClygGQVxa3XCl4Ou4fV6CcB5ZY2uZFNzJQZFPnjJMtR34&#10;k24HX4kQwi5FBbX3XSqlK2sy6CLbEQfu2/YGfYB9JXWPQwg3rXyN44U02HBoqLGjdU3lz+FqFOyW&#10;3eq8t4+hat8vu9PHKdkcE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CNp/EAAAA3QAAAA8AAAAAAAAAAAAAAAAAmAIAAGRycy9k&#10;b3ducmV2LnhtbFBLBQYAAAAABAAEAPUAAACJAwAAAAA=&#10;" filled="f" stroked="f">
                        <v:textbox inset="0,0,0,0">
                          <w:txbxContent>
                            <w:p w14:paraId="03ABE7B7" w14:textId="77777777" w:rsidR="006E2FA2" w:rsidRDefault="006E2FA2">
                              <w:pPr>
                                <w:spacing w:after="160" w:line="259" w:lineRule="auto"/>
                                <w:ind w:left="0" w:firstLine="0"/>
                                <w:jc w:val="left"/>
                              </w:pPr>
                              <w:r>
                                <w:rPr>
                                  <w:color w:val="141414"/>
                                  <w:w w:val="98"/>
                                  <w:sz w:val="10"/>
                                </w:rPr>
                                <w:t>3</w:t>
                              </w:r>
                            </w:p>
                          </w:txbxContent>
                        </v:textbox>
                      </v:rect>
                      <v:shape id="Shape 9441" o:spid="_x0000_s2155" style="position:absolute;left:5113;top:500;width:363;height:363;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1V1sUA&#10;AADdAAAADwAAAGRycy9kb3ducmV2LnhtbESPQYvCMBSE7wv+h/AEL4umumXRrlFUEDx4sS7i8dE8&#10;27LNS22irf9+Iwgeh5n5hpkvO1OJOzWutKxgPIpAEGdWl5wr+D1uh1MQziNrrCyTggc5WC56H3NM&#10;tG35QPfU5yJA2CWooPC+TqR0WUEG3cjWxMG72MagD7LJpW6wDXBTyUkUfUuDJYeFAmvaFJT9pTej&#10;4Gqu7Vp+yrTM0yw2X7Pz/jTdKTXod6sfEJ46/w6/2jutYBbHY3i+C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VXWxQAAAN0AAAAPAAAAAAAAAAAAAAAAAJgCAABkcnMv&#10;ZG93bnJldi54bWxQSwUGAAAAAAQABAD1AAAAigMAAAAA&#10;" path="m18117,v9995,,18116,8121,18116,18117c36233,28112,28112,36233,18117,36233,8121,36233,,28112,,18117,,8121,8121,,18117,xe" fillcolor="#141414" stroked="f" strokeweight="0">
                        <v:stroke miterlimit="1" joinstyle="miter" endcap="round"/>
                        <v:path arrowok="t" textboxrect="0,0,36233,36233"/>
                      </v:shape>
                      <v:shape id="Shape 9442" o:spid="_x0000_s2156" style="position:absolute;left:4324;top:68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8HsUA&#10;AADdAAAADwAAAGRycy9kb3ducmV2LnhtbESPQUsDMRSE74L/ITzBS7GJ213RtWkpFbU3ser9kbzu&#10;Lm5ewiZ2t//eCAWPw8x8wyzXk+vFkYbYedZwO1cgiI23HTcaPj+eb+5BxIRssfdMGk4UYb26vFhi&#10;bf3I73Tcp0ZkCMcaNbQphVrKaFpyGOc+EGfv4AeHKcuhkXbAMcNdLwul7qTDjvNCi4G2LZnv/Y/T&#10;MOvUi/kKb4diXBTVU6mCecVK6+urafMIItGU/sPn9s5qeCjLAv7e5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jfwexQAAAN0AAAAPAAAAAAAAAAAAAAAAAJgCAABkcnMv&#10;ZG93bnJldi54bWxQSwUGAAAAAAQABAD1AAAAigMAAAAA&#10;" path="m192217,l,e" filled="f" strokecolor="#141414" strokeweight=".1335mm">
                        <v:stroke miterlimit="1" joinstyle="miter" endcap="round"/>
                        <v:path arrowok="t" textboxrect="0,0,192217,0"/>
                      </v:shape>
                      <v:shape id="Shape 9443" o:spid="_x0000_s2157" style="position:absolute;left:4324;top:681;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QaAscA&#10;AADdAAAADwAAAGRycy9kb3ducmV2LnhtbESPQWvCQBSE74L/YXlCL1I3rSKaugYJFFrw0ihIb4/s&#10;axKTfZtmt0n8926h0OMwM98wu2Q0jeipc5VlBU+LCARxbnXFhYLz6fVxA8J5ZI2NZVJwIwfJfjrZ&#10;YaztwB/UZ74QAcIuRgWl920spctLMugWtiUO3pftDPogu0LqDocAN418jqK1NFhxWCixpbSkvM5+&#10;jAJptvr4fs3q9LM+6e/15TzXba3Uw2w8vIDwNPr/8F/7TSvYrlZL+H0TnoD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0GgLHAAAA3QAAAA8AAAAAAAAAAAAAAAAAmAIAAGRy&#10;cy9kb3ducmV2LnhtbFBLBQYAAAAABAAEAPUAAACMAwAAAAA=&#10;" path="m96108,r,96108l,96108e" filled="f" strokecolor="#141414" strokeweight=".1335mm">
                        <v:stroke miterlimit="1" joinstyle="miter" endcap="round"/>
                        <v:path arrowok="t" textboxrect="0,0,96108,96108"/>
                      </v:shape>
                      <v:rect id="Rectangle 9444" o:spid="_x0000_s2158" style="position:absolute;left:4612;top:2454;width:513;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wnMUA&#10;AADdAAAADwAAAGRycy9kb3ducmV2LnhtbESPQWvCQBSE74L/YXmCN90ooZjoKtJa9Gi1oN4e2WcS&#10;zL4N2a2J/fVuQehxmJlvmMWqM5W4U+NKywom4wgEcWZ1ybmC7+PnaAbCeWSNlWVS8CAHq2W/t8BU&#10;25a/6H7wuQgQdikqKLyvUyldVpBBN7Y1cfCutjHog2xyqRtsA9xUchpFb9JgyWGhwJreC8puhx+j&#10;YDur1+ed/W3zanPZnvan5OOYeKWGg249B+Gp8//hV3unFSRx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TCcxQAAAN0AAAAPAAAAAAAAAAAAAAAAAJgCAABkcnMv&#10;ZG93bnJldi54bWxQSwUGAAAAAAQABAD1AAAAigMAAAAA&#10;" filled="f" stroked="f">
                        <v:textbox inset="0,0,0,0">
                          <w:txbxContent>
                            <w:p w14:paraId="10F67549" w14:textId="77777777" w:rsidR="006E2FA2" w:rsidRDefault="006E2FA2">
                              <w:pPr>
                                <w:spacing w:after="160" w:line="259" w:lineRule="auto"/>
                                <w:ind w:left="0" w:firstLine="0"/>
                                <w:jc w:val="left"/>
                              </w:pPr>
                              <w:r>
                                <w:rPr>
                                  <w:b/>
                                  <w:color w:val="141414"/>
                                  <w:w w:val="112"/>
                                  <w:sz w:val="12"/>
                                </w:rPr>
                                <w:t>?</w:t>
                              </w:r>
                            </w:p>
                          </w:txbxContent>
                        </v:textbox>
                      </v:rect>
                      <v:shape id="Shape 9445" o:spid="_x0000_s2159" style="position:absolute;left:4319;top:1642;width:961;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cRfcYA&#10;AADdAAAADwAAAGRycy9kb3ducmV2LnhtbESP3WrCQBSE7wu+w3KE3hTd+NskdZVSKRW9MbYPcMge&#10;k2D2bNjdanz7bqHQy2FmvmFWm9604krON5YVTMYJCOLS6oYrBV+f76MUhA/IGlvLpOBOHjbrwcMK&#10;c21vXND1FCoRIexzVFCH0OVS+rImg35sO+Lona0zGKJ0ldQObxFuWjlNkqU02HBcqLGjt5rKy+nb&#10;KMDiY3rsttm+T1vH7ml2mJ2fnVKPw/71BUSgPvyH/9o7rSCbzx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cRfcYAAADdAAAADwAAAAAAAAAAAAAAAACYAgAAZHJz&#10;L2Rvd25yZXYueG1sUEsFBgAAAAAEAAQA9QAAAIsDAAAAAA==&#10;" path="m96108,r,96107l,96107e" filled="f" strokecolor="#141414" strokeweight=".1335mm">
                        <v:stroke miterlimit="1" joinstyle="miter"/>
                        <v:path arrowok="t" textboxrect="0,0,96108,96107"/>
                      </v:shape>
                      <v:rect id="Rectangle 9446" o:spid="_x0000_s2160" style="position:absolute;left:3310;top:1954;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14:paraId="04B329C3" w14:textId="77777777" w:rsidR="006E2FA2" w:rsidRDefault="006E2FA2">
                              <w:pPr>
                                <w:spacing w:after="160" w:line="259" w:lineRule="auto"/>
                                <w:ind w:left="0" w:firstLine="0"/>
                                <w:jc w:val="left"/>
                              </w:pPr>
                              <w:r>
                                <w:rPr>
                                  <w:b/>
                                  <w:color w:val="141414"/>
                                  <w:w w:val="132"/>
                                  <w:sz w:val="12"/>
                                </w:rPr>
                                <w:t>R</w:t>
                              </w:r>
                            </w:p>
                          </w:txbxContent>
                        </v:textbox>
                      </v:rect>
                      <v:rect id="Rectangle 9447" o:spid="_x0000_s2161" style="position:absolute;left:3832;top:2397;width:354;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14:paraId="4037977E" w14:textId="77777777" w:rsidR="006E2FA2" w:rsidRDefault="006E2FA2">
                              <w:pPr>
                                <w:spacing w:after="160" w:line="259" w:lineRule="auto"/>
                                <w:ind w:left="0" w:firstLine="0"/>
                                <w:jc w:val="left"/>
                              </w:pPr>
                              <w:r>
                                <w:rPr>
                                  <w:b/>
                                  <w:color w:val="141414"/>
                                  <w:w w:val="108"/>
                                  <w:sz w:val="8"/>
                                </w:rPr>
                                <w:t>1</w:t>
                              </w:r>
                            </w:p>
                          </w:txbxContent>
                        </v:textbox>
                      </v:rect>
                      <w10:anchorlock/>
                    </v:group>
                  </w:pict>
                </mc:Fallback>
              </mc:AlternateContent>
            </w:r>
          </w:p>
        </w:tc>
        <w:tc>
          <w:tcPr>
            <w:tcW w:w="1068" w:type="dxa"/>
            <w:tcBorders>
              <w:top w:val="single" w:sz="3" w:space="0" w:color="646464"/>
              <w:left w:val="nil"/>
              <w:bottom w:val="nil"/>
              <w:right w:val="single" w:sz="3" w:space="0" w:color="646464"/>
            </w:tcBorders>
          </w:tcPr>
          <w:p w14:paraId="1A598023" w14:textId="77777777" w:rsidR="00A21FDC" w:rsidRDefault="00252176">
            <w:pPr>
              <w:spacing w:after="0" w:line="259" w:lineRule="auto"/>
              <w:ind w:left="213" w:firstLine="0"/>
              <w:jc w:val="left"/>
            </w:pPr>
            <w:r>
              <w:rPr>
                <w:noProof/>
                <w:sz w:val="22"/>
              </w:rPr>
              <mc:AlternateContent>
                <mc:Choice Requires="wpg">
                  <w:drawing>
                    <wp:inline distT="0" distB="0" distL="0" distR="0" wp14:anchorId="607DC11B" wp14:editId="5366232A">
                      <wp:extent cx="122998" cy="80531"/>
                      <wp:effectExtent l="0" t="0" r="0" b="0"/>
                      <wp:docPr id="112353" name="Group 112353"/>
                      <wp:cNvGraphicFramePr/>
                      <a:graphic xmlns:a="http://schemas.openxmlformats.org/drawingml/2006/main">
                        <a:graphicData uri="http://schemas.microsoft.com/office/word/2010/wordprocessingGroup">
                          <wpg:wgp>
                            <wpg:cNvGrpSpPr/>
                            <wpg:grpSpPr>
                              <a:xfrm>
                                <a:off x="0" y="0"/>
                                <a:ext cx="122998" cy="80531"/>
                                <a:chOff x="0" y="0"/>
                                <a:chExt cx="122998" cy="80531"/>
                              </a:xfrm>
                            </wpg:grpSpPr>
                            <wps:wsp>
                              <wps:cNvPr id="9298" name="Shape 9298"/>
                              <wps:cNvSpPr/>
                              <wps:spPr>
                                <a:xfrm>
                                  <a:off x="0" y="0"/>
                                  <a:ext cx="122998" cy="80531"/>
                                </a:xfrm>
                                <a:custGeom>
                                  <a:avLst/>
                                  <a:gdLst/>
                                  <a:ahLst/>
                                  <a:cxnLst/>
                                  <a:rect l="0" t="0" r="0" b="0"/>
                                  <a:pathLst>
                                    <a:path w="122998" h="80531">
                                      <a:moveTo>
                                        <a:pt x="26981" y="0"/>
                                      </a:moveTo>
                                      <a:lnTo>
                                        <a:pt x="122998" y="77106"/>
                                      </a:lnTo>
                                      <a:lnTo>
                                        <a:pt x="0" y="80531"/>
                                      </a:lnTo>
                                      <a:cubicBezTo>
                                        <a:pt x="25478" y="62607"/>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g:wgp>
                        </a:graphicData>
                      </a:graphic>
                    </wp:inline>
                  </w:drawing>
                </mc:Choice>
                <mc:Fallback>
                  <w:pict>
                    <v:group w14:anchorId="0539DD3C" id="Group 112353" o:spid="_x0000_s1026" style="width:9.7pt;height:6.35pt;mso-position-horizontal-relative:char;mso-position-vertical-relative:line" coordsize="122998,8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">
                      <v:shape id="Shape 9298" o:spid="_x0000_s1027" style="position:absolute;width:122998;height:80531;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fhj8MA&#10;AADdAAAADwAAAGRycy9kb3ducmV2LnhtbERPW2vCMBR+H/gfwhF8m6kisnZGEWEgooiXba+H5thW&#10;m5MuiVr/vXkY+Pjx3Sez1tTiRs5XlhUM+gkI4tzqigsFx8PX+wcIH5A11pZJwYM8zKadtwlm2t55&#10;R7d9KEQMYZ+hgjKEJpPS5yUZ9H3bEEfuZJ3BEKErpHZ4j+GmlsMkGUuDFceGEhtalJRf9lej4Psv&#10;/dm5zdxtWQ7O6fg6Wv+uRkr1uu38E0SgNrzE/+6lVpAO0zg3volPQE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fhj8MAAADdAAAADwAAAAAAAAAAAAAAAACYAgAAZHJzL2Rv&#10;d25yZXYueG1sUEsFBgAAAAAEAAQA9QAAAIgDAAAAAA==&#10;" path="m26981,r96017,77106l,80531c25478,62607,36275,30030,26981,xe" fillcolor="#505050" strokecolor="#505050" strokeweight=".17406mm">
                        <v:path arrowok="t" textboxrect="0,0,122998,80531"/>
                      </v:shape>
                      <w10:anchorlock/>
                    </v:group>
                  </w:pict>
                </mc:Fallback>
              </mc:AlternateContent>
            </w:r>
          </w:p>
          <w:tbl>
            <w:tblPr>
              <w:tblStyle w:val="TableGrid"/>
              <w:tblW w:w="757" w:type="dxa"/>
              <w:tblInd w:w="10" w:type="dxa"/>
              <w:tblCellMar>
                <w:top w:w="105" w:type="dxa"/>
                <w:left w:w="119" w:type="dxa"/>
                <w:bottom w:w="82" w:type="dxa"/>
                <w:right w:w="56" w:type="dxa"/>
              </w:tblCellMar>
              <w:tblLook w:val="04A0" w:firstRow="1" w:lastRow="0" w:firstColumn="1" w:lastColumn="0" w:noHBand="0" w:noVBand="1"/>
            </w:tblPr>
            <w:tblGrid>
              <w:gridCol w:w="196"/>
              <w:gridCol w:w="182"/>
              <w:gridCol w:w="379"/>
            </w:tblGrid>
            <w:tr w:rsidR="00A21FDC" w14:paraId="5FBF3D31" w14:textId="77777777">
              <w:trPr>
                <w:trHeight w:val="378"/>
              </w:trPr>
              <w:tc>
                <w:tcPr>
                  <w:tcW w:w="378" w:type="dxa"/>
                  <w:gridSpan w:val="2"/>
                  <w:vMerge w:val="restart"/>
                  <w:tcBorders>
                    <w:top w:val="single" w:sz="3" w:space="0" w:color="141414"/>
                    <w:left w:val="single" w:sz="3" w:space="0" w:color="141414"/>
                    <w:bottom w:val="single" w:sz="3" w:space="0" w:color="141414"/>
                    <w:right w:val="nil"/>
                  </w:tcBorders>
                  <w:shd w:val="clear" w:color="auto" w:fill="DCDCDC"/>
                  <w:vAlign w:val="bottom"/>
                </w:tcPr>
                <w:p w14:paraId="76958645" w14:textId="77777777" w:rsidR="00A21FDC" w:rsidRDefault="00252176" w:rsidP="006E2FA2">
                  <w:pPr>
                    <w:framePr w:wrap="around" w:vAnchor="text" w:hAnchor="text" w:x="839" w:y="1571"/>
                    <w:spacing w:after="0" w:line="259" w:lineRule="auto"/>
                    <w:ind w:left="0" w:firstLine="0"/>
                    <w:suppressOverlap/>
                    <w:jc w:val="righ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614CF0D0" w14:textId="77777777" w:rsidR="00A21FDC" w:rsidRDefault="00252176" w:rsidP="006E2FA2">
                  <w:pPr>
                    <w:framePr w:wrap="around" w:vAnchor="text" w:hAnchor="text" w:x="839" w:y="1571"/>
                    <w:spacing w:after="0" w:line="259" w:lineRule="auto"/>
                    <w:ind w:left="0" w:firstLine="0"/>
                    <w:suppressOverlap/>
                    <w:jc w:val="left"/>
                  </w:pPr>
                  <w:r>
                    <w:rPr>
                      <w:color w:val="141414"/>
                      <w:sz w:val="15"/>
                    </w:rPr>
                    <w:t>A</w:t>
                  </w:r>
                  <w:r>
                    <w:rPr>
                      <w:color w:val="141414"/>
                      <w:sz w:val="12"/>
                      <w:vertAlign w:val="subscript"/>
                    </w:rPr>
                    <w:t>2</w:t>
                  </w:r>
                </w:p>
              </w:tc>
            </w:tr>
            <w:tr w:rsidR="00A21FDC" w14:paraId="458753B3" w14:textId="77777777">
              <w:trPr>
                <w:trHeight w:val="378"/>
              </w:trPr>
              <w:tc>
                <w:tcPr>
                  <w:tcW w:w="0" w:type="auto"/>
                  <w:gridSpan w:val="2"/>
                  <w:vMerge/>
                  <w:tcBorders>
                    <w:top w:val="nil"/>
                    <w:left w:val="single" w:sz="3" w:space="0" w:color="141414"/>
                    <w:bottom w:val="single" w:sz="3" w:space="0" w:color="141414"/>
                    <w:right w:val="nil"/>
                  </w:tcBorders>
                </w:tcPr>
                <w:p w14:paraId="469B74A4"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54D68A5F" w14:textId="77777777" w:rsidR="00A21FDC" w:rsidRDefault="00A21FDC" w:rsidP="006E2FA2">
                  <w:pPr>
                    <w:framePr w:wrap="around" w:vAnchor="text" w:hAnchor="text" w:x="839" w:y="1571"/>
                    <w:spacing w:after="160" w:line="259" w:lineRule="auto"/>
                    <w:ind w:left="0" w:firstLine="0"/>
                    <w:suppressOverlap/>
                    <w:jc w:val="left"/>
                  </w:pPr>
                </w:p>
              </w:tc>
            </w:tr>
            <w:tr w:rsidR="00A21FDC" w14:paraId="66FE5799" w14:textId="77777777">
              <w:tblPrEx>
                <w:tblCellMar>
                  <w:top w:w="84" w:type="dxa"/>
                  <w:left w:w="0" w:type="dxa"/>
                  <w:bottom w:w="0" w:type="dxa"/>
                  <w:right w:w="21" w:type="dxa"/>
                </w:tblCellMar>
              </w:tblPrEx>
              <w:trPr>
                <w:trHeight w:val="378"/>
              </w:trPr>
              <w:tc>
                <w:tcPr>
                  <w:tcW w:w="196" w:type="dxa"/>
                  <w:vMerge w:val="restart"/>
                  <w:tcBorders>
                    <w:top w:val="single" w:sz="3" w:space="0" w:color="141414"/>
                    <w:left w:val="single" w:sz="3" w:space="0" w:color="141414"/>
                    <w:bottom w:val="single" w:sz="3" w:space="0" w:color="141414"/>
                    <w:right w:val="dashed" w:sz="3" w:space="0" w:color="141414"/>
                  </w:tcBorders>
                  <w:shd w:val="clear" w:color="auto" w:fill="000000"/>
                </w:tcPr>
                <w:p w14:paraId="73A2D729" w14:textId="77777777" w:rsidR="00A21FDC" w:rsidRDefault="00252176" w:rsidP="006E2FA2">
                  <w:pPr>
                    <w:framePr w:wrap="around" w:vAnchor="text" w:hAnchor="text" w:x="839" w:y="1571"/>
                    <w:spacing w:after="0" w:line="259" w:lineRule="auto"/>
                    <w:ind w:left="-10" w:firstLine="0"/>
                    <w:suppressOverlap/>
                    <w:jc w:val="left"/>
                  </w:pPr>
                  <w:r>
                    <w:rPr>
                      <w:noProof/>
                      <w:sz w:val="22"/>
                    </w:rPr>
                    <mc:AlternateContent>
                      <mc:Choice Requires="wpg">
                        <w:drawing>
                          <wp:inline distT="0" distB="0" distL="0" distR="0" wp14:anchorId="105FF3DA" wp14:editId="4C1AB3C2">
                            <wp:extent cx="117490" cy="242748"/>
                            <wp:effectExtent l="0" t="0" r="0" b="0"/>
                            <wp:docPr id="112075" name="Group 112075"/>
                            <wp:cNvGraphicFramePr/>
                            <a:graphic xmlns:a="http://schemas.openxmlformats.org/drawingml/2006/main">
                              <a:graphicData uri="http://schemas.microsoft.com/office/word/2010/wordprocessingGroup">
                                <wpg:wgp>
                                  <wpg:cNvGrpSpPr/>
                                  <wpg:grpSpPr>
                                    <a:xfrm>
                                      <a:off x="0" y="0"/>
                                      <a:ext cx="117490" cy="242748"/>
                                      <a:chOff x="0" y="0"/>
                                      <a:chExt cx="117490" cy="242748"/>
                                    </a:xfrm>
                                  </wpg:grpSpPr>
                                  <wps:wsp>
                                    <wps:cNvPr id="9331" name="Rectangle 9331"/>
                                    <wps:cNvSpPr/>
                                    <wps:spPr>
                                      <a:xfrm rot="-5399999">
                                        <a:off x="35724" y="131992"/>
                                        <a:ext cx="75031" cy="146480"/>
                                      </a:xfrm>
                                      <a:prstGeom prst="rect">
                                        <a:avLst/>
                                      </a:prstGeom>
                                      <a:ln>
                                        <a:noFill/>
                                      </a:ln>
                                    </wps:spPr>
                                    <wps:txbx>
                                      <w:txbxContent>
                                        <w:p w14:paraId="4B964ACF" w14:textId="77777777" w:rsidR="006E2FA2" w:rsidRDefault="006E2FA2">
                                          <w:pPr>
                                            <w:spacing w:after="160" w:line="259" w:lineRule="auto"/>
                                            <w:ind w:left="0" w:firstLine="0"/>
                                            <w:jc w:val="left"/>
                                          </w:pPr>
                                          <w:r>
                                            <w:rPr>
                                              <w:b/>
                                              <w:color w:val="141414"/>
                                              <w:sz w:val="12"/>
                                            </w:rPr>
                                            <w:t>A</w:t>
                                          </w:r>
                                        </w:p>
                                      </w:txbxContent>
                                    </wps:txbx>
                                    <wps:bodyPr horzOverflow="overflow" vert="horz" lIns="0" tIns="0" rIns="0" bIns="0" rtlCol="0">
                                      <a:noAutofit/>
                                    </wps:bodyPr>
                                  </wps:wsp>
                                  <wps:wsp>
                                    <wps:cNvPr id="9332" name="Rectangle 9332"/>
                                    <wps:cNvSpPr/>
                                    <wps:spPr>
                                      <a:xfrm rot="-5399999">
                                        <a:off x="80766" y="133735"/>
                                        <a:ext cx="29231" cy="76054"/>
                                      </a:xfrm>
                                      <a:prstGeom prst="rect">
                                        <a:avLst/>
                                      </a:prstGeom>
                                      <a:ln>
                                        <a:noFill/>
                                      </a:ln>
                                    </wps:spPr>
                                    <wps:txbx>
                                      <w:txbxContent>
                                        <w:p w14:paraId="0155A753"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333" name="Rectangle 9333"/>
                                    <wps:cNvSpPr/>
                                    <wps:spPr>
                                      <a:xfrm rot="-5399999">
                                        <a:off x="20933" y="38821"/>
                                        <a:ext cx="104614" cy="146480"/>
                                      </a:xfrm>
                                      <a:prstGeom prst="rect">
                                        <a:avLst/>
                                      </a:prstGeom>
                                      <a:ln>
                                        <a:noFill/>
                                      </a:ln>
                                    </wps:spPr>
                                    <wps:txbx>
                                      <w:txbxContent>
                                        <w:p w14:paraId="1117BBC0"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101157" name="Rectangle 101157"/>
                                    <wps:cNvSpPr/>
                                    <wps:spPr>
                                      <a:xfrm rot="-5399999">
                                        <a:off x="72296" y="16992"/>
                                        <a:ext cx="60859" cy="94972"/>
                                      </a:xfrm>
                                      <a:prstGeom prst="rect">
                                        <a:avLst/>
                                      </a:prstGeom>
                                      <a:ln>
                                        <a:noFill/>
                                      </a:ln>
                                    </wps:spPr>
                                    <wps:txbx>
                                      <w:txbxContent>
                                        <w:p w14:paraId="16A7EC6D" w14:textId="77777777" w:rsidR="006E2FA2" w:rsidRDefault="006E2FA2">
                                          <w:pPr>
                                            <w:spacing w:after="160" w:line="259" w:lineRule="auto"/>
                                            <w:ind w:left="0" w:firstLine="0"/>
                                            <w:jc w:val="left"/>
                                          </w:pPr>
                                          <w:r>
                                            <w:rPr>
                                              <w:b/>
                                              <w:color w:val="141414"/>
                                              <w:sz w:val="8"/>
                                            </w:rPr>
                                            <w:t>1</w:t>
                                          </w:r>
                                        </w:p>
                                      </w:txbxContent>
                                    </wps:txbx>
                                    <wps:bodyPr horzOverflow="overflow" vert="horz" lIns="0" tIns="0" rIns="0" bIns="0" rtlCol="0">
                                      <a:noAutofit/>
                                    </wps:bodyPr>
                                  </wps:wsp>
                                  <wps:wsp>
                                    <wps:cNvPr id="101158" name="Rectangle 101158"/>
                                    <wps:cNvSpPr/>
                                    <wps:spPr>
                                      <a:xfrm rot="-5399999">
                                        <a:off x="49417" y="-5886"/>
                                        <a:ext cx="60859" cy="94972"/>
                                      </a:xfrm>
                                      <a:prstGeom prst="rect">
                                        <a:avLst/>
                                      </a:prstGeom>
                                      <a:ln>
                                        <a:noFill/>
                                      </a:ln>
                                    </wps:spPr>
                                    <wps:txbx>
                                      <w:txbxContent>
                                        <w:p w14:paraId="1D3C8219" w14:textId="77777777" w:rsidR="006E2FA2" w:rsidRDefault="006E2FA2">
                                          <w:pPr>
                                            <w:spacing w:after="160" w:line="259" w:lineRule="auto"/>
                                            <w:ind w:left="0" w:firstLine="0"/>
                                            <w:jc w:val="left"/>
                                          </w:pPr>
                                          <w:r>
                                            <w:rPr>
                                              <w:b/>
                                              <w:color w:val="141414"/>
                                              <w:sz w:val="8"/>
                                            </w:rPr>
                                            <w:t xml:space="preserve"> </w:t>
                                          </w:r>
                                        </w:p>
                                      </w:txbxContent>
                                    </wps:txbx>
                                    <wps:bodyPr horzOverflow="overflow" vert="horz" lIns="0" tIns="0" rIns="0" bIns="0" rtlCol="0">
                                      <a:noAutofit/>
                                    </wps:bodyPr>
                                  </wps:wsp>
                                  <wps:wsp>
                                    <wps:cNvPr id="9335" name="Rectangle 9335"/>
                                    <wps:cNvSpPr/>
                                    <wps:spPr>
                                      <a:xfrm rot="-5399999">
                                        <a:off x="46677" y="-59858"/>
                                        <a:ext cx="53126" cy="146480"/>
                                      </a:xfrm>
                                      <a:prstGeom prst="rect">
                                        <a:avLst/>
                                      </a:prstGeom>
                                      <a:ln>
                                        <a:noFill/>
                                      </a:ln>
                                    </wps:spPr>
                                    <wps:txbx>
                                      <w:txbxContent>
                                        <w:p w14:paraId="0443A4EC" w14:textId="77777777" w:rsidR="006E2FA2" w:rsidRDefault="006E2FA2">
                                          <w:pPr>
                                            <w:spacing w:after="160" w:line="259" w:lineRule="auto"/>
                                            <w:ind w:left="0" w:firstLine="0"/>
                                            <w:jc w:val="left"/>
                                          </w:pPr>
                                          <w:r>
                                            <w:rPr>
                                              <w:b/>
                                              <w:color w:val="141414"/>
                                              <w:sz w:val="12"/>
                                            </w:rPr>
                                            <w:t>?</w:t>
                                          </w:r>
                                        </w:p>
                                      </w:txbxContent>
                                    </wps:txbx>
                                    <wps:bodyPr horzOverflow="overflow" vert="horz" lIns="0" tIns="0" rIns="0" bIns="0" rtlCol="0">
                                      <a:noAutofit/>
                                    </wps:bodyPr>
                                  </wps:wsp>
                                </wpg:wgp>
                              </a:graphicData>
                            </a:graphic>
                          </wp:inline>
                        </w:drawing>
                      </mc:Choice>
                      <mc:Fallback>
                        <w:pict>
                          <v:group w14:anchorId="105FF3DA" id="Group 112075" o:spid="_x0000_s2162" style="width:9.25pt;height:19.1pt;mso-position-horizontal-relative:char;mso-position-vertical-relative:line" coordsize="117490,24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">
                            <v:rect id="Rectangle 9331" o:spid="_x0000_s2163" style="position:absolute;left:35724;top:131992;width:75031;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oP8cA&#10;AADdAAAADwAAAGRycy9kb3ducmV2LnhtbESPT2vCQBTE74V+h+UJ3uomVWobXaUUJF4qaGzx+My+&#10;/KHZt2l21fTbu0LB4zAzv2Hmy9404kydqy0riEcRCOLc6ppLBfts9fQKwnlkjY1lUvBHDpaLx4c5&#10;JtpeeEvnnS9FgLBLUEHlfZtI6fKKDLqRbYmDV9jOoA+yK6Xu8BLgppHPUfQiDdYcFips6aOi/Gd3&#10;Mgq+4uz0nbrNkQ/F73Ty6dNNUaZKDQf9+wyEp97fw//ttVbwNh7H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MaD/HAAAA3QAAAA8AAAAAAAAAAAAAAAAAmAIAAGRy&#10;cy9kb3ducmV2LnhtbFBLBQYAAAAABAAEAPUAAACMAwAAAAA=&#10;" filled="f" stroked="f">
                              <v:textbox inset="0,0,0,0">
                                <w:txbxContent>
                                  <w:p w14:paraId="4B964ACF" w14:textId="77777777" w:rsidR="006E2FA2" w:rsidRDefault="006E2FA2">
                                    <w:pPr>
                                      <w:spacing w:after="160" w:line="259" w:lineRule="auto"/>
                                      <w:ind w:left="0" w:firstLine="0"/>
                                      <w:jc w:val="left"/>
                                    </w:pPr>
                                    <w:r>
                                      <w:rPr>
                                        <w:b/>
                                        <w:color w:val="141414"/>
                                        <w:sz w:val="12"/>
                                      </w:rPr>
                                      <w:t>A</w:t>
                                    </w:r>
                                  </w:p>
                                </w:txbxContent>
                              </v:textbox>
                            </v:rect>
                            <v:rect id="Rectangle 9332" o:spid="_x0000_s2164" style="position:absolute;left:80766;top:133735;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72SMcA&#10;AADdAAAADwAAAGRycy9kb3ducmV2LnhtbESPS2vDMBCE74X+B7GF3Bo5D9rUtRxCITiXBvKkx621&#10;fhBr5VpK4v77KFDocZiZb5hk3ptGXKhztWUFo2EEgji3uuZSwX63fJ6BcB5ZY2OZFPySg3n6+JBg&#10;rO2VN3TZ+lIECLsYFVTet7GULq/IoBvaljh4he0M+iC7UuoOrwFuGjmOohdpsOawUGFLHxXlp+3Z&#10;KDiMdudj5tbf/FX8vE4/fbYuykypwVO/eAfhqff/4b/2Sit4m0zGcH8Tn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e9kjHAAAA3QAAAA8AAAAAAAAAAAAAAAAAmAIAAGRy&#10;cy9kb3ducmV2LnhtbFBLBQYAAAAABAAEAPUAAACMAwAAAAA=&#10;" filled="f" stroked="f">
                              <v:textbox inset="0,0,0,0">
                                <w:txbxContent>
                                  <w:p w14:paraId="0155A753" w14:textId="77777777" w:rsidR="006E2FA2" w:rsidRDefault="006E2FA2">
                                    <w:pPr>
                                      <w:spacing w:after="160" w:line="259" w:lineRule="auto"/>
                                      <w:ind w:left="0" w:firstLine="0"/>
                                      <w:jc w:val="left"/>
                                    </w:pPr>
                                    <w:r>
                                      <w:rPr>
                                        <w:b/>
                                        <w:color w:val="141414"/>
                                        <w:sz w:val="6"/>
                                      </w:rPr>
                                      <w:t>1</w:t>
                                    </w:r>
                                  </w:p>
                                </w:txbxContent>
                              </v:textbox>
                            </v:rect>
                            <v:rect id="Rectangle 9333" o:spid="_x0000_s2165" style="position:absolute;left:20933;top:38821;width:104614;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JT08cA&#10;AADdAAAADwAAAGRycy9kb3ducmV2LnhtbESPT2vCQBTE7wW/w/IKvdWNRqymriJCiReFapUeX7Mv&#10;fzD7NmZXjd++WxB6HGbmN8xs0ZlaXKl1lWUFg34EgjizuuJCwdf+43UCwnlkjbVlUnAnB4t572mG&#10;ibY3/qTrzhciQNglqKD0vkmkdFlJBl3fNsTBy21r0AfZFlK3eAtwU8thFI2lwYrDQokNrUrKTruL&#10;UXAY7C/H1G1/+Ds/v402Pt3mRarUy3O3fAfhqfP/4Ud7rRVM4ziGvzfh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U9PHAAAA3QAAAA8AAAAAAAAAAAAAAAAAmAIAAGRy&#10;cy9kb3ducmV2LnhtbFBLBQYAAAAABAAEAPUAAACMAwAAAAA=&#10;" filled="f" stroked="f">
                              <v:textbox inset="0,0,0,0">
                                <w:txbxContent>
                                  <w:p w14:paraId="1117BBC0" w14:textId="77777777" w:rsidR="006E2FA2" w:rsidRDefault="006E2FA2">
                                    <w:pPr>
                                      <w:spacing w:after="160" w:line="259" w:lineRule="auto"/>
                                      <w:ind w:left="0" w:firstLine="0"/>
                                      <w:jc w:val="left"/>
                                    </w:pPr>
                                    <w:r>
                                      <w:rPr>
                                        <w:b/>
                                        <w:color w:val="141414"/>
                                        <w:sz w:val="12"/>
                                      </w:rPr>
                                      <w:t>|R</w:t>
                                    </w:r>
                                  </w:p>
                                </w:txbxContent>
                              </v:textbox>
                            </v:rect>
                            <v:rect id="Rectangle 101157" o:spid="_x0000_s2166" style="position:absolute;left:72296;top:16992;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APsUA&#10;AADfAAAADwAAAGRycy9kb3ducmV2LnhtbERPy2rCQBTdF/yH4Qru6iTF1pJmIlKQuFGo2tLlbebm&#10;gZk7MTNq+vedguDycN7pYjCtuFDvGssK4mkEgriwuuFKwWG/enwF4TyyxtYyKfglB4ts9JBiou2V&#10;P+iy85UIIewSVFB73yVSuqImg25qO+LAlbY36APsK6l7vIZw08qnKHqRBhsODTV29F5TcdydjYLP&#10;eH/+yt32h7/L03y28fm2rHKlJuNh+QbC0+Dv4pt7rcP8KI6f5/D/JwC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EA+xQAAAN8AAAAPAAAAAAAAAAAAAAAAAJgCAABkcnMv&#10;ZG93bnJldi54bWxQSwUGAAAAAAQABAD1AAAAigMAAAAA&#10;" filled="f" stroked="f">
                              <v:textbox inset="0,0,0,0">
                                <w:txbxContent>
                                  <w:p w14:paraId="16A7EC6D" w14:textId="77777777" w:rsidR="006E2FA2" w:rsidRDefault="006E2FA2">
                                    <w:pPr>
                                      <w:spacing w:after="160" w:line="259" w:lineRule="auto"/>
                                      <w:ind w:left="0" w:firstLine="0"/>
                                      <w:jc w:val="left"/>
                                    </w:pPr>
                                    <w:r>
                                      <w:rPr>
                                        <w:b/>
                                        <w:color w:val="141414"/>
                                        <w:sz w:val="8"/>
                                      </w:rPr>
                                      <w:t>1</w:t>
                                    </w:r>
                                  </w:p>
                                </w:txbxContent>
                              </v:textbox>
                            </v:rect>
                            <v:rect id="Rectangle 101158" o:spid="_x0000_s2167" style="position:absolute;left:49417;top:-5886;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UTMQA&#10;AADfAAAADwAAAGRycy9kb3ducmV2LnhtbERPS2vCQBC+F/oflil4q5sUtSV1lVKQ9FKh2orHaXby&#10;oNnZmF01/vvOQfD48b3ny8G16kR9aDwbSMcJKOLC24YrA9/b1eMLqBCRLbaeycCFAiwX93dzzKw/&#10;8xedNrFSEsIhQwN1jF2mdShqchjGviMWrvS9wyiwr7Tt8SzhrtVPSTLTDhuWhho7eq+p+NscnYGf&#10;dHvc5WH9y/vy8Dz5jPm6rHJjRg/D2yuoSEO8ia/uDyvzkzSdymD5IwD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1EzEAAAA3wAAAA8AAAAAAAAAAAAAAAAAmAIAAGRycy9k&#10;b3ducmV2LnhtbFBLBQYAAAAABAAEAPUAAACJAwAAAAA=&#10;" filled="f" stroked="f">
                              <v:textbox inset="0,0,0,0">
                                <w:txbxContent>
                                  <w:p w14:paraId="1D3C8219" w14:textId="77777777" w:rsidR="006E2FA2" w:rsidRDefault="006E2FA2">
                                    <w:pPr>
                                      <w:spacing w:after="160" w:line="259" w:lineRule="auto"/>
                                      <w:ind w:left="0" w:firstLine="0"/>
                                      <w:jc w:val="left"/>
                                    </w:pPr>
                                    <w:r>
                                      <w:rPr>
                                        <w:b/>
                                        <w:color w:val="141414"/>
                                        <w:sz w:val="8"/>
                                      </w:rPr>
                                      <w:t xml:space="preserve"> </w:t>
                                    </w:r>
                                  </w:p>
                                </w:txbxContent>
                              </v:textbox>
                            </v:rect>
                            <v:rect id="Rectangle 9335" o:spid="_x0000_s2168" style="position:absolute;left:46677;top:-59858;width:53126;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uPMcA&#10;AADdAAAADwAAAGRycy9kb3ducmV2LnhtbESPS2sCQRCE74L/YWghN51Vkxg3jhICYb0oxEfw2Nnp&#10;feBOz2Zn1PXfO0LAY1FVX1GzRWsqcabGlZYVDAcRCOLU6pJzBbvtV/8NhPPIGivLpOBKDhbzbmeG&#10;sbYX/qbzxuciQNjFqKDwvo6ldGlBBt3A1sTBy2xj0AfZ5FI3eAlwU8lRFL1KgyWHhQJr+iwoPW5O&#10;RsF+uD39JG79y4fsb/K88sk6yxOlnnrtxzsIT61/hP/bS61gOh6/wP1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3bjzHAAAA3QAAAA8AAAAAAAAAAAAAAAAAmAIAAGRy&#10;cy9kb3ducmV2LnhtbFBLBQYAAAAABAAEAPUAAACMAwAAAAA=&#10;" filled="f" stroked="f">
                              <v:textbox inset="0,0,0,0">
                                <w:txbxContent>
                                  <w:p w14:paraId="0443A4EC" w14:textId="77777777" w:rsidR="006E2FA2" w:rsidRDefault="006E2FA2">
                                    <w:pPr>
                                      <w:spacing w:after="160" w:line="259" w:lineRule="auto"/>
                                      <w:ind w:left="0" w:firstLine="0"/>
                                      <w:jc w:val="left"/>
                                    </w:pPr>
                                    <w:r>
                                      <w:rPr>
                                        <w:b/>
                                        <w:color w:val="141414"/>
                                        <w:sz w:val="12"/>
                                      </w:rPr>
                                      <w:t>?</w:t>
                                    </w:r>
                                  </w:p>
                                </w:txbxContent>
                              </v:textbox>
                            </v:rect>
                            <w10:anchorlock/>
                          </v:group>
                        </w:pict>
                      </mc:Fallback>
                    </mc:AlternateContent>
                  </w:r>
                </w:p>
              </w:tc>
              <w:tc>
                <w:tcPr>
                  <w:tcW w:w="182" w:type="dxa"/>
                  <w:vMerge w:val="restart"/>
                  <w:tcBorders>
                    <w:top w:val="single" w:sz="3" w:space="0" w:color="141414"/>
                    <w:left w:val="dashed" w:sz="3" w:space="0" w:color="141414"/>
                    <w:bottom w:val="single" w:sz="3" w:space="0" w:color="141414"/>
                    <w:right w:val="nil"/>
                  </w:tcBorders>
                  <w:shd w:val="clear" w:color="auto" w:fill="DCDCDC"/>
                </w:tcPr>
                <w:p w14:paraId="492537A1"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33D3FF85" w14:textId="77777777" w:rsidR="00A21FDC" w:rsidRDefault="00252176" w:rsidP="006E2FA2">
                  <w:pPr>
                    <w:framePr w:wrap="around" w:vAnchor="text" w:hAnchor="text" w:x="839" w:y="1571"/>
                    <w:spacing w:after="0" w:line="259" w:lineRule="auto"/>
                    <w:ind w:left="119" w:firstLine="0"/>
                    <w:suppressOverlap/>
                    <w:jc w:val="left"/>
                  </w:pPr>
                  <w:r>
                    <w:rPr>
                      <w:color w:val="141414"/>
                      <w:sz w:val="15"/>
                    </w:rPr>
                    <w:t>A</w:t>
                  </w:r>
                  <w:r>
                    <w:rPr>
                      <w:color w:val="141414"/>
                      <w:sz w:val="12"/>
                      <w:vertAlign w:val="subscript"/>
                    </w:rPr>
                    <w:t>2</w:t>
                  </w:r>
                </w:p>
              </w:tc>
            </w:tr>
            <w:tr w:rsidR="00A21FDC" w14:paraId="0A2B4F0D" w14:textId="77777777">
              <w:tblPrEx>
                <w:tblCellMar>
                  <w:top w:w="84" w:type="dxa"/>
                  <w:left w:w="0" w:type="dxa"/>
                  <w:bottom w:w="0" w:type="dxa"/>
                  <w:right w:w="21" w:type="dxa"/>
                </w:tblCellMar>
              </w:tblPrEx>
              <w:trPr>
                <w:trHeight w:val="378"/>
              </w:trPr>
              <w:tc>
                <w:tcPr>
                  <w:tcW w:w="0" w:type="auto"/>
                  <w:vMerge/>
                  <w:tcBorders>
                    <w:top w:val="nil"/>
                    <w:left w:val="single" w:sz="3" w:space="0" w:color="141414"/>
                    <w:bottom w:val="single" w:sz="3" w:space="0" w:color="141414"/>
                    <w:right w:val="dashed" w:sz="3" w:space="0" w:color="141414"/>
                  </w:tcBorders>
                </w:tcPr>
                <w:p w14:paraId="467370F5" w14:textId="77777777" w:rsidR="00A21FDC" w:rsidRDefault="00A21FDC" w:rsidP="006E2FA2">
                  <w:pPr>
                    <w:framePr w:wrap="around" w:vAnchor="text" w:hAnchor="text" w:x="839" w:y="1571"/>
                    <w:spacing w:after="160" w:line="259" w:lineRule="auto"/>
                    <w:ind w:left="0" w:firstLine="0"/>
                    <w:suppressOverlap/>
                    <w:jc w:val="left"/>
                  </w:pPr>
                </w:p>
              </w:tc>
              <w:tc>
                <w:tcPr>
                  <w:tcW w:w="0" w:type="auto"/>
                  <w:vMerge/>
                  <w:tcBorders>
                    <w:top w:val="nil"/>
                    <w:left w:val="dashed" w:sz="3" w:space="0" w:color="141414"/>
                    <w:bottom w:val="single" w:sz="3" w:space="0" w:color="141414"/>
                    <w:right w:val="nil"/>
                  </w:tcBorders>
                </w:tcPr>
                <w:p w14:paraId="55C141D1" w14:textId="77777777" w:rsidR="00A21FDC" w:rsidRDefault="00A21FDC" w:rsidP="006E2FA2">
                  <w:pPr>
                    <w:framePr w:wrap="around" w:vAnchor="text" w:hAnchor="text" w:x="839" w:y="1571"/>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7206CE75" w14:textId="77777777" w:rsidR="00A21FDC" w:rsidRDefault="00252176" w:rsidP="006E2FA2">
                  <w:pPr>
                    <w:framePr w:wrap="around" w:vAnchor="text" w:hAnchor="text" w:x="839" w:y="1571"/>
                    <w:spacing w:after="0" w:line="259" w:lineRule="auto"/>
                    <w:ind w:left="-2" w:firstLine="0"/>
                    <w:suppressOverlap/>
                    <w:jc w:val="left"/>
                  </w:pPr>
                  <w:r>
                    <w:rPr>
                      <w:b/>
                      <w:color w:val="141414"/>
                      <w:sz w:val="15"/>
                    </w:rPr>
                    <w:t>A</w:t>
                  </w:r>
                  <w:r>
                    <w:rPr>
                      <w:b/>
                      <w:color w:val="141414"/>
                      <w:sz w:val="12"/>
                      <w:vertAlign w:val="subscript"/>
                    </w:rPr>
                    <w:t>1</w:t>
                  </w:r>
                </w:p>
              </w:tc>
            </w:tr>
          </w:tbl>
          <w:p w14:paraId="3A84529B" w14:textId="77777777" w:rsidR="00A21FDC" w:rsidRDefault="00252176">
            <w:pPr>
              <w:spacing w:after="0" w:line="259" w:lineRule="auto"/>
              <w:ind w:left="213" w:firstLine="0"/>
              <w:jc w:val="left"/>
            </w:pPr>
            <w:r>
              <w:rPr>
                <w:noProof/>
                <w:sz w:val="22"/>
              </w:rPr>
              <mc:AlternateContent>
                <mc:Choice Requires="wpg">
                  <w:drawing>
                    <wp:inline distT="0" distB="0" distL="0" distR="0" wp14:anchorId="376EF0D8" wp14:editId="361A605E">
                      <wp:extent cx="123002" cy="80583"/>
                      <wp:effectExtent l="0" t="0" r="0" b="0"/>
                      <wp:docPr id="112354" name="Group 112354"/>
                      <wp:cNvGraphicFramePr/>
                      <a:graphic xmlns:a="http://schemas.openxmlformats.org/drawingml/2006/main">
                        <a:graphicData uri="http://schemas.microsoft.com/office/word/2010/wordprocessingGroup">
                          <wpg:wgp>
                            <wpg:cNvGrpSpPr/>
                            <wpg:grpSpPr>
                              <a:xfrm>
                                <a:off x="0" y="0"/>
                                <a:ext cx="123002" cy="80583"/>
                                <a:chOff x="0" y="0"/>
                                <a:chExt cx="123002" cy="80583"/>
                              </a:xfrm>
                            </wpg:grpSpPr>
                            <wps:wsp>
                              <wps:cNvPr id="9302" name="Shape 9302"/>
                              <wps:cNvSpPr/>
                              <wps:spPr>
                                <a:xfrm>
                                  <a:off x="0" y="0"/>
                                  <a:ext cx="123002" cy="80583"/>
                                </a:xfrm>
                                <a:custGeom>
                                  <a:avLst/>
                                  <a:gdLst/>
                                  <a:ahLst/>
                                  <a:cxnLst/>
                                  <a:rect l="0" t="0" r="0" b="0"/>
                                  <a:pathLst>
                                    <a:path w="123002" h="80583">
                                      <a:moveTo>
                                        <a:pt x="0" y="0"/>
                                      </a:moveTo>
                                      <a:lnTo>
                                        <a:pt x="123002" y="3477"/>
                                      </a:lnTo>
                                      <a:lnTo>
                                        <a:pt x="26985" y="80583"/>
                                      </a:lnTo>
                                      <a:cubicBezTo>
                                        <a:pt x="36275" y="50502"/>
                                        <a:pt x="25481" y="17937"/>
                                        <a:pt x="0" y="0"/>
                                      </a:cubicBezTo>
                                      <a:close/>
                                    </a:path>
                                  </a:pathLst>
                                </a:custGeom>
                                <a:ln w="6266"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641F88F" id="Group 112354" o:spid="_x0000_s1026" style="width:9.7pt;height:6.35pt;mso-position-horizontal-relative:char;mso-position-vertical-relative:line" coordsize="123002,8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">
                      <v:shape id="Shape 9302" o:spid="_x0000_s1027" style="position:absolute;width:123002;height:80583;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0b8QA&#10;AADdAAAADwAAAGRycy9kb3ducmV2LnhtbESPUWvCQBCE3wv+h2OFvtWLKdQaPUWEQqlQqNX35W5N&#10;grm9mNuatL++Vyj4OMzMN8xyPfhGXamLdWAD00kGitgGV3Np4PD58vAMKgqywyYwGfimCOvV6G6J&#10;hQs9f9B1L6VKEI4FGqhE2kLraCvyGCehJU7eKXQeJcmu1K7DPsF9o/Mse9Iea04LFba0rcie91/e&#10;QL+rD/5HZke8yBvbrd3Z93xmzP142CxACQ1yC/+3X52B+WOWw9+b9AT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5tG/EAAAA3QAAAA8AAAAAAAAAAAAAAAAAmAIAAGRycy9k&#10;b3ducmV2LnhtbFBLBQYAAAAABAAEAPUAAACJAwAAAAA=&#10;" path="m,l123002,3477,26985,80583c36275,50502,25481,17937,,xe" fillcolor="black" strokeweight=".17406mm">
                        <v:path arrowok="t" textboxrect="0,0,123002,80583"/>
                      </v:shape>
                      <w10:anchorlock/>
                    </v:group>
                  </w:pict>
                </mc:Fallback>
              </mc:AlternateContent>
            </w:r>
          </w:p>
        </w:tc>
        <w:tc>
          <w:tcPr>
            <w:tcW w:w="1569" w:type="dxa"/>
            <w:tcBorders>
              <w:top w:val="single" w:sz="3" w:space="0" w:color="646464"/>
              <w:left w:val="single" w:sz="3" w:space="0" w:color="646464"/>
              <w:bottom w:val="nil"/>
              <w:right w:val="nil"/>
            </w:tcBorders>
            <w:vAlign w:val="bottom"/>
          </w:tcPr>
          <w:p w14:paraId="0161D696" w14:textId="77777777" w:rsidR="00A21FDC" w:rsidRDefault="00252176">
            <w:pPr>
              <w:tabs>
                <w:tab w:val="right" w:pos="1569"/>
              </w:tabs>
              <w:spacing w:after="0" w:line="259" w:lineRule="auto"/>
              <w:ind w:left="0" w:firstLine="0"/>
              <w:jc w:val="left"/>
            </w:pPr>
            <w:r>
              <w:rPr>
                <w:color w:val="141414"/>
                <w:sz w:val="30"/>
              </w:rPr>
              <w:t>H</w:t>
            </w:r>
            <w:r>
              <w:rPr>
                <w:noProof/>
                <w:sz w:val="22"/>
              </w:rPr>
              <mc:AlternateContent>
                <mc:Choice Requires="wpg">
                  <w:drawing>
                    <wp:inline distT="0" distB="0" distL="0" distR="0" wp14:anchorId="2CEFBE15" wp14:editId="045BED7F">
                      <wp:extent cx="723205" cy="1297465"/>
                      <wp:effectExtent l="0" t="0" r="0" b="0"/>
                      <wp:docPr id="113593" name="Group 113593"/>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134168" name="Shape 134168"/>
                              <wps:cNvSpPr/>
                              <wps:spPr>
                                <a:xfrm>
                                  <a:off x="242662"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169" name="Shape 134169"/>
                              <wps:cNvSpPr/>
                              <wps:spPr>
                                <a:xfrm>
                                  <a:off x="362149" y="816923"/>
                                  <a:ext cx="120797" cy="480543"/>
                                </a:xfrm>
                                <a:custGeom>
                                  <a:avLst/>
                                  <a:gdLst/>
                                  <a:ahLst/>
                                  <a:cxnLst/>
                                  <a:rect l="0" t="0" r="0" b="0"/>
                                  <a:pathLst>
                                    <a:path w="120797" h="480543">
                                      <a:moveTo>
                                        <a:pt x="0" y="0"/>
                                      </a:moveTo>
                                      <a:lnTo>
                                        <a:pt x="120797" y="0"/>
                                      </a:lnTo>
                                      <a:lnTo>
                                        <a:pt x="120797"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9338" name="Rectangle 9338"/>
                              <wps:cNvSpPr/>
                              <wps:spPr>
                                <a:xfrm>
                                  <a:off x="260130" y="970036"/>
                                  <a:ext cx="82575" cy="187006"/>
                                </a:xfrm>
                                <a:prstGeom prst="rect">
                                  <a:avLst/>
                                </a:prstGeom>
                                <a:ln>
                                  <a:noFill/>
                                </a:ln>
                              </wps:spPr>
                              <wps:txbx>
                                <w:txbxContent>
                                  <w:p w14:paraId="40A8D82A"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339" name="Rectangle 9339"/>
                              <wps:cNvSpPr/>
                              <wps:spPr>
                                <a:xfrm>
                                  <a:off x="322263" y="1042784"/>
                                  <a:ext cx="33067" cy="96754"/>
                                </a:xfrm>
                                <a:prstGeom prst="rect">
                                  <a:avLst/>
                                </a:prstGeom>
                                <a:ln>
                                  <a:noFill/>
                                </a:ln>
                              </wps:spPr>
                              <wps:txbx>
                                <w:txbxContent>
                                  <w:p w14:paraId="5B6A46D0"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340" name="Rectangle 9340"/>
                              <wps:cNvSpPr/>
                              <wps:spPr>
                                <a:xfrm>
                                  <a:off x="377888" y="970036"/>
                                  <a:ext cx="85259" cy="187006"/>
                                </a:xfrm>
                                <a:prstGeom prst="rect">
                                  <a:avLst/>
                                </a:prstGeom>
                                <a:ln>
                                  <a:noFill/>
                                </a:ln>
                              </wps:spPr>
                              <wps:txbx>
                                <w:txbxContent>
                                  <w:p w14:paraId="7DC8309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41" name="Rectangle 9341"/>
                              <wps:cNvSpPr/>
                              <wps:spPr>
                                <a:xfrm>
                                  <a:off x="442085" y="1042784"/>
                                  <a:ext cx="33067" cy="96754"/>
                                </a:xfrm>
                                <a:prstGeom prst="rect">
                                  <a:avLst/>
                                </a:prstGeom>
                                <a:ln>
                                  <a:noFill/>
                                </a:ln>
                              </wps:spPr>
                              <wps:txbx>
                                <w:txbxContent>
                                  <w:p w14:paraId="34F65BC0"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70" name="Shape 134170"/>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71" name="Shape 134171"/>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72" name="Shape 134172"/>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361" name="Rectangle 9361"/>
                              <wps:cNvSpPr/>
                              <wps:spPr>
                                <a:xfrm>
                                  <a:off x="558933" y="46069"/>
                                  <a:ext cx="85259" cy="187007"/>
                                </a:xfrm>
                                <a:prstGeom prst="rect">
                                  <a:avLst/>
                                </a:prstGeom>
                                <a:ln>
                                  <a:noFill/>
                                </a:ln>
                              </wps:spPr>
                              <wps:txbx>
                                <w:txbxContent>
                                  <w:p w14:paraId="00426202"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62" name="Rectangle 9362"/>
                              <wps:cNvSpPr/>
                              <wps:spPr>
                                <a:xfrm>
                                  <a:off x="623131" y="118818"/>
                                  <a:ext cx="33067" cy="96754"/>
                                </a:xfrm>
                                <a:prstGeom prst="rect">
                                  <a:avLst/>
                                </a:prstGeom>
                                <a:ln>
                                  <a:noFill/>
                                </a:ln>
                              </wps:spPr>
                              <wps:txbx>
                                <w:txbxContent>
                                  <w:p w14:paraId="3223E49B"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363" name="Rectangle 9363"/>
                              <wps:cNvSpPr/>
                              <wps:spPr>
                                <a:xfrm>
                                  <a:off x="557379" y="286521"/>
                                  <a:ext cx="85259" cy="187007"/>
                                </a:xfrm>
                                <a:prstGeom prst="rect">
                                  <a:avLst/>
                                </a:prstGeom>
                                <a:ln>
                                  <a:noFill/>
                                </a:ln>
                              </wps:spPr>
                              <wps:txbx>
                                <w:txbxContent>
                                  <w:p w14:paraId="4C2E2D7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64" name="Rectangle 9364"/>
                              <wps:cNvSpPr/>
                              <wps:spPr>
                                <a:xfrm>
                                  <a:off x="621577" y="359269"/>
                                  <a:ext cx="33067" cy="96754"/>
                                </a:xfrm>
                                <a:prstGeom prst="rect">
                                  <a:avLst/>
                                </a:prstGeom>
                                <a:ln>
                                  <a:noFill/>
                                </a:ln>
                              </wps:spPr>
                              <wps:txbx>
                                <w:txbxContent>
                                  <w:p w14:paraId="66BBB44B"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365" name="Rectangle 9365"/>
                              <wps:cNvSpPr/>
                              <wps:spPr>
                                <a:xfrm>
                                  <a:off x="317579" y="166378"/>
                                  <a:ext cx="85259" cy="187007"/>
                                </a:xfrm>
                                <a:prstGeom prst="rect">
                                  <a:avLst/>
                                </a:prstGeom>
                                <a:ln>
                                  <a:noFill/>
                                </a:ln>
                              </wps:spPr>
                              <wps:txbx>
                                <w:txbxContent>
                                  <w:p w14:paraId="1178B5E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66" name="Rectangle 9366"/>
                              <wps:cNvSpPr/>
                              <wps:spPr>
                                <a:xfrm>
                                  <a:off x="381776" y="239127"/>
                                  <a:ext cx="33067" cy="96754"/>
                                </a:xfrm>
                                <a:prstGeom prst="rect">
                                  <a:avLst/>
                                </a:prstGeom>
                                <a:ln>
                                  <a:noFill/>
                                </a:ln>
                              </wps:spPr>
                              <wps:txbx>
                                <w:txbxContent>
                                  <w:p w14:paraId="67F1F6B7"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369" name="Rectangle 9369"/>
                              <wps:cNvSpPr/>
                              <wps:spPr>
                                <a:xfrm>
                                  <a:off x="253185" y="555055"/>
                                  <a:ext cx="68280" cy="149446"/>
                                </a:xfrm>
                                <a:prstGeom prst="rect">
                                  <a:avLst/>
                                </a:prstGeom>
                                <a:ln>
                                  <a:noFill/>
                                </a:ln>
                              </wps:spPr>
                              <wps:txbx>
                                <w:txbxContent>
                                  <w:p w14:paraId="3F740FE8"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370" name="Rectangle 9370"/>
                              <wps:cNvSpPr/>
                              <wps:spPr>
                                <a:xfrm>
                                  <a:off x="304597" y="582378"/>
                                  <a:ext cx="44277" cy="129276"/>
                                </a:xfrm>
                                <a:prstGeom prst="rect">
                                  <a:avLst/>
                                </a:prstGeom>
                                <a:ln>
                                  <a:noFill/>
                                </a:ln>
                              </wps:spPr>
                              <wps:txbx>
                                <w:txbxContent>
                                  <w:p w14:paraId="3DBCF2AD"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9372" name="Rectangle 9372"/>
                              <wps:cNvSpPr/>
                              <wps:spPr>
                                <a:xfrm>
                                  <a:off x="48650" y="314471"/>
                                  <a:ext cx="65140" cy="1100071"/>
                                </a:xfrm>
                                <a:prstGeom prst="rect">
                                  <a:avLst/>
                                </a:prstGeom>
                                <a:ln>
                                  <a:noFill/>
                                </a:ln>
                              </wps:spPr>
                              <wps:txbx>
                                <w:txbxContent>
                                  <w:p w14:paraId="40FE1217"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375" name="Shape 9375"/>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376" name="Shape 9376"/>
                              <wps:cNvSpPr/>
                              <wps:spPr>
                                <a:xfrm>
                                  <a:off x="121598" y="994411"/>
                                  <a:ext cx="80519" cy="122946"/>
                                </a:xfrm>
                                <a:custGeom>
                                  <a:avLst/>
                                  <a:gdLst/>
                                  <a:ahLst/>
                                  <a:cxnLst/>
                                  <a:rect l="0" t="0" r="0" b="0"/>
                                  <a:pathLst>
                                    <a:path w="80519" h="122946">
                                      <a:moveTo>
                                        <a:pt x="80519" y="0"/>
                                      </a:moveTo>
                                      <a:lnTo>
                                        <a:pt x="77090" y="122946"/>
                                      </a:lnTo>
                                      <a:lnTo>
                                        <a:pt x="0" y="26937"/>
                                      </a:lnTo>
                                      <a:cubicBezTo>
                                        <a:pt x="30030" y="36230"/>
                                        <a:pt x="62595" y="25437"/>
                                        <a:pt x="80519"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73" name="Shape 134173"/>
                              <wps:cNvSpPr/>
                              <wps:spPr>
                                <a:xfrm>
                                  <a:off x="482933"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74" name="Shape 134174"/>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391" name="Rectangle 9391"/>
                              <wps:cNvSpPr/>
                              <wps:spPr>
                                <a:xfrm>
                                  <a:off x="558476" y="849900"/>
                                  <a:ext cx="85259" cy="187007"/>
                                </a:xfrm>
                                <a:prstGeom prst="rect">
                                  <a:avLst/>
                                </a:prstGeom>
                                <a:ln>
                                  <a:noFill/>
                                </a:ln>
                              </wps:spPr>
                              <wps:txbx>
                                <w:txbxContent>
                                  <w:p w14:paraId="649DC75E"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92" name="Rectangle 9392"/>
                              <wps:cNvSpPr/>
                              <wps:spPr>
                                <a:xfrm>
                                  <a:off x="622674" y="922649"/>
                                  <a:ext cx="33067" cy="96753"/>
                                </a:xfrm>
                                <a:prstGeom prst="rect">
                                  <a:avLst/>
                                </a:prstGeom>
                                <a:ln>
                                  <a:noFill/>
                                </a:ln>
                              </wps:spPr>
                              <wps:txbx>
                                <w:txbxContent>
                                  <w:p w14:paraId="6BCE24B6"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393" name="Rectangle 9393"/>
                              <wps:cNvSpPr/>
                              <wps:spPr>
                                <a:xfrm>
                                  <a:off x="558277" y="1089624"/>
                                  <a:ext cx="85259" cy="187007"/>
                                </a:xfrm>
                                <a:prstGeom prst="rect">
                                  <a:avLst/>
                                </a:prstGeom>
                                <a:ln>
                                  <a:noFill/>
                                </a:ln>
                              </wps:spPr>
                              <wps:txbx>
                                <w:txbxContent>
                                  <w:p w14:paraId="24CC0AB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394" name="Rectangle 9394"/>
                              <wps:cNvSpPr/>
                              <wps:spPr>
                                <a:xfrm>
                                  <a:off x="622474" y="1162373"/>
                                  <a:ext cx="33067" cy="96754"/>
                                </a:xfrm>
                                <a:prstGeom prst="rect">
                                  <a:avLst/>
                                </a:prstGeom>
                                <a:ln>
                                  <a:noFill/>
                                </a:ln>
                              </wps:spPr>
                              <wps:txbx>
                                <w:txbxContent>
                                  <w:p w14:paraId="4D195D8E"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412" name="Shape 9412"/>
                              <wps:cNvSpPr/>
                              <wps:spPr>
                                <a:xfrm>
                                  <a:off x="463928" y="608006"/>
                                  <a:ext cx="36233" cy="36173"/>
                                </a:xfrm>
                                <a:custGeom>
                                  <a:avLst/>
                                  <a:gdLst/>
                                  <a:ahLst/>
                                  <a:cxnLst/>
                                  <a:rect l="0" t="0" r="0" b="0"/>
                                  <a:pathLst>
                                    <a:path w="36233" h="36173">
                                      <a:moveTo>
                                        <a:pt x="18116" y="0"/>
                                      </a:moveTo>
                                      <a:cubicBezTo>
                                        <a:pt x="28112" y="0"/>
                                        <a:pt x="36233" y="8061"/>
                                        <a:pt x="36233" y="18068"/>
                                      </a:cubicBezTo>
                                      <a:cubicBezTo>
                                        <a:pt x="36233" y="28100"/>
                                        <a:pt x="28112" y="36173"/>
                                        <a:pt x="18116" y="36173"/>
                                      </a:cubicBezTo>
                                      <a:cubicBezTo>
                                        <a:pt x="8121" y="36173"/>
                                        <a:pt x="0" y="28100"/>
                                        <a:pt x="0" y="18068"/>
                                      </a:cubicBezTo>
                                      <a:cubicBezTo>
                                        <a:pt x="0" y="8061"/>
                                        <a:pt x="8121" y="0"/>
                                        <a:pt x="18116" y="0"/>
                                      </a:cubicBezTo>
                                      <a:close/>
                                    </a:path>
                                  </a:pathLst>
                                </a:custGeom>
                                <a:ln w="0" cap="flat">
                                  <a:custDash>
                                    <a:ds d="37843" sp="75686"/>
                                  </a:custDash>
                                  <a:miter lim="100000"/>
                                </a:ln>
                              </wps:spPr>
                              <wps:style>
                                <a:lnRef idx="0">
                                  <a:srgbClr val="000000">
                                    <a:alpha val="0"/>
                                  </a:srgbClr>
                                </a:lnRef>
                                <a:fillRef idx="1">
                                  <a:srgbClr val="141414"/>
                                </a:fillRef>
                                <a:effectRef idx="0">
                                  <a:scrgbClr r="0" g="0" b="0"/>
                                </a:effectRef>
                                <a:fontRef idx="none"/>
                              </wps:style>
                              <wps:bodyPr/>
                            </wps:wsp>
                            <wps:wsp>
                              <wps:cNvPr id="9413" name="Shape 9413"/>
                              <wps:cNvSpPr/>
                              <wps:spPr>
                                <a:xfrm>
                                  <a:off x="386825" y="624706"/>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14" name="Shape 9414"/>
                              <wps:cNvSpPr/>
                              <wps:spPr>
                                <a:xfrm>
                                  <a:off x="482933" y="624706"/>
                                  <a:ext cx="96109" cy="96108"/>
                                </a:xfrm>
                                <a:custGeom>
                                  <a:avLst/>
                                  <a:gdLst/>
                                  <a:ahLst/>
                                  <a:cxnLst/>
                                  <a:rect l="0" t="0" r="0" b="0"/>
                                  <a:pathLst>
                                    <a:path w="96109" h="96108">
                                      <a:moveTo>
                                        <a:pt x="0" y="0"/>
                                      </a:moveTo>
                                      <a:lnTo>
                                        <a:pt x="0" y="96108"/>
                                      </a:lnTo>
                                      <a:lnTo>
                                        <a:pt x="96109"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2CEFBE15" id="Group 113593" o:spid="_x0000_s2169"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">
                      <v:shape id="Shape 134168" o:spid="_x0000_s2170" style="position:absolute;left:2426;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QycEA&#10;AADfAAAADwAAAGRycy9kb3ducmV2LnhtbERPTWvCQBC9F/wPywi91Y2mSI2uokKhvShNxPOQHZNg&#10;djZkt5r++85B8Ph436vN4Fp1oz40ng1MJwko4tLbhisDp+Lz7QNUiMgWW89k4I8CbNajlxVm1t/5&#10;h255rJSEcMjQQB1jl2kdypochonviIW7+N5hFNhX2vZ4l3DX6lmSzLXDhqWhxo72NZXX/NdJybHg&#10;omiC25d0XnzrQ5rvTqkxr+NhuwQVaYhP8cP9ZWV++j6dy2D5IwD0+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bEMnBAAAA3wAAAA8AAAAAAAAAAAAAAAAAmAIAAGRycy9kb3du&#10;cmV2LnhtbFBLBQYAAAAABAAEAPUAAACGAwAAAAA=&#10;" path="m,l119475,r,480543l,480543,,e" fillcolor="#dcdcdc" strokecolor="#141414" strokeweight=".1335mm">
                        <v:stroke miterlimit="1" joinstyle="miter" endcap="round"/>
                        <v:path arrowok="t" textboxrect="0,0,119475,480543"/>
                      </v:shape>
                      <v:shape id="Shape 134169" o:spid="_x0000_s2171" style="position:absolute;left:3621;top:8169;width:1208;height:4805;visibility:visible;mso-wrap-style:square;v-text-anchor:top" coordsize="120797,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K4gMMA&#10;AADfAAAADwAAAGRycy9kb3ducmV2LnhtbERP3WrCMBS+F/YO4Qx2Z1OdOK1GcWMDdShYfYBDc9aW&#10;NSelSbW+vREELz++//myM5U4U+NKywoGUQyCOLO65FzB6fjTn4BwHlljZZkUXMnBcvHSm2Oi7YUP&#10;dE59LkIIuwQVFN7XiZQuK8igi2xNHLg/2xj0ATa51A1eQrip5DCOx9JgyaGhwJq+Csr+09Yo2Ldb&#10;t9us7UebTkcc578H+s4+lXp77VYzEJ46/xQ/3Gsd5r+PBuMp3P8E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K4gMMAAADfAAAADwAAAAAAAAAAAAAAAACYAgAAZHJzL2Rv&#10;d25yZXYueG1sUEsFBgAAAAAEAAQA9QAAAIgDAAAAAA==&#10;" path="m,l120797,r,480543l,480543,,e" fillcolor="#dcdcdc" strokecolor="#141414" strokeweight=".1335mm">
                        <v:stroke miterlimit="1" joinstyle="miter" endcap="round"/>
                        <v:path arrowok="t" textboxrect="0,0,120797,480543"/>
                      </v:shape>
                      <v:rect id="Rectangle 9338" o:spid="_x0000_s2172" style="position:absolute;left:2601;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EgcQA&#10;AADdAAAADwAAAGRycy9kb3ducmV2LnhtbERPTWvCQBC9F/wPywjemk0r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YhIHEAAAA3QAAAA8AAAAAAAAAAAAAAAAAmAIAAGRycy9k&#10;b3ducmV2LnhtbFBLBQYAAAAABAAEAPUAAACJAwAAAAA=&#10;" filled="f" stroked="f">
                        <v:textbox inset="0,0,0,0">
                          <w:txbxContent>
                            <w:p w14:paraId="40A8D82A" w14:textId="77777777" w:rsidR="006E2FA2" w:rsidRDefault="006E2FA2">
                              <w:pPr>
                                <w:spacing w:after="160" w:line="259" w:lineRule="auto"/>
                                <w:ind w:left="0" w:firstLine="0"/>
                                <w:jc w:val="left"/>
                              </w:pPr>
                              <w:r>
                                <w:rPr>
                                  <w:color w:val="141414"/>
                                  <w:w w:val="121"/>
                                  <w:sz w:val="15"/>
                                </w:rPr>
                                <w:t>R</w:t>
                              </w:r>
                            </w:p>
                          </w:txbxContent>
                        </v:textbox>
                      </v:rect>
                      <v:rect id="Rectangle 9339" o:spid="_x0000_s2173" style="position:absolute;left:3222;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hGsUA&#10;AADdAAAADwAAAGRycy9kb3ducmV2LnhtbESPT4vCMBTE78J+h/AWvGmqwm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FCEaxQAAAN0AAAAPAAAAAAAAAAAAAAAAAJgCAABkcnMv&#10;ZG93bnJldi54bWxQSwUGAAAAAAQABAD1AAAAigMAAAAA&#10;" filled="f" stroked="f">
                        <v:textbox inset="0,0,0,0">
                          <w:txbxContent>
                            <w:p w14:paraId="5B6A46D0"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340" o:spid="_x0000_s2174" style="position:absolute;left:3778;top:970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7+sIA&#10;AADdAAAADwAAAGRycy9kb3ducmV2LnhtbERPTYvCMBC9C/6HMMLeNFUX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Pv6wgAAAN0AAAAPAAAAAAAAAAAAAAAAAJgCAABkcnMvZG93&#10;bnJldi54bWxQSwUGAAAAAAQABAD1AAAAhwMAAAAA&#10;" filled="f" stroked="f">
                        <v:textbox inset="0,0,0,0">
                          <w:txbxContent>
                            <w:p w14:paraId="7DC8309B" w14:textId="77777777" w:rsidR="006E2FA2" w:rsidRDefault="006E2FA2">
                              <w:pPr>
                                <w:spacing w:after="160" w:line="259" w:lineRule="auto"/>
                                <w:ind w:left="0" w:firstLine="0"/>
                                <w:jc w:val="left"/>
                              </w:pPr>
                              <w:r>
                                <w:rPr>
                                  <w:color w:val="141414"/>
                                  <w:w w:val="118"/>
                                  <w:sz w:val="15"/>
                                </w:rPr>
                                <w:t>A</w:t>
                              </w:r>
                            </w:p>
                          </w:txbxContent>
                        </v:textbox>
                      </v:rect>
                      <v:rect id="Rectangle 9341" o:spid="_x0000_s2175" style="position:absolute;left:4420;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eYccA&#10;AADdAAAADwAAAGRycy9kb3ducmV2LnhtbESPT2vCQBTE74LfYXmCN91Yiy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kXmHHAAAA3QAAAA8AAAAAAAAAAAAAAAAAmAIAAGRy&#10;cy9kb3ducmV2LnhtbFBLBQYAAAAABAAEAPUAAACMAwAAAAA=&#10;" filled="f" stroked="f">
                        <v:textbox inset="0,0,0,0">
                          <w:txbxContent>
                            <w:p w14:paraId="34F65BC0"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70" o:spid="_x0000_s2176"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3BsQA&#10;AADfAAAADwAAAGRycy9kb3ducmV2LnhtbERPS0/CQBC+m/AfNkPCxcgWIcVUFmIUwuMGevE26Y5t&#10;pTvbdBda/j1zMPH45XsvVr2r1ZXaUHk2MBknoIhzbysuDHx9bp5eQIWIbLH2TAZuFGC1HDwsMLO+&#10;4yNdT7FQEsIhQwNljE2mdchLchjGviEW7se3DqPAttC2xU7CXa2fkyTVDiuWhhIbei8pP58uzkCK&#10;vsJbV//Ovj8O58eUkuN+uzZmNOzfXkFF6uO/+M+9szJ/OpvM5YH8EQB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ktwbEAAAA3wAAAA8AAAAAAAAAAAAAAAAAmAIAAGRycy9k&#10;b3ducmV2LnhtbFBLBQYAAAAABAAEAPUAAACJAwAAAAA=&#10;" path="m,l240271,r,480543l,480543,,e" fillcolor="#dcdcdc" strokecolor="#141414" strokeweight=".1335mm">
                        <v:stroke endcap="round"/>
                        <v:path arrowok="t" textboxrect="0,0,240271,480543"/>
                      </v:shape>
                      <v:shape id="Shape 134171" o:spid="_x0000_s2177"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hxcMA&#10;AADfAAAADwAAAGRycy9kb3ducmV2LnhtbERP3WrCMBS+H+wdwhl4UzSpjqmdUcZkuCuHPw9waM6a&#10;YnNSmmjr2y+DwS4/vv/VZnCNuFEXas8a8okCQVx6U3Ol4Xz6GC9AhIhssPFMGu4UYLN+fFhhYXzP&#10;B7odYyVSCIcCNdgY20LKUFpyGCa+JU7ct+8cxgS7SpoO+xTuGjlV6kU6rDk1WGzp3VJ5OV6dBrXb&#10;1tfl1/7s7KWnLKMdZmqm9ehpeHsFEWmI/+I/96dJ82fP+TyH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6hxcMAAADfAAAADwAAAAAAAAAAAAAAAACYAgAAZHJzL2Rv&#10;d25yZXYueG1sUEsFBgAAAAAEAAQA9QAAAIgDAAAAAA==&#10;" path="m,l240271,r,240271l,240271,,e" fillcolor="#dcdcdc" strokecolor="#141414" strokeweight=".1335mm">
                        <v:stroke endcap="round"/>
                        <v:path arrowok="t" textboxrect="0,0,240271,240271"/>
                      </v:shape>
                      <v:shape id="Shape 134172" o:spid="_x0000_s2178"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ssMA&#10;AADfAAAADwAAAGRycy9kb3ducmV2LnhtbERPW2vCMBR+F/YfwhnspWjiBXWdUcbG0KcNLz/g0Jw1&#10;xeakNNF2/34RBB8/vvtq07taXKkNlWcN45ECQVx4U3Gp4XT8Gi5BhIhssPZMGv4owGb9NFhhbnzH&#10;e7oeYilSCIccNdgYm1zKUFhyGEa+IU7cr28dxgTbUpoWuxTuajlRai4dVpwaLDb0Yak4Hy5Og9p+&#10;VpfXn++Ts+eOsoy2mKmp1i/P/fsbiEh9fIjv7p1J86ez8WICtz8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w/ssMAAADfAAAADwAAAAAAAAAAAAAAAACYAgAAZHJzL2Rv&#10;d25yZXYueG1sUEsFBgAAAAAEAAQA9QAAAIgDAAAAAA==&#10;" path="m,l240271,r,240271l,240271,,e" fillcolor="#dcdcdc" strokecolor="#141414" strokeweight=".1335mm">
                        <v:stroke endcap="round"/>
                        <v:path arrowok="t" textboxrect="0,0,240271,240271"/>
                      </v:shape>
                      <v:rect id="Rectangle 9361" o:spid="_x0000_s2179"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CAcUA&#10;AADdAAAADwAAAGRycy9kb3ducmV2LnhtbESPT4vCMBTE74LfITxhb5rqgt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QIBxQAAAN0AAAAPAAAAAAAAAAAAAAAAAJgCAABkcnMv&#10;ZG93bnJldi54bWxQSwUGAAAAAAQABAD1AAAAigMAAAAA&#10;" filled="f" stroked="f">
                        <v:textbox inset="0,0,0,0">
                          <w:txbxContent>
                            <w:p w14:paraId="00426202" w14:textId="77777777" w:rsidR="006E2FA2" w:rsidRDefault="006E2FA2">
                              <w:pPr>
                                <w:spacing w:after="160" w:line="259" w:lineRule="auto"/>
                                <w:ind w:left="0" w:firstLine="0"/>
                                <w:jc w:val="left"/>
                              </w:pPr>
                              <w:r>
                                <w:rPr>
                                  <w:color w:val="141414"/>
                                  <w:w w:val="118"/>
                                  <w:sz w:val="15"/>
                                </w:rPr>
                                <w:t>A</w:t>
                              </w:r>
                            </w:p>
                          </w:txbxContent>
                        </v:textbox>
                      </v:rect>
                      <v:rect id="Rectangle 9362" o:spid="_x0000_s2180"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cdsUA&#10;AADdAAAADwAAAGRycy9kb3ducmV2LnhtbESPT4vCMBTE7wv7HcJb8LamqyC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5x2xQAAAN0AAAAPAAAAAAAAAAAAAAAAAJgCAABkcnMv&#10;ZG93bnJldi54bWxQSwUGAAAAAAQABAD1AAAAigMAAAAA&#10;" filled="f" stroked="f">
                        <v:textbox inset="0,0,0,0">
                          <w:txbxContent>
                            <w:p w14:paraId="3223E49B"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363" o:spid="_x0000_s2181"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857ccA&#10;AADdAAAADwAAAGRycy9kb3ducmV2LnhtbESPQWvCQBSE74L/YXmCN91YIZ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POe3HAAAA3QAAAA8AAAAAAAAAAAAAAAAAmAIAAGRy&#10;cy9kb3ducmV2LnhtbFBLBQYAAAAABAAEAPUAAACMAwAAAAA=&#10;" filled="f" stroked="f">
                        <v:textbox inset="0,0,0,0">
                          <w:txbxContent>
                            <w:p w14:paraId="4C2E2D73" w14:textId="77777777" w:rsidR="006E2FA2" w:rsidRDefault="006E2FA2">
                              <w:pPr>
                                <w:spacing w:after="160" w:line="259" w:lineRule="auto"/>
                                <w:ind w:left="0" w:firstLine="0"/>
                                <w:jc w:val="left"/>
                              </w:pPr>
                              <w:r>
                                <w:rPr>
                                  <w:color w:val="141414"/>
                                  <w:w w:val="118"/>
                                  <w:sz w:val="15"/>
                                </w:rPr>
                                <w:t>A</w:t>
                              </w:r>
                            </w:p>
                          </w:txbxContent>
                        </v:textbox>
                      </v:rect>
                      <v:rect id="Rectangle 9364" o:spid="_x0000_s2182"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hmcYA&#10;AADdAAAADwAAAGRycy9kb3ducmV2LnhtbESPQWvCQBSE74X+h+UJ3upGW8TErCK1RY9WhejtkX1N&#10;QrNvQ3Y10V/fLQg9DjPzDZMue1OLK7WusqxgPIpAEOdWV1woOB4+X2YgnEfWWFsmBTdysFw8P6WY&#10;aNvxF133vhABwi5BBaX3TSKly0sy6Ea2IQ7et20N+iDbQuoWuwA3tZxE0VQarDgslNjQe0n5z/5i&#10;FGxmzeq0tfeuqD/Om2yXxetD7JUaDvrVHISn3v+HH+2tVhC/Tt/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ahmcYAAADdAAAADwAAAAAAAAAAAAAAAACYAgAAZHJz&#10;L2Rvd25yZXYueG1sUEsFBgAAAAAEAAQA9QAAAIsDAAAAAA==&#10;" filled="f" stroked="f">
                        <v:textbox inset="0,0,0,0">
                          <w:txbxContent>
                            <w:p w14:paraId="66BBB44B"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365" o:spid="_x0000_s2183"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EAsYA&#10;AADdAAAADwAAAGRycy9kb3ducmV2LnhtbESPQWvCQBSE74X+h+UJ3upGS8XErCK1RY9WhejtkX1N&#10;QrNvQ3Y10V/fLQg9DjPzDZMue1OLK7WusqxgPIpAEOdWV1woOB4+X2YgnEfWWFsmBTdysFw8P6WY&#10;aNvxF133vhABwi5BBaX3TSKly0sy6Ea2IQ7et20N+iDbQuoWuwA3tZxE0VQarDgslNjQe0n5z/5i&#10;FGxmzeq0tfeuqD/Om2yXxetD7JUaDvrVHISn3v+HH+2tVhC/Tt/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oEAsYAAADdAAAADwAAAAAAAAAAAAAAAACYAgAAZHJz&#10;L2Rvd25yZXYueG1sUEsFBgAAAAAEAAQA9QAAAIsDAAAAAA==&#10;" filled="f" stroked="f">
                        <v:textbox inset="0,0,0,0">
                          <w:txbxContent>
                            <w:p w14:paraId="1178B5E8" w14:textId="77777777" w:rsidR="006E2FA2" w:rsidRDefault="006E2FA2">
                              <w:pPr>
                                <w:spacing w:after="160" w:line="259" w:lineRule="auto"/>
                                <w:ind w:left="0" w:firstLine="0"/>
                                <w:jc w:val="left"/>
                              </w:pPr>
                              <w:r>
                                <w:rPr>
                                  <w:color w:val="141414"/>
                                  <w:w w:val="118"/>
                                  <w:sz w:val="15"/>
                                </w:rPr>
                                <w:t>A</w:t>
                              </w:r>
                            </w:p>
                          </w:txbxContent>
                        </v:textbox>
                      </v:rect>
                      <v:rect id="Rectangle 9366" o:spid="_x0000_s2184"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adcYA&#10;AADdAAAADwAAAGRycy9kb3ducmV2LnhtbESPT2vCQBTE74LfYXlCb7rRQjCpq4h/0KNVwfb2yL4m&#10;wezbkF1N2k/vFgSPw8z8hpktOlOJOzWutKxgPIpAEGdWl5wrOJ+2wykI55E1VpZJwS85WMz7vRmm&#10;2rb8Sfejz0WAsEtRQeF9nUrpsoIMupGtiYP3YxuDPsgml7rBNsBNJSdRFEuDJYeFAmtaFZRdjzej&#10;YDetl197+9fm1eZ7dzlckvUp8Uq9DbrlBwhPnX+Fn+29VpC8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iadcYAAADdAAAADwAAAAAAAAAAAAAAAACYAgAAZHJz&#10;L2Rvd25yZXYueG1sUEsFBgAAAAAEAAQA9QAAAIsDAAAAAA==&#10;" filled="f" stroked="f">
                        <v:textbox inset="0,0,0,0">
                          <w:txbxContent>
                            <w:p w14:paraId="67F1F6B7"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369" o:spid="_x0000_s2185" style="position:absolute;left:2531;top:555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OB8UA&#10;AADdAAAADwAAAGRycy9kb3ducmV2LnhtbESPT4vCMBTE7wt+h/AEb2uqgt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w4HxQAAAN0AAAAPAAAAAAAAAAAAAAAAAJgCAABkcnMv&#10;ZG93bnJldi54bWxQSwUGAAAAAAQABAD1AAAAigMAAAAA&#10;" filled="f" stroked="f">
                        <v:textbox inset="0,0,0,0">
                          <w:txbxContent>
                            <w:p w14:paraId="3F740FE8" w14:textId="77777777" w:rsidR="006E2FA2" w:rsidRDefault="006E2FA2">
                              <w:pPr>
                                <w:spacing w:after="160" w:line="259" w:lineRule="auto"/>
                                <w:ind w:left="0" w:firstLine="0"/>
                                <w:jc w:val="left"/>
                              </w:pPr>
                              <w:r>
                                <w:rPr>
                                  <w:color w:val="141414"/>
                                  <w:w w:val="118"/>
                                  <w:sz w:val="12"/>
                                </w:rPr>
                                <w:t>A</w:t>
                              </w:r>
                            </w:p>
                          </w:txbxContent>
                        </v:textbox>
                      </v:rect>
                      <v:rect id="Rectangle 9370" o:spid="_x0000_s2186" style="position:absolute;left:3045;top:582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xR8IA&#10;AADdAAAADwAAAGRycy9kb3ducmV2LnhtbERPTYvCMBC9C/6HMMLeNFVh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DFHwgAAAN0AAAAPAAAAAAAAAAAAAAAAAJgCAABkcnMvZG93&#10;bnJldi54bWxQSwUGAAAAAAQABAD1AAAAhwMAAAAA&#10;" filled="f" stroked="f">
                        <v:textbox inset="0,0,0,0">
                          <w:txbxContent>
                            <w:p w14:paraId="3DBCF2AD" w14:textId="77777777" w:rsidR="006E2FA2" w:rsidRDefault="006E2FA2">
                              <w:pPr>
                                <w:spacing w:after="160" w:line="259" w:lineRule="auto"/>
                                <w:ind w:left="0" w:firstLine="0"/>
                                <w:jc w:val="left"/>
                              </w:pPr>
                              <w:r>
                                <w:rPr>
                                  <w:color w:val="141414"/>
                                  <w:w w:val="99"/>
                                  <w:sz w:val="10"/>
                                </w:rPr>
                                <w:t>1</w:t>
                              </w:r>
                            </w:p>
                          </w:txbxContent>
                        </v:textbox>
                      </v:rect>
                      <v:rect id="Rectangle 9372" o:spid="_x0000_s2187"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Kq8YA&#10;AADdAAAADwAAAGRycy9kb3ducmV2LnhtbESPQWvCQBSE74L/YXkFb7qpQj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oKq8YAAADdAAAADwAAAAAAAAAAAAAAAACYAgAAZHJz&#10;L2Rvd25yZXYueG1sUEsFBgAAAAAEAAQA9QAAAIsDAAAAAA==&#10;" filled="f" stroked="f">
                        <v:textbox inset="0,0,0,0">
                          <w:txbxContent>
                            <w:p w14:paraId="40FE1217"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375" o:spid="_x0000_s2188"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ocYA&#10;AADdAAAADwAAAGRycy9kb3ducmV2LnhtbESP3WoCMRSE7wu+QzhC72pWxapbo4jQWgoi/pTeHjan&#10;m8XNyZKkun17IwheDjPzDTNbtLYWZ/Khcqyg38tAEBdOV1wqOB7eXyYgQkTWWDsmBf8UYDHvPM0w&#10;1+7COzrvYykShEOOCkyMTS5lKAxZDD3XECfv13mLMUlfSu3xkuC2loMse5UWK04LBhtaGSpO+z+r&#10;YLPprwZxvdzy99cw/JyMbz+asVLP3Xb5BiJSGx/he/tTK5gOxyO4vUlP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DocYAAADdAAAADwAAAAAAAAAAAAAAAACYAgAAZHJz&#10;L2Rvd25yZXYueG1sUEsFBgAAAAAEAAQA9QAAAIsDAAAAAA==&#10;" path="m194608,v,,-194608,283544,,864977e" filled="f" strokecolor="#505050" strokeweight="0">
                        <v:stroke miterlimit="1" joinstyle="miter" endcap="round"/>
                        <v:path arrowok="t" textboxrect="0,0,194608,864977"/>
                      </v:shape>
                      <v:shape id="Shape 9376" o:spid="_x0000_s2189" style="position:absolute;left:1215;top:9944;width:806;height:1229;visibility:visible;mso-wrap-style:square;v-text-anchor:top" coordsize="80519,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CTZMQA&#10;AADdAAAADwAAAGRycy9kb3ducmV2LnhtbESPS2vDMBCE74X+B7GF3Bq5DeThRg4hL3pL64SQ42Kt&#10;H9RaGUlx3H9fFQo9DjPzDbNcDaYVPTnfWFbwMk5AEBdWN1wpOJ/2z3MQPiBrbC2Tgm/ysMoeH5aY&#10;anvnT+rzUIkIYZ+igjqELpXSFzUZ9GPbEUevtM5giNJVUju8R7hp5WuSTKXBhuNCjR1taiq+8ptR&#10;0F53oZzQpSH6OFK/PWzk2uVKjZ6G9RuIQEP4D/+137WCxWQ2hd838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wk2TEAAAA3QAAAA8AAAAAAAAAAAAAAAAAmAIAAGRycy9k&#10;b3ducmV2LnhtbFBLBQYAAAAABAAEAPUAAACJAwAAAAA=&#10;" path="m80519,l77090,122946,,26937c30030,36230,62595,25437,80519,xe" fillcolor="#505050" strokecolor="#505050" strokeweight=".05825mm">
                        <v:path arrowok="t" textboxrect="0,0,80519,122946"/>
                      </v:shape>
                      <v:shape id="Shape 134173" o:spid="_x0000_s2190" style="position:absolute;left:4829;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CaKcMA&#10;AADfAAAADwAAAGRycy9kb3ducmV2LnhtbERP3WrCMBS+H+wdwhl4UzTRjqmdUcZkuCuHPw9waM6a&#10;YnNSmmjr2y+DwS4/vv/VZnCNuFEXas8aphMFgrj0puZKw/n0MV6ACBHZYOOZNNwpwGb9+LDCwvie&#10;D3Q7xkqkEA4FarAxtoWUobTkMEx8S5y4b985jAl2lTQd9incNXKm1It0WHNqsNjSu6Xycrw6DWq3&#10;ra/Lr/3Z2UtPWUY7zFSu9ehpeHsFEWmI/+I/96dJ8/Pn6TyH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CaKcMAAADfAAAADwAAAAAAAAAAAAAAAACYAgAAZHJzL2Rv&#10;d25yZXYueG1sUEsFBgAAAAAEAAQA9QAAAIgDAAAAAA==&#10;" path="m,l240271,r,240271l,240271,,e" fillcolor="#dcdcdc" strokecolor="#141414" strokeweight=".1335mm">
                        <v:stroke endcap="round"/>
                        <v:path arrowok="t" textboxrect="0,0,240271,240271"/>
                      </v:shape>
                      <v:shape id="Shape 134174" o:spid="_x0000_s2191"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CXcMA&#10;AADfAAAADwAAAGRycy9kb3ducmV2LnhtbERP3WrCMBS+F/YO4Qi7KTNxituqUcbG0CtF5wMcmrOm&#10;2JyUJtru7Y0gePnx/S9WvavFhdpQedYwHikQxIU3FZcajr8/L+8gQkQ2WHsmDf8UYLV8GiwwN77j&#10;PV0OsRQphEOOGmyMTS5lKCw5DCPfECfuz7cOY4JtKU2LXQp3tXxVaiYdVpwaLDb0Zak4Hc5Og1p/&#10;V+eP3fbo7KmjLKM1Zmqi9fOw/5yDiNTHh/ju3pg0fzIdv03h9icB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kCXcMAAADfAAAADwAAAAAAAAAAAAAAAACYAgAAZHJzL2Rv&#10;d25yZXYueG1sUEsFBgAAAAAEAAQA9QAAAIgDAAAAAA==&#10;" path="m,l240271,r,240271l,240271,,e" fillcolor="#dcdcdc" strokecolor="#141414" strokeweight=".1335mm">
                        <v:stroke endcap="round"/>
                        <v:path arrowok="t" textboxrect="0,0,240271,240271"/>
                      </v:shape>
                      <v:rect id="Rectangle 9391" o:spid="_x0000_s2192" style="position:absolute;left:5584;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yJsYA&#10;AADdAAAADwAAAGRycy9kb3ducmV2LnhtbESPQWvCQBSE7wX/w/IKvdVNKhQT3YRgFT22KtjeHtln&#10;Epp9G7KrSfvruwXB4zAz3zDLfDStuFLvGssK4mkEgri0uuFKwfGweZ6DcB5ZY2uZFPyQgzybPCwx&#10;1XbgD7rufSUChF2KCmrvu1RKV9Zk0E1tRxy8s+0N+iD7SuoehwA3rXyJoldpsOGwUGNHq5rK7/3F&#10;KNjOu+JzZ3+Hql1/bU/vp+TtkHilnh7HYgHC0+jv4Vt7pxUksy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RyJsYAAADdAAAADwAAAAAAAAAAAAAAAACYAgAAZHJz&#10;L2Rvd25yZXYueG1sUEsFBgAAAAAEAAQA9QAAAIsDAAAAAA==&#10;" filled="f" stroked="f">
                        <v:textbox inset="0,0,0,0">
                          <w:txbxContent>
                            <w:p w14:paraId="649DC75E" w14:textId="77777777" w:rsidR="006E2FA2" w:rsidRDefault="006E2FA2">
                              <w:pPr>
                                <w:spacing w:after="160" w:line="259" w:lineRule="auto"/>
                                <w:ind w:left="0" w:firstLine="0"/>
                                <w:jc w:val="left"/>
                              </w:pPr>
                              <w:r>
                                <w:rPr>
                                  <w:color w:val="141414"/>
                                  <w:w w:val="118"/>
                                  <w:sz w:val="15"/>
                                </w:rPr>
                                <w:t>A</w:t>
                              </w:r>
                            </w:p>
                          </w:txbxContent>
                        </v:textbox>
                      </v:rect>
                      <v:rect id="Rectangle 9392" o:spid="_x0000_s2193" style="position:absolute;left:6226;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s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bsUcYAAADdAAAADwAAAAAAAAAAAAAAAACYAgAAZHJz&#10;L2Rvd25yZXYueG1sUEsFBgAAAAAEAAQA9QAAAIsDAAAAAA==&#10;" filled="f" stroked="f">
                        <v:textbox inset="0,0,0,0">
                          <w:txbxContent>
                            <w:p w14:paraId="6BCE24B6"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393" o:spid="_x0000_s2194"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JysUA&#10;AADdAAAADwAAAGRycy9kb3ducmV2LnhtbESPT4vCMBTE78J+h/AWvGmqwm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knKxQAAAN0AAAAPAAAAAAAAAAAAAAAAAJgCAABkcnMv&#10;ZG93bnJldi54bWxQSwUGAAAAAAQABAD1AAAAigMAAAAA&#10;" filled="f" stroked="f">
                        <v:textbox inset="0,0,0,0">
                          <w:txbxContent>
                            <w:p w14:paraId="24CC0AB1" w14:textId="77777777" w:rsidR="006E2FA2" w:rsidRDefault="006E2FA2">
                              <w:pPr>
                                <w:spacing w:after="160" w:line="259" w:lineRule="auto"/>
                                <w:ind w:left="0" w:firstLine="0"/>
                                <w:jc w:val="left"/>
                              </w:pPr>
                              <w:r>
                                <w:rPr>
                                  <w:color w:val="141414"/>
                                  <w:w w:val="118"/>
                                  <w:sz w:val="15"/>
                                </w:rPr>
                                <w:t>A</w:t>
                              </w:r>
                            </w:p>
                          </w:txbxContent>
                        </v:textbox>
                      </v:rect>
                      <v:rect id="Rectangle 9394" o:spid="_x0000_s2195"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RvsYA&#10;AADdAAAADwAAAGRycy9kb3ducmV2LnhtbESPT2vCQBTE70K/w/IK3nTTK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PRvsYAAADdAAAADwAAAAAAAAAAAAAAAACYAgAAZHJz&#10;L2Rvd25yZXYueG1sUEsFBgAAAAAEAAQA9QAAAIsDAAAAAA==&#10;" filled="f" stroked="f">
                        <v:textbox inset="0,0,0,0">
                          <w:txbxContent>
                            <w:p w14:paraId="4D195D8E" w14:textId="77777777" w:rsidR="006E2FA2" w:rsidRDefault="006E2FA2">
                              <w:pPr>
                                <w:spacing w:after="160" w:line="259" w:lineRule="auto"/>
                                <w:ind w:left="0" w:firstLine="0"/>
                                <w:jc w:val="left"/>
                              </w:pPr>
                              <w:r>
                                <w:rPr>
                                  <w:color w:val="141414"/>
                                  <w:w w:val="41"/>
                                  <w:sz w:val="12"/>
                                  <w:vertAlign w:val="subscript"/>
                                </w:rPr>
                                <w:t>3</w:t>
                              </w:r>
                            </w:p>
                          </w:txbxContent>
                        </v:textbox>
                      </v:rect>
                      <v:shape id="Shape 9412" o:spid="_x0000_s2196" style="position:absolute;left:4639;top:6080;width:362;height:361;visibility:visible;mso-wrap-style:square;v-text-anchor:top" coordsize="36233,36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ytcQA&#10;AADdAAAADwAAAGRycy9kb3ducmV2LnhtbESPQWvCQBSE70L/w/IKXqRuFJGYuooIpfVY9eDxkfea&#10;hGbfxuwaY3+9WxA8DjPzDbNc97ZWHbe+cmJgMk5AseSOKikMHA8fbykoH1AIayds4MYe1quXwRIz&#10;clf55m4fChUh4jM0UIbQZFr7vGSLfuwaluj9uNZiiLItNLV4jXBb62mSzLXFSuJCiQ1vS85/9xdr&#10;oHCzMyebUfdH5106ok/CU07GDF/7zTuowH14hh/tLzKwmE2m8P8mPg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t8rXEAAAA3QAAAA8AAAAAAAAAAAAAAAAAmAIAAGRycy9k&#10;b3ducmV2LnhtbFBLBQYAAAAABAAEAPUAAACJAwAAAAA=&#10;" path="m18116,v9996,,18117,8061,18117,18068c36233,28100,28112,36173,18116,36173,8121,36173,,28100,,18068,,8061,8121,,18116,xe" fillcolor="#141414" stroked="f" strokeweight="0">
                        <v:stroke miterlimit="1" joinstyle="miter"/>
                        <v:path arrowok="t" textboxrect="0,0,36233,36173"/>
                      </v:shape>
                      <v:shape id="Shape 9413" o:spid="_x0000_s2197" style="position:absolute;left:3868;top:6247;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2mMUA&#10;AADdAAAADwAAAGRycy9kb3ducmV2LnhtbESPT0sDMRTE7wW/Q3hCL2KTblupa9MiFbU3sX/uj+R1&#10;d3HzEjaxu357Iwg9DjPzG2a1GVwrLtTFxrOG6USBIDbeNlxpOB5e75cgYkK22HomDT8UYbO+Ga2w&#10;tL7nT7rsUyUyhGOJGuqUQillNDU5jBMfiLN39p3DlGVXSdthn+GulYVSD9Jhw3mhxkDbmszX/ttp&#10;uGvUmzmFj3PRz4rFy1wF844Lrce3w/MTiERDuob/2zur4XE+ncHfm/w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naYxQAAAN0AAAAPAAAAAAAAAAAAAAAAAJgCAABkcnMv&#10;ZG93bnJldi54bWxQSwUGAAAAAAQABAD1AAAAigMAAAAA&#10;" path="m,l192217,e" filled="f" strokecolor="#141414" strokeweight=".1335mm">
                        <v:stroke miterlimit="1" joinstyle="miter" endcap="round"/>
                        <v:path arrowok="t" textboxrect="0,0,192217,0"/>
                      </v:shape>
                      <v:shape id="Shape 9414" o:spid="_x0000_s2198" style="position:absolute;left:4829;top:6247;width:961;height:961;visibility:visible;mso-wrap-style:square;v-text-anchor:top" coordsize="96109,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jA8YA&#10;AADdAAAADwAAAGRycy9kb3ducmV2LnhtbESPQWvCQBSE74L/YXlCb3WTkkobXaWIoiAWTHrw+Mi+&#10;JqHZtzG7NfHfd4WCx2FmvmEWq8E04kqdqy0riKcRCOLC6ppLBV/59vkNhPPIGhvLpOBGDlbL8WiB&#10;qbY9n+ia+VIECLsUFVTet6mUrqjIoJvaljh437Yz6IPsSqk77APcNPIlimbSYM1hocKW1hUVP9mv&#10;UXDkTZLn55s8XbJ1vDu8Up9fPpV6mgwfcxCeBv8I/7f3WsF7Eidw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CjA8YAAADdAAAADwAAAAAAAAAAAAAAAACYAgAAZHJz&#10;L2Rvd25yZXYueG1sUEsFBgAAAAAEAAQA9QAAAIsDAAAAAA==&#10;" path="m,l,96108r96109,e" filled="f" strokecolor="#141414" strokeweight=".1335mm">
                        <v:stroke miterlimit="1" joinstyle="miter" endcap="round"/>
                        <v:path arrowok="t" textboxrect="0,0,96109,96108"/>
                      </v:shape>
                      <w10:anchorlock/>
                    </v:group>
                  </w:pict>
                </mc:Fallback>
              </mc:AlternateContent>
            </w:r>
            <w:r>
              <w:rPr>
                <w:color w:val="141414"/>
                <w:sz w:val="30"/>
              </w:rPr>
              <w:tab/>
            </w:r>
            <w:r>
              <w:rPr>
                <w:color w:val="141414"/>
                <w:sz w:val="12"/>
              </w:rPr>
              <w:t>AR</w:t>
            </w:r>
            <w:r>
              <w:rPr>
                <w:color w:val="141414"/>
                <w:sz w:val="10"/>
              </w:rPr>
              <w:t>11</w:t>
            </w:r>
          </w:p>
        </w:tc>
        <w:tc>
          <w:tcPr>
            <w:tcW w:w="1761" w:type="dxa"/>
            <w:tcBorders>
              <w:top w:val="single" w:sz="3" w:space="0" w:color="646464"/>
              <w:left w:val="nil"/>
              <w:bottom w:val="nil"/>
              <w:right w:val="nil"/>
            </w:tcBorders>
          </w:tcPr>
          <w:tbl>
            <w:tblPr>
              <w:tblStyle w:val="TableGrid"/>
              <w:tblpPr w:vertAnchor="text" w:tblpX="853" w:tblpY="1380"/>
              <w:tblOverlap w:val="never"/>
              <w:tblW w:w="757" w:type="dxa"/>
              <w:tblInd w:w="0" w:type="dxa"/>
              <w:tblCellMar>
                <w:top w:w="48" w:type="dxa"/>
                <w:left w:w="10" w:type="dxa"/>
                <w:right w:w="24" w:type="dxa"/>
              </w:tblCellMar>
              <w:tblLook w:val="04A0" w:firstRow="1" w:lastRow="0" w:firstColumn="1" w:lastColumn="0" w:noHBand="0" w:noVBand="1"/>
            </w:tblPr>
            <w:tblGrid>
              <w:gridCol w:w="189"/>
              <w:gridCol w:w="190"/>
              <w:gridCol w:w="378"/>
            </w:tblGrid>
            <w:tr w:rsidR="00A21FDC" w14:paraId="66DAA95D"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2171D68A" w14:textId="77777777" w:rsidR="00A21FDC" w:rsidRDefault="00252176">
                  <w:pPr>
                    <w:spacing w:after="0" w:line="259" w:lineRule="auto"/>
                    <w:ind w:left="107" w:firstLine="0"/>
                    <w:jc w:val="lef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7403FC1" w14:textId="77777777" w:rsidR="00A21FDC" w:rsidRDefault="00252176">
                  <w:pPr>
                    <w:spacing w:after="0" w:line="259" w:lineRule="auto"/>
                    <w:ind w:left="109" w:firstLine="0"/>
                    <w:jc w:val="left"/>
                  </w:pPr>
                  <w:r>
                    <w:rPr>
                      <w:color w:val="141414"/>
                      <w:sz w:val="15"/>
                    </w:rPr>
                    <w:t>A</w:t>
                  </w:r>
                  <w:r>
                    <w:rPr>
                      <w:color w:val="141414"/>
                      <w:sz w:val="12"/>
                      <w:vertAlign w:val="subscript"/>
                    </w:rPr>
                    <w:t>2</w:t>
                  </w:r>
                </w:p>
              </w:tc>
            </w:tr>
            <w:tr w:rsidR="00A21FDC" w14:paraId="2FAF71B2"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6DA03999" w14:textId="77777777" w:rsidR="00A21FDC" w:rsidRDefault="00252176">
                  <w:pPr>
                    <w:spacing w:after="0" w:line="259" w:lineRule="auto"/>
                    <w:ind w:left="114"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36CE9ED0" w14:textId="77777777" w:rsidR="00A21FDC" w:rsidRDefault="00252176">
                  <w:pPr>
                    <w:spacing w:after="0" w:line="259" w:lineRule="auto"/>
                    <w:ind w:left="108" w:firstLine="0"/>
                    <w:jc w:val="left"/>
                  </w:pPr>
                  <w:r>
                    <w:rPr>
                      <w:color w:val="141414"/>
                      <w:sz w:val="15"/>
                    </w:rPr>
                    <w:t>A</w:t>
                  </w:r>
                  <w:r>
                    <w:rPr>
                      <w:color w:val="141414"/>
                      <w:sz w:val="12"/>
                      <w:vertAlign w:val="subscript"/>
                    </w:rPr>
                    <w:t>3</w:t>
                  </w:r>
                </w:p>
              </w:tc>
            </w:tr>
            <w:tr w:rsidR="00A21FDC" w14:paraId="3F721DB8" w14:textId="77777777">
              <w:trPr>
                <w:trHeight w:val="530"/>
              </w:trPr>
              <w:tc>
                <w:tcPr>
                  <w:tcW w:w="378" w:type="dxa"/>
                  <w:gridSpan w:val="2"/>
                  <w:tcBorders>
                    <w:top w:val="single" w:sz="3" w:space="0" w:color="141414"/>
                    <w:left w:val="nil"/>
                    <w:bottom w:val="single" w:sz="3" w:space="0" w:color="141414"/>
                    <w:right w:val="nil"/>
                  </w:tcBorders>
                </w:tcPr>
                <w:p w14:paraId="78A99539" w14:textId="77777777" w:rsidR="00A21FDC" w:rsidRDefault="00A21FDC">
                  <w:pPr>
                    <w:spacing w:after="160" w:line="259" w:lineRule="auto"/>
                    <w:ind w:left="0" w:firstLine="0"/>
                    <w:jc w:val="left"/>
                  </w:pPr>
                </w:p>
              </w:tc>
              <w:tc>
                <w:tcPr>
                  <w:tcW w:w="378" w:type="dxa"/>
                  <w:tcBorders>
                    <w:top w:val="single" w:sz="3" w:space="0" w:color="141414"/>
                    <w:left w:val="nil"/>
                    <w:bottom w:val="single" w:sz="3" w:space="0" w:color="141414"/>
                    <w:right w:val="nil"/>
                  </w:tcBorders>
                </w:tcPr>
                <w:p w14:paraId="1CCEAA90" w14:textId="77777777" w:rsidR="00A21FDC" w:rsidRDefault="00A21FDC">
                  <w:pPr>
                    <w:spacing w:after="160" w:line="259" w:lineRule="auto"/>
                    <w:ind w:left="0" w:firstLine="0"/>
                    <w:jc w:val="left"/>
                  </w:pPr>
                </w:p>
              </w:tc>
            </w:tr>
            <w:tr w:rsidR="00A21FDC" w14:paraId="3FBE5AC4" w14:textId="77777777">
              <w:trPr>
                <w:trHeight w:val="379"/>
              </w:trPr>
              <w:tc>
                <w:tcPr>
                  <w:tcW w:w="189" w:type="dxa"/>
                  <w:tcBorders>
                    <w:top w:val="single" w:sz="3" w:space="0" w:color="141414"/>
                    <w:left w:val="single" w:sz="3" w:space="0" w:color="141414"/>
                    <w:bottom w:val="dashed" w:sz="3" w:space="0" w:color="141414"/>
                    <w:right w:val="single" w:sz="3" w:space="0" w:color="141414"/>
                  </w:tcBorders>
                  <w:shd w:val="clear" w:color="auto" w:fill="000000"/>
                </w:tcPr>
                <w:p w14:paraId="17EAF9A8" w14:textId="77777777" w:rsidR="00A21FDC" w:rsidRDefault="00252176">
                  <w:pPr>
                    <w:spacing w:after="0" w:line="259" w:lineRule="auto"/>
                    <w:ind w:left="1" w:firstLine="0"/>
                    <w:jc w:val="left"/>
                  </w:pPr>
                  <w:r>
                    <w:rPr>
                      <w:noProof/>
                      <w:sz w:val="22"/>
                    </w:rPr>
                    <mc:AlternateContent>
                      <mc:Choice Requires="wpg">
                        <w:drawing>
                          <wp:inline distT="0" distB="0" distL="0" distR="0" wp14:anchorId="55B2C7A6" wp14:editId="46A21315">
                            <wp:extent cx="94857" cy="181192"/>
                            <wp:effectExtent l="0" t="0" r="0" b="0"/>
                            <wp:docPr id="114723" name="Group 114723"/>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9403" name="Rectangle 9403"/>
                                    <wps:cNvSpPr/>
                                    <wps:spPr>
                                      <a:xfrm rot="-5399999">
                                        <a:off x="28842" y="91773"/>
                                        <a:ext cx="60577" cy="118262"/>
                                      </a:xfrm>
                                      <a:prstGeom prst="rect">
                                        <a:avLst/>
                                      </a:prstGeom>
                                      <a:ln>
                                        <a:noFill/>
                                      </a:ln>
                                    </wps:spPr>
                                    <wps:txbx>
                                      <w:txbxContent>
                                        <w:p w14:paraId="2AD1623B" w14:textId="77777777" w:rsidR="006E2FA2" w:rsidRDefault="006E2FA2">
                                          <w:pPr>
                                            <w:spacing w:after="160" w:line="259" w:lineRule="auto"/>
                                            <w:ind w:left="0" w:firstLine="0"/>
                                            <w:jc w:val="left"/>
                                          </w:pPr>
                                          <w:r>
                                            <w:rPr>
                                              <w:b/>
                                              <w:color w:val="141414"/>
                                              <w:sz w:val="10"/>
                                            </w:rPr>
                                            <w:t>A</w:t>
                                          </w:r>
                                        </w:p>
                                      </w:txbxContent>
                                    </wps:txbx>
                                    <wps:bodyPr horzOverflow="overflow" vert="horz" lIns="0" tIns="0" rIns="0" bIns="0" rtlCol="0">
                                      <a:noAutofit/>
                                    </wps:bodyPr>
                                  </wps:wsp>
                                  <wps:wsp>
                                    <wps:cNvPr id="9404" name="Rectangle 9404"/>
                                    <wps:cNvSpPr/>
                                    <wps:spPr>
                                      <a:xfrm rot="-5399999">
                                        <a:off x="65207" y="93180"/>
                                        <a:ext cx="23600" cy="61403"/>
                                      </a:xfrm>
                                      <a:prstGeom prst="rect">
                                        <a:avLst/>
                                      </a:prstGeom>
                                      <a:ln>
                                        <a:noFill/>
                                      </a:ln>
                                    </wps:spPr>
                                    <wps:txbx>
                                      <w:txbxContent>
                                        <w:p w14:paraId="7A638098"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9405" name="Rectangle 9405"/>
                                    <wps:cNvSpPr/>
                                    <wps:spPr>
                                      <a:xfrm rot="-5399999">
                                        <a:off x="16900" y="16550"/>
                                        <a:ext cx="84461" cy="118262"/>
                                      </a:xfrm>
                                      <a:prstGeom prst="rect">
                                        <a:avLst/>
                                      </a:prstGeom>
                                      <a:ln>
                                        <a:noFill/>
                                      </a:ln>
                                    </wps:spPr>
                                    <wps:txbx>
                                      <w:txbxContent>
                                        <w:p w14:paraId="5088971F"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9406" name="Rectangle 9406"/>
                                    <wps:cNvSpPr/>
                                    <wps:spPr>
                                      <a:xfrm rot="-5399999">
                                        <a:off x="60808" y="1366"/>
                                        <a:ext cx="29471" cy="76677"/>
                                      </a:xfrm>
                                      <a:prstGeom prst="rect">
                                        <a:avLst/>
                                      </a:prstGeom>
                                      <a:ln>
                                        <a:noFill/>
                                      </a:ln>
                                    </wps:spPr>
                                    <wps:txbx>
                                      <w:txbxContent>
                                        <w:p w14:paraId="45B480F8"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407" name="Rectangle 9407"/>
                                    <wps:cNvSpPr/>
                                    <wps:spPr>
                                      <a:xfrm rot="-5399999">
                                        <a:off x="37685" y="-48326"/>
                                        <a:ext cx="42892" cy="118262"/>
                                      </a:xfrm>
                                      <a:prstGeom prst="rect">
                                        <a:avLst/>
                                      </a:prstGeom>
                                      <a:ln>
                                        <a:noFill/>
                                      </a:ln>
                                    </wps:spPr>
                                    <wps:txbx>
                                      <w:txbxContent>
                                        <w:p w14:paraId="674B0AE1"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55B2C7A6" id="Group 114723" o:spid="_x0000_s2199"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">
                            <v:rect id="Rectangle 9403" o:spid="_x0000_s2200" style="position:absolute;left:28842;top:91773;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C8YA&#10;AADdAAAADwAAAGRycy9kb3ducmV2LnhtbESPS2sCQRCE7wH/w9BCbnHWKFFXRwmCbC4R4guP7U7v&#10;A3d61p1RN//eEQI5FlX1FTVbtKYSN2pcaVlBvxeBIE6tLjlXsNuu3sYgnEfWWFkmBb/kYDHvvMww&#10;1vbOP3Tb+FwECLsYFRTe17GULi3IoOvZmjh4mW0M+iCbXOoG7wFuKvkeRR/SYMlhocCalgWl583V&#10;KNj3t9dD4tYnPmaX0fDbJ+ssT5R67bafUxCeWv8f/mt/aQWTYTSA55v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UC8YAAADdAAAADwAAAAAAAAAAAAAAAACYAgAAZHJz&#10;L2Rvd25yZXYueG1sUEsFBgAAAAAEAAQA9QAAAIsDAAAAAA==&#10;" filled="f" stroked="f">
                              <v:textbox inset="0,0,0,0">
                                <w:txbxContent>
                                  <w:p w14:paraId="2AD1623B" w14:textId="77777777" w:rsidR="006E2FA2" w:rsidRDefault="006E2FA2">
                                    <w:pPr>
                                      <w:spacing w:after="160" w:line="259" w:lineRule="auto"/>
                                      <w:ind w:left="0" w:firstLine="0"/>
                                      <w:jc w:val="left"/>
                                    </w:pPr>
                                    <w:r>
                                      <w:rPr>
                                        <w:b/>
                                        <w:color w:val="141414"/>
                                        <w:sz w:val="10"/>
                                      </w:rPr>
                                      <w:t>A</w:t>
                                    </w:r>
                                  </w:p>
                                </w:txbxContent>
                              </v:textbox>
                            </v:rect>
                            <v:rect id="Rectangle 9404" o:spid="_x0000_s2201" style="position:absolute;left:65207;top:93180;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3Mf8YA&#10;AADdAAAADwAAAGRycy9kb3ducmV2LnhtbESPW2vCQBSE3wX/w3IE33SjBG1TVykFiS8K3kofT7Mn&#10;F5o9G7Orxn/fLQh9HGbmG2ax6kwtbtS6yrKCyTgCQZxZXXGh4HRcj15AOI+ssbZMCh7kYLXs9xaY&#10;aHvnPd0OvhABwi5BBaX3TSKly0oy6Ma2IQ5ebluDPsi2kLrFe4CbWk6jaCYNVhwWSmzoo6Ts53A1&#10;Cs6T4/Uzdbtv/sov83jr011epEoNB937GwhPnf8PP9sbreA1j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3Mf8YAAADdAAAADwAAAAAAAAAAAAAAAACYAgAAZHJz&#10;L2Rvd25yZXYueG1sUEsFBgAAAAAEAAQA9QAAAIsDAAAAAA==&#10;" filled="f" stroked="f">
                              <v:textbox inset="0,0,0,0">
                                <w:txbxContent>
                                  <w:p w14:paraId="7A638098" w14:textId="77777777" w:rsidR="006E2FA2" w:rsidRDefault="006E2FA2">
                                    <w:pPr>
                                      <w:spacing w:after="160" w:line="259" w:lineRule="auto"/>
                                      <w:ind w:left="0" w:firstLine="0"/>
                                      <w:jc w:val="left"/>
                                    </w:pPr>
                                    <w:r>
                                      <w:rPr>
                                        <w:b/>
                                        <w:color w:val="141414"/>
                                        <w:sz w:val="5"/>
                                      </w:rPr>
                                      <w:t>1</w:t>
                                    </w:r>
                                  </w:p>
                                </w:txbxContent>
                              </v:textbox>
                            </v:rect>
                            <v:rect id="Rectangle 9405" o:spid="_x0000_s2202" style="position:absolute;left:16900;top:16550;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Fp5McA&#10;AADdAAAADwAAAGRycy9kb3ducmV2LnhtbESPT2vCQBTE7wW/w/KE3uomRW2NrqEUSrxUqLbi8Zl9&#10;+YPZt2l21fTbu4LQ4zAzv2EWaW8acabO1ZYVxKMIBHFudc2lgu/tx9MrCOeRNTaWScEfOUiXg4cF&#10;Jtpe+IvOG1+KAGGXoILK+zaR0uUVGXQj2xIHr7CdQR9kV0rd4SXATSOfo2gqDdYcFips6b2i/Lg5&#10;GQU/8fa0y9z6wPvi92X86bN1UWZKPQ77tzkIT73/D9/bK61gNo4m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aeTHAAAA3QAAAA8AAAAAAAAAAAAAAAAAmAIAAGRy&#10;cy9kb3ducmV2LnhtbFBLBQYAAAAABAAEAPUAAACMAwAAAAA=&#10;" filled="f" stroked="f">
                              <v:textbox inset="0,0,0,0">
                                <w:txbxContent>
                                  <w:p w14:paraId="5088971F" w14:textId="77777777" w:rsidR="006E2FA2" w:rsidRDefault="006E2FA2">
                                    <w:pPr>
                                      <w:spacing w:after="160" w:line="259" w:lineRule="auto"/>
                                      <w:ind w:left="0" w:firstLine="0"/>
                                      <w:jc w:val="left"/>
                                    </w:pPr>
                                    <w:r>
                                      <w:rPr>
                                        <w:b/>
                                        <w:color w:val="141414"/>
                                        <w:sz w:val="10"/>
                                      </w:rPr>
                                      <w:t>|R</w:t>
                                    </w:r>
                                  </w:p>
                                </w:txbxContent>
                              </v:textbox>
                            </v:rect>
                            <v:rect id="Rectangle 9406" o:spid="_x0000_s2203" style="position:absolute;left:60808;top:1366;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P3k8cA&#10;AADdAAAADwAAAGRycy9kb3ducmV2LnhtbESPW2vCQBSE3wv9D8sRfKsbi6hN3YRSkPhSwUvFx9Ps&#10;yQWzZ2N21fTfu0Khj8PMfMMs0t404kqdqy0rGI8iEMS51TWXCva75cschPPIGhvLpOCXHKTJ89MC&#10;Y21vvKHr1pciQNjFqKDyvo2ldHlFBt3ItsTBK2xn0AfZlVJ3eAtw08jXKJpKgzWHhQpb+qwoP20v&#10;RsH3eHc5ZG79w8fiPJt8+WxdlJlSw0H/8Q7CU+//w3/tlVbwNom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95PHAAAA3QAAAA8AAAAAAAAAAAAAAAAAmAIAAGRy&#10;cy9kb3ducmV2LnhtbFBLBQYAAAAABAAEAPUAAACMAwAAAAA=&#10;" filled="f" stroked="f">
                              <v:textbox inset="0,0,0,0">
                                <w:txbxContent>
                                  <w:p w14:paraId="45B480F8" w14:textId="77777777" w:rsidR="006E2FA2" w:rsidRDefault="006E2FA2">
                                    <w:pPr>
                                      <w:spacing w:after="160" w:line="259" w:lineRule="auto"/>
                                      <w:ind w:left="0" w:firstLine="0"/>
                                      <w:jc w:val="left"/>
                                    </w:pPr>
                                    <w:r>
                                      <w:rPr>
                                        <w:b/>
                                        <w:color w:val="141414"/>
                                        <w:sz w:val="6"/>
                                      </w:rPr>
                                      <w:t>1</w:t>
                                    </w:r>
                                  </w:p>
                                </w:txbxContent>
                              </v:textbox>
                            </v:rect>
                            <v:rect id="Rectangle 9407" o:spid="_x0000_s2204" style="position:absolute;left:37685;top:-48326;width:42892;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9SCMcA&#10;AADdAAAADwAAAGRycy9kb3ducmV2LnhtbESPW2vCQBSE3wv9D8sR+lY3FlGbugmlIOmLgpeKj6fZ&#10;kwtmz8bsqvHfu0Khj8PMfMPM09404kKdqy0rGA0jEMS51TWXCnbbxesMhPPIGhvLpOBGDtLk+WmO&#10;sbZXXtNl40sRIOxiVFB538ZSurwig25oW+LgFbYz6IPsSqk7vAa4aeRbFE2kwZrDQoUtfVWUHzdn&#10;o+BntD3vM7f65UNxmo6XPlsVZabUy6D//ADhqff/4b/2t1bwPo6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vUgjHAAAA3QAAAA8AAAAAAAAAAAAAAAAAmAIAAGRy&#10;cy9kb3ducmV2LnhtbFBLBQYAAAAABAAEAPUAAACMAwAAAAA=&#10;" filled="f" stroked="f">
                              <v:textbox inset="0,0,0,0">
                                <w:txbxContent>
                                  <w:p w14:paraId="674B0AE1"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0" w:type="dxa"/>
                  <w:tcBorders>
                    <w:top w:val="single" w:sz="3" w:space="0" w:color="141414"/>
                    <w:left w:val="single" w:sz="3" w:space="0" w:color="141414"/>
                    <w:bottom w:val="dashed" w:sz="3" w:space="0" w:color="141414"/>
                    <w:right w:val="single" w:sz="3" w:space="0" w:color="141414"/>
                  </w:tcBorders>
                  <w:shd w:val="clear" w:color="auto" w:fill="DCDCDC"/>
                </w:tcPr>
                <w:p w14:paraId="2C786565" w14:textId="77777777" w:rsidR="00A21FDC" w:rsidRDefault="00252176">
                  <w:pPr>
                    <w:spacing w:after="0" w:line="259" w:lineRule="auto"/>
                    <w:ind w:left="1" w:firstLine="0"/>
                  </w:pPr>
                  <w:r>
                    <w:rPr>
                      <w:b/>
                      <w:color w:val="141414"/>
                      <w:sz w:val="15"/>
                    </w:rPr>
                    <w:t>A</w:t>
                  </w:r>
                  <w:r>
                    <w:rPr>
                      <w:b/>
                      <w:color w:val="141414"/>
                      <w:sz w:val="12"/>
                      <w:vertAlign w:val="subscript"/>
                    </w:rPr>
                    <w:t>1</w:t>
                  </w:r>
                </w:p>
              </w:tc>
              <w:tc>
                <w:tcPr>
                  <w:tcW w:w="378" w:type="dxa"/>
                  <w:tcBorders>
                    <w:top w:val="single" w:sz="3" w:space="0" w:color="141414"/>
                    <w:left w:val="single" w:sz="3" w:space="0" w:color="141414"/>
                    <w:bottom w:val="dashed" w:sz="3" w:space="0" w:color="141414"/>
                    <w:right w:val="single" w:sz="3" w:space="0" w:color="141414"/>
                  </w:tcBorders>
                  <w:shd w:val="clear" w:color="auto" w:fill="DCDCDC"/>
                </w:tcPr>
                <w:p w14:paraId="21D6927C" w14:textId="77777777" w:rsidR="00A21FDC" w:rsidRDefault="00252176">
                  <w:pPr>
                    <w:spacing w:after="0" w:line="259" w:lineRule="auto"/>
                    <w:ind w:left="109" w:firstLine="0"/>
                    <w:jc w:val="left"/>
                  </w:pPr>
                  <w:r>
                    <w:rPr>
                      <w:color w:val="141414"/>
                      <w:sz w:val="15"/>
                    </w:rPr>
                    <w:t>A</w:t>
                  </w:r>
                  <w:r>
                    <w:rPr>
                      <w:color w:val="141414"/>
                      <w:sz w:val="12"/>
                      <w:vertAlign w:val="subscript"/>
                    </w:rPr>
                    <w:t>2</w:t>
                  </w:r>
                </w:p>
              </w:tc>
            </w:tr>
            <w:tr w:rsidR="00A21FDC" w14:paraId="3AC622D6" w14:textId="77777777">
              <w:trPr>
                <w:trHeight w:val="378"/>
              </w:trPr>
              <w:tc>
                <w:tcPr>
                  <w:tcW w:w="189" w:type="dxa"/>
                  <w:tcBorders>
                    <w:top w:val="dashed" w:sz="3" w:space="0" w:color="141414"/>
                    <w:left w:val="single" w:sz="3" w:space="0" w:color="141414"/>
                    <w:bottom w:val="single" w:sz="3" w:space="0" w:color="141414"/>
                    <w:right w:val="single" w:sz="3" w:space="0" w:color="141414"/>
                  </w:tcBorders>
                  <w:shd w:val="clear" w:color="auto" w:fill="000000"/>
                </w:tcPr>
                <w:p w14:paraId="04ACE221" w14:textId="77777777" w:rsidR="00A21FDC" w:rsidRDefault="00252176">
                  <w:pPr>
                    <w:spacing w:after="0" w:line="259" w:lineRule="auto"/>
                    <w:ind w:left="1" w:firstLine="0"/>
                    <w:jc w:val="left"/>
                  </w:pPr>
                  <w:r>
                    <w:rPr>
                      <w:noProof/>
                      <w:sz w:val="22"/>
                    </w:rPr>
                    <mc:AlternateContent>
                      <mc:Choice Requires="wpg">
                        <w:drawing>
                          <wp:inline distT="0" distB="0" distL="0" distR="0" wp14:anchorId="52C2D60F" wp14:editId="179AD797">
                            <wp:extent cx="94857" cy="181192"/>
                            <wp:effectExtent l="0" t="0" r="0" b="0"/>
                            <wp:docPr id="114835" name="Group 114835"/>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9429" name="Rectangle 9429"/>
                                    <wps:cNvSpPr/>
                                    <wps:spPr>
                                      <a:xfrm rot="-5399999">
                                        <a:off x="28842" y="91773"/>
                                        <a:ext cx="60577" cy="118262"/>
                                      </a:xfrm>
                                      <a:prstGeom prst="rect">
                                        <a:avLst/>
                                      </a:prstGeom>
                                      <a:ln>
                                        <a:noFill/>
                                      </a:ln>
                                    </wps:spPr>
                                    <wps:txbx>
                                      <w:txbxContent>
                                        <w:p w14:paraId="5FC2EE2E"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9430" name="Rectangle 9430"/>
                                    <wps:cNvSpPr/>
                                    <wps:spPr>
                                      <a:xfrm rot="-5399999">
                                        <a:off x="65207" y="93180"/>
                                        <a:ext cx="23600" cy="61403"/>
                                      </a:xfrm>
                                      <a:prstGeom prst="rect">
                                        <a:avLst/>
                                      </a:prstGeom>
                                      <a:ln>
                                        <a:noFill/>
                                      </a:ln>
                                    </wps:spPr>
                                    <wps:txbx>
                                      <w:txbxContent>
                                        <w:p w14:paraId="0CC325B3"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9431" name="Rectangle 9431"/>
                                    <wps:cNvSpPr/>
                                    <wps:spPr>
                                      <a:xfrm rot="-5399999">
                                        <a:off x="16901" y="16550"/>
                                        <a:ext cx="84461" cy="118262"/>
                                      </a:xfrm>
                                      <a:prstGeom prst="rect">
                                        <a:avLst/>
                                      </a:prstGeom>
                                      <a:ln>
                                        <a:noFill/>
                                      </a:ln>
                                    </wps:spPr>
                                    <wps:txbx>
                                      <w:txbxContent>
                                        <w:p w14:paraId="07311553"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9432" name="Rectangle 9432"/>
                                    <wps:cNvSpPr/>
                                    <wps:spPr>
                                      <a:xfrm rot="-5399999">
                                        <a:off x="60808" y="1366"/>
                                        <a:ext cx="29471" cy="76677"/>
                                      </a:xfrm>
                                      <a:prstGeom prst="rect">
                                        <a:avLst/>
                                      </a:prstGeom>
                                      <a:ln>
                                        <a:noFill/>
                                      </a:ln>
                                    </wps:spPr>
                                    <wps:txbx>
                                      <w:txbxContent>
                                        <w:p w14:paraId="3DF2EA19"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9433" name="Rectangle 9433"/>
                                    <wps:cNvSpPr/>
                                    <wps:spPr>
                                      <a:xfrm rot="-5399999">
                                        <a:off x="37685" y="-48326"/>
                                        <a:ext cx="42892" cy="118262"/>
                                      </a:xfrm>
                                      <a:prstGeom prst="rect">
                                        <a:avLst/>
                                      </a:prstGeom>
                                      <a:ln>
                                        <a:noFill/>
                                      </a:ln>
                                    </wps:spPr>
                                    <wps:txbx>
                                      <w:txbxContent>
                                        <w:p w14:paraId="7568E235"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52C2D60F" id="Group 114835" o:spid="_x0000_s2205"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">
                            <v:rect id="Rectangle 9429" o:spid="_x0000_s2206" style="position:absolute;left:28842;top:91773;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gccA&#10;AADdAAAADwAAAGRycy9kb3ducmV2LnhtbESPW2vCQBSE34X+h+UIvulGkbZGN6EUJH2pUG/4eMye&#10;XDB7Ns2umv77bkHo4zAz3zCrtDeNuFHnassKppMIBHFudc2lgv1uPX4F4TyyxsYyKfghB2nyNFhh&#10;rO2dv+i29aUIEHYxKqi8b2MpXV6RQTexLXHwCtsZ9EF2pdQd3gPcNHIWRc/SYM1hocKW3ivKL9ur&#10;UXCY7q7HzG3OfCq+X+afPtsUZabUaNi/LUF46v1/+NH+0AoW89kC/t6EJy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JP4HHAAAA3QAAAA8AAAAAAAAAAAAAAAAAmAIAAGRy&#10;cy9kb3ducmV2LnhtbFBLBQYAAAAABAAEAPUAAACMAwAAAAA=&#10;" filled="f" stroked="f">
                              <v:textbox inset="0,0,0,0">
                                <w:txbxContent>
                                  <w:p w14:paraId="5FC2EE2E" w14:textId="77777777" w:rsidR="006E2FA2" w:rsidRDefault="006E2FA2">
                                    <w:pPr>
                                      <w:spacing w:after="160" w:line="259" w:lineRule="auto"/>
                                      <w:ind w:left="0" w:firstLine="0"/>
                                      <w:jc w:val="left"/>
                                    </w:pPr>
                                    <w:r>
                                      <w:rPr>
                                        <w:b/>
                                        <w:color w:val="141414"/>
                                        <w:sz w:val="10"/>
                                      </w:rPr>
                                      <w:t>B</w:t>
                                    </w:r>
                                  </w:p>
                                </w:txbxContent>
                              </v:textbox>
                            </v:rect>
                            <v:rect id="Rectangle 9430" o:spid="_x0000_s2207" style="position:absolute;left:65207;top:93180;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AwcQA&#10;AADdAAAADwAAAGRycy9kb3ducmV2LnhtbERPy2rCQBTdF/oPwy24q5NUqW3qGEpB4kZBU6XL28zN&#10;g2buxMyo8e+dRcHl4bzn6WBacabeNZYVxOMIBHFhdcOVgu98+fwGwnlkja1lUnAlB+ni8WGOibYX&#10;3tJ55ysRQtglqKD2vkukdEVNBt3YdsSBK21v0AfYV1L3eAnhppUvUfQqDTYcGmrs6Kum4m93Mgr2&#10;cX46ZG7zyz/lcTZd+2xTVplSo6fh8wOEp8Hfxf/ulVbwPp2E/eFNe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qAMHEAAAA3QAAAA8AAAAAAAAAAAAAAAAAmAIAAGRycy9k&#10;b3ducmV2LnhtbFBLBQYAAAAABAAEAPUAAACJAwAAAAA=&#10;" filled="f" stroked="f">
                              <v:textbox inset="0,0,0,0">
                                <w:txbxContent>
                                  <w:p w14:paraId="0CC325B3" w14:textId="77777777" w:rsidR="006E2FA2" w:rsidRDefault="006E2FA2">
                                    <w:pPr>
                                      <w:spacing w:after="160" w:line="259" w:lineRule="auto"/>
                                      <w:ind w:left="0" w:firstLine="0"/>
                                      <w:jc w:val="left"/>
                                    </w:pPr>
                                    <w:r>
                                      <w:rPr>
                                        <w:b/>
                                        <w:color w:val="141414"/>
                                        <w:sz w:val="5"/>
                                      </w:rPr>
                                      <w:t>1</w:t>
                                    </w:r>
                                  </w:p>
                                </w:txbxContent>
                              </v:textbox>
                            </v:rect>
                            <v:rect id="Rectangle 9431" o:spid="_x0000_s2208" style="position:absolute;left:16901;top:16550;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lWscA&#10;AADdAAAADwAAAGRycy9kb3ducmV2LnhtbESPT2vCQBTE74LfYXkFb7qJim1TVxFB4kWh2pYeX7Mv&#10;fzD7NmZXjd++WxB6HGbmN8x82ZlaXKl1lWUF8SgCQZxZXXGh4OO4Gb6AcB5ZY22ZFNzJwXLR780x&#10;0fbG73Q9+EIECLsEFZTeN4mULivJoBvZhjh4uW0N+iDbQuoWbwFuajmOopk0WHFYKLGhdUnZ6XAx&#10;Cj7j4+Urdfsf/s7Pz9OdT/d5kSo1eOpWbyA8df4//GhvtYLX6SSGv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pVrHAAAA3QAAAA8AAAAAAAAAAAAAAAAAmAIAAGRy&#10;cy9kb3ducmV2LnhtbFBLBQYAAAAABAAEAPUAAACMAwAAAAA=&#10;" filled="f" stroked="f">
                              <v:textbox inset="0,0,0,0">
                                <w:txbxContent>
                                  <w:p w14:paraId="07311553" w14:textId="77777777" w:rsidR="006E2FA2" w:rsidRDefault="006E2FA2">
                                    <w:pPr>
                                      <w:spacing w:after="160" w:line="259" w:lineRule="auto"/>
                                      <w:ind w:left="0" w:firstLine="0"/>
                                      <w:jc w:val="left"/>
                                    </w:pPr>
                                    <w:r>
                                      <w:rPr>
                                        <w:b/>
                                        <w:color w:val="141414"/>
                                        <w:sz w:val="10"/>
                                      </w:rPr>
                                      <w:t>|R</w:t>
                                    </w:r>
                                  </w:p>
                                </w:txbxContent>
                              </v:textbox>
                            </v:rect>
                            <v:rect id="Rectangle 9432" o:spid="_x0000_s2209" style="position:absolute;left:60808;top:1366;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7LccA&#10;AADdAAAADwAAAGRycy9kb3ducmV2LnhtbESPW2vCQBSE3wv9D8sp9K1uotLa1I2IIOlLBa/08TR7&#10;csHs2ZhdNf33rlDo4zAz3zDTWW8acaHO1ZYVxIMIBHFudc2lgt12+TIB4TyyxsYyKfglB7P08WGK&#10;ibZXXtNl40sRIOwSVFB53yZSurwig25gW+LgFbYz6IPsSqk7vAa4aeQwil6lwZrDQoUtLSrKj5uz&#10;UbCPt+dD5lY//F2c3sZfPlsVZabU81M//wDhqff/4b/2p1bwPh4N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0Oy3HAAAA3QAAAA8AAAAAAAAAAAAAAAAAmAIAAGRy&#10;cy9kb3ducmV2LnhtbFBLBQYAAAAABAAEAPUAAACMAwAAAAA=&#10;" filled="f" stroked="f">
                              <v:textbox inset="0,0,0,0">
                                <w:txbxContent>
                                  <w:p w14:paraId="3DF2EA19" w14:textId="77777777" w:rsidR="006E2FA2" w:rsidRDefault="006E2FA2">
                                    <w:pPr>
                                      <w:spacing w:after="160" w:line="259" w:lineRule="auto"/>
                                      <w:ind w:left="0" w:firstLine="0"/>
                                      <w:jc w:val="left"/>
                                    </w:pPr>
                                    <w:r>
                                      <w:rPr>
                                        <w:b/>
                                        <w:color w:val="141414"/>
                                        <w:sz w:val="6"/>
                                      </w:rPr>
                                      <w:t>1</w:t>
                                    </w:r>
                                  </w:p>
                                </w:txbxContent>
                              </v:textbox>
                            </v:rect>
                            <v:rect id="Rectangle 9433" o:spid="_x0000_s2210" style="position:absolute;left:37685;top:-48326;width:42892;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etscA&#10;AADdAAAADwAAAGRycy9kb3ducmV2LnhtbESPT2vCQBTE74V+h+UVvNVNVNoa3YgIJV4U1LZ4fGZf&#10;/mD2bZpdNX77bqHQ4zAzv2Hmi9404kqdqy0riIcRCOLc6ppLBR+H9+c3EM4ja2wsk4I7OVikjw9z&#10;TLS98Y6ue1+KAGGXoILK+zaR0uUVGXRD2xIHr7CdQR9kV0rd4S3ATSNHUfQiDdYcFipsaVVRft5f&#10;jILP+HD5ytz2xMfi+3Wy8dm2KDOlBk/9cgbCU+//w3/ttVYwnYzH8PsmPAG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4nrbHAAAA3QAAAA8AAAAAAAAAAAAAAAAAmAIAAGRy&#10;cy9kb3ducmV2LnhtbFBLBQYAAAAABAAEAPUAAACMAwAAAAA=&#10;" filled="f" stroked="f">
                              <v:textbox inset="0,0,0,0">
                                <w:txbxContent>
                                  <w:p w14:paraId="7568E235"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0" w:type="dxa"/>
                  <w:tcBorders>
                    <w:top w:val="dashed" w:sz="3" w:space="0" w:color="141414"/>
                    <w:left w:val="single" w:sz="3" w:space="0" w:color="141414"/>
                    <w:bottom w:val="single" w:sz="3" w:space="0" w:color="141414"/>
                    <w:right w:val="single" w:sz="3" w:space="0" w:color="141414"/>
                  </w:tcBorders>
                  <w:shd w:val="clear" w:color="auto" w:fill="DCDCDC"/>
                </w:tcPr>
                <w:p w14:paraId="776BC60E" w14:textId="77777777" w:rsidR="00A21FDC" w:rsidRDefault="00252176">
                  <w:pPr>
                    <w:spacing w:after="0" w:line="259" w:lineRule="auto"/>
                    <w:ind w:left="0" w:firstLine="0"/>
                  </w:pPr>
                  <w:r>
                    <w:rPr>
                      <w:b/>
                      <w:color w:val="141414"/>
                      <w:sz w:val="15"/>
                    </w:rPr>
                    <w:t>B</w:t>
                  </w:r>
                  <w:r>
                    <w:rPr>
                      <w:b/>
                      <w:color w:val="141414"/>
                      <w:sz w:val="12"/>
                      <w:vertAlign w:val="subscript"/>
                    </w:rPr>
                    <w:t>1</w:t>
                  </w:r>
                </w:p>
              </w:tc>
              <w:tc>
                <w:tcPr>
                  <w:tcW w:w="378" w:type="dxa"/>
                  <w:tcBorders>
                    <w:top w:val="dashed" w:sz="3" w:space="0" w:color="141414"/>
                    <w:left w:val="single" w:sz="3" w:space="0" w:color="141414"/>
                    <w:bottom w:val="single" w:sz="3" w:space="0" w:color="141414"/>
                    <w:right w:val="single" w:sz="3" w:space="0" w:color="141414"/>
                  </w:tcBorders>
                  <w:shd w:val="clear" w:color="auto" w:fill="DCDCDC"/>
                </w:tcPr>
                <w:p w14:paraId="7C99FE85" w14:textId="77777777" w:rsidR="00A21FDC" w:rsidRDefault="00252176">
                  <w:pPr>
                    <w:spacing w:after="0" w:line="259" w:lineRule="auto"/>
                    <w:ind w:left="108" w:firstLine="0"/>
                    <w:jc w:val="left"/>
                  </w:pPr>
                  <w:r>
                    <w:rPr>
                      <w:color w:val="141414"/>
                      <w:sz w:val="15"/>
                    </w:rPr>
                    <w:t>A</w:t>
                  </w:r>
                  <w:r>
                    <w:rPr>
                      <w:color w:val="141414"/>
                      <w:sz w:val="12"/>
                      <w:vertAlign w:val="subscript"/>
                    </w:rPr>
                    <w:t>3</w:t>
                  </w:r>
                </w:p>
              </w:tc>
            </w:tr>
          </w:tbl>
          <w:p w14:paraId="5E334295" w14:textId="77777777" w:rsidR="00A21FDC" w:rsidRDefault="00252176">
            <w:pPr>
              <w:spacing w:after="0" w:line="259" w:lineRule="auto"/>
              <w:ind w:left="-510" w:firstLine="0"/>
              <w:jc w:val="left"/>
            </w:pPr>
            <w:r>
              <w:rPr>
                <w:noProof/>
                <w:sz w:val="22"/>
              </w:rPr>
              <w:lastRenderedPageBreak/>
              <mc:AlternateContent>
                <mc:Choice Requires="wpg">
                  <w:drawing>
                    <wp:anchor distT="0" distB="0" distL="114300" distR="114300" simplePos="0" relativeHeight="251692032" behindDoc="0" locked="0" layoutInCell="1" allowOverlap="1" wp14:anchorId="2A4D830A" wp14:editId="7AA8DF89">
                      <wp:simplePos x="0" y="0"/>
                      <wp:positionH relativeFrom="column">
                        <wp:posOffset>-323616</wp:posOffset>
                      </wp:positionH>
                      <wp:positionV relativeFrom="paragraph">
                        <wp:posOffset>1768954</wp:posOffset>
                      </wp:positionV>
                      <wp:extent cx="1117355" cy="647671"/>
                      <wp:effectExtent l="0" t="0" r="0" b="0"/>
                      <wp:wrapSquare wrapText="bothSides"/>
                      <wp:docPr id="114990" name="Group 114990"/>
                      <wp:cNvGraphicFramePr/>
                      <a:graphic xmlns:a="http://schemas.openxmlformats.org/drawingml/2006/main">
                        <a:graphicData uri="http://schemas.microsoft.com/office/word/2010/wordprocessingGroup">
                          <wpg:wgp>
                            <wpg:cNvGrpSpPr/>
                            <wpg:grpSpPr>
                              <a:xfrm>
                                <a:off x="0" y="0"/>
                                <a:ext cx="1117355" cy="647671"/>
                                <a:chOff x="0" y="0"/>
                                <a:chExt cx="1117355" cy="647671"/>
                              </a:xfrm>
                            </wpg:grpSpPr>
                            <wps:wsp>
                              <wps:cNvPr id="9377" name="Shape 9377"/>
                              <wps:cNvSpPr/>
                              <wps:spPr>
                                <a:xfrm>
                                  <a:off x="0" y="453063"/>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378" name="Shape 9378"/>
                              <wps:cNvSpPr/>
                              <wps:spPr>
                                <a:xfrm>
                                  <a:off x="994409" y="445563"/>
                                  <a:ext cx="122946" cy="80571"/>
                                </a:xfrm>
                                <a:custGeom>
                                  <a:avLst/>
                                  <a:gdLst/>
                                  <a:ahLst/>
                                  <a:cxnLst/>
                                  <a:rect l="0" t="0" r="0" b="0"/>
                                  <a:pathLst>
                                    <a:path w="122946" h="80571">
                                      <a:moveTo>
                                        <a:pt x="0" y="0"/>
                                      </a:moveTo>
                                      <a:lnTo>
                                        <a:pt x="122946" y="3469"/>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9380" name="Rectangle 9380"/>
                              <wps:cNvSpPr/>
                              <wps:spPr>
                                <a:xfrm>
                                  <a:off x="509374" y="240082"/>
                                  <a:ext cx="51271" cy="141328"/>
                                </a:xfrm>
                                <a:prstGeom prst="rect">
                                  <a:avLst/>
                                </a:prstGeom>
                                <a:ln>
                                  <a:noFill/>
                                </a:ln>
                              </wps:spPr>
                              <wps:txbx>
                                <w:txbxContent>
                                  <w:p w14:paraId="46D93A19"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9386" name="Shape 9386"/>
                              <wps:cNvSpPr/>
                              <wps:spPr>
                                <a:xfrm>
                                  <a:off x="528597" y="164735"/>
                                  <a:ext cx="96108" cy="96107"/>
                                </a:xfrm>
                                <a:custGeom>
                                  <a:avLst/>
                                  <a:gdLst/>
                                  <a:ahLst/>
                                  <a:cxnLst/>
                                  <a:rect l="0" t="0" r="0" b="0"/>
                                  <a:pathLst>
                                    <a:path w="96108" h="96107">
                                      <a:moveTo>
                                        <a:pt x="0" y="0"/>
                                      </a:moveTo>
                                      <a:lnTo>
                                        <a:pt x="0" y="96107"/>
                                      </a:lnTo>
                                      <a:lnTo>
                                        <a:pt x="96108" y="96107"/>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419" name="Shape 9419"/>
                              <wps:cNvSpPr/>
                              <wps:spPr>
                                <a:xfrm>
                                  <a:off x="510480" y="50512"/>
                                  <a:ext cx="36233" cy="36233"/>
                                </a:xfrm>
                                <a:custGeom>
                                  <a:avLst/>
                                  <a:gdLst/>
                                  <a:ahLst/>
                                  <a:cxnLst/>
                                  <a:rect l="0" t="0" r="0" b="0"/>
                                  <a:pathLst>
                                    <a:path w="36233" h="36233">
                                      <a:moveTo>
                                        <a:pt x="18117" y="0"/>
                                      </a:moveTo>
                                      <a:cubicBezTo>
                                        <a:pt x="28111" y="0"/>
                                        <a:pt x="36233" y="8121"/>
                                        <a:pt x="36233" y="18117"/>
                                      </a:cubicBezTo>
                                      <a:cubicBezTo>
                                        <a:pt x="36233" y="28112"/>
                                        <a:pt x="28111" y="36233"/>
                                        <a:pt x="18117" y="36233"/>
                                      </a:cubicBezTo>
                                      <a:cubicBezTo>
                                        <a:pt x="8121" y="36233"/>
                                        <a:pt x="0" y="28112"/>
                                        <a:pt x="0" y="18117"/>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420" name="Rectangle 9420"/>
                              <wps:cNvSpPr/>
                              <wps:spPr>
                                <a:xfrm>
                                  <a:off x="657119" y="95820"/>
                                  <a:ext cx="74956" cy="146333"/>
                                </a:xfrm>
                                <a:prstGeom prst="rect">
                                  <a:avLst/>
                                </a:prstGeom>
                                <a:ln>
                                  <a:noFill/>
                                </a:ln>
                              </wps:spPr>
                              <wps:txbx>
                                <w:txbxContent>
                                  <w:p w14:paraId="2FC5B346"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9421" name="Rectangle 9421"/>
                              <wps:cNvSpPr/>
                              <wps:spPr>
                                <a:xfrm>
                                  <a:off x="713432" y="123214"/>
                                  <a:ext cx="48492" cy="126166"/>
                                </a:xfrm>
                                <a:prstGeom prst="rect">
                                  <a:avLst/>
                                </a:prstGeom>
                                <a:ln>
                                  <a:noFill/>
                                </a:ln>
                              </wps:spPr>
                              <wps:txbx>
                                <w:txbxContent>
                                  <w:p w14:paraId="6D9FF174"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422" name="Rectangle 9422"/>
                              <wps:cNvSpPr/>
                              <wps:spPr>
                                <a:xfrm>
                                  <a:off x="323620" y="0"/>
                                  <a:ext cx="74956" cy="146333"/>
                                </a:xfrm>
                                <a:prstGeom prst="rect">
                                  <a:avLst/>
                                </a:prstGeom>
                                <a:ln>
                                  <a:noFill/>
                                </a:ln>
                              </wps:spPr>
                              <wps:txbx>
                                <w:txbxContent>
                                  <w:p w14:paraId="69D866B0"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423" name="Rectangle 9423"/>
                              <wps:cNvSpPr/>
                              <wps:spPr>
                                <a:xfrm>
                                  <a:off x="379933" y="27394"/>
                                  <a:ext cx="48492" cy="126166"/>
                                </a:xfrm>
                                <a:prstGeom prst="rect">
                                  <a:avLst/>
                                </a:prstGeom>
                                <a:ln>
                                  <a:noFill/>
                                </a:ln>
                              </wps:spPr>
                              <wps:txbx>
                                <w:txbxContent>
                                  <w:p w14:paraId="464F69D9"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424" name="Rectangle 9424"/>
                              <wps:cNvSpPr/>
                              <wps:spPr>
                                <a:xfrm>
                                  <a:off x="657119" y="0"/>
                                  <a:ext cx="74956" cy="146333"/>
                                </a:xfrm>
                                <a:prstGeom prst="rect">
                                  <a:avLst/>
                                </a:prstGeom>
                                <a:ln>
                                  <a:noFill/>
                                </a:ln>
                              </wps:spPr>
                              <wps:txbx>
                                <w:txbxContent>
                                  <w:p w14:paraId="635D04AE" w14:textId="77777777" w:rsidR="006E2FA2" w:rsidRDefault="006E2FA2">
                                    <w:pPr>
                                      <w:spacing w:after="160" w:line="259" w:lineRule="auto"/>
                                      <w:ind w:left="0" w:firstLine="0"/>
                                      <w:jc w:val="left"/>
                                    </w:pPr>
                                    <w:r>
                                      <w:rPr>
                                        <w:b/>
                                        <w:color w:val="141414"/>
                                        <w:w w:val="130"/>
                                        <w:sz w:val="12"/>
                                      </w:rPr>
                                      <w:t>A</w:t>
                                    </w:r>
                                  </w:p>
                                </w:txbxContent>
                              </wps:txbx>
                              <wps:bodyPr horzOverflow="overflow" vert="horz" lIns="0" tIns="0" rIns="0" bIns="0" rtlCol="0">
                                <a:noAutofit/>
                              </wps:bodyPr>
                            </wps:wsp>
                            <wps:wsp>
                              <wps:cNvPr id="9425" name="Rectangle 9425"/>
                              <wps:cNvSpPr/>
                              <wps:spPr>
                                <a:xfrm>
                                  <a:off x="713432" y="27394"/>
                                  <a:ext cx="48492" cy="126166"/>
                                </a:xfrm>
                                <a:prstGeom prst="rect">
                                  <a:avLst/>
                                </a:prstGeom>
                                <a:ln>
                                  <a:noFill/>
                                </a:ln>
                              </wps:spPr>
                              <wps:txbx>
                                <w:txbxContent>
                                  <w:p w14:paraId="6D066E40"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426" name="Shape 9426"/>
                              <wps:cNvSpPr/>
                              <wps:spPr>
                                <a:xfrm>
                                  <a:off x="432488" y="68629"/>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27" name="Rectangle 9427"/>
                              <wps:cNvSpPr/>
                              <wps:spPr>
                                <a:xfrm>
                                  <a:off x="667078" y="194911"/>
                                  <a:ext cx="69448" cy="141328"/>
                                </a:xfrm>
                                <a:prstGeom prst="rect">
                                  <a:avLst/>
                                </a:prstGeom>
                                <a:ln>
                                  <a:noFill/>
                                </a:ln>
                              </wps:spPr>
                              <wps:txbx>
                                <w:txbxContent>
                                  <w:p w14:paraId="3883BDDE"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428" name="Rectangle 9428"/>
                              <wps:cNvSpPr/>
                              <wps:spPr>
                                <a:xfrm>
                                  <a:off x="719303" y="239234"/>
                                  <a:ext cx="35317" cy="91865"/>
                                </a:xfrm>
                                <a:prstGeom prst="rect">
                                  <a:avLst/>
                                </a:prstGeom>
                                <a:ln>
                                  <a:noFill/>
                                </a:ln>
                              </wps:spPr>
                              <wps:txbx>
                                <w:txbxContent>
                                  <w:p w14:paraId="773604A0"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9434" name="Shape 9434"/>
                              <wps:cNvSpPr/>
                              <wps:spPr>
                                <a:xfrm>
                                  <a:off x="528597" y="68629"/>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52" name="Shape 9452"/>
                              <wps:cNvSpPr/>
                              <wps:spPr>
                                <a:xfrm>
                                  <a:off x="432488" y="164735"/>
                                  <a:ext cx="96109" cy="96107"/>
                                </a:xfrm>
                                <a:custGeom>
                                  <a:avLst/>
                                  <a:gdLst/>
                                  <a:ahLst/>
                                  <a:cxnLst/>
                                  <a:rect l="0" t="0" r="0" b="0"/>
                                  <a:pathLst>
                                    <a:path w="96109" h="96107">
                                      <a:moveTo>
                                        <a:pt x="96109" y="0"/>
                                      </a:moveTo>
                                      <a:lnTo>
                                        <a:pt x="96109" y="96107"/>
                                      </a:lnTo>
                                      <a:lnTo>
                                        <a:pt x="0" y="96107"/>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9453" name="Rectangle 9453"/>
                              <wps:cNvSpPr/>
                              <wps:spPr>
                                <a:xfrm>
                                  <a:off x="331095" y="194911"/>
                                  <a:ext cx="69448" cy="141328"/>
                                </a:xfrm>
                                <a:prstGeom prst="rect">
                                  <a:avLst/>
                                </a:prstGeom>
                                <a:ln>
                                  <a:noFill/>
                                </a:ln>
                              </wps:spPr>
                              <wps:txbx>
                                <w:txbxContent>
                                  <w:p w14:paraId="679A655F"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454" name="Rectangle 9454"/>
                              <wps:cNvSpPr/>
                              <wps:spPr>
                                <a:xfrm>
                                  <a:off x="383321" y="239234"/>
                                  <a:ext cx="35317" cy="91865"/>
                                </a:xfrm>
                                <a:prstGeom prst="rect">
                                  <a:avLst/>
                                </a:prstGeom>
                                <a:ln>
                                  <a:noFill/>
                                </a:ln>
                              </wps:spPr>
                              <wps:txbx>
                                <w:txbxContent>
                                  <w:p w14:paraId="2C18F5AD"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g:wgp>
                        </a:graphicData>
                      </a:graphic>
                    </wp:anchor>
                  </w:drawing>
                </mc:Choice>
                <mc:Fallback>
                  <w:pict>
                    <v:group w14:anchorId="2A4D830A" id="Group 114990" o:spid="_x0000_s2211" style="position:absolute;left:0;text-align:left;margin-left:-25.5pt;margin-top:139.3pt;width:88pt;height:51pt;z-index:251692032;mso-position-horizontal-relative:text;mso-position-vertical-relative:text" coordsize="11173,6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">
                      <v:shape id="Shape 9377" o:spid="_x0000_s2212" style="position:absolute;top:4530;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zPMcA&#10;AADdAAAADwAAAGRycy9kb3ducmV2LnhtbESPW2sCMRSE34X+h3AKvohmtdCtW6OIIHjBh3qhr4fN&#10;6e7SzcmaRN3665tCwcdhZr5hJrPW1OJKzleWFQwHCQji3OqKCwXHw7L/BsIHZI21ZVLwQx5m06fO&#10;BDNtb/xB130oRISwz1BBGUKTSenzkgz6gW2Io/dlncEQpSukdniLcFPLUZK8SoMVx4USG1qUlH/v&#10;L0bBYmPl565Ypbxd99rAp+39fHBKdZ/b+TuIQG14hP/bK61g/JKm8PcmP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b8zzHAAAA3QAAAA8AAAAAAAAAAAAAAAAAmAIAAGRy&#10;cy9kb3ducmV2LnhtbFBLBQYAAAAABAAEAPUAAACMAwAAAAA=&#10;" path="m,c,,523815,194608,1105248,e" filled="f" strokeweight=".26697mm">
                        <v:stroke miterlimit="1" joinstyle="miter" endcap="round"/>
                        <v:path arrowok="t" textboxrect="0,0,1105248,194608"/>
                      </v:shape>
                      <v:shape id="Shape 9378" o:spid="_x0000_s2213" style="position:absolute;left:9944;top:4455;width:1229;height:806;visibility:visible;mso-wrap-style:square;v-text-anchor:top" coordsize="122946,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3tm8cA&#10;AADdAAAADwAAAGRycy9kb3ducmV2LnhtbESPwU7DMAyG75N4h8hIXCaWwiQGZdmEhkBIXGDjwNFr&#10;TFtonCoxa+Hp8QFpR+v3//nzcj2Gzhwo5Tayg4tZAYa4ir7l2sHb7uH8GkwWZI9dZHLwQxnWq5PJ&#10;EksfB36lw1ZqoxDOJTpoRPrS2lw1FDDPYk+s2UdMAUXHVFufcFB46OxlUVzZgC3rhQZ72jRUfW2/&#10;g2rY6e9c9sP7NG0ex/yZ93L/8uzc2el4dwtGaJTj8n/7yTu4mS9UV79RBN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d7ZvHAAAA3QAAAA8AAAAAAAAAAAAAAAAAmAIAAGRy&#10;cy9kb3ducmV2LnhtbFBLBQYAAAAABAAEAPUAAACMAwAAAAA=&#10;" path="m,l122946,3469,26941,80571c36230,50489,25437,17924,,xe" fillcolor="black" strokeweight=".17406mm">
                        <v:path arrowok="t" textboxrect="0,0,122946,80571"/>
                      </v:shape>
                      <v:rect id="Rectangle 9380" o:spid="_x0000_s2214" style="position:absolute;left:5093;top:2400;width:513;height:1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BYMIA&#10;AADdAAAADwAAAGRycy9kb3ducmV2LnhtbERPy4rCMBTdC/5DuMLsNHWE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UFgwgAAAN0AAAAPAAAAAAAAAAAAAAAAAJgCAABkcnMvZG93&#10;bnJldi54bWxQSwUGAAAAAAQABAD1AAAAhwMAAAAA&#10;" filled="f" stroked="f">
                        <v:textbox inset="0,0,0,0">
                          <w:txbxContent>
                            <w:p w14:paraId="46D93A19" w14:textId="77777777" w:rsidR="006E2FA2" w:rsidRDefault="006E2FA2">
                              <w:pPr>
                                <w:spacing w:after="160" w:line="259" w:lineRule="auto"/>
                                <w:ind w:left="0" w:firstLine="0"/>
                                <w:jc w:val="left"/>
                              </w:pPr>
                              <w:r>
                                <w:rPr>
                                  <w:b/>
                                  <w:color w:val="141414"/>
                                  <w:w w:val="112"/>
                                  <w:sz w:val="12"/>
                                </w:rPr>
                                <w:t>?</w:t>
                              </w:r>
                            </w:p>
                          </w:txbxContent>
                        </v:textbox>
                      </v:rect>
                      <v:shape id="Shape 9386" o:spid="_x0000_s2215" style="position:absolute;left:5285;top:1647;width:962;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b49cUA&#10;AADdAAAADwAAAGRycy9kb3ducmV2LnhtbESP3WoCMRSE7wu+QzhCb4pm64LurkaRllKpN/49wGFz&#10;9gc3J0uS6vbtTaHQy2FmvmFWm8F04kbOt5YVvE4TEMSl1S3XCi7nj0kGwgdkjZ1lUvBDHjbr0dMK&#10;C23vfKTbKdQiQtgXqKAJoS+k9GVDBv3U9sTRq6wzGKJ0tdQO7xFuOjlLkrk02HJcaLCnt4bK6+nb&#10;KMDj5+zQv+dfQ9Y5di/pPq0WTqnn8bBdggg0hP/wX3unFeRpNoff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vj1xQAAAN0AAAAPAAAAAAAAAAAAAAAAAJgCAABkcnMv&#10;ZG93bnJldi54bWxQSwUGAAAAAAQABAD1AAAAigMAAAAA&#10;" path="m,l,96107r96108,e" filled="f" strokecolor="#141414" strokeweight=".1335mm">
                        <v:stroke miterlimit="1" joinstyle="miter"/>
                        <v:path arrowok="t" textboxrect="0,0,96108,96107"/>
                      </v:shape>
                      <v:shape id="Shape 9419" o:spid="_x0000_s2216" style="position:absolute;left:5104;top:505;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2zcUA&#10;AADdAAAADwAAAGRycy9kb3ducmV2LnhtbESPQYvCMBSE74L/ITzBi6yproitRlFB8OBlqyx7fDRv&#10;22LzUpto67/fCAseh5n5hlltOlOJBzWutKxgMo5AEGdWl5wruJwPHwsQziNrrCyTgic52Kz7vRUm&#10;2rb8RY/U5yJA2CWooPC+TqR0WUEG3djWxMH7tY1BH2STS91gG+CmktMomkuDJYeFAmvaF5Rd07tR&#10;cDO3didHMi3zNJuZz/jn9L04KjUcdNslCE+df4f/20etIJ5NYni9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HbNxQAAAN0AAAAPAAAAAAAAAAAAAAAAAJgCAABkcnMv&#10;ZG93bnJldi54bWxQSwUGAAAAAAQABAD1AAAAigMAAAAA&#10;" path="m18117,v9994,,18116,8121,18116,18117c36233,28112,28111,36233,18117,36233,8121,36233,,28112,,18117,,8121,8121,,18117,xe" fillcolor="#141414" stroked="f" strokeweight="0">
                        <v:stroke miterlimit="1" joinstyle="miter" endcap="round"/>
                        <v:path arrowok="t" textboxrect="0,0,36233,36233"/>
                      </v:shape>
                      <v:rect id="Rectangle 9420" o:spid="_x0000_s2217" style="position:absolute;left:6571;top:958;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TP8IA&#10;AADdAAAADwAAAGRycy9kb3ducmV2LnhtbERPTYvCMBC9C/6HMMLeNFVE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M/wgAAAN0AAAAPAAAAAAAAAAAAAAAAAJgCAABkcnMvZG93&#10;bnJldi54bWxQSwUGAAAAAAQABAD1AAAAhwMAAAAA&#10;" filled="f" stroked="f">
                        <v:textbox inset="0,0,0,0">
                          <w:txbxContent>
                            <w:p w14:paraId="2FC5B346" w14:textId="77777777" w:rsidR="006E2FA2" w:rsidRDefault="006E2FA2">
                              <w:pPr>
                                <w:spacing w:after="160" w:line="259" w:lineRule="auto"/>
                                <w:ind w:left="0" w:firstLine="0"/>
                                <w:jc w:val="left"/>
                              </w:pPr>
                              <w:r>
                                <w:rPr>
                                  <w:b/>
                                  <w:color w:val="141414"/>
                                  <w:w w:val="136"/>
                                  <w:sz w:val="12"/>
                                </w:rPr>
                                <w:t>B</w:t>
                              </w:r>
                            </w:p>
                          </w:txbxContent>
                        </v:textbox>
                      </v:rect>
                      <v:rect id="Rectangle 9421" o:spid="_x0000_s2218" style="position:absolute;left:7134;top:1232;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2pMcA&#10;AADdAAAADwAAAGRycy9kb3ducmV2LnhtbESPQWvCQBSE7wX/w/KE3upGK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RdqTHAAAA3QAAAA8AAAAAAAAAAAAAAAAAmAIAAGRy&#10;cy9kb3ducmV2LnhtbFBLBQYAAAAABAAEAPUAAACMAwAAAAA=&#10;" filled="f" stroked="f">
                        <v:textbox inset="0,0,0,0">
                          <w:txbxContent>
                            <w:p w14:paraId="6D9FF174" w14:textId="77777777" w:rsidR="006E2FA2" w:rsidRDefault="006E2FA2">
                              <w:pPr>
                                <w:spacing w:after="160" w:line="259" w:lineRule="auto"/>
                                <w:ind w:left="0" w:firstLine="0"/>
                                <w:jc w:val="left"/>
                              </w:pPr>
                              <w:r>
                                <w:rPr>
                                  <w:b/>
                                  <w:color w:val="141414"/>
                                  <w:w w:val="108"/>
                                  <w:sz w:val="10"/>
                                </w:rPr>
                                <w:t>1</w:t>
                              </w:r>
                            </w:p>
                          </w:txbxContent>
                        </v:textbox>
                      </v:rect>
                      <v:rect id="Rectangle 9422" o:spid="_x0000_s2219" style="position:absolute;left:3236;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o08YA&#10;AADdAAAADwAAAGRycy9kb3ducmV2LnhtbESPQWvCQBSE7wX/w/KE3urGUIpJsxHRFj1WI9jeHtnX&#10;JJh9G7Jbk/bXdwXB4zAz3zDZcjStuFDvGssK5rMIBHFpdcOVgmPx/rQA4TyyxtYyKfglB8t88pBh&#10;qu3Ae7ocfCUChF2KCmrvu1RKV9Zk0M1sRxy8b9sb9EH2ldQ9DgFuWhlH0Ys02HBYqLGjdU3l+fBj&#10;FGwX3epzZ/+Gqn372p4+TsmmSLxSj9Nx9QrC0+jv4Vt7pxUkz3E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Po08YAAADdAAAADwAAAAAAAAAAAAAAAACYAgAAZHJz&#10;L2Rvd25yZXYueG1sUEsFBgAAAAAEAAQA9QAAAIsDAAAAAA==&#10;" filled="f" stroked="f">
                        <v:textbox inset="0,0,0,0">
                          <w:txbxContent>
                            <w:p w14:paraId="69D866B0" w14:textId="77777777" w:rsidR="006E2FA2" w:rsidRDefault="006E2FA2">
                              <w:pPr>
                                <w:spacing w:after="160" w:line="259" w:lineRule="auto"/>
                                <w:ind w:left="0" w:firstLine="0"/>
                                <w:jc w:val="left"/>
                              </w:pPr>
                              <w:r>
                                <w:rPr>
                                  <w:b/>
                                  <w:color w:val="141414"/>
                                  <w:w w:val="130"/>
                                  <w:sz w:val="12"/>
                                </w:rPr>
                                <w:t>A</w:t>
                              </w:r>
                            </w:p>
                          </w:txbxContent>
                        </v:textbox>
                      </v:rect>
                      <v:rect id="Rectangle 9423" o:spid="_x0000_s2220" style="position:absolute;left:3799;top:273;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NSMYA&#10;AADdAAAADwAAAGRycy9kb3ducmV2LnhtbESPQWvCQBSE74L/YXkFb7qpFjExq4it6LFqIfX2yL4m&#10;odm3IbuatL++WxA8DjPzDZOue1OLG7WusqzgeRKBIM6trrhQ8HHejRcgnEfWWFsmBT/kYL0aDlJM&#10;tO34SLeTL0SAsEtQQel9k0jp8pIMuoltiIP3ZVuDPsi2kLrFLsBNLadRNJcGKw4LJTa0LSn/Pl2N&#10;gv2i2Xwe7G9X1G+Xffaexa/n2Cs1euo3SxCeev8I39sHrSB+mc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9NSMYAAADdAAAADwAAAAAAAAAAAAAAAACYAgAAZHJz&#10;L2Rvd25yZXYueG1sUEsFBgAAAAAEAAQA9QAAAIsDAAAAAA==&#10;" filled="f" stroked="f">
                        <v:textbox inset="0,0,0,0">
                          <w:txbxContent>
                            <w:p w14:paraId="464F69D9" w14:textId="77777777" w:rsidR="006E2FA2" w:rsidRDefault="006E2FA2">
                              <w:pPr>
                                <w:spacing w:after="160" w:line="259" w:lineRule="auto"/>
                                <w:ind w:left="0" w:firstLine="0"/>
                                <w:jc w:val="left"/>
                              </w:pPr>
                              <w:r>
                                <w:rPr>
                                  <w:b/>
                                  <w:color w:val="141414"/>
                                  <w:w w:val="108"/>
                                  <w:sz w:val="10"/>
                                </w:rPr>
                                <w:t>1</w:t>
                              </w:r>
                            </w:p>
                          </w:txbxContent>
                        </v:textbox>
                      </v:rect>
                      <v:rect id="Rectangle 9424" o:spid="_x0000_s2221" style="position:absolute;left:6571;width:74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VPMUA&#10;AADdAAAADwAAAGRycy9kb3ducmV2LnhtbESPQYvCMBSE74L/ITxhb5oqIrYaRdwVPboqqLdH82yL&#10;zUtpou36683Cwh6HmfmGmS9bU4on1a6wrGA4iEAQp1YXnCk4HTf9KQjnkTWWlknBDzlYLrqdOSba&#10;NvxNz4PPRICwS1BB7n2VSOnSnAy6ga2Ig3eztUEfZJ1JXWMT4KaUoyiaSIMFh4UcK1rnlN4PD6Ng&#10;O61Wl519NVn5dd2e9+f48xh7pT567WoGwlPr/8N/7Z1WEI9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tU8xQAAAN0AAAAPAAAAAAAAAAAAAAAAAJgCAABkcnMv&#10;ZG93bnJldi54bWxQSwUGAAAAAAQABAD1AAAAigMAAAAA&#10;" filled="f" stroked="f">
                        <v:textbox inset="0,0,0,0">
                          <w:txbxContent>
                            <w:p w14:paraId="635D04AE" w14:textId="77777777" w:rsidR="006E2FA2" w:rsidRDefault="006E2FA2">
                              <w:pPr>
                                <w:spacing w:after="160" w:line="259" w:lineRule="auto"/>
                                <w:ind w:left="0" w:firstLine="0"/>
                                <w:jc w:val="left"/>
                              </w:pPr>
                              <w:r>
                                <w:rPr>
                                  <w:b/>
                                  <w:color w:val="141414"/>
                                  <w:w w:val="130"/>
                                  <w:sz w:val="12"/>
                                </w:rPr>
                                <w:t>A</w:t>
                              </w:r>
                            </w:p>
                          </w:txbxContent>
                        </v:textbox>
                      </v:rect>
                      <v:rect id="Rectangle 9425" o:spid="_x0000_s2222" style="position:absolute;left:7134;top:273;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wp8YA&#10;AADdAAAADwAAAGRycy9kb3ducmV2LnhtbESPQWvCQBSE74L/YXkFb7qpWDExq4it6LFqIfX2yL4m&#10;odm3IbuatL++WxA8DjPzDZOue1OLG7WusqzgeRKBIM6trrhQ8HHejRcgnEfWWFsmBT/kYL0aDlJM&#10;tO34SLeTL0SAsEtQQel9k0jp8pIMuoltiIP3ZVuDPsi2kLrFLsBNLadRNJcGKw4LJTa0LSn/Pl2N&#10;gv2i2Xwe7G9X1G+Xffaexa/n2Cs1euo3SxCeev8I39sHrSCeT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pwp8YAAADdAAAADwAAAAAAAAAAAAAAAACYAgAAZHJz&#10;L2Rvd25yZXYueG1sUEsFBgAAAAAEAAQA9QAAAIsDAAAAAA==&#10;" filled="f" stroked="f">
                        <v:textbox inset="0,0,0,0">
                          <w:txbxContent>
                            <w:p w14:paraId="6D066E40" w14:textId="77777777" w:rsidR="006E2FA2" w:rsidRDefault="006E2FA2">
                              <w:pPr>
                                <w:spacing w:after="160" w:line="259" w:lineRule="auto"/>
                                <w:ind w:left="0" w:firstLine="0"/>
                                <w:jc w:val="left"/>
                              </w:pPr>
                              <w:r>
                                <w:rPr>
                                  <w:b/>
                                  <w:color w:val="141414"/>
                                  <w:w w:val="108"/>
                                  <w:sz w:val="10"/>
                                </w:rPr>
                                <w:t>1</w:t>
                              </w:r>
                            </w:p>
                          </w:txbxContent>
                        </v:textbox>
                      </v:rect>
                      <v:shape id="Shape 9426" o:spid="_x0000_s2223" style="position:absolute;left:4324;top:686;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fvcUA&#10;AADdAAAADwAAAGRycy9kb3ducmV2LnhtbESPT0sDMRTE74LfIbxCL2IT17bUtWkRS9Wb2D/3R/K6&#10;u3TzEjZpd/32RhA8DjPzG2a5HlwrrtTFxrOGh4kCQWy8bbjScNhv7xcgYkK22HomDd8UYb26vVli&#10;aX3PX3TdpUpkCMcSNdQphVLKaGpyGCc+EGfv5DuHKcuukrbDPsNdKwul5tJhw3mhxkCvNZnz7uI0&#10;3DXqzRzD56noH4vZZqqCeceZ1uPR8PIMItGQ/sN/7Q+r4WlazOH3TX4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R+9xQAAAN0AAAAPAAAAAAAAAAAAAAAAAJgCAABkcnMv&#10;ZG93bnJldi54bWxQSwUGAAAAAAQABAD1AAAAigMAAAAA&#10;" path="m,l192217,e" filled="f" strokecolor="#141414" strokeweight=".1335mm">
                        <v:stroke miterlimit="1" joinstyle="miter" endcap="round"/>
                        <v:path arrowok="t" textboxrect="0,0,192217,0"/>
                      </v:shape>
                      <v:rect id="Rectangle 9427" o:spid="_x0000_s2224" style="position:absolute;left:6670;top:1949;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LS8YA&#10;AADdAAAADwAAAGRycy9kb3ducmV2LnhtbESPQWvCQBSE74L/YXkFb7qpSDUxq4it6LFqIfX2yL4m&#10;odm3IbuatL++WxA8DjPzDZOue1OLG7WusqzgeRKBIM6trrhQ8HHejRcgnEfWWFsmBT/kYL0aDlJM&#10;tO34SLeTL0SAsEtQQel9k0jp8pIMuoltiIP3ZVuDPsi2kLrFLsBNLadR9CINVhwWSmxoW1L+fboa&#10;BftFs/k82N+uqN8u++w9i1/PsVdq9NRvliA89f4RvrcPWkE8m8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RLS8YAAADdAAAADwAAAAAAAAAAAAAAAACYAgAAZHJz&#10;L2Rvd25yZXYueG1sUEsFBgAAAAAEAAQA9QAAAIsDAAAAAA==&#10;" filled="f" stroked="f">
                        <v:textbox inset="0,0,0,0">
                          <w:txbxContent>
                            <w:p w14:paraId="3883BDDE" w14:textId="77777777" w:rsidR="006E2FA2" w:rsidRDefault="006E2FA2">
                              <w:pPr>
                                <w:spacing w:after="160" w:line="259" w:lineRule="auto"/>
                                <w:ind w:left="0" w:firstLine="0"/>
                                <w:jc w:val="left"/>
                              </w:pPr>
                              <w:r>
                                <w:rPr>
                                  <w:b/>
                                  <w:color w:val="141414"/>
                                  <w:w w:val="132"/>
                                  <w:sz w:val="12"/>
                                </w:rPr>
                                <w:t>R</w:t>
                              </w:r>
                            </w:p>
                          </w:txbxContent>
                        </v:textbox>
                      </v:rect>
                      <v:rect id="Rectangle 9428" o:spid="_x0000_s2225" style="position:absolute;left:7193;top:2392;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fOcIA&#10;AADdAAAADwAAAGRycy9kb3ducmV2LnhtbERPTYvCMBC9C/6HMMLeNFVEbDWK6IoeXRXU29CMbbGZ&#10;lCZru/56c1jw+Hjf82VrSvGk2hWWFQwHEQji1OqCMwXn07Y/BeE8ssbSMin4IwfLRbczx0Tbhn/o&#10;efSZCCHsElSQe18lUro0J4NuYCviwN1tbdAHWGdS19iEcFPKURRNpMGCQ0OOFa1zSh/HX6NgN61W&#10;1719NVn5fdtdDpd4c4q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985wgAAAN0AAAAPAAAAAAAAAAAAAAAAAJgCAABkcnMvZG93&#10;bnJldi54bWxQSwUGAAAAAAQABAD1AAAAhwMAAAAA&#10;" filled="f" stroked="f">
                        <v:textbox inset="0,0,0,0">
                          <w:txbxContent>
                            <w:p w14:paraId="773604A0" w14:textId="77777777" w:rsidR="006E2FA2" w:rsidRDefault="006E2FA2">
                              <w:pPr>
                                <w:spacing w:after="160" w:line="259" w:lineRule="auto"/>
                                <w:ind w:left="0" w:firstLine="0"/>
                                <w:jc w:val="left"/>
                              </w:pPr>
                              <w:r>
                                <w:rPr>
                                  <w:b/>
                                  <w:color w:val="141414"/>
                                  <w:w w:val="108"/>
                                  <w:sz w:val="8"/>
                                </w:rPr>
                                <w:t>1</w:t>
                              </w:r>
                            </w:p>
                          </w:txbxContent>
                        </v:textbox>
                      </v:rect>
                      <v:shape id="Shape 9434" o:spid="_x0000_s2226" style="position:absolute;left:5285;top:686;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xC8cA&#10;AADdAAAADwAAAGRycy9kb3ducmV2LnhtbESPQWvCQBSE74L/YXlCL1I3rSKaugYJFFrw0ihIb4/s&#10;axKTfZtmt0n8926h0OMwM98wu2Q0jeipc5VlBU+LCARxbnXFhYLz6fVxA8J5ZI2NZVJwIwfJfjrZ&#10;YaztwB/UZ74QAcIuRgWl920spctLMugWtiUO3pftDPogu0LqDocAN418jqK1NFhxWCixpbSkvM5+&#10;jAJptvr4fs3q9LM+6e/15TzXba3Uw2w8vIDwNPr/8F/7TSvYrpYr+H0TnoD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b8QvHAAAA3QAAAA8AAAAAAAAAAAAAAAAAmAIAAGRy&#10;cy9kb3ducmV2LnhtbFBLBQYAAAAABAAEAPUAAACMAwAAAAA=&#10;" path="m,l,96108r96108,e" filled="f" strokecolor="#141414" strokeweight=".1335mm">
                        <v:stroke miterlimit="1" joinstyle="miter" endcap="round"/>
                        <v:path arrowok="t" textboxrect="0,0,96108,96108"/>
                      </v:shape>
                      <v:shape id="Shape 9452" o:spid="_x0000_s2227" style="position:absolute;left:4324;top:1647;width:961;height:961;visibility:visible;mso-wrap-style:square;v-text-anchor:top" coordsize="96109,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k+sQA&#10;AADdAAAADwAAAGRycy9kb3ducmV2LnhtbESPwWrDMBBE74X8g9hAbo3U1AmpGyW0hkAvPjjJB2yt&#10;rW1qrYykxs7fR4VCj8PMvGF2h8n24ko+dI41PC0VCOLamY4bDZfz8XELIkRkg71j0nCjAIf97GGH&#10;uXEjV3Q9xUYkCIccNbQxDrmUoW7JYli6gTh5X85bjEn6RhqPY4LbXq6U2kiLHaeFFgcqWqq/Tz9W&#10;A7EbPs9j/VwFlZVevZfroolaL+bT2yuISFP8D/+1P4yGl2y9gt836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NpPrEAAAA3QAAAA8AAAAAAAAAAAAAAAAAmAIAAGRycy9k&#10;b3ducmV2LnhtbFBLBQYAAAAABAAEAPUAAACJAwAAAAA=&#10;" path="m96109,r,96107l,96107e" filled="f" strokecolor="#141414" strokeweight=".1335mm">
                        <v:stroke miterlimit="1" joinstyle="miter"/>
                        <v:path arrowok="t" textboxrect="0,0,96109,96107"/>
                      </v:shape>
                      <v:rect id="Rectangle 9453" o:spid="_x0000_s2228" style="position:absolute;left:3310;top:1949;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14:paraId="679A655F" w14:textId="77777777" w:rsidR="006E2FA2" w:rsidRDefault="006E2FA2">
                              <w:pPr>
                                <w:spacing w:after="160" w:line="259" w:lineRule="auto"/>
                                <w:ind w:left="0" w:firstLine="0"/>
                                <w:jc w:val="left"/>
                              </w:pPr>
                              <w:r>
                                <w:rPr>
                                  <w:b/>
                                  <w:color w:val="141414"/>
                                  <w:w w:val="132"/>
                                  <w:sz w:val="12"/>
                                </w:rPr>
                                <w:t>R</w:t>
                              </w:r>
                            </w:p>
                          </w:txbxContent>
                        </v:textbox>
                      </v:rect>
                      <v:rect id="Rectangle 9454" o:spid="_x0000_s2229" style="position:absolute;left:3833;top:2392;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14:paraId="2C18F5AD" w14:textId="77777777" w:rsidR="006E2FA2" w:rsidRDefault="006E2FA2">
                              <w:pPr>
                                <w:spacing w:after="160" w:line="259" w:lineRule="auto"/>
                                <w:ind w:left="0" w:firstLine="0"/>
                                <w:jc w:val="left"/>
                              </w:pPr>
                              <w:r>
                                <w:rPr>
                                  <w:b/>
                                  <w:color w:val="141414"/>
                                  <w:w w:val="108"/>
                                  <w:sz w:val="8"/>
                                </w:rPr>
                                <w:t>1</w:t>
                              </w:r>
                            </w:p>
                          </w:txbxContent>
                        </v:textbox>
                      </v:rect>
                      <w10:wrap type="square"/>
                    </v:group>
                  </w:pict>
                </mc:Fallback>
              </mc:AlternateContent>
            </w:r>
            <w:r>
              <w:rPr>
                <w:noProof/>
                <w:sz w:val="22"/>
              </w:rPr>
              <mc:AlternateContent>
                <mc:Choice Requires="wpg">
                  <w:drawing>
                    <wp:inline distT="0" distB="0" distL="0" distR="0" wp14:anchorId="3B9480DB" wp14:editId="4B203596">
                      <wp:extent cx="1117351" cy="989072"/>
                      <wp:effectExtent l="0" t="0" r="0" b="0"/>
                      <wp:docPr id="114987" name="Group 114987"/>
                      <wp:cNvGraphicFramePr/>
                      <a:graphic xmlns:a="http://schemas.openxmlformats.org/drawingml/2006/main">
                        <a:graphicData uri="http://schemas.microsoft.com/office/word/2010/wordprocessingGroup">
                          <wpg:wgp>
                            <wpg:cNvGrpSpPr/>
                            <wpg:grpSpPr>
                              <a:xfrm>
                                <a:off x="0" y="0"/>
                                <a:ext cx="1117351" cy="989072"/>
                                <a:chOff x="0" y="0"/>
                                <a:chExt cx="1117351" cy="989072"/>
                              </a:xfrm>
                            </wpg:grpSpPr>
                            <wps:wsp>
                              <wps:cNvPr id="9345" name="Shape 9345"/>
                              <wps:cNvSpPr/>
                              <wps:spPr>
                                <a:xfrm>
                                  <a:off x="509591" y="724605"/>
                                  <a:ext cx="36233" cy="36233"/>
                                </a:xfrm>
                                <a:custGeom>
                                  <a:avLst/>
                                  <a:gdLst/>
                                  <a:ahLst/>
                                  <a:cxnLst/>
                                  <a:rect l="0" t="0" r="0" b="0"/>
                                  <a:pathLst>
                                    <a:path w="36233" h="36233">
                                      <a:moveTo>
                                        <a:pt x="18117" y="0"/>
                                      </a:moveTo>
                                      <a:cubicBezTo>
                                        <a:pt x="28111" y="0"/>
                                        <a:pt x="36233" y="8121"/>
                                        <a:pt x="36233" y="18116"/>
                                      </a:cubicBezTo>
                                      <a:cubicBezTo>
                                        <a:pt x="36233" y="28111"/>
                                        <a:pt x="28111" y="36233"/>
                                        <a:pt x="18117" y="36233"/>
                                      </a:cubicBezTo>
                                      <a:cubicBezTo>
                                        <a:pt x="8121" y="36233"/>
                                        <a:pt x="0" y="28111"/>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346" name="Rectangle 9346"/>
                              <wps:cNvSpPr/>
                              <wps:spPr>
                                <a:xfrm>
                                  <a:off x="661280" y="676861"/>
                                  <a:ext cx="68207" cy="149606"/>
                                </a:xfrm>
                                <a:prstGeom prst="rect">
                                  <a:avLst/>
                                </a:prstGeom>
                                <a:ln>
                                  <a:noFill/>
                                </a:ln>
                              </wps:spPr>
                              <wps:txbx>
                                <w:txbxContent>
                                  <w:p w14:paraId="0D4EE853"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347" name="Rectangle 9347"/>
                              <wps:cNvSpPr/>
                              <wps:spPr>
                                <a:xfrm>
                                  <a:off x="712638" y="704466"/>
                                  <a:ext cx="44083" cy="128987"/>
                                </a:xfrm>
                                <a:prstGeom prst="rect">
                                  <a:avLst/>
                                </a:prstGeom>
                                <a:ln>
                                  <a:noFill/>
                                </a:ln>
                              </wps:spPr>
                              <wps:txbx>
                                <w:txbxContent>
                                  <w:p w14:paraId="7C69BD80"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348" name="Rectangle 9348"/>
                              <wps:cNvSpPr/>
                              <wps:spPr>
                                <a:xfrm>
                                  <a:off x="327780" y="676861"/>
                                  <a:ext cx="68207" cy="149606"/>
                                </a:xfrm>
                                <a:prstGeom prst="rect">
                                  <a:avLst/>
                                </a:prstGeom>
                                <a:ln>
                                  <a:noFill/>
                                </a:ln>
                              </wps:spPr>
                              <wps:txbx>
                                <w:txbxContent>
                                  <w:p w14:paraId="7D46BCA3"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349" name="Rectangle 9349"/>
                              <wps:cNvSpPr/>
                              <wps:spPr>
                                <a:xfrm>
                                  <a:off x="379139" y="704466"/>
                                  <a:ext cx="44083" cy="128987"/>
                                </a:xfrm>
                                <a:prstGeom prst="rect">
                                  <a:avLst/>
                                </a:prstGeom>
                                <a:ln>
                                  <a:noFill/>
                                </a:ln>
                              </wps:spPr>
                              <wps:txbx>
                                <w:txbxContent>
                                  <w:p w14:paraId="5E6FD8AB"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368" name="Rectangle 9368"/>
                              <wps:cNvSpPr/>
                              <wps:spPr>
                                <a:xfrm>
                                  <a:off x="567103" y="0"/>
                                  <a:ext cx="83087" cy="1100072"/>
                                </a:xfrm>
                                <a:prstGeom prst="rect">
                                  <a:avLst/>
                                </a:prstGeom>
                                <a:ln>
                                  <a:noFill/>
                                </a:ln>
                              </wps:spPr>
                              <wps:txbx>
                                <w:txbxContent>
                                  <w:p w14:paraId="1260EE64"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373" name="Shape 9373"/>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374" name="Shape 9374"/>
                              <wps:cNvSpPr/>
                              <wps:spPr>
                                <a:xfrm>
                                  <a:off x="994405" y="477491"/>
                                  <a:ext cx="122946" cy="80531"/>
                                </a:xfrm>
                                <a:custGeom>
                                  <a:avLst/>
                                  <a:gdLst/>
                                  <a:ahLst/>
                                  <a:cxnLst/>
                                  <a:rect l="0" t="0" r="0" b="0"/>
                                  <a:pathLst>
                                    <a:path w="122946" h="80531">
                                      <a:moveTo>
                                        <a:pt x="26942" y="0"/>
                                      </a:moveTo>
                                      <a:lnTo>
                                        <a:pt x="122946" y="77102"/>
                                      </a:lnTo>
                                      <a:lnTo>
                                        <a:pt x="0" y="80531"/>
                                      </a:lnTo>
                                      <a:cubicBezTo>
                                        <a:pt x="25442" y="62595"/>
                                        <a:pt x="36234" y="30030"/>
                                        <a:pt x="26942"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9408" name="Rectangle 9408"/>
                              <wps:cNvSpPr/>
                              <wps:spPr>
                                <a:xfrm>
                                  <a:off x="661280" y="864484"/>
                                  <a:ext cx="68207" cy="149605"/>
                                </a:xfrm>
                                <a:prstGeom prst="rect">
                                  <a:avLst/>
                                </a:prstGeom>
                                <a:ln>
                                  <a:noFill/>
                                </a:ln>
                              </wps:spPr>
                              <wps:txbx>
                                <w:txbxContent>
                                  <w:p w14:paraId="2069BCFC"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409" name="Rectangle 9409"/>
                              <wps:cNvSpPr/>
                              <wps:spPr>
                                <a:xfrm>
                                  <a:off x="712638" y="892089"/>
                                  <a:ext cx="44083" cy="128987"/>
                                </a:xfrm>
                                <a:prstGeom prst="rect">
                                  <a:avLst/>
                                </a:prstGeom>
                                <a:ln>
                                  <a:noFill/>
                                </a:ln>
                              </wps:spPr>
                              <wps:txbx>
                                <w:txbxContent>
                                  <w:p w14:paraId="422DDFB8"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417" name="Shape 9417"/>
                              <wps:cNvSpPr/>
                              <wps:spPr>
                                <a:xfrm>
                                  <a:off x="432488" y="742721"/>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418" name="Shape 9418"/>
                              <wps:cNvSpPr/>
                              <wps:spPr>
                                <a:xfrm>
                                  <a:off x="528597" y="742721"/>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B9480DB" id="Group 114987" o:spid="_x0000_s2230" style="width:88pt;height:77.9pt;mso-position-horizontal-relative:char;mso-position-vertical-relative:line"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">
                      <v:shape id="Shape 9345" o:spid="_x0000_s2231" style="position:absolute;left:5095;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esMYA&#10;AADdAAAADwAAAGRycy9kb3ducmV2LnhtbESPT4vCMBTE74LfITzBi6yp6x+0GsVdWPDgxSrLHh/N&#10;27bYvNQm2vrtjSB4HGbmN8xq05pS3Kh2hWUFo2EEgji1uuBMwen48zEH4TyyxtIyKbiTg82621lh&#10;rG3DB7olPhMBwi5GBbn3VSylS3My6Ia2Ig7ev60N+iDrTOoamwA3pfyMopk0WHBYyLGi75zSc3I1&#10;Ci7m0nzJgUyKLEknZrz42//Od0r1e+12CcJT69/hV3unFSzGk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yesMYAAADdAAAADwAAAAAAAAAAAAAAAACYAgAAZHJz&#10;L2Rvd25yZXYueG1sUEsFBgAAAAAEAAQA9QAAAIsDAAAAAA==&#10;" path="m18117,v9994,,18116,8121,18116,18116c36233,28111,28111,36233,18117,36233,8121,36233,,28111,,18116,,8121,8121,,18117,xe" fillcolor="#141414" stroked="f" strokeweight="0">
                        <v:stroke miterlimit="1" joinstyle="miter" endcap="round"/>
                        <v:path arrowok="t" textboxrect="0,0,36233,36233"/>
                      </v:shape>
                      <v:rect id="Rectangle 9346" o:spid="_x0000_s2232"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3GFcYA&#10;AADdAAAADwAAAGRycy9kb3ducmV2LnhtbESPQWvCQBSE74X+h+UJ3upGW8TErCK1RY9WhejtkX1N&#10;QrNvQ3Y10V/fLQg9DjPzDZMue1OLK7WusqxgPIpAEOdWV1woOB4+X2YgnEfWWFsmBTdysFw8P6WY&#10;aNvxF133vhABwi5BBaX3TSKly0sy6Ea2IQ7et20N+iDbQuoWuwA3tZxE0VQarDgslNjQe0n5z/5i&#10;FGxmzeq0tfeuqD/Om2yXxetD7JUaDvrVHISn3v+HH+2tVhC/vk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3GFcYAAADdAAAADwAAAAAAAAAAAAAAAACYAgAAZHJz&#10;L2Rvd25yZXYueG1sUEsFBgAAAAAEAAQA9QAAAIsDAAAAAA==&#10;" filled="f" stroked="f">
                        <v:textbox inset="0,0,0,0">
                          <w:txbxContent>
                            <w:p w14:paraId="0D4EE853" w14:textId="77777777" w:rsidR="006E2FA2" w:rsidRDefault="006E2FA2">
                              <w:pPr>
                                <w:spacing w:after="160" w:line="259" w:lineRule="auto"/>
                                <w:ind w:left="0" w:firstLine="0"/>
                                <w:jc w:val="left"/>
                              </w:pPr>
                              <w:r>
                                <w:rPr>
                                  <w:color w:val="141414"/>
                                  <w:w w:val="118"/>
                                  <w:sz w:val="12"/>
                                </w:rPr>
                                <w:t>A</w:t>
                              </w:r>
                            </w:p>
                          </w:txbxContent>
                        </v:textbox>
                      </v:rect>
                      <v:rect id="Rectangle 9347" o:spid="_x0000_s2233"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jjscA&#10;AADdAAAADwAAAGRycy9kb3ducmV2LnhtbESPT2vCQBTE7wW/w/IEb3Wjlmqiq4i26LH+AfX2yD6T&#10;YPZtyG5N2k/vCoUeh5n5DTNbtKYUd6pdYVnBoB+BIE6tLjhTcDx8vk5AOI+ssbRMCn7IwWLeeZlh&#10;om3DO7rvfSYChF2CCnLvq0RKl+Zk0PVtRRy8q60N+iDrTOoamwA3pRxG0bs0WHBYyLGiVU7pbf9t&#10;FGwm1fK8tb9NVn5cNqevU7w+xF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BY47HAAAA3QAAAA8AAAAAAAAAAAAAAAAAmAIAAGRy&#10;cy9kb3ducmV2LnhtbFBLBQYAAAAABAAEAPUAAACMAwAAAAA=&#10;" filled="f" stroked="f">
                        <v:textbox inset="0,0,0,0">
                          <w:txbxContent>
                            <w:p w14:paraId="7C69BD80" w14:textId="77777777" w:rsidR="006E2FA2" w:rsidRDefault="006E2FA2">
                              <w:pPr>
                                <w:spacing w:after="160" w:line="259" w:lineRule="auto"/>
                                <w:ind w:left="0" w:firstLine="0"/>
                                <w:jc w:val="left"/>
                              </w:pPr>
                              <w:r>
                                <w:rPr>
                                  <w:color w:val="141414"/>
                                  <w:w w:val="98"/>
                                  <w:sz w:val="10"/>
                                </w:rPr>
                                <w:t>1</w:t>
                              </w:r>
                            </w:p>
                          </w:txbxContent>
                        </v:textbox>
                      </v:rect>
                      <v:rect id="Rectangle 9348" o:spid="_x0000_s2234"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3/MIA&#10;AADdAAAADwAAAGRycy9kb3ducmV2LnhtbERPTYvCMBC9C/6HMMLeNFUXsdUooi56dFVQb0MztsVm&#10;Upqs7e6vNwdhj4/3PV+2phRPql1hWcFwEIEgTq0uOFNwPn31pyCcR9ZYWiYFv+Rgueh25pho2/A3&#10;PY8+EyGEXYIKcu+rREqX5mTQDWxFHLi7rQ36AOtM6hqbEG5KOYqiiTRYcGjIsaJ1Tunj+GMU7KbV&#10;6rq3f01Wbm+7y+ESb06xV+qj165mIDy1/l/8du+1gnj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Xvf8wgAAAN0AAAAPAAAAAAAAAAAAAAAAAJgCAABkcnMvZG93&#10;bnJldi54bWxQSwUGAAAAAAQABAD1AAAAhwMAAAAA&#10;" filled="f" stroked="f">
                        <v:textbox inset="0,0,0,0">
                          <w:txbxContent>
                            <w:p w14:paraId="7D46BCA3" w14:textId="77777777" w:rsidR="006E2FA2" w:rsidRDefault="006E2FA2">
                              <w:pPr>
                                <w:spacing w:after="160" w:line="259" w:lineRule="auto"/>
                                <w:ind w:left="0" w:firstLine="0"/>
                                <w:jc w:val="left"/>
                              </w:pPr>
                              <w:r>
                                <w:rPr>
                                  <w:color w:val="141414"/>
                                  <w:w w:val="118"/>
                                  <w:sz w:val="12"/>
                                </w:rPr>
                                <w:t>A</w:t>
                              </w:r>
                            </w:p>
                          </w:txbxContent>
                        </v:textbox>
                      </v:rect>
                      <v:rect id="Rectangle 9349" o:spid="_x0000_s2235" style="position:absolute;left:3791;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SZ8YA&#10;AADdAAAADwAAAGRycy9kb3ducmV2LnhtbESPT2vCQBTE70K/w/IK3nTTKpJEV5Gq6NE/BdvbI/tM&#10;QrNvQ3Y1sZ++Kwg9DjPzG2a26EwlbtS40rKCt2EEgjizuuRcwedpM4hBOI+ssbJMCu7kYDF/6c0w&#10;1bblA92OPhcBwi5FBYX3dSqlywoy6Ia2Jg7exTYGfZBNLnWDbYCbSr5H0UQaLDksFFjTR0HZz/Fq&#10;FGzjevm1s79tXq2/t+f9OVmdEq9U/7VbTkF46vx/+NneaQXJa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JSZ8YAAADdAAAADwAAAAAAAAAAAAAAAACYAgAAZHJz&#10;L2Rvd25yZXYueG1sUEsFBgAAAAAEAAQA9QAAAIsDAAAAAA==&#10;" filled="f" stroked="f">
                        <v:textbox inset="0,0,0,0">
                          <w:txbxContent>
                            <w:p w14:paraId="5E6FD8AB" w14:textId="77777777" w:rsidR="006E2FA2" w:rsidRDefault="006E2FA2">
                              <w:pPr>
                                <w:spacing w:after="160" w:line="259" w:lineRule="auto"/>
                                <w:ind w:left="0" w:firstLine="0"/>
                                <w:jc w:val="left"/>
                              </w:pPr>
                              <w:r>
                                <w:rPr>
                                  <w:color w:val="141414"/>
                                  <w:w w:val="98"/>
                                  <w:sz w:val="10"/>
                                </w:rPr>
                                <w:t>1</w:t>
                              </w:r>
                            </w:p>
                          </w:txbxContent>
                        </v:textbox>
                      </v:rect>
                      <v:rect id="Rectangle 9368" o:spid="_x0000_s2236"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urnMMA&#10;AADdAAAADwAAAGRycy9kb3ducmV2LnhtbERPy4rCMBTdD/gP4QruxnQUxH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urnMMAAADdAAAADwAAAAAAAAAAAAAAAACYAgAAZHJzL2Rv&#10;d25yZXYueG1sUEsFBgAAAAAEAAQA9QAAAIgDAAAAAA==&#10;" filled="f" stroked="f">
                        <v:textbox inset="0,0,0,0">
                          <w:txbxContent>
                            <w:p w14:paraId="1260EE64"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373" o:spid="_x0000_s2237"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RpvMgA&#10;AADdAAAADwAAAGRycy9kb3ducmV2LnhtbESPS2vDMBCE74X+B7GBXkoit2kedaIEpxDaQy55kevW&#10;2tgm1spIiuP211eFQo/DzHzDzJedqUVLzleWFTwNEhDEudUVFwoO+3V/CsIHZI21ZVLwRR6Wi/u7&#10;Oaba3nhL7S4UIkLYp6igDKFJpfR5SQb9wDbE0TtbZzBE6QqpHd4i3NTyOUnG0mDFcaHEht5Kyi+7&#10;q1EwwhezGa3W2efp++jM5bH179lZqYdel81ABOrCf/iv/aEVvA4nQ/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Gm8yAAAAN0AAAAPAAAAAAAAAAAAAAAAAJgCAABk&#10;cnMvZG93bnJldi54bWxQSwUGAAAAAAQABAD1AAAAjQMAAAAA&#10;" path="m,194608v,,523815,-194608,1105248,e" filled="f" strokecolor="#505050" strokeweight=".26697mm">
                        <v:stroke miterlimit="1" joinstyle="miter" endcap="round"/>
                        <v:path arrowok="t" textboxrect="0,0,1105248,194608"/>
                      </v:shape>
                      <v:shape id="Shape 9374" o:spid="_x0000_s2238" style="position:absolute;left:9944;top:4774;width:1229;height:806;visibility:visible;mso-wrap-style:square;v-text-anchor:top" coordsize="122946,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O98UA&#10;AADdAAAADwAAAGRycy9kb3ducmV2LnhtbESPT2sCMRTE70K/Q3gFb5qtlVq3RrGVlT0Jaun5sXn7&#10;h25etknU9dubguBxmJnfMItVb1pxJucbywpexgkI4sLqhisF38ds9A7CB2SNrWVScCUPq+XTYIGp&#10;thfe0/kQKhEh7FNUUIfQpVL6oiaDfmw74uiV1hkMUbpKaoeXCDetnCTJmzTYcFyosaOvmorfw8ko&#10;KDc/+XEz3TnZzP/Kz3x7yrJASg2f+/UHiEB9eITv7VwrmL/Opv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Y73xQAAAN0AAAAPAAAAAAAAAAAAAAAAAJgCAABkcnMv&#10;ZG93bnJldi54bWxQSwUGAAAAAAQABAD1AAAAigMAAAAA&#10;" path="m26942,r96004,77102l,80531c25442,62595,36234,30030,26942,xe" fillcolor="#505050" strokecolor="#505050" strokeweight=".17406mm">
                        <v:path arrowok="t" textboxrect="0,0,122946,80531"/>
                      </v:shape>
                      <v:rect id="Rectangle 9408" o:spid="_x0000_s2239"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DWcMA&#10;AADdAAAADwAAAGRycy9kb3ducmV2LnhtbERPz2vCMBS+D/wfwht4m+nGEF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6DWcMAAADdAAAADwAAAAAAAAAAAAAAAACYAgAAZHJzL2Rv&#10;d25yZXYueG1sUEsFBgAAAAAEAAQA9QAAAIgDAAAAAA==&#10;" filled="f" stroked="f">
                        <v:textbox inset="0,0,0,0">
                          <w:txbxContent>
                            <w:p w14:paraId="2069BCFC" w14:textId="77777777" w:rsidR="006E2FA2" w:rsidRDefault="006E2FA2">
                              <w:pPr>
                                <w:spacing w:after="160" w:line="259" w:lineRule="auto"/>
                                <w:ind w:left="0" w:firstLine="0"/>
                                <w:jc w:val="left"/>
                              </w:pPr>
                              <w:r>
                                <w:rPr>
                                  <w:color w:val="141414"/>
                                  <w:w w:val="124"/>
                                  <w:sz w:val="12"/>
                                </w:rPr>
                                <w:t>B</w:t>
                              </w:r>
                            </w:p>
                          </w:txbxContent>
                        </v:textbox>
                      </v:rect>
                      <v:rect id="Rectangle 9409" o:spid="_x0000_s2240"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mwsYA&#10;AADdAAAADwAAAGRycy9kb3ducmV2LnhtbESPQWvCQBSE70L/w/IEb7qxl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ImwsYAAADdAAAADwAAAAAAAAAAAAAAAACYAgAAZHJz&#10;L2Rvd25yZXYueG1sUEsFBgAAAAAEAAQA9QAAAIsDAAAAAA==&#10;" filled="f" stroked="f">
                        <v:textbox inset="0,0,0,0">
                          <w:txbxContent>
                            <w:p w14:paraId="422DDFB8" w14:textId="77777777" w:rsidR="006E2FA2" w:rsidRDefault="006E2FA2">
                              <w:pPr>
                                <w:spacing w:after="160" w:line="259" w:lineRule="auto"/>
                                <w:ind w:left="0" w:firstLine="0"/>
                                <w:jc w:val="left"/>
                              </w:pPr>
                              <w:r>
                                <w:rPr>
                                  <w:color w:val="141414"/>
                                  <w:w w:val="98"/>
                                  <w:sz w:val="10"/>
                                </w:rPr>
                                <w:t>1</w:t>
                              </w:r>
                            </w:p>
                          </w:txbxContent>
                        </v:textbox>
                      </v:rect>
                      <v:shape id="Shape 9417" o:spid="_x0000_s2241"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wm8UA&#10;AADdAAAADwAAAGRycy9kb3ducmV2LnhtbESPQUsDMRSE74L/ITzBi7RJ17bq2rSIUutNrO39kbzu&#10;Lm5ewiZ2t/++KQgeh5n5hlmsBteKI3Wx8axhMlYgiI23DVcadt/r0SOImJAttp5Jw4kirJbXVwss&#10;re/5i47bVIkM4ViihjqlUEoZTU0O49gH4uwdfOcwZdlV0nbYZ7hrZaHUXDpsOC/UGOi1JvOz/XUa&#10;7hr1bvbh81D098XsbaqC2eBM69ub4eUZRKIh/Yf/2h9Ww9N08gCXN/kJyO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XCbxQAAAN0AAAAPAAAAAAAAAAAAAAAAAJgCAABkcnMv&#10;ZG93bnJldi54bWxQSwUGAAAAAAQABAD1AAAAigMAAAAA&#10;" path="m,l192217,e" filled="f" strokecolor="#141414" strokeweight=".1335mm">
                        <v:stroke miterlimit="1" joinstyle="miter" endcap="round"/>
                        <v:path arrowok="t" textboxrect="0,0,192217,0"/>
                      </v:shape>
                      <v:shape id="Shape 9418" o:spid="_x0000_s2242" style="position:absolute;left:5285;top:7427;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02cEA&#10;AADdAAAADwAAAGRycy9kb3ducmV2LnhtbERPy2oCMRTdF/yHcAvuamaKDDoapRRKdSHFxwdcJreT&#10;ocnNmEQd/94shC4P571cD86KK4XYeVZQTgoQxI3XHbcKTsevtxmImJA1Ws+k4E4R1qvRyxJr7W+8&#10;p+shtSKHcKxRgUmpr6WMjSGHceJ74sz9+uAwZRhaqQPecriz8r0oKumw49xgsKdPQ83f4eIUDOV+&#10;y/YcUmV+LtWm+97u7KxXavw6fCxAJBrSv/jp3mgF82mZ5+Y3+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oNNnBAAAA3QAAAA8AAAAAAAAAAAAAAAAAmAIAAGRycy9kb3du&#10;cmV2LnhtbFBLBQYAAAAABAAEAPUAAACGAwAAAAA=&#10;" path="m,l,192217r96108,e" filled="f" strokecolor="#141414" strokeweight=".1335mm">
                        <v:stroke miterlimit="1" joinstyle="miter" endcap="round"/>
                        <v:path arrowok="t" textboxrect="0,0,96108,192217"/>
                      </v:shape>
                      <w10:anchorlock/>
                    </v:group>
                  </w:pict>
                </mc:Fallback>
              </mc:AlternateContent>
            </w:r>
            <w:r>
              <w:rPr>
                <w:color w:val="141414"/>
                <w:sz w:val="30"/>
              </w:rPr>
              <w:t>H</w:t>
            </w:r>
          </w:p>
          <w:p w14:paraId="6F8E3BF9" w14:textId="77777777" w:rsidR="00A21FDC" w:rsidRDefault="00252176">
            <w:pPr>
              <w:spacing w:after="0" w:line="259" w:lineRule="auto"/>
              <w:ind w:left="140" w:right="151" w:firstLine="0"/>
              <w:jc w:val="left"/>
            </w:pPr>
            <w:r>
              <w:rPr>
                <w:sz w:val="23"/>
              </w:rPr>
              <w:t>SEC</w:t>
            </w:r>
          </w:p>
        </w:tc>
      </w:tr>
    </w:tbl>
    <w:p w14:paraId="0D6C777A" w14:textId="77777777" w:rsidR="00A21FDC" w:rsidRDefault="00252176">
      <w:pPr>
        <w:spacing w:after="341"/>
        <w:ind w:left="2" w:right="163"/>
      </w:pPr>
      <w:r>
        <w:rPr>
          <w:b/>
        </w:rPr>
        <w:lastRenderedPageBreak/>
        <w:t xml:space="preserve">Retrospective Secession </w:t>
      </w:r>
      <w:r>
        <w:t xml:space="preserve">Retrospective secessions are comparable to incorporations: The identity and the name of </w:t>
      </w:r>
      <w:r>
        <w:rPr>
          <w:i/>
        </w:rPr>
        <w:t>A</w:t>
      </w:r>
      <w:r>
        <w:rPr>
          <w:vertAlign w:val="subscript"/>
        </w:rPr>
        <w:t xml:space="preserve">1 </w:t>
      </w:r>
      <w:r>
        <w:t xml:space="preserve">does not change – but parts of its territory ceases to a new Area </w:t>
      </w:r>
      <w:r>
        <w:rPr>
          <w:i/>
        </w:rPr>
        <w:t>B</w:t>
      </w:r>
      <w:r>
        <w:rPr>
          <w:vertAlign w:val="subscript"/>
        </w:rPr>
        <w:t>1</w:t>
      </w:r>
      <w:r>
        <w:t xml:space="preserve">. This section examines how the system has to treat </w:t>
      </w:r>
      <w:r>
        <w:rPr>
          <w:i/>
        </w:rPr>
        <w:t>B</w:t>
      </w:r>
      <w:r>
        <w:rPr>
          <w:vertAlign w:val="subscript"/>
        </w:rPr>
        <w:t xml:space="preserve">1 </w:t>
      </w:r>
      <w:r>
        <w:t xml:space="preserve">and the smaller territory of </w:t>
      </w:r>
      <w:r>
        <w:rPr>
          <w:i/>
        </w:rPr>
        <w:t>A</w:t>
      </w:r>
      <w:r>
        <w:rPr>
          <w:vertAlign w:val="subscript"/>
        </w:rPr>
        <w:t xml:space="preserve">1 </w:t>
      </w:r>
      <w:r>
        <w:t xml:space="preserve">in the original operation </w:t>
      </w:r>
      <w:r>
        <w:rPr>
          <w:i/>
        </w:rPr>
        <w:t>H</w:t>
      </w:r>
      <w:r>
        <w:rPr>
          <w:i/>
          <w:vertAlign w:val="subscript"/>
        </w:rPr>
        <w:t>o</w:t>
      </w:r>
      <w:r>
        <w:t>. Exactly like for retrospective incorporation, there is no conflict if</w:t>
      </w:r>
      <w:r>
        <w:rPr>
          <w:color w:val="141414"/>
          <w:sz w:val="30"/>
        </w:rPr>
        <w:t xml:space="preserve">H </w:t>
      </w:r>
      <w:r>
        <w:rPr>
          <w:i/>
        </w:rPr>
        <w:t>H</w:t>
      </w:r>
      <w:r>
        <w:rPr>
          <w:color w:val="141414"/>
          <w:sz w:val="30"/>
        </w:rPr>
        <w:t>H</w:t>
      </w:r>
      <w:r>
        <w:rPr>
          <w:i/>
          <w:sz w:val="14"/>
        </w:rPr>
        <w:t xml:space="preserve">o </w:t>
      </w:r>
      <w:r>
        <w:t>is a NCH.</w:t>
      </w:r>
    </w:p>
    <w:p w14:paraId="15304975" w14:textId="77777777" w:rsidR="00A21FDC" w:rsidRDefault="00252176">
      <w:pPr>
        <w:spacing w:before="174" w:after="0" w:line="570" w:lineRule="auto"/>
        <w:ind w:right="164" w:hanging="10"/>
        <w:jc w:val="center"/>
      </w:pPr>
      <w:r>
        <w:t xml:space="preserve">Figure 3.8: Conflicts after a retrospective secession </w:t>
      </w:r>
      <w:proofErr w:type="gramStart"/>
      <w:r>
        <w:t>The</w:t>
      </w:r>
      <w:proofErr w:type="gramEnd"/>
      <w:r>
        <w:t xml:space="preserve"> other four cases are visualized in figure 3.8. For an original UNI, there is a conflict: Originally,</w:t>
      </w:r>
    </w:p>
    <w:p w14:paraId="787EC193" w14:textId="77777777" w:rsidR="00A21FDC" w:rsidRDefault="00252176">
      <w:pPr>
        <w:ind w:left="2" w:right="163"/>
      </w:pPr>
      <w:r>
        <w:rPr>
          <w:i/>
        </w:rPr>
        <w:t>A</w:t>
      </w:r>
      <w:r>
        <w:rPr>
          <w:vertAlign w:val="subscript"/>
        </w:rPr>
        <w:t xml:space="preserve">1 </w:t>
      </w:r>
      <w:r>
        <w:t xml:space="preserve">and </w:t>
      </w:r>
      <w:r>
        <w:rPr>
          <w:i/>
        </w:rPr>
        <w:t>A</w:t>
      </w:r>
      <w:r>
        <w:rPr>
          <w:vertAlign w:val="subscript"/>
        </w:rPr>
        <w:t xml:space="preserve">3 </w:t>
      </w:r>
      <w:r>
        <w:t xml:space="preserve">unified to </w:t>
      </w:r>
      <w:r>
        <w:rPr>
          <w:i/>
        </w:rPr>
        <w:t>B</w:t>
      </w:r>
      <w:r>
        <w:rPr>
          <w:vertAlign w:val="subscript"/>
        </w:rPr>
        <w:t>1</w:t>
      </w:r>
      <w:r>
        <w:t xml:space="preserve">. Although </w:t>
      </w:r>
      <w:r>
        <w:rPr>
          <w:i/>
        </w:rPr>
        <w:t>H</w:t>
      </w:r>
      <w:r>
        <w:rPr>
          <w:i/>
          <w:vertAlign w:val="subscript"/>
        </w:rPr>
        <w:t xml:space="preserve">r </w:t>
      </w:r>
      <w:r>
        <w:t xml:space="preserve">cedes parts of the territory of </w:t>
      </w:r>
      <w:r>
        <w:rPr>
          <w:i/>
        </w:rPr>
        <w:t>A</w:t>
      </w:r>
      <w:r>
        <w:rPr>
          <w:vertAlign w:val="subscript"/>
        </w:rPr>
        <w:t xml:space="preserve">1 </w:t>
      </w:r>
      <w:r>
        <w:t xml:space="preserve">to </w:t>
      </w:r>
      <w:r>
        <w:rPr>
          <w:i/>
        </w:rPr>
        <w:t>R</w:t>
      </w:r>
      <w:r>
        <w:rPr>
          <w:vertAlign w:val="subscript"/>
        </w:rPr>
        <w:t>1</w:t>
      </w:r>
      <w:r>
        <w:t xml:space="preserve">, </w:t>
      </w:r>
      <w:r>
        <w:rPr>
          <w:i/>
        </w:rPr>
        <w:t>H</w:t>
      </w:r>
      <w:r>
        <w:rPr>
          <w:i/>
          <w:vertAlign w:val="subscript"/>
        </w:rPr>
        <w:t xml:space="preserve">o </w:t>
      </w:r>
      <w:r>
        <w:t xml:space="preserve">can still merge it with </w:t>
      </w:r>
      <w:r>
        <w:rPr>
          <w:i/>
        </w:rPr>
        <w:t>A</w:t>
      </w:r>
      <w:r>
        <w:rPr>
          <w:vertAlign w:val="subscript"/>
        </w:rPr>
        <w:t>3</w:t>
      </w:r>
      <w:r>
        <w:t xml:space="preserve">. The question is what happens to the remaining territory of </w:t>
      </w:r>
      <w:r>
        <w:rPr>
          <w:i/>
        </w:rPr>
        <w:t>R</w:t>
      </w:r>
      <w:r>
        <w:rPr>
          <w:vertAlign w:val="subscript"/>
        </w:rPr>
        <w:t>1</w:t>
      </w:r>
      <w:r>
        <w:t>? There are two options:</w:t>
      </w:r>
    </w:p>
    <w:p w14:paraId="31D52DD2" w14:textId="77777777" w:rsidR="00A21FDC" w:rsidRDefault="00252176">
      <w:pPr>
        <w:numPr>
          <w:ilvl w:val="0"/>
          <w:numId w:val="20"/>
        </w:numPr>
        <w:spacing w:after="54"/>
        <w:ind w:right="163" w:hanging="255"/>
      </w:pPr>
      <w:proofErr w:type="gramStart"/>
      <w:r>
        <w:rPr>
          <w:i/>
        </w:rPr>
        <w:t>priority</w:t>
      </w:r>
      <w:proofErr w:type="gramEnd"/>
      <w:r>
        <w:rPr>
          <w:i/>
        </w:rPr>
        <w:t xml:space="preserve"> to H</w:t>
      </w:r>
      <w:r>
        <w:rPr>
          <w:i/>
          <w:vertAlign w:val="subscript"/>
        </w:rPr>
        <w:t>r</w:t>
      </w:r>
      <w:r>
        <w:t xml:space="preserve">: </w:t>
      </w:r>
      <w:r>
        <w:rPr>
          <w:i/>
        </w:rPr>
        <w:t>R</w:t>
      </w:r>
      <w:r>
        <w:rPr>
          <w:vertAlign w:val="subscript"/>
        </w:rPr>
        <w:t xml:space="preserve">1 </w:t>
      </w:r>
      <w:r>
        <w:t xml:space="preserve">stays an own Area and is not affected by </w:t>
      </w:r>
      <w:r>
        <w:rPr>
          <w:i/>
        </w:rPr>
        <w:t>H</w:t>
      </w:r>
      <w:r>
        <w:rPr>
          <w:i/>
          <w:vertAlign w:val="subscript"/>
        </w:rPr>
        <w:t>o</w:t>
      </w:r>
      <w:r>
        <w:t>.</w:t>
      </w:r>
    </w:p>
    <w:p w14:paraId="5A4BB039" w14:textId="77777777" w:rsidR="00A21FDC" w:rsidRDefault="00252176">
      <w:pPr>
        <w:numPr>
          <w:ilvl w:val="0"/>
          <w:numId w:val="20"/>
        </w:numPr>
        <w:ind w:right="163" w:hanging="255"/>
      </w:pPr>
      <w:proofErr w:type="gramStart"/>
      <w:r>
        <w:rPr>
          <w:i/>
        </w:rPr>
        <w:t>priority</w:t>
      </w:r>
      <w:proofErr w:type="gramEnd"/>
      <w:r>
        <w:rPr>
          <w:i/>
        </w:rPr>
        <w:t xml:space="preserve"> to H</w:t>
      </w:r>
      <w:r>
        <w:rPr>
          <w:i/>
          <w:vertAlign w:val="subscript"/>
        </w:rPr>
        <w:t>o</w:t>
      </w:r>
      <w:r>
        <w:t xml:space="preserve">: </w:t>
      </w:r>
      <w:r>
        <w:rPr>
          <w:i/>
        </w:rPr>
        <w:t>H</w:t>
      </w:r>
      <w:r>
        <w:rPr>
          <w:i/>
          <w:vertAlign w:val="subscript"/>
        </w:rPr>
        <w:t xml:space="preserve">o </w:t>
      </w:r>
      <w:r>
        <w:t xml:space="preserve">unifies </w:t>
      </w:r>
      <w:r>
        <w:rPr>
          <w:i/>
        </w:rPr>
        <w:t>R</w:t>
      </w:r>
      <w:r>
        <w:rPr>
          <w:vertAlign w:val="subscript"/>
        </w:rPr>
        <w:t xml:space="preserve">1 </w:t>
      </w:r>
      <w:r>
        <w:t xml:space="preserve">to </w:t>
      </w:r>
      <w:r>
        <w:rPr>
          <w:i/>
        </w:rPr>
        <w:t>B</w:t>
      </w:r>
      <w:r>
        <w:rPr>
          <w:vertAlign w:val="subscript"/>
        </w:rPr>
        <w:t xml:space="preserve">1 </w:t>
      </w:r>
      <w:r>
        <w:t>as well.</w:t>
      </w:r>
    </w:p>
    <w:p w14:paraId="24B459DE" w14:textId="77777777" w:rsidR="00A21FDC" w:rsidRDefault="00252176">
      <w:pPr>
        <w:ind w:left="2" w:right="163"/>
      </w:pPr>
      <w:r>
        <w:t xml:space="preserve">For the system it is hard to decide this, because it is unclear what the intention of the user is when creating </w:t>
      </w:r>
      <w:r>
        <w:rPr>
          <w:i/>
        </w:rPr>
        <w:t>R</w:t>
      </w:r>
      <w:r>
        <w:rPr>
          <w:vertAlign w:val="subscript"/>
        </w:rPr>
        <w:t xml:space="preserve">1 </w:t>
      </w:r>
      <w:r>
        <w:t xml:space="preserve">in </w:t>
      </w:r>
      <w:r>
        <w:rPr>
          <w:i/>
        </w:rPr>
        <w:t>H</w:t>
      </w:r>
      <w:r>
        <w:rPr>
          <w:i/>
          <w:vertAlign w:val="subscript"/>
        </w:rPr>
        <w:t>r</w:t>
      </w:r>
      <w:r>
        <w:t xml:space="preserve">: Should the newly created Area be there for longer or is the territory of the united Area </w:t>
      </w:r>
      <w:r>
        <w:rPr>
          <w:i/>
        </w:rPr>
        <w:t>A</w:t>
      </w:r>
      <w:r>
        <w:rPr>
          <w:vertAlign w:val="subscript"/>
        </w:rPr>
        <w:t xml:space="preserve">3 </w:t>
      </w:r>
      <w:r>
        <w:t xml:space="preserve">more important? In order for the system to not behave unexpectedly, it will ask the user which choice he or she prefers. In case of the first choice, the territory of </w:t>
      </w:r>
      <w:r>
        <w:rPr>
          <w:i/>
        </w:rPr>
        <w:t>R</w:t>
      </w:r>
      <w:r>
        <w:rPr>
          <w:vertAlign w:val="subscript"/>
        </w:rPr>
        <w:t xml:space="preserve">1 </w:t>
      </w:r>
      <w:r>
        <w:t xml:space="preserve">has to be subtracted from the territory of the new Area </w:t>
      </w:r>
      <w:r>
        <w:rPr>
          <w:i/>
        </w:rPr>
        <w:t>B</w:t>
      </w:r>
      <w:r>
        <w:rPr>
          <w:vertAlign w:val="subscript"/>
        </w:rPr>
        <w:t xml:space="preserve">1 </w:t>
      </w:r>
      <w:r>
        <w:t xml:space="preserve">in </w:t>
      </w:r>
      <w:r>
        <w:rPr>
          <w:i/>
        </w:rPr>
        <w:t>H</w:t>
      </w:r>
      <w:r>
        <w:rPr>
          <w:i/>
          <w:vertAlign w:val="subscript"/>
        </w:rPr>
        <w:t>o</w:t>
      </w:r>
      <w:r>
        <w:t xml:space="preserve">. This update is again recursive, because the next Hivent Operation dealing with </w:t>
      </w:r>
      <w:r>
        <w:rPr>
          <w:i/>
        </w:rPr>
        <w:t>B</w:t>
      </w:r>
      <w:r>
        <w:rPr>
          <w:vertAlign w:val="subscript"/>
        </w:rPr>
        <w:t xml:space="preserve">1 </w:t>
      </w:r>
      <w:r>
        <w:t xml:space="preserve">needs to operate on the correct territory as well. In the second case, </w:t>
      </w:r>
      <w:r>
        <w:rPr>
          <w:i/>
        </w:rPr>
        <w:t>R</w:t>
      </w:r>
      <w:r>
        <w:rPr>
          <w:vertAlign w:val="subscript"/>
        </w:rPr>
        <w:t xml:space="preserve">1 </w:t>
      </w:r>
      <w:r>
        <w:t xml:space="preserve">simply has to be added to the old Areas of the UNI operation in </w:t>
      </w:r>
      <w:r>
        <w:rPr>
          <w:i/>
        </w:rPr>
        <w:t>H</w:t>
      </w:r>
      <w:r>
        <w:rPr>
          <w:i/>
          <w:vertAlign w:val="subscript"/>
        </w:rPr>
        <w:t>o</w:t>
      </w:r>
      <w:r>
        <w:t xml:space="preserve">. No further recursive update is necessary. The same behavior is true if </w:t>
      </w:r>
      <w:r>
        <w:rPr>
          <w:i/>
        </w:rPr>
        <w:t>H</w:t>
      </w:r>
      <w:r>
        <w:rPr>
          <w:i/>
          <w:vertAlign w:val="subscript"/>
        </w:rPr>
        <w:t xml:space="preserve">o </w:t>
      </w:r>
      <w:r>
        <w:t xml:space="preserve">is an INC. The user has to decide if he or she wants to incorporate </w:t>
      </w:r>
      <w:r>
        <w:rPr>
          <w:i/>
        </w:rPr>
        <w:t>R</w:t>
      </w:r>
      <w:r>
        <w:rPr>
          <w:vertAlign w:val="subscript"/>
        </w:rPr>
        <w:t xml:space="preserve">1 </w:t>
      </w:r>
      <w:r>
        <w:t xml:space="preserve">into </w:t>
      </w:r>
      <w:r>
        <w:rPr>
          <w:i/>
        </w:rPr>
        <w:t>A</w:t>
      </w:r>
      <w:r>
        <w:rPr>
          <w:vertAlign w:val="subscript"/>
        </w:rPr>
        <w:t xml:space="preserve">1 </w:t>
      </w:r>
      <w:r>
        <w:t xml:space="preserve">or keep it as a separate Area. In the latter case, the system needs to update the new territory of </w:t>
      </w:r>
      <w:r>
        <w:rPr>
          <w:i/>
        </w:rPr>
        <w:t>A</w:t>
      </w:r>
      <w:r>
        <w:rPr>
          <w:vertAlign w:val="subscript"/>
        </w:rPr>
        <w:t xml:space="preserve">1 </w:t>
      </w:r>
      <w:r>
        <w:t xml:space="preserve">in </w:t>
      </w:r>
      <w:r>
        <w:rPr>
          <w:i/>
        </w:rPr>
        <w:t>H</w:t>
      </w:r>
      <w:r>
        <w:rPr>
          <w:i/>
          <w:vertAlign w:val="subscript"/>
        </w:rPr>
        <w:t>o</w:t>
      </w:r>
      <w:r>
        <w:t>.</w:t>
      </w:r>
    </w:p>
    <w:p w14:paraId="35E8675A" w14:textId="77777777" w:rsidR="00A21FDC" w:rsidRDefault="00252176">
      <w:pPr>
        <w:ind w:left="2" w:right="163"/>
      </w:pPr>
      <w:r>
        <w:t xml:space="preserve">For an original SEP, the situation is comparable: Originally, </w:t>
      </w:r>
      <w:r>
        <w:rPr>
          <w:i/>
        </w:rPr>
        <w:t>A</w:t>
      </w:r>
      <w:r>
        <w:rPr>
          <w:vertAlign w:val="subscript"/>
        </w:rPr>
        <w:t xml:space="preserve">1 </w:t>
      </w:r>
      <w:r>
        <w:t xml:space="preserve">splits into </w:t>
      </w:r>
      <w:r>
        <w:rPr>
          <w:i/>
        </w:rPr>
        <w:t>B</w:t>
      </w:r>
      <w:r>
        <w:rPr>
          <w:vertAlign w:val="subscript"/>
        </w:rPr>
        <w:t xml:space="preserve">1 </w:t>
      </w:r>
      <w:r>
        <w:t xml:space="preserve">and </w:t>
      </w:r>
      <w:r>
        <w:rPr>
          <w:i/>
        </w:rPr>
        <w:t>B</w:t>
      </w:r>
      <w:r>
        <w:rPr>
          <w:vertAlign w:val="subscript"/>
        </w:rPr>
        <w:t>2</w:t>
      </w:r>
      <w:r>
        <w:t xml:space="preserve">, but after the retrospective secession of a part of </w:t>
      </w:r>
      <w:r>
        <w:rPr>
          <w:i/>
        </w:rPr>
        <w:t>A</w:t>
      </w:r>
      <w:r>
        <w:rPr>
          <w:vertAlign w:val="subscript"/>
        </w:rPr>
        <w:t xml:space="preserve">1 </w:t>
      </w:r>
      <w:r>
        <w:t xml:space="preserve">to </w:t>
      </w:r>
      <w:r>
        <w:rPr>
          <w:i/>
        </w:rPr>
        <w:t>R</w:t>
      </w:r>
      <w:r>
        <w:rPr>
          <w:vertAlign w:val="subscript"/>
        </w:rPr>
        <w:t>1</w:t>
      </w:r>
      <w:r>
        <w:t xml:space="preserve">, the territory of </w:t>
      </w:r>
      <w:r>
        <w:rPr>
          <w:i/>
        </w:rPr>
        <w:t>R</w:t>
      </w:r>
      <w:r>
        <w:rPr>
          <w:vertAlign w:val="subscript"/>
        </w:rPr>
        <w:t xml:space="preserve">1 </w:t>
      </w:r>
      <w:r>
        <w:t xml:space="preserve">is conflicting with </w:t>
      </w:r>
      <w:r>
        <w:rPr>
          <w:i/>
        </w:rPr>
        <w:t>B</w:t>
      </w:r>
      <w:r>
        <w:rPr>
          <w:vertAlign w:val="subscript"/>
        </w:rPr>
        <w:t xml:space="preserve">1 </w:t>
      </w:r>
      <w:r>
        <w:t xml:space="preserve">and </w:t>
      </w:r>
      <w:r>
        <w:rPr>
          <w:i/>
        </w:rPr>
        <w:t>B</w:t>
      </w:r>
      <w:r>
        <w:rPr>
          <w:vertAlign w:val="subscript"/>
        </w:rPr>
        <w:t xml:space="preserve">2 </w:t>
      </w:r>
      <w:r>
        <w:t xml:space="preserve">in </w:t>
      </w:r>
      <w:r>
        <w:rPr>
          <w:i/>
        </w:rPr>
        <w:t>H</w:t>
      </w:r>
      <w:r>
        <w:rPr>
          <w:i/>
          <w:vertAlign w:val="subscript"/>
        </w:rPr>
        <w:t>o</w:t>
      </w:r>
      <w:r>
        <w:t xml:space="preserve">. An important observation is that each part of </w:t>
      </w:r>
      <w:r>
        <w:rPr>
          <w:i/>
        </w:rPr>
        <w:t>R</w:t>
      </w:r>
      <w:r>
        <w:rPr>
          <w:vertAlign w:val="subscript"/>
        </w:rPr>
        <w:t xml:space="preserve">1 </w:t>
      </w:r>
      <w:r>
        <w:t xml:space="preserve">would be part of either </w:t>
      </w:r>
      <w:r>
        <w:rPr>
          <w:i/>
        </w:rPr>
        <w:t>B</w:t>
      </w:r>
      <w:r>
        <w:rPr>
          <w:vertAlign w:val="subscript"/>
        </w:rPr>
        <w:t xml:space="preserve">1 </w:t>
      </w:r>
      <w:r>
        <w:t xml:space="preserve">or </w:t>
      </w:r>
      <w:r>
        <w:rPr>
          <w:i/>
        </w:rPr>
        <w:t>B</w:t>
      </w:r>
      <w:r>
        <w:rPr>
          <w:vertAlign w:val="subscript"/>
        </w:rPr>
        <w:t>2</w:t>
      </w:r>
      <w:r>
        <w:t xml:space="preserve">. There is no empty land, since both </w:t>
      </w:r>
      <w:r>
        <w:rPr>
          <w:i/>
        </w:rPr>
        <w:t>R</w:t>
      </w:r>
      <w:r>
        <w:rPr>
          <w:vertAlign w:val="subscript"/>
        </w:rPr>
        <w:t xml:space="preserve">1 </w:t>
      </w:r>
      <w:r>
        <w:t xml:space="preserve">and </w:t>
      </w:r>
      <w:r>
        <w:rPr>
          <w:i/>
        </w:rPr>
        <w:t>B</w:t>
      </w:r>
      <w:r>
        <w:rPr>
          <w:vertAlign w:val="subscript"/>
        </w:rPr>
        <w:t xml:space="preserve">1 </w:t>
      </w:r>
      <w:r>
        <w:rPr>
          <w:sz w:val="31"/>
          <w:vertAlign w:val="subscript"/>
        </w:rPr>
        <w:t xml:space="preserve">+ </w:t>
      </w:r>
      <w:r>
        <w:rPr>
          <w:i/>
          <w:sz w:val="31"/>
          <w:vertAlign w:val="subscript"/>
        </w:rPr>
        <w:t>B</w:t>
      </w:r>
      <w:r>
        <w:rPr>
          <w:vertAlign w:val="subscript"/>
        </w:rPr>
        <w:t xml:space="preserve">2 </w:t>
      </w:r>
      <w:r>
        <w:t xml:space="preserve">seceded from the same territory of </w:t>
      </w:r>
      <w:r>
        <w:rPr>
          <w:i/>
        </w:rPr>
        <w:t>A</w:t>
      </w:r>
      <w:r>
        <w:rPr>
          <w:vertAlign w:val="subscript"/>
        </w:rPr>
        <w:t>1</w:t>
      </w:r>
      <w:r>
        <w:t xml:space="preserve">. Just like the other two cases above, the </w:t>
      </w:r>
      <w:r>
        <w:lastRenderedPageBreak/>
        <w:t xml:space="preserve">system will give the user for both conflicting territories the choice if either </w:t>
      </w:r>
      <w:r>
        <w:rPr>
          <w:i/>
        </w:rPr>
        <w:t>R</w:t>
      </w:r>
      <w:r>
        <w:rPr>
          <w:vertAlign w:val="subscript"/>
        </w:rPr>
        <w:t xml:space="preserve">1 </w:t>
      </w:r>
      <w:r>
        <w:t xml:space="preserve">should stay an Area or if </w:t>
      </w:r>
      <w:r>
        <w:rPr>
          <w:i/>
        </w:rPr>
        <w:t>B</w:t>
      </w:r>
      <w:r>
        <w:rPr>
          <w:vertAlign w:val="subscript"/>
        </w:rPr>
        <w:t xml:space="preserve">1 </w:t>
      </w:r>
      <w:r>
        <w:t xml:space="preserve">respectively </w:t>
      </w:r>
      <w:r>
        <w:rPr>
          <w:i/>
        </w:rPr>
        <w:t>B</w:t>
      </w:r>
      <w:r>
        <w:rPr>
          <w:vertAlign w:val="subscript"/>
        </w:rPr>
        <w:t xml:space="preserve">2 </w:t>
      </w:r>
      <w:r>
        <w:t xml:space="preserve">should incorporate </w:t>
      </w:r>
      <w:r>
        <w:rPr>
          <w:i/>
        </w:rPr>
        <w:t>R</w:t>
      </w:r>
      <w:r>
        <w:rPr>
          <w:vertAlign w:val="subscript"/>
        </w:rPr>
        <w:t xml:space="preserve">1 </w:t>
      </w:r>
      <w:r>
        <w:t xml:space="preserve">into their territory. In the first case, the territory of </w:t>
      </w:r>
      <w:r>
        <w:rPr>
          <w:i/>
        </w:rPr>
        <w:t>R</w:t>
      </w:r>
      <w:r>
        <w:rPr>
          <w:vertAlign w:val="subscript"/>
        </w:rPr>
        <w:t xml:space="preserve">1 </w:t>
      </w:r>
      <w:r>
        <w:t xml:space="preserve">has to be subtracted both from the incoming </w:t>
      </w:r>
      <w:r>
        <w:rPr>
          <w:i/>
        </w:rPr>
        <w:t>A</w:t>
      </w:r>
      <w:r>
        <w:rPr>
          <w:vertAlign w:val="subscript"/>
        </w:rPr>
        <w:t xml:space="preserve">1 </w:t>
      </w:r>
      <w:r>
        <w:t xml:space="preserve">and recursively from the outgoing territory </w:t>
      </w:r>
      <w:r>
        <w:rPr>
          <w:i/>
        </w:rPr>
        <w:t>B</w:t>
      </w:r>
      <w:r>
        <w:rPr>
          <w:vertAlign w:val="subscript"/>
        </w:rPr>
        <w:t xml:space="preserve">1 </w:t>
      </w:r>
      <w:r>
        <w:t xml:space="preserve">respectively </w:t>
      </w:r>
      <w:r>
        <w:rPr>
          <w:i/>
        </w:rPr>
        <w:t>B</w:t>
      </w:r>
      <w:r>
        <w:rPr>
          <w:vertAlign w:val="subscript"/>
        </w:rPr>
        <w:t>2</w:t>
      </w:r>
      <w:r>
        <w:t xml:space="preserve">. The latter case needs at least one additional Hivent Operation: the part of </w:t>
      </w:r>
      <w:r>
        <w:rPr>
          <w:i/>
        </w:rPr>
        <w:t>R</w:t>
      </w:r>
      <w:r>
        <w:rPr>
          <w:vertAlign w:val="subscript"/>
        </w:rPr>
        <w:t xml:space="preserve">1 </w:t>
      </w:r>
      <w:r>
        <w:t xml:space="preserve">that shall be part of </w:t>
      </w:r>
      <w:r>
        <w:rPr>
          <w:i/>
        </w:rPr>
        <w:t>B</w:t>
      </w:r>
      <w:r>
        <w:rPr>
          <w:vertAlign w:val="subscript"/>
        </w:rPr>
        <w:t xml:space="preserve">1 </w:t>
      </w:r>
      <w:r>
        <w:t xml:space="preserve">respectively </w:t>
      </w:r>
      <w:r>
        <w:rPr>
          <w:i/>
        </w:rPr>
        <w:t>B</w:t>
      </w:r>
      <w:r>
        <w:rPr>
          <w:vertAlign w:val="subscript"/>
        </w:rPr>
        <w:t xml:space="preserve">2 </w:t>
      </w:r>
      <w:r>
        <w:t xml:space="preserve">needs to be seceded from </w:t>
      </w:r>
      <w:r>
        <w:rPr>
          <w:i/>
        </w:rPr>
        <w:t>R</w:t>
      </w:r>
      <w:r>
        <w:rPr>
          <w:vertAlign w:val="subscript"/>
        </w:rPr>
        <w:t xml:space="preserve">1 </w:t>
      </w:r>
      <w:r>
        <w:t xml:space="preserve">and the same time incorporated into </w:t>
      </w:r>
      <w:r>
        <w:rPr>
          <w:i/>
        </w:rPr>
        <w:t>A</w:t>
      </w:r>
      <w:r>
        <w:rPr>
          <w:vertAlign w:val="subscript"/>
        </w:rPr>
        <w:t xml:space="preserve">1 </w:t>
      </w:r>
      <w:r>
        <w:t xml:space="preserve">which then again in the same moment is separated into </w:t>
      </w:r>
      <w:r>
        <w:rPr>
          <w:i/>
        </w:rPr>
        <w:t>B</w:t>
      </w:r>
      <w:r>
        <w:rPr>
          <w:vertAlign w:val="subscript"/>
        </w:rPr>
        <w:t xml:space="preserve">1 </w:t>
      </w:r>
      <w:r>
        <w:t xml:space="preserve">and </w:t>
      </w:r>
      <w:r>
        <w:rPr>
          <w:i/>
        </w:rPr>
        <w:t>B</w:t>
      </w:r>
      <w:r>
        <w:rPr>
          <w:vertAlign w:val="subscript"/>
        </w:rPr>
        <w:t xml:space="preserve">2 </w:t>
      </w:r>
      <w:r>
        <w:t>(</w:t>
      </w:r>
      <w:r>
        <w:rPr>
          <w:i/>
        </w:rPr>
        <w:t>H</w:t>
      </w:r>
      <w:r>
        <w:rPr>
          <w:i/>
          <w:vertAlign w:val="subscript"/>
        </w:rPr>
        <w:t xml:space="preserve">o </w:t>
      </w:r>
      <w:r>
        <w:t xml:space="preserve">= SEC+INC+SEP). If whole </w:t>
      </w:r>
      <w:r>
        <w:rPr>
          <w:i/>
        </w:rPr>
        <w:t>R</w:t>
      </w:r>
      <w:r>
        <w:rPr>
          <w:vertAlign w:val="subscript"/>
        </w:rPr>
        <w:t xml:space="preserve">1 </w:t>
      </w:r>
      <w:r>
        <w:t xml:space="preserve">ceases in the operation, then it is incorporated into </w:t>
      </w:r>
      <w:r>
        <w:rPr>
          <w:i/>
        </w:rPr>
        <w:t>A</w:t>
      </w:r>
      <w:r>
        <w:rPr>
          <w:vertAlign w:val="subscript"/>
        </w:rPr>
        <w:t xml:space="preserve">1 </w:t>
      </w:r>
      <w:r>
        <w:t xml:space="preserve">completely, so it is only </w:t>
      </w:r>
      <w:proofErr w:type="gramStart"/>
      <w:r>
        <w:t>a</w:t>
      </w:r>
      <w:proofErr w:type="gramEnd"/>
      <w:r>
        <w:t xml:space="preserve"> INC+SEP at </w:t>
      </w:r>
      <w:r>
        <w:rPr>
          <w:i/>
        </w:rPr>
        <w:t>H</w:t>
      </w:r>
      <w:r>
        <w:rPr>
          <w:i/>
          <w:vertAlign w:val="subscript"/>
        </w:rPr>
        <w:t>o</w:t>
      </w:r>
      <w:r>
        <w:t xml:space="preserve">. The case of an original SEC the system behaves in exactly the same way, just with an update of the territory of </w:t>
      </w:r>
      <w:r>
        <w:rPr>
          <w:i/>
        </w:rPr>
        <w:t>A</w:t>
      </w:r>
      <w:r>
        <w:rPr>
          <w:vertAlign w:val="subscript"/>
        </w:rPr>
        <w:t xml:space="preserve">1 </w:t>
      </w:r>
      <w:r>
        <w:t xml:space="preserve">and </w:t>
      </w:r>
      <w:r>
        <w:rPr>
          <w:i/>
        </w:rPr>
        <w:t>B</w:t>
      </w:r>
      <w:r>
        <w:rPr>
          <w:vertAlign w:val="subscript"/>
        </w:rPr>
        <w:t xml:space="preserve">1 </w:t>
      </w:r>
      <w:r>
        <w:t xml:space="preserve">instead of </w:t>
      </w:r>
      <w:r>
        <w:rPr>
          <w:i/>
        </w:rPr>
        <w:t>B</w:t>
      </w:r>
      <w:r>
        <w:rPr>
          <w:vertAlign w:val="subscript"/>
        </w:rPr>
        <w:t xml:space="preserve">1 </w:t>
      </w:r>
      <w:r>
        <w:t xml:space="preserve">and </w:t>
      </w:r>
      <w:r>
        <w:rPr>
          <w:i/>
        </w:rPr>
        <w:t>B</w:t>
      </w:r>
      <w:r>
        <w:rPr>
          <w:vertAlign w:val="subscript"/>
        </w:rPr>
        <w:t>2</w:t>
      </w:r>
      <w:r>
        <w:t>.</w:t>
      </w:r>
    </w:p>
    <w:p w14:paraId="2FD1A909" w14:textId="77777777" w:rsidR="00A21FDC" w:rsidRDefault="00252176">
      <w:pPr>
        <w:spacing w:after="531"/>
        <w:ind w:left="2" w:right="163"/>
      </w:pPr>
      <w:r>
        <w:t xml:space="preserve">To summarize, the main difference between retrospective incorporation and secession is that in the latter case, the user needs to choose between two predefined options. For incorporations, this is seen as unnecessary, because the conflicting territory of </w:t>
      </w:r>
      <w:r>
        <w:rPr>
          <w:i/>
        </w:rPr>
        <w:t>A</w:t>
      </w:r>
      <w:r>
        <w:rPr>
          <w:vertAlign w:val="subscript"/>
        </w:rPr>
        <w:t xml:space="preserve">2 </w:t>
      </w:r>
      <w:r>
        <w:t xml:space="preserve">has not been manipulated by </w:t>
      </w:r>
      <w:r>
        <w:rPr>
          <w:i/>
        </w:rPr>
        <w:t>H</w:t>
      </w:r>
      <w:r>
        <w:rPr>
          <w:i/>
          <w:vertAlign w:val="subscript"/>
        </w:rPr>
        <w:t>o</w:t>
      </w:r>
      <w:r>
        <w:t>, so it can not be seen as a conscious decision of the user to keep this Area.</w:t>
      </w:r>
    </w:p>
    <w:p w14:paraId="194E80BC" w14:textId="77777777" w:rsidR="00A21FDC" w:rsidRDefault="00252176">
      <w:pPr>
        <w:spacing w:after="31"/>
        <w:ind w:left="2" w:right="163"/>
      </w:pPr>
      <w:r>
        <w:rPr>
          <w:b/>
        </w:rPr>
        <w:t xml:space="preserve">Retrospective Unification </w:t>
      </w:r>
      <w:r>
        <w:t xml:space="preserve">If a UNI is inserted in retrospective, the semantic integrity of </w:t>
      </w:r>
      <w:r>
        <w:rPr>
          <w:i/>
        </w:rPr>
        <w:t>H</w:t>
      </w:r>
      <w:r>
        <w:rPr>
          <w:i/>
          <w:vertAlign w:val="subscript"/>
        </w:rPr>
        <w:t xml:space="preserve">o </w:t>
      </w:r>
      <w:r>
        <w:t xml:space="preserve">is threatened, because in contrast to </w:t>
      </w:r>
      <w:proofErr w:type="gramStart"/>
      <w:r>
        <w:t>a</w:t>
      </w:r>
      <w:proofErr w:type="gramEnd"/>
      <w:r>
        <w:t xml:space="preserve"> INC all incoming Areas cease and unify to one completely new</w:t>
      </w:r>
    </w:p>
    <w:p w14:paraId="73AD6431" w14:textId="77777777" w:rsidR="00A21FDC" w:rsidRDefault="00252176">
      <w:pPr>
        <w:spacing w:after="525"/>
        <w:ind w:left="2" w:right="163"/>
      </w:pPr>
      <w:r>
        <w:t xml:space="preserve">Area, in this example </w:t>
      </w:r>
      <w:r>
        <w:rPr>
          <w:i/>
        </w:rPr>
        <w:t>R</w:t>
      </w:r>
      <w:r>
        <w:rPr>
          <w:vertAlign w:val="subscript"/>
        </w:rPr>
        <w:t>1</w:t>
      </w:r>
      <w:r>
        <w:t xml:space="preserve">. For each Area </w:t>
      </w:r>
      <w:r>
        <w:rPr>
          <w:i/>
        </w:rPr>
        <w:t>A</w:t>
      </w:r>
      <w:r>
        <w:rPr>
          <w:i/>
          <w:vertAlign w:val="subscript"/>
        </w:rPr>
        <w:t xml:space="preserve">i </w:t>
      </w:r>
      <w:r>
        <w:rPr>
          <w:i/>
          <w:sz w:val="31"/>
          <w:vertAlign w:val="subscript"/>
        </w:rPr>
        <w:t xml:space="preserve">∈ A </w:t>
      </w:r>
      <w:r>
        <w:t xml:space="preserve">that was unified in </w:t>
      </w:r>
      <w:r>
        <w:rPr>
          <w:i/>
        </w:rPr>
        <w:t>H</w:t>
      </w:r>
      <w:r>
        <w:rPr>
          <w:i/>
          <w:vertAlign w:val="subscript"/>
        </w:rPr>
        <w:t xml:space="preserve">r </w:t>
      </w:r>
      <w:r>
        <w:t xml:space="preserve">the system needs to find the next Hivent Operation </w:t>
      </w:r>
      <w:r>
        <w:rPr>
          <w:i/>
        </w:rPr>
        <w:t>H</w:t>
      </w:r>
      <w:r>
        <w:rPr>
          <w:i/>
          <w:vertAlign w:val="subscript"/>
        </w:rPr>
        <w:t xml:space="preserve">o </w:t>
      </w:r>
      <w:r>
        <w:t xml:space="preserve">manipulating </w:t>
      </w:r>
      <w:r>
        <w:rPr>
          <w:i/>
        </w:rPr>
        <w:t>A</w:t>
      </w:r>
      <w:r>
        <w:rPr>
          <w:i/>
          <w:vertAlign w:val="subscript"/>
        </w:rPr>
        <w:t xml:space="preserve">i </w:t>
      </w:r>
      <w:r>
        <w:t xml:space="preserve">and update it accordingly. In this example, </w:t>
      </w:r>
      <w:r>
        <w:rPr>
          <w:i/>
        </w:rPr>
        <w:t>A</w:t>
      </w:r>
      <w:r>
        <w:rPr>
          <w:vertAlign w:val="subscript"/>
        </w:rPr>
        <w:t xml:space="preserve">1 </w:t>
      </w:r>
      <w:r>
        <w:t xml:space="preserve">is examined in place of each </w:t>
      </w:r>
      <w:r>
        <w:rPr>
          <w:i/>
        </w:rPr>
        <w:t>A</w:t>
      </w:r>
      <w:r>
        <w:rPr>
          <w:i/>
          <w:vertAlign w:val="subscript"/>
        </w:rPr>
        <w:t xml:space="preserve">i </w:t>
      </w:r>
      <w:r>
        <w:rPr>
          <w:i/>
        </w:rPr>
        <w:t xml:space="preserve">∈ </w:t>
      </w:r>
      <w:r>
        <w:rPr>
          <w:i/>
          <w:sz w:val="31"/>
          <w:vertAlign w:val="subscript"/>
        </w:rPr>
        <w:t>A</w:t>
      </w:r>
      <w:r>
        <w:t xml:space="preserve">. If </w:t>
      </w:r>
      <w:r>
        <w:rPr>
          <w:i/>
        </w:rPr>
        <w:t>H</w:t>
      </w:r>
      <w:r>
        <w:rPr>
          <w:i/>
          <w:vertAlign w:val="subscript"/>
        </w:rPr>
        <w:t xml:space="preserve">o </w:t>
      </w:r>
      <w:r>
        <w:t xml:space="preserve">is a NCH, there is a conflict: the name of </w:t>
      </w:r>
      <w:r>
        <w:rPr>
          <w:i/>
        </w:rPr>
        <w:t>A</w:t>
      </w:r>
      <w:r>
        <w:rPr>
          <w:vertAlign w:val="subscript"/>
        </w:rPr>
        <w:t xml:space="preserve">1 </w:t>
      </w:r>
      <w:r>
        <w:t xml:space="preserve">can obviously not be updated anymore, because </w:t>
      </w:r>
      <w:r>
        <w:rPr>
          <w:i/>
        </w:rPr>
        <w:t xml:space="preserve">A </w:t>
      </w:r>
      <w:r>
        <w:t xml:space="preserve">does not exist anymore. The only way to resolve this conflict is to automatically delete the NCH operation. All the other four cases behave regarding spatial integrity in exactly the same way as for a retrospective incorporation – with the only difference that the Area </w:t>
      </w:r>
      <w:r>
        <w:rPr>
          <w:i/>
        </w:rPr>
        <w:t>A</w:t>
      </w:r>
      <w:r>
        <w:rPr>
          <w:vertAlign w:val="subscript"/>
        </w:rPr>
        <w:t xml:space="preserve">1 </w:t>
      </w:r>
      <w:r>
        <w:t xml:space="preserve">is replaced by </w:t>
      </w:r>
      <w:r>
        <w:rPr>
          <w:i/>
        </w:rPr>
        <w:t>R</w:t>
      </w:r>
      <w:r>
        <w:rPr>
          <w:vertAlign w:val="subscript"/>
        </w:rPr>
        <w:t xml:space="preserve">1 </w:t>
      </w:r>
      <w:r>
        <w:t>as an incoming Area in the operation. In all four cases, the territory has to be updated in the same way as for retrospective incorporation and the same conflict occurs for the original SEP operation.</w:t>
      </w:r>
    </w:p>
    <w:p w14:paraId="5DE998F8" w14:textId="77777777" w:rsidR="00A21FDC" w:rsidRDefault="00252176">
      <w:pPr>
        <w:ind w:left="2" w:right="163"/>
      </w:pPr>
      <w:r>
        <w:rPr>
          <w:b/>
        </w:rPr>
        <w:t xml:space="preserve">Retrospective Separation </w:t>
      </w:r>
      <w:r>
        <w:t xml:space="preserve">In contrast to the previous example, retrospective separations behave slightly different from secessions. </w:t>
      </w:r>
      <w:r>
        <w:rPr>
          <w:i/>
        </w:rPr>
        <w:t>H</w:t>
      </w:r>
      <w:r>
        <w:rPr>
          <w:i/>
          <w:vertAlign w:val="subscript"/>
        </w:rPr>
        <w:t xml:space="preserve">o </w:t>
      </w:r>
      <w:r>
        <w:t>has to be checked both for spatial and semantic integrity, since</w:t>
      </w:r>
    </w:p>
    <w:tbl>
      <w:tblPr>
        <w:tblStyle w:val="TableGrid"/>
        <w:tblpPr w:vertAnchor="text" w:tblpX="839" w:tblpY="624"/>
        <w:tblOverlap w:val="never"/>
        <w:tblW w:w="6659" w:type="dxa"/>
        <w:tblInd w:w="0" w:type="dxa"/>
        <w:tblCellMar>
          <w:bottom w:w="72" w:type="dxa"/>
          <w:right w:w="115" w:type="dxa"/>
        </w:tblCellMar>
        <w:tblLook w:val="04A0" w:firstRow="1" w:lastRow="0" w:firstColumn="1" w:lastColumn="0" w:noHBand="0" w:noVBand="1"/>
      </w:tblPr>
      <w:tblGrid>
        <w:gridCol w:w="1391"/>
        <w:gridCol w:w="1877"/>
        <w:gridCol w:w="1517"/>
        <w:gridCol w:w="1874"/>
      </w:tblGrid>
      <w:tr w:rsidR="00A21FDC" w14:paraId="6022D008" w14:textId="77777777">
        <w:trPr>
          <w:trHeight w:val="3254"/>
        </w:trPr>
        <w:tc>
          <w:tcPr>
            <w:tcW w:w="1420" w:type="dxa"/>
            <w:tcBorders>
              <w:top w:val="nil"/>
              <w:left w:val="nil"/>
              <w:bottom w:val="single" w:sz="3" w:space="0" w:color="646464"/>
              <w:right w:val="nil"/>
            </w:tcBorders>
            <w:vAlign w:val="bottom"/>
          </w:tcPr>
          <w:p w14:paraId="659E54F5" w14:textId="77777777" w:rsidR="00A21FDC" w:rsidRDefault="00252176">
            <w:pPr>
              <w:tabs>
                <w:tab w:val="right" w:pos="1305"/>
              </w:tabs>
              <w:spacing w:after="0" w:line="259" w:lineRule="auto"/>
              <w:ind w:left="-2" w:firstLine="0"/>
              <w:jc w:val="left"/>
            </w:pPr>
            <w:r>
              <w:rPr>
                <w:color w:val="141414"/>
                <w:sz w:val="30"/>
              </w:rPr>
              <w:lastRenderedPageBreak/>
              <w:t>H</w:t>
            </w:r>
            <w:r>
              <w:rPr>
                <w:noProof/>
                <w:sz w:val="22"/>
              </w:rPr>
              <mc:AlternateContent>
                <mc:Choice Requires="wpg">
                  <w:drawing>
                    <wp:inline distT="0" distB="0" distL="0" distR="0" wp14:anchorId="2DB4A824" wp14:editId="06A32F18">
                      <wp:extent cx="723253" cy="1297465"/>
                      <wp:effectExtent l="0" t="0" r="0" b="0"/>
                      <wp:docPr id="102981" name="Group 102981"/>
                      <wp:cNvGraphicFramePr/>
                      <a:graphic xmlns:a="http://schemas.openxmlformats.org/drawingml/2006/main">
                        <a:graphicData uri="http://schemas.microsoft.com/office/word/2010/wordprocessingGroup">
                          <wpg:wgp>
                            <wpg:cNvGrpSpPr/>
                            <wpg:grpSpPr>
                              <a:xfrm>
                                <a:off x="0" y="0"/>
                                <a:ext cx="723253" cy="1297465"/>
                                <a:chOff x="0" y="0"/>
                                <a:chExt cx="723253" cy="1297465"/>
                              </a:xfrm>
                            </wpg:grpSpPr>
                            <wps:wsp>
                              <wps:cNvPr id="9802" name="Shape 9802"/>
                              <wps:cNvSpPr/>
                              <wps:spPr>
                                <a:xfrm>
                                  <a:off x="242710"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9803" name="Rectangle 9803"/>
                              <wps:cNvSpPr/>
                              <wps:spPr>
                                <a:xfrm>
                                  <a:off x="342775" y="850188"/>
                                  <a:ext cx="82575" cy="187008"/>
                                </a:xfrm>
                                <a:prstGeom prst="rect">
                                  <a:avLst/>
                                </a:prstGeom>
                                <a:ln>
                                  <a:noFill/>
                                </a:ln>
                              </wps:spPr>
                              <wps:txbx>
                                <w:txbxContent>
                                  <w:p w14:paraId="2FEF6271"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804" name="Rectangle 9804"/>
                              <wps:cNvSpPr/>
                              <wps:spPr>
                                <a:xfrm>
                                  <a:off x="404907" y="922937"/>
                                  <a:ext cx="33067" cy="96754"/>
                                </a:xfrm>
                                <a:prstGeom prst="rect">
                                  <a:avLst/>
                                </a:prstGeom>
                                <a:ln>
                                  <a:noFill/>
                                </a:ln>
                              </wps:spPr>
                              <wps:txbx>
                                <w:txbxContent>
                                  <w:p w14:paraId="5C635D7B"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79" name="Shape 134179"/>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80" name="Shape 134180"/>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81" name="Shape 134181"/>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873" name="Rectangle 9873"/>
                              <wps:cNvSpPr/>
                              <wps:spPr>
                                <a:xfrm>
                                  <a:off x="558907" y="46069"/>
                                  <a:ext cx="85259" cy="187008"/>
                                </a:xfrm>
                                <a:prstGeom prst="rect">
                                  <a:avLst/>
                                </a:prstGeom>
                                <a:ln>
                                  <a:noFill/>
                                </a:ln>
                              </wps:spPr>
                              <wps:txbx>
                                <w:txbxContent>
                                  <w:p w14:paraId="67645F1A"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74" name="Rectangle 9874"/>
                              <wps:cNvSpPr/>
                              <wps:spPr>
                                <a:xfrm>
                                  <a:off x="623104" y="118818"/>
                                  <a:ext cx="33067" cy="96754"/>
                                </a:xfrm>
                                <a:prstGeom prst="rect">
                                  <a:avLst/>
                                </a:prstGeom>
                                <a:ln>
                                  <a:noFill/>
                                </a:ln>
                              </wps:spPr>
                              <wps:txbx>
                                <w:txbxContent>
                                  <w:p w14:paraId="18E294E1"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875" name="Rectangle 9875"/>
                              <wps:cNvSpPr/>
                              <wps:spPr>
                                <a:xfrm>
                                  <a:off x="557353" y="286519"/>
                                  <a:ext cx="85259" cy="187008"/>
                                </a:xfrm>
                                <a:prstGeom prst="rect">
                                  <a:avLst/>
                                </a:prstGeom>
                                <a:ln>
                                  <a:noFill/>
                                </a:ln>
                              </wps:spPr>
                              <wps:txbx>
                                <w:txbxContent>
                                  <w:p w14:paraId="1DE6CCA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76" name="Rectangle 9876"/>
                              <wps:cNvSpPr/>
                              <wps:spPr>
                                <a:xfrm>
                                  <a:off x="621550" y="359269"/>
                                  <a:ext cx="33067" cy="96754"/>
                                </a:xfrm>
                                <a:prstGeom prst="rect">
                                  <a:avLst/>
                                </a:prstGeom>
                                <a:ln>
                                  <a:noFill/>
                                </a:ln>
                              </wps:spPr>
                              <wps:txbx>
                                <w:txbxContent>
                                  <w:p w14:paraId="3F616225"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877" name="Rectangle 9877"/>
                              <wps:cNvSpPr/>
                              <wps:spPr>
                                <a:xfrm>
                                  <a:off x="317552" y="166379"/>
                                  <a:ext cx="85259" cy="187007"/>
                                </a:xfrm>
                                <a:prstGeom prst="rect">
                                  <a:avLst/>
                                </a:prstGeom>
                                <a:ln>
                                  <a:noFill/>
                                </a:ln>
                              </wps:spPr>
                              <wps:txbx>
                                <w:txbxContent>
                                  <w:p w14:paraId="72BC7D0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78" name="Rectangle 9878"/>
                              <wps:cNvSpPr/>
                              <wps:spPr>
                                <a:xfrm>
                                  <a:off x="381750" y="239127"/>
                                  <a:ext cx="33067" cy="96754"/>
                                </a:xfrm>
                                <a:prstGeom prst="rect">
                                  <a:avLst/>
                                </a:prstGeom>
                                <a:ln>
                                  <a:noFill/>
                                </a:ln>
                              </wps:spPr>
                              <wps:txbx>
                                <w:txbxContent>
                                  <w:p w14:paraId="721CDAEB"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881" name="Rectangle 9881"/>
                              <wps:cNvSpPr/>
                              <wps:spPr>
                                <a:xfrm>
                                  <a:off x="253158" y="507002"/>
                                  <a:ext cx="68280" cy="149446"/>
                                </a:xfrm>
                                <a:prstGeom prst="rect">
                                  <a:avLst/>
                                </a:prstGeom>
                                <a:ln>
                                  <a:noFill/>
                                </a:ln>
                              </wps:spPr>
                              <wps:txbx>
                                <w:txbxContent>
                                  <w:p w14:paraId="2CB53D65"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882" name="Rectangle 9882"/>
                              <wps:cNvSpPr/>
                              <wps:spPr>
                                <a:xfrm>
                                  <a:off x="304571" y="534324"/>
                                  <a:ext cx="44276" cy="129276"/>
                                </a:xfrm>
                                <a:prstGeom prst="rect">
                                  <a:avLst/>
                                </a:prstGeom>
                                <a:ln>
                                  <a:noFill/>
                                </a:ln>
                              </wps:spPr>
                              <wps:txbx>
                                <w:txbxContent>
                                  <w:p w14:paraId="02AB7664"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9884" name="Rectangle 9884"/>
                              <wps:cNvSpPr/>
                              <wps:spPr>
                                <a:xfrm>
                                  <a:off x="48624" y="314470"/>
                                  <a:ext cx="65140" cy="1100071"/>
                                </a:xfrm>
                                <a:prstGeom prst="rect">
                                  <a:avLst/>
                                </a:prstGeom>
                                <a:ln>
                                  <a:noFill/>
                                </a:ln>
                              </wps:spPr>
                              <wps:txbx>
                                <w:txbxContent>
                                  <w:p w14:paraId="47A75862"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887" name="Shape 9887"/>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888" name="Shape 9888"/>
                              <wps:cNvSpPr/>
                              <wps:spPr>
                                <a:xfrm>
                                  <a:off x="121545" y="994409"/>
                                  <a:ext cx="80575" cy="122946"/>
                                </a:xfrm>
                                <a:custGeom>
                                  <a:avLst/>
                                  <a:gdLst/>
                                  <a:ahLst/>
                                  <a:cxnLst/>
                                  <a:rect l="0" t="0" r="0" b="0"/>
                                  <a:pathLst>
                                    <a:path w="80575" h="122946">
                                      <a:moveTo>
                                        <a:pt x="80575" y="0"/>
                                      </a:moveTo>
                                      <a:lnTo>
                                        <a:pt x="77106" y="122946"/>
                                      </a:lnTo>
                                      <a:lnTo>
                                        <a:pt x="0" y="26929"/>
                                      </a:lnTo>
                                      <a:cubicBezTo>
                                        <a:pt x="30082" y="36218"/>
                                        <a:pt x="62651" y="25438"/>
                                        <a:pt x="80575"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82" name="Shape 134182"/>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895" name="Rectangle 9895"/>
                              <wps:cNvSpPr/>
                              <wps:spPr>
                                <a:xfrm>
                                  <a:off x="558251" y="1089625"/>
                                  <a:ext cx="85259" cy="187007"/>
                                </a:xfrm>
                                <a:prstGeom prst="rect">
                                  <a:avLst/>
                                </a:prstGeom>
                                <a:ln>
                                  <a:noFill/>
                                </a:ln>
                              </wps:spPr>
                              <wps:txbx>
                                <w:txbxContent>
                                  <w:p w14:paraId="007A059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96" name="Rectangle 9896"/>
                              <wps:cNvSpPr/>
                              <wps:spPr>
                                <a:xfrm>
                                  <a:off x="622448" y="1162373"/>
                                  <a:ext cx="33067" cy="96754"/>
                                </a:xfrm>
                                <a:prstGeom prst="rect">
                                  <a:avLst/>
                                </a:prstGeom>
                                <a:ln>
                                  <a:noFill/>
                                </a:ln>
                              </wps:spPr>
                              <wps:txbx>
                                <w:txbxContent>
                                  <w:p w14:paraId="6C8BB2FD"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899" name="Shape 9899"/>
                              <wps:cNvSpPr/>
                              <wps:spPr>
                                <a:xfrm>
                                  <a:off x="464721" y="630760"/>
                                  <a:ext cx="36233" cy="36233"/>
                                </a:xfrm>
                                <a:custGeom>
                                  <a:avLst/>
                                  <a:gdLst/>
                                  <a:ahLst/>
                                  <a:cxnLst/>
                                  <a:rect l="0" t="0" r="0" b="0"/>
                                  <a:pathLst>
                                    <a:path w="36233" h="36233">
                                      <a:moveTo>
                                        <a:pt x="18117" y="0"/>
                                      </a:moveTo>
                                      <a:cubicBezTo>
                                        <a:pt x="28160" y="0"/>
                                        <a:pt x="36233" y="8121"/>
                                        <a:pt x="36233" y="18117"/>
                                      </a:cubicBezTo>
                                      <a:cubicBezTo>
                                        <a:pt x="36233" y="28112"/>
                                        <a:pt x="28160" y="36233"/>
                                        <a:pt x="18117" y="36233"/>
                                      </a:cubicBezTo>
                                      <a:cubicBezTo>
                                        <a:pt x="8121" y="36233"/>
                                        <a:pt x="0" y="28112"/>
                                        <a:pt x="0" y="18117"/>
                                      </a:cubicBezTo>
                                      <a:cubicBezTo>
                                        <a:pt x="0" y="8121"/>
                                        <a:pt x="8121"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9900" name="Shape 9900"/>
                              <wps:cNvSpPr/>
                              <wps:spPr>
                                <a:xfrm>
                                  <a:off x="386825" y="576651"/>
                                  <a:ext cx="95544" cy="0"/>
                                </a:xfrm>
                                <a:custGeom>
                                  <a:avLst/>
                                  <a:gdLst/>
                                  <a:ahLst/>
                                  <a:cxnLst/>
                                  <a:rect l="0" t="0" r="0" b="0"/>
                                  <a:pathLst>
                                    <a:path w="95544">
                                      <a:moveTo>
                                        <a:pt x="95544"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01" name="Shape 9901"/>
                              <wps:cNvSpPr/>
                              <wps:spPr>
                                <a:xfrm>
                                  <a:off x="386825" y="576651"/>
                                  <a:ext cx="96108" cy="144163"/>
                                </a:xfrm>
                                <a:custGeom>
                                  <a:avLst/>
                                  <a:gdLst/>
                                  <a:ahLst/>
                                  <a:cxnLst/>
                                  <a:rect l="0" t="0" r="0" b="0"/>
                                  <a:pathLst>
                                    <a:path w="96108" h="144163">
                                      <a:moveTo>
                                        <a:pt x="95544" y="0"/>
                                      </a:moveTo>
                                      <a:lnTo>
                                        <a:pt x="96108" y="144163"/>
                                      </a:lnTo>
                                      <a:lnTo>
                                        <a:pt x="0" y="1441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02" name="Rectangle 9902"/>
                              <wps:cNvSpPr/>
                              <wps:spPr>
                                <a:xfrm>
                                  <a:off x="254235" y="651415"/>
                                  <a:ext cx="68280" cy="149446"/>
                                </a:xfrm>
                                <a:prstGeom prst="rect">
                                  <a:avLst/>
                                </a:prstGeom>
                                <a:ln>
                                  <a:noFill/>
                                </a:ln>
                              </wps:spPr>
                              <wps:txbx>
                                <w:txbxContent>
                                  <w:p w14:paraId="33A1A2A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03" name="Rectangle 9903"/>
                              <wps:cNvSpPr/>
                              <wps:spPr>
                                <a:xfrm>
                                  <a:off x="305648" y="678738"/>
                                  <a:ext cx="44276" cy="129276"/>
                                </a:xfrm>
                                <a:prstGeom prst="rect">
                                  <a:avLst/>
                                </a:prstGeom>
                                <a:ln>
                                  <a:noFill/>
                                </a:ln>
                              </wps:spPr>
                              <wps:txbx>
                                <w:txbxContent>
                                  <w:p w14:paraId="60636C1D"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053" name="Shape 10053"/>
                              <wps:cNvSpPr/>
                              <wps:spPr>
                                <a:xfrm>
                                  <a:off x="482369" y="648877"/>
                                  <a:ext cx="95592" cy="0"/>
                                </a:xfrm>
                                <a:custGeom>
                                  <a:avLst/>
                                  <a:gdLst/>
                                  <a:ahLst/>
                                  <a:cxnLst/>
                                  <a:rect l="0" t="0" r="0" b="0"/>
                                  <a:pathLst>
                                    <a:path w="95592">
                                      <a:moveTo>
                                        <a:pt x="95592"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2DB4A824" id="Group 102981" o:spid="_x0000_s2243"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">
                      <v:shape id="Shape 9802" o:spid="_x0000_s2244" style="position:absolute;left:2427;top:8169;width:4805;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idMUA&#10;AADdAAAADwAAAGRycy9kb3ducmV2LnhtbESPQWsCMRSE74X+h/AKvdVkpYi7GqVYhJ4qrlLo7bl5&#10;Zhc3L8sm6vrvjVDocZiZb5j5cnCtuFAfGs8aspECQVx507DVsN+t36YgQkQ22HomDTcKsFw8P82x&#10;MP7KW7qU0YoE4VCghjrGrpAyVDU5DCPfESfv6HuHMcneStPjNcFdK8dKTaTDhtNCjR2taqpO5dkl&#10;yubT7m7fvyt1KCf84/Ls3eaZ1q8vw8cMRKQh/of/2l9GQz5VY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SJ0xQAAAN0AAAAPAAAAAAAAAAAAAAAAAJgCAABkcnMv&#10;ZG93bnJldi54bWxQSwUGAAAAAAQABAD1AAAAigMAAAAA&#10;" path="m,l480543,r,240271l240271,240271r,240272l,480543,,xe" fillcolor="#dcdcdc" strokecolor="#141414" strokeweight=".1335mm">
                        <v:stroke miterlimit="1" joinstyle="miter" endcap="round"/>
                        <v:path arrowok="t" textboxrect="0,0,480543,480543"/>
                      </v:shape>
                      <v:rect id="Rectangle 9803" o:spid="_x0000_s2245" style="position:absolute;left:3427;top:8501;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kAs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kAsYAAADdAAAADwAAAAAAAAAAAAAAAACYAgAAZHJz&#10;L2Rvd25yZXYueG1sUEsFBgAAAAAEAAQA9QAAAIsDAAAAAA==&#10;" filled="f" stroked="f">
                        <v:textbox inset="0,0,0,0">
                          <w:txbxContent>
                            <w:p w14:paraId="2FEF6271" w14:textId="77777777" w:rsidR="006E2FA2" w:rsidRDefault="006E2FA2">
                              <w:pPr>
                                <w:spacing w:after="160" w:line="259" w:lineRule="auto"/>
                                <w:ind w:left="0" w:firstLine="0"/>
                                <w:jc w:val="left"/>
                              </w:pPr>
                              <w:r>
                                <w:rPr>
                                  <w:color w:val="141414"/>
                                  <w:w w:val="121"/>
                                  <w:sz w:val="15"/>
                                </w:rPr>
                                <w:t>R</w:t>
                              </w:r>
                            </w:p>
                          </w:txbxContent>
                        </v:textbox>
                      </v:rect>
                      <v:rect id="Rectangle 9804" o:spid="_x0000_s2246" style="position:absolute;left:4049;top:9229;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8ds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J8dsYAAADdAAAADwAAAAAAAAAAAAAAAACYAgAAZHJz&#10;L2Rvd25yZXYueG1sUEsFBgAAAAAEAAQA9QAAAIsDAAAAAA==&#10;" filled="f" stroked="f">
                        <v:textbox inset="0,0,0,0">
                          <w:txbxContent>
                            <w:p w14:paraId="5C635D7B"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79" o:spid="_x0000_s2247"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4em8UA&#10;AADfAAAADwAAAGRycy9kb3ducmV2LnhtbERPTWvCQBC9F/oflil4KbqxlbRGN1KqRdub2ou3ITsm&#10;abKzIbua+O9dQejx8b7ni97U4kytKy0rGI8iEMSZ1SXnCn73X8N3EM4ja6wtk4ILOVikjw9zTLTt&#10;eEvnnc9FCGGXoILC+yaR0mUFGXQj2xAH7mhbgz7ANpe6xS6Em1q+RFEsDZYcGgps6LOgrNqdjIIY&#10;bYmXrv6bHJY/1XNM0fZ7vVJq8NR/zEB46v2/+O7e6DD/dTJ+m8LtTwAg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h6bxQAAAN8AAAAPAAAAAAAAAAAAAAAAAJgCAABkcnMv&#10;ZG93bnJldi54bWxQSwUGAAAAAAQABAD1AAAAigMAAAAA&#10;" path="m,l240271,r,480543l,480543,,e" fillcolor="#dcdcdc" strokecolor="#141414" strokeweight=".1335mm">
                        <v:stroke endcap="round"/>
                        <v:path arrowok="t" textboxrect="0,0,240271,480543"/>
                      </v:shape>
                      <v:shape id="Shape 134180" o:spid="_x0000_s2248"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0ecMA&#10;AADfAAAADwAAAGRycy9kb3ducmV2LnhtbERPzWoCMRC+F3yHMEIvS02spdjVKKWl2FNLrQ8wbMbN&#10;4maybKK7vr1zKPT48f2vt2No1YX61ES2MJ8ZUMRVdA3XFg6/Hw9LUCkjO2wjk4UrJdhuJndrLF0c&#10;+Icu+1wrCeFUogWfc1dqnSpPAdMsdsTCHWMfMAvsa+16HCQ8tPrRmGcdsGFp8NjRm6fqtD8HC2b3&#10;3pxfvr8OwZ8GKgraYWEW1t5Px9cVqExj/hf/uT+dzF88zZfyQP4IAL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d0ecMAAADfAAAADwAAAAAAAAAAAAAAAACYAgAAZHJzL2Rv&#10;d25yZXYueG1sUEsFBgAAAAAEAAQA9QAAAIgDAAAAAA==&#10;" path="m,l240271,r,240271l,240271,,e" fillcolor="#dcdcdc" strokecolor="#141414" strokeweight=".1335mm">
                        <v:stroke endcap="round"/>
                        <v:path arrowok="t" textboxrect="0,0,240271,240271"/>
                      </v:shape>
                      <v:shape id="Shape 134181" o:spid="_x0000_s2249"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R4sIA&#10;AADfAAAADwAAAGRycy9kb3ducmV2LnhtbERP3WrCMBS+H+wdwhl4U2ZSHUM7o4wN0avJnA9waI5N&#10;sTkpTbT17Y0g7PLj+1+sBteIC3Wh9qwhHysQxKU3NVcaDn/r1xmIEJENNp5Jw5UCrJbPTwssjO/5&#10;ly77WIkUwqFADTbGtpAylJYchrFviRN39J3DmGBXSdNhn8JdIydKvUuHNacGiy19WSpP+7PToDbf&#10;9Xm++zk4e+opy2iDmZpqPXoZPj9ARBriv/jh3po0f/qWz3K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i9HiwgAAAN8AAAAPAAAAAAAAAAAAAAAAAJgCAABkcnMvZG93&#10;bnJldi54bWxQSwUGAAAAAAQABAD1AAAAhwMAAAAA&#10;" path="m,l240271,r,240271l,240271,,e" fillcolor="#dcdcdc" strokecolor="#141414" strokeweight=".1335mm">
                        <v:stroke endcap="round"/>
                        <v:path arrowok="t" textboxrect="0,0,240271,240271"/>
                      </v:shape>
                      <v:rect id="Rectangle 9873" o:spid="_x0000_s2250"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2Xf8YA&#10;AADdAAAADwAAAGRycy9kb3ducmV2LnhtbESPT2vCQBTE70K/w/IK3nTTC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2Xf8YAAADdAAAADwAAAAAAAAAAAAAAAACYAgAAZHJz&#10;L2Rvd25yZXYueG1sUEsFBgAAAAAEAAQA9QAAAIsDAAAAAA==&#10;" filled="f" stroked="f">
                        <v:textbox inset="0,0,0,0">
                          <w:txbxContent>
                            <w:p w14:paraId="67645F1A" w14:textId="77777777" w:rsidR="006E2FA2" w:rsidRDefault="006E2FA2">
                              <w:pPr>
                                <w:spacing w:after="160" w:line="259" w:lineRule="auto"/>
                                <w:ind w:left="0" w:firstLine="0"/>
                                <w:jc w:val="left"/>
                              </w:pPr>
                              <w:r>
                                <w:rPr>
                                  <w:color w:val="141414"/>
                                  <w:w w:val="118"/>
                                  <w:sz w:val="15"/>
                                </w:rPr>
                                <w:t>A</w:t>
                              </w:r>
                            </w:p>
                          </w:txbxContent>
                        </v:textbox>
                      </v:rect>
                      <v:rect id="Rectangle 9874" o:spid="_x0000_s2251"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PC8YA&#10;AADdAAAADwAAAGRycy9kb3ducmV2LnhtbESPT2vCQBTE70K/w/IK3nTTI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QPC8YAAADdAAAADwAAAAAAAAAAAAAAAACYAgAAZHJz&#10;L2Rvd25yZXYueG1sUEsFBgAAAAAEAAQA9QAAAIsDAAAAAA==&#10;" filled="f" stroked="f">
                        <v:textbox inset="0,0,0,0">
                          <w:txbxContent>
                            <w:p w14:paraId="18E294E1"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875" o:spid="_x0000_s2252"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qkMYA&#10;AADdAAAADwAAAGRycy9kb3ducmV2LnhtbESPT2vCQBTE70K/w/IK3nTTgpqkriJV0aN/Cra3R/Y1&#10;Cc2+DdnVRD+9Kwg9DjPzG2Y670wlLtS40rKCt2EEgjizuuRcwddxPYhBOI+ssbJMCq7kYD576U0x&#10;1bblPV0OPhcBwi5FBYX3dSqlywoy6Ia2Jg7er20M+iCbXOoG2wA3lXyPorE0WHJYKLCmz4Kyv8PZ&#10;KNjE9eJ7a29tXq1+NqfdKVkeE69U/7VbfIDw1Pn/8LO91QqSe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iqkMYAAADdAAAADwAAAAAAAAAAAAAAAACYAgAAZHJz&#10;L2Rvd25yZXYueG1sUEsFBgAAAAAEAAQA9QAAAIsDAAAAAA==&#10;" filled="f" stroked="f">
                        <v:textbox inset="0,0,0,0">
                          <w:txbxContent>
                            <w:p w14:paraId="1DE6CCAB" w14:textId="77777777" w:rsidR="006E2FA2" w:rsidRDefault="006E2FA2">
                              <w:pPr>
                                <w:spacing w:after="160" w:line="259" w:lineRule="auto"/>
                                <w:ind w:left="0" w:firstLine="0"/>
                                <w:jc w:val="left"/>
                              </w:pPr>
                              <w:r>
                                <w:rPr>
                                  <w:color w:val="141414"/>
                                  <w:w w:val="118"/>
                                  <w:sz w:val="15"/>
                                </w:rPr>
                                <w:t>A</w:t>
                              </w:r>
                            </w:p>
                          </w:txbxContent>
                        </v:textbox>
                      </v:rect>
                      <v:rect id="Rectangle 9876" o:spid="_x0000_s2253"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058UA&#10;AADdAAAADwAAAGRycy9kb3ducmV2LnhtbESPQWvCQBSE70L/w/IK3nRTDzaJriKtokergnp7ZJ9J&#10;aPZtyK4m9te7BcHjMDPfMNN5Zypxo8aVlhV8DCMQxJnVJecKDvvVIAbhPLLGyjIpuJOD+eytN8VU&#10;25Z/6LbzuQgQdikqKLyvUyldVpBBN7Q1cfAutjHog2xyqRtsA9xUchRFY2mw5LBQYE1fBWW/u6tR&#10;sI7rxWlj/9q8Wp7Xx+0x+d4nXqn+e7eYgPDU+Vf42d5oBUn8OY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jTnxQAAAN0AAAAPAAAAAAAAAAAAAAAAAJgCAABkcnMv&#10;ZG93bnJldi54bWxQSwUGAAAAAAQABAD1AAAAigMAAAAA&#10;" filled="f" stroked="f">
                        <v:textbox inset="0,0,0,0">
                          <w:txbxContent>
                            <w:p w14:paraId="3F616225"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877" o:spid="_x0000_s2254"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RfMYA&#10;AADdAAAADwAAAGRycy9kb3ducmV2LnhtbESPzWvCQBTE74L/w/KE3nSjh5qkriJ+oMf6Aba3R/Y1&#10;CWbfhuxq0v71XUHwOMzMb5jZojOVuFPjSssKxqMIBHFmdcm5gvNpO4xBOI+ssbJMCn7JwWLe780w&#10;1bblA92PPhcBwi5FBYX3dSqlywoy6Ea2Jg7ej20M+iCbXOoG2wA3lZxE0bs0WHJYKLCmVUHZ9Xgz&#10;CnZxvfza2782rzbfu8vnJVmfEq/U26BbfoDw1PlX+NneawVJPJ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aRfMYAAADdAAAADwAAAAAAAAAAAAAAAACYAgAAZHJz&#10;L2Rvd25yZXYueG1sUEsFBgAAAAAEAAQA9QAAAIsDAAAAAA==&#10;" filled="f" stroked="f">
                        <v:textbox inset="0,0,0,0">
                          <w:txbxContent>
                            <w:p w14:paraId="72BC7D04" w14:textId="77777777" w:rsidR="006E2FA2" w:rsidRDefault="006E2FA2">
                              <w:pPr>
                                <w:spacing w:after="160" w:line="259" w:lineRule="auto"/>
                                <w:ind w:left="0" w:firstLine="0"/>
                                <w:jc w:val="left"/>
                              </w:pPr>
                              <w:r>
                                <w:rPr>
                                  <w:color w:val="141414"/>
                                  <w:w w:val="118"/>
                                  <w:sz w:val="15"/>
                                </w:rPr>
                                <w:t>A</w:t>
                              </w:r>
                            </w:p>
                          </w:txbxContent>
                        </v:textbox>
                      </v:rect>
                      <v:rect id="Rectangle 9878" o:spid="_x0000_s2255"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DsMA&#10;AADdAAAADwAAAGRycy9kb3ducmV2LnhtbERPy4rCMBTdC/5DuMLsNHUWTluNIo6iy/EB6u7SXNti&#10;c1OaaDvz9ZOF4PJw3rNFZyrxpMaVlhWMRxEI4szqknMFp+NmGINwHlljZZkU/JKDxbzfm2Gqbct7&#10;eh58LkIIuxQVFN7XqZQuK8igG9maOHA32xj0ATa51A22IdxU8jOKJtJgyaGhwJpWBWX3w8Mo2Mb1&#10;8rKzf21era/b8885+T4mXqmPQbecgvDU+bf45d5pBUn8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DsMAAADdAAAADwAAAAAAAAAAAAAAAACYAgAAZHJzL2Rv&#10;d25yZXYueG1sUEsFBgAAAAAEAAQA9QAAAIgDAAAAAA==&#10;" filled="f" stroked="f">
                        <v:textbox inset="0,0,0,0">
                          <w:txbxContent>
                            <w:p w14:paraId="721CDAEB"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881" o:spid="_x0000_s2256" style="position:absolute;left:2531;top:5070;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ctMUA&#10;AADdAAAADwAAAGRycy9kb3ducmV2LnhtbESPT4vCMBTE78J+h/AWvGmqB2m7RhF3RY/rH3C9PZpn&#10;W2xeShNt3U9vBMHjMDO/YabzzlTiRo0rLSsYDSMQxJnVJecKDvvVIAbhPLLGyjIpuJOD+eyjN8VU&#10;25a3dNv5XAQIuxQVFN7XqZQuK8igG9qaOHhn2xj0QTa51A22AW4qOY6iiTRYclgosKZlQdlldzUK&#10;1nG9+NvY/zavfk7r4+8x+d4nXqn+Z7f4AuGp8+/wq73RCpI4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ty0xQAAAN0AAAAPAAAAAAAAAAAAAAAAAJgCAABkcnMv&#10;ZG93bnJldi54bWxQSwUGAAAAAAQABAD1AAAAigMAAAAA&#10;" filled="f" stroked="f">
                        <v:textbox inset="0,0,0,0">
                          <w:txbxContent>
                            <w:p w14:paraId="2CB53D65" w14:textId="77777777" w:rsidR="006E2FA2" w:rsidRDefault="006E2FA2">
                              <w:pPr>
                                <w:spacing w:after="160" w:line="259" w:lineRule="auto"/>
                                <w:ind w:left="0" w:firstLine="0"/>
                                <w:jc w:val="left"/>
                              </w:pPr>
                              <w:r>
                                <w:rPr>
                                  <w:color w:val="141414"/>
                                  <w:w w:val="118"/>
                                  <w:sz w:val="12"/>
                                </w:rPr>
                                <w:t>A</w:t>
                              </w:r>
                            </w:p>
                          </w:txbxContent>
                        </v:textbox>
                      </v:rect>
                      <v:rect id="Rectangle 9882" o:spid="_x0000_s2257" style="position:absolute;left:3045;top:534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Cw8YA&#10;AADdAAAADwAAAGRycy9kb3ducmV2LnhtbESPQWvCQBSE7wX/w/IEb3VjDpJEV5HaEo9tUtDeHtnX&#10;JDT7NmRXE/vru4VCj8PMfMNs95PpxI0G11pWsFpGIIgrq1uuFbyXL48JCOeRNXaWScGdHOx3s4ct&#10;ZtqO/Ea3wtciQNhlqKDxvs+kdFVDBt3S9sTB+7SDQR/kUEs94BjgppNxFK2lwZbDQoM9PTVUfRVX&#10;oyBP+sPlZL/Hunv+yM+v5/RYpl6pxXw6bEB4mvx/+K990grSJ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RCw8YAAADdAAAADwAAAAAAAAAAAAAAAACYAgAAZHJz&#10;L2Rvd25yZXYueG1sUEsFBgAAAAAEAAQA9QAAAIsDAAAAAA==&#10;" filled="f" stroked="f">
                        <v:textbox inset="0,0,0,0">
                          <w:txbxContent>
                            <w:p w14:paraId="02AB7664" w14:textId="77777777" w:rsidR="006E2FA2" w:rsidRDefault="006E2FA2">
                              <w:pPr>
                                <w:spacing w:after="160" w:line="259" w:lineRule="auto"/>
                                <w:ind w:left="0" w:firstLine="0"/>
                                <w:jc w:val="left"/>
                              </w:pPr>
                              <w:r>
                                <w:rPr>
                                  <w:color w:val="141414"/>
                                  <w:w w:val="99"/>
                                  <w:sz w:val="10"/>
                                </w:rPr>
                                <w:t>1</w:t>
                              </w:r>
                            </w:p>
                          </w:txbxContent>
                        </v:textbox>
                      </v:rect>
                      <v:rect id="Rectangle 9884" o:spid="_x0000_s2258"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LMYA&#10;AADdAAAADwAAAGRycy9kb3ducmV2LnhtbESPT2vCQBTE74LfYXmCN90oUpLoKuIf9Gi1YL09sq9J&#10;aPZtyK4m9tO7hUKPw8z8hlmsOlOJBzWutKxgMo5AEGdWl5wr+LjsRzEI55E1VpZJwZMcrJb93gJT&#10;bVt+p8fZ5yJA2KWooPC+TqV0WUEG3djWxMH7so1BH2STS91gG+CmktMoepMGSw4LBda0KSj7Pt+N&#10;gkNcrz+P9qfNq93tcD1dk+0l8UoNB916DsJT5//Df+2jVpDE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F/LMYAAADdAAAADwAAAAAAAAAAAAAAAACYAgAAZHJz&#10;L2Rvd25yZXYueG1sUEsFBgAAAAAEAAQA9QAAAIsDAAAAAA==&#10;" filled="f" stroked="f">
                        <v:textbox inset="0,0,0,0">
                          <w:txbxContent>
                            <w:p w14:paraId="47A75862"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887" o:spid="_x0000_s2259"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wJcYA&#10;AADdAAAADwAAAGRycy9kb3ducmV2LnhtbESPQWsCMRSE74L/ITyht5rVgm5Xo4jQKgWRblt6fWye&#10;m8XNy5JE3f77plDwOMzMN8xy3dtWXMmHxrGCyTgDQVw53XCt4PPj5TEHESKyxtYxKfihAOvVcLDE&#10;Qrsbv9O1jLVIEA4FKjAxdoWUoTJkMYxdR5y8k/MWY5K+ltrjLcFtK6dZNpMWG04LBjvaGqrO5cUq&#10;OBwm22ncbY789fYUvs/G96/dXKmHUb9ZgIjUx3v4v73XCp7zfA5/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lwJcYAAADdAAAADwAAAAAAAAAAAAAAAACYAgAAZHJz&#10;L2Rvd25yZXYueG1sUEsFBgAAAAAEAAQA9QAAAIsDAAAAAA==&#10;" path="m194608,v,,-194608,283544,,864977e" filled="f" strokecolor="#505050" strokeweight="0">
                        <v:stroke miterlimit="1" joinstyle="miter" endcap="round"/>
                        <v:path arrowok="t" textboxrect="0,0,194608,864977"/>
                      </v:shape>
                      <v:shape id="Shape 9888" o:spid="_x0000_s2260" style="position:absolute;left:1215;top:9944;width:806;height:1229;visibility:visible;mso-wrap-style:square;v-text-anchor:top" coordsize="80575,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IAqsEA&#10;AADdAAAADwAAAGRycy9kb3ducmV2LnhtbERPTYvCMBC9C/sfwix401QPS63GUoSVsgfB6sXb0My2&#10;XZtJSbJa/705CB4f73uTj6YXN3K+s6xgMU9AENdWd9woOJ++ZykIH5A19pZJwYM85NuPyQYzbe98&#10;pFsVGhFD2GeooA1hyKT0dUsG/dwOxJH7tc5giNA1Uju8x3DTy2WSfEmDHceGFgfatVRfq3+jIOHD&#10;46+sFpdlg+6HLoUp9+VeqennWKxBBBrDW/xyl1rBKk3j3PgmPgG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CAKrBAAAA3QAAAA8AAAAAAAAAAAAAAAAAmAIAAGRycy9kb3du&#10;cmV2LnhtbFBLBQYAAAAABAAEAPUAAACGAwAAAAA=&#10;" path="m80575,l77106,122946,,26929c30082,36218,62651,25438,80575,xe" fillcolor="#505050" strokecolor="#505050" strokeweight=".05825mm">
                        <v:path arrowok="t" textboxrect="0,0,80575,122946"/>
                      </v:shape>
                      <v:shape id="Shape 134182" o:spid="_x0000_s2261"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PlcIA&#10;AADfAAAADwAAAGRycy9kb3ducmV2LnhtbERP3WrCMBS+H/gO4Qi7KZqoQ7QzijhErzamPsChOWuK&#10;zUlpoq1vvwyEXX58/6tN72pxpzZUnjVMxgoEceFNxaWGy3k/WoAIEdlg7Zk0PCjAZj14WWFufMff&#10;dD/FUqQQDjlqsDE2uZShsOQwjH1DnLgf3zqMCbalNC12KdzVcqrUXDqsODVYbGhnqbiebk6DOnxU&#10;t+XX58XZa0dZRgfM1Ezr12G/fQcRqY//4qf7aNL82dtkMYW/Pwm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U+VwgAAAN8AAAAPAAAAAAAAAAAAAAAAAJgCAABkcnMvZG93&#10;bnJldi54bWxQSwUGAAAAAAQABAD1AAAAhwMAAAAA&#10;" path="m,l240271,r,240271l,240271,,e" fillcolor="#dcdcdc" strokecolor="#141414" strokeweight=".1335mm">
                        <v:stroke endcap="round"/>
                        <v:path arrowok="t" textboxrect="0,0,240271,240271"/>
                      </v:shape>
                      <v:rect id="Rectangle 9895" o:spid="_x0000_s2262"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RMas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RMasYAAADdAAAADwAAAAAAAAAAAAAAAACYAgAAZHJz&#10;L2Rvd25yZXYueG1sUEsFBgAAAAAEAAQA9QAAAIsDAAAAAA==&#10;" filled="f" stroked="f">
                        <v:textbox inset="0,0,0,0">
                          <w:txbxContent>
                            <w:p w14:paraId="007A0598" w14:textId="77777777" w:rsidR="006E2FA2" w:rsidRDefault="006E2FA2">
                              <w:pPr>
                                <w:spacing w:after="160" w:line="259" w:lineRule="auto"/>
                                <w:ind w:left="0" w:firstLine="0"/>
                                <w:jc w:val="left"/>
                              </w:pPr>
                              <w:r>
                                <w:rPr>
                                  <w:color w:val="141414"/>
                                  <w:w w:val="118"/>
                                  <w:sz w:val="15"/>
                                </w:rPr>
                                <w:t>A</w:t>
                              </w:r>
                            </w:p>
                          </w:txbxContent>
                        </v:textbox>
                      </v:rect>
                      <v:rect id="Rectangle 9896" o:spid="_x0000_s2263"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SHcYA&#10;AADdAAAADwAAAGRycy9kb3ducmV2LnhtbESPQWvCQBSE70L/w/IKvemmHkKSuoq0luTYqmC9PbLP&#10;JDT7NmS3Sdpf3xUEj8PMfMOsNpNpxUC9aywreF5EIIhLqxuuFBwP7/MEhPPIGlvLpOCXHGzWD7MV&#10;ZtqO/EnD3lciQNhlqKD2vsukdGVNBt3CdsTBu9jeoA+yr6TucQxw08plFMXSYMNhocaOXmsqv/c/&#10;RkGedNuvwv6NVbs756ePU/p2SL1ST4/T9gWEp8nfw7d2oRWkS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bSHcYAAADdAAAADwAAAAAAAAAAAAAAAACYAgAAZHJz&#10;L2Rvd25yZXYueG1sUEsFBgAAAAAEAAQA9QAAAIsDAAAAAA==&#10;" filled="f" stroked="f">
                        <v:textbox inset="0,0,0,0">
                          <w:txbxContent>
                            <w:p w14:paraId="6C8BB2FD" w14:textId="77777777" w:rsidR="006E2FA2" w:rsidRDefault="006E2FA2">
                              <w:pPr>
                                <w:spacing w:after="160" w:line="259" w:lineRule="auto"/>
                                <w:ind w:left="0" w:firstLine="0"/>
                                <w:jc w:val="left"/>
                              </w:pPr>
                              <w:r>
                                <w:rPr>
                                  <w:color w:val="141414"/>
                                  <w:w w:val="41"/>
                                  <w:sz w:val="12"/>
                                  <w:vertAlign w:val="subscript"/>
                                </w:rPr>
                                <w:t>3</w:t>
                              </w:r>
                            </w:p>
                          </w:txbxContent>
                        </v:textbox>
                      </v:rect>
                      <v:shape id="Shape 9899" o:spid="_x0000_s2264" style="position:absolute;left:4647;top:6307;width:362;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gS8YA&#10;AADdAAAADwAAAGRycy9kb3ducmV2LnhtbESPT2sCMRTE74V+h/AKvdVsS1GzmhVpafFSwVVEb4/N&#10;2z9087JsUl2/vSkIHoeZ+Q0zXwy2FSfqfeNYw+soAUFcONNwpWG3/XqZgvAB2WDrmDRcyMMie3yY&#10;Y2rcmTd0ykMlIoR9ihrqELpUSl/UZNGPXEccvdL1FkOUfSVNj+cIt618S5KxtNhwXKixo4+ait/8&#10;z2pYy8la/nR+/1m+83GZf6v2YJXWz0/DcgYi0BDu4Vt7ZTSoqVLw/yY+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xgS8YAAADdAAAADwAAAAAAAAAAAAAAAACYAgAAZHJz&#10;L2Rvd25yZXYueG1sUEsFBgAAAAAEAAQA9QAAAIsDAAAAAA==&#10;" path="m18117,c28160,,36233,8121,36233,18117v,9995,-8073,18116,-18116,18116c8121,36233,,28112,,18117,,8121,8121,,18117,xe" fillcolor="#141414" stroked="f" strokeweight="0">
                        <v:stroke endcap="round"/>
                        <v:path arrowok="t" textboxrect="0,0,36233,36233"/>
                      </v:shape>
                      <v:shape id="Shape 9900" o:spid="_x0000_s2265" style="position:absolute;left:3868;top:5766;width:955;height:0;visibility:visible;mso-wrap-style:square;v-text-anchor:top" coordsize="95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7PcUA&#10;AADdAAAADwAAAGRycy9kb3ducmV2LnhtbESPwWrDMAyG74O9g9Fgt8XpDqPN6pZSNthpo2kLO4pY&#10;iUNjOY2dNnv76VDoUfz6P31ariffqQsNsQ1sYJbloIirYFtuDBz2ny9zUDEhW+wCk4E/irBePT4s&#10;sbDhyju6lKlRAuFYoAGXUl9oHStHHmMWemLJ6jB4TDIOjbYDXgXuO/2a52/aY8tywWFPW0fVqRy9&#10;aNS6PG5P5/P0sat/6nF09vvXGfP8NG3eQSWa0n351v6yBhaLXPzlG0GA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7s9xQAAAN0AAAAPAAAAAAAAAAAAAAAAAJgCAABkcnMv&#10;ZG93bnJldi54bWxQSwUGAAAAAAQABAD1AAAAigMAAAAA&#10;" path="m95544,l,e" filled="f" strokecolor="#141414" strokeweight=".1335mm">
                        <v:stroke miterlimit="1" joinstyle="miter" endcap="round"/>
                        <v:path arrowok="t" textboxrect="0,0,95544,0"/>
                      </v:shape>
                      <v:shape id="Shape 9901" o:spid="_x0000_s2266" style="position:absolute;left:3868;top:5766;width:961;height:1442;visibility:visible;mso-wrap-style:square;v-text-anchor:top" coordsize="96108,14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o4cYA&#10;AADdAAAADwAAAGRycy9kb3ducmV2LnhtbESPT2sCMRTE7wW/Q3iCl6KJSkW3RhGltKeKf5D29ti8&#10;7i5uXsIm6vrtm4LQ4zAzv2Hmy9bW4kpNqBxrGA4UCOLcmYoLDcfDW38KIkRkg7Vj0nCnAMtF52mO&#10;mXE33tF1HwuRIBwy1FDG6DMpQ16SxTBwnjh5P66xGJNsCmkavCW4reVIqYm0WHFaKNHTuqT8vL9Y&#10;Dc9jb3CzHalvG9vt++bLf65OL1r3uu3qFUSkNv6HH+0Po2E2U0P4e5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Wo4cYAAADdAAAADwAAAAAAAAAAAAAAAACYAgAAZHJz&#10;L2Rvd25yZXYueG1sUEsFBgAAAAAEAAQA9QAAAIsDAAAAAA==&#10;" path="m95544,r564,144163l,144163e" filled="f" strokecolor="#141414" strokeweight=".1335mm">
                        <v:stroke miterlimit="1" joinstyle="miter" endcap="round"/>
                        <v:path arrowok="t" textboxrect="0,0,96108,144163"/>
                      </v:shape>
                      <v:rect id="Rectangle 9902" o:spid="_x0000_s2267" style="position:absolute;left:2542;top:6514;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OBM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ZOBMYAAADdAAAADwAAAAAAAAAAAAAAAACYAgAAZHJz&#10;L2Rvd25yZXYueG1sUEsFBgAAAAAEAAQA9QAAAIsDAAAAAA==&#10;" filled="f" stroked="f">
                        <v:textbox inset="0,0,0,0">
                          <w:txbxContent>
                            <w:p w14:paraId="33A1A2A9" w14:textId="77777777" w:rsidR="006E2FA2" w:rsidRDefault="006E2FA2">
                              <w:pPr>
                                <w:spacing w:after="160" w:line="259" w:lineRule="auto"/>
                                <w:ind w:left="0" w:firstLine="0"/>
                                <w:jc w:val="left"/>
                              </w:pPr>
                              <w:r>
                                <w:rPr>
                                  <w:color w:val="141414"/>
                                  <w:w w:val="118"/>
                                  <w:sz w:val="12"/>
                                </w:rPr>
                                <w:t>A</w:t>
                              </w:r>
                            </w:p>
                          </w:txbxContent>
                        </v:textbox>
                      </v:rect>
                      <v:rect id="Rectangle 9903" o:spid="_x0000_s2268" style="position:absolute;left:3056;top:6787;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rn8YA&#10;AADdAAAADwAAAGRycy9kb3ducmV2LnhtbESPQWvCQBSE70L/w/IEb7qxhW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rrn8YAAADdAAAADwAAAAAAAAAAAAAAAACYAgAAZHJz&#10;L2Rvd25yZXYueG1sUEsFBgAAAAAEAAQA9QAAAIsDAAAAAA==&#10;" filled="f" stroked="f">
                        <v:textbox inset="0,0,0,0">
                          <w:txbxContent>
                            <w:p w14:paraId="60636C1D" w14:textId="77777777" w:rsidR="006E2FA2" w:rsidRDefault="006E2FA2">
                              <w:pPr>
                                <w:spacing w:after="160" w:line="259" w:lineRule="auto"/>
                                <w:ind w:left="0" w:firstLine="0"/>
                                <w:jc w:val="left"/>
                              </w:pPr>
                              <w:r>
                                <w:rPr>
                                  <w:color w:val="141414"/>
                                  <w:w w:val="99"/>
                                  <w:sz w:val="10"/>
                                </w:rPr>
                                <w:t>2</w:t>
                              </w:r>
                            </w:p>
                          </w:txbxContent>
                        </v:textbox>
                      </v:rect>
                      <v:shape id="Shape 10053" o:spid="_x0000_s2269" style="position:absolute;left:4823;top:6488;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dJysQA&#10;AADeAAAADwAAAGRycy9kb3ducmV2LnhtbERPTWvCQBC9C/6HZYTedNcWNaSuQQRF0EtTL70N2WmS&#10;mp1Ns6uJ/75bKPQ2j/c562ywjbhT52vHGuYzBYK4cKbmUsPlfT9NQPiAbLBxTBoe5CHbjEdrTI3r&#10;+Y3ueShFDGGfooYqhDaV0hcVWfQz1xJH7tN1FkOEXSlNh30Mt418VmopLdYcGypsaVdRcc1vVsPB&#10;FOYcFqfdLb9+DMn38fy1WiZaP02G7SuIQEP4F/+5jybOV2rxAr/vx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3ScrEAAAA3gAAAA8AAAAAAAAAAAAAAAAAmAIAAGRycy9k&#10;b3ducmV2LnhtbFBLBQYAAAAABAAEAPUAAACJAwAAAAA=&#10;" path="m95592,l,e" filled="f" strokecolor="#141414" strokeweight=".1335mm">
                        <v:stroke miterlimit="1" joinstyle="miter" endcap="round"/>
                        <v:path arrowok="t" textboxrect="0,0,95592,0"/>
                      </v:shape>
                      <w10:anchorlock/>
                    </v:group>
                  </w:pict>
                </mc:Fallback>
              </mc:AlternateContent>
            </w:r>
            <w:r>
              <w:rPr>
                <w:color w:val="141414"/>
                <w:sz w:val="30"/>
              </w:rPr>
              <w:tab/>
            </w:r>
            <w:r>
              <w:rPr>
                <w:color w:val="141414"/>
                <w:sz w:val="12"/>
              </w:rPr>
              <w:t>R</w:t>
            </w:r>
            <w:r>
              <w:rPr>
                <w:color w:val="141414"/>
                <w:sz w:val="16"/>
                <w:vertAlign w:val="subscript"/>
              </w:rPr>
              <w:t>1</w:t>
            </w:r>
          </w:p>
        </w:tc>
        <w:tc>
          <w:tcPr>
            <w:tcW w:w="1909" w:type="dxa"/>
            <w:tcBorders>
              <w:top w:val="nil"/>
              <w:left w:val="nil"/>
              <w:bottom w:val="single" w:sz="3" w:space="0" w:color="646464"/>
              <w:right w:val="single" w:sz="3" w:space="0" w:color="646464"/>
            </w:tcBorders>
            <w:vAlign w:val="bottom"/>
          </w:tcPr>
          <w:p w14:paraId="062E264E" w14:textId="77777777" w:rsidR="00A21FDC" w:rsidRDefault="00252176">
            <w:pPr>
              <w:spacing w:after="148" w:line="259" w:lineRule="auto"/>
              <w:ind w:left="-511" w:firstLine="0"/>
              <w:jc w:val="left"/>
            </w:pPr>
            <w:r>
              <w:rPr>
                <w:noProof/>
                <w:sz w:val="22"/>
              </w:rPr>
              <mc:AlternateContent>
                <mc:Choice Requires="wpg">
                  <w:drawing>
                    <wp:inline distT="0" distB="0" distL="0" distR="0" wp14:anchorId="3D52602B" wp14:editId="1C403128">
                      <wp:extent cx="1345567" cy="1079102"/>
                      <wp:effectExtent l="0" t="0" r="0" b="0"/>
                      <wp:docPr id="103667" name="Group 103667"/>
                      <wp:cNvGraphicFramePr/>
                      <a:graphic xmlns:a="http://schemas.openxmlformats.org/drawingml/2006/main">
                        <a:graphicData uri="http://schemas.microsoft.com/office/word/2010/wordprocessingGroup">
                          <wpg:wgp>
                            <wpg:cNvGrpSpPr/>
                            <wpg:grpSpPr>
                              <a:xfrm>
                                <a:off x="0" y="0"/>
                                <a:ext cx="1345567" cy="1079102"/>
                                <a:chOff x="0" y="0"/>
                                <a:chExt cx="1345567" cy="1079102"/>
                              </a:xfrm>
                            </wpg:grpSpPr>
                            <wps:wsp>
                              <wps:cNvPr id="9862" name="Rectangle 9862"/>
                              <wps:cNvSpPr/>
                              <wps:spPr>
                                <a:xfrm>
                                  <a:off x="327754" y="676861"/>
                                  <a:ext cx="68207" cy="149606"/>
                                </a:xfrm>
                                <a:prstGeom prst="rect">
                                  <a:avLst/>
                                </a:prstGeom>
                                <a:ln>
                                  <a:noFill/>
                                </a:ln>
                              </wps:spPr>
                              <wps:txbx>
                                <w:txbxContent>
                                  <w:p w14:paraId="26F10648"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863" name="Rectangle 9863"/>
                              <wps:cNvSpPr/>
                              <wps:spPr>
                                <a:xfrm>
                                  <a:off x="379112" y="704466"/>
                                  <a:ext cx="44083" cy="128988"/>
                                </a:xfrm>
                                <a:prstGeom prst="rect">
                                  <a:avLst/>
                                </a:prstGeom>
                                <a:ln>
                                  <a:noFill/>
                                </a:ln>
                              </wps:spPr>
                              <wps:txbx>
                                <w:txbxContent>
                                  <w:p w14:paraId="7073BA2A"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864" name="Rectangle 9864"/>
                              <wps:cNvSpPr/>
                              <wps:spPr>
                                <a:xfrm>
                                  <a:off x="666559" y="773588"/>
                                  <a:ext cx="68207" cy="149606"/>
                                </a:xfrm>
                                <a:prstGeom prst="rect">
                                  <a:avLst/>
                                </a:prstGeom>
                                <a:ln>
                                  <a:noFill/>
                                </a:ln>
                              </wps:spPr>
                              <wps:txbx>
                                <w:txbxContent>
                                  <w:p w14:paraId="4D2A43CB"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865" name="Rectangle 9865"/>
                              <wps:cNvSpPr/>
                              <wps:spPr>
                                <a:xfrm>
                                  <a:off x="717917" y="801194"/>
                                  <a:ext cx="44083" cy="128988"/>
                                </a:xfrm>
                                <a:prstGeom prst="rect">
                                  <a:avLst/>
                                </a:prstGeom>
                                <a:ln>
                                  <a:noFill/>
                                </a:ln>
                              </wps:spPr>
                              <wps:txbx>
                                <w:txbxContent>
                                  <w:p w14:paraId="2B9125B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866" name="Shape 9866"/>
                              <wps:cNvSpPr/>
                              <wps:spPr>
                                <a:xfrm>
                                  <a:off x="865025" y="598559"/>
                                  <a:ext cx="480542" cy="480543"/>
                                </a:xfrm>
                                <a:custGeom>
                                  <a:avLst/>
                                  <a:gdLst/>
                                  <a:ahLst/>
                                  <a:cxnLst/>
                                  <a:rect l="0" t="0" r="0" b="0"/>
                                  <a:pathLst>
                                    <a:path w="480542" h="480543">
                                      <a:moveTo>
                                        <a:pt x="0" y="0"/>
                                      </a:moveTo>
                                      <a:lnTo>
                                        <a:pt x="240271" y="0"/>
                                      </a:lnTo>
                                      <a:lnTo>
                                        <a:pt x="240271" y="240271"/>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9867" name="Rectangle 9867"/>
                              <wps:cNvSpPr/>
                              <wps:spPr>
                                <a:xfrm>
                                  <a:off x="980350" y="860562"/>
                                  <a:ext cx="85259" cy="187008"/>
                                </a:xfrm>
                                <a:prstGeom prst="rect">
                                  <a:avLst/>
                                </a:prstGeom>
                                <a:ln>
                                  <a:noFill/>
                                </a:ln>
                              </wps:spPr>
                              <wps:txbx>
                                <w:txbxContent>
                                  <w:p w14:paraId="152D953E"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9868" name="Rectangle 9868"/>
                              <wps:cNvSpPr/>
                              <wps:spPr>
                                <a:xfrm>
                                  <a:off x="1044548" y="933108"/>
                                  <a:ext cx="33184" cy="97096"/>
                                </a:xfrm>
                                <a:prstGeom prst="rect">
                                  <a:avLst/>
                                </a:prstGeom>
                                <a:ln>
                                  <a:noFill/>
                                </a:ln>
                              </wps:spPr>
                              <wps:txbx>
                                <w:txbxContent>
                                  <w:p w14:paraId="2A1B8291"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83" name="Shape 134183"/>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880" name="Rectangle 9880"/>
                              <wps:cNvSpPr/>
                              <wps:spPr>
                                <a:xfrm>
                                  <a:off x="567076" y="0"/>
                                  <a:ext cx="83087" cy="1100073"/>
                                </a:xfrm>
                                <a:prstGeom prst="rect">
                                  <a:avLst/>
                                </a:prstGeom>
                                <a:ln>
                                  <a:noFill/>
                                </a:ln>
                              </wps:spPr>
                              <wps:txbx>
                                <w:txbxContent>
                                  <w:p w14:paraId="74F0B2FC"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885" name="Shape 9885"/>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886" name="Shape 9886"/>
                              <wps:cNvSpPr/>
                              <wps:spPr>
                                <a:xfrm>
                                  <a:off x="994355" y="477485"/>
                                  <a:ext cx="122998" cy="80531"/>
                                </a:xfrm>
                                <a:custGeom>
                                  <a:avLst/>
                                  <a:gdLst/>
                                  <a:ahLst/>
                                  <a:cxnLst/>
                                  <a:rect l="0" t="0" r="0" b="0"/>
                                  <a:pathLst>
                                    <a:path w="122998" h="80531">
                                      <a:moveTo>
                                        <a:pt x="26981" y="0"/>
                                      </a:moveTo>
                                      <a:lnTo>
                                        <a:pt x="122998" y="77106"/>
                                      </a:lnTo>
                                      <a:lnTo>
                                        <a:pt x="0" y="80531"/>
                                      </a:lnTo>
                                      <a:cubicBezTo>
                                        <a:pt x="25490" y="62611"/>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9893" name="Rectangle 9893"/>
                              <wps:cNvSpPr/>
                              <wps:spPr>
                                <a:xfrm>
                                  <a:off x="1180764" y="644628"/>
                                  <a:ext cx="85259" cy="187008"/>
                                </a:xfrm>
                                <a:prstGeom prst="rect">
                                  <a:avLst/>
                                </a:prstGeom>
                                <a:ln>
                                  <a:noFill/>
                                </a:ln>
                              </wps:spPr>
                              <wps:txbx>
                                <w:txbxContent>
                                  <w:p w14:paraId="56B03EF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94" name="Rectangle 9894"/>
                              <wps:cNvSpPr/>
                              <wps:spPr>
                                <a:xfrm>
                                  <a:off x="1244962" y="717377"/>
                                  <a:ext cx="33067" cy="96754"/>
                                </a:xfrm>
                                <a:prstGeom prst="rect">
                                  <a:avLst/>
                                </a:prstGeom>
                                <a:ln>
                                  <a:noFill/>
                                </a:ln>
                              </wps:spPr>
                              <wps:txbx>
                                <w:txbxContent>
                                  <w:p w14:paraId="6B5BB387"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897" name="Rectangle 9897"/>
                              <wps:cNvSpPr/>
                              <wps:spPr>
                                <a:xfrm>
                                  <a:off x="326097" y="864484"/>
                                  <a:ext cx="68207" cy="149606"/>
                                </a:xfrm>
                                <a:prstGeom prst="rect">
                                  <a:avLst/>
                                </a:prstGeom>
                                <a:ln>
                                  <a:noFill/>
                                </a:ln>
                              </wps:spPr>
                              <wps:txbx>
                                <w:txbxContent>
                                  <w:p w14:paraId="6FA1219A"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898" name="Rectangle 9898"/>
                              <wps:cNvSpPr/>
                              <wps:spPr>
                                <a:xfrm>
                                  <a:off x="377455" y="892089"/>
                                  <a:ext cx="44083" cy="128988"/>
                                </a:xfrm>
                                <a:prstGeom prst="rect">
                                  <a:avLst/>
                                </a:prstGeom>
                                <a:ln>
                                  <a:noFill/>
                                </a:ln>
                              </wps:spPr>
                              <wps:txbx>
                                <w:txbxContent>
                                  <w:p w14:paraId="074B8714"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904" name="Shape 9904"/>
                              <wps:cNvSpPr/>
                              <wps:spPr>
                                <a:xfrm>
                                  <a:off x="511369" y="820713"/>
                                  <a:ext cx="36233" cy="36233"/>
                                </a:xfrm>
                                <a:custGeom>
                                  <a:avLst/>
                                  <a:gdLst/>
                                  <a:ahLst/>
                                  <a:cxnLst/>
                                  <a:rect l="0" t="0" r="0" b="0"/>
                                  <a:pathLst>
                                    <a:path w="36233" h="36233">
                                      <a:moveTo>
                                        <a:pt x="18117" y="0"/>
                                      </a:moveTo>
                                      <a:cubicBezTo>
                                        <a:pt x="28112" y="0"/>
                                        <a:pt x="36233" y="8122"/>
                                        <a:pt x="36233" y="18117"/>
                                      </a:cubicBezTo>
                                      <a:cubicBezTo>
                                        <a:pt x="36233" y="28112"/>
                                        <a:pt x="28112"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905" name="Shape 9905"/>
                              <wps:cNvSpPr/>
                              <wps:spPr>
                                <a:xfrm>
                                  <a:off x="432489" y="742722"/>
                                  <a:ext cx="192217" cy="96108"/>
                                </a:xfrm>
                                <a:custGeom>
                                  <a:avLst/>
                                  <a:gdLst/>
                                  <a:ahLst/>
                                  <a:cxnLst/>
                                  <a:rect l="0" t="0" r="0" b="0"/>
                                  <a:pathLst>
                                    <a:path w="192217" h="96108">
                                      <a:moveTo>
                                        <a:pt x="192217" y="96108"/>
                                      </a:moveTo>
                                      <a:lnTo>
                                        <a:pt x="96108" y="96108"/>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06" name="Shape 9906"/>
                              <wps:cNvSpPr/>
                              <wps:spPr>
                                <a:xfrm>
                                  <a:off x="432489" y="83883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D52602B" id="Group 103667" o:spid="_x0000_s2270"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">
                      <v:rect id="Rectangle 9862" o:spid="_x0000_s2271"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kOcUA&#10;AADdAAAADwAAAGRycy9kb3ducmV2LnhtbESPT4vCMBTE78J+h/AWvGmqB2m7RhF3RY/+WXD39mie&#10;bbF5KU201U9vBMHjMDO/YabzzlTiSo0rLSsYDSMQxJnVJecKfg+rQQzCeWSNlWVScCMH89lHb4qp&#10;ti3v6Lr3uQgQdikqKLyvUyldVpBBN7Q1cfBOtjHog2xyqRtsA9xUchxFE2mw5LBQYE3LgrLz/mIU&#10;rON68bex9zavfv7Xx+0x+T4kXqn+Z7f4AuGp8+/wq73RCpJ4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KQ5xQAAAN0AAAAPAAAAAAAAAAAAAAAAAJgCAABkcnMv&#10;ZG93bnJldi54bWxQSwUGAAAAAAQABAD1AAAAigMAAAAA&#10;" filled="f" stroked="f">
                        <v:textbox inset="0,0,0,0">
                          <w:txbxContent>
                            <w:p w14:paraId="26F10648" w14:textId="77777777" w:rsidR="006E2FA2" w:rsidRDefault="006E2FA2">
                              <w:pPr>
                                <w:spacing w:after="160" w:line="259" w:lineRule="auto"/>
                                <w:ind w:left="0" w:firstLine="0"/>
                                <w:jc w:val="left"/>
                              </w:pPr>
                              <w:r>
                                <w:rPr>
                                  <w:color w:val="141414"/>
                                  <w:w w:val="118"/>
                                  <w:sz w:val="12"/>
                                </w:rPr>
                                <w:t>A</w:t>
                              </w:r>
                            </w:p>
                          </w:txbxContent>
                        </v:textbox>
                      </v:rect>
                      <v:rect id="Rectangle 9863" o:spid="_x0000_s2272"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14:paraId="7073BA2A" w14:textId="77777777" w:rsidR="006E2FA2" w:rsidRDefault="006E2FA2">
                              <w:pPr>
                                <w:spacing w:after="160" w:line="259" w:lineRule="auto"/>
                                <w:ind w:left="0" w:firstLine="0"/>
                                <w:jc w:val="left"/>
                              </w:pPr>
                              <w:r>
                                <w:rPr>
                                  <w:color w:val="141414"/>
                                  <w:w w:val="98"/>
                                  <w:sz w:val="10"/>
                                </w:rPr>
                                <w:t>1</w:t>
                              </w:r>
                            </w:p>
                          </w:txbxContent>
                        </v:textbox>
                      </v:rect>
                      <v:rect id="Rectangle 9864" o:spid="_x0000_s2273" style="position:absolute;left:6665;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14:paraId="4D2A43CB" w14:textId="77777777" w:rsidR="006E2FA2" w:rsidRDefault="006E2FA2">
                              <w:pPr>
                                <w:spacing w:after="160" w:line="259" w:lineRule="auto"/>
                                <w:ind w:left="0" w:firstLine="0"/>
                                <w:jc w:val="left"/>
                              </w:pPr>
                              <w:r>
                                <w:rPr>
                                  <w:color w:val="141414"/>
                                  <w:w w:val="124"/>
                                  <w:sz w:val="12"/>
                                </w:rPr>
                                <w:t>B</w:t>
                              </w:r>
                            </w:p>
                          </w:txbxContent>
                        </v:textbox>
                      </v:rect>
                      <v:rect id="Rectangle 9865" o:spid="_x0000_s2274" style="position:absolute;left:7179;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14:paraId="2B9125BF" w14:textId="77777777" w:rsidR="006E2FA2" w:rsidRDefault="006E2FA2">
                              <w:pPr>
                                <w:spacing w:after="160" w:line="259" w:lineRule="auto"/>
                                <w:ind w:left="0" w:firstLine="0"/>
                                <w:jc w:val="left"/>
                              </w:pPr>
                              <w:r>
                                <w:rPr>
                                  <w:color w:val="141414"/>
                                  <w:w w:val="98"/>
                                  <w:sz w:val="10"/>
                                </w:rPr>
                                <w:t>1</w:t>
                              </w:r>
                            </w:p>
                          </w:txbxContent>
                        </v:textbox>
                      </v:rect>
                      <v:shape id="Shape 9866" o:spid="_x0000_s2275" style="position:absolute;left:8650;top:5985;width:4805;height:4806;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hKVcQA&#10;AADdAAAADwAAAGRycy9kb3ducmV2LnhtbESPQWsCMRSE74L/ITzBmyZ6WOzWKEVRtBfp6g94bF53&#10;l25eliSua399Uyj0OMzMN8x6O9hW9ORD41jDYq5AEJfONFxpuF0PsxWIEJENto5Jw5MCbDfj0Rpz&#10;4x78QX0RK5EgHHLUUMfY5VKGsiaLYe464uR9Om8xJukraTw+Ety2cqlUJi02nBZq7GhXU/lV3K2G&#10;/fO7v+38uTgqkuq9tZdzRRetp5Ph7RVEpCH+h//aJ6PhZZVl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4SlXEAAAA3QAAAA8AAAAAAAAAAAAAAAAAmAIAAGRycy9k&#10;b3ducmV2LnhtbFBLBQYAAAAABAAEAPUAAACJAwAAAAA=&#10;" path="m,l240271,r,240271l480542,240271r,240272l,480543,,xe" fillcolor="#dcdcdc" strokecolor="#141414" strokeweight=".1335mm">
                        <v:stroke endcap="round"/>
                        <v:path arrowok="t" textboxrect="0,0,480542,480543"/>
                      </v:shape>
                      <v:rect id="Rectangle 9867" o:spid="_x0000_s2276" style="position:absolute;left:9803;top:860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8HocUA&#10;AADdAAAADwAAAGRycy9kb3ducmV2LnhtbESPQWvCQBSE70L/w/IK3nRTDzaJriKtokergnp7ZJ9J&#10;aPZtyK4m9te7BcHjMDPfMNN5Zypxo8aVlhV8DCMQxJnVJecKDvvVIAbhPLLGyjIpuJOD+eytN8VU&#10;25Z/6LbzuQgQdikqKLyvUyldVpBBN7Q1cfAutjHog2xyqRtsA9xUchRFY2mw5LBQYE1fBWW/u6tR&#10;sI7rxWlj/9q8Wp7Xx+0x+d4nXqn+e7eYgPDU+Vf42d5oBUk8/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wehxQAAAN0AAAAPAAAAAAAAAAAAAAAAAJgCAABkcnMv&#10;ZG93bnJldi54bWxQSwUGAAAAAAQABAD1AAAAigMAAAAA&#10;" filled="f" stroked="f">
                        <v:textbox inset="0,0,0,0">
                          <w:txbxContent>
                            <w:p w14:paraId="152D953E" w14:textId="77777777" w:rsidR="006E2FA2" w:rsidRDefault="006E2FA2">
                              <w:pPr>
                                <w:spacing w:after="160" w:line="259" w:lineRule="auto"/>
                                <w:ind w:left="0" w:firstLine="0"/>
                                <w:jc w:val="left"/>
                              </w:pPr>
                              <w:r>
                                <w:rPr>
                                  <w:color w:val="141414"/>
                                  <w:w w:val="124"/>
                                  <w:sz w:val="15"/>
                                </w:rPr>
                                <w:t>B</w:t>
                              </w:r>
                            </w:p>
                          </w:txbxContent>
                        </v:textbox>
                      </v:rect>
                      <v:rect id="Rectangle 9868" o:spid="_x0000_s2277" style="position:absolute;left:10445;top:9331;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14:paraId="2A1B8291"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83" o:spid="_x0000_s2278"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qDsIA&#10;AADfAAAADwAAAGRycy9kb3ducmV2LnhtbERP3WrCMBS+H+wdwhl4U2aiHUM7o4wN0avJnA9waI5N&#10;sTkpTbT17Y0g7PLj+1+sBteIC3Wh9qxhMlYgiEtvaq40HP7WrzMQISIbbDyThisFWC2fnxZYGN/z&#10;L132sRIphEOBGmyMbSFlKC05DGPfEifu6DuHMcGukqbDPoW7Rk6VepcOa04NFlv6slSe9menQW2+&#10;6/N893Nw9tRTltEGM5VrPXoZPj9ARBriv/jh3po0P3+bzHK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eoOwgAAAN8AAAAPAAAAAAAAAAAAAAAAAJgCAABkcnMvZG93&#10;bnJldi54bWxQSwUGAAAAAAQABAD1AAAAhwMAAAAA&#10;" path="m,l240271,r,240271l,240271,,e" fillcolor="#dcdcdc" strokecolor="#141414" strokeweight=".1335mm">
                        <v:stroke endcap="round"/>
                        <v:path arrowok="t" textboxrect="0,0,240271,240271"/>
                      </v:shape>
                      <v:rect id="Rectangle 9880" o:spid="_x0000_s2279"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5L8MA&#10;AADdAAAADwAAAGRycy9kb3ducmV2LnhtbERPz2vCMBS+D/Y/hDfwtqbzMNrOKLJN9KhWqLs9mrem&#10;rHkpTWarf705DHb8+H4vVpPtxIUG3zpW8JKkIIhrp1tuFJzKzXMGwgdkjZ1jUnAlD6vl48MCC+1G&#10;PtDlGBoRQ9gXqMCE0BdS+tqQRZ+4njhy326wGCIcGqkHHGO47eQ8TV+lxZZjg8Ge3g3VP8dfq2Cb&#10;9evzzt3Gpvv82lb7Kv8o86DU7Glav4EINIV/8Z97pxXkW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p5L8MAAADdAAAADwAAAAAAAAAAAAAAAACYAgAAZHJzL2Rv&#10;d25yZXYueG1sUEsFBgAAAAAEAAQA9QAAAIgDAAAAAA==&#10;" filled="f" stroked="f">
                        <v:textbox inset="0,0,0,0">
                          <w:txbxContent>
                            <w:p w14:paraId="74F0B2FC"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885" o:spid="_x0000_s2280"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cO8cA&#10;AADdAAAADwAAAGRycy9kb3ducmV2LnhtbESPQWvCQBSE70L/w/IKvUjdtDSSpq4SBamHXtSWXl+z&#10;zySYfRt2tzH117tCweMwM98ws8VgWtGT841lBU+TBARxaXXDlYLP/foxA+EDssbWMin4Iw+L+d1o&#10;hrm2J95SvwuViBD2OSqoQ+hyKX1Zk0E/sR1x9A7WGQxRukpqh6cIN618TpKpNNhwXKixo1VN5XH3&#10;axSk+GI+0uW6+Pk+fzlzHPf+vTgo9XA/FG8gAg3hFv5vb7SC1yxL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HDvHAAAA3QAAAA8AAAAAAAAAAAAAAAAAmAIAAGRy&#10;cy9kb3ducmV2LnhtbFBLBQYAAAAABAAEAPUAAACMAwAAAAA=&#10;" path="m,194608v,,523767,-194608,1105248,e" filled="f" strokecolor="#505050" strokeweight=".26697mm">
                        <v:stroke miterlimit="1" joinstyle="miter" endcap="round"/>
                        <v:path arrowok="t" textboxrect="0,0,1105248,194608"/>
                      </v:shape>
                      <v:shape id="Shape 9886" o:spid="_x0000_s2281" style="position:absolute;left:9943;top:4774;width:1230;height:806;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xacYA&#10;AADdAAAADwAAAGRycy9kb3ducmV2LnhtbESP3WrCQBSE7wu+w3IE7+pGkZCkriKCUKRFtH+3h+xp&#10;kpo9m+6umr69WxC8HGbmG2a+7E0rzuR8Y1nBZJyAIC6tbrhS8P62ecxA+ICssbVMCv7Iw3IxeJhj&#10;oe2F93Q+hEpECPsCFdQhdIWUvqzJoB/bjjh639YZDFG6SmqHlwg3rZwmSSoNNhwXauxoXVN5PJyM&#10;go/f/HPvXldux3Lyk6en2cvXdqbUaNivnkAE6sM9fGs/awV5lqXw/y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dxacYAAADdAAAADwAAAAAAAAAAAAAAAACYAgAAZHJz&#10;L2Rvd25yZXYueG1sUEsFBgAAAAAEAAQA9QAAAIsDAAAAAA==&#10;" path="m26981,r96017,77106l,80531c25490,62611,36275,30030,26981,xe" fillcolor="#505050" strokecolor="#505050" strokeweight=".17406mm">
                        <v:path arrowok="t" textboxrect="0,0,122998,80531"/>
                      </v:shape>
                      <v:rect id="Rectangle 9893" o:spid="_x0000_s2282"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xhc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FxhcYAAADdAAAADwAAAAAAAAAAAAAAAACYAgAAZHJz&#10;L2Rvd25yZXYueG1sUEsFBgAAAAAEAAQA9QAAAIsDAAAAAA==&#10;" filled="f" stroked="f">
                        <v:textbox inset="0,0,0,0">
                          <w:txbxContent>
                            <w:p w14:paraId="56B03EFB" w14:textId="77777777" w:rsidR="006E2FA2" w:rsidRDefault="006E2FA2">
                              <w:pPr>
                                <w:spacing w:after="160" w:line="259" w:lineRule="auto"/>
                                <w:ind w:left="0" w:firstLine="0"/>
                                <w:jc w:val="left"/>
                              </w:pPr>
                              <w:r>
                                <w:rPr>
                                  <w:color w:val="141414"/>
                                  <w:w w:val="118"/>
                                  <w:sz w:val="15"/>
                                </w:rPr>
                                <w:t>A</w:t>
                              </w:r>
                            </w:p>
                          </w:txbxContent>
                        </v:textbox>
                      </v:rect>
                      <v:rect id="Rectangle 9894" o:spid="_x0000_s2283"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jp8c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jp8cYAAADdAAAADwAAAAAAAAAAAAAAAACYAgAAZHJz&#10;L2Rvd25yZXYueG1sUEsFBgAAAAAEAAQA9QAAAIsDAAAAAA==&#10;" filled="f" stroked="f">
                        <v:textbox inset="0,0,0,0">
                          <w:txbxContent>
                            <w:p w14:paraId="6B5BB387"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897" o:spid="_x0000_s2284"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3hscA&#10;AADdAAAADwAAAGRycy9kb3ducmV2LnhtbESPT2vCQBTE74V+h+UVequb9lCTmI1I/6DHagT19sg+&#10;k2D2bchuTeqn7wqCx2FmfsNk89G04ky9aywreJ1EIIhLqxuuFGyL75cYhPPIGlvLpOCPHMzzx4cM&#10;U20HXtN54ysRIOxSVFB736VSurImg25iO+LgHW1v0AfZV1L3OAS4aeVbFL1Lgw2HhRo7+qipPG1+&#10;jYJl3C32K3sZqvbrsNz97JLPIvFKPT+NixkIT6O/h2/tlVaQxM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d4bHAAAA3QAAAA8AAAAAAAAAAAAAAAAAmAIAAGRy&#10;cy9kb3ducmV2LnhtbFBLBQYAAAAABAAEAPUAAACMAwAAAAA=&#10;" filled="f" stroked="f">
                        <v:textbox inset="0,0,0,0">
                          <w:txbxContent>
                            <w:p w14:paraId="6FA1219A" w14:textId="77777777" w:rsidR="006E2FA2" w:rsidRDefault="006E2FA2">
                              <w:pPr>
                                <w:spacing w:after="160" w:line="259" w:lineRule="auto"/>
                                <w:ind w:left="0" w:firstLine="0"/>
                                <w:jc w:val="left"/>
                              </w:pPr>
                              <w:r>
                                <w:rPr>
                                  <w:color w:val="141414"/>
                                  <w:w w:val="118"/>
                                  <w:sz w:val="12"/>
                                </w:rPr>
                                <w:t>A</w:t>
                              </w:r>
                            </w:p>
                          </w:txbxContent>
                        </v:textbox>
                      </v:rect>
                      <v:rect id="Rectangle 9898" o:spid="_x0000_s2285"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j9MMA&#10;AADdAAAADwAAAGRycy9kb3ducmV2LnhtbERPu27CMBTdK/UfrFuJrXHaoUoCBqE+BCMlSIHtKr7E&#10;EfF1FLsk8PX1UKnj0XkvVpPtxJUG3zpW8JKkIIhrp1tuFBzKr+cMhA/IGjvHpOBGHlbLx4cFFtqN&#10;/E3XfWhEDGFfoAITQl9I6WtDFn3ieuLInd1gMUQ4NFIPOMZw28nXNH2TFluODQZ7ejdUX/Y/VsEm&#10;69fHrbuPTfd52lS7Kv8o86DU7Glaz0EEmsK/+M+91QryL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Xj9MMAAADdAAAADwAAAAAAAAAAAAAAAACYAgAAZHJzL2Rv&#10;d25yZXYueG1sUEsFBgAAAAAEAAQA9QAAAIgDAAAAAA==&#10;" filled="f" stroked="f">
                        <v:textbox inset="0,0,0,0">
                          <w:txbxContent>
                            <w:p w14:paraId="074B8714" w14:textId="77777777" w:rsidR="006E2FA2" w:rsidRDefault="006E2FA2">
                              <w:pPr>
                                <w:spacing w:after="160" w:line="259" w:lineRule="auto"/>
                                <w:ind w:left="0" w:firstLine="0"/>
                                <w:jc w:val="left"/>
                              </w:pPr>
                              <w:r>
                                <w:rPr>
                                  <w:color w:val="141414"/>
                                  <w:w w:val="98"/>
                                  <w:sz w:val="10"/>
                                </w:rPr>
                                <w:t>3</w:t>
                              </w:r>
                            </w:p>
                          </w:txbxContent>
                        </v:textbox>
                      </v:rect>
                      <v:shape id="Shape 9904" o:spid="_x0000_s2286" style="position:absolute;left:5113;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1OcYA&#10;AADdAAAADwAAAGRycy9kb3ducmV2LnhtbESPQWvCQBSE7wX/w/KEXkqzaSuSpK5ihUIOXhpFenxk&#10;X5Ng9m3Mrkn677tCweMwM98wq81kWjFQ7xrLCl6iGARxaXXDlYLj4fM5AeE8ssbWMin4JQeb9exh&#10;hZm2I3/RUPhKBAi7DBXU3neZlK6syaCLbEccvB/bG/RB9pXUPY4Bblr5GsdLabDhsFBjR7uaynNx&#10;NQou5jJ+yCdZNFVRLsxb+r0/JblSj/Np+w7C0+Tv4f92rhWkabyA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C1OcYAAADdAAAADwAAAAAAAAAAAAAAAACYAgAAZHJz&#10;L2Rvd25yZXYueG1sUEsFBgAAAAAEAAQA9QAAAIsDAAAAAA==&#10;" path="m18117,v9995,,18116,8122,18116,18117c36233,28112,28112,36233,18117,36233,8121,36233,,28112,,18117,,8122,8121,,18117,xe" fillcolor="#141414" stroked="f" strokeweight="0">
                        <v:stroke miterlimit="1" joinstyle="miter" endcap="round"/>
                        <v:path arrowok="t" textboxrect="0,0,36233,36233"/>
                      </v:shape>
                      <v:shape id="Shape 9905" o:spid="_x0000_s2287"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9IiMIA&#10;AADdAAAADwAAAGRycy9kb3ducmV2LnhtbESPQYvCMBSE74L/ITzBm6YKLlpNRQXFPa673h/Nsy1t&#10;XmoStfrrNwsLHoeZ+YZZrTvTiDs5X1lWMBknIIhzqysuFPx870dzED4ga2wsk4IneVhn/d4KU20f&#10;/EX3UyhEhLBPUUEZQptK6fOSDPqxbYmjd7HOYIjSFVI7fES4aeQ0ST6kwYrjQokt7UrK69PNKHhd&#10;z+6zmnqrn7gJ+3p7y+WBlBoOus0SRKAuvMP/7aNWsFgkM/h7E5+Az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0iIwgAAAN0AAAAPAAAAAAAAAAAAAAAAAJgCAABkcnMvZG93&#10;bnJldi54bWxQSwUGAAAAAAQABAD1AAAAhwMAAAAA&#10;" path="m192217,96108r-96109,l96108,,,e" filled="f" strokecolor="#141414" strokeweight=".1335mm">
                        <v:stroke miterlimit="1" joinstyle="miter" endcap="round"/>
                        <v:path arrowok="t" textboxrect="0,0,192217,96108"/>
                      </v:shape>
                      <v:shape id="Shape 9906" o:spid="_x0000_s2288" style="position:absolute;left:4324;top:8388;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67cUA&#10;AADdAAAADwAAAGRycy9kb3ducmV2LnhtbESPQYvCMBSE78L+h/AWvMia6qHYapRFWFDwYhVkb4/m&#10;2XbbvHSbqPXfG0HwOMzMN8xi1ZtGXKlzlWUFk3EEgji3uuJCwfHw8zUD4TyyxsYyKbiTg9XyY7DA&#10;VNsb7+ma+UIECLsUFZTet6mULi/JoBvbljh4Z9sZ9EF2hdQd3gLcNHIaRbE0WHFYKLGldUl5nV2M&#10;AmkSvdv+ZfX6tz7o//h0HOm2Vmr42X/PQXjq/Tv8am+0giSJYn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frtxQAAAN0AAAAPAAAAAAAAAAAAAAAAAJgCAABkcnMv&#10;ZG93bnJldi54bWxQSwUGAAAAAAQABAD1AAAAigMAAAAA&#10;" path="m96108,r,96108l,96108e" filled="f" strokecolor="#141414" strokeweight=".1335mm">
                        <v:stroke miterlimit="1" joinstyle="miter" endcap="round"/>
                        <v:path arrowok="t" textboxrect="0,0,96108,96108"/>
                      </v:shape>
                      <w10:anchorlock/>
                    </v:group>
                  </w:pict>
                </mc:Fallback>
              </mc:AlternateContent>
            </w:r>
          </w:p>
          <w:p w14:paraId="33803602" w14:textId="77777777" w:rsidR="00A21FDC" w:rsidRDefault="00252176">
            <w:pPr>
              <w:spacing w:after="0" w:line="259" w:lineRule="auto"/>
              <w:ind w:left="138" w:firstLine="0"/>
              <w:jc w:val="left"/>
            </w:pPr>
            <w:r>
              <w:rPr>
                <w:sz w:val="23"/>
              </w:rPr>
              <w:t>UNI</w:t>
            </w:r>
          </w:p>
          <w:p w14:paraId="58A4C2FE" w14:textId="77777777" w:rsidR="00A21FDC" w:rsidRDefault="00252176">
            <w:pPr>
              <w:spacing w:after="0" w:line="259" w:lineRule="auto"/>
              <w:ind w:left="-511" w:firstLine="0"/>
              <w:jc w:val="left"/>
            </w:pPr>
            <w:r>
              <w:rPr>
                <w:noProof/>
                <w:sz w:val="22"/>
              </w:rPr>
              <mc:AlternateContent>
                <mc:Choice Requires="wpg">
                  <w:drawing>
                    <wp:inline distT="0" distB="0" distL="0" distR="0" wp14:anchorId="65AA95B5" wp14:editId="5C3E3A36">
                      <wp:extent cx="1345567" cy="723205"/>
                      <wp:effectExtent l="0" t="0" r="0" b="0"/>
                      <wp:docPr id="103670" name="Group 103670"/>
                      <wp:cNvGraphicFramePr/>
                      <a:graphic xmlns:a="http://schemas.openxmlformats.org/drawingml/2006/main">
                        <a:graphicData uri="http://schemas.microsoft.com/office/word/2010/wordprocessingGroup">
                          <wpg:wgp>
                            <wpg:cNvGrpSpPr/>
                            <wpg:grpSpPr>
                              <a:xfrm>
                                <a:off x="0" y="0"/>
                                <a:ext cx="1345567" cy="723205"/>
                                <a:chOff x="0" y="0"/>
                                <a:chExt cx="1345567" cy="723205"/>
                              </a:xfrm>
                            </wpg:grpSpPr>
                            <wps:wsp>
                              <wps:cNvPr id="9889" name="Shape 9889"/>
                              <wps:cNvSpPr/>
                              <wps:spPr>
                                <a:xfrm>
                                  <a:off x="0" y="528597"/>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890" name="Shape 9890"/>
                              <wps:cNvSpPr/>
                              <wps:spPr>
                                <a:xfrm>
                                  <a:off x="994356" y="521087"/>
                                  <a:ext cx="123002" cy="80583"/>
                                </a:xfrm>
                                <a:custGeom>
                                  <a:avLst/>
                                  <a:gdLst/>
                                  <a:ahLst/>
                                  <a:cxnLst/>
                                  <a:rect l="0" t="0" r="0" b="0"/>
                                  <a:pathLst>
                                    <a:path w="123002" h="80583">
                                      <a:moveTo>
                                        <a:pt x="0" y="0"/>
                                      </a:moveTo>
                                      <a:lnTo>
                                        <a:pt x="123002" y="3477"/>
                                      </a:lnTo>
                                      <a:lnTo>
                                        <a:pt x="26985" y="80583"/>
                                      </a:lnTo>
                                      <a:cubicBezTo>
                                        <a:pt x="36275" y="50501"/>
                                        <a:pt x="25481" y="17936"/>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9907" name="Rectangle 9907"/>
                              <wps:cNvSpPr/>
                              <wps:spPr>
                                <a:xfrm>
                                  <a:off x="324720" y="77168"/>
                                  <a:ext cx="71888" cy="146333"/>
                                </a:xfrm>
                                <a:prstGeom prst="rect">
                                  <a:avLst/>
                                </a:prstGeom>
                                <a:ln>
                                  <a:noFill/>
                                </a:ln>
                              </wps:spPr>
                              <wps:txbx>
                                <w:txbxContent>
                                  <w:p w14:paraId="77D12FC2"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908" name="Rectangle 9908"/>
                              <wps:cNvSpPr/>
                              <wps:spPr>
                                <a:xfrm>
                                  <a:off x="378781" y="104562"/>
                                  <a:ext cx="48492" cy="126166"/>
                                </a:xfrm>
                                <a:prstGeom prst="rect">
                                  <a:avLst/>
                                </a:prstGeom>
                                <a:ln>
                                  <a:noFill/>
                                </a:ln>
                              </wps:spPr>
                              <wps:txbx>
                                <w:txbxContent>
                                  <w:p w14:paraId="48074442"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909" name="Rectangle 9909"/>
                              <wps:cNvSpPr/>
                              <wps:spPr>
                                <a:xfrm>
                                  <a:off x="662398" y="176855"/>
                                  <a:ext cx="74956" cy="146334"/>
                                </a:xfrm>
                                <a:prstGeom prst="rect">
                                  <a:avLst/>
                                </a:prstGeom>
                                <a:ln>
                                  <a:noFill/>
                                </a:ln>
                              </wps:spPr>
                              <wps:txbx>
                                <w:txbxContent>
                                  <w:p w14:paraId="7740294C"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9910" name="Rectangle 9910"/>
                              <wps:cNvSpPr/>
                              <wps:spPr>
                                <a:xfrm>
                                  <a:off x="718711" y="204249"/>
                                  <a:ext cx="48492" cy="126165"/>
                                </a:xfrm>
                                <a:prstGeom prst="rect">
                                  <a:avLst/>
                                </a:prstGeom>
                                <a:ln>
                                  <a:noFill/>
                                </a:ln>
                              </wps:spPr>
                              <wps:txbx>
                                <w:txbxContent>
                                  <w:p w14:paraId="2587E61B"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911" name="Rectangle 9911"/>
                              <wps:cNvSpPr/>
                              <wps:spPr>
                                <a:xfrm>
                                  <a:off x="326097" y="266214"/>
                                  <a:ext cx="68207" cy="149606"/>
                                </a:xfrm>
                                <a:prstGeom prst="rect">
                                  <a:avLst/>
                                </a:prstGeom>
                                <a:ln>
                                  <a:noFill/>
                                </a:ln>
                              </wps:spPr>
                              <wps:txbx>
                                <w:txbxContent>
                                  <w:p w14:paraId="56169804"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12" name="Rectangle 9912"/>
                              <wps:cNvSpPr/>
                              <wps:spPr>
                                <a:xfrm>
                                  <a:off x="377455" y="293819"/>
                                  <a:ext cx="44083" cy="128988"/>
                                </a:xfrm>
                                <a:prstGeom prst="rect">
                                  <a:avLst/>
                                </a:prstGeom>
                                <a:ln>
                                  <a:noFill/>
                                </a:ln>
                              </wps:spPr>
                              <wps:txbx>
                                <w:txbxContent>
                                  <w:p w14:paraId="1AAEFD2E"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913" name="Shape 9913"/>
                              <wps:cNvSpPr/>
                              <wps:spPr>
                                <a:xfrm>
                                  <a:off x="511369" y="222443"/>
                                  <a:ext cx="36233" cy="36221"/>
                                </a:xfrm>
                                <a:custGeom>
                                  <a:avLst/>
                                  <a:gdLst/>
                                  <a:ahLst/>
                                  <a:cxnLst/>
                                  <a:rect l="0" t="0" r="0" b="0"/>
                                  <a:pathLst>
                                    <a:path w="36233" h="36221">
                                      <a:moveTo>
                                        <a:pt x="18117" y="0"/>
                                      </a:moveTo>
                                      <a:cubicBezTo>
                                        <a:pt x="28112" y="0"/>
                                        <a:pt x="36233" y="8121"/>
                                        <a:pt x="36233" y="18116"/>
                                      </a:cubicBezTo>
                                      <a:cubicBezTo>
                                        <a:pt x="36233" y="28160"/>
                                        <a:pt x="28112"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914" name="Shape 9914"/>
                              <wps:cNvSpPr/>
                              <wps:spPr>
                                <a:xfrm>
                                  <a:off x="432489" y="144163"/>
                                  <a:ext cx="192217" cy="96397"/>
                                </a:xfrm>
                                <a:custGeom>
                                  <a:avLst/>
                                  <a:gdLst/>
                                  <a:ahLst/>
                                  <a:cxnLst/>
                                  <a:rect l="0" t="0" r="0" b="0"/>
                                  <a:pathLst>
                                    <a:path w="192217" h="96397">
                                      <a:moveTo>
                                        <a:pt x="192217" y="96397"/>
                                      </a:moveTo>
                                      <a:lnTo>
                                        <a:pt x="96108" y="96397"/>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15" name="Shape 9915"/>
                              <wps:cNvSpPr/>
                              <wps:spPr>
                                <a:xfrm>
                                  <a:off x="432489" y="24056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24" name="Shape 10024"/>
                              <wps:cNvSpPr/>
                              <wps:spPr>
                                <a:xfrm>
                                  <a:off x="865025" y="0"/>
                                  <a:ext cx="480542" cy="480543"/>
                                </a:xfrm>
                                <a:custGeom>
                                  <a:avLst/>
                                  <a:gdLst/>
                                  <a:ahLst/>
                                  <a:cxnLst/>
                                  <a:rect l="0" t="0" r="0" b="0"/>
                                  <a:pathLst>
                                    <a:path w="480542" h="480543">
                                      <a:moveTo>
                                        <a:pt x="0" y="0"/>
                                      </a:moveTo>
                                      <a:lnTo>
                                        <a:pt x="479930" y="0"/>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134184" name="Shape 134184"/>
                              <wps:cNvSpPr/>
                              <wps:spPr>
                                <a:xfrm>
                                  <a:off x="1104684"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39215"/>
                                  </a:srgbClr>
                                </a:fillRef>
                                <a:effectRef idx="0">
                                  <a:scrgbClr r="0" g="0" b="0"/>
                                </a:effectRef>
                                <a:fontRef idx="none"/>
                              </wps:style>
                              <wps:bodyPr/>
                            </wps:wsp>
                            <wps:wsp>
                              <wps:cNvPr id="10026" name="Rectangle 10026"/>
                              <wps:cNvSpPr/>
                              <wps:spPr>
                                <a:xfrm>
                                  <a:off x="1057952" y="153112"/>
                                  <a:ext cx="85259" cy="187008"/>
                                </a:xfrm>
                                <a:prstGeom prst="rect">
                                  <a:avLst/>
                                </a:prstGeom>
                                <a:ln>
                                  <a:noFill/>
                                </a:ln>
                              </wps:spPr>
                              <wps:txbx>
                                <w:txbxContent>
                                  <w:p w14:paraId="44C13423"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10027" name="Rectangle 10027"/>
                              <wps:cNvSpPr/>
                              <wps:spPr>
                                <a:xfrm>
                                  <a:off x="1122150" y="225659"/>
                                  <a:ext cx="33184" cy="97096"/>
                                </a:xfrm>
                                <a:prstGeom prst="rect">
                                  <a:avLst/>
                                </a:prstGeom>
                                <a:ln>
                                  <a:noFill/>
                                </a:ln>
                              </wps:spPr>
                              <wps:txbx>
                                <w:txbxContent>
                                  <w:p w14:paraId="0E06C67B"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g:wgp>
                        </a:graphicData>
                      </a:graphic>
                    </wp:inline>
                  </w:drawing>
                </mc:Choice>
                <mc:Fallback>
                  <w:pict>
                    <v:group w14:anchorId="65AA95B5" id="Group 103670" o:spid="_x0000_s2289"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">
                      <v:shape id="Shape 9889" o:spid="_x0000_s2290"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KvccA&#10;AADdAAAADwAAAGRycy9kb3ducmV2LnhtbESPzWsCMRTE7wX/h/AKXopm7cGuW6OIUPCDHvzC62Pz&#10;urt087ImUVf/elMoeBxm5jfMeNqaWlzI+cqygkE/AUGcW11xoWC/++qlIHxA1lhbJgU38jCddF7G&#10;mGl75Q1dtqEQEcI+QwVlCE0mpc9LMuj7tiGO3o91BkOUrpDa4TXCTS3fk2QoDVYcF0psaF5S/rs9&#10;GwXzlZXH72LxwevlWxv4sL6fdk6p7ms7+wQRqA3P8H97oRWM0nQEf2/iE5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ir3HAAAA3QAAAA8AAAAAAAAAAAAAAAAAmAIAAGRy&#10;cy9kb3ducmV2LnhtbFBLBQYAAAAABAAEAPUAAACMAwAAAAA=&#10;" path="m,c,,523767,194608,1105248,e" filled="f" strokeweight=".26697mm">
                        <v:stroke miterlimit="1" joinstyle="miter" endcap="round"/>
                        <v:path arrowok="t" textboxrect="0,0,1105248,194608"/>
                      </v:shape>
                      <v:shape id="Shape 9890" o:spid="_x0000_s2291" style="position:absolute;left:9943;top:5210;width:1230;height:806;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iS8EA&#10;AADdAAAADwAAAGRycy9kb3ducmV2LnhtbERPS2vCQBC+F/wPywje6kYPVaOriCCUCoX6uA+7YxLM&#10;zsbs1MT++u6h0OPH915tel+rB7WxCmxgMs5AEdvgKi4MnE/71zmoKMgO68Bk4EkRNuvBywpzFzr+&#10;osdRCpVCOOZooBRpcq2jLcljHIeGOHHX0HqUBNtCuxa7FO5rPc2yN+2x4tRQYkO7kuzt+O0NdIfq&#10;7H9kdsG7fLDd2YP9nM6MGQ377RKUUC//4j/3uzOwmC/S/vQmPQG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WIkvBAAAA3QAAAA8AAAAAAAAAAAAAAAAAmAIAAGRycy9kb3du&#10;cmV2LnhtbFBLBQYAAAAABAAEAPUAAACGAwAAAAA=&#10;" path="m,l123002,3477,26985,80583c36275,50501,25481,17936,,xe" fillcolor="black" strokeweight=".17406mm">
                        <v:path arrowok="t" textboxrect="0,0,123002,80583"/>
                      </v:shape>
                      <v:rect id="Rectangle 9907" o:spid="_x0000_s2292" style="position:absolute;left:3247;top:771;width:71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tnMYA&#10;AADdAAAADwAAAGRycy9kb3ducmV2LnhtbESPQWvCQBSE70L/w/IEb7qxh9akriG0luRoVdDeHtnX&#10;JDT7NmRXE/vr3UKhx2FmvmHW6WhacaXeNZYVLBcRCOLS6oYrBcfD+3wFwnlkja1lUnAjB+nmYbLG&#10;RNuBP+i695UIEHYJKqi97xIpXVmTQbewHXHwvmxv0AfZV1L3OAS4aeVjFD1Jgw2HhRo7eq2p/N5f&#10;jIJ81WXnwv4MVbv9zE+7U/x2iL1Ss+mYvYDwNPr/8F+70AriOHq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HtnMYAAADdAAAADwAAAAAAAAAAAAAAAACYAgAAZHJz&#10;L2Rvd25yZXYueG1sUEsFBgAAAAAEAAQA9QAAAIsDAAAAAA==&#10;" filled="f" stroked="f">
                        <v:textbox inset="0,0,0,0">
                          <w:txbxContent>
                            <w:p w14:paraId="77D12FC2" w14:textId="77777777" w:rsidR="006E2FA2" w:rsidRDefault="006E2FA2">
                              <w:pPr>
                                <w:spacing w:after="160" w:line="259" w:lineRule="auto"/>
                                <w:ind w:left="0" w:firstLine="0"/>
                                <w:jc w:val="left"/>
                              </w:pPr>
                              <w:r>
                                <w:rPr>
                                  <w:b/>
                                  <w:color w:val="141414"/>
                                  <w:w w:val="132"/>
                                  <w:sz w:val="12"/>
                                </w:rPr>
                                <w:t>R</w:t>
                              </w:r>
                            </w:p>
                          </w:txbxContent>
                        </v:textbox>
                      </v:rect>
                      <v:rect id="Rectangle 9908" o:spid="_x0000_s2293" style="position:absolute;left:3787;top:1045;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57sMA&#10;AADdAAAADwAAAGRycy9kb3ducmV2LnhtbERPTWuDQBC9F/oflink1qzNoajJKqFtSI6NFmxugztR&#10;iTsr7jaa/vrsodDj431v8tn04kqj6ywreFlGIIhrqztuFHyVu+cYhPPIGnvLpOBGDvLs8WGDqbYT&#10;H+la+EaEEHYpKmi9H1IpXd2SQbe0A3HgznY06AMcG6lHnEK46eUqil6lwY5DQ4sDvbVUX4ofo2Af&#10;D9vvg/2dmv7jtK8+q+S9TLxSi6d5uwbhafb/4j/3QStIkij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57sMAAADdAAAADwAAAAAAAAAAAAAAAACYAgAAZHJzL2Rv&#10;d25yZXYueG1sUEsFBgAAAAAEAAQA9QAAAIgDAAAAAA==&#10;" filled="f" stroked="f">
                        <v:textbox inset="0,0,0,0">
                          <w:txbxContent>
                            <w:p w14:paraId="48074442" w14:textId="77777777" w:rsidR="006E2FA2" w:rsidRDefault="006E2FA2">
                              <w:pPr>
                                <w:spacing w:after="160" w:line="259" w:lineRule="auto"/>
                                <w:ind w:left="0" w:firstLine="0"/>
                                <w:jc w:val="left"/>
                              </w:pPr>
                              <w:r>
                                <w:rPr>
                                  <w:b/>
                                  <w:color w:val="141414"/>
                                  <w:w w:val="108"/>
                                  <w:sz w:val="10"/>
                                </w:rPr>
                                <w:t>1</w:t>
                              </w:r>
                            </w:p>
                          </w:txbxContent>
                        </v:textbox>
                      </v:rect>
                      <v:rect id="Rectangle 9909" o:spid="_x0000_s2294" style="position:absolute;left:6623;top:1768;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dcYA&#10;AADdAAAADwAAAGRycy9kb3ducmV2LnhtbESPT2vCQBTE70K/w/IKvelGD+KmriL+QY9VC2lvj+xr&#10;Epp9G7KrSfvpXUHwOMzMb5j5sre1uFLrK8caxqMEBHHuTMWFhs/zbjgD4QOywdoxafgjD8vFy2CO&#10;qXEdH+l6CoWIEPYpaihDaFIpfV6SRT9yDXH0flxrMUTZFtK02EW4reUkSabSYsVxocSG1iXlv6eL&#10;1bCfNauvg/vvinr7vc8+MrU5q6D122u/egcRqA/P8KN9MBqUShT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cdcYAAADdAAAADwAAAAAAAAAAAAAAAACYAgAAZHJz&#10;L2Rvd25yZXYueG1sUEsFBgAAAAAEAAQA9QAAAIsDAAAAAA==&#10;" filled="f" stroked="f">
                        <v:textbox inset="0,0,0,0">
                          <w:txbxContent>
                            <w:p w14:paraId="7740294C" w14:textId="77777777" w:rsidR="006E2FA2" w:rsidRDefault="006E2FA2">
                              <w:pPr>
                                <w:spacing w:after="160" w:line="259" w:lineRule="auto"/>
                                <w:ind w:left="0" w:firstLine="0"/>
                                <w:jc w:val="left"/>
                              </w:pPr>
                              <w:r>
                                <w:rPr>
                                  <w:b/>
                                  <w:color w:val="141414"/>
                                  <w:w w:val="136"/>
                                  <w:sz w:val="12"/>
                                </w:rPr>
                                <w:t>B</w:t>
                              </w:r>
                            </w:p>
                          </w:txbxContent>
                        </v:textbox>
                      </v:rect>
                      <v:rect id="Rectangle 9910" o:spid="_x0000_s2295" style="position:absolute;left:7187;top:2042;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HjNcEA&#10;AADdAAAADwAAAGRycy9kb3ducmV2LnhtbERPy4rCMBTdC/5DuII7TZ2F2GoUUQdd+gJ1d2mubbG5&#10;KU201a83i4FZHs57tmhNKV5Uu8KygtEwAkGcWl1wpuB8+h1MQDiPrLG0TAre5GAx73ZmmGjb8IFe&#10;R5+JEMIuQQW591UipUtzMuiGtiIO3N3WBn2AdSZ1jU0IN6X8iaKxNFhwaMixolVO6eP4NAq2k2p5&#10;3dlPk5Wb2/ayv8TrU+yV6vfa5RSEp9b/i//cO60gjkdhf3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B4zXBAAAA3QAAAA8AAAAAAAAAAAAAAAAAmAIAAGRycy9kb3du&#10;cmV2LnhtbFBLBQYAAAAABAAEAPUAAACGAwAAAAA=&#10;" filled="f" stroked="f">
                        <v:textbox inset="0,0,0,0">
                          <w:txbxContent>
                            <w:p w14:paraId="2587E61B" w14:textId="77777777" w:rsidR="006E2FA2" w:rsidRDefault="006E2FA2">
                              <w:pPr>
                                <w:spacing w:after="160" w:line="259" w:lineRule="auto"/>
                                <w:ind w:left="0" w:firstLine="0"/>
                                <w:jc w:val="left"/>
                              </w:pPr>
                              <w:r>
                                <w:rPr>
                                  <w:b/>
                                  <w:color w:val="141414"/>
                                  <w:w w:val="108"/>
                                  <w:sz w:val="10"/>
                                </w:rPr>
                                <w:t>1</w:t>
                              </w:r>
                            </w:p>
                          </w:txbxContent>
                        </v:textbox>
                      </v:rect>
                      <v:rect id="Rectangle 9911" o:spid="_x0000_s2296" style="position:absolute;left:3260;top:2662;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GrsUA&#10;AADdAAAADwAAAGRycy9kb3ducmV2LnhtbESPT4vCMBTE78J+h/AWvGlaD2K7RhF3RY/rH3C9PZpn&#10;W2xeShNt3U9vBMHjMDO/YabzzlTiRo0rLSuIhxEI4szqknMFh/1qMAHhPLLGyjIpuJOD+eyjN8VU&#10;25a3dNv5XAQIuxQVFN7XqZQuK8igG9qaOHhn2xj0QTa51A22AW4qOYqisTRYclgosKZlQdlldzUK&#10;1pN68bex/21e/ZzWx99j8r1PvFL9z27xBcJT59/hV3ujFSRJ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UauxQAAAN0AAAAPAAAAAAAAAAAAAAAAAJgCAABkcnMv&#10;ZG93bnJldi54bWxQSwUGAAAAAAQABAD1AAAAigMAAAAA&#10;" filled="f" stroked="f">
                        <v:textbox inset="0,0,0,0">
                          <w:txbxContent>
                            <w:p w14:paraId="56169804" w14:textId="77777777" w:rsidR="006E2FA2" w:rsidRDefault="006E2FA2">
                              <w:pPr>
                                <w:spacing w:after="160" w:line="259" w:lineRule="auto"/>
                                <w:ind w:left="0" w:firstLine="0"/>
                                <w:jc w:val="left"/>
                              </w:pPr>
                              <w:r>
                                <w:rPr>
                                  <w:color w:val="141414"/>
                                  <w:w w:val="118"/>
                                  <w:sz w:val="12"/>
                                </w:rPr>
                                <w:t>A</w:t>
                              </w:r>
                            </w:p>
                          </w:txbxContent>
                        </v:textbox>
                      </v:rect>
                      <v:rect id="Rectangle 9912" o:spid="_x0000_s2297" style="position:absolute;left:3774;top:2938;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2cYA&#10;AADdAAAADwAAAGRycy9kb3ducmV2LnhtbESPQWvCQBSE74X+h+UJ3uomHkoSXSXYFj1aU7DeHtln&#10;Esy+Ddmtif76bqHgcZiZb5jlejStuFLvGssK4lkEgri0uuFKwVfx8ZKAcB5ZY2uZFNzIwXr1/LTE&#10;TNuBP+l68JUIEHYZKqi97zIpXVmTQTezHXHwzrY36IPsK6l7HALctHIeRa/SYMNhocaONjWVl8OP&#10;UbBNuvx7Z+9D1b6ftsf9MX0rUq/UdDLmCxCeRv8I/7d3WkGax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Y2cYAAADdAAAADwAAAAAAAAAAAAAAAACYAgAAZHJz&#10;L2Rvd25yZXYueG1sUEsFBgAAAAAEAAQA9QAAAIsDAAAAAA==&#10;" filled="f" stroked="f">
                        <v:textbox inset="0,0,0,0">
                          <w:txbxContent>
                            <w:p w14:paraId="1AAEFD2E" w14:textId="77777777" w:rsidR="006E2FA2" w:rsidRDefault="006E2FA2">
                              <w:pPr>
                                <w:spacing w:after="160" w:line="259" w:lineRule="auto"/>
                                <w:ind w:left="0" w:firstLine="0"/>
                                <w:jc w:val="left"/>
                              </w:pPr>
                              <w:r>
                                <w:rPr>
                                  <w:color w:val="141414"/>
                                  <w:w w:val="98"/>
                                  <w:sz w:val="10"/>
                                </w:rPr>
                                <w:t>3</w:t>
                              </w:r>
                            </w:p>
                          </w:txbxContent>
                        </v:textbox>
                      </v:rect>
                      <v:shape id="Shape 9913" o:spid="_x0000_s2298" style="position:absolute;left:5113;top:2224;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jzG8UA&#10;AADdAAAADwAAAGRycy9kb3ducmV2LnhtbESPT2sCMRTE70K/Q3iFXkSztkV0NUpRCiK9+Af0+Ni8&#10;7qZNXpYk1e23N4WCx2FmfsPMl52z4kIhGs8KRsMCBHHlteFawfHwPpiAiAlZo/VMCn4pwnLx0Jtj&#10;qf2Vd3TZp1pkCMcSFTQptaWUsWrIYRz6ljh7nz44TFmGWuqA1wx3Vj4XxVg6NJwXGmxp1VD1vf9x&#10;CvgrpHP/w7bWv0bTP21MXG+NUk+P3dsMRKIu3cP/7Y1WMJ2OXuDvTX4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2PMbxQAAAN0AAAAPAAAAAAAAAAAAAAAAAJgCAABkcnMv&#10;ZG93bnJldi54bWxQSwUGAAAAAAQABAD1AAAAigMAAAAA&#10;" path="m18117,v9995,,18116,8121,18116,18116c36233,28160,28112,36221,18117,36221,8121,36221,,28160,,18116,,8121,8121,,18117,xe" fillcolor="#141414" stroked="f" strokeweight="0">
                        <v:stroke miterlimit="1" joinstyle="miter" endcap="round"/>
                        <v:path arrowok="t" textboxrect="0,0,36233,36221"/>
                      </v:shape>
                      <v:shape id="Shape 9914" o:spid="_x0000_s2299" style="position:absolute;left:4324;top:1441;width:1923;height:964;visibility:visible;mso-wrap-style:square;v-text-anchor:top" coordsize="192217,96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bmMcA&#10;AADdAAAADwAAAGRycy9kb3ducmV2LnhtbESP3WrCQBSE7wXfYTlC78wmRbSmbkSEFkHwr0V7eZo9&#10;TdJmz4bsqunbuwWhl8PMfMPM5p2pxYVaV1lWkEQxCOLc6ooLBe9vL8MnEM4ja6wtk4JfcjDP+r0Z&#10;ptpeeU+Xgy9EgLBLUUHpfZNK6fKSDLrINsTB+7KtQR9kW0jd4jXATS0f43gsDVYcFkpsaFlS/nM4&#10;GwXcLPZy9/1pl9vNx3H9OuGRNSelHgbd4hmEp87/h+/tlVYwnSYj+Hs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W25jHAAAA3QAAAA8AAAAAAAAAAAAAAAAAmAIAAGRy&#10;cy9kb3ducmV2LnhtbFBLBQYAAAAABAAEAPUAAACMAwAAAAA=&#10;" path="m192217,96397r-96109,l96108,,,e" filled="f" strokecolor="#141414" strokeweight=".1335mm">
                        <v:stroke miterlimit="1" joinstyle="miter" endcap="round"/>
                        <v:path arrowok="t" textboxrect="0,0,192217,96397"/>
                      </v:shape>
                      <v:shape id="Shape 9915" o:spid="_x0000_s2300" style="position:absolute;left:4324;top:2405;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yR8UA&#10;AADdAAAADwAAAGRycy9kb3ducmV2LnhtbESPQYvCMBSE7wv7H8ITvCyaKijbapRFEBS8bBUWb4/m&#10;2dY2L7WJWv/9RhA8DjPzDTNfdqYWN2pdaVnBaBiBIM6sLjlXcNivB98gnEfWWFsmBQ9ysFx8fswx&#10;0fbOv3RLfS4ChF2CCgrvm0RKlxVk0A1tQxy8k20N+iDbXOoW7wFuajmOoqk0WHJYKLChVUFZlV6N&#10;Amlivdue02p1rPb6Mv07fOmmUqrf635mIDx1/h1+tTdaQRyPJ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UvJHxQAAAN0AAAAPAAAAAAAAAAAAAAAAAJgCAABkcnMv&#10;ZG93bnJldi54bWxQSwUGAAAAAAQABAD1AAAAigMAAAAA&#10;" path="m96108,r,96108l,96108e" filled="f" strokecolor="#141414" strokeweight=".1335mm">
                        <v:stroke miterlimit="1" joinstyle="miter" endcap="round"/>
                        <v:path arrowok="t" textboxrect="0,0,96108,96108"/>
                      </v:shape>
                      <v:shape id="Shape 10024" o:spid="_x0000_s2301" style="position:absolute;left:8650;width:4805;height:4805;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OLLcIA&#10;AADeAAAADwAAAGRycy9kb3ducmV2LnhtbERPzYrCMBC+L/gOYQRva6KILF2jiKLoXmS7PsDQjG2x&#10;mZQk1urTb4SFvc3H9zuLVW8b0ZEPtWMNk7ECQVw4U3Op4fyze/8AESKywcYxaXhQgNVy8LbAzLg7&#10;f1OXx1KkEA4ZaqhibDMpQ1GRxTB2LXHiLs5bjAn6UhqP9xRuGzlVai4t1pwaKmxpU1FxzW9Ww/bx&#10;7M4bf8z3iqT6auzpWNJJ69GwX3+CiNTHf/Gf+2DSfKWmM3i9k2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4stwgAAAN4AAAAPAAAAAAAAAAAAAAAAAJgCAABkcnMvZG93&#10;bnJldi54bWxQSwUGAAAAAAQABAD1AAAAhwMAAAAA&#10;" path="m,l479930,r612,240271l480542,480543,,480543,,xe" fillcolor="#dcdcdc" strokecolor="#141414" strokeweight=".1335mm">
                        <v:stroke endcap="round"/>
                        <v:path arrowok="t" textboxrect="0,0,480542,480543"/>
                      </v:shape>
                      <v:shape id="Shape 134184" o:spid="_x0000_s2302" style="position:absolute;left:11046;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EzsQA&#10;AADfAAAADwAAAGRycy9kb3ducmV2LnhtbERP3UrDMBS+F/YO4Qy8c+nmNkZdNlQQ9MILuz3AoTk2&#10;3ZqT2KRr9OmNIOzy4/vf7pPtxIX60DpWMJ8VIIhrp1tuFBwPL3cbECEia+wck4JvCrDfTW62WGo3&#10;8gddqtiIHMKhRAUmRl9KGWpDFsPMeeLMfbreYsywb6TucczhtpOLolhLiy3nBoOeng3V52qwClaL&#10;9PRl/Hv9Y056OFbDKo3+TanbaXp8ABEpxav43/2q8/z75XyzhL8/GY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aRM7EAAAA3wAAAA8AAAAAAAAAAAAAAAAAmAIAAGRycy9k&#10;b3ducmV2LnhtbFBLBQYAAAAABAAEAPUAAACJAwAAAAA=&#10;" path="m,l240271,r,240271l,240271,,e" fillcolor="black" stroked="f" strokeweight="0">
                        <v:fill opacity="25700f"/>
                        <v:stroke endcap="round"/>
                        <v:path arrowok="t" textboxrect="0,0,240271,240271"/>
                      </v:shape>
                      <v:rect id="Rectangle 10026" o:spid="_x0000_s2303" style="position:absolute;left:10579;top:1531;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osMA&#10;AADeAAAADwAAAGRycy9kb3ducmV2LnhtbERPS4vCMBC+L+x/CLPgbU30INo1ivhAjz4W3L0NzdgW&#10;m0lpoq3+eiMI3ubje8542tpSXKn2hWMNva4CQZw6U3Cm4few+h6C8AHZYOmYNNzIw3Ty+THGxLiG&#10;d3Tdh0zEEPYJashDqBIpfZqTRd91FXHkTq62GCKsM2lqbGK4LWVfqYG0WHBsyLGieU7peX+xGtbD&#10;ava3cfcmK5f/6+P2OFocRkHrzlc7+wERqA1v8cu9MXG+Uv0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ZosMAAADeAAAADwAAAAAAAAAAAAAAAACYAgAAZHJzL2Rv&#10;d25yZXYueG1sUEsFBgAAAAAEAAQA9QAAAIgDAAAAAA==&#10;" filled="f" stroked="f">
                        <v:textbox inset="0,0,0,0">
                          <w:txbxContent>
                            <w:p w14:paraId="44C13423" w14:textId="77777777" w:rsidR="006E2FA2" w:rsidRDefault="006E2FA2">
                              <w:pPr>
                                <w:spacing w:after="160" w:line="259" w:lineRule="auto"/>
                                <w:ind w:left="0" w:firstLine="0"/>
                                <w:jc w:val="left"/>
                              </w:pPr>
                              <w:r>
                                <w:rPr>
                                  <w:color w:val="141414"/>
                                  <w:w w:val="124"/>
                                  <w:sz w:val="15"/>
                                </w:rPr>
                                <w:t>B</w:t>
                              </w:r>
                            </w:p>
                          </w:txbxContent>
                        </v:textbox>
                      </v:rect>
                      <v:rect id="Rectangle 10027" o:spid="_x0000_s2304" style="position:absolute;left:11221;top:225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14:paraId="0E06C67B" w14:textId="77777777" w:rsidR="006E2FA2" w:rsidRDefault="006E2FA2">
                              <w:pPr>
                                <w:spacing w:after="160" w:line="259" w:lineRule="auto"/>
                                <w:ind w:left="0" w:firstLine="0"/>
                                <w:jc w:val="left"/>
                              </w:pPr>
                              <w:r>
                                <w:rPr>
                                  <w:color w:val="141414"/>
                                  <w:w w:val="98"/>
                                  <w:sz w:val="8"/>
                                </w:rPr>
                                <w:t>1</w:t>
                              </w:r>
                            </w:p>
                          </w:txbxContent>
                        </v:textbox>
                      </v:rect>
                      <w10:anchorlock/>
                    </v:group>
                  </w:pict>
                </mc:Fallback>
              </mc:AlternateContent>
            </w:r>
          </w:p>
        </w:tc>
        <w:tc>
          <w:tcPr>
            <w:tcW w:w="1571" w:type="dxa"/>
            <w:tcBorders>
              <w:top w:val="nil"/>
              <w:left w:val="single" w:sz="3" w:space="0" w:color="646464"/>
              <w:bottom w:val="single" w:sz="3" w:space="0" w:color="646464"/>
              <w:right w:val="nil"/>
            </w:tcBorders>
            <w:vAlign w:val="bottom"/>
          </w:tcPr>
          <w:p w14:paraId="43D96310" w14:textId="77777777" w:rsidR="00A21FDC" w:rsidRDefault="00252176">
            <w:pPr>
              <w:tabs>
                <w:tab w:val="right" w:pos="1456"/>
              </w:tabs>
              <w:spacing w:after="0" w:line="259" w:lineRule="auto"/>
              <w:ind w:left="0" w:firstLine="0"/>
              <w:jc w:val="left"/>
            </w:pPr>
            <w:r>
              <w:rPr>
                <w:color w:val="141414"/>
                <w:sz w:val="30"/>
              </w:rPr>
              <w:t>H</w:t>
            </w:r>
            <w:r>
              <w:rPr>
                <w:noProof/>
                <w:sz w:val="22"/>
              </w:rPr>
              <mc:AlternateContent>
                <mc:Choice Requires="wpg">
                  <w:drawing>
                    <wp:inline distT="0" distB="0" distL="0" distR="0" wp14:anchorId="5A4C1450" wp14:editId="33B43414">
                      <wp:extent cx="723205" cy="1297465"/>
                      <wp:effectExtent l="0" t="0" r="0" b="0"/>
                      <wp:docPr id="104563" name="Group 104563"/>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9799" name="Shape 9799"/>
                              <wps:cNvSpPr/>
                              <wps:spPr>
                                <a:xfrm>
                                  <a:off x="242662"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9800" name="Rectangle 9800"/>
                              <wps:cNvSpPr/>
                              <wps:spPr>
                                <a:xfrm>
                                  <a:off x="343340" y="850188"/>
                                  <a:ext cx="82575" cy="187008"/>
                                </a:xfrm>
                                <a:prstGeom prst="rect">
                                  <a:avLst/>
                                </a:prstGeom>
                                <a:ln>
                                  <a:noFill/>
                                </a:ln>
                              </wps:spPr>
                              <wps:txbx>
                                <w:txbxContent>
                                  <w:p w14:paraId="545AAAA2"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801" name="Rectangle 9801"/>
                              <wps:cNvSpPr/>
                              <wps:spPr>
                                <a:xfrm>
                                  <a:off x="405472" y="922937"/>
                                  <a:ext cx="33067" cy="96754"/>
                                </a:xfrm>
                                <a:prstGeom prst="rect">
                                  <a:avLst/>
                                </a:prstGeom>
                                <a:ln>
                                  <a:noFill/>
                                </a:ln>
                              </wps:spPr>
                              <wps:txbx>
                                <w:txbxContent>
                                  <w:p w14:paraId="79D94032"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85" name="Shape 134185"/>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86" name="Shape 134186"/>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87" name="Shape 134187"/>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823" name="Rectangle 9823"/>
                              <wps:cNvSpPr/>
                              <wps:spPr>
                                <a:xfrm>
                                  <a:off x="558931" y="46069"/>
                                  <a:ext cx="85259" cy="187008"/>
                                </a:xfrm>
                                <a:prstGeom prst="rect">
                                  <a:avLst/>
                                </a:prstGeom>
                                <a:ln>
                                  <a:noFill/>
                                </a:ln>
                              </wps:spPr>
                              <wps:txbx>
                                <w:txbxContent>
                                  <w:p w14:paraId="4AF47AD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24" name="Rectangle 9824"/>
                              <wps:cNvSpPr/>
                              <wps:spPr>
                                <a:xfrm>
                                  <a:off x="623129" y="118818"/>
                                  <a:ext cx="33067" cy="96754"/>
                                </a:xfrm>
                                <a:prstGeom prst="rect">
                                  <a:avLst/>
                                </a:prstGeom>
                                <a:ln>
                                  <a:noFill/>
                                </a:ln>
                              </wps:spPr>
                              <wps:txbx>
                                <w:txbxContent>
                                  <w:p w14:paraId="775B790C"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825" name="Rectangle 9825"/>
                              <wps:cNvSpPr/>
                              <wps:spPr>
                                <a:xfrm>
                                  <a:off x="557377" y="286519"/>
                                  <a:ext cx="85259" cy="187008"/>
                                </a:xfrm>
                                <a:prstGeom prst="rect">
                                  <a:avLst/>
                                </a:prstGeom>
                                <a:ln>
                                  <a:noFill/>
                                </a:ln>
                              </wps:spPr>
                              <wps:txbx>
                                <w:txbxContent>
                                  <w:p w14:paraId="26EBEEC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26" name="Rectangle 9826"/>
                              <wps:cNvSpPr/>
                              <wps:spPr>
                                <a:xfrm>
                                  <a:off x="621574" y="359269"/>
                                  <a:ext cx="33067" cy="96754"/>
                                </a:xfrm>
                                <a:prstGeom prst="rect">
                                  <a:avLst/>
                                </a:prstGeom>
                                <a:ln>
                                  <a:noFill/>
                                </a:ln>
                              </wps:spPr>
                              <wps:txbx>
                                <w:txbxContent>
                                  <w:p w14:paraId="7B3400F5"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827" name="Rectangle 9827"/>
                              <wps:cNvSpPr/>
                              <wps:spPr>
                                <a:xfrm>
                                  <a:off x="317576" y="166379"/>
                                  <a:ext cx="85259" cy="187007"/>
                                </a:xfrm>
                                <a:prstGeom prst="rect">
                                  <a:avLst/>
                                </a:prstGeom>
                                <a:ln>
                                  <a:noFill/>
                                </a:ln>
                              </wps:spPr>
                              <wps:txbx>
                                <w:txbxContent>
                                  <w:p w14:paraId="7D0E1ED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28" name="Rectangle 9828"/>
                              <wps:cNvSpPr/>
                              <wps:spPr>
                                <a:xfrm>
                                  <a:off x="381774" y="239127"/>
                                  <a:ext cx="33067" cy="96754"/>
                                </a:xfrm>
                                <a:prstGeom prst="rect">
                                  <a:avLst/>
                                </a:prstGeom>
                                <a:ln>
                                  <a:noFill/>
                                </a:ln>
                              </wps:spPr>
                              <wps:txbx>
                                <w:txbxContent>
                                  <w:p w14:paraId="1C54065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832" name="Rectangle 9832"/>
                              <wps:cNvSpPr/>
                              <wps:spPr>
                                <a:xfrm>
                                  <a:off x="48648" y="314470"/>
                                  <a:ext cx="65140" cy="1100071"/>
                                </a:xfrm>
                                <a:prstGeom prst="rect">
                                  <a:avLst/>
                                </a:prstGeom>
                                <a:ln>
                                  <a:noFill/>
                                </a:ln>
                              </wps:spPr>
                              <wps:txbx>
                                <w:txbxContent>
                                  <w:p w14:paraId="31C87C82"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835" name="Shape 9835"/>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836" name="Shape 9836"/>
                              <wps:cNvSpPr/>
                              <wps:spPr>
                                <a:xfrm>
                                  <a:off x="121593" y="994406"/>
                                  <a:ext cx="80531" cy="122946"/>
                                </a:xfrm>
                                <a:custGeom>
                                  <a:avLst/>
                                  <a:gdLst/>
                                  <a:ahLst/>
                                  <a:cxnLst/>
                                  <a:rect l="0" t="0" r="0" b="0"/>
                                  <a:pathLst>
                                    <a:path w="80531" h="122946">
                                      <a:moveTo>
                                        <a:pt x="80531" y="0"/>
                                      </a:moveTo>
                                      <a:lnTo>
                                        <a:pt x="77101" y="122946"/>
                                      </a:lnTo>
                                      <a:lnTo>
                                        <a:pt x="0" y="26941"/>
                                      </a:lnTo>
                                      <a:cubicBezTo>
                                        <a:pt x="30030" y="36234"/>
                                        <a:pt x="62607" y="25437"/>
                                        <a:pt x="80531"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88" name="Shape 134188"/>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847" name="Rectangle 9847"/>
                              <wps:cNvSpPr/>
                              <wps:spPr>
                                <a:xfrm>
                                  <a:off x="558274" y="1089625"/>
                                  <a:ext cx="85259" cy="187007"/>
                                </a:xfrm>
                                <a:prstGeom prst="rect">
                                  <a:avLst/>
                                </a:prstGeom>
                                <a:ln>
                                  <a:noFill/>
                                </a:ln>
                              </wps:spPr>
                              <wps:txbx>
                                <w:txbxContent>
                                  <w:p w14:paraId="5F95840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848" name="Rectangle 9848"/>
                              <wps:cNvSpPr/>
                              <wps:spPr>
                                <a:xfrm>
                                  <a:off x="622472" y="1162373"/>
                                  <a:ext cx="33067" cy="96754"/>
                                </a:xfrm>
                                <a:prstGeom prst="rect">
                                  <a:avLst/>
                                </a:prstGeom>
                                <a:ln>
                                  <a:noFill/>
                                </a:ln>
                              </wps:spPr>
                              <wps:txbx>
                                <w:txbxContent>
                                  <w:p w14:paraId="6DB10A6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056" name="Rectangle 10056"/>
                              <wps:cNvSpPr/>
                              <wps:spPr>
                                <a:xfrm>
                                  <a:off x="254684" y="507002"/>
                                  <a:ext cx="68280" cy="149446"/>
                                </a:xfrm>
                                <a:prstGeom prst="rect">
                                  <a:avLst/>
                                </a:prstGeom>
                                <a:ln>
                                  <a:noFill/>
                                </a:ln>
                              </wps:spPr>
                              <wps:txbx>
                                <w:txbxContent>
                                  <w:p w14:paraId="77950FA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57" name="Rectangle 10057"/>
                              <wps:cNvSpPr/>
                              <wps:spPr>
                                <a:xfrm>
                                  <a:off x="306096" y="534324"/>
                                  <a:ext cx="44277" cy="129276"/>
                                </a:xfrm>
                                <a:prstGeom prst="rect">
                                  <a:avLst/>
                                </a:prstGeom>
                                <a:ln>
                                  <a:noFill/>
                                </a:ln>
                              </wps:spPr>
                              <wps:txbx>
                                <w:txbxContent>
                                  <w:p w14:paraId="48611A0F"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058" name="Shape 10058"/>
                              <wps:cNvSpPr/>
                              <wps:spPr>
                                <a:xfrm>
                                  <a:off x="466270" y="630760"/>
                                  <a:ext cx="36233" cy="36233"/>
                                </a:xfrm>
                                <a:custGeom>
                                  <a:avLst/>
                                  <a:gdLst/>
                                  <a:ahLst/>
                                  <a:cxnLst/>
                                  <a:rect l="0" t="0" r="0" b="0"/>
                                  <a:pathLst>
                                    <a:path w="36233" h="36233">
                                      <a:moveTo>
                                        <a:pt x="18117" y="0"/>
                                      </a:moveTo>
                                      <a:cubicBezTo>
                                        <a:pt x="28112" y="0"/>
                                        <a:pt x="36233" y="8121"/>
                                        <a:pt x="36233" y="18117"/>
                                      </a:cubicBezTo>
                                      <a:cubicBezTo>
                                        <a:pt x="36233" y="28112"/>
                                        <a:pt x="28112" y="36233"/>
                                        <a:pt x="18117" y="36233"/>
                                      </a:cubicBezTo>
                                      <a:cubicBezTo>
                                        <a:pt x="8122" y="36233"/>
                                        <a:pt x="0" y="28112"/>
                                        <a:pt x="0" y="18117"/>
                                      </a:cubicBezTo>
                                      <a:cubicBezTo>
                                        <a:pt x="0" y="8121"/>
                                        <a:pt x="8122"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059" name="Shape 10059"/>
                              <wps:cNvSpPr/>
                              <wps:spPr>
                                <a:xfrm>
                                  <a:off x="388327" y="576651"/>
                                  <a:ext cx="95592" cy="0"/>
                                </a:xfrm>
                                <a:custGeom>
                                  <a:avLst/>
                                  <a:gdLst/>
                                  <a:ahLst/>
                                  <a:cxnLst/>
                                  <a:rect l="0" t="0" r="0" b="0"/>
                                  <a:pathLst>
                                    <a:path w="95592">
                                      <a:moveTo>
                                        <a:pt x="95592"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60" name="Shape 10060"/>
                              <wps:cNvSpPr/>
                              <wps:spPr>
                                <a:xfrm>
                                  <a:off x="388327" y="576651"/>
                                  <a:ext cx="96108" cy="144163"/>
                                </a:xfrm>
                                <a:custGeom>
                                  <a:avLst/>
                                  <a:gdLst/>
                                  <a:ahLst/>
                                  <a:cxnLst/>
                                  <a:rect l="0" t="0" r="0" b="0"/>
                                  <a:pathLst>
                                    <a:path w="96108" h="144163">
                                      <a:moveTo>
                                        <a:pt x="95592" y="0"/>
                                      </a:moveTo>
                                      <a:lnTo>
                                        <a:pt x="96108" y="144163"/>
                                      </a:lnTo>
                                      <a:lnTo>
                                        <a:pt x="0" y="1441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61" name="Rectangle 10061"/>
                              <wps:cNvSpPr/>
                              <wps:spPr>
                                <a:xfrm>
                                  <a:off x="255761" y="651415"/>
                                  <a:ext cx="68280" cy="149446"/>
                                </a:xfrm>
                                <a:prstGeom prst="rect">
                                  <a:avLst/>
                                </a:prstGeom>
                                <a:ln>
                                  <a:noFill/>
                                </a:ln>
                              </wps:spPr>
                              <wps:txbx>
                                <w:txbxContent>
                                  <w:p w14:paraId="158EA084"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62" name="Rectangle 10062"/>
                              <wps:cNvSpPr/>
                              <wps:spPr>
                                <a:xfrm>
                                  <a:off x="307174" y="678738"/>
                                  <a:ext cx="44277" cy="129276"/>
                                </a:xfrm>
                                <a:prstGeom prst="rect">
                                  <a:avLst/>
                                </a:prstGeom>
                                <a:ln>
                                  <a:noFill/>
                                </a:ln>
                              </wps:spPr>
                              <wps:txbx>
                                <w:txbxContent>
                                  <w:p w14:paraId="656C4CE9"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063" name="Shape 10063"/>
                              <wps:cNvSpPr/>
                              <wps:spPr>
                                <a:xfrm>
                                  <a:off x="483919" y="648877"/>
                                  <a:ext cx="95544" cy="0"/>
                                </a:xfrm>
                                <a:custGeom>
                                  <a:avLst/>
                                  <a:gdLst/>
                                  <a:ahLst/>
                                  <a:cxnLst/>
                                  <a:rect l="0" t="0" r="0" b="0"/>
                                  <a:pathLst>
                                    <a:path w="95544">
                                      <a:moveTo>
                                        <a:pt x="95544"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5A4C1450" id="Group 104563" o:spid="_x0000_s2305"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">
                      <v:shape id="Shape 9799" o:spid="_x0000_s2306" style="position:absolute;left:2426;top:8169;width:4806;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1MUA&#10;AADdAAAADwAAAGRycy9kb3ducmV2LnhtbESPQWsCMRSE7wX/Q3gFbzW7ItZsjSJKwZPStRR6e928&#10;ZpduXpZNquu/N4WCx2FmvmGW68G14kx9aDxryCcZCOLKm4athvfT69MCRIjIBlvPpOFKAdar0cMS&#10;C+Mv/EbnMlqRIBwK1FDH2BVShqomh2HiO+LkffveYUyyt9L0eElw18ppls2lw4bTQo0dbWuqfspf&#10;lyjHnT1dD5/b7Kuc84dT+cyqXOvx47B5ARFpiPfwf3tvNKhnpeD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7HUxQAAAN0AAAAPAAAAAAAAAAAAAAAAAJgCAABkcnMv&#10;ZG93bnJldi54bWxQSwUGAAAAAAQABAD1AAAAigMAAAAA&#10;" path="m,l480543,r,240271l240271,240271r,240272l,480543,,xe" fillcolor="#dcdcdc" strokecolor="#141414" strokeweight=".1335mm">
                        <v:stroke miterlimit="1" joinstyle="miter" endcap="round"/>
                        <v:path arrowok="t" textboxrect="0,0,480543,480543"/>
                      </v:shape>
                      <v:rect id="Rectangle 9800" o:spid="_x0000_s2307" style="position:absolute;left:3433;top:8501;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6dcIA&#10;AADdAAAADwAAAGRycy9kb3ducmV2LnhtbERPy4rCMBTdD/gP4QruxlQX0naMIj7QpVpBZ3dp7rRl&#10;mpvSRFv9erMYmOXhvOfL3tTiQa2rLCuYjCMQxLnVFRcKLtnuMwbhPLLG2jIpeJKD5WLwMcdU245P&#10;9Dj7QoQQdikqKL1vUildXpJBN7YNceB+bGvQB9gWUrfYhXBTy2kUzaTBikNDiQ2tS8p/z3ejYB83&#10;q9vBvrqi3n7vr8drsskSr9Ro2K++QHjq/b/4z33QCpI4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Xp1wgAAAN0AAAAPAAAAAAAAAAAAAAAAAJgCAABkcnMvZG93&#10;bnJldi54bWxQSwUGAAAAAAQABAD1AAAAhwMAAAAA&#10;" filled="f" stroked="f">
                        <v:textbox inset="0,0,0,0">
                          <w:txbxContent>
                            <w:p w14:paraId="545AAAA2" w14:textId="77777777" w:rsidR="006E2FA2" w:rsidRDefault="006E2FA2">
                              <w:pPr>
                                <w:spacing w:after="160" w:line="259" w:lineRule="auto"/>
                                <w:ind w:left="0" w:firstLine="0"/>
                                <w:jc w:val="left"/>
                              </w:pPr>
                              <w:r>
                                <w:rPr>
                                  <w:color w:val="141414"/>
                                  <w:w w:val="121"/>
                                  <w:sz w:val="15"/>
                                </w:rPr>
                                <w:t>R</w:t>
                              </w:r>
                            </w:p>
                          </w:txbxContent>
                        </v:textbox>
                      </v:rect>
                      <v:rect id="Rectangle 9801" o:spid="_x0000_s2308" style="position:absolute;left:4054;top:9229;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Xf7sYA&#10;AADdAAAADwAAAGRycy9kb3ducmV2LnhtbESPQWvCQBSE7wX/w/IEb83GHkoSXUWqRY82KcTeHtnX&#10;JDT7NmS3Jvrru4VCj8PMfMOst5PpxJUG11pWsIxiEMSV1S3XCt6L18cEhPPIGjvLpOBGDrab2cMa&#10;M21HfqNr7msRIOwyVNB432dSuqohgy6yPXHwPu1g0Ac51FIPOAa46eRTHD9Lgy2HhQZ7emmo+sq/&#10;jYJj0u8uJ3sf6+7wcSzPZbovUq/UYj7tViA8Tf4//Nc+aQVpE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Xf7sYAAADdAAAADwAAAAAAAAAAAAAAAACYAgAAZHJz&#10;L2Rvd25yZXYueG1sUEsFBgAAAAAEAAQA9QAAAIsDAAAAAA==&#10;" filled="f" stroked="f">
                        <v:textbox inset="0,0,0,0">
                          <w:txbxContent>
                            <w:p w14:paraId="79D94032"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85" o:spid="_x0000_s2309"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kucQA&#10;AADfAAAADwAAAGRycy9kb3ducmV2LnhtbERPTWvCQBC9C/6HZQq9FN3YapDoKqKWVm9RL96G7Jik&#10;ZmdDdjXx33cLBY+P9z1fdqYSd2pcaVnBaBiBIM6sLjlXcDp+DqYgnEfWWFkmBQ9ysFz0e3NMtG05&#10;pfvB5yKEsEtQQeF9nUjpsoIMuqGtiQN3sY1BH2CTS91gG8JNJd+jKJYGSw4NBda0Lii7Hm5GQYy2&#10;xEdb/YzPm/31LaYo3X1tlXp96VYzEJ46/xT/u791mP8xHk0n8PcnAJ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GZLnEAAAA3wAAAA8AAAAAAAAAAAAAAAAAmAIAAGRycy9k&#10;b3ducmV2LnhtbFBLBQYAAAAABAAEAPUAAACJAwAAAAA=&#10;" path="m,l240271,r,480543l,480543,,e" fillcolor="#dcdcdc" strokecolor="#141414" strokeweight=".1335mm">
                        <v:stroke endcap="round"/>
                        <v:path arrowok="t" textboxrect="0,0,240271,480543"/>
                      </v:shape>
                      <v:shape id="Shape 134186" o:spid="_x0000_s2310"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JJlsIA&#10;AADfAAAADwAAAGRycy9kb3ducmV2LnhtbERP3WrCMBS+H+wdwhG8KTNRh2g1ytgQvdqY8wEOzbEp&#10;Nieliba+vRGEXX58/6tN72pxpTZUnjWMRwoEceFNxaWG49/2bQ4iRGSDtWfScKMAm/Xrywpz4zv+&#10;peshliKFcMhRg42xyaUMhSWHYeQb4sSdfOswJtiW0rTYpXBXy4lSM+mw4tRgsaFPS8X5cHEa1O6r&#10;uix+vo/OnjvKMtphpqZaDwf9xxJEpD7+i5/uvUnzp+/j+QwefxIA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YkmWwgAAAN8AAAAPAAAAAAAAAAAAAAAAAJgCAABkcnMvZG93&#10;bnJldi54bWxQSwUGAAAAAAQABAD1AAAAhwMAAAAA&#10;" path="m,l240271,r,240271l,240271,,e" fillcolor="#dcdcdc" strokecolor="#141414" strokeweight=".1335mm">
                        <v:stroke endcap="round"/>
                        <v:path arrowok="t" textboxrect="0,0,240271,240271"/>
                      </v:shape>
                      <v:shape id="Shape 134187" o:spid="_x0000_s2311"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7sDcMA&#10;AADfAAAADwAAAGRycy9kb3ducmV2LnhtbERP3WrCMBS+H/gO4Qi7KTNxjs11RhGHuCtlnQ9waM6a&#10;YnNSmmi7tzeCsMuP73+xGlwjLtSF2rOG6USBIC69qbnScPzZPs1BhIhssPFMGv4owGo5elhgbnzP&#10;33QpYiVSCIccNdgY21zKUFpyGCa+JU7cr+8cxgS7SpoO+xTuGvms1Kt0WHNqsNjSxlJ5Ks5Og9p9&#10;1uf3w/7o7KmnLKMdZmqm9eN4WH+AiDTEf/Hd/WXS/NnLdP4Gtz8J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7sDcMAAADfAAAADwAAAAAAAAAAAAAAAACYAgAAZHJzL2Rv&#10;d25yZXYueG1sUEsFBgAAAAAEAAQA9QAAAIgDAAAAAA==&#10;" path="m,l240271,r,240271l,240271,,e" fillcolor="#dcdcdc" strokecolor="#141414" strokeweight=".1335mm">
                        <v:stroke endcap="round"/>
                        <v:path arrowok="t" textboxrect="0,0,240271,240271"/>
                      </v:shape>
                      <v:rect id="Rectangle 9823" o:spid="_x0000_s2312"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64YsYA&#10;AADdAAAADwAAAGRycy9kb3ducmV2LnhtbESPT2vCQBTE74LfYXlCb7pRoS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64YsYAAADdAAAADwAAAAAAAAAAAAAAAACYAgAAZHJz&#10;L2Rvd25yZXYueG1sUEsFBgAAAAAEAAQA9QAAAIsDAAAAAA==&#10;" filled="f" stroked="f">
                        <v:textbox inset="0,0,0,0">
                          <w:txbxContent>
                            <w:p w14:paraId="4AF47AD4" w14:textId="77777777" w:rsidR="006E2FA2" w:rsidRDefault="006E2FA2">
                              <w:pPr>
                                <w:spacing w:after="160" w:line="259" w:lineRule="auto"/>
                                <w:ind w:left="0" w:firstLine="0"/>
                                <w:jc w:val="left"/>
                              </w:pPr>
                              <w:r>
                                <w:rPr>
                                  <w:color w:val="141414"/>
                                  <w:w w:val="118"/>
                                  <w:sz w:val="15"/>
                                </w:rPr>
                                <w:t>A</w:t>
                              </w:r>
                            </w:p>
                          </w:txbxContent>
                        </v:textbox>
                      </v:rect>
                      <v:rect id="Rectangle 9824" o:spid="_x0000_s2313"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gFsYA&#10;AADdAAAADwAAAGRycy9kb3ducmV2LnhtbESPT2vCQBTE74LfYXlCb7pRp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gFsYAAADdAAAADwAAAAAAAAAAAAAAAACYAgAAZHJz&#10;L2Rvd25yZXYueG1sUEsFBgAAAAAEAAQA9QAAAIsDAAAAAA==&#10;" filled="f" stroked="f">
                        <v:textbox inset="0,0,0,0">
                          <w:txbxContent>
                            <w:p w14:paraId="775B790C"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825" o:spid="_x0000_s2314"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FjcYA&#10;AADdAAAADwAAAGRycy9kb3ducmV2LnhtbESPT2vCQBTE74LfYXlCb7pRs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FjcYAAADdAAAADwAAAAAAAAAAAAAAAACYAgAAZHJz&#10;L2Rvd25yZXYueG1sUEsFBgAAAAAEAAQA9QAAAIsDAAAAAA==&#10;" filled="f" stroked="f">
                        <v:textbox inset="0,0,0,0">
                          <w:txbxContent>
                            <w:p w14:paraId="26EBEEC1" w14:textId="77777777" w:rsidR="006E2FA2" w:rsidRDefault="006E2FA2">
                              <w:pPr>
                                <w:spacing w:after="160" w:line="259" w:lineRule="auto"/>
                                <w:ind w:left="0" w:firstLine="0"/>
                                <w:jc w:val="left"/>
                              </w:pPr>
                              <w:r>
                                <w:rPr>
                                  <w:color w:val="141414"/>
                                  <w:w w:val="118"/>
                                  <w:sz w:val="15"/>
                                </w:rPr>
                                <w:t>A</w:t>
                              </w:r>
                            </w:p>
                          </w:txbxContent>
                        </v:textbox>
                      </v:rect>
                      <v:rect id="Rectangle 9826" o:spid="_x0000_s2315"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b+sUA&#10;AADdAAAADwAAAGRycy9kb3ducmV2LnhtbESPT4vCMBTE78J+h/AWvGmqB2m7RhF3RY/+WXD39mie&#10;bbF5KU201U9vBMHjMDO/YabzzlTiSo0rLSsYDSMQxJnVJecKfg+rQQzCeWSNlWVScCMH89lHb4qp&#10;ti3v6Lr3uQgQdikqKLyvUyldVpBBN7Q1cfBOtjHog2xyqRtsA9xUchxFE2mw5LBQYE3LgrLz/mIU&#10;rON68bex9zavfv7Xx+0x+T4kXqn+Z7f4AuGp8+/wq73RCpJ4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Rv6xQAAAN0AAAAPAAAAAAAAAAAAAAAAAJgCAABkcnMv&#10;ZG93bnJldi54bWxQSwUGAAAAAAQABAD1AAAAigMAAAAA&#10;" filled="f" stroked="f">
                        <v:textbox inset="0,0,0,0">
                          <w:txbxContent>
                            <w:p w14:paraId="7B3400F5"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827" o:spid="_x0000_s2316"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14:paraId="7D0E1ED4" w14:textId="77777777" w:rsidR="006E2FA2" w:rsidRDefault="006E2FA2">
                              <w:pPr>
                                <w:spacing w:after="160" w:line="259" w:lineRule="auto"/>
                                <w:ind w:left="0" w:firstLine="0"/>
                                <w:jc w:val="left"/>
                              </w:pPr>
                              <w:r>
                                <w:rPr>
                                  <w:color w:val="141414"/>
                                  <w:w w:val="118"/>
                                  <w:sz w:val="15"/>
                                </w:rPr>
                                <w:t>A</w:t>
                              </w:r>
                            </w:p>
                          </w:txbxContent>
                        </v:textbox>
                      </v:rect>
                      <v:rect id="Rectangle 9828" o:spid="_x0000_s2317"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14:paraId="1C54065E"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832" o:spid="_x0000_s2318"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LJMYA&#10;AADdAAAADwAAAGRycy9kb3ducmV2LnhtbESPT2vCQBTE74LfYXlCb7pRoS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uLJMYAAADdAAAADwAAAAAAAAAAAAAAAACYAgAAZHJz&#10;L2Rvd25yZXYueG1sUEsFBgAAAAAEAAQA9QAAAIsDAAAAAA==&#10;" filled="f" stroked="f">
                        <v:textbox inset="0,0,0,0">
                          <w:txbxContent>
                            <w:p w14:paraId="31C87C82"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835" o:spid="_x0000_s2319"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iCLsYA&#10;AADdAAAADwAAAGRycy9kb3ducmV2LnhtbESP3WoCMRSE7wu+QzgF72pWxapbo4hgWwoi/tHbw+Z0&#10;s7g5WZKo69s3BaGXw8x8w8wWra3FlXyoHCvo9zIQxIXTFZcKjof1ywREiMgaa8ek4E4BFvPO0wxz&#10;7W68o+s+liJBOOSowMTY5FKGwpDF0HMNcfJ+nLcYk/Sl1B5vCW5rOciyV2mx4rRgsKGVoeK8v1gF&#10;m01/NYgfyy2fvobh+2x8+96Mleo+t8s3EJHa+B9+tD+1gulkOIK/N+k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iCLsYAAADdAAAADwAAAAAAAAAAAAAAAACYAgAAZHJz&#10;L2Rvd25yZXYueG1sUEsFBgAAAAAEAAQA9QAAAIsDAAAAAA==&#10;" path="m194608,v,,-194608,283544,,864977e" filled="f" strokecolor="#505050" strokeweight="0">
                        <v:stroke miterlimit="1" joinstyle="miter" endcap="round"/>
                        <v:path arrowok="t" textboxrect="0,0,194608,864977"/>
                      </v:shape>
                      <v:shape id="Shape 9836" o:spid="_x0000_s2320" style="position:absolute;left:1215;top:9944;width:806;height:1229;visibility:visible;mso-wrap-style:square;v-text-anchor:top" coordsize="80531,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xy58QA&#10;AADdAAAADwAAAGRycy9kb3ducmV2LnhtbESPT4vCMBTE7wt+h/AEb2vqWkrtGkWERUEv/rs/mrdt&#10;d5uX0kRbv70RBI/DzPyGmS97U4sbta6yrGAyjkAQ51ZXXCg4n34+UxDOI2usLZOCOzlYLgYfc8y0&#10;7fhAt6MvRICwy1BB6X2TSenykgy6sW2Ig/drW4M+yLaQusUuwE0tv6IokQYrDgslNrQuKf8/Xo2C&#10;/R433eryd0plfI3jpNl2ehcrNRr2q28Qnnr/Dr/aW61glk4TeL4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McufEAAAA3QAAAA8AAAAAAAAAAAAAAAAAmAIAAGRycy9k&#10;b3ducmV2LnhtbFBLBQYAAAAABAAEAPUAAACJAwAAAAA=&#10;" path="m80531,l77101,122946,,26941c30030,36234,62607,25437,80531,xe" fillcolor="#505050" strokecolor="#505050" strokeweight=".05825mm">
                        <v:path arrowok="t" textboxrect="0,0,80531,122946"/>
                      </v:shape>
                      <v:shape id="Shape 134188" o:spid="_x0000_s2321"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4f8MA&#10;AADfAAAADwAAAGRycy9kb3ducmV2LnhtbERPzWoCMRC+F3yHMEIvS02spdjVKKWl2FNLrQ8wbMbN&#10;4maybKK7vr1zKPT48f2vt2No1YX61ES2MJ8ZUMRVdA3XFg6/Hw9LUCkjO2wjk4UrJdhuJndrLF0c&#10;+Icu+1wrCeFUogWfc1dqnSpPAdMsdsTCHWMfMAvsa+16HCQ8tPrRmGcdsGFp8NjRm6fqtD8HC2b3&#10;3pxfvr8OwZ8GKgraYWEW1t5Px9cVqExj/hf/uT+dzF88zZcyWP4IAL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F4f8MAAADfAAAADwAAAAAAAAAAAAAAAACYAgAAZHJzL2Rv&#10;d25yZXYueG1sUEsFBgAAAAAEAAQA9QAAAIgDAAAAAA==&#10;" path="m,l240271,r,240271l,240271,,e" fillcolor="#dcdcdc" strokecolor="#141414" strokeweight=".1335mm">
                        <v:stroke endcap="round"/>
                        <v:path arrowok="t" textboxrect="0,0,240271,240271"/>
                      </v:shape>
                      <v:rect id="Rectangle 9847" o:spid="_x0000_s2322"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bwcYA&#10;AADdAAAADwAAAGRycy9kb3ducmV2LnhtbESPT2vCQBTE70K/w/IK3nTTI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pbwcYAAADdAAAADwAAAAAAAAAAAAAAAACYAgAAZHJz&#10;L2Rvd25yZXYueG1sUEsFBgAAAAAEAAQA9QAAAIsDAAAAAA==&#10;" filled="f" stroked="f">
                        <v:textbox inset="0,0,0,0">
                          <w:txbxContent>
                            <w:p w14:paraId="5F958407" w14:textId="77777777" w:rsidR="006E2FA2" w:rsidRDefault="006E2FA2">
                              <w:pPr>
                                <w:spacing w:after="160" w:line="259" w:lineRule="auto"/>
                                <w:ind w:left="0" w:firstLine="0"/>
                                <w:jc w:val="left"/>
                              </w:pPr>
                              <w:r>
                                <w:rPr>
                                  <w:color w:val="141414"/>
                                  <w:w w:val="118"/>
                                  <w:sz w:val="15"/>
                                </w:rPr>
                                <w:t>A</w:t>
                              </w:r>
                            </w:p>
                          </w:txbxContent>
                        </v:textbox>
                      </v:rect>
                      <v:rect id="Rectangle 9848" o:spid="_x0000_s2323"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Ps8IA&#10;AADdAAAADwAAAGRycy9kb3ducmV2LnhtbERPy4rCMBTdC/5DuMLsNHWQoa1GEUfR5fgAdXdprm2x&#10;uSlNtJ35+slCcHk479miM5V4UuNKywrGowgEcWZ1ybmC03EzjEE4j6yxskwKfsnBYt7vzTDVtuU9&#10;PQ8+FyGEXYoKCu/rVEqXFWTQjWxNHLibbQz6AJtc6gbbEG4q+RlFX9JgyaGhwJpWBWX3w8Mo2Mb1&#10;8rKzf21era/b8885+T4mXqmPQbecgvDU+bf45d5pBUk8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c+zwgAAAN0AAAAPAAAAAAAAAAAAAAAAAJgCAABkcnMvZG93&#10;bnJldi54bWxQSwUGAAAAAAQABAD1AAAAhwMAAAAA&#10;" filled="f" stroked="f">
                        <v:textbox inset="0,0,0,0">
                          <w:txbxContent>
                            <w:p w14:paraId="6DB10A67"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056" o:spid="_x0000_s2324" style="position:absolute;left:2546;top:5070;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38QA&#10;AADeAAAADwAAAGRycy9kb3ducmV2LnhtbERPTWvCQBC9C/0PyxS86W4FRVNXkVbRo5qC7W3ITpPQ&#10;7GzIrib6611B6G0e73Pmy85W4kKNLx1reBsqEMSZMyXnGr7SzWAKwgdkg5Vj0nAlD8vFS2+OiXEt&#10;H+hyDLmIIewT1FCEUCdS+qwgi37oauLI/brGYoiwyaVpsI3htpIjpSbSYsmxocCaPgrK/o5nq2E7&#10;rVffO3dr82r9sz3tT7PPdBa07r92q3cQgbrwL366dybOV2o8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qt/EAAAA3gAAAA8AAAAAAAAAAAAAAAAAmAIAAGRycy9k&#10;b3ducmV2LnhtbFBLBQYAAAAABAAEAPUAAACJAwAAAAA=&#10;" filled="f" stroked="f">
                        <v:textbox inset="0,0,0,0">
                          <w:txbxContent>
                            <w:p w14:paraId="77950FA9" w14:textId="77777777" w:rsidR="006E2FA2" w:rsidRDefault="006E2FA2">
                              <w:pPr>
                                <w:spacing w:after="160" w:line="259" w:lineRule="auto"/>
                                <w:ind w:left="0" w:firstLine="0"/>
                                <w:jc w:val="left"/>
                              </w:pPr>
                              <w:r>
                                <w:rPr>
                                  <w:color w:val="141414"/>
                                  <w:w w:val="118"/>
                                  <w:sz w:val="12"/>
                                </w:rPr>
                                <w:t>A</w:t>
                              </w:r>
                            </w:p>
                          </w:txbxContent>
                        </v:textbox>
                      </v:rect>
                      <v:rect id="Rectangle 10057" o:spid="_x0000_s2325" style="position:absolute;left:3060;top:5343;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14:paraId="48611A0F" w14:textId="77777777" w:rsidR="006E2FA2" w:rsidRDefault="006E2FA2">
                              <w:pPr>
                                <w:spacing w:after="160" w:line="259" w:lineRule="auto"/>
                                <w:ind w:left="0" w:firstLine="0"/>
                                <w:jc w:val="left"/>
                              </w:pPr>
                              <w:r>
                                <w:rPr>
                                  <w:color w:val="141414"/>
                                  <w:w w:val="99"/>
                                  <w:sz w:val="10"/>
                                </w:rPr>
                                <w:t>1</w:t>
                              </w:r>
                            </w:p>
                          </w:txbxContent>
                        </v:textbox>
                      </v:rect>
                      <v:shape id="Shape 10058" o:spid="_x0000_s2326" style="position:absolute;left:4662;top:63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2pscA&#10;AADeAAAADwAAAGRycy9kb3ducmV2LnhtbESPT2vCQBDF7wW/wzJCL0V37T80dRUtFDx4MS3icchO&#10;k2B2Nma3Jv32nYPQ2wzvzXu/Wa4H36grdbEObGE2NaCIi+BqLi18fX5M5qBiQnbYBCYLvxRhvRrd&#10;LTFzoecDXfNUKgnhmKGFKqU20zoWFXmM09ASi/YdOo9J1q7UrsNewn2jH4151R5rloYKW3qvqDjn&#10;P97CxV/6rX7QeV3mxbN/Wpz2x/nO2vvxsHkDlWhI/+bb9c4JvjEvwivvyAx6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39qbHAAAA3gAAAA8AAAAAAAAAAAAAAAAAmAIAAGRy&#10;cy9kb3ducmV2LnhtbFBLBQYAAAAABAAEAPUAAACMAwAAAAA=&#10;" path="m18117,v9995,,18116,8121,18116,18117c36233,28112,28112,36233,18117,36233,8122,36233,,28112,,18117,,8121,8122,,18117,xe" fillcolor="#141414" stroked="f" strokeweight="0">
                        <v:stroke miterlimit="1" joinstyle="miter" endcap="round"/>
                        <v:path arrowok="t" textboxrect="0,0,36233,36233"/>
                      </v:shape>
                      <v:shape id="Shape 10059" o:spid="_x0000_s2327" style="position:absolute;left:3883;top:5766;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9+IMQA&#10;AADeAAAADwAAAGRycy9kb3ducmV2LnhtbERPTWvCQBC9F/wPywje6q6CmqauQQItQr2YevE2ZKdJ&#10;anY2ZleN/75bKPQ2j/c562ywrbhR7xvHGmZTBYK4dKbhSsPx8+05AeEDssHWMWl4kIdsM3paY2rc&#10;nQ90K0IlYgj7FDXUIXSplL6syaKfuo44cl+utxgi7CtperzHcNvKuVJLabHh2FBjR3lN5bm4Wg3v&#10;pjT7sPjIr8X5NCSX3f57tUy0noyH7SuIQEP4F/+5dybOV2rxAr/vxBv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ffiDEAAAA3gAAAA8AAAAAAAAAAAAAAAAAmAIAAGRycy9k&#10;b3ducmV2LnhtbFBLBQYAAAAABAAEAPUAAACJAwAAAAA=&#10;" path="m95592,l,e" filled="f" strokecolor="#141414" strokeweight=".1335mm">
                        <v:stroke miterlimit="1" joinstyle="miter" endcap="round"/>
                        <v:path arrowok="t" textboxrect="0,0,95592,0"/>
                      </v:shape>
                      <v:shape id="Shape 10060" o:spid="_x0000_s2328" style="position:absolute;left:3883;top:5766;width:961;height:1442;visibility:visible;mso-wrap-style:square;v-text-anchor:top" coordsize="96108,14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Nr8YA&#10;AADeAAAADwAAAGRycy9kb3ducmV2LnhtbESPQWvCQBCF70L/wzKFXkrdVGkpqatIpdST0ihib0N2&#10;TILZ2SW71fjvnYPg7Q3vzTfzJrPetepEXWw8G3gdZqCIS28brgxsN98vH6BiQrbYeiYDF4owmz4M&#10;Jphbf+ZfOhWpUgLhmKOBOqWQax3LmhzGoQ/E4h185zDJ2FXadngWuGv1KMvetcOG5UKNgb5qKo/F&#10;vzPwPA4WF+tR9udSv/5Z7MNqvnsz5umxn3+CStSne/i2vbTyvhClgNQRDXp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jNr8YAAADeAAAADwAAAAAAAAAAAAAAAACYAgAAZHJz&#10;L2Rvd25yZXYueG1sUEsFBgAAAAAEAAQA9QAAAIsDAAAAAA==&#10;" path="m95592,r516,144163l,144163e" filled="f" strokecolor="#141414" strokeweight=".1335mm">
                        <v:stroke miterlimit="1" joinstyle="miter" endcap="round"/>
                        <v:path arrowok="t" textboxrect="0,0,96108,144163"/>
                      </v:shape>
                      <v:rect id="Rectangle 10061" o:spid="_x0000_s2329" style="position:absolute;left:2557;top:6514;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14:paraId="158EA084" w14:textId="77777777" w:rsidR="006E2FA2" w:rsidRDefault="006E2FA2">
                              <w:pPr>
                                <w:spacing w:after="160" w:line="259" w:lineRule="auto"/>
                                <w:ind w:left="0" w:firstLine="0"/>
                                <w:jc w:val="left"/>
                              </w:pPr>
                              <w:r>
                                <w:rPr>
                                  <w:color w:val="141414"/>
                                  <w:w w:val="118"/>
                                  <w:sz w:val="12"/>
                                </w:rPr>
                                <w:t>A</w:t>
                              </w:r>
                            </w:p>
                          </w:txbxContent>
                        </v:textbox>
                      </v:rect>
                      <v:rect id="Rectangle 10062" o:spid="_x0000_s2330" style="position:absolute;left:3071;top:6787;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14:paraId="656C4CE9" w14:textId="77777777" w:rsidR="006E2FA2" w:rsidRDefault="006E2FA2">
                              <w:pPr>
                                <w:spacing w:after="160" w:line="259" w:lineRule="auto"/>
                                <w:ind w:left="0" w:firstLine="0"/>
                                <w:jc w:val="left"/>
                              </w:pPr>
                              <w:r>
                                <w:rPr>
                                  <w:color w:val="141414"/>
                                  <w:w w:val="99"/>
                                  <w:sz w:val="10"/>
                                </w:rPr>
                                <w:t>2</w:t>
                              </w:r>
                            </w:p>
                          </w:txbxContent>
                        </v:textbox>
                      </v:rect>
                      <v:shape id="Shape 10063" o:spid="_x0000_s2331" style="position:absolute;left:4839;top:6488;width:955;height:0;visibility:visible;mso-wrap-style:square;v-text-anchor:top" coordsize="95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U18UA&#10;AADeAAAADwAAAGRycy9kb3ducmV2LnhtbESPQWvCQBCF70L/wzKF3nRjC1JSVxFpoacWU4Ueh+wk&#10;G8zOxuxG03/fEQRvb5j3vpm3XI++VWfqYxPYwHyWgSIug224NrD/+Zi+gooJ2WIbmAz8UYT16mGy&#10;xNyGC+/oXKRaCYRjjgZcSl2udSwdeYyz0BHLrgq9xyRjX2vb40XgvtXPWbbQHhuWCw472joqj8Xg&#10;5Y1KF4ft8XQa33fVdzUMzn79OmOeHsfNG6hEY7qbb+lPKzkhvsC1jmj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RTXxQAAAN4AAAAPAAAAAAAAAAAAAAAAAJgCAABkcnMv&#10;ZG93bnJldi54bWxQSwUGAAAAAAQABAD1AAAAigMAAAAA&#10;" path="m95544,l,e" filled="f" strokecolor="#141414" strokeweight=".1335mm">
                        <v:stroke miterlimit="1" joinstyle="miter" endcap="round"/>
                        <v:path arrowok="t" textboxrect="0,0,95544,0"/>
                      </v:shape>
                      <w10:anchorlock/>
                    </v:group>
                  </w:pict>
                </mc:Fallback>
              </mc:AlternateContent>
            </w:r>
            <w:r>
              <w:rPr>
                <w:color w:val="141414"/>
                <w:sz w:val="30"/>
              </w:rPr>
              <w:tab/>
            </w:r>
            <w:r>
              <w:rPr>
                <w:color w:val="141414"/>
                <w:sz w:val="12"/>
              </w:rPr>
              <w:t>R</w:t>
            </w:r>
            <w:r>
              <w:rPr>
                <w:color w:val="141414"/>
                <w:sz w:val="16"/>
                <w:vertAlign w:val="subscript"/>
              </w:rPr>
              <w:t>1</w:t>
            </w:r>
          </w:p>
        </w:tc>
        <w:tc>
          <w:tcPr>
            <w:tcW w:w="1759" w:type="dxa"/>
            <w:tcBorders>
              <w:top w:val="nil"/>
              <w:left w:val="nil"/>
              <w:bottom w:val="single" w:sz="3" w:space="0" w:color="646464"/>
              <w:right w:val="nil"/>
            </w:tcBorders>
            <w:vAlign w:val="bottom"/>
          </w:tcPr>
          <w:tbl>
            <w:tblPr>
              <w:tblStyle w:val="TableGrid"/>
              <w:tblpPr w:vertAnchor="text" w:tblpX="851" w:tblpY="-904"/>
              <w:tblOverlap w:val="never"/>
              <w:tblW w:w="757" w:type="dxa"/>
              <w:tblInd w:w="0" w:type="dxa"/>
              <w:tblCellMar>
                <w:top w:w="76" w:type="dxa"/>
                <w:left w:w="117" w:type="dxa"/>
                <w:right w:w="114" w:type="dxa"/>
              </w:tblCellMar>
              <w:tblLook w:val="04A0" w:firstRow="1" w:lastRow="0" w:firstColumn="1" w:lastColumn="0" w:noHBand="0" w:noVBand="1"/>
            </w:tblPr>
            <w:tblGrid>
              <w:gridCol w:w="378"/>
              <w:gridCol w:w="379"/>
            </w:tblGrid>
            <w:tr w:rsidR="00A21FDC" w14:paraId="315D7554"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05BA4005" w14:textId="77777777" w:rsidR="00A21FDC" w:rsidRDefault="00252176">
                  <w:pPr>
                    <w:spacing w:after="0" w:line="259" w:lineRule="auto"/>
                    <w:ind w:left="0"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5536C62C" w14:textId="77777777" w:rsidR="00A21FDC" w:rsidRDefault="00252176">
                  <w:pPr>
                    <w:spacing w:after="0" w:line="259" w:lineRule="auto"/>
                    <w:ind w:left="2" w:firstLine="0"/>
                    <w:jc w:val="left"/>
                  </w:pPr>
                  <w:r>
                    <w:rPr>
                      <w:color w:val="141414"/>
                      <w:sz w:val="15"/>
                    </w:rPr>
                    <w:t>A</w:t>
                  </w:r>
                  <w:r>
                    <w:rPr>
                      <w:color w:val="141414"/>
                      <w:sz w:val="12"/>
                      <w:vertAlign w:val="subscript"/>
                    </w:rPr>
                    <w:t>2</w:t>
                  </w:r>
                </w:p>
              </w:tc>
            </w:tr>
            <w:tr w:rsidR="00A21FDC" w14:paraId="5153DCEA"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696AEE35" w14:textId="77777777" w:rsidR="00A21FDC" w:rsidRDefault="00252176">
                  <w:pPr>
                    <w:spacing w:after="0" w:line="259" w:lineRule="auto"/>
                    <w:ind w:left="7"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46414729" w14:textId="77777777" w:rsidR="00A21FDC" w:rsidRDefault="00252176">
                  <w:pPr>
                    <w:spacing w:after="0" w:line="259" w:lineRule="auto"/>
                    <w:ind w:left="1" w:firstLine="0"/>
                    <w:jc w:val="left"/>
                  </w:pPr>
                  <w:r>
                    <w:rPr>
                      <w:color w:val="141414"/>
                      <w:sz w:val="15"/>
                    </w:rPr>
                    <w:t>A</w:t>
                  </w:r>
                  <w:r>
                    <w:rPr>
                      <w:color w:val="141414"/>
                      <w:sz w:val="12"/>
                      <w:vertAlign w:val="subscript"/>
                    </w:rPr>
                    <w:t>3</w:t>
                  </w:r>
                </w:p>
              </w:tc>
            </w:tr>
            <w:tr w:rsidR="00A21FDC" w14:paraId="44AF402E" w14:textId="77777777">
              <w:trPr>
                <w:trHeight w:val="530"/>
              </w:trPr>
              <w:tc>
                <w:tcPr>
                  <w:tcW w:w="378" w:type="dxa"/>
                  <w:tcBorders>
                    <w:top w:val="single" w:sz="3" w:space="0" w:color="141414"/>
                    <w:left w:val="nil"/>
                    <w:bottom w:val="single" w:sz="3" w:space="0" w:color="141414"/>
                    <w:right w:val="nil"/>
                  </w:tcBorders>
                </w:tcPr>
                <w:p w14:paraId="194EE1DD" w14:textId="77777777" w:rsidR="00A21FDC" w:rsidRDefault="00A21FDC">
                  <w:pPr>
                    <w:spacing w:after="160" w:line="259" w:lineRule="auto"/>
                    <w:ind w:left="0" w:firstLine="0"/>
                    <w:jc w:val="left"/>
                  </w:pPr>
                </w:p>
              </w:tc>
              <w:tc>
                <w:tcPr>
                  <w:tcW w:w="378" w:type="dxa"/>
                  <w:tcBorders>
                    <w:top w:val="single" w:sz="3" w:space="0" w:color="141414"/>
                    <w:left w:val="nil"/>
                    <w:bottom w:val="nil"/>
                    <w:right w:val="nil"/>
                  </w:tcBorders>
                </w:tcPr>
                <w:p w14:paraId="023BA17F" w14:textId="77777777" w:rsidR="00A21FDC" w:rsidRDefault="00A21FDC">
                  <w:pPr>
                    <w:spacing w:after="160" w:line="259" w:lineRule="auto"/>
                    <w:ind w:left="0" w:firstLine="0"/>
                    <w:jc w:val="left"/>
                  </w:pPr>
                </w:p>
              </w:tc>
            </w:tr>
            <w:tr w:rsidR="00A21FDC" w14:paraId="67C91B71"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123E03A7" w14:textId="77777777" w:rsidR="00A21FDC" w:rsidRDefault="00252176">
                  <w:pPr>
                    <w:spacing w:after="0" w:line="259" w:lineRule="auto"/>
                    <w:ind w:left="0" w:firstLine="0"/>
                    <w:jc w:val="left"/>
                  </w:pPr>
                  <w:r>
                    <w:rPr>
                      <w:color w:val="141414"/>
                      <w:sz w:val="15"/>
                    </w:rPr>
                    <w:t>B</w:t>
                  </w:r>
                  <w:r>
                    <w:rPr>
                      <w:color w:val="141414"/>
                      <w:sz w:val="12"/>
                      <w:vertAlign w:val="subscript"/>
                    </w:rPr>
                    <w:t>1</w:t>
                  </w:r>
                </w:p>
              </w:tc>
              <w:tc>
                <w:tcPr>
                  <w:tcW w:w="378" w:type="dxa"/>
                  <w:tcBorders>
                    <w:top w:val="nil"/>
                    <w:left w:val="single" w:sz="3" w:space="0" w:color="141414"/>
                    <w:bottom w:val="single" w:sz="3" w:space="0" w:color="141414"/>
                    <w:right w:val="nil"/>
                  </w:tcBorders>
                  <w:shd w:val="clear" w:color="auto" w:fill="141414"/>
                </w:tcPr>
                <w:p w14:paraId="701EC71A" w14:textId="77777777" w:rsidR="00A21FDC" w:rsidRDefault="00252176">
                  <w:pPr>
                    <w:spacing w:after="0" w:line="259" w:lineRule="auto"/>
                    <w:ind w:left="33" w:firstLine="0"/>
                    <w:jc w:val="left"/>
                  </w:pPr>
                  <w:r>
                    <w:rPr>
                      <w:b/>
                      <w:color w:val="FFFFFF"/>
                      <w:sz w:val="15"/>
                    </w:rPr>
                    <w:t>?</w:t>
                  </w:r>
                </w:p>
              </w:tc>
            </w:tr>
            <w:tr w:rsidR="00A21FDC" w14:paraId="46923576" w14:textId="77777777">
              <w:trPr>
                <w:trHeight w:val="378"/>
              </w:trPr>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92EA694" w14:textId="77777777" w:rsidR="00A21FDC" w:rsidRDefault="00252176">
                  <w:pPr>
                    <w:spacing w:after="0" w:line="259" w:lineRule="auto"/>
                    <w:ind w:left="7"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7DB93E26" w14:textId="77777777" w:rsidR="00A21FDC" w:rsidRDefault="00252176">
                  <w:pPr>
                    <w:spacing w:after="0" w:line="259" w:lineRule="auto"/>
                    <w:ind w:left="1" w:firstLine="0"/>
                    <w:jc w:val="left"/>
                  </w:pPr>
                  <w:r>
                    <w:rPr>
                      <w:color w:val="141414"/>
                      <w:sz w:val="15"/>
                    </w:rPr>
                    <w:t>A</w:t>
                  </w:r>
                  <w:r>
                    <w:rPr>
                      <w:color w:val="141414"/>
                      <w:sz w:val="12"/>
                      <w:vertAlign w:val="subscript"/>
                    </w:rPr>
                    <w:t>3</w:t>
                  </w:r>
                </w:p>
              </w:tc>
            </w:tr>
          </w:tbl>
          <w:p w14:paraId="7219BADE" w14:textId="77777777" w:rsidR="00A21FDC" w:rsidRDefault="00252176">
            <w:pPr>
              <w:spacing w:after="0" w:line="259" w:lineRule="auto"/>
              <w:ind w:left="138" w:right="36" w:firstLine="0"/>
              <w:jc w:val="left"/>
            </w:pPr>
            <w:r>
              <w:rPr>
                <w:noProof/>
                <w:sz w:val="22"/>
              </w:rPr>
              <mc:AlternateContent>
                <mc:Choice Requires="wpg">
                  <w:drawing>
                    <wp:anchor distT="0" distB="0" distL="114300" distR="114300" simplePos="0" relativeHeight="251693056" behindDoc="0" locked="0" layoutInCell="1" allowOverlap="1" wp14:anchorId="233EB623" wp14:editId="37DE3282">
                      <wp:simplePos x="0" y="0"/>
                      <wp:positionH relativeFrom="column">
                        <wp:posOffset>-324745</wp:posOffset>
                      </wp:positionH>
                      <wp:positionV relativeFrom="paragraph">
                        <wp:posOffset>-1172914</wp:posOffset>
                      </wp:positionV>
                      <wp:extent cx="1117357" cy="989072"/>
                      <wp:effectExtent l="0" t="0" r="0" b="0"/>
                      <wp:wrapSquare wrapText="bothSides"/>
                      <wp:docPr id="105885" name="Group 105885"/>
                      <wp:cNvGraphicFramePr/>
                      <a:graphic xmlns:a="http://schemas.openxmlformats.org/drawingml/2006/main">
                        <a:graphicData uri="http://schemas.microsoft.com/office/word/2010/wordprocessingGroup">
                          <wpg:wgp>
                            <wpg:cNvGrpSpPr/>
                            <wpg:grpSpPr>
                              <a:xfrm>
                                <a:off x="0" y="0"/>
                                <a:ext cx="1117357" cy="989072"/>
                                <a:chOff x="0" y="0"/>
                                <a:chExt cx="1117357" cy="989072"/>
                              </a:xfrm>
                            </wpg:grpSpPr>
                            <wps:wsp>
                              <wps:cNvPr id="9805" name="Shape 9805"/>
                              <wps:cNvSpPr/>
                              <wps:spPr>
                                <a:xfrm>
                                  <a:off x="509591" y="820713"/>
                                  <a:ext cx="36233" cy="36233"/>
                                </a:xfrm>
                                <a:custGeom>
                                  <a:avLst/>
                                  <a:gdLst/>
                                  <a:ahLst/>
                                  <a:cxnLst/>
                                  <a:rect l="0" t="0" r="0" b="0"/>
                                  <a:pathLst>
                                    <a:path w="36233" h="36233">
                                      <a:moveTo>
                                        <a:pt x="18117" y="0"/>
                                      </a:moveTo>
                                      <a:cubicBezTo>
                                        <a:pt x="28111" y="0"/>
                                        <a:pt x="36233" y="8122"/>
                                        <a:pt x="36233" y="18117"/>
                                      </a:cubicBezTo>
                                      <a:cubicBezTo>
                                        <a:pt x="36233" y="28112"/>
                                        <a:pt x="28111"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806" name="Rectangle 9806"/>
                              <wps:cNvSpPr/>
                              <wps:spPr>
                                <a:xfrm>
                                  <a:off x="661277" y="676861"/>
                                  <a:ext cx="68207" cy="149606"/>
                                </a:xfrm>
                                <a:prstGeom prst="rect">
                                  <a:avLst/>
                                </a:prstGeom>
                                <a:ln>
                                  <a:noFill/>
                                </a:ln>
                              </wps:spPr>
                              <wps:txbx>
                                <w:txbxContent>
                                  <w:p w14:paraId="5EB7CF91"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807" name="Rectangle 9807"/>
                              <wps:cNvSpPr/>
                              <wps:spPr>
                                <a:xfrm>
                                  <a:off x="712636" y="704466"/>
                                  <a:ext cx="44083" cy="128988"/>
                                </a:xfrm>
                                <a:prstGeom prst="rect">
                                  <a:avLst/>
                                </a:prstGeom>
                                <a:ln>
                                  <a:noFill/>
                                </a:ln>
                              </wps:spPr>
                              <wps:txbx>
                                <w:txbxContent>
                                  <w:p w14:paraId="202B1252"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808" name="Rectangle 9808"/>
                              <wps:cNvSpPr/>
                              <wps:spPr>
                                <a:xfrm>
                                  <a:off x="327778" y="773588"/>
                                  <a:ext cx="68207" cy="149606"/>
                                </a:xfrm>
                                <a:prstGeom prst="rect">
                                  <a:avLst/>
                                </a:prstGeom>
                                <a:ln>
                                  <a:noFill/>
                                </a:ln>
                              </wps:spPr>
                              <wps:txbx>
                                <w:txbxContent>
                                  <w:p w14:paraId="25FC200E"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809" name="Rectangle 9809"/>
                              <wps:cNvSpPr/>
                              <wps:spPr>
                                <a:xfrm>
                                  <a:off x="379136" y="801194"/>
                                  <a:ext cx="44083" cy="128988"/>
                                </a:xfrm>
                                <a:prstGeom prst="rect">
                                  <a:avLst/>
                                </a:prstGeom>
                                <a:ln>
                                  <a:noFill/>
                                </a:ln>
                              </wps:spPr>
                              <wps:txbx>
                                <w:txbxContent>
                                  <w:p w14:paraId="7DAF44C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830" name="Rectangle 9830"/>
                              <wps:cNvSpPr/>
                              <wps:spPr>
                                <a:xfrm>
                                  <a:off x="567100" y="0"/>
                                  <a:ext cx="83087" cy="1100073"/>
                                </a:xfrm>
                                <a:prstGeom prst="rect">
                                  <a:avLst/>
                                </a:prstGeom>
                                <a:ln>
                                  <a:noFill/>
                                </a:ln>
                              </wps:spPr>
                              <wps:txbx>
                                <w:txbxContent>
                                  <w:p w14:paraId="53AE0A78"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833" name="Shape 9833"/>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834" name="Shape 9834"/>
                              <wps:cNvSpPr/>
                              <wps:spPr>
                                <a:xfrm>
                                  <a:off x="994411" y="477488"/>
                                  <a:ext cx="122946" cy="80535"/>
                                </a:xfrm>
                                <a:custGeom>
                                  <a:avLst/>
                                  <a:gdLst/>
                                  <a:ahLst/>
                                  <a:cxnLst/>
                                  <a:rect l="0" t="0" r="0" b="0"/>
                                  <a:pathLst>
                                    <a:path w="122946" h="80535">
                                      <a:moveTo>
                                        <a:pt x="26929" y="0"/>
                                      </a:moveTo>
                                      <a:lnTo>
                                        <a:pt x="122946" y="77106"/>
                                      </a:lnTo>
                                      <a:lnTo>
                                        <a:pt x="0" y="80535"/>
                                      </a:lnTo>
                                      <a:cubicBezTo>
                                        <a:pt x="25426" y="62607"/>
                                        <a:pt x="36223" y="30030"/>
                                        <a:pt x="26929"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9849" name="Rectangle 9849"/>
                              <wps:cNvSpPr/>
                              <wps:spPr>
                                <a:xfrm>
                                  <a:off x="661277" y="864484"/>
                                  <a:ext cx="68207" cy="149606"/>
                                </a:xfrm>
                                <a:prstGeom prst="rect">
                                  <a:avLst/>
                                </a:prstGeom>
                                <a:ln>
                                  <a:noFill/>
                                </a:ln>
                              </wps:spPr>
                              <wps:txbx>
                                <w:txbxContent>
                                  <w:p w14:paraId="3346A8D9"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850" name="Rectangle 9850"/>
                              <wps:cNvSpPr/>
                              <wps:spPr>
                                <a:xfrm>
                                  <a:off x="712636" y="892089"/>
                                  <a:ext cx="44083" cy="128988"/>
                                </a:xfrm>
                                <a:prstGeom prst="rect">
                                  <a:avLst/>
                                </a:prstGeom>
                                <a:ln>
                                  <a:noFill/>
                                </a:ln>
                              </wps:spPr>
                              <wps:txbx>
                                <w:txbxContent>
                                  <w:p w14:paraId="770FB495"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9851" name="Shape 9851"/>
                              <wps:cNvSpPr/>
                              <wps:spPr>
                                <a:xfrm>
                                  <a:off x="432488" y="742722"/>
                                  <a:ext cx="192217" cy="96108"/>
                                </a:xfrm>
                                <a:custGeom>
                                  <a:avLst/>
                                  <a:gdLst/>
                                  <a:ahLst/>
                                  <a:cxnLst/>
                                  <a:rect l="0" t="0" r="0" b="0"/>
                                  <a:pathLst>
                                    <a:path w="192217" h="96108">
                                      <a:moveTo>
                                        <a:pt x="0" y="96108"/>
                                      </a:moveTo>
                                      <a:lnTo>
                                        <a:pt x="96109" y="96108"/>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852" name="Shape 9852"/>
                              <wps:cNvSpPr/>
                              <wps:spPr>
                                <a:xfrm>
                                  <a:off x="528597" y="838830"/>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233EB623" id="Group 105885" o:spid="_x0000_s2332" style="position:absolute;left:0;text-align:left;margin-left:-25.55pt;margin-top:-92.35pt;width:88pt;height:77.9pt;z-index:251693056;mso-position-horizontal-relative:text;mso-position-vertical-relative:text"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">
                      <v:shape id="Shape 9805" o:spid="_x0000_s2333" style="position:absolute;left:5095;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0fP8YA&#10;AADdAAAADwAAAGRycy9kb3ducmV2LnhtbESPQWvCQBSE7wX/w/IEL6VutFVidBNUEDz0YpTS4yP7&#10;mgSzb2N2Nem/7xYKPQ4z8w2zyQbTiAd1rrasYDaNQBAXVtdcKricDy8xCOeRNTaWScE3OcjS0dMG&#10;E217PtEj96UIEHYJKqi8bxMpXVGRQTe1LXHwvmxn0AfZlVJ32Ae4aeQ8ipbSYM1hocKW9hUV1/xu&#10;FNzMrd/JZ5nXZV68mdfV5/tHfFRqMh62axCeBv8f/msftYJVHC3g901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0fP8YAAADdAAAADwAAAAAAAAAAAAAAAACYAgAAZHJz&#10;L2Rvd25yZXYueG1sUEsFBgAAAAAEAAQA9QAAAIsDAAAAAA==&#10;" path="m18117,v9994,,18116,8122,18116,18117c36233,28112,28111,36233,18117,36233,8121,36233,,28112,,18117,,8122,8121,,18117,xe" fillcolor="#141414" stroked="f" strokeweight="0">
                        <v:stroke miterlimit="1" joinstyle="miter" endcap="round"/>
                        <v:path arrowok="t" textboxrect="0,0,36233,36233"/>
                      </v:shape>
                      <v:rect id="Rectangle 9806" o:spid="_x0000_s2334"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14:paraId="5EB7CF91" w14:textId="77777777" w:rsidR="006E2FA2" w:rsidRDefault="006E2FA2">
                              <w:pPr>
                                <w:spacing w:after="160" w:line="259" w:lineRule="auto"/>
                                <w:ind w:left="0" w:firstLine="0"/>
                                <w:jc w:val="left"/>
                              </w:pPr>
                              <w:r>
                                <w:rPr>
                                  <w:color w:val="141414"/>
                                  <w:w w:val="124"/>
                                  <w:sz w:val="12"/>
                                </w:rPr>
                                <w:t>B</w:t>
                              </w:r>
                            </w:p>
                          </w:txbxContent>
                        </v:textbox>
                      </v:rect>
                      <v:rect id="Rectangle 9807" o:spid="_x0000_s2335"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14:paraId="202B1252" w14:textId="77777777" w:rsidR="006E2FA2" w:rsidRDefault="006E2FA2">
                              <w:pPr>
                                <w:spacing w:after="160" w:line="259" w:lineRule="auto"/>
                                <w:ind w:left="0" w:firstLine="0"/>
                                <w:jc w:val="left"/>
                              </w:pPr>
                              <w:r>
                                <w:rPr>
                                  <w:color w:val="141414"/>
                                  <w:w w:val="98"/>
                                  <w:sz w:val="10"/>
                                </w:rPr>
                                <w:t>1</w:t>
                              </w:r>
                            </w:p>
                          </w:txbxContent>
                        </v:textbox>
                      </v:rect>
                      <v:rect id="Rectangle 9808" o:spid="_x0000_s2336" style="position:absolute;left:3277;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14:paraId="25FC200E" w14:textId="77777777" w:rsidR="006E2FA2" w:rsidRDefault="006E2FA2">
                              <w:pPr>
                                <w:spacing w:after="160" w:line="259" w:lineRule="auto"/>
                                <w:ind w:left="0" w:firstLine="0"/>
                                <w:jc w:val="left"/>
                              </w:pPr>
                              <w:r>
                                <w:rPr>
                                  <w:color w:val="141414"/>
                                  <w:w w:val="118"/>
                                  <w:sz w:val="12"/>
                                </w:rPr>
                                <w:t>A</w:t>
                              </w:r>
                            </w:p>
                          </w:txbxContent>
                        </v:textbox>
                      </v:rect>
                      <v:rect id="Rectangle 9809" o:spid="_x0000_s2337" style="position:absolute;left:3791;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14:paraId="7DAF44CF" w14:textId="77777777" w:rsidR="006E2FA2" w:rsidRDefault="006E2FA2">
                              <w:pPr>
                                <w:spacing w:after="160" w:line="259" w:lineRule="auto"/>
                                <w:ind w:left="0" w:firstLine="0"/>
                                <w:jc w:val="left"/>
                              </w:pPr>
                              <w:r>
                                <w:rPr>
                                  <w:color w:val="141414"/>
                                  <w:w w:val="98"/>
                                  <w:sz w:val="10"/>
                                </w:rPr>
                                <w:t>1</w:t>
                              </w:r>
                            </w:p>
                          </w:txbxContent>
                        </v:textbox>
                      </v:rect>
                      <v:rect id="Rectangle 9830" o:spid="_x0000_s2338"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wyMIA&#10;AADdAAAADwAAAGRycy9kb3ducmV2LnhtbERPy4rCMBTdC/5DuMLsNHWE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bDIwgAAAN0AAAAPAAAAAAAAAAAAAAAAAJgCAABkcnMvZG93&#10;bnJldi54bWxQSwUGAAAAAAQABAD1AAAAhwMAAAAA&#10;" filled="f" stroked="f">
                        <v:textbox inset="0,0,0,0">
                          <w:txbxContent>
                            <w:p w14:paraId="53AE0A78"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833" o:spid="_x0000_s2339"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oM8cA&#10;AADdAAAADwAAAGRycy9kb3ducmV2LnhtbESPQWvCQBSE74X+h+UVeim6sVbR1FViQerBS63i9TX7&#10;TILZt2F3G1N/vSsUPA4z8w0zW3SmFi05X1lWMOgnIIhzqysuFOy+V70JCB+QNdaWScEfeVjMHx9m&#10;mGp75i9qt6EQEcI+RQVlCE0qpc9LMuj7tiGO3tE6gyFKV0jt8BzhppavSTKWBiuOCyU29FFSftr+&#10;GgUjfDOb0XKV/Rwue2dOL63/zI5KPT912TuIQF24h//ba61gOhkO4f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l6DPHAAAA3QAAAA8AAAAAAAAAAAAAAAAAmAIAAGRy&#10;cy9kb3ducmV2LnhtbFBLBQYAAAAABAAEAPUAAACMAwAAAAA=&#10;" path="m,194608v,,523815,-194608,1105248,e" filled="f" strokecolor="#505050" strokeweight=".26697mm">
                        <v:stroke miterlimit="1" joinstyle="miter" endcap="round"/>
                        <v:path arrowok="t" textboxrect="0,0,1105248,194608"/>
                      </v:shape>
                      <v:shape id="Shape 9834" o:spid="_x0000_s2340" style="position:absolute;left:9944;top:4774;width:1229;height:806;visibility:visible;mso-wrap-style:square;v-text-anchor:top" coordsize="122946,80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oN8YA&#10;AADdAAAADwAAAGRycy9kb3ducmV2LnhtbESPQWvCQBSE74L/YXlCb7pptRKjm9AKggcvjYoeH9ln&#10;Epp9m2a3Jv333ULB4zAz3zCbbDCNuFPnassKnmcRCOLC6ppLBafjbhqDcB5ZY2OZFPyQgywdjzaY&#10;aNvzB91zX4oAYZeggsr7NpHSFRUZdDPbEgfvZjuDPsiulLrDPsBNI1+iaCkN1hwWKmxpW1HxmX8b&#10;Bf32/K51/rV8jXdUXg+ny5wPF6WeJsPbGoSnwT/C/+29VrCK5wv4exOe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aoN8YAAADdAAAADwAAAAAAAAAAAAAAAACYAgAAZHJz&#10;L2Rvd25yZXYueG1sUEsFBgAAAAAEAAQA9QAAAIsDAAAAAA==&#10;" path="m26929,r96017,77106l,80535c25426,62607,36223,30030,26929,xe" fillcolor="#505050" strokecolor="#505050" strokeweight=".17406mm">
                        <v:path arrowok="t" textboxrect="0,0,122946,80535"/>
                      </v:shape>
                      <v:rect id="Rectangle 9849" o:spid="_x0000_s2341"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qKMYA&#10;AADdAAAADwAAAGRycy9kb3ducmV2LnhtbESPT2vCQBTE74V+h+UVequbliJ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lqKMYAAADdAAAADwAAAAAAAAAAAAAAAACYAgAAZHJz&#10;L2Rvd25yZXYueG1sUEsFBgAAAAAEAAQA9QAAAIsDAAAAAA==&#10;" filled="f" stroked="f">
                        <v:textbox inset="0,0,0,0">
                          <w:txbxContent>
                            <w:p w14:paraId="3346A8D9" w14:textId="77777777" w:rsidR="006E2FA2" w:rsidRDefault="006E2FA2">
                              <w:pPr>
                                <w:spacing w:after="160" w:line="259" w:lineRule="auto"/>
                                <w:ind w:left="0" w:firstLine="0"/>
                                <w:jc w:val="left"/>
                              </w:pPr>
                              <w:r>
                                <w:rPr>
                                  <w:color w:val="141414"/>
                                  <w:w w:val="124"/>
                                  <w:sz w:val="12"/>
                                </w:rPr>
                                <w:t>B</w:t>
                              </w:r>
                            </w:p>
                          </w:txbxContent>
                        </v:textbox>
                      </v:rect>
                      <v:rect id="Rectangle 9850" o:spid="_x0000_s2342"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VaMIA&#10;AADdAAAADwAAAGRycy9kb3ducmV2LnhtbERPy4rCMBTdC/5DuMLsNHXA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lVowgAAAN0AAAAPAAAAAAAAAAAAAAAAAJgCAABkcnMvZG93&#10;bnJldi54bWxQSwUGAAAAAAQABAD1AAAAhwMAAAAA&#10;" filled="f" stroked="f">
                        <v:textbox inset="0,0,0,0">
                          <w:txbxContent>
                            <w:p w14:paraId="770FB495" w14:textId="77777777" w:rsidR="006E2FA2" w:rsidRDefault="006E2FA2">
                              <w:pPr>
                                <w:spacing w:after="160" w:line="259" w:lineRule="auto"/>
                                <w:ind w:left="0" w:firstLine="0"/>
                                <w:jc w:val="left"/>
                              </w:pPr>
                              <w:r>
                                <w:rPr>
                                  <w:color w:val="141414"/>
                                  <w:w w:val="98"/>
                                  <w:sz w:val="10"/>
                                </w:rPr>
                                <w:t>2</w:t>
                              </w:r>
                            </w:p>
                          </w:txbxContent>
                        </v:textbox>
                      </v:rect>
                      <v:shape id="Shape 9851" o:spid="_x0000_s2343"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ZuC8IA&#10;AADdAAAADwAAAGRycy9kb3ducmV2LnhtbESPT4vCMBTE74LfITxhb5oqrGg1Le6Cy3r03/3RPNti&#10;81KTqNVPb4SFPQ4z8xtmmXemETdyvrasYDxKQBAXVtdcKjjs18MZCB+QNTaWScGDPORZv7fEVNs7&#10;b+m2C6WIEPYpKqhCaFMpfVGRQT+yLXH0TtYZDFG6UmqH9wg3jZwkyVQarDkuVNjSd0XFeXc1Cp6X&#10;o9vUE2/1A1dhff66FvKHlPoYdKsFiEBd+A//tX+1gvnscwzvN/EJ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1m4LwgAAAN0AAAAPAAAAAAAAAAAAAAAAAJgCAABkcnMvZG93&#10;bnJldi54bWxQSwUGAAAAAAQABAD1AAAAhwMAAAAA&#10;" path="m,96108r96109,l96109,r96108,e" filled="f" strokecolor="#141414" strokeweight=".1335mm">
                        <v:stroke miterlimit="1" joinstyle="miter" endcap="round"/>
                        <v:path arrowok="t" textboxrect="0,0,192217,96108"/>
                      </v:shape>
                      <v:shape id="Shape 9852" o:spid="_x0000_s2344" style="position:absolute;left:5285;top:8388;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DcbsYA&#10;AADdAAAADwAAAGRycy9kb3ducmV2LnhtbESPQWvCQBSE74X+h+UJvZS6qVAx0VWKIFTopTEgvT2y&#10;zyQm+zbNrkn8911B8DjMzDfMajOaRvTUucqygvdpBII4t7riQkF22L0tQDiPrLGxTAqu5GCzfn5a&#10;YaLtwD/Up74QAcIuQQWl920ipctLMuimtiUO3sl2Bn2QXSF1h0OAm0bOomguDVYcFkpsaVtSXqcX&#10;o0CaWH/vz2m9/a0P+m9+zF51Wyv1Mhk/lyA8jf4Rvre/tIJ48TGD2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DcbsYAAADdAAAADwAAAAAAAAAAAAAAAACYAgAAZHJz&#10;L2Rvd25yZXYueG1sUEsFBgAAAAAEAAQA9QAAAIsDAAAAAA==&#10;" path="m,l,96108r96108,e" filled="f" strokecolor="#141414" strokeweight=".1335mm">
                        <v:stroke miterlimit="1" joinstyle="miter" endcap="round"/>
                        <v:path arrowok="t" textboxrect="0,0,96108,96108"/>
                      </v:shape>
                      <w10:wrap type="square"/>
                    </v:group>
                  </w:pict>
                </mc:Fallback>
              </mc:AlternateContent>
            </w:r>
            <w:r>
              <w:rPr>
                <w:noProof/>
                <w:sz w:val="22"/>
              </w:rPr>
              <mc:AlternateContent>
                <mc:Choice Requires="wpg">
                  <w:drawing>
                    <wp:anchor distT="0" distB="0" distL="114300" distR="114300" simplePos="0" relativeHeight="251694080" behindDoc="0" locked="0" layoutInCell="1" allowOverlap="1" wp14:anchorId="62447E3D" wp14:editId="78ABE244">
                      <wp:simplePos x="0" y="0"/>
                      <wp:positionH relativeFrom="column">
                        <wp:posOffset>-324745</wp:posOffset>
                      </wp:positionH>
                      <wp:positionV relativeFrom="paragraph">
                        <wp:posOffset>269332</wp:posOffset>
                      </wp:positionV>
                      <wp:extent cx="1117361" cy="696438"/>
                      <wp:effectExtent l="0" t="0" r="0" b="0"/>
                      <wp:wrapSquare wrapText="bothSides"/>
                      <wp:docPr id="105888" name="Group 105888"/>
                      <wp:cNvGraphicFramePr/>
                      <a:graphic xmlns:a="http://schemas.openxmlformats.org/drawingml/2006/main">
                        <a:graphicData uri="http://schemas.microsoft.com/office/word/2010/wordprocessingGroup">
                          <wpg:wgp>
                            <wpg:cNvGrpSpPr/>
                            <wpg:grpSpPr>
                              <a:xfrm>
                                <a:off x="0" y="0"/>
                                <a:ext cx="1117361" cy="696438"/>
                                <a:chOff x="0" y="0"/>
                                <a:chExt cx="1117361" cy="696438"/>
                              </a:xfrm>
                            </wpg:grpSpPr>
                            <wps:wsp>
                              <wps:cNvPr id="9837" name="Shape 9837"/>
                              <wps:cNvSpPr/>
                              <wps:spPr>
                                <a:xfrm>
                                  <a:off x="0" y="501831"/>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838" name="Shape 9838"/>
                              <wps:cNvSpPr/>
                              <wps:spPr>
                                <a:xfrm>
                                  <a:off x="994404" y="494330"/>
                                  <a:ext cx="122958" cy="80571"/>
                                </a:xfrm>
                                <a:custGeom>
                                  <a:avLst/>
                                  <a:gdLst/>
                                  <a:ahLst/>
                                  <a:cxnLst/>
                                  <a:rect l="0" t="0" r="0" b="0"/>
                                  <a:pathLst>
                                    <a:path w="122958" h="80571">
                                      <a:moveTo>
                                        <a:pt x="0" y="0"/>
                                      </a:moveTo>
                                      <a:lnTo>
                                        <a:pt x="122958" y="3465"/>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9839" name="Rectangle 9839"/>
                              <wps:cNvSpPr/>
                              <wps:spPr>
                                <a:xfrm>
                                  <a:off x="664205" y="251151"/>
                                  <a:ext cx="51271" cy="141328"/>
                                </a:xfrm>
                                <a:prstGeom prst="rect">
                                  <a:avLst/>
                                </a:prstGeom>
                                <a:ln>
                                  <a:noFill/>
                                </a:ln>
                              </wps:spPr>
                              <wps:txbx>
                                <w:txbxContent>
                                  <w:p w14:paraId="120D2452"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9842" name="Shape 9842"/>
                              <wps:cNvSpPr/>
                              <wps:spPr>
                                <a:xfrm>
                                  <a:off x="528597" y="69346"/>
                                  <a:ext cx="96108" cy="96107"/>
                                </a:xfrm>
                                <a:custGeom>
                                  <a:avLst/>
                                  <a:gdLst/>
                                  <a:ahLst/>
                                  <a:cxnLst/>
                                  <a:rect l="0" t="0" r="0" b="0"/>
                                  <a:pathLst>
                                    <a:path w="96108" h="96107">
                                      <a:moveTo>
                                        <a:pt x="0" y="96107"/>
                                      </a:moveTo>
                                      <a:lnTo>
                                        <a:pt x="0" y="0"/>
                                      </a:lnTo>
                                      <a:lnTo>
                                        <a:pt x="96108"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853" name="Shape 9853"/>
                              <wps:cNvSpPr/>
                              <wps:spPr>
                                <a:xfrm>
                                  <a:off x="509591" y="195677"/>
                                  <a:ext cx="36233" cy="36221"/>
                                </a:xfrm>
                                <a:custGeom>
                                  <a:avLst/>
                                  <a:gdLst/>
                                  <a:ahLst/>
                                  <a:cxnLst/>
                                  <a:rect l="0" t="0" r="0" b="0"/>
                                  <a:pathLst>
                                    <a:path w="36233" h="36221">
                                      <a:moveTo>
                                        <a:pt x="18117" y="0"/>
                                      </a:moveTo>
                                      <a:cubicBezTo>
                                        <a:pt x="28111" y="0"/>
                                        <a:pt x="36233" y="8121"/>
                                        <a:pt x="36233" y="18116"/>
                                      </a:cubicBezTo>
                                      <a:cubicBezTo>
                                        <a:pt x="36233" y="28160"/>
                                        <a:pt x="28111"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854" name="Rectangle 9854"/>
                              <wps:cNvSpPr/>
                              <wps:spPr>
                                <a:xfrm>
                                  <a:off x="661277" y="94996"/>
                                  <a:ext cx="68207" cy="149606"/>
                                </a:xfrm>
                                <a:prstGeom prst="rect">
                                  <a:avLst/>
                                </a:prstGeom>
                                <a:ln>
                                  <a:noFill/>
                                </a:ln>
                              </wps:spPr>
                              <wps:txbx>
                                <w:txbxContent>
                                  <w:p w14:paraId="6456529B"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855" name="Rectangle 9855"/>
                              <wps:cNvSpPr/>
                              <wps:spPr>
                                <a:xfrm>
                                  <a:off x="712636" y="122601"/>
                                  <a:ext cx="44083" cy="128988"/>
                                </a:xfrm>
                                <a:prstGeom prst="rect">
                                  <a:avLst/>
                                </a:prstGeom>
                                <a:ln>
                                  <a:noFill/>
                                </a:ln>
                              </wps:spPr>
                              <wps:txbx>
                                <w:txbxContent>
                                  <w:p w14:paraId="0655DCDD"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9856" name="Rectangle 9856"/>
                              <wps:cNvSpPr/>
                              <wps:spPr>
                                <a:xfrm>
                                  <a:off x="327778" y="148551"/>
                                  <a:ext cx="68207" cy="149606"/>
                                </a:xfrm>
                                <a:prstGeom prst="rect">
                                  <a:avLst/>
                                </a:prstGeom>
                                <a:ln>
                                  <a:noFill/>
                                </a:ln>
                              </wps:spPr>
                              <wps:txbx>
                                <w:txbxContent>
                                  <w:p w14:paraId="4840584C"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857" name="Rectangle 9857"/>
                              <wps:cNvSpPr/>
                              <wps:spPr>
                                <a:xfrm>
                                  <a:off x="379136" y="176157"/>
                                  <a:ext cx="44083" cy="128988"/>
                                </a:xfrm>
                                <a:prstGeom prst="rect">
                                  <a:avLst/>
                                </a:prstGeom>
                                <a:ln>
                                  <a:noFill/>
                                </a:ln>
                              </wps:spPr>
                              <wps:txbx>
                                <w:txbxContent>
                                  <w:p w14:paraId="6F40B0E7"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858" name="Shape 9858"/>
                              <wps:cNvSpPr/>
                              <wps:spPr>
                                <a:xfrm>
                                  <a:off x="432488" y="165451"/>
                                  <a:ext cx="192217" cy="48343"/>
                                </a:xfrm>
                                <a:custGeom>
                                  <a:avLst/>
                                  <a:gdLst/>
                                  <a:ahLst/>
                                  <a:cxnLst/>
                                  <a:rect l="0" t="0" r="0" b="0"/>
                                  <a:pathLst>
                                    <a:path w="192217" h="48343">
                                      <a:moveTo>
                                        <a:pt x="0" y="48343"/>
                                      </a:moveTo>
                                      <a:lnTo>
                                        <a:pt x="96109" y="48343"/>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859" name="Shape 9859"/>
                              <wps:cNvSpPr/>
                              <wps:spPr>
                                <a:xfrm>
                                  <a:off x="528597" y="213794"/>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860" name="Rectangle 9860"/>
                              <wps:cNvSpPr/>
                              <wps:spPr>
                                <a:xfrm>
                                  <a:off x="661531" y="0"/>
                                  <a:ext cx="65891" cy="144488"/>
                                </a:xfrm>
                                <a:prstGeom prst="rect">
                                  <a:avLst/>
                                </a:prstGeom>
                                <a:ln>
                                  <a:noFill/>
                                </a:ln>
                              </wps:spPr>
                              <wps:txbx>
                                <w:txbxContent>
                                  <w:p w14:paraId="78B72B24"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9861" name="Rectangle 9861"/>
                              <wps:cNvSpPr/>
                              <wps:spPr>
                                <a:xfrm>
                                  <a:off x="711145" y="28463"/>
                                  <a:ext cx="41549" cy="121539"/>
                                </a:xfrm>
                                <a:prstGeom prst="rect">
                                  <a:avLst/>
                                </a:prstGeom>
                                <a:ln>
                                  <a:noFill/>
                                </a:ln>
                              </wps:spPr>
                              <wps:txbx>
                                <w:txbxContent>
                                  <w:p w14:paraId="41D5C12E"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g:wgp>
                        </a:graphicData>
                      </a:graphic>
                    </wp:anchor>
                  </w:drawing>
                </mc:Choice>
                <mc:Fallback>
                  <w:pict>
                    <v:group w14:anchorId="62447E3D" id="Group 105888" o:spid="_x0000_s2345" style="position:absolute;left:0;text-align:left;margin-left:-25.55pt;margin-top:21.2pt;width:88pt;height:54.85pt;z-index:251694080;mso-position-horizontal-relative:text;mso-position-vertical-relative:text" coordsize="11173,6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">
                      <v:shape id="Shape 9837" o:spid="_x0000_s2346" style="position:absolute;top:5018;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ys8cA&#10;AADdAAAADwAAAGRycy9kb3ducmV2LnhtbESPW2sCMRSE3wv+h3AEX0rNVsHLapQiFLzgQ7Xi62Fz&#10;urt0c7JNoq7+eiMIfRxm5htmOm9MJc7kfGlZwXs3AUGcWV1yruB7//k2AuEDssbKMim4kof5rPUy&#10;xVTbC3/ReRdyESHsU1RQhFCnUvqsIIO+a2vi6P1YZzBE6XKpHV4i3FSylyQDabDkuFBgTYuCst/d&#10;yShYrK08bvPlkDer1ybwYXP72zulOu3mYwIiUBP+w8/2UisYj/pDeLy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KcrPHAAAA3QAAAA8AAAAAAAAAAAAAAAAAmAIAAGRy&#10;cy9kb3ducmV2LnhtbFBLBQYAAAAABAAEAPUAAACMAwAAAAA=&#10;" path="m,c,,523815,194608,1105248,e" filled="f" strokeweight=".26697mm">
                        <v:stroke miterlimit="1" joinstyle="miter" endcap="round"/>
                        <v:path arrowok="t" textboxrect="0,0,1105248,194608"/>
                      </v:shape>
                      <v:shape id="Shape 9838" o:spid="_x0000_s2347" style="position:absolute;left:9944;top:4943;width:1229;height:806;visibility:visible;mso-wrap-style:square;v-text-anchor:top" coordsize="122958,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vusIA&#10;AADdAAAADwAAAGRycy9kb3ducmV2LnhtbERPTYvCMBC9C/sfwgh7s6kuiNs1igirHrxYPexxaGab&#10;YjOpTazVX28OgsfH+54ve1uLjlpfOVYwTlIQxIXTFZcKTsff0QyED8gaa8ek4E4elouPwRwz7W58&#10;oC4PpYgh7DNUYEJoMil9YciiT1xDHLl/11oMEbal1C3eYrit5SRNp9JixbHBYENrQ8U5v1oFerLf&#10;bvbn1frR/HV42ZpcXjBX6nPYr35ABOrDW/xy77SC79l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W+6wgAAAN0AAAAPAAAAAAAAAAAAAAAAAJgCAABkcnMvZG93&#10;bnJldi54bWxQSwUGAAAAAAQABAD1AAAAhwMAAAAA&#10;" path="m,l122958,3465,26941,80571c36230,50489,25437,17924,,xe" fillcolor="black" strokeweight=".17406mm">
                        <v:path arrowok="t" textboxrect="0,0,122958,80571"/>
                      </v:shape>
                      <v:rect id="Rectangle 9839" o:spid="_x0000_s2348" style="position:absolute;left:6642;top:2511;width:512;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8ZVcYA&#10;AADdAAAADwAAAGRycy9kb3ducmV2LnhtbESPT2vCQBTE74V+h+UVequbtiB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8ZVcYAAADdAAAADwAAAAAAAAAAAAAAAACYAgAAZHJz&#10;L2Rvd25yZXYueG1sUEsFBgAAAAAEAAQA9QAAAIsDAAAAAA==&#10;" filled="f" stroked="f">
                        <v:textbox inset="0,0,0,0">
                          <w:txbxContent>
                            <w:p w14:paraId="120D2452" w14:textId="77777777" w:rsidR="006E2FA2" w:rsidRDefault="006E2FA2">
                              <w:pPr>
                                <w:spacing w:after="160" w:line="259" w:lineRule="auto"/>
                                <w:ind w:left="0" w:firstLine="0"/>
                                <w:jc w:val="left"/>
                              </w:pPr>
                              <w:r>
                                <w:rPr>
                                  <w:b/>
                                  <w:color w:val="141414"/>
                                  <w:w w:val="112"/>
                                  <w:sz w:val="12"/>
                                </w:rPr>
                                <w:t>?</w:t>
                              </w:r>
                            </w:p>
                          </w:txbxContent>
                        </v:textbox>
                      </v:rect>
                      <v:shape id="Shape 9842" o:spid="_x0000_s2349" style="position:absolute;left:5285;top:693;width:962;height:961;visibility:visible;mso-wrap-style:square;v-text-anchor:top" coordsize="96108,96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AF4sQA&#10;AADdAAAADwAAAGRycy9kb3ducmV2LnhtbESP3YrCMBSE7xd8h3AEbxZNrSJajSL+gCyI+PMAx+bY&#10;FpuT0kStb28WFvZymJlvmNmiMaV4Uu0Kywr6vQgEcWp1wZmCy3nbHYNwHlljaZkUvMnBYt76mmGi&#10;7YuP9Dz5TAQIuwQV5N5XiZQuzcmg69mKOHg3Wxv0QdaZ1DW+AtyUMo6ikTRYcFjIsaJVTun99DAK&#10;qmxz6OP5e40/g2FzvTGu9zEq1Wk3yykIT43/D/+1d1rBZDyM4fdNe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QBeLEAAAA3QAAAA8AAAAAAAAAAAAAAAAAmAIAAGRycy9k&#10;b3ducmV2LnhtbFBLBQYAAAAABAAEAPUAAACJAwAAAAA=&#10;" path="m,96107l,,96108,e" filled="f" strokecolor="#141414" strokeweight=".1335mm">
                        <v:stroke miterlimit="1" joinstyle="miter" endcap="round"/>
                        <v:path arrowok="t" textboxrect="0,0,96108,96107"/>
                      </v:shape>
                      <v:shape id="Shape 9853" o:spid="_x0000_s2350" style="position:absolute;left:5095;top:1956;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FRsUA&#10;AADdAAAADwAAAGRycy9kb3ducmV2LnhtbESPQWsCMRSE7wX/Q3hCL6JZ21p0NYpYClK8aIX2+Ng8&#10;d6PJy5Kkuv33TaHQ4zAz3zCLVeesuFKIxrOC8agAQVx5bbhWcHx/HU5BxISs0XomBd8UYbXs3S2w&#10;1P7Ge7oeUi0yhGOJCpqU2lLKWDXkMI58S5y9kw8OU5ahljrgLcOdlQ9F8SwdGs4LDba0aai6HL6c&#10;Aj6H9DnY2db6p2gGH1sTX96MUvf9bj0HkahL/+G/9lYrmE0nj/D7Jj8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0VGxQAAAN0AAAAPAAAAAAAAAAAAAAAAAJgCAABkcnMv&#10;ZG93bnJldi54bWxQSwUGAAAAAAQABAD1AAAAigMAAAAA&#10;" path="m18117,v9994,,18116,8121,18116,18116c36233,28160,28111,36221,18117,36221,8121,36221,,28160,,18116,,8121,8121,,18117,xe" fillcolor="#141414" stroked="f" strokeweight="0">
                        <v:stroke miterlimit="1" joinstyle="miter" endcap="round"/>
                        <v:path arrowok="t" textboxrect="0,0,36233,36221"/>
                      </v:shape>
                      <v:rect id="Rectangle 9854" o:spid="_x0000_s2351" style="position:absolute;left:6612;top:94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Ta8YA&#10;AADdAAAADwAAAGRycy9kb3ducmV2LnhtbESPT2vCQBTE70K/w/IK3nTTopKkriJV0aN/Cra3R/Y1&#10;Cc2+DdnVRD+9Kwg9DjPzG2Y670wlLtS40rKCt2EEgjizuuRcwddxPYhBOI+ssbJMCq7kYD576U0x&#10;1bblPV0OPhcBwi5FBYX3dSqlywoy6Ia2Jg7er20M+iCbXOoG2wA3lXyPook0WHJYKLCmz4Kyv8PZ&#10;KNjE9eJ7a29tXq1+NqfdKVkeE69U/7VbfIDw1Pn/8LO91QqSe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FTa8YAAADdAAAADwAAAAAAAAAAAAAAAACYAgAAZHJz&#10;L2Rvd25yZXYueG1sUEsFBgAAAAAEAAQA9QAAAIsDAAAAAA==&#10;" filled="f" stroked="f">
                        <v:textbox inset="0,0,0,0">
                          <w:txbxContent>
                            <w:p w14:paraId="6456529B" w14:textId="77777777" w:rsidR="006E2FA2" w:rsidRDefault="006E2FA2">
                              <w:pPr>
                                <w:spacing w:after="160" w:line="259" w:lineRule="auto"/>
                                <w:ind w:left="0" w:firstLine="0"/>
                                <w:jc w:val="left"/>
                              </w:pPr>
                              <w:r>
                                <w:rPr>
                                  <w:color w:val="141414"/>
                                  <w:w w:val="124"/>
                                  <w:sz w:val="12"/>
                                </w:rPr>
                                <w:t>B</w:t>
                              </w:r>
                            </w:p>
                          </w:txbxContent>
                        </v:textbox>
                      </v:rect>
                      <v:rect id="Rectangle 9855" o:spid="_x0000_s2352" style="position:absolute;left:7126;top:122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328MUA&#10;AADdAAAADwAAAGRycy9kb3ducmV2LnhtbESPQWvCQBSE70L/w/IK3nRTwZJEV5FW0aNVQb09ss8k&#10;NPs2ZFcT++vdguBxmJlvmOm8M5W4UeNKywo+hhEI4szqknMFh/1qEINwHlljZZkU3MnBfPbWm2Kq&#10;bcs/dNv5XAQIuxQVFN7XqZQuK8igG9qaOHgX2xj0QTa51A22AW4qOYqiT2mw5LBQYE1fBWW/u6tR&#10;sI7rxWlj/9q8Wp7Xx+0x+d4nXqn+e7eYgPDU+Vf42d5oBUk8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fbwxQAAAN0AAAAPAAAAAAAAAAAAAAAAAJgCAABkcnMv&#10;ZG93bnJldi54bWxQSwUGAAAAAAQABAD1AAAAigMAAAAA&#10;" filled="f" stroked="f">
                        <v:textbox inset="0,0,0,0">
                          <w:txbxContent>
                            <w:p w14:paraId="0655DCDD" w14:textId="77777777" w:rsidR="006E2FA2" w:rsidRDefault="006E2FA2">
                              <w:pPr>
                                <w:spacing w:after="160" w:line="259" w:lineRule="auto"/>
                                <w:ind w:left="0" w:firstLine="0"/>
                                <w:jc w:val="left"/>
                              </w:pPr>
                              <w:r>
                                <w:rPr>
                                  <w:color w:val="141414"/>
                                  <w:w w:val="98"/>
                                  <w:sz w:val="10"/>
                                </w:rPr>
                                <w:t>2</w:t>
                              </w:r>
                            </w:p>
                          </w:txbxContent>
                        </v:textbox>
                      </v:rect>
                      <v:rect id="Rectangle 9856" o:spid="_x0000_s2353" style="position:absolute;left:3277;top:148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9o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v0/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9oh8YAAADdAAAADwAAAAAAAAAAAAAAAACYAgAAZHJz&#10;L2Rvd25yZXYueG1sUEsFBgAAAAAEAAQA9QAAAIsDAAAAAA==&#10;" filled="f" stroked="f">
                        <v:textbox inset="0,0,0,0">
                          <w:txbxContent>
                            <w:p w14:paraId="4840584C" w14:textId="77777777" w:rsidR="006E2FA2" w:rsidRDefault="006E2FA2">
                              <w:pPr>
                                <w:spacing w:after="160" w:line="259" w:lineRule="auto"/>
                                <w:ind w:left="0" w:firstLine="0"/>
                                <w:jc w:val="left"/>
                              </w:pPr>
                              <w:r>
                                <w:rPr>
                                  <w:color w:val="141414"/>
                                  <w:w w:val="118"/>
                                  <w:sz w:val="12"/>
                                </w:rPr>
                                <w:t>A</w:t>
                              </w:r>
                            </w:p>
                          </w:txbxContent>
                        </v:textbox>
                      </v:rect>
                      <v:rect id="Rectangle 9857" o:spid="_x0000_s2354" style="position:absolute;left:3791;top:176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NHMYA&#10;AADdAAAADwAAAGRycy9kb3ducmV2LnhtbESPT2vCQBTE70K/w/IK3nTTgpqkriJV0aN/Cra3R/Y1&#10;Cc2+DdnVRD+9Kwg9DjPzG2Y670wlLtS40rKCt2EEgjizuuRcwddxPYhBOI+ssbJMCq7kYD576U0x&#10;1bblPV0OPhcBwi5FBYX3dSqlywoy6Ia2Jg7er20M+iCbXOoG2wA3lXyPorE0WHJYKLCmz4Kyv8PZ&#10;KNjE9eJ7a29tXq1+NqfdKVkeE69U/7VbfIDw1Pn/8LO91QqSe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PNHMYAAADdAAAADwAAAAAAAAAAAAAAAACYAgAAZHJz&#10;L2Rvd25yZXYueG1sUEsFBgAAAAAEAAQA9QAAAIsDAAAAAA==&#10;" filled="f" stroked="f">
                        <v:textbox inset="0,0,0,0">
                          <w:txbxContent>
                            <w:p w14:paraId="6F40B0E7" w14:textId="77777777" w:rsidR="006E2FA2" w:rsidRDefault="006E2FA2">
                              <w:pPr>
                                <w:spacing w:after="160" w:line="259" w:lineRule="auto"/>
                                <w:ind w:left="0" w:firstLine="0"/>
                                <w:jc w:val="left"/>
                              </w:pPr>
                              <w:r>
                                <w:rPr>
                                  <w:color w:val="141414"/>
                                  <w:w w:val="98"/>
                                  <w:sz w:val="10"/>
                                </w:rPr>
                                <w:t>1</w:t>
                              </w:r>
                            </w:p>
                          </w:txbxContent>
                        </v:textbox>
                      </v:rect>
                      <v:shape id="Shape 9858" o:spid="_x0000_s2355" style="position:absolute;left:4324;top:1654;width:1923;height:483;visibility:visible;mso-wrap-style:square;v-text-anchor:top" coordsize="192217,4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FMIcIA&#10;AADdAAAADwAAAGRycy9kb3ducmV2LnhtbERPz2vCMBS+C/4P4QleykzmcHPVKCLIxjxNBa+P5q0t&#10;Ji9dE23975fDwOPH93u57p0VN2pD7VnD80SBIC68qbnUcDrunuYgQkQ2aD2ThjsFWK+GgyXmxnf8&#10;TbdDLEUK4ZCjhirGJpcyFBU5DBPfECfux7cOY4JtKU2LXQp3Vk6VepUOa04NFTa0rai4HK5OQ2a+&#10;rFXH7k3Nun1mfl/O94+MtR6P+s0CRKQ+PsT/7k+j4X0+S3PTm/Q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UwhwgAAAN0AAAAPAAAAAAAAAAAAAAAAAJgCAABkcnMvZG93&#10;bnJldi54bWxQSwUGAAAAAAQABAD1AAAAhwMAAAAA&#10;" path="m,48343r96109,l96109,r96108,e" filled="f" strokecolor="#141414" strokeweight=".1335mm">
                        <v:stroke miterlimit="1" joinstyle="miter" endcap="round"/>
                        <v:path arrowok="t" textboxrect="0,0,192217,48343"/>
                      </v:shape>
                      <v:shape id="Shape 9859" o:spid="_x0000_s2356" style="position:absolute;left:5285;top:2137;width:962;height:962;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OH8UA&#10;AADdAAAADwAAAGRycy9kb3ducmV2LnhtbESPQYvCMBSE74L/ITxhL6LpLii2GkWEBRe8bBXE26N5&#10;trXNS22idv/9RhA8DjPzDbNYdaYWd2pdaVnB5zgCQZxZXXKu4LD/Hs1AOI+ssbZMCv7IwWrZ7y0w&#10;0fbBv3RPfS4ChF2CCgrvm0RKlxVk0I1tQxy8s20N+iDbXOoWHwFuavkVRVNpsOSwUGBDm4KyKr0Z&#10;BdLEevdzSavNqdrr6/R4GOqmUupj0K3nIDx1/h1+tbdaQTybxPB8E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E4fxQAAAN0AAAAPAAAAAAAAAAAAAAAAAJgCAABkcnMv&#10;ZG93bnJldi54bWxQSwUGAAAAAAQABAD1AAAAigMAAAAA&#10;" path="m,l,96108r96108,e" filled="f" strokecolor="#141414" strokeweight=".1335mm">
                        <v:stroke miterlimit="1" joinstyle="miter" endcap="round"/>
                        <v:path arrowok="t" textboxrect="0,0,96108,96108"/>
                      </v:shape>
                      <v:rect id="Rectangle 9860" o:spid="_x0000_s2357" style="position:absolute;left:6615;width:659;height:1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f1cIA&#10;AADdAAAADwAAAGRycy9kb3ducmV2LnhtbERPy4rCMBTdD/gP4QruxlQX0lajiA90OaOCurs017bY&#10;3JQm2jpfP1kILg/nPVt0phJPalxpWcFoGIEgzqwuOVdwOm6/YxDOI2usLJOCFzlYzHtfM0y1bfmX&#10;ngefixDCLkUFhfd1KqXLCjLohrYmDtzNNgZ9gE0udYNtCDeVHEfRRBosOTQUWNOqoOx+eBgFu7he&#10;Xvb2r82rzXV3/jkn62PilRr0u+UUhKfOf8Rv914rSOJ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p/VwgAAAN0AAAAPAAAAAAAAAAAAAAAAAJgCAABkcnMvZG93&#10;bnJldi54bWxQSwUGAAAAAAQABAD1AAAAhwMAAAAA&#10;" filled="f" stroked="f">
                        <v:textbox inset="0,0,0,0">
                          <w:txbxContent>
                            <w:p w14:paraId="78B72B24" w14:textId="77777777" w:rsidR="006E2FA2" w:rsidRDefault="006E2FA2">
                              <w:pPr>
                                <w:spacing w:after="160" w:line="259" w:lineRule="auto"/>
                                <w:ind w:left="0" w:firstLine="0"/>
                                <w:jc w:val="left"/>
                              </w:pPr>
                              <w:r>
                                <w:rPr>
                                  <w:color w:val="141414"/>
                                  <w:w w:val="124"/>
                                  <w:sz w:val="12"/>
                                </w:rPr>
                                <w:t>B</w:t>
                              </w:r>
                            </w:p>
                          </w:txbxContent>
                        </v:textbox>
                      </v:rect>
                      <v:rect id="Rectangle 9861" o:spid="_x0000_s2358" style="position:absolute;left:7111;top:284;width:415;height:1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6TsUA&#10;AADdAAAADwAAAGRycy9kb3ducmV2LnhtbESPT4vCMBTE74LfITzBm6Z6kLZrFPEPenRV0L09mrdt&#10;2ealNNFWP/1mYcHjMDO/YebLzlTiQY0rLSuYjCMQxJnVJecKLufdKAbhPLLGyjIpeJKD5aLfm2Oq&#10;bcuf9Dj5XAQIuxQVFN7XqZQuK8igG9uaOHjftjHog2xyqRtsA9xUchpFM2mw5LBQYE3rgrKf090o&#10;2Mf16nawrzavtl/76/GabM6JV2o46FYfIDx1/h3+bx+0giSe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6jpOxQAAAN0AAAAPAAAAAAAAAAAAAAAAAJgCAABkcnMv&#10;ZG93bnJldi54bWxQSwUGAAAAAAQABAD1AAAAigMAAAAA&#10;" filled="f" stroked="f">
                        <v:textbox inset="0,0,0,0">
                          <w:txbxContent>
                            <w:p w14:paraId="41D5C12E" w14:textId="77777777" w:rsidR="006E2FA2" w:rsidRDefault="006E2FA2">
                              <w:pPr>
                                <w:spacing w:after="160" w:line="259" w:lineRule="auto"/>
                                <w:ind w:left="0" w:firstLine="0"/>
                                <w:jc w:val="left"/>
                              </w:pPr>
                              <w:r>
                                <w:rPr>
                                  <w:color w:val="141414"/>
                                  <w:w w:val="98"/>
                                  <w:sz w:val="10"/>
                                </w:rPr>
                                <w:t>1</w:t>
                              </w:r>
                            </w:p>
                          </w:txbxContent>
                        </v:textbox>
                      </v:rect>
                      <w10:wrap type="square"/>
                    </v:group>
                  </w:pict>
                </mc:Fallback>
              </mc:AlternateContent>
            </w:r>
            <w:r>
              <w:rPr>
                <w:sz w:val="23"/>
              </w:rPr>
              <w:t>SEP</w:t>
            </w:r>
          </w:p>
        </w:tc>
      </w:tr>
      <w:tr w:rsidR="00A21FDC" w14:paraId="7BC10DCD" w14:textId="77777777">
        <w:trPr>
          <w:trHeight w:val="3254"/>
        </w:trPr>
        <w:tc>
          <w:tcPr>
            <w:tcW w:w="1420" w:type="dxa"/>
            <w:tcBorders>
              <w:top w:val="single" w:sz="3" w:space="0" w:color="646464"/>
              <w:left w:val="nil"/>
              <w:bottom w:val="nil"/>
              <w:right w:val="nil"/>
            </w:tcBorders>
            <w:vAlign w:val="bottom"/>
          </w:tcPr>
          <w:p w14:paraId="3293A6A3" w14:textId="77777777" w:rsidR="00A21FDC" w:rsidRDefault="00252176">
            <w:pPr>
              <w:tabs>
                <w:tab w:val="right" w:pos="1305"/>
              </w:tabs>
              <w:spacing w:after="0" w:line="259" w:lineRule="auto"/>
              <w:ind w:left="-2" w:firstLine="0"/>
              <w:jc w:val="left"/>
            </w:pPr>
            <w:r>
              <w:rPr>
                <w:color w:val="141414"/>
                <w:sz w:val="30"/>
              </w:rPr>
              <w:t>H</w:t>
            </w:r>
            <w:r>
              <w:rPr>
                <w:noProof/>
                <w:sz w:val="22"/>
              </w:rPr>
              <mc:AlternateContent>
                <mc:Choice Requires="wpg">
                  <w:drawing>
                    <wp:inline distT="0" distB="0" distL="0" distR="0" wp14:anchorId="7514516C" wp14:editId="27848CDA">
                      <wp:extent cx="723253" cy="1297465"/>
                      <wp:effectExtent l="0" t="0" r="0" b="0"/>
                      <wp:docPr id="106721" name="Group 106721"/>
                      <wp:cNvGraphicFramePr/>
                      <a:graphic xmlns:a="http://schemas.openxmlformats.org/drawingml/2006/main">
                        <a:graphicData uri="http://schemas.microsoft.com/office/word/2010/wordprocessingGroup">
                          <wpg:wgp>
                            <wpg:cNvGrpSpPr/>
                            <wpg:grpSpPr>
                              <a:xfrm>
                                <a:off x="0" y="0"/>
                                <a:ext cx="723253" cy="1297465"/>
                                <a:chOff x="0" y="0"/>
                                <a:chExt cx="723253" cy="1297465"/>
                              </a:xfrm>
                            </wpg:grpSpPr>
                            <wps:wsp>
                              <wps:cNvPr id="9916" name="Shape 9916"/>
                              <wps:cNvSpPr/>
                              <wps:spPr>
                                <a:xfrm>
                                  <a:off x="242710"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9917" name="Rectangle 9917"/>
                              <wps:cNvSpPr/>
                              <wps:spPr>
                                <a:xfrm>
                                  <a:off x="342775" y="850188"/>
                                  <a:ext cx="82575" cy="187007"/>
                                </a:xfrm>
                                <a:prstGeom prst="rect">
                                  <a:avLst/>
                                </a:prstGeom>
                                <a:ln>
                                  <a:noFill/>
                                </a:ln>
                              </wps:spPr>
                              <wps:txbx>
                                <w:txbxContent>
                                  <w:p w14:paraId="5CBFB9D1"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918" name="Rectangle 9918"/>
                              <wps:cNvSpPr/>
                              <wps:spPr>
                                <a:xfrm>
                                  <a:off x="404907" y="922937"/>
                                  <a:ext cx="33067" cy="96754"/>
                                </a:xfrm>
                                <a:prstGeom prst="rect">
                                  <a:avLst/>
                                </a:prstGeom>
                                <a:ln>
                                  <a:noFill/>
                                </a:ln>
                              </wps:spPr>
                              <wps:txbx>
                                <w:txbxContent>
                                  <w:p w14:paraId="72A8B7D7"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89" name="Shape 134189"/>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90" name="Shape 134190"/>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91" name="Shape 134191"/>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30" name="Rectangle 9930"/>
                              <wps:cNvSpPr/>
                              <wps:spPr>
                                <a:xfrm>
                                  <a:off x="558907" y="46069"/>
                                  <a:ext cx="85259" cy="187008"/>
                                </a:xfrm>
                                <a:prstGeom prst="rect">
                                  <a:avLst/>
                                </a:prstGeom>
                                <a:ln>
                                  <a:noFill/>
                                </a:ln>
                              </wps:spPr>
                              <wps:txbx>
                                <w:txbxContent>
                                  <w:p w14:paraId="4D3268F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31" name="Rectangle 9931"/>
                              <wps:cNvSpPr/>
                              <wps:spPr>
                                <a:xfrm>
                                  <a:off x="623104" y="118818"/>
                                  <a:ext cx="33067" cy="96754"/>
                                </a:xfrm>
                                <a:prstGeom prst="rect">
                                  <a:avLst/>
                                </a:prstGeom>
                                <a:ln>
                                  <a:noFill/>
                                </a:ln>
                              </wps:spPr>
                              <wps:txbx>
                                <w:txbxContent>
                                  <w:p w14:paraId="7F5B8FFA"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932" name="Rectangle 9932"/>
                              <wps:cNvSpPr/>
                              <wps:spPr>
                                <a:xfrm>
                                  <a:off x="557353" y="286521"/>
                                  <a:ext cx="85259" cy="187007"/>
                                </a:xfrm>
                                <a:prstGeom prst="rect">
                                  <a:avLst/>
                                </a:prstGeom>
                                <a:ln>
                                  <a:noFill/>
                                </a:ln>
                              </wps:spPr>
                              <wps:txbx>
                                <w:txbxContent>
                                  <w:p w14:paraId="40FF2B5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33" name="Rectangle 9933"/>
                              <wps:cNvSpPr/>
                              <wps:spPr>
                                <a:xfrm>
                                  <a:off x="621550" y="359270"/>
                                  <a:ext cx="33067" cy="96753"/>
                                </a:xfrm>
                                <a:prstGeom prst="rect">
                                  <a:avLst/>
                                </a:prstGeom>
                                <a:ln>
                                  <a:noFill/>
                                </a:ln>
                              </wps:spPr>
                              <wps:txbx>
                                <w:txbxContent>
                                  <w:p w14:paraId="20259238"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934" name="Rectangle 9934"/>
                              <wps:cNvSpPr/>
                              <wps:spPr>
                                <a:xfrm>
                                  <a:off x="317552" y="166379"/>
                                  <a:ext cx="85259" cy="187007"/>
                                </a:xfrm>
                                <a:prstGeom prst="rect">
                                  <a:avLst/>
                                </a:prstGeom>
                                <a:ln>
                                  <a:noFill/>
                                </a:ln>
                              </wps:spPr>
                              <wps:txbx>
                                <w:txbxContent>
                                  <w:p w14:paraId="7B108C6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35" name="Rectangle 9935"/>
                              <wps:cNvSpPr/>
                              <wps:spPr>
                                <a:xfrm>
                                  <a:off x="381750" y="239126"/>
                                  <a:ext cx="33067" cy="96754"/>
                                </a:xfrm>
                                <a:prstGeom prst="rect">
                                  <a:avLst/>
                                </a:prstGeom>
                                <a:ln>
                                  <a:noFill/>
                                </a:ln>
                              </wps:spPr>
                              <wps:txbx>
                                <w:txbxContent>
                                  <w:p w14:paraId="642DCC42"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939" name="Rectangle 9939"/>
                              <wps:cNvSpPr/>
                              <wps:spPr>
                                <a:xfrm>
                                  <a:off x="48624" y="314471"/>
                                  <a:ext cx="65140" cy="1100072"/>
                                </a:xfrm>
                                <a:prstGeom prst="rect">
                                  <a:avLst/>
                                </a:prstGeom>
                                <a:ln>
                                  <a:noFill/>
                                </a:ln>
                              </wps:spPr>
                              <wps:txbx>
                                <w:txbxContent>
                                  <w:p w14:paraId="01E7EC3E"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942" name="Shape 9942"/>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943" name="Shape 9943"/>
                              <wps:cNvSpPr/>
                              <wps:spPr>
                                <a:xfrm>
                                  <a:off x="121539" y="994409"/>
                                  <a:ext cx="80587" cy="122950"/>
                                </a:xfrm>
                                <a:custGeom>
                                  <a:avLst/>
                                  <a:gdLst/>
                                  <a:ahLst/>
                                  <a:cxnLst/>
                                  <a:rect l="0" t="0" r="0" b="0"/>
                                  <a:pathLst>
                                    <a:path w="80587" h="122950">
                                      <a:moveTo>
                                        <a:pt x="80587" y="0"/>
                                      </a:moveTo>
                                      <a:lnTo>
                                        <a:pt x="77106" y="122950"/>
                                      </a:lnTo>
                                      <a:lnTo>
                                        <a:pt x="0" y="26933"/>
                                      </a:lnTo>
                                      <a:cubicBezTo>
                                        <a:pt x="30082" y="36223"/>
                                        <a:pt x="62647" y="25429"/>
                                        <a:pt x="80587"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92" name="Shape 134192"/>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50" name="Rectangle 9950"/>
                              <wps:cNvSpPr/>
                              <wps:spPr>
                                <a:xfrm>
                                  <a:off x="558251" y="1089624"/>
                                  <a:ext cx="85259" cy="187007"/>
                                </a:xfrm>
                                <a:prstGeom prst="rect">
                                  <a:avLst/>
                                </a:prstGeom>
                                <a:ln>
                                  <a:noFill/>
                                </a:ln>
                              </wps:spPr>
                              <wps:txbx>
                                <w:txbxContent>
                                  <w:p w14:paraId="02E43A3D"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51" name="Rectangle 9951"/>
                              <wps:cNvSpPr/>
                              <wps:spPr>
                                <a:xfrm>
                                  <a:off x="622448" y="1162373"/>
                                  <a:ext cx="33067" cy="96754"/>
                                </a:xfrm>
                                <a:prstGeom prst="rect">
                                  <a:avLst/>
                                </a:prstGeom>
                                <a:ln>
                                  <a:noFill/>
                                </a:ln>
                              </wps:spPr>
                              <wps:txbx>
                                <w:txbxContent>
                                  <w:p w14:paraId="388C34B4"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066" name="Rectangle 10066"/>
                              <wps:cNvSpPr/>
                              <wps:spPr>
                                <a:xfrm>
                                  <a:off x="253158" y="507126"/>
                                  <a:ext cx="68280" cy="149446"/>
                                </a:xfrm>
                                <a:prstGeom prst="rect">
                                  <a:avLst/>
                                </a:prstGeom>
                                <a:ln>
                                  <a:noFill/>
                                </a:ln>
                              </wps:spPr>
                              <wps:txbx>
                                <w:txbxContent>
                                  <w:p w14:paraId="13C585B6"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67" name="Rectangle 10067"/>
                              <wps:cNvSpPr/>
                              <wps:spPr>
                                <a:xfrm>
                                  <a:off x="304571" y="534450"/>
                                  <a:ext cx="44276" cy="129276"/>
                                </a:xfrm>
                                <a:prstGeom prst="rect">
                                  <a:avLst/>
                                </a:prstGeom>
                                <a:ln>
                                  <a:noFill/>
                                </a:ln>
                              </wps:spPr>
                              <wps:txbx>
                                <w:txbxContent>
                                  <w:p w14:paraId="7EF91774"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068" name="Shape 10068"/>
                              <wps:cNvSpPr/>
                              <wps:spPr>
                                <a:xfrm>
                                  <a:off x="464721" y="630904"/>
                                  <a:ext cx="36233" cy="36221"/>
                                </a:xfrm>
                                <a:custGeom>
                                  <a:avLst/>
                                  <a:gdLst/>
                                  <a:ahLst/>
                                  <a:cxnLst/>
                                  <a:rect l="0" t="0" r="0" b="0"/>
                                  <a:pathLst>
                                    <a:path w="36233" h="36221">
                                      <a:moveTo>
                                        <a:pt x="18117" y="0"/>
                                      </a:moveTo>
                                      <a:cubicBezTo>
                                        <a:pt x="28160" y="0"/>
                                        <a:pt x="36233" y="8073"/>
                                        <a:pt x="36233" y="18116"/>
                                      </a:cubicBezTo>
                                      <a:cubicBezTo>
                                        <a:pt x="36233" y="28112"/>
                                        <a:pt x="28160" y="36221"/>
                                        <a:pt x="18117" y="36221"/>
                                      </a:cubicBezTo>
                                      <a:cubicBezTo>
                                        <a:pt x="8121" y="36221"/>
                                        <a:pt x="0" y="28112"/>
                                        <a:pt x="0" y="18116"/>
                                      </a:cubicBezTo>
                                      <a:cubicBezTo>
                                        <a:pt x="0" y="8073"/>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069" name="Shape 10069"/>
                              <wps:cNvSpPr/>
                              <wps:spPr>
                                <a:xfrm>
                                  <a:off x="386825" y="576795"/>
                                  <a:ext cx="95544" cy="0"/>
                                </a:xfrm>
                                <a:custGeom>
                                  <a:avLst/>
                                  <a:gdLst/>
                                  <a:ahLst/>
                                  <a:cxnLst/>
                                  <a:rect l="0" t="0" r="0" b="0"/>
                                  <a:pathLst>
                                    <a:path w="95544">
                                      <a:moveTo>
                                        <a:pt x="95544"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70" name="Shape 10070"/>
                              <wps:cNvSpPr/>
                              <wps:spPr>
                                <a:xfrm>
                                  <a:off x="386825" y="576795"/>
                                  <a:ext cx="96108" cy="144163"/>
                                </a:xfrm>
                                <a:custGeom>
                                  <a:avLst/>
                                  <a:gdLst/>
                                  <a:ahLst/>
                                  <a:cxnLst/>
                                  <a:rect l="0" t="0" r="0" b="0"/>
                                  <a:pathLst>
                                    <a:path w="96108" h="144163">
                                      <a:moveTo>
                                        <a:pt x="95544" y="0"/>
                                      </a:moveTo>
                                      <a:lnTo>
                                        <a:pt x="96108" y="144163"/>
                                      </a:lnTo>
                                      <a:lnTo>
                                        <a:pt x="0" y="1441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71" name="Rectangle 10071"/>
                              <wps:cNvSpPr/>
                              <wps:spPr>
                                <a:xfrm>
                                  <a:off x="254235" y="651540"/>
                                  <a:ext cx="68280" cy="149446"/>
                                </a:xfrm>
                                <a:prstGeom prst="rect">
                                  <a:avLst/>
                                </a:prstGeom>
                                <a:ln>
                                  <a:noFill/>
                                </a:ln>
                              </wps:spPr>
                              <wps:txbx>
                                <w:txbxContent>
                                  <w:p w14:paraId="35AE4834"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72" name="Rectangle 10072"/>
                              <wps:cNvSpPr/>
                              <wps:spPr>
                                <a:xfrm>
                                  <a:off x="305648" y="678863"/>
                                  <a:ext cx="44276" cy="129276"/>
                                </a:xfrm>
                                <a:prstGeom prst="rect">
                                  <a:avLst/>
                                </a:prstGeom>
                                <a:ln>
                                  <a:noFill/>
                                </a:ln>
                              </wps:spPr>
                              <wps:txbx>
                                <w:txbxContent>
                                  <w:p w14:paraId="090DA9FC"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073" name="Shape 10073"/>
                              <wps:cNvSpPr/>
                              <wps:spPr>
                                <a:xfrm>
                                  <a:off x="482369" y="649021"/>
                                  <a:ext cx="95592" cy="0"/>
                                </a:xfrm>
                                <a:custGeom>
                                  <a:avLst/>
                                  <a:gdLst/>
                                  <a:ahLst/>
                                  <a:cxnLst/>
                                  <a:rect l="0" t="0" r="0" b="0"/>
                                  <a:pathLst>
                                    <a:path w="95592">
                                      <a:moveTo>
                                        <a:pt x="95592"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7514516C" id="Group 106721" o:spid="_x0000_s2359"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">
                      <v:shape id="Shape 9916" o:spid="_x0000_s2360" style="position:absolute;left:2427;top:8169;width:4805;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9N8QA&#10;AADdAAAADwAAAGRycy9kb3ducmV2LnhtbESPQWvCQBSE74L/YXlCb7pJKcGkriJKwZOlUQq9vWaf&#10;m2D2bciuGv+9Wyh4HGbmG2axGmwrrtT7xrGCdJaAIK6cbtgoOB4+pnMQPiBrbB2Tgjt5WC3HowUW&#10;2t34i65lMCJC2BeooA6hK6T0VU0W/cx1xNE7ud5iiLI3Uvd4i3DbytckyaTFhuNCjR1taqrO5cVG&#10;yufWHO77n03yW2b8bfP0zeSpUi+TYf0OItAQnuH/9k4ryPM0g7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vTfEAAAA3QAAAA8AAAAAAAAAAAAAAAAAmAIAAGRycy9k&#10;b3ducmV2LnhtbFBLBQYAAAAABAAEAPUAAACJAwAAAAA=&#10;" path="m,l480543,r,240271l240271,240271r,240272l,480543,,xe" fillcolor="#dcdcdc" strokecolor="#141414" strokeweight=".1335mm">
                        <v:stroke miterlimit="1" joinstyle="miter" endcap="round"/>
                        <v:path arrowok="t" textboxrect="0,0,480543,480543"/>
                      </v:shape>
                      <v:rect id="Rectangle 9917" o:spid="_x0000_s2361" style="position:absolute;left:3427;top:8501;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7QccA&#10;AADdAAAADwAAAGRycy9kb3ducmV2LnhtbESPQWvCQBSE7wX/w/IKvdVNerAmugnBKnpsVbC9PbLP&#10;JDT7NmRXk/bXdwuCx2FmvmGW+WhacaXeNZYVxNMIBHFpdcOVguNh8zwH4TyyxtYyKfghB3k2eVhi&#10;qu3AH3Td+0oECLsUFdTed6mUrqzJoJvajjh4Z9sb9EH2ldQ9DgFuWvkSRTNpsOGwUGNHq5rK7/3F&#10;KNjOu+JzZ3+Hql1/bU/vp+TtkHilnh7HYgHC0+jv4Vt7pxUkSfw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oe0HHAAAA3QAAAA8AAAAAAAAAAAAAAAAAmAIAAGRy&#10;cy9kb3ducmV2LnhtbFBLBQYAAAAABAAEAPUAAACMAwAAAAA=&#10;" filled="f" stroked="f">
                        <v:textbox inset="0,0,0,0">
                          <w:txbxContent>
                            <w:p w14:paraId="5CBFB9D1" w14:textId="77777777" w:rsidR="006E2FA2" w:rsidRDefault="006E2FA2">
                              <w:pPr>
                                <w:spacing w:after="160" w:line="259" w:lineRule="auto"/>
                                <w:ind w:left="0" w:firstLine="0"/>
                                <w:jc w:val="left"/>
                              </w:pPr>
                              <w:r>
                                <w:rPr>
                                  <w:color w:val="141414"/>
                                  <w:w w:val="121"/>
                                  <w:sz w:val="15"/>
                                </w:rPr>
                                <w:t>R</w:t>
                              </w:r>
                            </w:p>
                          </w:txbxContent>
                        </v:textbox>
                      </v:rect>
                      <v:rect id="Rectangle 9918" o:spid="_x0000_s2362" style="position:absolute;left:4049;top:9229;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vM8EA&#10;AADdAAAADwAAAGRycy9kb3ducmV2LnhtbERPy4rCMBTdC/5DuII7TZ2F2GoUUQdd+gJ1d2mubbG5&#10;KU201a83i4FZHs57tmhNKV5Uu8KygtEwAkGcWl1wpuB8+h1MQDiPrLG0TAre5GAx73ZmmGjb8IFe&#10;R5+JEMIuQQW591UipUtzMuiGtiIO3N3WBn2AdSZ1jU0IN6X8iaKxNFhwaMixolVO6eP4NAq2k2p5&#10;3dlPk5Wb2/ayv8TrU+yV6vfa5RSEp9b/i//cO60gjkdhbn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37zPBAAAA3QAAAA8AAAAAAAAAAAAAAAAAmAIAAGRycy9kb3du&#10;cmV2LnhtbFBLBQYAAAAABAAEAPUAAACGAwAAAAA=&#10;" filled="f" stroked="f">
                        <v:textbox inset="0,0,0,0">
                          <w:txbxContent>
                            <w:p w14:paraId="72A8B7D7"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89" o:spid="_x0000_s2363"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uvMQA&#10;AADfAAAADwAAAGRycy9kb3ducmV2LnhtbERPTWvCQBC9F/wPywheSt3YStDoRkqrVL1pvXgbstMk&#10;TXY2ZFcT/323IHh8vO/lqje1uFLrSssKJuMIBHFmdcm5gtP35mUGwnlkjbVlUnAjB6t08LTERNuO&#10;D3Q9+lyEEHYJKii8bxIpXVaQQTe2DXHgfmxr0AfY5lK32IVwU8vXKIqlwZJDQ4ENfRSUVceLURCj&#10;LfHW1b/T8+e+eo4pOuy+1kqNhv37AoSn3j/Ed/dWh/lv08lsDv9/AgC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LbrzEAAAA3wAAAA8AAAAAAAAAAAAAAAAAmAIAAGRycy9k&#10;b3ducmV2LnhtbFBLBQYAAAAABAAEAPUAAACJAwAAAAA=&#10;" path="m,l240271,r,480543l,480543,,e" fillcolor="#dcdcdc" strokecolor="#141414" strokeweight=".1335mm">
                        <v:stroke endcap="round"/>
                        <v:path arrowok="t" textboxrect="0,0,240271,480543"/>
                      </v:shape>
                      <v:shape id="Shape 134190" o:spid="_x0000_s2364"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7ipMMA&#10;AADfAAAADwAAAGRycy9kb3ducmV2LnhtbERPzWoCMRC+F3yHMEIvS02spdTVKKWl2FNLrQ8wbMbN&#10;4maybKK7vr1zKPT48f2vt2No1YX61ES2MJ8ZUMRVdA3XFg6/Hw8voFJGdthGJgtXSrDdTO7WWLo4&#10;8A9d9rlWEsKpRAs+567UOlWeAqZZ7IiFO8Y+YBbY19r1OEh4aPWjMc86YMPS4LGjN0/VaX8OFszu&#10;vTkvv78OwZ8GKgraYWEW1t5Px9cVqExj/hf/uT+dzF88zZfyQP4IAL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7ipMMAAADfAAAADwAAAAAAAAAAAAAAAACYAgAAZHJzL2Rv&#10;d25yZXYueG1sUEsFBgAAAAAEAAQA9QAAAIgDAAAAAA==&#10;" path="m,l240271,r,240271l,240271,,e" fillcolor="#dcdcdc" strokecolor="#141414" strokeweight=".1335mm">
                        <v:stroke endcap="round"/>
                        <v:path arrowok="t" textboxrect="0,0,240271,240271"/>
                      </v:shape>
                      <v:shape id="Shape 134191" o:spid="_x0000_s2365"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HP8IA&#10;AADfAAAADwAAAGRycy9kb3ducmV2LnhtbERP3WrCMBS+H+wdwhl4UzSpjjE7o4wN0avJnA9waI5N&#10;sTkpTbT17Y0g7PLj+1+sBteIC3Wh9qwhnygQxKU3NVcaDn/r8TuIEJENNp5Jw5UCrJbPTwssjO/5&#10;ly77WIkUwqFADTbGtpAylJYcholviRN39J3DmGBXSdNhn8JdI6dKvUmHNacGiy19WSpP+7PToDbf&#10;9Xm++zk4e+opy2iDmZppPXoZPj9ARBriv/jh3po0f/aaz3O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kc/wgAAAN8AAAAPAAAAAAAAAAAAAAAAAJgCAABkcnMvZG93&#10;bnJldi54bWxQSwUGAAAAAAQABAD1AAAAhwMAAAAA&#10;" path="m,l240271,r,240271l,240271,,e" fillcolor="#dcdcdc" strokecolor="#141414" strokeweight=".1335mm">
                        <v:stroke endcap="round"/>
                        <v:path arrowok="t" textboxrect="0,0,240271,240271"/>
                      </v:shape>
                      <v:rect id="Rectangle 9930" o:spid="_x0000_s2366"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VcQA&#10;AADdAAAADwAAAGRycy9kb3ducmV2LnhtbERPz2vCMBS+D/wfwht4m+k2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v1XEAAAA3QAAAA8AAAAAAAAAAAAAAAAAmAIAAGRycy9k&#10;b3ducmV2LnhtbFBLBQYAAAAABAAEAPUAAACJAwAAAAA=&#10;" filled="f" stroked="f">
                        <v:textbox inset="0,0,0,0">
                          <w:txbxContent>
                            <w:p w14:paraId="4D3268FF" w14:textId="77777777" w:rsidR="006E2FA2" w:rsidRDefault="006E2FA2">
                              <w:pPr>
                                <w:spacing w:after="160" w:line="259" w:lineRule="auto"/>
                                <w:ind w:left="0" w:firstLine="0"/>
                                <w:jc w:val="left"/>
                              </w:pPr>
                              <w:r>
                                <w:rPr>
                                  <w:color w:val="141414"/>
                                  <w:w w:val="118"/>
                                  <w:sz w:val="15"/>
                                </w:rPr>
                                <w:t>A</w:t>
                              </w:r>
                            </w:p>
                          </w:txbxContent>
                        </v:textbox>
                      </v:rect>
                      <v:rect id="Rectangle 9931" o:spid="_x0000_s2367"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azsYA&#10;AADdAAAADwAAAGRycy9kb3ducmV2LnhtbESPQWvCQBSE7wX/w/IKvdVNK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gazsYAAADdAAAADwAAAAAAAAAAAAAAAACYAgAAZHJz&#10;L2Rvd25yZXYueG1sUEsFBgAAAAAEAAQA9QAAAIsDAAAAAA==&#10;" filled="f" stroked="f">
                        <v:textbox inset="0,0,0,0">
                          <w:txbxContent>
                            <w:p w14:paraId="7F5B8FFA"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932" o:spid="_x0000_s2368"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EucYAAADdAAAADwAAAAAAAAAAAAAAAACYAgAAZHJz&#10;L2Rvd25yZXYueG1sUEsFBgAAAAAEAAQA9QAAAIsDAAAAAA==&#10;" filled="f" stroked="f">
                        <v:textbox inset="0,0,0,0">
                          <w:txbxContent>
                            <w:p w14:paraId="40FF2B50" w14:textId="77777777" w:rsidR="006E2FA2" w:rsidRDefault="006E2FA2">
                              <w:pPr>
                                <w:spacing w:after="160" w:line="259" w:lineRule="auto"/>
                                <w:ind w:left="0" w:firstLine="0"/>
                                <w:jc w:val="left"/>
                              </w:pPr>
                              <w:r>
                                <w:rPr>
                                  <w:color w:val="141414"/>
                                  <w:w w:val="118"/>
                                  <w:sz w:val="15"/>
                                </w:rPr>
                                <w:t>A</w:t>
                              </w:r>
                            </w:p>
                          </w:txbxContent>
                        </v:textbox>
                      </v:rect>
                      <v:rect id="Rectangle 9933" o:spid="_x0000_s2369"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hIsUA&#10;AADdAAAADwAAAGRycy9kb3ducmV2LnhtbESPT4vCMBTE78J+h/AWvGmqwm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iEixQAAAN0AAAAPAAAAAAAAAAAAAAAAAJgCAABkcnMv&#10;ZG93bnJldi54bWxQSwUGAAAAAAQABAD1AAAAigMAAAAA&#10;" filled="f" stroked="f">
                        <v:textbox inset="0,0,0,0">
                          <w:txbxContent>
                            <w:p w14:paraId="20259238"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934" o:spid="_x0000_s2370"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14:paraId="7B108C64" w14:textId="77777777" w:rsidR="006E2FA2" w:rsidRDefault="006E2FA2">
                              <w:pPr>
                                <w:spacing w:after="160" w:line="259" w:lineRule="auto"/>
                                <w:ind w:left="0" w:firstLine="0"/>
                                <w:jc w:val="left"/>
                              </w:pPr>
                              <w:r>
                                <w:rPr>
                                  <w:color w:val="141414"/>
                                  <w:w w:val="118"/>
                                  <w:sz w:val="15"/>
                                </w:rPr>
                                <w:t>A</w:t>
                              </w:r>
                            </w:p>
                          </w:txbxContent>
                        </v:textbox>
                      </v:rect>
                      <v:rect id="Rectangle 9935" o:spid="_x0000_s2371"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czcYA&#10;AADdAAAADwAAAGRycy9kb3ducmV2LnhtbESPT2vCQBTE70K/w/IK3nTTi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MczcYAAADdAAAADwAAAAAAAAAAAAAAAACYAgAAZHJz&#10;L2Rvd25yZXYueG1sUEsFBgAAAAAEAAQA9QAAAIsDAAAAAA==&#10;" filled="f" stroked="f">
                        <v:textbox inset="0,0,0,0">
                          <w:txbxContent>
                            <w:p w14:paraId="642DCC42"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939" o:spid="_x0000_s2372"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4WyMUA&#10;AADdAAAADwAAAGRycy9kb3ducmV2LnhtbESPQWvCQBSE7wX/w/IEb3Vjh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hbIxQAAAN0AAAAPAAAAAAAAAAAAAAAAAJgCAABkcnMv&#10;ZG93bnJldi54bWxQSwUGAAAAAAQABAD1AAAAigMAAAAA&#10;" filled="f" stroked="f">
                        <v:textbox inset="0,0,0,0">
                          <w:txbxContent>
                            <w:p w14:paraId="01E7EC3E"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942" o:spid="_x0000_s2373"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musYA&#10;AADdAAAADwAAAGRycy9kb3ducmV2LnhtbESPQWsCMRSE7wX/Q3iCt5p1lbZujSKCrQhSalt6fWxe&#10;N4ublyWJuv57Iwg9DjPzDTNbdLYRJ/KhdqxgNMxAEJdO11wp+P5aP76ACBFZY+OYFFwowGLee5hh&#10;od2ZP+m0j5VIEA4FKjAxtoWUoTRkMQxdS5y8P+ctxiR9JbXHc4LbRuZZ9iQt1pwWDLa0MlQe9ker&#10;YLcbrfL4vvzgn+04/B6M797aZ6UG/W75CiJSF//D9/ZGK5hOJznc3qQn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ZmusYAAADdAAAADwAAAAAAAAAAAAAAAACYAgAAZHJz&#10;L2Rvd25yZXYueG1sUEsFBgAAAAAEAAQA9QAAAIsDAAAAAA==&#10;" path="m194608,v,,-194608,283544,,864977e" filled="f" strokecolor="#505050" strokeweight="0">
                        <v:stroke miterlimit="1" joinstyle="miter" endcap="round"/>
                        <v:path arrowok="t" textboxrect="0,0,194608,864977"/>
                      </v:shape>
                      <v:shape id="Shape 9943" o:spid="_x0000_s2374" style="position:absolute;left:1215;top:9944;width:806;height:1229;visibility:visible;mso-wrap-style:square;v-text-anchor:top" coordsize="80587,12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DhMYA&#10;AADdAAAADwAAAGRycy9kb3ducmV2LnhtbESPQWvCQBSE74L/YXmFXorZWG3R1I1IodSDCE29eHtk&#10;X7Npsm9Ddqvx37tCweMwM98wq/VgW3Gi3teOFUyTFARx6XTNlYLD98dkAcIHZI2tY1JwIQ/rfDxa&#10;Yabdmb/oVIRKRAj7DBWYELpMSl8asugT1xFH78f1FkOUfSV1j+cIt618TtNXabHmuGCwo3dDZVP8&#10;WQU7U8mXdJgWza93x9nefj4xs1KPD8PmDUSgIdzD/+2tVrBczmdwexOf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WDhMYAAADdAAAADwAAAAAAAAAAAAAAAACYAgAAZHJz&#10;L2Rvd25yZXYueG1sUEsFBgAAAAAEAAQA9QAAAIsDAAAAAA==&#10;" path="m80587,l77106,122950,,26933c30082,36223,62647,25429,80587,xe" fillcolor="#505050" strokecolor="#505050" strokeweight=".05825mm">
                        <v:path arrowok="t" textboxrect="0,0,80587,122950"/>
                      </v:shape>
                      <v:shape id="Shape 134192" o:spid="_x0000_s2375"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ZSMIA&#10;AADfAAAADwAAAGRycy9kb3ducmV2LnhtbERP3WrCMBS+F3yHcITdlJn4w5idUcbG0CtF5wMcmrOm&#10;2JyUJtru7Y0gePnx/S/XvavFldpQedYwGSsQxIU3FZcaTr8/r+8gQkQ2WHsmDf8UYL0aDpaYG9/x&#10;ga7HWIoUwiFHDTbGJpcyFJYchrFviBP351uHMcG2lKbFLoW7Wk6VepMOK04NFhv6slScjxenQW2+&#10;q8tivzs5e+4oy2iDmZpp/TLqPz9AROrjU/xwb02aP5tPFlO4/0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NlIwgAAAN8AAAAPAAAAAAAAAAAAAAAAAJgCAABkcnMvZG93&#10;bnJldi54bWxQSwUGAAAAAAQABAD1AAAAhwMAAAAA&#10;" path="m,l240271,r,240271l,240271,,e" fillcolor="#dcdcdc" strokecolor="#141414" strokeweight=".1335mm">
                        <v:stroke endcap="round"/>
                        <v:path arrowok="t" textboxrect="0,0,240271,240271"/>
                      </v:shape>
                      <v:rect id="Rectangle 9950" o:spid="_x0000_s2376"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a9cQA&#10;AADdAAAADwAAAGRycy9kb3ducmV2LnhtbERPz2vCMBS+D/wfwht4m+kGE9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rWvXEAAAA3QAAAA8AAAAAAAAAAAAAAAAAmAIAAGRycy9k&#10;b3ducmV2LnhtbFBLBQYAAAAABAAEAPUAAACJAwAAAAA=&#10;" filled="f" stroked="f">
                        <v:textbox inset="0,0,0,0">
                          <w:txbxContent>
                            <w:p w14:paraId="02E43A3D" w14:textId="77777777" w:rsidR="006E2FA2" w:rsidRDefault="006E2FA2">
                              <w:pPr>
                                <w:spacing w:after="160" w:line="259" w:lineRule="auto"/>
                                <w:ind w:left="0" w:firstLine="0"/>
                                <w:jc w:val="left"/>
                              </w:pPr>
                              <w:r>
                                <w:rPr>
                                  <w:color w:val="141414"/>
                                  <w:w w:val="118"/>
                                  <w:sz w:val="15"/>
                                </w:rPr>
                                <w:t>A</w:t>
                              </w:r>
                            </w:p>
                          </w:txbxContent>
                        </v:textbox>
                      </v:rect>
                      <v:rect id="Rectangle 9951" o:spid="_x0000_s2377"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bsYA&#10;AADdAAAADwAAAGRycy9kb3ducmV2LnhtbESPQWvCQBSE7wX/w/IKvdVNChY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f/bsYAAADdAAAADwAAAAAAAAAAAAAAAACYAgAAZHJz&#10;L2Rvd25yZXYueG1sUEsFBgAAAAAEAAQA9QAAAIsDAAAAAA==&#10;" filled="f" stroked="f">
                        <v:textbox inset="0,0,0,0">
                          <w:txbxContent>
                            <w:p w14:paraId="388C34B4"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066" o:spid="_x0000_s2378" style="position:absolute;left:2531;top:5071;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14:paraId="13C585B6" w14:textId="77777777" w:rsidR="006E2FA2" w:rsidRDefault="006E2FA2">
                              <w:pPr>
                                <w:spacing w:after="160" w:line="259" w:lineRule="auto"/>
                                <w:ind w:left="0" w:firstLine="0"/>
                                <w:jc w:val="left"/>
                              </w:pPr>
                              <w:r>
                                <w:rPr>
                                  <w:color w:val="141414"/>
                                  <w:w w:val="118"/>
                                  <w:sz w:val="12"/>
                                </w:rPr>
                                <w:t>A</w:t>
                              </w:r>
                            </w:p>
                          </w:txbxContent>
                        </v:textbox>
                      </v:rect>
                      <v:rect id="Rectangle 10067" o:spid="_x0000_s2379" style="position:absolute;left:3045;top:5344;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14:paraId="7EF91774" w14:textId="77777777" w:rsidR="006E2FA2" w:rsidRDefault="006E2FA2">
                              <w:pPr>
                                <w:spacing w:after="160" w:line="259" w:lineRule="auto"/>
                                <w:ind w:left="0" w:firstLine="0"/>
                                <w:jc w:val="left"/>
                              </w:pPr>
                              <w:r>
                                <w:rPr>
                                  <w:color w:val="141414"/>
                                  <w:w w:val="99"/>
                                  <w:sz w:val="10"/>
                                </w:rPr>
                                <w:t>1</w:t>
                              </w:r>
                            </w:p>
                          </w:txbxContent>
                        </v:textbox>
                      </v:rect>
                      <v:shape id="Shape 10068" o:spid="_x0000_s2380" style="position:absolute;left:4647;top:6309;width:362;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xsUA&#10;AADeAAAADwAAAGRycy9kb3ducmV2LnhtbESPQWsCMRCF7wX/QxjBi9RspRTZGkUsgpReagv2OGym&#10;u9FksiRRt/++cyj09oZ58817y/UQvLpSyi6ygYdZBYq4idZxa+DzY3e/AJULskUfmQz8UIb1anS3&#10;xNrGG7/T9VBaJRDONRroSulrrXPTUcA8iz2x7L5jClhkTK22CW8CD17Pq+pJB3QsHzrsadtRcz5c&#10;ggE+pfI1ffO9j4/ZTY97l19enTGT8bB5BlVoKP/mv+u9lfhClLxSRzT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7rGxQAAAN4AAAAPAAAAAAAAAAAAAAAAAJgCAABkcnMv&#10;ZG93bnJldi54bWxQSwUGAAAAAAQABAD1AAAAigMAAAAA&#10;" path="m18117,c28160,,36233,8073,36233,18116v,9996,-8073,18105,-18116,18105c8121,36221,,28112,,18116,,8073,8121,,18117,xe" fillcolor="#141414" stroked="f" strokeweight="0">
                        <v:stroke miterlimit="1" joinstyle="miter" endcap="round"/>
                        <v:path arrowok="t" textboxrect="0,0,36233,36221"/>
                      </v:shape>
                      <v:shape id="Shape 10069" o:spid="_x0000_s2381" style="position:absolute;left:3868;top:5767;width:955;height:0;visibility:visible;mso-wrap-style:square;v-text-anchor:top" coordsize="95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0jPcUA&#10;AADeAAAADwAAAGRycy9kb3ducmV2LnhtbESPQWvCQBCF70L/wzKF3nRjD8WmriLSQk8tpgo9DtlJ&#10;NpidjdmNpv++Iwje3jDvfTNvuR59q87UxyawgfksA0VcBttwbWD/8zFdgIoJ2WIbmAz8UYT16mGy&#10;xNyGC+/oXKRaCYRjjgZcSl2udSwdeYyz0BHLrgq9xyRjX2vb40XgvtXPWfaiPTYsFxx2tHVUHovB&#10;yxuVLg7b4+k0vu+q72oYnP36dcY8PY6bN1CJxnQ339KfVnJCfIVrHdG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SM9xQAAAN4AAAAPAAAAAAAAAAAAAAAAAJgCAABkcnMv&#10;ZG93bnJldi54bWxQSwUGAAAAAAQABAD1AAAAigMAAAAA&#10;" path="m95544,l,e" filled="f" strokecolor="#141414" strokeweight=".1335mm">
                        <v:stroke miterlimit="1" joinstyle="miter" endcap="round"/>
                        <v:path arrowok="t" textboxrect="0,0,95544,0"/>
                      </v:shape>
                      <v:shape id="Shape 10070" o:spid="_x0000_s2382" style="position:absolute;left:3868;top:5767;width:961;height:1442;visibility:visible;mso-wrap-style:square;v-text-anchor:top" coordsize="96108,14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FbcsgA&#10;AADeAAAADwAAAGRycy9kb3ducmV2LnhtbESPT2sCMRDF74LfIYzQi2hSS/+wNYpUpJ4qtVLa27CZ&#10;7i7dTMIm6vrtO4eCtxnmzXvvN1/2vlUn6lIT2MLt1IAiLoNruLJw+NhMnkCljOywDUwWLpRguRgO&#10;5li4cOZ3Ou1zpcSEU4EW6pxjoXUqa/KYpiESy+0ndB6zrF2lXYdnMfetnhnzoD02LAk1Rnqpqfzd&#10;H72F8V10uN7NzLfP/e51/RXfVp/31t6M+tUzqEx9vor/v7dO6hvzKACCIzPo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VtyyAAAAN4AAAAPAAAAAAAAAAAAAAAAAJgCAABk&#10;cnMvZG93bnJldi54bWxQSwUGAAAAAAQABAD1AAAAjQMAAAAA&#10;" path="m95544,r564,144163l,144163e" filled="f" strokecolor="#141414" strokeweight=".1335mm">
                        <v:stroke miterlimit="1" joinstyle="miter" endcap="round"/>
                        <v:path arrowok="t" textboxrect="0,0,96108,144163"/>
                      </v:shape>
                      <v:rect id="Rectangle 10071" o:spid="_x0000_s2383" style="position:absolute;left:2542;top:6515;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Nuy8UA&#10;AADeAAAADwAAAGRycy9kb3ducmV2LnhtbERPTWvCQBC9F/wPywi91V17sBqzEbEVPbYqqLchOybB&#10;7GzIbk3aX98tCN7m8T4nXfS2FjdqfeVYw3ikQBDnzlRcaDjs1y9TED4gG6wdk4Yf8rDIBk8pJsZ1&#10;/EW3XShEDGGfoIYyhCaR0uclWfQj1xBH7uJaiyHCtpCmxS6G21q+KjWRFiuODSU2tCopv+6+rYbN&#10;tFmetu63K+qP8+b4eZy972dB6+dhv5yDCNSHh/ju3po4X6m3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27LxQAAAN4AAAAPAAAAAAAAAAAAAAAAAJgCAABkcnMv&#10;ZG93bnJldi54bWxQSwUGAAAAAAQABAD1AAAAigMAAAAA&#10;" filled="f" stroked="f">
                        <v:textbox inset="0,0,0,0">
                          <w:txbxContent>
                            <w:p w14:paraId="35AE4834" w14:textId="77777777" w:rsidR="006E2FA2" w:rsidRDefault="006E2FA2">
                              <w:pPr>
                                <w:spacing w:after="160" w:line="259" w:lineRule="auto"/>
                                <w:ind w:left="0" w:firstLine="0"/>
                                <w:jc w:val="left"/>
                              </w:pPr>
                              <w:r>
                                <w:rPr>
                                  <w:color w:val="141414"/>
                                  <w:w w:val="118"/>
                                  <w:sz w:val="12"/>
                                </w:rPr>
                                <w:t>A</w:t>
                              </w:r>
                            </w:p>
                          </w:txbxContent>
                        </v:textbox>
                      </v:rect>
                      <v:rect id="Rectangle 10072" o:spid="_x0000_s2384" style="position:absolute;left:3056;top:6788;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wvMQA&#10;AADeAAAADwAAAGRycy9kb3ducmV2LnhtbERPS2vCQBC+C/0PyxS86W49+EhdRVpFj2oKtrchO01C&#10;s7Mhu5ror3cFobf5+J4zX3a2EhdqfOlYw9tQgSDOnCk51/CVbgZTED4gG6wck4YreVguXnpzTIxr&#10;+UCXY8hFDGGfoIYihDqR0mcFWfRDVxNH7tc1FkOETS5Ng20Mt5UcKTWWFkuODQXW9FFQ9nc8Ww3b&#10;ab363rlbm1frn+1pf5p9prOgdf+1W72DCNSFf/HTvTNxvlKT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x8LzEAAAA3gAAAA8AAAAAAAAAAAAAAAAAmAIAAGRycy9k&#10;b3ducmV2LnhtbFBLBQYAAAAABAAEAPUAAACJAwAAAAA=&#10;" filled="f" stroked="f">
                        <v:textbox inset="0,0,0,0">
                          <w:txbxContent>
                            <w:p w14:paraId="090DA9FC" w14:textId="77777777" w:rsidR="006E2FA2" w:rsidRDefault="006E2FA2">
                              <w:pPr>
                                <w:spacing w:after="160" w:line="259" w:lineRule="auto"/>
                                <w:ind w:left="0" w:firstLine="0"/>
                                <w:jc w:val="left"/>
                              </w:pPr>
                              <w:r>
                                <w:rPr>
                                  <w:color w:val="141414"/>
                                  <w:w w:val="99"/>
                                  <w:sz w:val="10"/>
                                </w:rPr>
                                <w:t>2</w:t>
                              </w:r>
                            </w:p>
                          </w:txbxContent>
                        </v:textbox>
                      </v:rect>
                      <v:shape id="Shape 10073" o:spid="_x0000_s2385" style="position:absolute;left:4823;top:6490;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IVqsUA&#10;AADeAAAADwAAAGRycy9kb3ducmV2LnhtbERPTWvCQBC9F/oflil4q7tVakLqRoqgCPXS2EtvQ3aa&#10;pMnOptlV4793hYK3ebzPWa5G24kTDb5xrOFlqkAQl840XGn4OmyeUxA+IBvsHJOGC3lY5Y8PS8yM&#10;O/MnnYpQiRjCPkMNdQh9JqUva7Lop64njtyPGyyGCIdKmgHPMdx2cqbUQlpsODbU2NO6prItjlbD&#10;1pRmH14/1sei/R7Tv93+N1mkWk+exvc3EIHGcBf/u3cmzlcqmcPtnXiD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hWqxQAAAN4AAAAPAAAAAAAAAAAAAAAAAJgCAABkcnMv&#10;ZG93bnJldi54bWxQSwUGAAAAAAQABAD1AAAAigMAAAAA&#10;" path="m95592,l,e" filled="f" strokecolor="#141414" strokeweight=".1335mm">
                        <v:stroke miterlimit="1" joinstyle="miter" endcap="round"/>
                        <v:path arrowok="t" textboxrect="0,0,95592,0"/>
                      </v:shape>
                      <w10:anchorlock/>
                    </v:group>
                  </w:pict>
                </mc:Fallback>
              </mc:AlternateContent>
            </w:r>
            <w:r>
              <w:rPr>
                <w:color w:val="141414"/>
                <w:sz w:val="30"/>
              </w:rPr>
              <w:tab/>
            </w:r>
            <w:r>
              <w:rPr>
                <w:color w:val="141414"/>
                <w:sz w:val="12"/>
              </w:rPr>
              <w:t>R</w:t>
            </w:r>
            <w:r>
              <w:rPr>
                <w:color w:val="141414"/>
                <w:sz w:val="16"/>
                <w:vertAlign w:val="subscript"/>
              </w:rPr>
              <w:t>1</w:t>
            </w:r>
          </w:p>
        </w:tc>
        <w:tc>
          <w:tcPr>
            <w:tcW w:w="1909" w:type="dxa"/>
            <w:tcBorders>
              <w:top w:val="single" w:sz="3" w:space="0" w:color="646464"/>
              <w:left w:val="nil"/>
              <w:bottom w:val="nil"/>
              <w:right w:val="single" w:sz="3" w:space="0" w:color="646464"/>
            </w:tcBorders>
          </w:tcPr>
          <w:p w14:paraId="656C8BFC" w14:textId="77777777" w:rsidR="00A21FDC" w:rsidRDefault="00252176">
            <w:pPr>
              <w:spacing w:after="906" w:line="259" w:lineRule="auto"/>
              <w:ind w:left="-511" w:firstLine="0"/>
              <w:jc w:val="left"/>
            </w:pPr>
            <w:r>
              <w:rPr>
                <w:noProof/>
                <w:sz w:val="22"/>
              </w:rPr>
              <mc:AlternateContent>
                <mc:Choice Requires="wpg">
                  <w:drawing>
                    <wp:inline distT="0" distB="0" distL="0" distR="0" wp14:anchorId="231C6156" wp14:editId="12CEE76D">
                      <wp:extent cx="1345567" cy="1079102"/>
                      <wp:effectExtent l="0" t="0" r="0" b="0"/>
                      <wp:docPr id="107486" name="Group 107486"/>
                      <wp:cNvGraphicFramePr/>
                      <a:graphic xmlns:a="http://schemas.openxmlformats.org/drawingml/2006/main">
                        <a:graphicData uri="http://schemas.microsoft.com/office/word/2010/wordprocessingGroup">
                          <wpg:wgp>
                            <wpg:cNvGrpSpPr/>
                            <wpg:grpSpPr>
                              <a:xfrm>
                                <a:off x="0" y="0"/>
                                <a:ext cx="1345567" cy="1079102"/>
                                <a:chOff x="0" y="0"/>
                                <a:chExt cx="1345567" cy="1079102"/>
                              </a:xfrm>
                            </wpg:grpSpPr>
                            <wps:wsp>
                              <wps:cNvPr id="9919" name="Rectangle 9919"/>
                              <wps:cNvSpPr/>
                              <wps:spPr>
                                <a:xfrm>
                                  <a:off x="327754" y="676861"/>
                                  <a:ext cx="68207" cy="149606"/>
                                </a:xfrm>
                                <a:prstGeom prst="rect">
                                  <a:avLst/>
                                </a:prstGeom>
                                <a:ln>
                                  <a:noFill/>
                                </a:ln>
                              </wps:spPr>
                              <wps:txbx>
                                <w:txbxContent>
                                  <w:p w14:paraId="4019000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20" name="Rectangle 9920"/>
                              <wps:cNvSpPr/>
                              <wps:spPr>
                                <a:xfrm>
                                  <a:off x="379112" y="704467"/>
                                  <a:ext cx="44083" cy="128988"/>
                                </a:xfrm>
                                <a:prstGeom prst="rect">
                                  <a:avLst/>
                                </a:prstGeom>
                                <a:ln>
                                  <a:noFill/>
                                </a:ln>
                              </wps:spPr>
                              <wps:txbx>
                                <w:txbxContent>
                                  <w:p w14:paraId="6141EB83"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921" name="Rectangle 9921"/>
                              <wps:cNvSpPr/>
                              <wps:spPr>
                                <a:xfrm>
                                  <a:off x="654065" y="672997"/>
                                  <a:ext cx="68207" cy="149606"/>
                                </a:xfrm>
                                <a:prstGeom prst="rect">
                                  <a:avLst/>
                                </a:prstGeom>
                                <a:ln>
                                  <a:noFill/>
                                </a:ln>
                              </wps:spPr>
                              <wps:txbx>
                                <w:txbxContent>
                                  <w:p w14:paraId="282114F5"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22" name="Rectangle 9922"/>
                              <wps:cNvSpPr/>
                              <wps:spPr>
                                <a:xfrm>
                                  <a:off x="705423" y="700602"/>
                                  <a:ext cx="44083" cy="128988"/>
                                </a:xfrm>
                                <a:prstGeom prst="rect">
                                  <a:avLst/>
                                </a:prstGeom>
                                <a:ln>
                                  <a:noFill/>
                                </a:ln>
                              </wps:spPr>
                              <wps:txbx>
                                <w:txbxContent>
                                  <w:p w14:paraId="2EA4D2AA"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923" name="Shape 9923"/>
                              <wps:cNvSpPr/>
                              <wps:spPr>
                                <a:xfrm>
                                  <a:off x="865025" y="598559"/>
                                  <a:ext cx="480542" cy="480543"/>
                                </a:xfrm>
                                <a:custGeom>
                                  <a:avLst/>
                                  <a:gdLst/>
                                  <a:ahLst/>
                                  <a:cxnLst/>
                                  <a:rect l="0" t="0" r="0" b="0"/>
                                  <a:pathLst>
                                    <a:path w="480542" h="480543">
                                      <a:moveTo>
                                        <a:pt x="0" y="0"/>
                                      </a:moveTo>
                                      <a:lnTo>
                                        <a:pt x="240271" y="0"/>
                                      </a:lnTo>
                                      <a:lnTo>
                                        <a:pt x="240271" y="240271"/>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9924" name="Rectangle 9924"/>
                              <wps:cNvSpPr/>
                              <wps:spPr>
                                <a:xfrm>
                                  <a:off x="980350" y="860562"/>
                                  <a:ext cx="85259" cy="187007"/>
                                </a:xfrm>
                                <a:prstGeom prst="rect">
                                  <a:avLst/>
                                </a:prstGeom>
                                <a:ln>
                                  <a:noFill/>
                                </a:ln>
                              </wps:spPr>
                              <wps:txbx>
                                <w:txbxContent>
                                  <w:p w14:paraId="210933F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25" name="Rectangle 9925"/>
                              <wps:cNvSpPr/>
                              <wps:spPr>
                                <a:xfrm>
                                  <a:off x="1044548" y="933108"/>
                                  <a:ext cx="33184" cy="97096"/>
                                </a:xfrm>
                                <a:prstGeom prst="rect">
                                  <a:avLst/>
                                </a:prstGeom>
                                <a:ln>
                                  <a:noFill/>
                                </a:ln>
                              </wps:spPr>
                              <wps:txbx>
                                <w:txbxContent>
                                  <w:p w14:paraId="2CA2F30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93" name="Shape 134193"/>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37" name="Rectangle 9937"/>
                              <wps:cNvSpPr/>
                              <wps:spPr>
                                <a:xfrm>
                                  <a:off x="567076" y="0"/>
                                  <a:ext cx="83087" cy="1100072"/>
                                </a:xfrm>
                                <a:prstGeom prst="rect">
                                  <a:avLst/>
                                </a:prstGeom>
                                <a:ln>
                                  <a:noFill/>
                                </a:ln>
                              </wps:spPr>
                              <wps:txbx>
                                <w:txbxContent>
                                  <w:p w14:paraId="4BF3A103"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940" name="Shape 9940"/>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941" name="Shape 9941"/>
                              <wps:cNvSpPr/>
                              <wps:spPr>
                                <a:xfrm>
                                  <a:off x="994362" y="477489"/>
                                  <a:ext cx="122998" cy="80531"/>
                                </a:xfrm>
                                <a:custGeom>
                                  <a:avLst/>
                                  <a:gdLst/>
                                  <a:ahLst/>
                                  <a:cxnLst/>
                                  <a:rect l="0" t="0" r="0" b="0"/>
                                  <a:pathLst>
                                    <a:path w="122998" h="80531">
                                      <a:moveTo>
                                        <a:pt x="26981" y="0"/>
                                      </a:moveTo>
                                      <a:lnTo>
                                        <a:pt x="122998" y="77106"/>
                                      </a:lnTo>
                                      <a:lnTo>
                                        <a:pt x="0" y="80531"/>
                                      </a:lnTo>
                                      <a:cubicBezTo>
                                        <a:pt x="25478" y="62607"/>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9948" name="Rectangle 9948"/>
                              <wps:cNvSpPr/>
                              <wps:spPr>
                                <a:xfrm>
                                  <a:off x="1180764" y="644628"/>
                                  <a:ext cx="85259" cy="187008"/>
                                </a:xfrm>
                                <a:prstGeom prst="rect">
                                  <a:avLst/>
                                </a:prstGeom>
                                <a:ln>
                                  <a:noFill/>
                                </a:ln>
                              </wps:spPr>
                              <wps:txbx>
                                <w:txbxContent>
                                  <w:p w14:paraId="0A1FB95C"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49" name="Rectangle 9949"/>
                              <wps:cNvSpPr/>
                              <wps:spPr>
                                <a:xfrm>
                                  <a:off x="1244962" y="717377"/>
                                  <a:ext cx="33067" cy="96754"/>
                                </a:xfrm>
                                <a:prstGeom prst="rect">
                                  <a:avLst/>
                                </a:prstGeom>
                                <a:ln>
                                  <a:noFill/>
                                </a:ln>
                              </wps:spPr>
                              <wps:txbx>
                                <w:txbxContent>
                                  <w:p w14:paraId="48C4A9F1"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952" name="Rectangle 9952"/>
                              <wps:cNvSpPr/>
                              <wps:spPr>
                                <a:xfrm>
                                  <a:off x="326097" y="864484"/>
                                  <a:ext cx="68207" cy="149606"/>
                                </a:xfrm>
                                <a:prstGeom prst="rect">
                                  <a:avLst/>
                                </a:prstGeom>
                                <a:ln>
                                  <a:noFill/>
                                </a:ln>
                              </wps:spPr>
                              <wps:txbx>
                                <w:txbxContent>
                                  <w:p w14:paraId="2981083A"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53" name="Rectangle 9953"/>
                              <wps:cNvSpPr/>
                              <wps:spPr>
                                <a:xfrm>
                                  <a:off x="377455" y="892090"/>
                                  <a:ext cx="44083" cy="128987"/>
                                </a:xfrm>
                                <a:prstGeom prst="rect">
                                  <a:avLst/>
                                </a:prstGeom>
                                <a:ln>
                                  <a:noFill/>
                                </a:ln>
                              </wps:spPr>
                              <wps:txbx>
                                <w:txbxContent>
                                  <w:p w14:paraId="7496B33F"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954" name="Shape 9954"/>
                              <wps:cNvSpPr/>
                              <wps:spPr>
                                <a:xfrm>
                                  <a:off x="511369" y="724605"/>
                                  <a:ext cx="36233" cy="36233"/>
                                </a:xfrm>
                                <a:custGeom>
                                  <a:avLst/>
                                  <a:gdLst/>
                                  <a:ahLst/>
                                  <a:cxnLst/>
                                  <a:rect l="0" t="0" r="0" b="0"/>
                                  <a:pathLst>
                                    <a:path w="36233" h="36233">
                                      <a:moveTo>
                                        <a:pt x="18117" y="0"/>
                                      </a:moveTo>
                                      <a:cubicBezTo>
                                        <a:pt x="28112" y="0"/>
                                        <a:pt x="36233" y="8121"/>
                                        <a:pt x="36233" y="18116"/>
                                      </a:cubicBezTo>
                                      <a:cubicBezTo>
                                        <a:pt x="36233" y="28111"/>
                                        <a:pt x="28112" y="36233"/>
                                        <a:pt x="18117" y="36233"/>
                                      </a:cubicBezTo>
                                      <a:cubicBezTo>
                                        <a:pt x="8121" y="36233"/>
                                        <a:pt x="0" y="28111"/>
                                        <a:pt x="0" y="18116"/>
                                      </a:cubicBezTo>
                                      <a:cubicBezTo>
                                        <a:pt x="0" y="8121"/>
                                        <a:pt x="8121"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9955" name="Shape 9955"/>
                              <wps:cNvSpPr/>
                              <wps:spPr>
                                <a:xfrm>
                                  <a:off x="432489" y="742722"/>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56" name="Shape 9956"/>
                              <wps:cNvSpPr/>
                              <wps:spPr>
                                <a:xfrm>
                                  <a:off x="432489" y="742722"/>
                                  <a:ext cx="96108" cy="192217"/>
                                </a:xfrm>
                                <a:custGeom>
                                  <a:avLst/>
                                  <a:gdLst/>
                                  <a:ahLst/>
                                  <a:cxnLst/>
                                  <a:rect l="0" t="0" r="0" b="0"/>
                                  <a:pathLst>
                                    <a:path w="96108" h="192217">
                                      <a:moveTo>
                                        <a:pt x="96108" y="0"/>
                                      </a:moveTo>
                                      <a:lnTo>
                                        <a:pt x="96108" y="192217"/>
                                      </a:lnTo>
                                      <a:lnTo>
                                        <a:pt x="0"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231C6156" id="Group 107486" o:spid="_x0000_s2386"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">
                      <v:rect id="Rectangle 9919" o:spid="_x0000_s2387"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KqMYA&#10;AADdAAAADwAAAGRycy9kb3ducmV2LnhtbESPT2vCQBTE7wW/w/KE3upGD8WNriL+IR5bLWhvj+xr&#10;Esy+DdltkvbTdwWhx2FmfsMs14OtRUetrxxrmE4SEMS5MxUXGj7Oh5c5CB+QDdaOScMPeVivRk9L&#10;TI3r+Z26UyhEhLBPUUMZQpNK6fOSLPqJa4ij9+VaiyHKtpCmxT7CbS1nSfIqLVYcF0psaFtSfjt9&#10;Ww3ZvNlcj+63L+r9Z3Z5u6jdWQWtn8fDZgEi0BD+w4/20WhQaqr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KqMYAAADdAAAADwAAAAAAAAAAAAAAAACYAgAAZHJz&#10;L2Rvd25yZXYueG1sUEsFBgAAAAAEAAQA9QAAAIsDAAAAAA==&#10;" filled="f" stroked="f">
                        <v:textbox inset="0,0,0,0">
                          <w:txbxContent>
                            <w:p w14:paraId="4019000B" w14:textId="77777777" w:rsidR="006E2FA2" w:rsidRDefault="006E2FA2">
                              <w:pPr>
                                <w:spacing w:after="160" w:line="259" w:lineRule="auto"/>
                                <w:ind w:left="0" w:firstLine="0"/>
                                <w:jc w:val="left"/>
                              </w:pPr>
                              <w:r>
                                <w:rPr>
                                  <w:color w:val="141414"/>
                                  <w:w w:val="118"/>
                                  <w:sz w:val="12"/>
                                </w:rPr>
                                <w:t>A</w:t>
                              </w:r>
                            </w:p>
                          </w:txbxContent>
                        </v:textbox>
                      </v:rect>
                      <v:rect id="Rectangle 9920" o:spid="_x0000_s2388"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piMMA&#10;AADdAAAADwAAAGRycy9kb3ducmV2LnhtbERPy2rCQBTdC/2H4Qrd6UQXJYmOIq2SLH2BdnfJ3Cah&#10;mTshM01Sv95ZFLo8nPd6O5pG9NS52rKCxTwCQVxYXXOp4Ho5zGIQziNrbCyTgl9ysN28TNaYajvw&#10;ifqzL0UIYZeigsr7NpXSFRUZdHPbEgfuy3YGfYBdKXWHQwg3jVxG0Zs0WHNoqLCl94qK7/OPUZDF&#10;7e6e28dQNvvP7Ha8JR+XxCv1Oh13KxCeRv8v/nPnWkGSLM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0piMMAAADdAAAADwAAAAAAAAAAAAAAAACYAgAAZHJzL2Rv&#10;d25yZXYueG1sUEsFBgAAAAAEAAQA9QAAAIgDAAAAAA==&#10;" filled="f" stroked="f">
                        <v:textbox inset="0,0,0,0">
                          <w:txbxContent>
                            <w:p w14:paraId="6141EB83" w14:textId="77777777" w:rsidR="006E2FA2" w:rsidRDefault="006E2FA2">
                              <w:pPr>
                                <w:spacing w:after="160" w:line="259" w:lineRule="auto"/>
                                <w:ind w:left="0" w:firstLine="0"/>
                                <w:jc w:val="left"/>
                              </w:pPr>
                              <w:r>
                                <w:rPr>
                                  <w:color w:val="141414"/>
                                  <w:w w:val="98"/>
                                  <w:sz w:val="10"/>
                                </w:rPr>
                                <w:t>1</w:t>
                              </w:r>
                            </w:p>
                          </w:txbxContent>
                        </v:textbox>
                      </v:rect>
                      <v:rect id="Rectangle 9921" o:spid="_x0000_s2389" style="position:absolute;left:6540;top:672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ME8YA&#10;AADdAAAADwAAAGRycy9kb3ducmV2LnhtbESPQWvCQBSE74X+h+UJ3uomHkoSXSXYFj1aU7DeHtln&#10;Esy+Ddmtif76bqHgcZiZb5jlejStuFLvGssK4lkEgri0uuFKwVfx8ZKAcB5ZY2uZFNzIwXr1/LTE&#10;TNuBP+l68JUIEHYZKqi97zIpXVmTQTezHXHwzrY36IPsK6l7HALctHIeRa/SYMNhocaONjWVl8OP&#10;UbBNuvx7Z+9D1b6ftsf9MX0rUq/UdDLmCxCeRv8I/7d3WkGazm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GME8YAAADdAAAADwAAAAAAAAAAAAAAAACYAgAAZHJz&#10;L2Rvd25yZXYueG1sUEsFBgAAAAAEAAQA9QAAAIsDAAAAAA==&#10;" filled="f" stroked="f">
                        <v:textbox inset="0,0,0,0">
                          <w:txbxContent>
                            <w:p w14:paraId="282114F5" w14:textId="77777777" w:rsidR="006E2FA2" w:rsidRDefault="006E2FA2">
                              <w:pPr>
                                <w:spacing w:after="160" w:line="259" w:lineRule="auto"/>
                                <w:ind w:left="0" w:firstLine="0"/>
                                <w:jc w:val="left"/>
                              </w:pPr>
                              <w:r>
                                <w:rPr>
                                  <w:color w:val="141414"/>
                                  <w:w w:val="118"/>
                                  <w:sz w:val="12"/>
                                </w:rPr>
                                <w:t>A</w:t>
                              </w:r>
                            </w:p>
                          </w:txbxContent>
                        </v:textbox>
                      </v:rect>
                      <v:rect id="Rectangle 9922" o:spid="_x0000_s2390" style="position:absolute;left:7054;top:700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MSZMYA&#10;AADdAAAADwAAAGRycy9kb3ducmV2LnhtbESPQWvCQBSE7wX/w/IEb3VjDiWJriK1JTlaLWhvj+xr&#10;Epp9G7LbJPrru4VCj8PMfMNsdpNpxUC9aywrWC0jEMSl1Q1XCt7Pr48JCOeRNbaWScGNHOy2s4cN&#10;ZtqO/EbDyVciQNhlqKD2vsukdGVNBt3SdsTB+7S9QR9kX0nd4xjgppVxFD1Jgw2HhRo7eq6p/Dp9&#10;GwV50u2vhb2PVfvykV+Ol/RwTr1Si/m0X4PwNPn/8F+70ArSN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MSZMYAAADdAAAADwAAAAAAAAAAAAAAAACYAgAAZHJz&#10;L2Rvd25yZXYueG1sUEsFBgAAAAAEAAQA9QAAAIsDAAAAAA==&#10;" filled="f" stroked="f">
                        <v:textbox inset="0,0,0,0">
                          <w:txbxContent>
                            <w:p w14:paraId="2EA4D2AA" w14:textId="77777777" w:rsidR="006E2FA2" w:rsidRDefault="006E2FA2">
                              <w:pPr>
                                <w:spacing w:after="160" w:line="259" w:lineRule="auto"/>
                                <w:ind w:left="0" w:firstLine="0"/>
                                <w:jc w:val="left"/>
                              </w:pPr>
                              <w:r>
                                <w:rPr>
                                  <w:color w:val="141414"/>
                                  <w:w w:val="98"/>
                                  <w:sz w:val="10"/>
                                </w:rPr>
                                <w:t>1</w:t>
                              </w:r>
                            </w:p>
                          </w:txbxContent>
                        </v:textbox>
                      </v:rect>
                      <v:shape id="Shape 9923" o:spid="_x0000_s2391" style="position:absolute;left:8650;top:5985;width:4805;height:4806;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fkMQA&#10;AADdAAAADwAAAGRycy9kb3ducmV2LnhtbESP0WoCMRRE3wv+Q7hC32qigtTVKKIotS/SrR9w2Vx3&#10;Fzc3SxLXtV/fCIU+DjNzhlmue9uIjnyoHWsYjxQI4sKZmksN5+/92zuIEJENNo5Jw4MCrFeDlyVm&#10;xt35i7o8liJBOGSooYqxzaQMRUUWw8i1xMm7OG8xJulLaTzeE9w2cqLUTFqsOS1U2NK2ouKa36yG&#10;3eOnO2/9MT8okuqzsadjSSetX4f9ZgEiUh//w3/tD6NhPp9M4fk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EX5DEAAAA3QAAAA8AAAAAAAAAAAAAAAAAmAIAAGRycy9k&#10;b3ducmV2LnhtbFBLBQYAAAAABAAEAPUAAACJAwAAAAA=&#10;" path="m,l240271,r,240271l480542,240271r,240272l,480543,,xe" fillcolor="#dcdcdc" strokecolor="#141414" strokeweight=".1335mm">
                        <v:stroke endcap="round"/>
                        <v:path arrowok="t" textboxrect="0,0,480542,480543"/>
                      </v:shape>
                      <v:rect id="Rectangle 9924" o:spid="_x0000_s2392" style="position:absolute;left:9803;top:860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vi8YA&#10;AADdAAAADwAAAGRycy9kb3ducmV2LnhtbESPQWvCQBSE70L/w/IK3nTTUIq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Yvi8YAAADdAAAADwAAAAAAAAAAAAAAAACYAgAAZHJz&#10;L2Rvd25yZXYueG1sUEsFBgAAAAAEAAQA9QAAAIsDAAAAAA==&#10;" filled="f" stroked="f">
                        <v:textbox inset="0,0,0,0">
                          <w:txbxContent>
                            <w:p w14:paraId="210933F8" w14:textId="77777777" w:rsidR="006E2FA2" w:rsidRDefault="006E2FA2">
                              <w:pPr>
                                <w:spacing w:after="160" w:line="259" w:lineRule="auto"/>
                                <w:ind w:left="0" w:firstLine="0"/>
                                <w:jc w:val="left"/>
                              </w:pPr>
                              <w:r>
                                <w:rPr>
                                  <w:color w:val="141414"/>
                                  <w:w w:val="118"/>
                                  <w:sz w:val="15"/>
                                </w:rPr>
                                <w:t>A</w:t>
                              </w:r>
                            </w:p>
                          </w:txbxContent>
                        </v:textbox>
                      </v:rect>
                      <v:rect id="Rectangle 9925" o:spid="_x0000_s2393" style="position:absolute;left:10445;top:9331;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KEMYA&#10;AADdAAAADwAAAGRycy9kb3ducmV2LnhtbESPQWvCQBSE70L/w/IK3nTTQIuJriKtJTnWWLC9PbLP&#10;JDT7NmRXE/vru4LQ4zAz3zCrzWhacaHeNZYVPM0jEMSl1Q1XCj4P77MFCOeRNbaWScGVHGzWD5MV&#10;ptoOvKdL4SsRIOxSVFB736VSurImg25uO+LgnWxv0AfZV1L3OAS4aWUcRS/SYMNhocaOXmsqf4qz&#10;UZAtuu1Xbn+Hqt19Z8ePY/J2SLxS08dxuwThafT/4Xs71wqSJH6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qKEMYAAADdAAAADwAAAAAAAAAAAAAAAACYAgAAZHJz&#10;L2Rvd25yZXYueG1sUEsFBgAAAAAEAAQA9QAAAIsDAAAAAA==&#10;" filled="f" stroked="f">
                        <v:textbox inset="0,0,0,0">
                          <w:txbxContent>
                            <w:p w14:paraId="2CA2F30E"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93" o:spid="_x0000_s2394"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808IA&#10;AADfAAAADwAAAGRycy9kb3ducmV2LnhtbERP3WrCMBS+H+wdwhl4UzTRjjE7o4wN0avJnA9waI5N&#10;sTkpTbT17Y0g7PLj+1+sBteIC3Wh9qxhOlEgiEtvaq40HP7W43cQISIbbDyThisFWC2fnxZYGN/z&#10;L132sRIphEOBGmyMbSFlKC05DBPfEifu6DuHMcGukqbDPoW7Rs6UepMOa04NFlv6slSe9menQW2+&#10;6/N893Nw9tRTltEGM5VrPXoZPj9ARBriv/jh3po0P3+dznO4/0kA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HzTwgAAAN8AAAAPAAAAAAAAAAAAAAAAAJgCAABkcnMvZG93&#10;bnJldi54bWxQSwUGAAAAAAQABAD1AAAAhwMAAAAA&#10;" path="m,l240271,r,240271l,240271,,e" fillcolor="#dcdcdc" strokecolor="#141414" strokeweight=".1335mm">
                        <v:stroke endcap="round"/>
                        <v:path arrowok="t" textboxrect="0,0,240271,240271"/>
                      </v:shape>
                      <v:rect id="Rectangle 9937" o:spid="_x0000_s2395"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nIcYA&#10;AADdAAAADwAAAGRycy9kb3ducmV2LnhtbESPT2vCQBTE70K/w/IK3nTTC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nIcYAAADdAAAADwAAAAAAAAAAAAAAAACYAgAAZHJz&#10;L2Rvd25yZXYueG1sUEsFBgAAAAAEAAQA9QAAAIsDAAAAAA==&#10;" filled="f" stroked="f">
                        <v:textbox inset="0,0,0,0">
                          <w:txbxContent>
                            <w:p w14:paraId="4BF3A103"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940" o:spid="_x0000_s2396"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AKpMMA&#10;AADdAAAADwAAAGRycy9kb3ducmV2LnhtbERPz2vCMBS+D/wfwhO8DE03VLQapRuIHnbRTbw+m2db&#10;bF5KEmv1r18Ogx0/vt/LdWdq0ZLzlWUFb6MEBHFudcWFgp/vzXAGwgdkjbVlUvAgD+tV72WJqbZ3&#10;3lN7CIWIIexTVFCG0KRS+rwkg35kG+LIXawzGCJ0hdQO7zHc1PI9SabSYMWxocSGPkvKr4ebUTDB&#10;sfmafGyy8+l5dOb62vptdlFq0O+yBYhAXfgX/7l3WsF8Po7745v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AKpMMAAADdAAAADwAAAAAAAAAAAAAAAACYAgAAZHJzL2Rv&#10;d25yZXYueG1sUEsFBgAAAAAEAAQA9QAAAIgDAAAAAA==&#10;" path="m,194608v,,523767,-194608,1105248,e" filled="f" strokecolor="#505050" strokeweight=".26697mm">
                        <v:stroke miterlimit="1" joinstyle="miter" endcap="round"/>
                        <v:path arrowok="t" textboxrect="0,0,1105248,194608"/>
                      </v:shape>
                      <v:shape id="Shape 9941" o:spid="_x0000_s2397" style="position:absolute;left:9943;top:4774;width:1230;height:806;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ZcGsYA&#10;AADdAAAADwAAAGRycy9kb3ducmV2LnhtbESPQWvCQBSE7wX/w/KE3uomJUgTXUUKBZFKUVu9PrLP&#10;JG32bbq7avz33YLgcZiZb5jpvDetOJPzjWUF6SgBQVxa3XCl4HP39vQCwgdkja1lUnAlD/PZ4GGK&#10;hbYX3tB5GyoRIewLVFCH0BVS+rImg35kO+LoHa0zGKJ0ldQOLxFuWvmcJGNpsOG4UGNHrzWVP9uT&#10;UfD1m+83br1wHyzT73x8yt4Pq0ypx2G/mIAI1Id7+NZeagV5nqXw/yY+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ZcGsYAAADdAAAADwAAAAAAAAAAAAAAAACYAgAAZHJz&#10;L2Rvd25yZXYueG1sUEsFBgAAAAAEAAQA9QAAAIsDAAAAAA==&#10;" path="m26981,r96017,77106l,80531c25478,62607,36275,30030,26981,xe" fillcolor="#505050" strokecolor="#505050" strokeweight=".17406mm">
                        <v:path arrowok="t" textboxrect="0,0,122998,80531"/>
                      </v:shape>
                      <v:rect id="Rectangle 9948" o:spid="_x0000_s2398"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ALsQA&#10;AADdAAAADwAAAGRycy9kb3ducmV2LnhtbERPz2vCMBS+D/wfwht4m+nGEN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wC7EAAAA3QAAAA8AAAAAAAAAAAAAAAAAmAIAAGRycy9k&#10;b3ducmV2LnhtbFBLBQYAAAAABAAEAPUAAACJAwAAAAA=&#10;" filled="f" stroked="f">
                        <v:textbox inset="0,0,0,0">
                          <w:txbxContent>
                            <w:p w14:paraId="0A1FB95C" w14:textId="77777777" w:rsidR="006E2FA2" w:rsidRDefault="006E2FA2">
                              <w:pPr>
                                <w:spacing w:after="160" w:line="259" w:lineRule="auto"/>
                                <w:ind w:left="0" w:firstLine="0"/>
                                <w:jc w:val="left"/>
                              </w:pPr>
                              <w:r>
                                <w:rPr>
                                  <w:color w:val="141414"/>
                                  <w:w w:val="118"/>
                                  <w:sz w:val="15"/>
                                </w:rPr>
                                <w:t>A</w:t>
                              </w:r>
                            </w:p>
                          </w:txbxContent>
                        </v:textbox>
                      </v:rect>
                      <v:rect id="Rectangle 9949" o:spid="_x0000_s2399"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ltcUA&#10;AADdAAAADwAAAGRycy9kb3ducmV2LnhtbESPQWvCQBSE7wX/w/IEb3Vjk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GW1xQAAAN0AAAAPAAAAAAAAAAAAAAAAAJgCAABkcnMv&#10;ZG93bnJldi54bWxQSwUGAAAAAAQABAD1AAAAigMAAAAA&#10;" filled="f" stroked="f">
                        <v:textbox inset="0,0,0,0">
                          <w:txbxContent>
                            <w:p w14:paraId="48C4A9F1"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952" o:spid="_x0000_s2400"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hGcYA&#10;AADdAAAADwAAAGRycy9kb3ducmV2LnhtbESPQWvCQBSE70L/w/IK3nTTQIu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VhGcYAAADdAAAADwAAAAAAAAAAAAAAAACYAgAAZHJz&#10;L2Rvd25yZXYueG1sUEsFBgAAAAAEAAQA9QAAAIsDAAAAAA==&#10;" filled="f" stroked="f">
                        <v:textbox inset="0,0,0,0">
                          <w:txbxContent>
                            <w:p w14:paraId="2981083A" w14:textId="77777777" w:rsidR="006E2FA2" w:rsidRDefault="006E2FA2">
                              <w:pPr>
                                <w:spacing w:after="160" w:line="259" w:lineRule="auto"/>
                                <w:ind w:left="0" w:firstLine="0"/>
                                <w:jc w:val="left"/>
                              </w:pPr>
                              <w:r>
                                <w:rPr>
                                  <w:color w:val="141414"/>
                                  <w:w w:val="118"/>
                                  <w:sz w:val="12"/>
                                </w:rPr>
                                <w:t>A</w:t>
                              </w:r>
                            </w:p>
                          </w:txbxContent>
                        </v:textbox>
                      </v:rect>
                      <v:rect id="Rectangle 9953" o:spid="_x0000_s2401"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EgsYA&#10;AADdAAAADwAAAGRycy9kb3ducmV2LnhtbESPT2vCQBTE70K/w/IK3nTTipJEV5Gq6NE/BdvbI/tM&#10;QrNvQ3Y1sZ++Kwg9DjPzG2a26EwlbtS40rKCt2EEgjizuuRcwedpM4hBOI+ssbJMCu7kYDF/6c0w&#10;1bblA92OPhcBwi5FBYX3dSqlywoy6Ia2Jg7exTYGfZBNLnWDbYCbSr5H0UQaLDksFFjTR0HZz/Fq&#10;FGzjevm1s79tXq2/t+f9OVmdEq9U/7VbTkF46vx/+NneaQVJMh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nEgsYAAADdAAAADwAAAAAAAAAAAAAAAACYAgAAZHJz&#10;L2Rvd25yZXYueG1sUEsFBgAAAAAEAAQA9QAAAIsDAAAAAA==&#10;" filled="f" stroked="f">
                        <v:textbox inset="0,0,0,0">
                          <w:txbxContent>
                            <w:p w14:paraId="7496B33F" w14:textId="77777777" w:rsidR="006E2FA2" w:rsidRDefault="006E2FA2">
                              <w:pPr>
                                <w:spacing w:after="160" w:line="259" w:lineRule="auto"/>
                                <w:ind w:left="0" w:firstLine="0"/>
                                <w:jc w:val="left"/>
                              </w:pPr>
                              <w:r>
                                <w:rPr>
                                  <w:color w:val="141414"/>
                                  <w:w w:val="98"/>
                                  <w:sz w:val="10"/>
                                </w:rPr>
                                <w:t>3</w:t>
                              </w:r>
                            </w:p>
                          </w:txbxContent>
                        </v:textbox>
                      </v:rect>
                      <v:shape id="Shape 9954" o:spid="_x0000_s2402" style="position:absolute;left:5113;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60sUA&#10;AADdAAAADwAAAGRycy9kb3ducmV2LnhtbESPQWvCQBSE7wX/w/IEb3WjaDXRVURRvFQwltLeHtln&#10;Esy+DdlV4793C0KPw8x8w8yXranEjRpXWlYw6EcgiDOrS84VfJ2271MQziNrrCyTggc5WC46b3NM&#10;tL3zkW6pz0WAsEtQQeF9nUjpsoIMur6tiYN3to1BH2STS93gPcBNJYdR9CENlhwWCqxpXVB2Sa9G&#10;wUFODvKzdt+b84h/V+kurn5MrFSv265mIDy1/j/8au+1gjgej+Dv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XrSxQAAAN0AAAAPAAAAAAAAAAAAAAAAAJgCAABkcnMv&#10;ZG93bnJldi54bWxQSwUGAAAAAAQABAD1AAAAigMAAAAA&#10;" path="m18117,v9995,,18116,8121,18116,18116c36233,28111,28112,36233,18117,36233,8121,36233,,28111,,18116,,8121,8121,,18117,xe" fillcolor="#141414" stroked="f" strokeweight="0">
                        <v:stroke endcap="round"/>
                        <v:path arrowok="t" textboxrect="0,0,36233,36233"/>
                      </v:shape>
                      <v:shape id="Shape 9955" o:spid="_x0000_s2403"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0IAMUA&#10;AADdAAAADwAAAGRycy9kb3ducmV2LnhtbESPQUsDMRSE70L/Q3iFXsQmXV2xa9NSWtTexKr3R/K6&#10;u7h5CZu0u/57Iwgeh5n5hlltRteJC/Wx9axhMVcgiI23LdcaPt6fbh5AxIRssfNMGr4pwmY9uVph&#10;Zf3Ab3Q5plpkCMcKNTQphUrKaBpyGOc+EGfv5HuHKcu+lrbHIcNdJwul7qXDlvNCg4F2DZmv49lp&#10;uG7Vs/kMr6diuC3K/Z0K5gVLrWfTcfsIItGY/sN/7YPVsFyWJfy+yU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QgAxQAAAN0AAAAPAAAAAAAAAAAAAAAAAJgCAABkcnMv&#10;ZG93bnJldi54bWxQSwUGAAAAAAQABAD1AAAAigMAAAAA&#10;" path="m192217,l,e" filled="f" strokecolor="#141414" strokeweight=".1335mm">
                        <v:stroke miterlimit="1" joinstyle="miter" endcap="round"/>
                        <v:path arrowok="t" textboxrect="0,0,192217,0"/>
                      </v:shape>
                      <v:shape id="Shape 9956" o:spid="_x0000_s2404" style="position:absolute;left:4324;top:7427;width:961;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GR8UA&#10;AADdAAAADwAAAGRycy9kb3ducmV2LnhtbESP0WoCMRRE3wX/IVyhb5q10EW3ZpcilOpDKdp+wGVz&#10;u1ma3KxJ1O3fN4LQx2FmzjCbZnRWXCjE3rOC5aIAQdx63XOn4Ovzdb4CEROyRuuZFPxShKaeTjZY&#10;aX/lA12OqRMZwrFCBSaloZIytoYcxoUfiLP37YPDlGXopA54zXBn5WNRlNJhz3nB4EBbQ+3P8ewU&#10;jMvDnu0ppNJ8nMtd/7Z/t6tBqYfZ+PIMItGY/sP39k4rWK+fSri9yU9A1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UZHxQAAAN0AAAAPAAAAAAAAAAAAAAAAAJgCAABkcnMv&#10;ZG93bnJldi54bWxQSwUGAAAAAAQABAD1AAAAigMAAAAA&#10;" path="m96108,r,192217l,192217e" filled="f" strokecolor="#141414" strokeweight=".1335mm">
                        <v:stroke miterlimit="1" joinstyle="miter" endcap="round"/>
                        <v:path arrowok="t" textboxrect="0,0,96108,192217"/>
                      </v:shape>
                      <w10:anchorlock/>
                    </v:group>
                  </w:pict>
                </mc:Fallback>
              </mc:AlternateContent>
            </w:r>
            <w:r>
              <w:rPr>
                <w:color w:val="141414"/>
                <w:sz w:val="30"/>
              </w:rPr>
              <w:t>H</w:t>
            </w:r>
          </w:p>
          <w:p w14:paraId="10433B69" w14:textId="77777777" w:rsidR="00A21FDC" w:rsidRDefault="00252176">
            <w:pPr>
              <w:spacing w:after="0" w:line="259" w:lineRule="auto"/>
              <w:ind w:left="138" w:firstLine="0"/>
              <w:jc w:val="left"/>
            </w:pPr>
            <w:r>
              <w:rPr>
                <w:sz w:val="23"/>
              </w:rPr>
              <w:t>INC</w:t>
            </w:r>
          </w:p>
          <w:p w14:paraId="7E4ADE18" w14:textId="77777777" w:rsidR="00A21FDC" w:rsidRDefault="00252176">
            <w:pPr>
              <w:spacing w:after="0" w:line="259" w:lineRule="auto"/>
              <w:ind w:left="-511" w:firstLine="0"/>
              <w:jc w:val="left"/>
            </w:pPr>
            <w:r>
              <w:rPr>
                <w:noProof/>
                <w:sz w:val="22"/>
              </w:rPr>
              <mc:AlternateContent>
                <mc:Choice Requires="wpg">
                  <w:drawing>
                    <wp:inline distT="0" distB="0" distL="0" distR="0" wp14:anchorId="26910981" wp14:editId="25266997">
                      <wp:extent cx="1345567" cy="723205"/>
                      <wp:effectExtent l="0" t="0" r="0" b="0"/>
                      <wp:docPr id="107488" name="Group 107488"/>
                      <wp:cNvGraphicFramePr/>
                      <a:graphic xmlns:a="http://schemas.openxmlformats.org/drawingml/2006/main">
                        <a:graphicData uri="http://schemas.microsoft.com/office/word/2010/wordprocessingGroup">
                          <wpg:wgp>
                            <wpg:cNvGrpSpPr/>
                            <wpg:grpSpPr>
                              <a:xfrm>
                                <a:off x="0" y="0"/>
                                <a:ext cx="1345567" cy="723205"/>
                                <a:chOff x="0" y="0"/>
                                <a:chExt cx="1345567" cy="723205"/>
                              </a:xfrm>
                            </wpg:grpSpPr>
                            <wps:wsp>
                              <wps:cNvPr id="9944" name="Shape 9944"/>
                              <wps:cNvSpPr/>
                              <wps:spPr>
                                <a:xfrm>
                                  <a:off x="0" y="528597"/>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9945" name="Shape 9945"/>
                              <wps:cNvSpPr/>
                              <wps:spPr>
                                <a:xfrm>
                                  <a:off x="994362" y="521087"/>
                                  <a:ext cx="123002" cy="80583"/>
                                </a:xfrm>
                                <a:custGeom>
                                  <a:avLst/>
                                  <a:gdLst/>
                                  <a:ahLst/>
                                  <a:cxnLst/>
                                  <a:rect l="0" t="0" r="0" b="0"/>
                                  <a:pathLst>
                                    <a:path w="123002" h="80583">
                                      <a:moveTo>
                                        <a:pt x="0" y="0"/>
                                      </a:moveTo>
                                      <a:lnTo>
                                        <a:pt x="123002" y="3477"/>
                                      </a:lnTo>
                                      <a:lnTo>
                                        <a:pt x="26985" y="80583"/>
                                      </a:lnTo>
                                      <a:cubicBezTo>
                                        <a:pt x="36275" y="50502"/>
                                        <a:pt x="25481" y="17937"/>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9957" name="Rectangle 9957"/>
                              <wps:cNvSpPr/>
                              <wps:spPr>
                                <a:xfrm>
                                  <a:off x="324720" y="76209"/>
                                  <a:ext cx="71888" cy="146333"/>
                                </a:xfrm>
                                <a:prstGeom prst="rect">
                                  <a:avLst/>
                                </a:prstGeom>
                                <a:ln>
                                  <a:noFill/>
                                </a:ln>
                              </wps:spPr>
                              <wps:txbx>
                                <w:txbxContent>
                                  <w:p w14:paraId="1EEA2DF4"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958" name="Rectangle 9958"/>
                              <wps:cNvSpPr/>
                              <wps:spPr>
                                <a:xfrm>
                                  <a:off x="378781" y="103603"/>
                                  <a:ext cx="48492" cy="126166"/>
                                </a:xfrm>
                                <a:prstGeom prst="rect">
                                  <a:avLst/>
                                </a:prstGeom>
                                <a:ln>
                                  <a:noFill/>
                                </a:ln>
                              </wps:spPr>
                              <wps:txbx>
                                <w:txbxContent>
                                  <w:p w14:paraId="081CB9F6"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959" name="Rectangle 9959"/>
                              <wps:cNvSpPr/>
                              <wps:spPr>
                                <a:xfrm>
                                  <a:off x="663524" y="76209"/>
                                  <a:ext cx="71888" cy="146333"/>
                                </a:xfrm>
                                <a:prstGeom prst="rect">
                                  <a:avLst/>
                                </a:prstGeom>
                                <a:ln>
                                  <a:noFill/>
                                </a:ln>
                              </wps:spPr>
                              <wps:txbx>
                                <w:txbxContent>
                                  <w:p w14:paraId="7379CC93"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9960" name="Rectangle 9960"/>
                              <wps:cNvSpPr/>
                              <wps:spPr>
                                <a:xfrm>
                                  <a:off x="717585" y="103603"/>
                                  <a:ext cx="48492" cy="126166"/>
                                </a:xfrm>
                                <a:prstGeom prst="rect">
                                  <a:avLst/>
                                </a:prstGeom>
                                <a:ln>
                                  <a:noFill/>
                                </a:ln>
                              </wps:spPr>
                              <wps:txbx>
                                <w:txbxContent>
                                  <w:p w14:paraId="739DA90E"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9961" name="Rectangle 9961"/>
                              <wps:cNvSpPr/>
                              <wps:spPr>
                                <a:xfrm>
                                  <a:off x="326097" y="266889"/>
                                  <a:ext cx="68207" cy="149606"/>
                                </a:xfrm>
                                <a:prstGeom prst="rect">
                                  <a:avLst/>
                                </a:prstGeom>
                                <a:ln>
                                  <a:noFill/>
                                </a:ln>
                              </wps:spPr>
                              <wps:txbx>
                                <w:txbxContent>
                                  <w:p w14:paraId="710F4C3F"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62" name="Rectangle 9962"/>
                              <wps:cNvSpPr/>
                              <wps:spPr>
                                <a:xfrm>
                                  <a:off x="377455" y="294494"/>
                                  <a:ext cx="44083" cy="128988"/>
                                </a:xfrm>
                                <a:prstGeom prst="rect">
                                  <a:avLst/>
                                </a:prstGeom>
                                <a:ln>
                                  <a:noFill/>
                                </a:ln>
                              </wps:spPr>
                              <wps:txbx>
                                <w:txbxContent>
                                  <w:p w14:paraId="072561C3"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9963" name="Shape 9963"/>
                              <wps:cNvSpPr/>
                              <wps:spPr>
                                <a:xfrm>
                                  <a:off x="511369" y="127320"/>
                                  <a:ext cx="36233" cy="36233"/>
                                </a:xfrm>
                                <a:custGeom>
                                  <a:avLst/>
                                  <a:gdLst/>
                                  <a:ahLst/>
                                  <a:cxnLst/>
                                  <a:rect l="0" t="0" r="0" b="0"/>
                                  <a:pathLst>
                                    <a:path w="36233" h="36233">
                                      <a:moveTo>
                                        <a:pt x="18117" y="0"/>
                                      </a:moveTo>
                                      <a:cubicBezTo>
                                        <a:pt x="28112" y="0"/>
                                        <a:pt x="36233" y="8121"/>
                                        <a:pt x="36233" y="18116"/>
                                      </a:cubicBezTo>
                                      <a:cubicBezTo>
                                        <a:pt x="36233" y="28112"/>
                                        <a:pt x="28112" y="36233"/>
                                        <a:pt x="18117" y="36233"/>
                                      </a:cubicBezTo>
                                      <a:cubicBezTo>
                                        <a:pt x="8121" y="36233"/>
                                        <a:pt x="0" y="28112"/>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964" name="Shape 9964"/>
                              <wps:cNvSpPr/>
                              <wps:spPr>
                                <a:xfrm>
                                  <a:off x="432489" y="145148"/>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9965" name="Shape 9965"/>
                              <wps:cNvSpPr/>
                              <wps:spPr>
                                <a:xfrm>
                                  <a:off x="432489" y="145436"/>
                                  <a:ext cx="96108" cy="191929"/>
                                </a:xfrm>
                                <a:custGeom>
                                  <a:avLst/>
                                  <a:gdLst/>
                                  <a:ahLst/>
                                  <a:cxnLst/>
                                  <a:rect l="0" t="0" r="0" b="0"/>
                                  <a:pathLst>
                                    <a:path w="96108" h="191929">
                                      <a:moveTo>
                                        <a:pt x="96108" y="0"/>
                                      </a:moveTo>
                                      <a:lnTo>
                                        <a:pt x="96108" y="191929"/>
                                      </a:lnTo>
                                      <a:lnTo>
                                        <a:pt x="0" y="191929"/>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28" name="Shape 10028"/>
                              <wps:cNvSpPr/>
                              <wps:spPr>
                                <a:xfrm>
                                  <a:off x="865025" y="0"/>
                                  <a:ext cx="480542" cy="480543"/>
                                </a:xfrm>
                                <a:custGeom>
                                  <a:avLst/>
                                  <a:gdLst/>
                                  <a:ahLst/>
                                  <a:cxnLst/>
                                  <a:rect l="0" t="0" r="0" b="0"/>
                                  <a:pathLst>
                                    <a:path w="480542" h="480543">
                                      <a:moveTo>
                                        <a:pt x="0" y="0"/>
                                      </a:moveTo>
                                      <a:lnTo>
                                        <a:pt x="479930" y="0"/>
                                      </a:lnTo>
                                      <a:lnTo>
                                        <a:pt x="480542" y="240271"/>
                                      </a:lnTo>
                                      <a:lnTo>
                                        <a:pt x="480542" y="480543"/>
                                      </a:lnTo>
                                      <a:lnTo>
                                        <a:pt x="0" y="480543"/>
                                      </a:lnTo>
                                      <a:lnTo>
                                        <a:pt x="0" y="0"/>
                                      </a:lnTo>
                                      <a:close/>
                                    </a:path>
                                  </a:pathLst>
                                </a:custGeom>
                                <a:ln w="4805" cap="rnd">
                                  <a:round/>
                                </a:ln>
                              </wps:spPr>
                              <wps:style>
                                <a:lnRef idx="1">
                                  <a:srgbClr val="141414"/>
                                </a:lnRef>
                                <a:fillRef idx="1">
                                  <a:srgbClr val="DCDCDC"/>
                                </a:fillRef>
                                <a:effectRef idx="0">
                                  <a:scrgbClr r="0" g="0" b="0"/>
                                </a:effectRef>
                                <a:fontRef idx="none"/>
                              </wps:style>
                              <wps:bodyPr/>
                            </wps:wsp>
                            <wps:wsp>
                              <wps:cNvPr id="134194" name="Shape 134194"/>
                              <wps:cNvSpPr/>
                              <wps:spPr>
                                <a:xfrm>
                                  <a:off x="1104684"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39215"/>
                                  </a:srgbClr>
                                </a:fillRef>
                                <a:effectRef idx="0">
                                  <a:scrgbClr r="0" g="0" b="0"/>
                                </a:effectRef>
                                <a:fontRef idx="none"/>
                              </wps:style>
                              <wps:bodyPr/>
                            </wps:wsp>
                            <wps:wsp>
                              <wps:cNvPr id="10030" name="Rectangle 10030"/>
                              <wps:cNvSpPr/>
                              <wps:spPr>
                                <a:xfrm>
                                  <a:off x="1058985" y="153113"/>
                                  <a:ext cx="82575" cy="187007"/>
                                </a:xfrm>
                                <a:prstGeom prst="rect">
                                  <a:avLst/>
                                </a:prstGeom>
                                <a:ln>
                                  <a:noFill/>
                                </a:ln>
                              </wps:spPr>
                              <wps:txbx>
                                <w:txbxContent>
                                  <w:p w14:paraId="457D23AB"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031" name="Rectangle 10031"/>
                              <wps:cNvSpPr/>
                              <wps:spPr>
                                <a:xfrm>
                                  <a:off x="1121117" y="225659"/>
                                  <a:ext cx="33184" cy="97096"/>
                                </a:xfrm>
                                <a:prstGeom prst="rect">
                                  <a:avLst/>
                                </a:prstGeom>
                                <a:ln>
                                  <a:noFill/>
                                </a:ln>
                              </wps:spPr>
                              <wps:txbx>
                                <w:txbxContent>
                                  <w:p w14:paraId="3CDD232E"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g:wgp>
                        </a:graphicData>
                      </a:graphic>
                    </wp:inline>
                  </w:drawing>
                </mc:Choice>
                <mc:Fallback>
                  <w:pict>
                    <v:group w14:anchorId="26910981" id="Group 107488" o:spid="_x0000_s2405"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">
                      <v:shape id="Shape 9944" o:spid="_x0000_s2406"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JMYA&#10;AADdAAAADwAAAGRycy9kb3ducmV2LnhtbESPT2sCMRTE70K/Q3iFXopmLWJ1NYoIglU81D94fWxe&#10;d5duXtYk1dVPb4SCx2FmfsOMp42pxJmcLy0r6HYSEMSZ1SXnCva7RXsAwgdkjZVlUnAlD9PJS2uM&#10;qbYX/qbzNuQiQtinqKAIoU6l9FlBBn3H1sTR+7HOYIjS5VI7vES4qeRHkvSlwZLjQoE1zQvKfrd/&#10;RsF8ZeVxky8/ef313gQ+rG+nnVPq7bWZjUAEasIz/N9eagXDYa8Hj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QJMYAAADdAAAADwAAAAAAAAAAAAAAAACYAgAAZHJz&#10;L2Rvd25yZXYueG1sUEsFBgAAAAAEAAQA9QAAAIsDAAAAAA==&#10;" path="m,c,,523767,194608,1105248,e" filled="f" strokeweight=".26697mm">
                        <v:stroke miterlimit="1" joinstyle="miter" endcap="round"/>
                        <v:path arrowok="t" textboxrect="0,0,1105248,194608"/>
                      </v:shape>
                      <v:shape id="Shape 9945" o:spid="_x0000_s2407" style="position:absolute;left:9943;top:5210;width:1230;height:806;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iCcUA&#10;AADdAAAADwAAAGRycy9kb3ducmV2LnhtbESPUWvCQBCE3wv+h2MF3+pFsVWjpxShUCoUavV9uVuT&#10;YG4vzW1N2l/fKxR8HGbmG2a97X2trtTGKrCByTgDRWyDq7gwcPx4vl+AioLssA5MBr4pwnYzuFtj&#10;7kLH73Q9SKEShGOOBkqRJtc62pI8xnFoiJN3Dq1HSbIttGuxS3Bf62mWPWqPFaeFEhvalWQvhy9v&#10;oNtXR/8j8xN+yivbnd3bt+ncmNGwf1qBEurlFv5vvzgDy+XsAf7epCe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KIJxQAAAN0AAAAPAAAAAAAAAAAAAAAAAJgCAABkcnMv&#10;ZG93bnJldi54bWxQSwUGAAAAAAQABAD1AAAAigMAAAAA&#10;" path="m,l123002,3477,26985,80583c36275,50502,25481,17937,,xe" fillcolor="black" strokeweight=".17406mm">
                        <v:path arrowok="t" textboxrect="0,0,123002,80583"/>
                      </v:shape>
                      <v:rect id="Rectangle 9957" o:spid="_x0000_s2408" style="position:absolute;left:3247;top:762;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LCgcYA&#10;AADdAAAADwAAAGRycy9kb3ducmV2LnhtbESPT2vCQBTE70K/w/IK3nTTgppEV5Gq6NE/BdvbI/tM&#10;QrNvQ3Y1sZ++Kwg9DjPzG2a26EwlbtS40rKCt2EEgjizuuRcwedpM4hBOI+ssbJMCu7kYDF/6c0w&#10;1bblA92OPhcBwi5FBYX3dSqlywoy6Ia2Jg7exTYGfZBNLnWDbYCbSr5H0VgaLDksFFjTR0HZz/Fq&#10;FGzjevm1s79tXq2/t+f9OVmdEq9U/7VbTkF46vx/+NneaQVJMp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LCgcYAAADdAAAADwAAAAAAAAAAAAAAAACYAgAAZHJz&#10;L2Rvd25yZXYueG1sUEsFBgAAAAAEAAQA9QAAAIsDAAAAAA==&#10;" filled="f" stroked="f">
                        <v:textbox inset="0,0,0,0">
                          <w:txbxContent>
                            <w:p w14:paraId="1EEA2DF4" w14:textId="77777777" w:rsidR="006E2FA2" w:rsidRDefault="006E2FA2">
                              <w:pPr>
                                <w:spacing w:after="160" w:line="259" w:lineRule="auto"/>
                                <w:ind w:left="0" w:firstLine="0"/>
                                <w:jc w:val="left"/>
                              </w:pPr>
                              <w:r>
                                <w:rPr>
                                  <w:b/>
                                  <w:color w:val="141414"/>
                                  <w:w w:val="132"/>
                                  <w:sz w:val="12"/>
                                </w:rPr>
                                <w:t>R</w:t>
                              </w:r>
                            </w:p>
                          </w:txbxContent>
                        </v:textbox>
                      </v:rect>
                      <v:rect id="Rectangle 9958" o:spid="_x0000_s2409" style="position:absolute;left:3787;top:1036;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1W88QA&#10;AADdAAAADwAAAGRycy9kb3ducmV2LnhtbERPz2vCMBS+D/wfwht4m+kGE9sZRdxGe5xV0N0ezVtb&#10;lryUJrPVv345CB4/vt/L9WiNOFPvW8cKnmcJCOLK6ZZrBYf959MChA/IGo1jUnAhD+vV5GGJmXYD&#10;7+hchlrEEPYZKmhC6DIpfdWQRT9zHXHkflxvMUTY11L3OMRwa+RLksylxZZjQ4MdbRuqfss/qyBf&#10;dJtT4a5DbT6+8+PXMX3fp0Gp6eO4eQMRaAx38c1daAVp+hrnxj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VvPEAAAA3QAAAA8AAAAAAAAAAAAAAAAAmAIAAGRycy9k&#10;b3ducmV2LnhtbFBLBQYAAAAABAAEAPUAAACJAwAAAAA=&#10;" filled="f" stroked="f">
                        <v:textbox inset="0,0,0,0">
                          <w:txbxContent>
                            <w:p w14:paraId="081CB9F6" w14:textId="77777777" w:rsidR="006E2FA2" w:rsidRDefault="006E2FA2">
                              <w:pPr>
                                <w:spacing w:after="160" w:line="259" w:lineRule="auto"/>
                                <w:ind w:left="0" w:firstLine="0"/>
                                <w:jc w:val="left"/>
                              </w:pPr>
                              <w:r>
                                <w:rPr>
                                  <w:b/>
                                  <w:color w:val="141414"/>
                                  <w:w w:val="108"/>
                                  <w:sz w:val="10"/>
                                </w:rPr>
                                <w:t>1</w:t>
                              </w:r>
                            </w:p>
                          </w:txbxContent>
                        </v:textbox>
                      </v:rect>
                      <v:rect id="Rectangle 9959" o:spid="_x0000_s2410" style="position:absolute;left:6635;top:762;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zaMUA&#10;AADdAAAADwAAAGRycy9kb3ducmV2LnhtbESPQWvCQBSE7wX/w/IEb3VjweJGVxGr6LFVQb09ss8k&#10;mH0bsquJ/fXdQqHHYWa+YWaLzlbiQY0vHWsYDRMQxJkzJecajofN6wSED8gGK8ek4UkeFvPeywxT&#10;41r+osc+5CJC2KeooQihTqX0WUEW/dDVxNG7usZiiLLJpWmwjXBbybckeZcWS44LBda0Kii77e9W&#10;w3ZSL887993m1fqyPX2e1MdBBa0H/W45BRGoC//hv/bOaFBqrO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fNoxQAAAN0AAAAPAAAAAAAAAAAAAAAAAJgCAABkcnMv&#10;ZG93bnJldi54bWxQSwUGAAAAAAQABAD1AAAAigMAAAAA&#10;" filled="f" stroked="f">
                        <v:textbox inset="0,0,0,0">
                          <w:txbxContent>
                            <w:p w14:paraId="7379CC93" w14:textId="77777777" w:rsidR="006E2FA2" w:rsidRDefault="006E2FA2">
                              <w:pPr>
                                <w:spacing w:after="160" w:line="259" w:lineRule="auto"/>
                                <w:ind w:left="0" w:firstLine="0"/>
                                <w:jc w:val="left"/>
                              </w:pPr>
                              <w:r>
                                <w:rPr>
                                  <w:b/>
                                  <w:color w:val="141414"/>
                                  <w:w w:val="132"/>
                                  <w:sz w:val="12"/>
                                </w:rPr>
                                <w:t>R</w:t>
                              </w:r>
                            </w:p>
                          </w:txbxContent>
                        </v:textbox>
                      </v:rect>
                      <v:rect id="Rectangle 9960" o:spid="_x0000_s2411" style="position:absolute;left:7175;top:1036;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eQSMIA&#10;AADdAAAADwAAAGRycy9kb3ducmV2LnhtbERPy4rCMBTdC/5DuMLsNHUWYqtpEZ1Bl+MD1N2lubbF&#10;5qY0GduZrzcLweXhvJdZb2rxoNZVlhVMJxEI4tzqigsFp+P3eA7CeWSNtWVS8EcOsnQ4WGKibcd7&#10;ehx8IUIIuwQVlN43iZQuL8mgm9iGOHA32xr0AbaF1C12IdzU8jOKZtJgxaGhxIbWJeX3w69RsJ03&#10;q8vO/ndF/XXdnn/O8eYYe6U+Rv1qAcJT79/il3unFcTxL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5BIwgAAAN0AAAAPAAAAAAAAAAAAAAAAAJgCAABkcnMvZG93&#10;bnJldi54bWxQSwUGAAAAAAQABAD1AAAAhwMAAAAA&#10;" filled="f" stroked="f">
                        <v:textbox inset="0,0,0,0">
                          <w:txbxContent>
                            <w:p w14:paraId="739DA90E" w14:textId="77777777" w:rsidR="006E2FA2" w:rsidRDefault="006E2FA2">
                              <w:pPr>
                                <w:spacing w:after="160" w:line="259" w:lineRule="auto"/>
                                <w:ind w:left="0" w:firstLine="0"/>
                                <w:jc w:val="left"/>
                              </w:pPr>
                              <w:r>
                                <w:rPr>
                                  <w:b/>
                                  <w:color w:val="141414"/>
                                  <w:w w:val="108"/>
                                  <w:sz w:val="10"/>
                                </w:rPr>
                                <w:t>1</w:t>
                              </w:r>
                            </w:p>
                          </w:txbxContent>
                        </v:textbox>
                      </v:rect>
                      <v:rect id="Rectangle 9961" o:spid="_x0000_s2412" style="position:absolute;left:3260;top:2668;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s108YA&#10;AADdAAAADwAAAGRycy9kb3ducmV2LnhtbESPQWvCQBSE7wX/w/KE3urGHoKJboJoizm2WrDeHtln&#10;Esy+DdmtSfvru4LgcZiZb5hVPppWXKl3jWUF81kEgri0uuFKwdfh/WUBwnlkja1lUvBLDvJs8rTC&#10;VNuBP+m695UIEHYpKqi971IpXVmTQTezHXHwzrY36IPsK6l7HALctPI1imJpsOGwUGNHm5rKy/7H&#10;KNgtuvV3Yf+Gqn077Y4fx2R7SLxSz9NxvQThafSP8L1daAVJEs/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s108YAAADdAAAADwAAAAAAAAAAAAAAAACYAgAAZHJz&#10;L2Rvd25yZXYueG1sUEsFBgAAAAAEAAQA9QAAAIsDAAAAAA==&#10;" filled="f" stroked="f">
                        <v:textbox inset="0,0,0,0">
                          <w:txbxContent>
                            <w:p w14:paraId="710F4C3F" w14:textId="77777777" w:rsidR="006E2FA2" w:rsidRDefault="006E2FA2">
                              <w:pPr>
                                <w:spacing w:after="160" w:line="259" w:lineRule="auto"/>
                                <w:ind w:left="0" w:firstLine="0"/>
                                <w:jc w:val="left"/>
                              </w:pPr>
                              <w:r>
                                <w:rPr>
                                  <w:color w:val="141414"/>
                                  <w:w w:val="118"/>
                                  <w:sz w:val="12"/>
                                </w:rPr>
                                <w:t>A</w:t>
                              </w:r>
                            </w:p>
                          </w:txbxContent>
                        </v:textbox>
                      </v:rect>
                      <v:rect id="Rectangle 9962" o:spid="_x0000_s2413" style="position:absolute;left:3774;top:29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rpMYA&#10;AADdAAAADwAAAGRycy9kb3ducmV2LnhtbESPQWvCQBSE7wX/w/KE3uqmHkISXUXaijm2RlBvj+wz&#10;CWbfhuxq0v76bqHgcZiZb5jlejStuFPvGssKXmcRCOLS6oYrBYdi+5KAcB5ZY2uZFHyTg/Vq8rTE&#10;TNuBv+i+95UIEHYZKqi97zIpXVmTQTezHXHwLrY36IPsK6l7HALctHIeRbE02HBYqLGjt5rK6/5m&#10;FOySbnPK7c9QtR/n3fHzmL4XqVfqeTpuFiA8jf4R/m/nWkGax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mrpMYAAADdAAAADwAAAAAAAAAAAAAAAACYAgAAZHJz&#10;L2Rvd25yZXYueG1sUEsFBgAAAAAEAAQA9QAAAIsDAAAAAA==&#10;" filled="f" stroked="f">
                        <v:textbox inset="0,0,0,0">
                          <w:txbxContent>
                            <w:p w14:paraId="072561C3" w14:textId="77777777" w:rsidR="006E2FA2" w:rsidRDefault="006E2FA2">
                              <w:pPr>
                                <w:spacing w:after="160" w:line="259" w:lineRule="auto"/>
                                <w:ind w:left="0" w:firstLine="0"/>
                                <w:jc w:val="left"/>
                              </w:pPr>
                              <w:r>
                                <w:rPr>
                                  <w:color w:val="141414"/>
                                  <w:w w:val="98"/>
                                  <w:sz w:val="10"/>
                                </w:rPr>
                                <w:t>3</w:t>
                              </w:r>
                            </w:p>
                          </w:txbxContent>
                        </v:textbox>
                      </v:rect>
                      <v:shape id="Shape 9963" o:spid="_x0000_s2414" style="position:absolute;left:5113;top:1273;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I7cUA&#10;AADdAAAADwAAAGRycy9kb3ducmV2LnhtbESPQYvCMBSE7wv+h/AEL8uaqovYrlFUEDx42Sqyx0fz&#10;ti02L7WJtv57Iwgeh5n5hpkvO1OJGzWutKxgNIxAEGdWl5wrOB62XzMQziNrrCyTgjs5WC56H3NM&#10;tG35l26pz0WAsEtQQeF9nUjpsoIMuqGtiYP3bxuDPsgml7rBNsBNJcdRNJUGSw4LBda0KSg7p1ej&#10;4GIu7Vp+yrTM0+zbTOK//Wm2U2rQ71Y/IDx1/h1+tXdaQRxP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sjtxQAAAN0AAAAPAAAAAAAAAAAAAAAAAJgCAABkcnMv&#10;ZG93bnJldi54bWxQSwUGAAAAAAQABAD1AAAAigMAAAAA&#10;" path="m18117,v9995,,18116,8121,18116,18116c36233,28112,28112,36233,18117,36233,8121,36233,,28112,,18116,,8121,8121,,18117,xe" fillcolor="#141414" stroked="f" strokeweight="0">
                        <v:stroke miterlimit="1" joinstyle="miter" endcap="round"/>
                        <v:path arrowok="t" textboxrect="0,0,36233,36233"/>
                      </v:shape>
                      <v:shape id="Shape 9964" o:spid="_x0000_s2415" style="position:absolute;left:4324;top:145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nJsUA&#10;AADdAAAADwAAAGRycy9kb3ducmV2LnhtbESPQUsDMRSE7wX/Q3hCL2IT17bYtWkpFWtvYtX7I3nd&#10;Xdy8hE3aXf99Iwg9DjPzDbNcD64VZ+pi41nDw0SBIDbeNlxp+Pp8vX8CEROyxdYzafilCOvVzWiJ&#10;pfU9f9D5kCqRIRxL1FCnFEopo6nJYZz4QJy9o+8cpiy7StoO+wx3rSyUmkuHDeeFGgNtazI/h5PT&#10;cNeonfkO78eifyxmL1MVzBvOtB7fDptnEImGdA3/t/dWw2Ixn8Lfm/w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7WcmxQAAAN0AAAAPAAAAAAAAAAAAAAAAAJgCAABkcnMv&#10;ZG93bnJldi54bWxQSwUGAAAAAAQABAD1AAAAigMAAAAA&#10;" path="m192217,l,e" filled="f" strokecolor="#141414" strokeweight=".1335mm">
                        <v:stroke miterlimit="1" joinstyle="miter" endcap="round"/>
                        <v:path arrowok="t" textboxrect="0,0,192217,0"/>
                      </v:shape>
                      <v:shape id="Shape 9965" o:spid="_x0000_s2416" style="position:absolute;left:4324;top:1454;width:961;height:1919;visibility:visible;mso-wrap-style:square;v-text-anchor:top" coordsize="96108,191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eb8UA&#10;AADdAAAADwAAAGRycy9kb3ducmV2LnhtbESPQWsCMRSE7wX/Q3hCL0WzLa3oapQqFkovavTi7bF5&#10;7i5uXpYkrtt/3xQKPQ4z8w2zWPW2ER35UDtW8DzOQBAXztRcKjgdP0ZTECEiG2wck4JvCrBaDh4W&#10;mBt35wN1OpYiQTjkqKCKsc2lDEVFFsPYtcTJuzhvMSbpS2k83hPcNvIlyybSYs1pocKWNhUVV32z&#10;Cqzs1+Xr2Wd1p+0On/b6a+u0Uo/D/n0OIlIf/8N/7U+jYDabvMH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J5vxQAAAN0AAAAPAAAAAAAAAAAAAAAAAJgCAABkcnMv&#10;ZG93bnJldi54bWxQSwUGAAAAAAQABAD1AAAAigMAAAAA&#10;" path="m96108,r,191929l,191929e" filled="f" strokecolor="#141414" strokeweight=".1335mm">
                        <v:stroke miterlimit="1" joinstyle="miter" endcap="round"/>
                        <v:path arrowok="t" textboxrect="0,0,96108,191929"/>
                      </v:shape>
                      <v:shape id="Shape 10028" o:spid="_x0000_s2417" style="position:absolute;left:8650;width:4805;height:4805;visibility:visible;mso-wrap-style:square;v-text-anchor:top" coordsize="480542,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6BKMUA&#10;AADeAAAADwAAAGRycy9kb3ducmV2LnhtbESPQW/CMAyF70j7D5GRdoMEDhPqCAiBNo1d0Dp+gNWY&#10;tqJxqiQrZb9+PiDtZus9v/d5vR19pwaKqQ1sYTE3oIir4FquLZy/32YrUCkjO+wCk4U7JdhuniZr&#10;LFy48RcNZa6VhHAq0EKTc19onaqGPKZ56IlFu4ToMcsaa+0i3iTcd3ppzIv22LI0NNjTvqHqWv54&#10;C4f773Dex2P5bkibz86fjjWdrH2ejrtXUJnG/G9+XH84wTdmKbzyjsy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oEoxQAAAN4AAAAPAAAAAAAAAAAAAAAAAJgCAABkcnMv&#10;ZG93bnJldi54bWxQSwUGAAAAAAQABAD1AAAAigMAAAAA&#10;" path="m,l479930,r612,240271l480542,480543,,480543,,xe" fillcolor="#dcdcdc" strokecolor="#141414" strokeweight=".1335mm">
                        <v:stroke endcap="round"/>
                        <v:path arrowok="t" textboxrect="0,0,480542,480543"/>
                      </v:shape>
                      <v:shape id="Shape 134194" o:spid="_x0000_s2418" style="position:absolute;left:11046;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SE8QA&#10;AADfAAAADwAAAGRycy9kb3ducmV2LnhtbERP3UrDMBS+F3yHcATvXLq5iXbLxhQEvfBidQ9waM6a&#10;bs1J1qRr9OmNIHj58f2vNsl24kJ9aB0rmE4KEMS10y03Cvafr3ePIEJE1tg5JgVfFGCzvr5aYand&#10;yDu6VLEROYRDiQpMjL6UMtSGLIaJ88SZO7jeYsywb6TucczhtpOzoniQFlvODQY9vRiqT9VgFSxm&#10;6fls/Ef9bY562FfDIo3+Xanbm7RdgoiU4r/4z/2m8/z7+fRpDr9/M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D0hPEAAAA3wAAAA8AAAAAAAAAAAAAAAAAmAIAAGRycy9k&#10;b3ducmV2LnhtbFBLBQYAAAAABAAEAPUAAACJAwAAAAA=&#10;" path="m,l240271,r,240271l,240271,,e" fillcolor="black" stroked="f" strokeweight="0">
                        <v:fill opacity="25700f"/>
                        <v:stroke endcap="round"/>
                        <v:path arrowok="t" textboxrect="0,0,240271,240271"/>
                      </v:shape>
                      <v:rect id="Rectangle 10030" o:spid="_x0000_s2419" style="position:absolute;left:10589;top:1531;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ykMcA&#10;AADeAAAADwAAAGRycy9kb3ducmV2LnhtbESPT2vCQBDF70K/wzKF3nS3LRSNriL9gx6tCuptyI5J&#10;MDsbsluT9tM7h4K3GebNe+83W/S+VldqYxXYwvPIgCLOg6u4sLDffQ3HoGJCdlgHJgu/FGExfxjM&#10;MHOh42+6blOhxIRjhhbKlJpM65iX5DGOQkMst3NoPSZZ20K7Fjsx97V+MeZNe6xYEkps6L2k/LL9&#10;8RZW42Z5XIe/rqg/T6vD5jD52E2StU+P/XIKKlGf7uL/77WT+sa8Co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FcpDHAAAA3gAAAA8AAAAAAAAAAAAAAAAAmAIAAGRy&#10;cy9kb3ducmV2LnhtbFBLBQYAAAAABAAEAPUAAACMAwAAAAA=&#10;" filled="f" stroked="f">
                        <v:textbox inset="0,0,0,0">
                          <w:txbxContent>
                            <w:p w14:paraId="457D23AB" w14:textId="77777777" w:rsidR="006E2FA2" w:rsidRDefault="006E2FA2">
                              <w:pPr>
                                <w:spacing w:after="160" w:line="259" w:lineRule="auto"/>
                                <w:ind w:left="0" w:firstLine="0"/>
                                <w:jc w:val="left"/>
                              </w:pPr>
                              <w:r>
                                <w:rPr>
                                  <w:color w:val="141414"/>
                                  <w:w w:val="121"/>
                                  <w:sz w:val="15"/>
                                </w:rPr>
                                <w:t>R</w:t>
                              </w:r>
                            </w:p>
                          </w:txbxContent>
                        </v:textbox>
                      </v:rect>
                      <v:rect id="Rectangle 10031" o:spid="_x0000_s2420" style="position:absolute;left:11211;top:225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14:paraId="3CDD232E" w14:textId="77777777" w:rsidR="006E2FA2" w:rsidRDefault="006E2FA2">
                              <w:pPr>
                                <w:spacing w:after="160" w:line="259" w:lineRule="auto"/>
                                <w:ind w:left="0" w:firstLine="0"/>
                                <w:jc w:val="left"/>
                              </w:pPr>
                              <w:r>
                                <w:rPr>
                                  <w:color w:val="141414"/>
                                  <w:w w:val="98"/>
                                  <w:sz w:val="8"/>
                                </w:rPr>
                                <w:t>1</w:t>
                              </w:r>
                            </w:p>
                          </w:txbxContent>
                        </v:textbox>
                      </v:rect>
                      <w10:anchorlock/>
                    </v:group>
                  </w:pict>
                </mc:Fallback>
              </mc:AlternateContent>
            </w:r>
          </w:p>
        </w:tc>
        <w:tc>
          <w:tcPr>
            <w:tcW w:w="1571" w:type="dxa"/>
            <w:tcBorders>
              <w:top w:val="single" w:sz="3" w:space="0" w:color="646464"/>
              <w:left w:val="single" w:sz="3" w:space="0" w:color="646464"/>
              <w:bottom w:val="nil"/>
              <w:right w:val="nil"/>
            </w:tcBorders>
            <w:vAlign w:val="bottom"/>
          </w:tcPr>
          <w:p w14:paraId="19372C57" w14:textId="77777777" w:rsidR="00A21FDC" w:rsidRDefault="00252176">
            <w:pPr>
              <w:tabs>
                <w:tab w:val="right" w:pos="1456"/>
              </w:tabs>
              <w:spacing w:after="0" w:line="259" w:lineRule="auto"/>
              <w:ind w:left="0" w:firstLine="0"/>
              <w:jc w:val="left"/>
            </w:pPr>
            <w:r>
              <w:rPr>
                <w:color w:val="141414"/>
                <w:sz w:val="30"/>
              </w:rPr>
              <w:t>H</w:t>
            </w:r>
            <w:r>
              <w:rPr>
                <w:noProof/>
                <w:sz w:val="22"/>
              </w:rPr>
              <mc:AlternateContent>
                <mc:Choice Requires="wpg">
                  <w:drawing>
                    <wp:inline distT="0" distB="0" distL="0" distR="0" wp14:anchorId="4DAD8385" wp14:editId="149B71F7">
                      <wp:extent cx="723205" cy="1297465"/>
                      <wp:effectExtent l="0" t="0" r="0" b="0"/>
                      <wp:docPr id="108434" name="Group 108434"/>
                      <wp:cNvGraphicFramePr/>
                      <a:graphic xmlns:a="http://schemas.openxmlformats.org/drawingml/2006/main">
                        <a:graphicData uri="http://schemas.microsoft.com/office/word/2010/wordprocessingGroup">
                          <wpg:wgp>
                            <wpg:cNvGrpSpPr/>
                            <wpg:grpSpPr>
                              <a:xfrm>
                                <a:off x="0" y="0"/>
                                <a:ext cx="723205" cy="1297465"/>
                                <a:chOff x="0" y="0"/>
                                <a:chExt cx="723205" cy="1297465"/>
                              </a:xfrm>
                            </wpg:grpSpPr>
                            <wps:wsp>
                              <wps:cNvPr id="9966" name="Shape 9966"/>
                              <wps:cNvSpPr/>
                              <wps:spPr>
                                <a:xfrm>
                                  <a:off x="242662" y="816923"/>
                                  <a:ext cx="480543" cy="480543"/>
                                </a:xfrm>
                                <a:custGeom>
                                  <a:avLst/>
                                  <a:gdLst/>
                                  <a:ahLst/>
                                  <a:cxnLst/>
                                  <a:rect l="0" t="0" r="0" b="0"/>
                                  <a:pathLst>
                                    <a:path w="480543" h="480543">
                                      <a:moveTo>
                                        <a:pt x="0" y="0"/>
                                      </a:moveTo>
                                      <a:lnTo>
                                        <a:pt x="480543" y="0"/>
                                      </a:lnTo>
                                      <a:lnTo>
                                        <a:pt x="480543" y="240271"/>
                                      </a:lnTo>
                                      <a:lnTo>
                                        <a:pt x="240271" y="240271"/>
                                      </a:lnTo>
                                      <a:lnTo>
                                        <a:pt x="240271" y="480543"/>
                                      </a:lnTo>
                                      <a:lnTo>
                                        <a:pt x="0" y="480543"/>
                                      </a:lnTo>
                                      <a:lnTo>
                                        <a:pt x="0" y="0"/>
                                      </a:lnTo>
                                      <a:close/>
                                    </a:path>
                                  </a:pathLst>
                                </a:custGeom>
                                <a:ln w="4805" cap="rnd">
                                  <a:miter lim="100000"/>
                                </a:ln>
                              </wps:spPr>
                              <wps:style>
                                <a:lnRef idx="1">
                                  <a:srgbClr val="141414"/>
                                </a:lnRef>
                                <a:fillRef idx="1">
                                  <a:srgbClr val="DCDCDC"/>
                                </a:fillRef>
                                <a:effectRef idx="0">
                                  <a:scrgbClr r="0" g="0" b="0"/>
                                </a:effectRef>
                                <a:fontRef idx="none"/>
                              </wps:style>
                              <wps:bodyPr/>
                            </wps:wsp>
                            <wps:wsp>
                              <wps:cNvPr id="9967" name="Rectangle 9967"/>
                              <wps:cNvSpPr/>
                              <wps:spPr>
                                <a:xfrm>
                                  <a:off x="343340" y="850188"/>
                                  <a:ext cx="82575" cy="187007"/>
                                </a:xfrm>
                                <a:prstGeom prst="rect">
                                  <a:avLst/>
                                </a:prstGeom>
                                <a:ln>
                                  <a:noFill/>
                                </a:ln>
                              </wps:spPr>
                              <wps:txbx>
                                <w:txbxContent>
                                  <w:p w14:paraId="05B219A9"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9968" name="Rectangle 9968"/>
                              <wps:cNvSpPr/>
                              <wps:spPr>
                                <a:xfrm>
                                  <a:off x="405472" y="922937"/>
                                  <a:ext cx="33067" cy="96754"/>
                                </a:xfrm>
                                <a:prstGeom prst="rect">
                                  <a:avLst/>
                                </a:prstGeom>
                                <a:ln>
                                  <a:noFill/>
                                </a:ln>
                              </wps:spPr>
                              <wps:txbx>
                                <w:txbxContent>
                                  <w:p w14:paraId="3B383426"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195" name="Shape 134195"/>
                              <wps:cNvSpPr/>
                              <wps:spPr>
                                <a:xfrm>
                                  <a:off x="242662"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96" name="Shape 134196"/>
                              <wps:cNvSpPr/>
                              <wps:spPr>
                                <a:xfrm>
                                  <a:off x="482933"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197" name="Shape 134197"/>
                              <wps:cNvSpPr/>
                              <wps:spPr>
                                <a:xfrm>
                                  <a:off x="482933"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85" name="Rectangle 9985"/>
                              <wps:cNvSpPr/>
                              <wps:spPr>
                                <a:xfrm>
                                  <a:off x="558933" y="46069"/>
                                  <a:ext cx="85259" cy="187008"/>
                                </a:xfrm>
                                <a:prstGeom prst="rect">
                                  <a:avLst/>
                                </a:prstGeom>
                                <a:ln>
                                  <a:noFill/>
                                </a:ln>
                              </wps:spPr>
                              <wps:txbx>
                                <w:txbxContent>
                                  <w:p w14:paraId="77CD03D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86" name="Rectangle 9986"/>
                              <wps:cNvSpPr/>
                              <wps:spPr>
                                <a:xfrm>
                                  <a:off x="623131" y="118818"/>
                                  <a:ext cx="33067" cy="96754"/>
                                </a:xfrm>
                                <a:prstGeom prst="rect">
                                  <a:avLst/>
                                </a:prstGeom>
                                <a:ln>
                                  <a:noFill/>
                                </a:ln>
                              </wps:spPr>
                              <wps:txbx>
                                <w:txbxContent>
                                  <w:p w14:paraId="6F9BD73D"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9987" name="Rectangle 9987"/>
                              <wps:cNvSpPr/>
                              <wps:spPr>
                                <a:xfrm>
                                  <a:off x="557379" y="286521"/>
                                  <a:ext cx="85259" cy="187007"/>
                                </a:xfrm>
                                <a:prstGeom prst="rect">
                                  <a:avLst/>
                                </a:prstGeom>
                                <a:ln>
                                  <a:noFill/>
                                </a:ln>
                              </wps:spPr>
                              <wps:txbx>
                                <w:txbxContent>
                                  <w:p w14:paraId="53CB4226"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88" name="Rectangle 9988"/>
                              <wps:cNvSpPr/>
                              <wps:spPr>
                                <a:xfrm>
                                  <a:off x="621577" y="359270"/>
                                  <a:ext cx="33067" cy="96753"/>
                                </a:xfrm>
                                <a:prstGeom prst="rect">
                                  <a:avLst/>
                                </a:prstGeom>
                                <a:ln>
                                  <a:noFill/>
                                </a:ln>
                              </wps:spPr>
                              <wps:txbx>
                                <w:txbxContent>
                                  <w:p w14:paraId="4B9DE80D"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9989" name="Rectangle 9989"/>
                              <wps:cNvSpPr/>
                              <wps:spPr>
                                <a:xfrm>
                                  <a:off x="317579" y="166379"/>
                                  <a:ext cx="85259" cy="187007"/>
                                </a:xfrm>
                                <a:prstGeom prst="rect">
                                  <a:avLst/>
                                </a:prstGeom>
                                <a:ln>
                                  <a:noFill/>
                                </a:ln>
                              </wps:spPr>
                              <wps:txbx>
                                <w:txbxContent>
                                  <w:p w14:paraId="2C86901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90" name="Rectangle 9990"/>
                              <wps:cNvSpPr/>
                              <wps:spPr>
                                <a:xfrm>
                                  <a:off x="381776" y="239126"/>
                                  <a:ext cx="33067" cy="96754"/>
                                </a:xfrm>
                                <a:prstGeom prst="rect">
                                  <a:avLst/>
                                </a:prstGeom>
                                <a:ln>
                                  <a:noFill/>
                                </a:ln>
                              </wps:spPr>
                              <wps:txbx>
                                <w:txbxContent>
                                  <w:p w14:paraId="713768E1"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9994" name="Rectangle 9994"/>
                              <wps:cNvSpPr/>
                              <wps:spPr>
                                <a:xfrm>
                                  <a:off x="48650" y="314471"/>
                                  <a:ext cx="65140" cy="1100072"/>
                                </a:xfrm>
                                <a:prstGeom prst="rect">
                                  <a:avLst/>
                                </a:prstGeom>
                                <a:ln>
                                  <a:noFill/>
                                </a:ln>
                              </wps:spPr>
                              <wps:txbx>
                                <w:txbxContent>
                                  <w:p w14:paraId="4E4E75B7"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9997" name="Shape 9997"/>
                              <wps:cNvSpPr/>
                              <wps:spPr>
                                <a:xfrm>
                                  <a:off x="0"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9998" name="Shape 9998"/>
                              <wps:cNvSpPr/>
                              <wps:spPr>
                                <a:xfrm>
                                  <a:off x="121598" y="994411"/>
                                  <a:ext cx="80519" cy="122946"/>
                                </a:xfrm>
                                <a:custGeom>
                                  <a:avLst/>
                                  <a:gdLst/>
                                  <a:ahLst/>
                                  <a:cxnLst/>
                                  <a:rect l="0" t="0" r="0" b="0"/>
                                  <a:pathLst>
                                    <a:path w="80519" h="122946">
                                      <a:moveTo>
                                        <a:pt x="80519" y="0"/>
                                      </a:moveTo>
                                      <a:lnTo>
                                        <a:pt x="77090" y="122946"/>
                                      </a:lnTo>
                                      <a:lnTo>
                                        <a:pt x="0" y="26937"/>
                                      </a:lnTo>
                                      <a:cubicBezTo>
                                        <a:pt x="30030" y="36230"/>
                                        <a:pt x="62595" y="25437"/>
                                        <a:pt x="80519"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198" name="Shape 134198"/>
                              <wps:cNvSpPr/>
                              <wps:spPr>
                                <a:xfrm>
                                  <a:off x="482933"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007" name="Rectangle 10007"/>
                              <wps:cNvSpPr/>
                              <wps:spPr>
                                <a:xfrm>
                                  <a:off x="558277" y="1089624"/>
                                  <a:ext cx="85259" cy="187007"/>
                                </a:xfrm>
                                <a:prstGeom prst="rect">
                                  <a:avLst/>
                                </a:prstGeom>
                                <a:ln>
                                  <a:noFill/>
                                </a:ln>
                              </wps:spPr>
                              <wps:txbx>
                                <w:txbxContent>
                                  <w:p w14:paraId="25786DB5"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008" name="Rectangle 10008"/>
                              <wps:cNvSpPr/>
                              <wps:spPr>
                                <a:xfrm>
                                  <a:off x="622474" y="1162373"/>
                                  <a:ext cx="33067" cy="96754"/>
                                </a:xfrm>
                                <a:prstGeom prst="rect">
                                  <a:avLst/>
                                </a:prstGeom>
                                <a:ln>
                                  <a:noFill/>
                                </a:ln>
                              </wps:spPr>
                              <wps:txbx>
                                <w:txbxContent>
                                  <w:p w14:paraId="08EBA4DA"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076" name="Rectangle 10076"/>
                              <wps:cNvSpPr/>
                              <wps:spPr>
                                <a:xfrm>
                                  <a:off x="254684" y="507126"/>
                                  <a:ext cx="68280" cy="149446"/>
                                </a:xfrm>
                                <a:prstGeom prst="rect">
                                  <a:avLst/>
                                </a:prstGeom>
                                <a:ln>
                                  <a:noFill/>
                                </a:ln>
                              </wps:spPr>
                              <wps:txbx>
                                <w:txbxContent>
                                  <w:p w14:paraId="0A60112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77" name="Rectangle 10077"/>
                              <wps:cNvSpPr/>
                              <wps:spPr>
                                <a:xfrm>
                                  <a:off x="306096" y="534450"/>
                                  <a:ext cx="44277" cy="129276"/>
                                </a:xfrm>
                                <a:prstGeom prst="rect">
                                  <a:avLst/>
                                </a:prstGeom>
                                <a:ln>
                                  <a:noFill/>
                                </a:ln>
                              </wps:spPr>
                              <wps:txbx>
                                <w:txbxContent>
                                  <w:p w14:paraId="00930171"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078" name="Shape 10078"/>
                              <wps:cNvSpPr/>
                              <wps:spPr>
                                <a:xfrm>
                                  <a:off x="466270" y="630904"/>
                                  <a:ext cx="36233" cy="36221"/>
                                </a:xfrm>
                                <a:custGeom>
                                  <a:avLst/>
                                  <a:gdLst/>
                                  <a:ahLst/>
                                  <a:cxnLst/>
                                  <a:rect l="0" t="0" r="0" b="0"/>
                                  <a:pathLst>
                                    <a:path w="36233" h="36221">
                                      <a:moveTo>
                                        <a:pt x="18117" y="0"/>
                                      </a:moveTo>
                                      <a:cubicBezTo>
                                        <a:pt x="28112" y="0"/>
                                        <a:pt x="36233" y="8073"/>
                                        <a:pt x="36233" y="18116"/>
                                      </a:cubicBezTo>
                                      <a:cubicBezTo>
                                        <a:pt x="36233" y="28112"/>
                                        <a:pt x="28112" y="36221"/>
                                        <a:pt x="18117" y="36221"/>
                                      </a:cubicBezTo>
                                      <a:cubicBezTo>
                                        <a:pt x="8122" y="36221"/>
                                        <a:pt x="0" y="28112"/>
                                        <a:pt x="0" y="18116"/>
                                      </a:cubicBezTo>
                                      <a:cubicBezTo>
                                        <a:pt x="0" y="8073"/>
                                        <a:pt x="8122"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079" name="Shape 10079"/>
                              <wps:cNvSpPr/>
                              <wps:spPr>
                                <a:xfrm>
                                  <a:off x="388327" y="576795"/>
                                  <a:ext cx="95592" cy="0"/>
                                </a:xfrm>
                                <a:custGeom>
                                  <a:avLst/>
                                  <a:gdLst/>
                                  <a:ahLst/>
                                  <a:cxnLst/>
                                  <a:rect l="0" t="0" r="0" b="0"/>
                                  <a:pathLst>
                                    <a:path w="95592">
                                      <a:moveTo>
                                        <a:pt x="95592"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80" name="Shape 10080"/>
                              <wps:cNvSpPr/>
                              <wps:spPr>
                                <a:xfrm>
                                  <a:off x="388327" y="576795"/>
                                  <a:ext cx="96108" cy="144163"/>
                                </a:xfrm>
                                <a:custGeom>
                                  <a:avLst/>
                                  <a:gdLst/>
                                  <a:ahLst/>
                                  <a:cxnLst/>
                                  <a:rect l="0" t="0" r="0" b="0"/>
                                  <a:pathLst>
                                    <a:path w="96108" h="144163">
                                      <a:moveTo>
                                        <a:pt x="95592" y="0"/>
                                      </a:moveTo>
                                      <a:lnTo>
                                        <a:pt x="96108" y="144163"/>
                                      </a:lnTo>
                                      <a:lnTo>
                                        <a:pt x="0" y="1441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81" name="Rectangle 10081"/>
                              <wps:cNvSpPr/>
                              <wps:spPr>
                                <a:xfrm>
                                  <a:off x="255761" y="651540"/>
                                  <a:ext cx="68280" cy="149446"/>
                                </a:xfrm>
                                <a:prstGeom prst="rect">
                                  <a:avLst/>
                                </a:prstGeom>
                                <a:ln>
                                  <a:noFill/>
                                </a:ln>
                              </wps:spPr>
                              <wps:txbx>
                                <w:txbxContent>
                                  <w:p w14:paraId="16B79D1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082" name="Rectangle 10082"/>
                              <wps:cNvSpPr/>
                              <wps:spPr>
                                <a:xfrm>
                                  <a:off x="307174" y="678863"/>
                                  <a:ext cx="44277" cy="129276"/>
                                </a:xfrm>
                                <a:prstGeom prst="rect">
                                  <a:avLst/>
                                </a:prstGeom>
                                <a:ln>
                                  <a:noFill/>
                                </a:ln>
                              </wps:spPr>
                              <wps:txbx>
                                <w:txbxContent>
                                  <w:p w14:paraId="68110A95"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083" name="Shape 10083"/>
                              <wps:cNvSpPr/>
                              <wps:spPr>
                                <a:xfrm>
                                  <a:off x="483919" y="649021"/>
                                  <a:ext cx="95544" cy="0"/>
                                </a:xfrm>
                                <a:custGeom>
                                  <a:avLst/>
                                  <a:gdLst/>
                                  <a:ahLst/>
                                  <a:cxnLst/>
                                  <a:rect l="0" t="0" r="0" b="0"/>
                                  <a:pathLst>
                                    <a:path w="95544">
                                      <a:moveTo>
                                        <a:pt x="95544"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4DAD8385" id="Group 108434" o:spid="_x0000_s2421" style="width:56.95pt;height:102.15pt;mso-position-horizontal-relative:char;mso-position-vertical-relative:line" coordsize="7232,1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">
                      <v:shape id="Shape 9966" o:spid="_x0000_s2422" style="position:absolute;left:2426;top:8169;width:4806;height:4805;visibility:visible;mso-wrap-style:square;v-text-anchor:top" coordsize="480543,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OSsQA&#10;AADdAAAADwAAAGRycy9kb3ducmV2LnhtbESPQWvCQBSE70L/w/IEb7pJkWBSVxFLwVOLUQq9vWaf&#10;m2D2bciuGv99tyB4HGbmG2a5HmwrrtT7xrGCdJaAIK6cbtgoOB4+pgsQPiBrbB2Tgjt5WK9eRkss&#10;tLvxnq5lMCJC2BeooA6hK6T0VU0W/cx1xNE7ud5iiLI3Uvd4i3DbytckyaTFhuNCjR1ta6rO5cVG&#10;yte7Odw/f7bJb5nxt83TuclTpSbjYfMGItAQnuFHe6cV5HmWwf+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QzkrEAAAA3QAAAA8AAAAAAAAAAAAAAAAAmAIAAGRycy9k&#10;b3ducmV2LnhtbFBLBQYAAAAABAAEAPUAAACJAwAAAAA=&#10;" path="m,l480543,r,240271l240271,240271r,240272l,480543,,xe" fillcolor="#dcdcdc" strokecolor="#141414" strokeweight=".1335mm">
                        <v:stroke miterlimit="1" joinstyle="miter" endcap="round"/>
                        <v:path arrowok="t" textboxrect="0,0,480543,480543"/>
                      </v:shape>
                      <v:rect id="Rectangle 9967" o:spid="_x0000_s2423" style="position:absolute;left:3433;top:8501;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IPMUA&#10;AADdAAAADwAAAGRycy9kb3ducmV2LnhtbESPT4vCMBTE78J+h/AWvGmqB9dWo8iuokf/LKi3R/Ns&#10;i81LaaKt++mNIOxxmJnfMNN5a0pxp9oVlhUM+hEI4tTqgjMFv4dVbwzCeWSNpWVS8CAH89lHZ4qJ&#10;tg3v6L73mQgQdgkqyL2vEildmpNB17cVcfAutjbog6wzqWtsAtyUchhFI2mw4LCQY0XfOaXX/c0o&#10;WI+rxWlj/5qsXJ7Xx+0x/jnEXqnuZ7uYgPDU+v/wu73RCuJ4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gg8xQAAAN0AAAAPAAAAAAAAAAAAAAAAAJgCAABkcnMv&#10;ZG93bnJldi54bWxQSwUGAAAAAAQABAD1AAAAigMAAAAA&#10;" filled="f" stroked="f">
                        <v:textbox inset="0,0,0,0">
                          <w:txbxContent>
                            <w:p w14:paraId="05B219A9" w14:textId="77777777" w:rsidR="006E2FA2" w:rsidRDefault="006E2FA2">
                              <w:pPr>
                                <w:spacing w:after="160" w:line="259" w:lineRule="auto"/>
                                <w:ind w:left="0" w:firstLine="0"/>
                                <w:jc w:val="left"/>
                              </w:pPr>
                              <w:r>
                                <w:rPr>
                                  <w:color w:val="141414"/>
                                  <w:w w:val="121"/>
                                  <w:sz w:val="15"/>
                                </w:rPr>
                                <w:t>R</w:t>
                              </w:r>
                            </w:p>
                          </w:txbxContent>
                        </v:textbox>
                      </v:rect>
                      <v:rect id="Rectangle 9968" o:spid="_x0000_s2424" style="position:absolute;left:4054;top:9229;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cTsIA&#10;AADdAAAADwAAAGRycy9kb3ducmV2LnhtbERPy4rCMBTdC/5DuMLsNHUWYqtpEZ1Bl+MD1N2lubbF&#10;5qY0GduZrzcLweXhvJdZb2rxoNZVlhVMJxEI4tzqigsFp+P3eA7CeWSNtWVS8EcOsnQ4WGKibcd7&#10;ehx8IUIIuwQVlN43iZQuL8mgm9iGOHA32xr0AbaF1C12IdzU8jOKZtJgxaGhxIbWJeX3w69RsJ03&#10;q8vO/ndF/XXdnn/O8eYYe6U+Rv1qAcJT79/il3unFcTxL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ZxOwgAAAN0AAAAPAAAAAAAAAAAAAAAAAJgCAABkcnMvZG93&#10;bnJldi54bWxQSwUGAAAAAAQABAD1AAAAhwMAAAAA&#10;" filled="f" stroked="f">
                        <v:textbox inset="0,0,0,0">
                          <w:txbxContent>
                            <w:p w14:paraId="3B383426"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195" o:spid="_x0000_s2425" style="position:absolute;left:2426;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ZMUA&#10;AADfAAAADwAAAGRycy9kb3ducmV2LnhtbERPTWvCQBC9F/wPywi9lGZj1aAxq4i1VHtTe+ltyI5J&#10;NDsbslsT/323UOjx8b6zVW9qcaPWVZYVjKIYBHFudcWFgs/T2/MMhPPIGmvLpOBODlbLwUOGqbYd&#10;H+h29IUIIexSVFB636RSurwkgy6yDXHgzrY16ANsC6lb7EK4qeVLHCfSYMWhocSGNiXl1+O3UZCg&#10;rfDe1ZfJ1+vH9Smh+LB/3yr1OOzXCxCeev8v/nPvdJg/nozmU/j9EwD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3/JkxQAAAN8AAAAPAAAAAAAAAAAAAAAAAJgCAABkcnMv&#10;ZG93bnJldi54bWxQSwUGAAAAAAQABAD1AAAAigMAAAAA&#10;" path="m,l240271,r,480543l,480543,,e" fillcolor="#dcdcdc" strokecolor="#141414" strokeweight=".1335mm">
                        <v:stroke endcap="round"/>
                        <v:path arrowok="t" textboxrect="0,0,240271,480543"/>
                      </v:shape>
                      <v:shape id="Shape 134196" o:spid="_x0000_s2426" style="position:absolute;left:482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fS8IA&#10;AADfAAAADwAAAGRycy9kb3ducmV2LnhtbERP3WrCMBS+H+wdwhG8KZqoQ2Y1ytgQvdqY8wEOzbEp&#10;Nieliba+vRGEXX58/6tN72pxpTZUnjVMxgoEceFNxaWG49929A4iRGSDtWfScKMAm/Xrywpz4zv+&#10;peshliKFcMhRg42xyaUMhSWHYewb4sSdfOswJtiW0rTYpXBXy6lSc+mw4tRgsaFPS8X5cHEa1O6r&#10;uix+vo/OnjvKMtphpmZaDwf9xxJEpD7+i5/uvUnzZ2+TxRwefxIA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99LwgAAAN8AAAAPAAAAAAAAAAAAAAAAAJgCAABkcnMvZG93&#10;bnJldi54bWxQSwUGAAAAAAQABAD1AAAAhwMAAAAA&#10;" path="m,l240271,r,240271l,240271,,e" fillcolor="#dcdcdc" strokecolor="#141414" strokeweight=".1335mm">
                        <v:stroke endcap="round"/>
                        <v:path arrowok="t" textboxrect="0,0,240271,240271"/>
                      </v:shape>
                      <v:shape id="Shape 134197" o:spid="_x0000_s2427" style="position:absolute;left:482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60MMA&#10;AADfAAAADwAAAGRycy9kb3ducmV2LnhtbERP3WrCMBS+H/gO4Qi7KTNxjm12RhGHuCtlnQ9waM6a&#10;YnNSmmi7tzeCsMuP73+xGlwjLtSF2rOG6USBIC69qbnScPzZPr2DCBHZYOOZNPxRgNVy9LDA3Pie&#10;v+lSxEqkEA45arAxtrmUobTkMEx8S5y4X985jAl2lTQd9incNfJZqVfpsObUYLGljaXyVJydBrX7&#10;rM/zw/7o7KmnLKMdZmqm9eN4WH+AiDTEf/Hd/WXS/NnLdP4Gtz8J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60MMAAADfAAAADwAAAAAAAAAAAAAAAACYAgAAZHJzL2Rv&#10;d25yZXYueG1sUEsFBgAAAAAEAAQA9QAAAIgDAAAAAA==&#10;" path="m,l240271,r,240271l,240271,,e" fillcolor="#dcdcdc" strokecolor="#141414" strokeweight=".1335mm">
                        <v:stroke endcap="round"/>
                        <v:path arrowok="t" textboxrect="0,0,240271,240271"/>
                      </v:shape>
                      <v:rect id="Rectangle 9985" o:spid="_x0000_s2428" style="position:absolute;left:5589;top:46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zVKsYA&#10;AADdAAAADwAAAGRycy9kb3ducmV2LnhtbESPT2vCQBTE74V+h+UVequbFipJzEakf9BjNYJ6e2Sf&#10;STD7NmS3JvXTdwXB4zAzv2Gy+WhacabeNZYVvE4iEMSl1Q1XCrbF90sMwnlkja1lUvBHDub540OG&#10;qbYDr+m88ZUIEHYpKqi971IpXVmTQTexHXHwjrY36IPsK6l7HALctPItiqbSYMNhocaOPmoqT5tf&#10;o2AZd4v9yl6Gqv06LHc/u+SzSLxSz0/jYgbC0+jv4Vt7pRUkS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zVKsYAAADdAAAADwAAAAAAAAAAAAAAAACYAgAAZHJz&#10;L2Rvd25yZXYueG1sUEsFBgAAAAAEAAQA9QAAAIsDAAAAAA==&#10;" filled="f" stroked="f">
                        <v:textbox inset="0,0,0,0">
                          <w:txbxContent>
                            <w:p w14:paraId="77CD03DB" w14:textId="77777777" w:rsidR="006E2FA2" w:rsidRDefault="006E2FA2">
                              <w:pPr>
                                <w:spacing w:after="160" w:line="259" w:lineRule="auto"/>
                                <w:ind w:left="0" w:firstLine="0"/>
                                <w:jc w:val="left"/>
                              </w:pPr>
                              <w:r>
                                <w:rPr>
                                  <w:color w:val="141414"/>
                                  <w:w w:val="118"/>
                                  <w:sz w:val="15"/>
                                </w:rPr>
                                <w:t>A</w:t>
                              </w:r>
                            </w:p>
                          </w:txbxContent>
                        </v:textbox>
                      </v:rect>
                      <v:rect id="Rectangle 9986" o:spid="_x0000_s2429" style="position:absolute;left:6231;top:1188;width:330;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LXcYA&#10;AADdAAAADwAAAGRycy9kb3ducmV2LnhtbESPQWvCQBSE70L/w/IKvemmHkKSuoq0luTYqmC9PbLP&#10;JDT7NmS3Sdpf3xUEj8PMfMOsNpNpxUC9aywreF5EIIhLqxuuFBwP7/MEhPPIGlvLpOCXHGzWD7MV&#10;ZtqO/EnD3lciQNhlqKD2vsukdGVNBt3CdsTBu9jeoA+yr6TucQxw08plFMXSYMNhocaOXmsqv/c/&#10;RkGedNuvwv6NVbs756ePU/p2SL1ST4/T9gWEp8nfw7d2oRWkaRL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LXcYAAADdAAAADwAAAAAAAAAAAAAAAACYAgAAZHJz&#10;L2Rvd25yZXYueG1sUEsFBgAAAAAEAAQA9QAAAIsDAAAAAA==&#10;" filled="f" stroked="f">
                        <v:textbox inset="0,0,0,0">
                          <w:txbxContent>
                            <w:p w14:paraId="6F9BD73D"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9987" o:spid="_x0000_s2430" style="position:absolute;left:5573;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uxscA&#10;AADdAAAADwAAAGRycy9kb3ducmV2LnhtbESPT2vCQBTE74V+h+UVequb9lCTmI1I/6DHagT19sg+&#10;k2D2bchuTeqn7wqCx2FmfsNk89G04ky9aywreJ1EIIhLqxuuFGyL75cYhPPIGlvLpOCPHMzzx4cM&#10;U20HXtN54ysRIOxSVFB736VSurImg25iO+LgHW1v0AfZV1L3OAS4aeVbFL1Lgw2HhRo7+qipPG1+&#10;jYJl3C32K3sZqvbrsNz97JLPIvFKPT+NixkIT6O/h2/tlVaQJP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i7sbHAAAA3QAAAA8AAAAAAAAAAAAAAAAAmAIAAGRy&#10;cy9kb3ducmV2LnhtbFBLBQYAAAAABAAEAPUAAACMAwAAAAA=&#10;" filled="f" stroked="f">
                        <v:textbox inset="0,0,0,0">
                          <w:txbxContent>
                            <w:p w14:paraId="53CB4226" w14:textId="77777777" w:rsidR="006E2FA2" w:rsidRDefault="006E2FA2">
                              <w:pPr>
                                <w:spacing w:after="160" w:line="259" w:lineRule="auto"/>
                                <w:ind w:left="0" w:firstLine="0"/>
                                <w:jc w:val="left"/>
                              </w:pPr>
                              <w:r>
                                <w:rPr>
                                  <w:color w:val="141414"/>
                                  <w:w w:val="118"/>
                                  <w:sz w:val="15"/>
                                </w:rPr>
                                <w:t>A</w:t>
                              </w:r>
                            </w:p>
                          </w:txbxContent>
                        </v:textbox>
                      </v:rect>
                      <v:rect id="Rectangle 9988" o:spid="_x0000_s2431" style="position:absolute;left:6215;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MMA&#10;AADdAAAADwAAAGRycy9kb3ducmV2LnhtbERPu27CMBTdK/UfrFuJrXHaoUoCBqE+BCMlSIHtKr7E&#10;EfF1FLsk8PX1UKnj0XkvVpPtxJUG3zpW8JKkIIhrp1tuFBzKr+cMhA/IGjvHpOBGHlbLx4cFFtqN&#10;/E3XfWhEDGFfoAITQl9I6WtDFn3ieuLInd1gMUQ4NFIPOMZw28nXNH2TFluODQZ7ejdUX/Y/VsEm&#10;69fHrbuPTfd52lS7Kv8o86DU7Glaz0EEmsK/+M+91QryPIt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6tMMAAADdAAAADwAAAAAAAAAAAAAAAACYAgAAZHJzL2Rv&#10;d25yZXYueG1sUEsFBgAAAAAEAAQA9QAAAIgDAAAAAA==&#10;" filled="f" stroked="f">
                        <v:textbox inset="0,0,0,0">
                          <w:txbxContent>
                            <w:p w14:paraId="4B9DE80D"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9989" o:spid="_x0000_s2432" style="position:absolute;left:3175;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fL8UA&#10;AADdAAAADwAAAGRycy9kb3ducmV2LnhtbESPQWvCQBSE7wX/w/IEb3XTHko2uopUix6tCurtkX0m&#10;wezbkN2a6K/vFgoeh5n5hpnOe1uLG7W+cqzhbZyAIM6dqbjQcNh/vaYgfEA2WDsmDXfyMJ8NXqaY&#10;GdfxN912oRARwj5DDWUITSalz0uy6MeuIY7exbUWQ5RtIU2LXYTbWr4nyYe0WHFcKLGhz5Ly6+7H&#10;alinzeK0cY+uqFfn9XF7VMu9ClqPhv1iAiJQH57h//bGaFAqVf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d8vxQAAAN0AAAAPAAAAAAAAAAAAAAAAAJgCAABkcnMv&#10;ZG93bnJldi54bWxQSwUGAAAAAAQABAD1AAAAigMAAAAA&#10;" filled="f" stroked="f">
                        <v:textbox inset="0,0,0,0">
                          <w:txbxContent>
                            <w:p w14:paraId="2C869010" w14:textId="77777777" w:rsidR="006E2FA2" w:rsidRDefault="006E2FA2">
                              <w:pPr>
                                <w:spacing w:after="160" w:line="259" w:lineRule="auto"/>
                                <w:ind w:left="0" w:firstLine="0"/>
                                <w:jc w:val="left"/>
                              </w:pPr>
                              <w:r>
                                <w:rPr>
                                  <w:color w:val="141414"/>
                                  <w:w w:val="118"/>
                                  <w:sz w:val="15"/>
                                </w:rPr>
                                <w:t>A</w:t>
                              </w:r>
                            </w:p>
                          </w:txbxContent>
                        </v:textbox>
                      </v:rect>
                      <v:rect id="Rectangle 9990" o:spid="_x0000_s2433" style="position:absolute;left:3817;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gb8MA&#10;AADdAAAADwAAAGRycy9kb3ducmV2LnhtbERPz2vCMBS+D/wfwhN2W1N3GE3XKKIOPbo6cLs9mmdb&#10;bF5Kk9nOv345DHb8+H4Xq8l24kaDbx1rWCQpCOLKmZZrDR+nt6cMhA/IBjvHpOGHPKyWs4cCc+NG&#10;fqdbGWoRQ9jnqKEJoc+l9FVDFn3ieuLIXdxgMUQ41NIMOMZw28nnNH2RFluODQ32tGmoupbfVsM+&#10;69efB3cf6273tT8fz2p7UkHrx/m0fgURaAr/4j/3wWhQ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Lgb8MAAADdAAAADwAAAAAAAAAAAAAAAACYAgAAZHJzL2Rv&#10;d25yZXYueG1sUEsFBgAAAAAEAAQA9QAAAIgDAAAAAA==&#10;" filled="f" stroked="f">
                        <v:textbox inset="0,0,0,0">
                          <w:txbxContent>
                            <w:p w14:paraId="713768E1"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9994" o:spid="_x0000_s2434" style="position:absolute;left:486;top:3144;width:651;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bMUA&#10;AADdAAAADwAAAGRycy9kb3ducmV2LnhtbESPQWvCQBSE7wX/w/IEb3Vjk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qeZsxQAAAN0AAAAPAAAAAAAAAAAAAAAAAJgCAABkcnMv&#10;ZG93bnJldi54bWxQSwUGAAAAAAQABAD1AAAAigMAAAAA&#10;" filled="f" stroked="f">
                        <v:textbox inset="0,0,0,0">
                          <w:txbxContent>
                            <w:p w14:paraId="4E4E75B7"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9997" o:spid="_x0000_s2435" style="position:absolute;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pZcUA&#10;AADdAAAADwAAAGRycy9kb3ducmV2LnhtbESPQWsCMRSE70L/Q3iF3jSrhdrdGkUEtQgitS29Pjav&#10;m8XNy5JEXf+9EQSPw8x8w0xmnW3EiXyoHSsYDjIQxKXTNVcKfr6X/XcQISJrbByTggsFmE2fehMs&#10;tDvzF532sRIJwqFABSbGtpAylIYshoFriZP377zFmKSvpPZ4TnDbyFGWvUmLNacFgy0tDJWH/dEq&#10;2G6Hi1Fcz3f8u3kNfwfju1U7VurluZt/gIjUxUf43v7UCvI8H8PtTXoC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ellxQAAAN0AAAAPAAAAAAAAAAAAAAAAAJgCAABkcnMv&#10;ZG93bnJldi54bWxQSwUGAAAAAAQABAD1AAAAigMAAAAA&#10;" path="m194608,v,,-194608,283544,,864977e" filled="f" strokecolor="#505050" strokeweight="0">
                        <v:stroke miterlimit="1" joinstyle="miter" endcap="round"/>
                        <v:path arrowok="t" textboxrect="0,0,194608,864977"/>
                      </v:shape>
                      <v:shape id="Shape 9998" o:spid="_x0000_s2436" style="position:absolute;left:1215;top:9944;width:806;height:1229;visibility:visible;mso-wrap-style:square;v-text-anchor:top" coordsize="80519,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zpcAA&#10;AADdAAAADwAAAGRycy9kb3ducmV2LnhtbERPy4rCMBTdC/MP4QruNHUEsdUo4jxwp3YGcXlprm2x&#10;uSlJpnb+3iwEl4fzXm1604iOnK8tK5hOEhDEhdU1lwp+f77GCxA+IGtsLJOCf/KwWb8NVphpe+cT&#10;dXkoRQxhn6GCKoQ2k9IXFRn0E9sSR+5qncEQoSuldniP4aaR70kylwZrjg0VtrSrqLjlf0ZBc/kM&#10;1xmda6LjgbqP753culyp0bDfLkEE6sNL/HTvtYI0TePc+CY+Ab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rVzpcAAAADdAAAADwAAAAAAAAAAAAAAAACYAgAAZHJzL2Rvd25y&#10;ZXYueG1sUEsFBgAAAAAEAAQA9QAAAIUDAAAAAA==&#10;" path="m80519,l77090,122946,,26937c30030,36230,62595,25437,80519,xe" fillcolor="#505050" strokecolor="#505050" strokeweight=".05825mm">
                        <v:path arrowok="t" textboxrect="0,0,80519,122946"/>
                      </v:shape>
                      <v:shape id="Shape 134198" o:spid="_x0000_s2437" style="position:absolute;left:4829;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juosMA&#10;AADfAAAADwAAAGRycy9kb3ducmV2LnhtbERPzWoCMRC+F3yHMEIvS02spdTVKKWl2FNLrQ8wbMbN&#10;4maybKK7vr1zKPT48f2vt2No1YX61ES2MJ8ZUMRVdA3XFg6/Hw8voFJGdthGJgtXSrDdTO7WWLo4&#10;8A9d9rlWEsKpRAs+567UOlWeAqZZ7IiFO8Y+YBbY19r1OEh4aPWjMc86YMPS4LGjN0/VaX8OFszu&#10;vTkvv78OwZ8GKgraYWEW1t5Px9cVqExj/hf/uT+dzF88zZcyWP4IAL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juosMAAADfAAAADwAAAAAAAAAAAAAAAACYAgAAZHJzL2Rv&#10;d25yZXYueG1sUEsFBgAAAAAEAAQA9QAAAIgDAAAAAA==&#10;" path="m,l240271,r,240271l,240271,,e" fillcolor="#dcdcdc" strokecolor="#141414" strokeweight=".1335mm">
                        <v:stroke endcap="round"/>
                        <v:path arrowok="t" textboxrect="0,0,240271,240271"/>
                      </v:shape>
                      <v:rect id="Rectangle 10007" o:spid="_x0000_s2438" style="position:absolute;left:5582;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gWcQA&#10;AADeAAAADwAAAGRycy9kb3ducmV2LnhtbERPS4vCMBC+C/sfwix402Q9rFqNIusuevQF6m1oxrbY&#10;TEqTtdVfb4SFvc3H95zpvLWluFHtC8caPvoKBHHqTMGZhsP+pzcC4QOywdIxabiTh/nsrTPFxLiG&#10;t3TbhUzEEPYJashDqBIpfZqTRd93FXHkLq62GCKsM2lqbGK4LeVAqU9pseDYkGNFXzml192v1bAa&#10;VYvT2j2arPw+r46b43i5Hwetu+/tYgIiUBv+xX/utYnzlVJDeL0Tb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AIFnEAAAA3gAAAA8AAAAAAAAAAAAAAAAAmAIAAGRycy9k&#10;b3ducmV2LnhtbFBLBQYAAAAABAAEAPUAAACJAwAAAAA=&#10;" filled="f" stroked="f">
                        <v:textbox inset="0,0,0,0">
                          <w:txbxContent>
                            <w:p w14:paraId="25786DB5" w14:textId="77777777" w:rsidR="006E2FA2" w:rsidRDefault="006E2FA2">
                              <w:pPr>
                                <w:spacing w:after="160" w:line="259" w:lineRule="auto"/>
                                <w:ind w:left="0" w:firstLine="0"/>
                                <w:jc w:val="left"/>
                              </w:pPr>
                              <w:r>
                                <w:rPr>
                                  <w:color w:val="141414"/>
                                  <w:w w:val="118"/>
                                  <w:sz w:val="15"/>
                                </w:rPr>
                                <w:t>A</w:t>
                              </w:r>
                            </w:p>
                          </w:txbxContent>
                        </v:textbox>
                      </v:rect>
                      <v:rect id="Rectangle 10008" o:spid="_x0000_s2439" style="position:absolute;left:6224;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0K8cA&#10;AADeAAAADwAAAGRycy9kb3ducmV2LnhtbESPQW/CMAyF70j8h8hIu0EyDhN0BIQGCI4bncR2sxqv&#10;rdY4VZPRbr9+PiBxs/We3/u82gy+UVfqYh3YwuPMgCIugqu5tPCeH6YLUDEhO2wCk4VfirBZj0cr&#10;zFzo+Y2u51QqCeGYoYUqpTbTOhYVeYyz0BKL9hU6j0nWrtSuw17CfaPnxjxpjzVLQ4UtvVRUfJ9/&#10;vIXjot1+nMJfXzb7z+Pl9bLc5ctk7cNk2D6DSjSku/l2fXKCb4wRXnlHZ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ftCvHAAAA3gAAAA8AAAAAAAAAAAAAAAAAmAIAAGRy&#10;cy9kb3ducmV2LnhtbFBLBQYAAAAABAAEAPUAAACMAwAAAAA=&#10;" filled="f" stroked="f">
                        <v:textbox inset="0,0,0,0">
                          <w:txbxContent>
                            <w:p w14:paraId="08EBA4DA"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076" o:spid="_x0000_s2440" style="position:absolute;left:2546;top:5071;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14:paraId="0A601129" w14:textId="77777777" w:rsidR="006E2FA2" w:rsidRDefault="006E2FA2">
                              <w:pPr>
                                <w:spacing w:after="160" w:line="259" w:lineRule="auto"/>
                                <w:ind w:left="0" w:firstLine="0"/>
                                <w:jc w:val="left"/>
                              </w:pPr>
                              <w:r>
                                <w:rPr>
                                  <w:color w:val="141414"/>
                                  <w:w w:val="118"/>
                                  <w:sz w:val="12"/>
                                </w:rPr>
                                <w:t>A</w:t>
                              </w:r>
                            </w:p>
                          </w:txbxContent>
                        </v:textbox>
                      </v:rect>
                      <v:rect id="Rectangle 10077" o:spid="_x0000_s2441" style="position:absolute;left:3060;top:5344;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14:paraId="00930171" w14:textId="77777777" w:rsidR="006E2FA2" w:rsidRDefault="006E2FA2">
                              <w:pPr>
                                <w:spacing w:after="160" w:line="259" w:lineRule="auto"/>
                                <w:ind w:left="0" w:firstLine="0"/>
                                <w:jc w:val="left"/>
                              </w:pPr>
                              <w:r>
                                <w:rPr>
                                  <w:color w:val="141414"/>
                                  <w:w w:val="99"/>
                                  <w:sz w:val="10"/>
                                </w:rPr>
                                <w:t>1</w:t>
                              </w:r>
                            </w:p>
                          </w:txbxContent>
                        </v:textbox>
                      </v:rect>
                      <v:shape id="Shape 10078" o:spid="_x0000_s2442" style="position:absolute;left:4662;top:6309;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YsG8UA&#10;AADeAAAADwAAAGRycy9kb3ducmV2LnhtbESPQUsDMRCF74L/IYzgpbSJIlbWpqVUhCJebAv2OGzG&#10;3WgyWZLYrv/eOQjeZnhv3vtmsRpjUCfKxSe2cDMzoIjb5Dx3Fg775+kDqFKRHYbEZOGHCqyWlxcL&#10;bFw68xuddrVTEsKlQQt9rUOjdWl7ilhmaSAW7SPliFXW3GmX8SzhMehbY+51RM/S0ONAm57ar913&#10;tMCfuR4nr2EI6a74yfvWl6cXb+311bh+BFVprP/mv+utE3xj5sIr78gM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iwbxQAAAN4AAAAPAAAAAAAAAAAAAAAAAJgCAABkcnMv&#10;ZG93bnJldi54bWxQSwUGAAAAAAQABAD1AAAAigMAAAAA&#10;" path="m18117,v9995,,18116,8073,18116,18116c36233,28112,28112,36221,18117,36221,8122,36221,,28112,,18116,,8073,8122,,18117,xe" fillcolor="#141414" stroked="f" strokeweight="0">
                        <v:stroke miterlimit="1" joinstyle="miter" endcap="round"/>
                        <v:path arrowok="t" textboxrect="0,0,36233,36221"/>
                      </v:shape>
                      <v:shape id="Shape 10079" o:spid="_x0000_s2443" style="position:absolute;left:3883;top:5767;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QMQA&#10;AADeAAAADwAAAGRycy9kb3ducmV2LnhtbERPTYvCMBC9L/gfwgh7WxMXVms1igiKsF6sXrwNzdhW&#10;m0m3idr995sFwds83ufMFp2txZ1aXznWMBwoEMS5MxUXGo6H9UcCwgdkg7Vj0vBLHhbz3tsMU+Me&#10;vKd7FgoRQ9inqKEMoUml9HlJFv3ANcSRO7vWYoiwLaRp8RHDbS0/lRpJixXHhhIbWpWUX7Ob1bAx&#10;udmFr+/VLbueuuRnu7uMR4nW7/1uOQURqAsv8dO9NXG+UuMJ/L8Tb5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qIkDEAAAA3gAAAA8AAAAAAAAAAAAAAAAAmAIAAGRycy9k&#10;b3ducmV2LnhtbFBLBQYAAAAABAAEAPUAAACJAwAAAAA=&#10;" path="m95592,l,e" filled="f" strokecolor="#141414" strokeweight=".1335mm">
                        <v:stroke miterlimit="1" joinstyle="miter" endcap="round"/>
                        <v:path arrowok="t" textboxrect="0,0,95592,0"/>
                      </v:shape>
                      <v:shape id="Shape 10080" o:spid="_x0000_s2444" style="position:absolute;left:3883;top:5767;width:961;height:1442;visibility:visible;mso-wrap-style:square;v-text-anchor:top" coordsize="96108,14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rVccA&#10;AADeAAAADwAAAGRycy9kb3ducmV2LnhtbESPQWsCMRCF74X+hzCFXkSTWiyyGkUqpT0pWhG9DZvp&#10;7tLNJGxS3f77zkHobYZ589775svet+pCXWoCW3gaGVDEZXANVxYOn2/DKaiUkR22gcnCLyVYLu7v&#10;5li4cOUdXfa5UmLCqUALdc6x0DqVNXlMoxCJ5fYVOo9Z1q7SrsOrmPtWj4150R4bloQaI73WVH7v&#10;f7yFwXN0uN6Ozdnnfvu+PsXN6jix9vGhX81AZerzv/j2/eGkvjFTARAcm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UK1XHAAAA3gAAAA8AAAAAAAAAAAAAAAAAmAIAAGRy&#10;cy9kb3ducmV2LnhtbFBLBQYAAAAABAAEAPUAAACMAwAAAAA=&#10;" path="m95592,r516,144163l,144163e" filled="f" strokecolor="#141414" strokeweight=".1335mm">
                        <v:stroke miterlimit="1" joinstyle="miter" endcap="round"/>
                        <v:path arrowok="t" textboxrect="0,0,96108,144163"/>
                      </v:shape>
                      <v:rect id="Rectangle 10081" o:spid="_x0000_s2445" style="position:absolute;left:2557;top:6515;width:683;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e7MQA&#10;AADeAAAADwAAAGRycy9kb3ducmV2LnhtbERPS4vCMBC+C/sfwix400QPUrtGkd0VPfpYcL0NzdiW&#10;bSalibb6640g7G0+vufMFp2txJUaXzrWMBoqEMSZMyXnGn4Oq0ECwgdkg5Vj0nAjD4v5W2+GqXEt&#10;7+i6D7mIIexT1FCEUKdS+qwgi37oauLInV1jMUTY5NI02MZwW8mxUhNpseTYUGBNnwVlf/uL1bBO&#10;6uXvxt3bvPo+rY/b4/TrMA1a99+75QeIQF34F7/cGxPnK5WM4PlOv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2HuzEAAAA3gAAAA8AAAAAAAAAAAAAAAAAmAIAAGRycy9k&#10;b3ducmV2LnhtbFBLBQYAAAAABAAEAPUAAACJAwAAAAA=&#10;" filled="f" stroked="f">
                        <v:textbox inset="0,0,0,0">
                          <w:txbxContent>
                            <w:p w14:paraId="16B79D19" w14:textId="77777777" w:rsidR="006E2FA2" w:rsidRDefault="006E2FA2">
                              <w:pPr>
                                <w:spacing w:after="160" w:line="259" w:lineRule="auto"/>
                                <w:ind w:left="0" w:firstLine="0"/>
                                <w:jc w:val="left"/>
                              </w:pPr>
                              <w:r>
                                <w:rPr>
                                  <w:color w:val="141414"/>
                                  <w:w w:val="118"/>
                                  <w:sz w:val="12"/>
                                </w:rPr>
                                <w:t>A</w:t>
                              </w:r>
                            </w:p>
                          </w:txbxContent>
                        </v:textbox>
                      </v:rect>
                      <v:rect id="Rectangle 10082" o:spid="_x0000_s2446" style="position:absolute;left:3071;top:6788;width:443;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Am8QA&#10;AADeAAAADwAAAGRycy9kb3ducmV2LnhtbERPS4vCMBC+C/6HMMLeNNGD1GoU0V306GNB9zY0s22x&#10;mZQm2q6/3iws7G0+vucsVp2txIMaXzrWMB4pEMSZMyXnGj7PH8MEhA/IBivHpOGHPKyW/d4CU+Na&#10;PtLjFHIRQ9inqKEIoU6l9FlBFv3I1cSR+3aNxRBhk0vTYBvDbSUnSk2lxZJjQ4E1bQrKbqe71bBL&#10;6vV1755tXr1/7S6Hy2x7ngWt3wbdeg4iUBf+xX/uvYnzlUom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gJvEAAAA3gAAAA8AAAAAAAAAAAAAAAAAmAIAAGRycy9k&#10;b3ducmV2LnhtbFBLBQYAAAAABAAEAPUAAACJAwAAAAA=&#10;" filled="f" stroked="f">
                        <v:textbox inset="0,0,0,0">
                          <w:txbxContent>
                            <w:p w14:paraId="68110A95" w14:textId="77777777" w:rsidR="006E2FA2" w:rsidRDefault="006E2FA2">
                              <w:pPr>
                                <w:spacing w:after="160" w:line="259" w:lineRule="auto"/>
                                <w:ind w:left="0" w:firstLine="0"/>
                                <w:jc w:val="left"/>
                              </w:pPr>
                              <w:r>
                                <w:rPr>
                                  <w:color w:val="141414"/>
                                  <w:w w:val="99"/>
                                  <w:sz w:val="10"/>
                                </w:rPr>
                                <w:t>2</w:t>
                              </w:r>
                            </w:p>
                          </w:txbxContent>
                        </v:textbox>
                      </v:rect>
                      <v:shape id="Shape 10083" o:spid="_x0000_s2447" style="position:absolute;left:4839;top:6490;width:955;height:0;visibility:visible;mso-wrap-style:square;v-text-anchor:top" coordsize="955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yLcUA&#10;AADeAAAADwAAAGRycy9kb3ducmV2LnhtbESPQWsCMRCF7wX/Q5iCt5pUocjWKEUUPFlcFTwOm9nN&#10;4maybrK6/fdNoeBthve+N28Wq8E14k5dqD1reJ8oEMSFNzVXGk7H7dscRIjIBhvPpOGHAqyWo5cF&#10;ZsY/+ED3PFYihXDIUIONsc2kDIUlh2HiW+Kklb5zGNPaVdJ0+EjhrpFTpT6kw5rTBYstrS0V17x3&#10;qUYp8/P6ersNm0P5Xfa9NfuL1Xr8Onx9gog0xKf5n96ZxCk1n8HfO2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ItxQAAAN4AAAAPAAAAAAAAAAAAAAAAAJgCAABkcnMv&#10;ZG93bnJldi54bWxQSwUGAAAAAAQABAD1AAAAigMAAAAA&#10;" path="m95544,l,e" filled="f" strokecolor="#141414" strokeweight=".1335mm">
                        <v:stroke miterlimit="1" joinstyle="miter" endcap="round"/>
                        <v:path arrowok="t" textboxrect="0,0,95544,0"/>
                      </v:shape>
                      <w10:anchorlock/>
                    </v:group>
                  </w:pict>
                </mc:Fallback>
              </mc:AlternateContent>
            </w:r>
            <w:r>
              <w:rPr>
                <w:color w:val="141414"/>
                <w:sz w:val="30"/>
              </w:rPr>
              <w:tab/>
            </w:r>
            <w:r>
              <w:rPr>
                <w:color w:val="141414"/>
                <w:sz w:val="12"/>
              </w:rPr>
              <w:t>R</w:t>
            </w:r>
            <w:r>
              <w:rPr>
                <w:color w:val="141414"/>
                <w:sz w:val="16"/>
                <w:vertAlign w:val="subscript"/>
              </w:rPr>
              <w:t>1</w:t>
            </w:r>
          </w:p>
        </w:tc>
        <w:tc>
          <w:tcPr>
            <w:tcW w:w="1759" w:type="dxa"/>
            <w:tcBorders>
              <w:top w:val="single" w:sz="3" w:space="0" w:color="646464"/>
              <w:left w:val="nil"/>
              <w:bottom w:val="nil"/>
              <w:right w:val="nil"/>
            </w:tcBorders>
          </w:tcPr>
          <w:p w14:paraId="74ACD58D" w14:textId="77777777" w:rsidR="00A21FDC" w:rsidRDefault="00252176">
            <w:pPr>
              <w:spacing w:after="906" w:line="259" w:lineRule="auto"/>
              <w:ind w:left="-511" w:firstLine="0"/>
              <w:jc w:val="left"/>
            </w:pPr>
            <w:r>
              <w:rPr>
                <w:noProof/>
                <w:sz w:val="22"/>
              </w:rPr>
              <mc:AlternateContent>
                <mc:Choice Requires="wpg">
                  <w:drawing>
                    <wp:inline distT="0" distB="0" distL="0" distR="0" wp14:anchorId="2A6FD2BE" wp14:editId="1EF49DD7">
                      <wp:extent cx="1345519" cy="1079102"/>
                      <wp:effectExtent l="0" t="0" r="0" b="0"/>
                      <wp:docPr id="109783" name="Group 109783"/>
                      <wp:cNvGraphicFramePr/>
                      <a:graphic xmlns:a="http://schemas.openxmlformats.org/drawingml/2006/main">
                        <a:graphicData uri="http://schemas.microsoft.com/office/word/2010/wordprocessingGroup">
                          <wpg:wgp>
                            <wpg:cNvGrpSpPr/>
                            <wpg:grpSpPr>
                              <a:xfrm>
                                <a:off x="0" y="0"/>
                                <a:ext cx="1345519" cy="1079102"/>
                                <a:chOff x="0" y="0"/>
                                <a:chExt cx="1345519" cy="1079102"/>
                              </a:xfrm>
                            </wpg:grpSpPr>
                            <wps:wsp>
                              <wps:cNvPr id="9969" name="Shape 9969"/>
                              <wps:cNvSpPr/>
                              <wps:spPr>
                                <a:xfrm>
                                  <a:off x="509591" y="724605"/>
                                  <a:ext cx="36233" cy="36233"/>
                                </a:xfrm>
                                <a:custGeom>
                                  <a:avLst/>
                                  <a:gdLst/>
                                  <a:ahLst/>
                                  <a:cxnLst/>
                                  <a:rect l="0" t="0" r="0" b="0"/>
                                  <a:pathLst>
                                    <a:path w="36233" h="36233">
                                      <a:moveTo>
                                        <a:pt x="18117" y="0"/>
                                      </a:moveTo>
                                      <a:cubicBezTo>
                                        <a:pt x="28111" y="0"/>
                                        <a:pt x="36233" y="8121"/>
                                        <a:pt x="36233" y="18116"/>
                                      </a:cubicBezTo>
                                      <a:cubicBezTo>
                                        <a:pt x="36233" y="28111"/>
                                        <a:pt x="28111" y="36233"/>
                                        <a:pt x="18117" y="36233"/>
                                      </a:cubicBezTo>
                                      <a:cubicBezTo>
                                        <a:pt x="8121" y="36233"/>
                                        <a:pt x="0" y="28111"/>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9970" name="Rectangle 9970"/>
                              <wps:cNvSpPr/>
                              <wps:spPr>
                                <a:xfrm>
                                  <a:off x="661280" y="676861"/>
                                  <a:ext cx="68207" cy="149606"/>
                                </a:xfrm>
                                <a:prstGeom prst="rect">
                                  <a:avLst/>
                                </a:prstGeom>
                                <a:ln>
                                  <a:noFill/>
                                </a:ln>
                              </wps:spPr>
                              <wps:txbx>
                                <w:txbxContent>
                                  <w:p w14:paraId="71DB62AC"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71" name="Rectangle 9971"/>
                              <wps:cNvSpPr/>
                              <wps:spPr>
                                <a:xfrm>
                                  <a:off x="712638" y="704467"/>
                                  <a:ext cx="44083" cy="128988"/>
                                </a:xfrm>
                                <a:prstGeom prst="rect">
                                  <a:avLst/>
                                </a:prstGeom>
                                <a:ln>
                                  <a:noFill/>
                                </a:ln>
                              </wps:spPr>
                              <wps:txbx>
                                <w:txbxContent>
                                  <w:p w14:paraId="329D244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9972" name="Rectangle 9972"/>
                              <wps:cNvSpPr/>
                              <wps:spPr>
                                <a:xfrm>
                                  <a:off x="327780" y="676861"/>
                                  <a:ext cx="68207" cy="149606"/>
                                </a:xfrm>
                                <a:prstGeom prst="rect">
                                  <a:avLst/>
                                </a:prstGeom>
                                <a:ln>
                                  <a:noFill/>
                                </a:ln>
                              </wps:spPr>
                              <wps:txbx>
                                <w:txbxContent>
                                  <w:p w14:paraId="381AEBB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9973" name="Rectangle 9973"/>
                              <wps:cNvSpPr/>
                              <wps:spPr>
                                <a:xfrm>
                                  <a:off x="379139" y="704467"/>
                                  <a:ext cx="44083" cy="128988"/>
                                </a:xfrm>
                                <a:prstGeom prst="rect">
                                  <a:avLst/>
                                </a:prstGeom>
                                <a:ln>
                                  <a:noFill/>
                                </a:ln>
                              </wps:spPr>
                              <wps:txbx>
                                <w:txbxContent>
                                  <w:p w14:paraId="4AF2ECC9"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34199" name="Shape 134199"/>
                              <wps:cNvSpPr/>
                              <wps:spPr>
                                <a:xfrm>
                                  <a:off x="864977" y="83883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75" name="Rectangle 9975"/>
                              <wps:cNvSpPr/>
                              <wps:spPr>
                                <a:xfrm>
                                  <a:off x="943738" y="883681"/>
                                  <a:ext cx="85259" cy="187007"/>
                                </a:xfrm>
                                <a:prstGeom prst="rect">
                                  <a:avLst/>
                                </a:prstGeom>
                                <a:ln>
                                  <a:noFill/>
                                </a:ln>
                              </wps:spPr>
                              <wps:txbx>
                                <w:txbxContent>
                                  <w:p w14:paraId="1D5DC6F2"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9976" name="Rectangle 9976"/>
                              <wps:cNvSpPr/>
                              <wps:spPr>
                                <a:xfrm>
                                  <a:off x="1007935" y="956227"/>
                                  <a:ext cx="33184" cy="97096"/>
                                </a:xfrm>
                                <a:prstGeom prst="rect">
                                  <a:avLst/>
                                </a:prstGeom>
                                <a:ln>
                                  <a:noFill/>
                                </a:ln>
                              </wps:spPr>
                              <wps:txbx>
                                <w:txbxContent>
                                  <w:p w14:paraId="449D3C28"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200" name="Shape 134200"/>
                              <wps:cNvSpPr/>
                              <wps:spPr>
                                <a:xfrm>
                                  <a:off x="864977"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78" name="Rectangle 9978"/>
                              <wps:cNvSpPr/>
                              <wps:spPr>
                                <a:xfrm>
                                  <a:off x="939425" y="644075"/>
                                  <a:ext cx="85259" cy="187008"/>
                                </a:xfrm>
                                <a:prstGeom prst="rect">
                                  <a:avLst/>
                                </a:prstGeom>
                                <a:ln>
                                  <a:noFill/>
                                </a:ln>
                              </wps:spPr>
                              <wps:txbx>
                                <w:txbxContent>
                                  <w:p w14:paraId="739BBB0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9979" name="Rectangle 9979"/>
                              <wps:cNvSpPr/>
                              <wps:spPr>
                                <a:xfrm>
                                  <a:off x="1003622" y="716621"/>
                                  <a:ext cx="33184" cy="97096"/>
                                </a:xfrm>
                                <a:prstGeom prst="rect">
                                  <a:avLst/>
                                </a:prstGeom>
                                <a:ln>
                                  <a:noFill/>
                                </a:ln>
                              </wps:spPr>
                              <wps:txbx>
                                <w:txbxContent>
                                  <w:p w14:paraId="2F28829A"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201" name="Shape 134201"/>
                              <wps:cNvSpPr/>
                              <wps:spPr>
                                <a:xfrm>
                                  <a:off x="1105248" y="598559"/>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02" name="Shape 134202"/>
                              <wps:cNvSpPr/>
                              <wps:spPr>
                                <a:xfrm>
                                  <a:off x="1105248" y="83883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9992" name="Rectangle 9992"/>
                              <wps:cNvSpPr/>
                              <wps:spPr>
                                <a:xfrm>
                                  <a:off x="567103" y="0"/>
                                  <a:ext cx="83087" cy="1100072"/>
                                </a:xfrm>
                                <a:prstGeom prst="rect">
                                  <a:avLst/>
                                </a:prstGeom>
                                <a:ln>
                                  <a:noFill/>
                                </a:ln>
                              </wps:spPr>
                              <wps:txbx>
                                <w:txbxContent>
                                  <w:p w14:paraId="35F520CF"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9995" name="Shape 9995"/>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9996" name="Shape 9996"/>
                              <wps:cNvSpPr/>
                              <wps:spPr>
                                <a:xfrm>
                                  <a:off x="994405" y="477492"/>
                                  <a:ext cx="122946" cy="80531"/>
                                </a:xfrm>
                                <a:custGeom>
                                  <a:avLst/>
                                  <a:gdLst/>
                                  <a:ahLst/>
                                  <a:cxnLst/>
                                  <a:rect l="0" t="0" r="0" b="0"/>
                                  <a:pathLst>
                                    <a:path w="122946" h="80531">
                                      <a:moveTo>
                                        <a:pt x="26942" y="0"/>
                                      </a:moveTo>
                                      <a:lnTo>
                                        <a:pt x="122946" y="77102"/>
                                      </a:lnTo>
                                      <a:lnTo>
                                        <a:pt x="0" y="80531"/>
                                      </a:lnTo>
                                      <a:cubicBezTo>
                                        <a:pt x="25442" y="62595"/>
                                        <a:pt x="36234" y="30030"/>
                                        <a:pt x="26942"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10003" name="Rectangle 10003"/>
                              <wps:cNvSpPr/>
                              <wps:spPr>
                                <a:xfrm>
                                  <a:off x="1180791" y="644628"/>
                                  <a:ext cx="85259" cy="187008"/>
                                </a:xfrm>
                                <a:prstGeom prst="rect">
                                  <a:avLst/>
                                </a:prstGeom>
                                <a:ln>
                                  <a:noFill/>
                                </a:ln>
                              </wps:spPr>
                              <wps:txbx>
                                <w:txbxContent>
                                  <w:p w14:paraId="32232055"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004" name="Rectangle 10004"/>
                              <wps:cNvSpPr/>
                              <wps:spPr>
                                <a:xfrm>
                                  <a:off x="1244988" y="717377"/>
                                  <a:ext cx="33067" cy="96754"/>
                                </a:xfrm>
                                <a:prstGeom prst="rect">
                                  <a:avLst/>
                                </a:prstGeom>
                                <a:ln>
                                  <a:noFill/>
                                </a:ln>
                              </wps:spPr>
                              <wps:txbx>
                                <w:txbxContent>
                                  <w:p w14:paraId="6BCC63F0"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005" name="Rectangle 10005"/>
                              <wps:cNvSpPr/>
                              <wps:spPr>
                                <a:xfrm>
                                  <a:off x="1180592" y="885080"/>
                                  <a:ext cx="85259" cy="187007"/>
                                </a:xfrm>
                                <a:prstGeom prst="rect">
                                  <a:avLst/>
                                </a:prstGeom>
                                <a:ln>
                                  <a:noFill/>
                                </a:ln>
                              </wps:spPr>
                              <wps:txbx>
                                <w:txbxContent>
                                  <w:p w14:paraId="215A9B1E"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006" name="Rectangle 10006"/>
                              <wps:cNvSpPr/>
                              <wps:spPr>
                                <a:xfrm>
                                  <a:off x="1244789" y="957828"/>
                                  <a:ext cx="33067" cy="96753"/>
                                </a:xfrm>
                                <a:prstGeom prst="rect">
                                  <a:avLst/>
                                </a:prstGeom>
                                <a:ln>
                                  <a:noFill/>
                                </a:ln>
                              </wps:spPr>
                              <wps:txbx>
                                <w:txbxContent>
                                  <w:p w14:paraId="3761B129"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009" name="Rectangle 10009"/>
                              <wps:cNvSpPr/>
                              <wps:spPr>
                                <a:xfrm>
                                  <a:off x="661280" y="864484"/>
                                  <a:ext cx="68207" cy="149606"/>
                                </a:xfrm>
                                <a:prstGeom prst="rect">
                                  <a:avLst/>
                                </a:prstGeom>
                                <a:ln>
                                  <a:noFill/>
                                </a:ln>
                              </wps:spPr>
                              <wps:txbx>
                                <w:txbxContent>
                                  <w:p w14:paraId="6B38B315"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010" name="Rectangle 10010"/>
                              <wps:cNvSpPr/>
                              <wps:spPr>
                                <a:xfrm>
                                  <a:off x="712638" y="892090"/>
                                  <a:ext cx="44083" cy="128987"/>
                                </a:xfrm>
                                <a:prstGeom prst="rect">
                                  <a:avLst/>
                                </a:prstGeom>
                                <a:ln>
                                  <a:noFill/>
                                </a:ln>
                              </wps:spPr>
                              <wps:txbx>
                                <w:txbxContent>
                                  <w:p w14:paraId="6A8203B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011" name="Shape 10011"/>
                              <wps:cNvSpPr/>
                              <wps:spPr>
                                <a:xfrm>
                                  <a:off x="432488" y="742722"/>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12" name="Shape 10012"/>
                              <wps:cNvSpPr/>
                              <wps:spPr>
                                <a:xfrm>
                                  <a:off x="528597" y="742722"/>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2A6FD2BE" id="Group 109783" o:spid="_x0000_s2448" style="width:105.95pt;height:84.95pt;mso-position-horizontal-relative:char;mso-position-vertical-relative:line" coordsize="13455,1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">
                      <v:shape id="Shape 9969" o:spid="_x0000_s2449" style="position:absolute;left:5095;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B8UA&#10;AADdAAAADwAAAGRycy9kb3ducmV2LnhtbESPQYvCMBSE78L+h/AWvMiauorYahR3QfDgxSqLx0fz&#10;bIvNS22ytv57Iwgeh5n5hlmsOlOJGzWutKxgNIxAEGdWl5wrOB42XzMQziNrrCyTgjs5WC0/egtM&#10;tG15T7fU5yJA2CWooPC+TqR0WUEG3dDWxME728agD7LJpW6wDXBTye8omkqDJYeFAmv6LSi7pP9G&#10;wdVc2x85kGmZp9nEjOPT7m+2Var/2a3nIDx1/h1+tbdaQRxPY3i+C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v8HxQAAAN0AAAAPAAAAAAAAAAAAAAAAAJgCAABkcnMv&#10;ZG93bnJldi54bWxQSwUGAAAAAAQABAD1AAAAigMAAAAA&#10;" path="m18117,v9994,,18116,8121,18116,18116c36233,28111,28111,36233,18117,36233,8121,36233,,28111,,18116,,8121,8121,,18117,xe" fillcolor="#141414" stroked="f" strokeweight="0">
                        <v:stroke miterlimit="1" joinstyle="miter" endcap="round"/>
                        <v:path arrowok="t" textboxrect="0,0,36233,36233"/>
                      </v:shape>
                      <v:rect id="Rectangle 9970" o:spid="_x0000_s2450"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4GlcQA&#10;AADdAAAADwAAAGRycy9kb3ducmV2LnhtbERPPW/CMBDdK/EfrKvEVpx2KCTFIERbJWMJSNDtFF+T&#10;qPY5il0S+PX1gMT49L6X69Eacabet44VPM8SEMSV0y3XCg77z6cFCB+QNRrHpOBCHtarycMSM+0G&#10;3tG5DLWIIewzVNCE0GVS+qohi37mOuLI/bjeYoiwr6XucYjh1siXJHmVFluODQ12tG2o+i3/rIJ8&#10;0W1OhbsOtfn4zo9fx/R9nwalpo/j5g1EoDHcxTd3oRWk6Tz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BpXEAAAA3QAAAA8AAAAAAAAAAAAAAAAAmAIAAGRycy9k&#10;b3ducmV2LnhtbFBLBQYAAAAABAAEAPUAAACJAwAAAAA=&#10;" filled="f" stroked="f">
                        <v:textbox inset="0,0,0,0">
                          <w:txbxContent>
                            <w:p w14:paraId="71DB62AC" w14:textId="77777777" w:rsidR="006E2FA2" w:rsidRDefault="006E2FA2">
                              <w:pPr>
                                <w:spacing w:after="160" w:line="259" w:lineRule="auto"/>
                                <w:ind w:left="0" w:firstLine="0"/>
                                <w:jc w:val="left"/>
                              </w:pPr>
                              <w:r>
                                <w:rPr>
                                  <w:color w:val="141414"/>
                                  <w:w w:val="118"/>
                                  <w:sz w:val="12"/>
                                </w:rPr>
                                <w:t>A</w:t>
                              </w:r>
                            </w:p>
                          </w:txbxContent>
                        </v:textbox>
                      </v:rect>
                      <v:rect id="Rectangle 9971" o:spid="_x0000_s2451"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jDscA&#10;AADdAAAADwAAAGRycy9kb3ducmV2LnhtbESPQWvCQBSE7wX/w/IKvdVNerAmugnBKnpsVbC9PbLP&#10;JDT7NmRXk/bXdwuCx2FmvmGW+WhacaXeNZYVxNMIBHFpdcOVguNh8zwH4TyyxtYyKfghB3k2eVhi&#10;qu3AH3Td+0oECLsUFdTed6mUrqzJoJvajjh4Z9sb9EH2ldQ9DgFuWvkSRTNpsOGwUGNHq5rK7/3F&#10;KNjOu+JzZ3+Hql1/bU/vp+TtkHilnh7HYgHC0+jv4Vt7pxUkyWs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Sow7HAAAA3QAAAA8AAAAAAAAAAAAAAAAAmAIAAGRy&#10;cy9kb3ducmV2LnhtbFBLBQYAAAAABAAEAPUAAACMAwAAAAA=&#10;" filled="f" stroked="f">
                        <v:textbox inset="0,0,0,0">
                          <w:txbxContent>
                            <w:p w14:paraId="329D244F" w14:textId="77777777" w:rsidR="006E2FA2" w:rsidRDefault="006E2FA2">
                              <w:pPr>
                                <w:spacing w:after="160" w:line="259" w:lineRule="auto"/>
                                <w:ind w:left="0" w:firstLine="0"/>
                                <w:jc w:val="left"/>
                              </w:pPr>
                              <w:r>
                                <w:rPr>
                                  <w:color w:val="141414"/>
                                  <w:w w:val="98"/>
                                  <w:sz w:val="10"/>
                                </w:rPr>
                                <w:t>1</w:t>
                              </w:r>
                            </w:p>
                          </w:txbxContent>
                        </v:textbox>
                      </v:rect>
                      <v:rect id="Rectangle 9972" o:spid="_x0000_s2452"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9eccA&#10;AADdAAAADwAAAGRycy9kb3ducmV2LnhtbESPQWvCQBSE70L/w/IK3nTTHFoTXUVaS3KssWB7e2Sf&#10;SWj2bciuJvbXdwWhx2FmvmFWm9G04kK9aywreJpHIIhLqxuuFHwe3mcLEM4ja2wtk4IrOdisHyYr&#10;TLUdeE+XwlciQNilqKD2vkuldGVNBt3cdsTBO9neoA+yr6TucQhw08o4ip6lwYbDQo0dvdZU/hRn&#10;oyBbdNuv3P4OVbv7zo4fx+TtkHilpo/jdgnC0+j/w/d2rhUkyUs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APXnHAAAA3QAAAA8AAAAAAAAAAAAAAAAAmAIAAGRy&#10;cy9kb3ducmV2LnhtbFBLBQYAAAAABAAEAPUAAACMAwAAAAA=&#10;" filled="f" stroked="f">
                        <v:textbox inset="0,0,0,0">
                          <w:txbxContent>
                            <w:p w14:paraId="381AEBBB" w14:textId="77777777" w:rsidR="006E2FA2" w:rsidRDefault="006E2FA2">
                              <w:pPr>
                                <w:spacing w:after="160" w:line="259" w:lineRule="auto"/>
                                <w:ind w:left="0" w:firstLine="0"/>
                                <w:jc w:val="left"/>
                              </w:pPr>
                              <w:r>
                                <w:rPr>
                                  <w:color w:val="141414"/>
                                  <w:w w:val="118"/>
                                  <w:sz w:val="12"/>
                                </w:rPr>
                                <w:t>A</w:t>
                              </w:r>
                            </w:p>
                          </w:txbxContent>
                        </v:textbox>
                      </v:rect>
                      <v:rect id="Rectangle 9973" o:spid="_x0000_s2453" style="position:absolute;left:3791;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Y4sYA&#10;AADdAAAADwAAAGRycy9kb3ducmV2LnhtbESPT2vCQBTE70K/w/IK3nTTC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Y4sYAAADdAAAADwAAAAAAAAAAAAAAAACYAgAAZHJz&#10;L2Rvd25yZXYueG1sUEsFBgAAAAAEAAQA9QAAAIsDAAAAAA==&#10;" filled="f" stroked="f">
                        <v:textbox inset="0,0,0,0">
                          <w:txbxContent>
                            <w:p w14:paraId="4AF2ECC9" w14:textId="77777777" w:rsidR="006E2FA2" w:rsidRDefault="006E2FA2">
                              <w:pPr>
                                <w:spacing w:after="160" w:line="259" w:lineRule="auto"/>
                                <w:ind w:left="0" w:firstLine="0"/>
                                <w:jc w:val="left"/>
                              </w:pPr>
                              <w:r>
                                <w:rPr>
                                  <w:color w:val="141414"/>
                                  <w:w w:val="98"/>
                                  <w:sz w:val="10"/>
                                </w:rPr>
                                <w:t>1</w:t>
                              </w:r>
                            </w:p>
                          </w:txbxContent>
                        </v:textbox>
                      </v:rect>
                      <v:shape id="Shape 134199" o:spid="_x0000_s2454" style="position:absolute;left:8649;top:8388;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LOcMA&#10;AADfAAAADwAAAGRycy9kb3ducmV2LnhtbERP3WrCMBS+H/gO4Qi7KZo4h9hqFNkY7mrizwMcmmNT&#10;bE5KE2339stgsMuP73+9HVwjHtSF2rOG2VSBIC69qbnScDl/TJYgQkQ22HgmDd8UYLsZPa2xML7n&#10;Iz1OsRIphEOBGmyMbSFlKC05DFPfEifu6juHMcGukqbDPoW7Rr4otZAOa04NFlt6s1TeTnenQe3f&#10;63t++Lo4e+spy2iPmZpr/TwedisQkYb4L/5zf5o0f/46y3P4/ZMA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RLOcMAAADfAAAADwAAAAAAAAAAAAAAAACYAgAAZHJzL2Rv&#10;d25yZXYueG1sUEsFBgAAAAAEAAQA9QAAAIgDAAAAAA==&#10;" path="m,l240271,r,240271l,240271,,e" fillcolor="#dcdcdc" strokecolor="#141414" strokeweight=".1335mm">
                        <v:stroke endcap="round"/>
                        <v:path arrowok="t" textboxrect="0,0,240271,240271"/>
                      </v:shape>
                      <v:rect id="Rectangle 9975" o:spid="_x0000_s2455" style="position:absolute;left:9437;top:8836;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lDcYA&#10;AADdAAAADwAAAGRycy9kb3ducmV2LnhtbESPT2vCQBTE70K/w/IK3nTTgppEV5Gq6NE/BdvbI/tM&#10;QrNvQ3Y1sZ++Kwg9DjPzG2a26EwlbtS40rKCt2EEgjizuuRcwedpM4hBOI+ssbJMCu7kYDF/6c0w&#10;1bblA92OPhcBwi5FBYX3dSqlywoy6Ia2Jg7exTYGfZBNLnWDbYCbSr5H0VgaLDksFFjTR0HZz/Fq&#10;FGzjevm1s79tXq2/t+f9OVmdEq9U/7VbTkF46vx/+NneaQVJMh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mlDcYAAADdAAAADwAAAAAAAAAAAAAAAACYAgAAZHJz&#10;L2Rvd25yZXYueG1sUEsFBgAAAAAEAAQA9QAAAIsDAAAAAA==&#10;" filled="f" stroked="f">
                        <v:textbox inset="0,0,0,0">
                          <w:txbxContent>
                            <w:p w14:paraId="1D5DC6F2" w14:textId="77777777" w:rsidR="006E2FA2" w:rsidRDefault="006E2FA2">
                              <w:pPr>
                                <w:spacing w:after="160" w:line="259" w:lineRule="auto"/>
                                <w:ind w:left="0" w:firstLine="0"/>
                                <w:jc w:val="left"/>
                              </w:pPr>
                              <w:r>
                                <w:rPr>
                                  <w:color w:val="141414"/>
                                  <w:w w:val="124"/>
                                  <w:sz w:val="15"/>
                                </w:rPr>
                                <w:t>B</w:t>
                              </w:r>
                            </w:p>
                          </w:txbxContent>
                        </v:textbox>
                      </v:rect>
                      <v:rect id="Rectangle 9976" o:spid="_x0000_s2456" style="position:absolute;left:10079;top:9562;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s7esUA&#10;AADdAAAADwAAAGRycy9kb3ducmV2LnhtbESPT4vCMBTE78J+h/AWvGmqB9dWo8iuokf/LKi3R/Ns&#10;i81LaaKt++mNIOxxmJnfMNN5a0pxp9oVlhUM+hEI4tTqgjMFv4dVbwzCeWSNpWVS8CAH89lHZ4qJ&#10;tg3v6L73mQgQdgkqyL2vEildmpNB17cVcfAutjbog6wzqWtsAtyUchhFI2mw4LCQY0XfOaXX/c0o&#10;WI+rxWlj/5qsXJ7Xx+0x/jnEXqnuZ7uYgPDU+v/wu73RCuL4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zt6xQAAAN0AAAAPAAAAAAAAAAAAAAAAAJgCAABkcnMv&#10;ZG93bnJldi54bWxQSwUGAAAAAAQABAD1AAAAigMAAAAA&#10;" filled="f" stroked="f">
                        <v:textbox inset="0,0,0,0">
                          <w:txbxContent>
                            <w:p w14:paraId="449D3C28"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200" o:spid="_x0000_s2457" style="position:absolute;left:8649;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WX8QA&#10;AADfAAAADwAAAGRycy9kb3ducmV2LnhtbESP0WoCMRBF3wX/IYzQl0UTq5S6NYq0FH1Sav2AYTPd&#10;LG4myya62783guDj4c49M7Nc964WV2pD5VnDdKJAEBfeVFxqOP1+j99BhIhssPZMGv4pwHo1HCwx&#10;N77jH7oeYymShEOOGmyMTS5lKCw5DBPfEKfsz7cOY8K2lKbFLsldLV+VepMOK04bLDb0aak4Hy9O&#10;g9p+VZfFYX9y9txRltEWMzXT+mXUbz5AROrjc/jR3pl0/myepHD/JwH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xFl/EAAAA3wAAAA8AAAAAAAAAAAAAAAAAmAIAAGRycy9k&#10;b3ducmV2LnhtbFBLBQYAAAAABAAEAPUAAACJAwAAAAA=&#10;" path="m,l240271,r,240271l,240271,,e" fillcolor="#dcdcdc" strokecolor="#141414" strokeweight=".1335mm">
                        <v:stroke endcap="round"/>
                        <v:path arrowok="t" textboxrect="0,0,240271,240271"/>
                      </v:shape>
                      <v:rect id="Rectangle 9978" o:spid="_x0000_s2458" style="position:absolute;left:9394;top:6440;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Kk8QA&#10;AADdAAAADwAAAGRycy9kb3ducmV2LnhtbERPPW/CMBDdK/EfrKvEVpx2KCTFIERbJWMJSNDtFF+T&#10;qPY5il0S+PX1gMT49L6X69Eacabet44VPM8SEMSV0y3XCg77z6cFCB+QNRrHpOBCHtarycMSM+0G&#10;3tG5DLWIIewzVNCE0GVS+qohi37mOuLI/bjeYoiwr6XucYjh1siXJHmVFluODQ12tG2o+i3/rIJ8&#10;0W1OhbsOtfn4zo9fx/R9nwalpo/j5g1EoDHcxTd3oRWk6Tz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oCpPEAAAA3QAAAA8AAAAAAAAAAAAAAAAAmAIAAGRycy9k&#10;b3ducmV2LnhtbFBLBQYAAAAABAAEAPUAAACJAwAAAAA=&#10;" filled="f" stroked="f">
                        <v:textbox inset="0,0,0,0">
                          <w:txbxContent>
                            <w:p w14:paraId="739BBB03" w14:textId="77777777" w:rsidR="006E2FA2" w:rsidRDefault="006E2FA2">
                              <w:pPr>
                                <w:spacing w:after="160" w:line="259" w:lineRule="auto"/>
                                <w:ind w:left="0" w:firstLine="0"/>
                                <w:jc w:val="left"/>
                              </w:pPr>
                              <w:r>
                                <w:rPr>
                                  <w:color w:val="141414"/>
                                  <w:w w:val="118"/>
                                  <w:sz w:val="15"/>
                                </w:rPr>
                                <w:t>A</w:t>
                              </w:r>
                            </w:p>
                          </w:txbxContent>
                        </v:textbox>
                      </v:rect>
                      <v:rect id="Rectangle 9979" o:spid="_x0000_s2459" style="position:absolute;left:10036;top:716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vCMUA&#10;AADdAAAADwAAAGRycy9kb3ducmV2LnhtbESPQWvCQBSE7wX/w/IEb3VjD9aNriJW0WOrgnp7ZJ9J&#10;MPs2ZFcT++u7hUKPw8x8w8wWna3EgxpfOtYwGiYgiDNnSs41HA+b1wkIH5ANVo5Jw5M8LOa9lxmm&#10;xrX8RY99yEWEsE9RQxFCnUrps4Is+qGriaN3dY3FEGWTS9NgG+G2km9JMpYWS44LBda0Kii77e9W&#10;w3ZSL887993m1fqyPX2e1MdBBa0H/W45BRGoC//hv/bOaFDqXc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K8IxQAAAN0AAAAPAAAAAAAAAAAAAAAAAJgCAABkcnMv&#10;ZG93bnJldi54bWxQSwUGAAAAAAQABAD1AAAAigMAAAAA&#10;" filled="f" stroked="f">
                        <v:textbox inset="0,0,0,0">
                          <w:txbxContent>
                            <w:p w14:paraId="2F28829A"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201" o:spid="_x0000_s2460" style="position:absolute;left:11052;top:5985;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2zxMIA&#10;AADfAAAADwAAAGRycy9kb3ducmV2LnhtbERP3WrCMBS+F/YO4Qx2U2biD8NVo4hD3JUy9QEOzbEp&#10;Nieliba+/TIYePnx/S9WvavFndpQedYwGioQxIU3FZcazqft+wxEiMgGa8+k4UEBVsuXwQJz4zv+&#10;ofsxliKFcMhRg42xyaUMhSWHYegb4sRdfOswJtiW0rTYpXBXy7FSH9JhxanBYkMbS8X1eHMa1O6r&#10;un0e9mdnrx1lGe0wUxOt31779RxEpD4+xf/ub5PmT6ZjNYK/Pwm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bPEwgAAAN8AAAAPAAAAAAAAAAAAAAAAAJgCAABkcnMvZG93&#10;bnJldi54bWxQSwUGAAAAAAQABAD1AAAAhwMAAAAA&#10;" path="m,l240271,r,240271l,240271,,e" fillcolor="#dcdcdc" strokecolor="#141414" strokeweight=".1335mm">
                        <v:stroke endcap="round"/>
                        <v:path arrowok="t" textboxrect="0,0,240271,240271"/>
                      </v:shape>
                      <v:shape id="Shape 134202" o:spid="_x0000_s2461" style="position:absolute;left:11052;top:8388;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8ts8IA&#10;AADfAAAADwAAAGRycy9kb3ducmV2LnhtbERP3WrCMBS+F3yHcAbeFE1WZWhnFJkMd+WY8wEOzbEp&#10;NielibZ7+2Uw8PLj+19vB9eIO3Wh9qzheaZAEJfe1FxpOH+/T5cgQkQ22HgmDT8UYLsZj9ZYGN/z&#10;F91PsRIphEOBGmyMbSFlKC05DDPfEifu4juHMcGukqbDPoW7RuZKvUiHNacGiy29WSqvp5vToA77&#10;+rb6PJ6dvfaUZXTATM21njwNu1cQkYb4EP+7P0yaP1/kKoe/Pwm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y2zwgAAAN8AAAAPAAAAAAAAAAAAAAAAAJgCAABkcnMvZG93&#10;bnJldi54bWxQSwUGAAAAAAQABAD1AAAAhwMAAAAA&#10;" path="m,l240271,r,240271l,240271,,e" fillcolor="#dcdcdc" strokecolor="#141414" strokeweight=".1335mm">
                        <v:stroke endcap="round"/>
                        <v:path arrowok="t" textboxrect="0,0,240271,240271"/>
                      </v:shape>
                      <v:rect id="Rectangle 9992" o:spid="_x0000_s2462"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zbg8UA&#10;AADdAAAADwAAAGRycy9kb3ducmV2LnhtbESPT4vCMBTE74LfITxhb5rqQUw1iuguevTPgu7t0bxt&#10;i81LaaLt+unNwsIeh5n5DbNYdbYSD2p86VjDeJSAIM6cKTnX8Hn+GM5A+IBssHJMGn7Iw2rZ7y0w&#10;Na7lIz1OIRcRwj5FDUUIdSqlzwqy6EeuJo7et2sshiibXJoG2wi3lZwkyVRaLDkuFFjTpqDsdrpb&#10;DbtZvb7u3bPNq/ev3eVwUduzClq/Dbr1HESgLvyH/9p7o0EpNYHf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NuDxQAAAN0AAAAPAAAAAAAAAAAAAAAAAJgCAABkcnMv&#10;ZG93bnJldi54bWxQSwUGAAAAAAQABAD1AAAAigMAAAAA&#10;" filled="f" stroked="f">
                        <v:textbox inset="0,0,0,0">
                          <w:txbxContent>
                            <w:p w14:paraId="35F520CF"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9995" o:spid="_x0000_s2463"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eFe8cA&#10;AADdAAAADwAAAGRycy9kb3ducmV2LnhtbESPQWvCQBSE70L/w/KEXqRuWhppoqtEQdpDL2pLr6/Z&#10;ZxLMvg2725j217tCweMwM98wi9VgWtGT841lBY/TBARxaXXDlYKPw/bhBYQPyBpby6Tglzyslnej&#10;BebannlH/T5UIkLY56igDqHLpfRlTQb91HbE0TtaZzBE6SqpHZ4j3LTyKUlm0mDDcaHGjjY1laf9&#10;j1GQ4rN5T9fb4vvr79OZ06T3r8VRqfvxUMxBBBrCLfzfftMKsixL4fomPg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HhXvHAAAA3QAAAA8AAAAAAAAAAAAAAAAAmAIAAGRy&#10;cy9kb3ducmV2LnhtbFBLBQYAAAAABAAEAPUAAACMAwAAAAA=&#10;" path="m,194608v,,523815,-194608,1105248,e" filled="f" strokecolor="#505050" strokeweight=".26697mm">
                        <v:stroke miterlimit="1" joinstyle="miter" endcap="round"/>
                        <v:path arrowok="t" textboxrect="0,0,1105248,194608"/>
                      </v:shape>
                      <v:shape id="Shape 9996" o:spid="_x0000_s2464" style="position:absolute;left:9944;top:4774;width:1229;height:806;visibility:visible;mso-wrap-style:square;v-text-anchor:top" coordsize="122946,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kM8QA&#10;AADdAAAADwAAAGRycy9kb3ducmV2LnhtbESPT2sCMRTE7wW/Q3iCt5pVRLpbo9TKyp4KVen5sXn7&#10;h25etknU9dubguBxmJnfMKvNYDpxIedbywpm0wQEcWl1y7WC0zF/fQPhA7LGzjIpuJGHzXr0ssJM&#10;2yt/0+UQahEh7DNU0ITQZ1L6siGDfmp74uhV1hkMUbpaaofXCDednCfJUhpsOS402NNnQ+Xv4WwU&#10;VLuf4rhbfDnZpn/Vttif8zyQUpPx8PEOItAQnuFHu9AK0jRdwv+b+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ZZDPEAAAA3QAAAA8AAAAAAAAAAAAAAAAAmAIAAGRycy9k&#10;b3ducmV2LnhtbFBLBQYAAAAABAAEAPUAAACJAwAAAAA=&#10;" path="m26942,r96004,77102l,80531c25442,62595,36234,30030,26942,xe" fillcolor="#505050" strokecolor="#505050" strokeweight=".17406mm">
                        <v:path arrowok="t" textboxrect="0,0,122946,80531"/>
                      </v:shape>
                      <v:rect id="Rectangle 10003" o:spid="_x0000_s2465" style="position:absolute;left:11807;top:644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14:paraId="32232055" w14:textId="77777777" w:rsidR="006E2FA2" w:rsidRDefault="006E2FA2">
                              <w:pPr>
                                <w:spacing w:after="160" w:line="259" w:lineRule="auto"/>
                                <w:ind w:left="0" w:firstLine="0"/>
                                <w:jc w:val="left"/>
                              </w:pPr>
                              <w:r>
                                <w:rPr>
                                  <w:color w:val="141414"/>
                                  <w:w w:val="118"/>
                                  <w:sz w:val="15"/>
                                </w:rPr>
                                <w:t>A</w:t>
                              </w:r>
                            </w:p>
                          </w:txbxContent>
                        </v:textbox>
                      </v:rect>
                      <v:rect id="Rectangle 10004" o:spid="_x0000_s2466" style="position:absolute;left:12449;top:717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LsMA&#10;AADeAAAADwAAAGRycy9kb3ducmV2LnhtbERPS4vCMBC+C/sfwix402RlEa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K+LsMAAADeAAAADwAAAAAAAAAAAAAAAACYAgAAZHJzL2Rv&#10;d25yZXYueG1sUEsFBgAAAAAEAAQA9QAAAIgDAAAAAA==&#10;" filled="f" stroked="f">
                        <v:textbox inset="0,0,0,0">
                          <w:txbxContent>
                            <w:p w14:paraId="6BCC63F0"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005" o:spid="_x0000_s2467" style="position:absolute;left:11805;top:885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4btcMA&#10;AADeAAAADwAAAGRycy9kb3ducmV2LnhtbERPS4vCMBC+C/sfwix402SFFa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4btcMAAADeAAAADwAAAAAAAAAAAAAAAACYAgAAZHJzL2Rv&#10;d25yZXYueG1sUEsFBgAAAAAEAAQA9QAAAIgDAAAAAA==&#10;" filled="f" stroked="f">
                        <v:textbox inset="0,0,0,0">
                          <w:txbxContent>
                            <w:p w14:paraId="215A9B1E" w14:textId="77777777" w:rsidR="006E2FA2" w:rsidRDefault="006E2FA2">
                              <w:pPr>
                                <w:spacing w:after="160" w:line="259" w:lineRule="auto"/>
                                <w:ind w:left="0" w:firstLine="0"/>
                                <w:jc w:val="left"/>
                              </w:pPr>
                              <w:r>
                                <w:rPr>
                                  <w:color w:val="141414"/>
                                  <w:w w:val="118"/>
                                  <w:sz w:val="15"/>
                                </w:rPr>
                                <w:t>A</w:t>
                              </w:r>
                            </w:p>
                          </w:txbxContent>
                        </v:textbox>
                      </v:rect>
                      <v:rect id="Rectangle 10006" o:spid="_x0000_s2468" style="position:absolute;left:12447;top:957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FwscA&#10;AADeAAAADwAAAGRycy9kb3ducmV2LnhtbESPT2vCQBDF70K/wzKF3nS3PRSTuobQP+jRGkF7G7Jj&#10;EszOhuzWpH76riB4m+G995s3i2y0rThT7xvHGp5nCgRx6UzDlYZd8TWdg/AB2WDrmDT8kYds+TBZ&#10;YGrcwN903oZKRAj7FDXUIXSplL6syaKfuY44akfXWwxx7Stpehwi3LbyRalXabHheKHGjt5rKk/b&#10;X6thNe/yw9pdhqr9/FntN/vko0iC1k+PY/4GItAY7uZbem1ifRWR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hcLHAAAA3gAAAA8AAAAAAAAAAAAAAAAAmAIAAGRy&#10;cy9kb3ducmV2LnhtbFBLBQYAAAAABAAEAPUAAACMAwAAAAA=&#10;" filled="f" stroked="f">
                        <v:textbox inset="0,0,0,0">
                          <w:txbxContent>
                            <w:p w14:paraId="3761B129"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009" o:spid="_x0000_s2469"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RsMQA&#10;AADeAAAADwAAAGRycy9kb3ducmV2LnhtbERPS2vCQBC+C/0PyxR60109iEldRXygx6qFtLchO01C&#10;s7Mhu5q0v94VBG/z8T1nvuxtLa7U+sqxhvFIgSDOnam40PB53g1nIHxANlg7Jg1/5GG5eBnMMTWu&#10;4yNdT6EQMYR9ihrKEJpUSp+XZNGPXEMcuR/XWgwRtoU0LXYx3NZyotRUWqw4NpTY0Lqk/Pd0sRr2&#10;s2b1dXD/XVFvv/fZR5ZszknQ+u21X72DCNSHp/jhPpg4XymVwP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TEbDEAAAA3gAAAA8AAAAAAAAAAAAAAAAAmAIAAGRycy9k&#10;b3ducmV2LnhtbFBLBQYAAAAABAAEAPUAAACJAwAAAAA=&#10;" filled="f" stroked="f">
                        <v:textbox inset="0,0,0,0">
                          <w:txbxContent>
                            <w:p w14:paraId="6B38B315" w14:textId="77777777" w:rsidR="006E2FA2" w:rsidRDefault="006E2FA2">
                              <w:pPr>
                                <w:spacing w:after="160" w:line="259" w:lineRule="auto"/>
                                <w:ind w:left="0" w:firstLine="0"/>
                                <w:jc w:val="left"/>
                              </w:pPr>
                              <w:r>
                                <w:rPr>
                                  <w:color w:val="141414"/>
                                  <w:w w:val="124"/>
                                  <w:sz w:val="12"/>
                                </w:rPr>
                                <w:t>B</w:t>
                              </w:r>
                            </w:p>
                          </w:txbxContent>
                        </v:textbox>
                      </v:rect>
                      <v:rect id="Rectangle 10010" o:spid="_x0000_s2470"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14:paraId="6A8203BF" w14:textId="77777777" w:rsidR="006E2FA2" w:rsidRDefault="006E2FA2">
                              <w:pPr>
                                <w:spacing w:after="160" w:line="259" w:lineRule="auto"/>
                                <w:ind w:left="0" w:firstLine="0"/>
                                <w:jc w:val="left"/>
                              </w:pPr>
                              <w:r>
                                <w:rPr>
                                  <w:color w:val="141414"/>
                                  <w:w w:val="98"/>
                                  <w:sz w:val="10"/>
                                </w:rPr>
                                <w:t>1</w:t>
                              </w:r>
                            </w:p>
                          </w:txbxContent>
                        </v:textbox>
                      </v:rect>
                      <v:shape id="Shape 10011" o:spid="_x0000_s2471"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8e8MA&#10;AADeAAAADwAAAGRycy9kb3ducmV2LnhtbERPS2sCMRC+F/wPYYReiia7rVK2RhGlj1up2vuQjLtL&#10;N5Owie723zeFQm/z8T1ntRldJ67Ux9azhmKuQBAbb1uuNZyOz7NHEDEhW+w8k4ZvirBZT25WWFk/&#10;8AddD6kWOYRjhRqalEIlZTQNOYxzH4gzd/a9w5RhX0vb45DDXSdLpZbSYcu5ocFAu4bM1+HiNNy1&#10;6sV8hvdzOdyXi/2DCuYVF1rfTsftE4hEY/oX/7nfbJ6vVFHA7zv5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c8e8MAAADeAAAADwAAAAAAAAAAAAAAAACYAgAAZHJzL2Rv&#10;d25yZXYueG1sUEsFBgAAAAAEAAQA9QAAAIgDAAAAAA==&#10;" path="m,l192217,e" filled="f" strokecolor="#141414" strokeweight=".1335mm">
                        <v:stroke miterlimit="1" joinstyle="miter" endcap="round"/>
                        <v:path arrowok="t" textboxrect="0,0,192217,0"/>
                      </v:shape>
                      <v:shape id="Shape 10012" o:spid="_x0000_s2472" style="position:absolute;left:5285;top:7427;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Zt8IA&#10;AADeAAAADwAAAGRycy9kb3ducmV2LnhtbERPzWoCMRC+F3yHMEJvNVkPi6xGKYWiHkrx5wGGzXSz&#10;NJlsk6jr2zeFgrf5+H5ntRm9E1eKqQ+soZopEMRtMD13Gs6n95cFiJSRDbrApOFOCTbrydMKGxNu&#10;fKDrMXeihHBqUIPNeWikTK0lj2kWBuLCfYXoMRcYO2ki3kq4d3KuVC099lwaLA70Zqn9Pl68hrE6&#10;7Nn9xFzbz0u967f7D7cYtH6ejq9LEJnG/BD/u3emzFeqmsPfO+U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cpm3wgAAAN4AAAAPAAAAAAAAAAAAAAAAAJgCAABkcnMvZG93&#10;bnJldi54bWxQSwUGAAAAAAQABAD1AAAAhwMAAAAA&#10;" path="m,l,192217r96108,e" filled="f" strokecolor="#141414" strokeweight=".1335mm">
                        <v:stroke miterlimit="1" joinstyle="miter" endcap="round"/>
                        <v:path arrowok="t" textboxrect="0,0,96108,192217"/>
                      </v:shape>
                      <w10:anchorlock/>
                    </v:group>
                  </w:pict>
                </mc:Fallback>
              </mc:AlternateContent>
            </w:r>
            <w:r>
              <w:rPr>
                <w:color w:val="141414"/>
                <w:sz w:val="30"/>
              </w:rPr>
              <w:t>H</w:t>
            </w:r>
          </w:p>
          <w:p w14:paraId="25897B29" w14:textId="77777777" w:rsidR="00A21FDC" w:rsidRDefault="00252176">
            <w:pPr>
              <w:spacing w:after="0" w:line="259" w:lineRule="auto"/>
              <w:ind w:left="138" w:firstLine="0"/>
              <w:jc w:val="left"/>
            </w:pPr>
            <w:r>
              <w:rPr>
                <w:sz w:val="23"/>
              </w:rPr>
              <w:t>SEC</w:t>
            </w:r>
          </w:p>
          <w:p w14:paraId="26468DF7" w14:textId="77777777" w:rsidR="00A21FDC" w:rsidRDefault="00252176">
            <w:pPr>
              <w:spacing w:after="0" w:line="259" w:lineRule="auto"/>
              <w:ind w:left="-511" w:firstLine="0"/>
              <w:jc w:val="left"/>
            </w:pPr>
            <w:r>
              <w:rPr>
                <w:noProof/>
                <w:sz w:val="22"/>
              </w:rPr>
              <mc:AlternateContent>
                <mc:Choice Requires="wpg">
                  <w:drawing>
                    <wp:inline distT="0" distB="0" distL="0" distR="0" wp14:anchorId="2957FA47" wp14:editId="2F293FF9">
                      <wp:extent cx="1345519" cy="723205"/>
                      <wp:effectExtent l="0" t="0" r="0" b="0"/>
                      <wp:docPr id="109784" name="Group 109784"/>
                      <wp:cNvGraphicFramePr/>
                      <a:graphic xmlns:a="http://schemas.openxmlformats.org/drawingml/2006/main">
                        <a:graphicData uri="http://schemas.microsoft.com/office/word/2010/wordprocessingGroup">
                          <wpg:wgp>
                            <wpg:cNvGrpSpPr/>
                            <wpg:grpSpPr>
                              <a:xfrm>
                                <a:off x="0" y="0"/>
                                <a:ext cx="1345519" cy="723205"/>
                                <a:chOff x="0" y="0"/>
                                <a:chExt cx="1345519" cy="723205"/>
                              </a:xfrm>
                            </wpg:grpSpPr>
                            <wps:wsp>
                              <wps:cNvPr id="9999" name="Shape 9999"/>
                              <wps:cNvSpPr/>
                              <wps:spPr>
                                <a:xfrm>
                                  <a:off x="0" y="528597"/>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10000" name="Shape 10000"/>
                              <wps:cNvSpPr/>
                              <wps:spPr>
                                <a:xfrm>
                                  <a:off x="994409" y="521097"/>
                                  <a:ext cx="122946" cy="80571"/>
                                </a:xfrm>
                                <a:custGeom>
                                  <a:avLst/>
                                  <a:gdLst/>
                                  <a:ahLst/>
                                  <a:cxnLst/>
                                  <a:rect l="0" t="0" r="0" b="0"/>
                                  <a:pathLst>
                                    <a:path w="122946" h="80571">
                                      <a:moveTo>
                                        <a:pt x="0" y="0"/>
                                      </a:moveTo>
                                      <a:lnTo>
                                        <a:pt x="122946" y="3469"/>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10013" name="Shape 10013"/>
                              <wps:cNvSpPr/>
                              <wps:spPr>
                                <a:xfrm>
                                  <a:off x="510480" y="126046"/>
                                  <a:ext cx="36233" cy="36233"/>
                                </a:xfrm>
                                <a:custGeom>
                                  <a:avLst/>
                                  <a:gdLst/>
                                  <a:ahLst/>
                                  <a:cxnLst/>
                                  <a:rect l="0" t="0" r="0" b="0"/>
                                  <a:pathLst>
                                    <a:path w="36233" h="36233">
                                      <a:moveTo>
                                        <a:pt x="18117" y="0"/>
                                      </a:moveTo>
                                      <a:cubicBezTo>
                                        <a:pt x="28111" y="0"/>
                                        <a:pt x="36233" y="8121"/>
                                        <a:pt x="36233" y="18117"/>
                                      </a:cubicBezTo>
                                      <a:cubicBezTo>
                                        <a:pt x="36233" y="28112"/>
                                        <a:pt x="28111" y="36233"/>
                                        <a:pt x="18117" y="36233"/>
                                      </a:cubicBezTo>
                                      <a:cubicBezTo>
                                        <a:pt x="8121" y="36233"/>
                                        <a:pt x="0" y="28112"/>
                                        <a:pt x="0" y="18117"/>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014" name="Rectangle 10014"/>
                              <wps:cNvSpPr/>
                              <wps:spPr>
                                <a:xfrm>
                                  <a:off x="661280" y="265925"/>
                                  <a:ext cx="68207" cy="149606"/>
                                </a:xfrm>
                                <a:prstGeom prst="rect">
                                  <a:avLst/>
                                </a:prstGeom>
                                <a:ln>
                                  <a:noFill/>
                                </a:ln>
                              </wps:spPr>
                              <wps:txbx>
                                <w:txbxContent>
                                  <w:p w14:paraId="7E6724B3"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015" name="Rectangle 10015"/>
                              <wps:cNvSpPr/>
                              <wps:spPr>
                                <a:xfrm>
                                  <a:off x="712638" y="293531"/>
                                  <a:ext cx="44083" cy="128987"/>
                                </a:xfrm>
                                <a:prstGeom prst="rect">
                                  <a:avLst/>
                                </a:prstGeom>
                                <a:ln>
                                  <a:noFill/>
                                </a:ln>
                              </wps:spPr>
                              <wps:txbx>
                                <w:txbxContent>
                                  <w:p w14:paraId="20F8E4FF"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016" name="Rectangle 10016"/>
                              <wps:cNvSpPr/>
                              <wps:spPr>
                                <a:xfrm>
                                  <a:off x="324746" y="75534"/>
                                  <a:ext cx="71888" cy="146333"/>
                                </a:xfrm>
                                <a:prstGeom prst="rect">
                                  <a:avLst/>
                                </a:prstGeom>
                                <a:ln>
                                  <a:noFill/>
                                </a:ln>
                              </wps:spPr>
                              <wps:txbx>
                                <w:txbxContent>
                                  <w:p w14:paraId="4BD18748"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017" name="Rectangle 10017"/>
                              <wps:cNvSpPr/>
                              <wps:spPr>
                                <a:xfrm>
                                  <a:off x="378807" y="102928"/>
                                  <a:ext cx="48492" cy="126166"/>
                                </a:xfrm>
                                <a:prstGeom prst="rect">
                                  <a:avLst/>
                                </a:prstGeom>
                                <a:ln>
                                  <a:noFill/>
                                </a:ln>
                              </wps:spPr>
                              <wps:txbx>
                                <w:txbxContent>
                                  <w:p w14:paraId="69793828"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018" name="Rectangle 10018"/>
                              <wps:cNvSpPr/>
                              <wps:spPr>
                                <a:xfrm>
                                  <a:off x="658245" y="75534"/>
                                  <a:ext cx="71888" cy="146333"/>
                                </a:xfrm>
                                <a:prstGeom prst="rect">
                                  <a:avLst/>
                                </a:prstGeom>
                                <a:ln>
                                  <a:noFill/>
                                </a:ln>
                              </wps:spPr>
                              <wps:txbx>
                                <w:txbxContent>
                                  <w:p w14:paraId="55404A65"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019" name="Rectangle 10019"/>
                              <wps:cNvSpPr/>
                              <wps:spPr>
                                <a:xfrm>
                                  <a:off x="712306" y="102928"/>
                                  <a:ext cx="48492" cy="126166"/>
                                </a:xfrm>
                                <a:prstGeom prst="rect">
                                  <a:avLst/>
                                </a:prstGeom>
                                <a:ln>
                                  <a:noFill/>
                                </a:ln>
                              </wps:spPr>
                              <wps:txbx>
                                <w:txbxContent>
                                  <w:p w14:paraId="3AFD547B"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020" name="Shape 10020"/>
                              <wps:cNvSpPr/>
                              <wps:spPr>
                                <a:xfrm>
                                  <a:off x="432488" y="144163"/>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021" name="Shape 10021"/>
                              <wps:cNvSpPr/>
                              <wps:spPr>
                                <a:xfrm>
                                  <a:off x="528597" y="144163"/>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34203" name="Shape 134203"/>
                              <wps:cNvSpPr/>
                              <wps:spPr>
                                <a:xfrm>
                                  <a:off x="864977" y="240272"/>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044" name="Rectangle 10044"/>
                              <wps:cNvSpPr/>
                              <wps:spPr>
                                <a:xfrm>
                                  <a:off x="943736" y="285123"/>
                                  <a:ext cx="85259" cy="187007"/>
                                </a:xfrm>
                                <a:prstGeom prst="rect">
                                  <a:avLst/>
                                </a:prstGeom>
                                <a:ln>
                                  <a:noFill/>
                                </a:ln>
                              </wps:spPr>
                              <wps:txbx>
                                <w:txbxContent>
                                  <w:p w14:paraId="1BBA7DA4" w14:textId="77777777" w:rsidR="006E2FA2" w:rsidRDefault="006E2FA2">
                                    <w:pPr>
                                      <w:spacing w:after="160" w:line="259" w:lineRule="auto"/>
                                      <w:ind w:left="0" w:firstLine="0"/>
                                      <w:jc w:val="left"/>
                                    </w:pPr>
                                    <w:r>
                                      <w:rPr>
                                        <w:color w:val="141414"/>
                                        <w:w w:val="124"/>
                                        <w:sz w:val="15"/>
                                      </w:rPr>
                                      <w:t>B</w:t>
                                    </w:r>
                                  </w:p>
                                </w:txbxContent>
                              </wps:txbx>
                              <wps:bodyPr horzOverflow="overflow" vert="horz" lIns="0" tIns="0" rIns="0" bIns="0" rtlCol="0">
                                <a:noAutofit/>
                              </wps:bodyPr>
                            </wps:wsp>
                            <wps:wsp>
                              <wps:cNvPr id="10045" name="Rectangle 10045"/>
                              <wps:cNvSpPr/>
                              <wps:spPr>
                                <a:xfrm>
                                  <a:off x="1007933" y="357668"/>
                                  <a:ext cx="33184" cy="97096"/>
                                </a:xfrm>
                                <a:prstGeom prst="rect">
                                  <a:avLst/>
                                </a:prstGeom>
                                <a:ln>
                                  <a:noFill/>
                                </a:ln>
                              </wps:spPr>
                              <wps:txbx>
                                <w:txbxContent>
                                  <w:p w14:paraId="3A9BCF6F"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34204" name="Shape 134204"/>
                              <wps:cNvSpPr/>
                              <wps:spPr>
                                <a:xfrm>
                                  <a:off x="864977" y="0"/>
                                  <a:ext cx="480543" cy="240271"/>
                                </a:xfrm>
                                <a:custGeom>
                                  <a:avLst/>
                                  <a:gdLst/>
                                  <a:ahLst/>
                                  <a:cxnLst/>
                                  <a:rect l="0" t="0" r="0" b="0"/>
                                  <a:pathLst>
                                    <a:path w="480543" h="240271">
                                      <a:moveTo>
                                        <a:pt x="0" y="0"/>
                                      </a:moveTo>
                                      <a:lnTo>
                                        <a:pt x="480543" y="0"/>
                                      </a:lnTo>
                                      <a:lnTo>
                                        <a:pt x="480543"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047" name="Rectangle 10047"/>
                              <wps:cNvSpPr/>
                              <wps:spPr>
                                <a:xfrm>
                                  <a:off x="1062269" y="32978"/>
                                  <a:ext cx="82575" cy="187006"/>
                                </a:xfrm>
                                <a:prstGeom prst="rect">
                                  <a:avLst/>
                                </a:prstGeom>
                                <a:ln>
                                  <a:noFill/>
                                </a:ln>
                              </wps:spPr>
                              <wps:txbx>
                                <w:txbxContent>
                                  <w:p w14:paraId="525C8FCD"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048" name="Rectangle 10048"/>
                              <wps:cNvSpPr/>
                              <wps:spPr>
                                <a:xfrm>
                                  <a:off x="1124402" y="105523"/>
                                  <a:ext cx="33184" cy="97096"/>
                                </a:xfrm>
                                <a:prstGeom prst="rect">
                                  <a:avLst/>
                                </a:prstGeom>
                                <a:ln>
                                  <a:noFill/>
                                </a:ln>
                              </wps:spPr>
                              <wps:txbx>
                                <w:txbxContent>
                                  <w:p w14:paraId="2228C7A0" w14:textId="77777777" w:rsidR="006E2FA2" w:rsidRDefault="006E2FA2">
                                    <w:pPr>
                                      <w:spacing w:after="160" w:line="259" w:lineRule="auto"/>
                                      <w:ind w:left="0" w:firstLine="0"/>
                                      <w:jc w:val="left"/>
                                    </w:pPr>
                                    <w:r>
                                      <w:rPr>
                                        <w:color w:val="141414"/>
                                        <w:w w:val="98"/>
                                        <w:sz w:val="8"/>
                                      </w:rPr>
                                      <w:t>1</w:t>
                                    </w:r>
                                  </w:p>
                                </w:txbxContent>
                              </wps:txbx>
                              <wps:bodyPr horzOverflow="overflow" vert="horz" lIns="0" tIns="0" rIns="0" bIns="0" rtlCol="0">
                                <a:noAutofit/>
                              </wps:bodyPr>
                            </wps:wsp>
                            <wps:wsp>
                              <wps:cNvPr id="134205" name="Shape 134205"/>
                              <wps:cNvSpPr/>
                              <wps:spPr>
                                <a:xfrm>
                                  <a:off x="1105248"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0" cap="rnd">
                                  <a:round/>
                                </a:ln>
                              </wps:spPr>
                              <wps:style>
                                <a:lnRef idx="0">
                                  <a:srgbClr val="000000">
                                    <a:alpha val="0"/>
                                  </a:srgbClr>
                                </a:lnRef>
                                <a:fillRef idx="1">
                                  <a:srgbClr val="000000">
                                    <a:alpha val="58823"/>
                                  </a:srgbClr>
                                </a:fillRef>
                                <a:effectRef idx="0">
                                  <a:scrgbClr r="0" g="0" b="0"/>
                                </a:effectRef>
                                <a:fontRef idx="none"/>
                              </wps:style>
                              <wps:bodyPr/>
                            </wps:wsp>
                            <wps:wsp>
                              <wps:cNvPr id="134206" name="Shape 134206"/>
                              <wps:cNvSpPr/>
                              <wps:spPr>
                                <a:xfrm>
                                  <a:off x="1105248" y="240272"/>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051" name="Rectangle 10051"/>
                              <wps:cNvSpPr/>
                              <wps:spPr>
                                <a:xfrm>
                                  <a:off x="1180589" y="286521"/>
                                  <a:ext cx="85259" cy="187007"/>
                                </a:xfrm>
                                <a:prstGeom prst="rect">
                                  <a:avLst/>
                                </a:prstGeom>
                                <a:ln>
                                  <a:noFill/>
                                </a:ln>
                              </wps:spPr>
                              <wps:txbx>
                                <w:txbxContent>
                                  <w:p w14:paraId="523039CB"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052" name="Rectangle 10052"/>
                              <wps:cNvSpPr/>
                              <wps:spPr>
                                <a:xfrm>
                                  <a:off x="1244787" y="359270"/>
                                  <a:ext cx="33067" cy="96754"/>
                                </a:xfrm>
                                <a:prstGeom prst="rect">
                                  <a:avLst/>
                                </a:prstGeom>
                                <a:ln>
                                  <a:noFill/>
                                </a:ln>
                              </wps:spPr>
                              <wps:txbx>
                                <w:txbxContent>
                                  <w:p w14:paraId="10612EC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g:wgp>
                        </a:graphicData>
                      </a:graphic>
                    </wp:inline>
                  </w:drawing>
                </mc:Choice>
                <mc:Fallback>
                  <w:pict>
                    <v:group w14:anchorId="2957FA47" id="Group 109784" o:spid="_x0000_s2473" style="width:105.95pt;height:56.95pt;mso-position-horizontal-relative:char;mso-position-vertical-relative:line" coordsize="13455,7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">
                      <v:shape id="Shape 9999" o:spid="_x0000_s2474" style="position:absolute;top:5285;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4T/cMA&#10;AADdAAAADwAAAGRycy9kb3ducmV2LnhtbERPy2oCMRTdF/yHcIVuimbqwupoFBEEH3ThC7eXyXVm&#10;cHIzTVId/XpTKHh2h/PijKeNqcSVnC8tK/jsJiCIM6tLzhUc9ovOAIQPyBory6TgTh6mk9bbGFNt&#10;b7yl6y7kIpawT1FBEUKdSumzggz6rq2Jo3a2zmCI1OVSO7zFclPJXpL0pcGS40KBNc0Lyi67X6Ng&#10;vrby9J0vv3iz+mgCHzePn71T6r3dzEYgAjXhZf5PL7WCYQT8vYlP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4T/cMAAADdAAAADwAAAAAAAAAAAAAAAACYAgAAZHJzL2Rv&#10;d25yZXYueG1sUEsFBgAAAAAEAAQA9QAAAIgDAAAAAA==&#10;" path="m,c,,523815,194608,1105248,e" filled="f" strokeweight=".26697mm">
                        <v:stroke miterlimit="1" joinstyle="miter" endcap="round"/>
                        <v:path arrowok="t" textboxrect="0,0,1105248,194608"/>
                      </v:shape>
                      <v:shape id="Shape 10000" o:spid="_x0000_s2475" style="position:absolute;left:9944;top:5210;width:1229;height:806;visibility:visible;mso-wrap-style:square;v-text-anchor:top" coordsize="122946,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WA8QA&#10;AADeAAAADwAAAGRycy9kb3ducmV2LnhtbERPTUvDQBC9F/oflhG8FLtRoUjabZEWRfCi1YPHaXaa&#10;RLOzYXdsor/eEQTnNI/3MW9WmzF05kQpt5EdXM4LMMRV9C3XDl5f7i5uwGRB9thFJgdflGGznk5W&#10;WPo48DOd9lIbDeFcooNGpC+tzVVDAfM89sTKHWMKKApTbX3CQcNDZ6+KYmEDtqwXGuxp21D1sf8M&#10;WsPOvq/lMLzN0vZ+zO/5ILunR+fOz8bbJRihUf7Ff+4Hr75CB37f0R3s+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01gPEAAAA3gAAAA8AAAAAAAAAAAAAAAAAmAIAAGRycy9k&#10;b3ducmV2LnhtbFBLBQYAAAAABAAEAPUAAACJAwAAAAA=&#10;" path="m,l122946,3469,26941,80571c36230,50489,25437,17924,,xe" fillcolor="black" strokeweight=".17406mm">
                        <v:path arrowok="t" textboxrect="0,0,122946,80571"/>
                      </v:shape>
                      <v:shape id="Shape 10013" o:spid="_x0000_s2476" style="position:absolute;left:5104;top:1260;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F8QA&#10;AADeAAAADwAAAGRycy9kb3ducmV2LnhtbERPTWvCQBC9F/oflin0UnTXKqKpm6CFggcvRhGPQ3ZM&#10;QrOzMbs16b93CwVv83ifs8oG24gbdb52rGEyViCIC2dqLjUcD1+jBQgfkA02jknDL3nI0uenFSbG&#10;9bynWx5KEUPYJ6ihCqFNpPRFRRb92LXEkbu4zmKIsCul6bCP4baR70rNpcWaY0OFLX1WVHznP1bD&#10;1V77jXyTeV3mxcxOl+fdabHV+vVlWH+ACDSEh/jfvTVxvlKTKfy9E2+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53RfEAAAA3gAAAA8AAAAAAAAAAAAAAAAAmAIAAGRycy9k&#10;b3ducmV2LnhtbFBLBQYAAAAABAAEAPUAAACJAwAAAAA=&#10;" path="m18117,v9994,,18116,8121,18116,18117c36233,28112,28111,36233,18117,36233,8121,36233,,28112,,18117,,8121,8121,,18117,xe" fillcolor="#141414" stroked="f" strokeweight="0">
                        <v:stroke miterlimit="1" joinstyle="miter" endcap="round"/>
                        <v:path arrowok="t" textboxrect="0,0,36233,36233"/>
                      </v:shape>
                      <v:rect id="Rectangle 10014" o:spid="_x0000_s2477" style="position:absolute;left:6612;top:2659;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o88QA&#10;AADeAAAADwAAAGRycy9kb3ducmV2LnhtbERPTWvCQBC9F/wPywi91V2LFI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LKPPEAAAA3gAAAA8AAAAAAAAAAAAAAAAAmAIAAGRycy9k&#10;b3ducmV2LnhtbFBLBQYAAAAABAAEAPUAAACJAwAAAAA=&#10;" filled="f" stroked="f">
                        <v:textbox inset="0,0,0,0">
                          <w:txbxContent>
                            <w:p w14:paraId="7E6724B3" w14:textId="77777777" w:rsidR="006E2FA2" w:rsidRDefault="006E2FA2">
                              <w:pPr>
                                <w:spacing w:after="160" w:line="259" w:lineRule="auto"/>
                                <w:ind w:left="0" w:firstLine="0"/>
                                <w:jc w:val="left"/>
                              </w:pPr>
                              <w:r>
                                <w:rPr>
                                  <w:color w:val="141414"/>
                                  <w:w w:val="124"/>
                                  <w:sz w:val="12"/>
                                </w:rPr>
                                <w:t>B</w:t>
                              </w:r>
                            </w:p>
                          </w:txbxContent>
                        </v:textbox>
                      </v:rect>
                      <v:rect id="Rectangle 10015" o:spid="_x0000_s2478" style="position:absolute;left:7126;top:2935;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NaMQA&#10;AADeAAAADwAAAGRycy9kb3ducmV2LnhtbERPTWvCQBC9F/wPywi91V0LFo3ZiNiKHlsV1NuQHZNg&#10;djZktybtr+8WBG/zeJ+TLnpbixu1vnKsYTxSIIhzZyouNBz265cpCB+QDdaOScMPeVhkg6cUE+M6&#10;/qLbLhQihrBPUEMZQpNI6fOSLPqRa4gjd3GtxRBhW0jTYhfDbS1flXqTFiuODSU2tCopv+6+rYbN&#10;tFmetu63K+qP8+b4eZy972dB6+dhv5yDCNSHh/ju3po4X6nxB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HjWjEAAAA3gAAAA8AAAAAAAAAAAAAAAAAmAIAAGRycy9k&#10;b3ducmV2LnhtbFBLBQYAAAAABAAEAPUAAACJAwAAAAA=&#10;" filled="f" stroked="f">
                        <v:textbox inset="0,0,0,0">
                          <w:txbxContent>
                            <w:p w14:paraId="20F8E4FF" w14:textId="77777777" w:rsidR="006E2FA2" w:rsidRDefault="006E2FA2">
                              <w:pPr>
                                <w:spacing w:after="160" w:line="259" w:lineRule="auto"/>
                                <w:ind w:left="0" w:firstLine="0"/>
                                <w:jc w:val="left"/>
                              </w:pPr>
                              <w:r>
                                <w:rPr>
                                  <w:color w:val="141414"/>
                                  <w:w w:val="98"/>
                                  <w:sz w:val="10"/>
                                </w:rPr>
                                <w:t>1</w:t>
                              </w:r>
                            </w:p>
                          </w:txbxContent>
                        </v:textbox>
                      </v:rect>
                      <v:rect id="Rectangle 10016" o:spid="_x0000_s2479" style="position:absolute;left:3247;top:755;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TH8UA&#10;AADeAAAADwAAAGRycy9kb3ducmV2LnhtbERPTWsCMRC9C/6HMEJvmtiDuKtRRFv02LoF623YTDdL&#10;N5Nlk7rb/vqmUPA2j/c56+3gGnGjLtSeNcxnCgRx6U3NlYa34nm6BBEissHGM2n4pgDbzXi0xtz4&#10;nl/pdo6VSCEcctRgY2xzKUNpyWGY+ZY4cR++cxgT7CppOuxTuGvko1IL6bDm1GCxpb2l8vP85TQc&#10;l+3u/eR/+qp5uh4vL5fsUGRR64fJsFuBiDTEu/jffTJpvlLzB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RMfxQAAAN4AAAAPAAAAAAAAAAAAAAAAAJgCAABkcnMv&#10;ZG93bnJldi54bWxQSwUGAAAAAAQABAD1AAAAigMAAAAA&#10;" filled="f" stroked="f">
                        <v:textbox inset="0,0,0,0">
                          <w:txbxContent>
                            <w:p w14:paraId="4BD18748" w14:textId="77777777" w:rsidR="006E2FA2" w:rsidRDefault="006E2FA2">
                              <w:pPr>
                                <w:spacing w:after="160" w:line="259" w:lineRule="auto"/>
                                <w:ind w:left="0" w:firstLine="0"/>
                                <w:jc w:val="left"/>
                              </w:pPr>
                              <w:r>
                                <w:rPr>
                                  <w:b/>
                                  <w:color w:val="141414"/>
                                  <w:w w:val="132"/>
                                  <w:sz w:val="12"/>
                                </w:rPr>
                                <w:t>R</w:t>
                              </w:r>
                            </w:p>
                          </w:txbxContent>
                        </v:textbox>
                      </v:rect>
                      <v:rect id="Rectangle 10017" o:spid="_x0000_s2480" style="position:absolute;left:3788;top:1029;width:484;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2hMUA&#10;AADeAAAADwAAAGRycy9kb3ducmV2LnhtbERPTWvCQBC9F/wPywi91V17sBqzEbEVPbYqqLchOybB&#10;7GzIbk3aX98tCN7m8T4nXfS2FjdqfeVYw3ikQBDnzlRcaDjs1y9TED4gG6wdk4Yf8rDIBk8pJsZ1&#10;/EW3XShEDGGfoIYyhCaR0uclWfQj1xBH7uJaiyHCtpCmxS6G21q+KjWRFiuODSU2tCopv+6+rYbN&#10;tFmetu63K+qP8+b4eZy972dB6+dhv5yDCNSHh/ju3po4X6nxG/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baExQAAAN4AAAAPAAAAAAAAAAAAAAAAAJgCAABkcnMv&#10;ZG93bnJldi54bWxQSwUGAAAAAAQABAD1AAAAigMAAAAA&#10;" filled="f" stroked="f">
                        <v:textbox inset="0,0,0,0">
                          <w:txbxContent>
                            <w:p w14:paraId="69793828" w14:textId="77777777" w:rsidR="006E2FA2" w:rsidRDefault="006E2FA2">
                              <w:pPr>
                                <w:spacing w:after="160" w:line="259" w:lineRule="auto"/>
                                <w:ind w:left="0" w:firstLine="0"/>
                                <w:jc w:val="left"/>
                              </w:pPr>
                              <w:r>
                                <w:rPr>
                                  <w:b/>
                                  <w:color w:val="141414"/>
                                  <w:w w:val="108"/>
                                  <w:sz w:val="10"/>
                                </w:rPr>
                                <w:t>1</w:t>
                              </w:r>
                            </w:p>
                          </w:txbxContent>
                        </v:textbox>
                      </v:rect>
                      <v:rect id="Rectangle 10018" o:spid="_x0000_s2481" style="position:absolute;left:6582;top:755;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i9scA&#10;AADeAAAADwAAAGRycy9kb3ducmV2LnhtbESPQW/CMAyF75P2HyJP2m0k7DBBISAETHBkgATcrMa0&#10;FY1TNRnt+PXzYdJutt7ze5+n897X6k5trAJbGA4MKOI8uIoLC8fD59sIVEzIDuvAZOGHIsxnz09T&#10;zFzo+Ivu+1QoCeGYoYUypSbTOuYleYyD0BCLdg2txyRrW2jXYifhvtbvxnxojxVLQ4kNLUvKb/tv&#10;b2EzahbnbXh0Rb2+bE6703h1GCdrX1/6xQRUoj79m/+ut07wjRkKr7w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IvbHAAAA3gAAAA8AAAAAAAAAAAAAAAAAmAIAAGRy&#10;cy9kb3ducmV2LnhtbFBLBQYAAAAABAAEAPUAAACMAwAAAAA=&#10;" filled="f" stroked="f">
                        <v:textbox inset="0,0,0,0">
                          <w:txbxContent>
                            <w:p w14:paraId="55404A65" w14:textId="77777777" w:rsidR="006E2FA2" w:rsidRDefault="006E2FA2">
                              <w:pPr>
                                <w:spacing w:after="160" w:line="259" w:lineRule="auto"/>
                                <w:ind w:left="0" w:firstLine="0"/>
                                <w:jc w:val="left"/>
                              </w:pPr>
                              <w:r>
                                <w:rPr>
                                  <w:b/>
                                  <w:color w:val="141414"/>
                                  <w:w w:val="132"/>
                                  <w:sz w:val="12"/>
                                </w:rPr>
                                <w:t>R</w:t>
                              </w:r>
                            </w:p>
                          </w:txbxContent>
                        </v:textbox>
                      </v:rect>
                      <v:rect id="Rectangle 10019" o:spid="_x0000_s2482" style="position:absolute;left:7123;top:1029;width:484;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HbcQA&#10;AADeAAAADwAAAGRycy9kb3ducmV2LnhtbERPS2vCQBC+C/0PyxR60109iEldRdqKHn1B2tuQnSah&#10;2dmQXU3qr3cFwdt8fM+ZL3tbiwu1vnKsYTxSIIhzZyouNJyO6+EMhA/IBmvHpOGfPCwXL4M5psZ1&#10;vKfLIRQihrBPUUMZQpNK6fOSLPqRa4gj9+taiyHCtpCmxS6G21pOlJpKixXHhhIb+igp/zucrYbN&#10;rFl9b921K+qvn022y5LPYxK0fnvtV+8gAvXhKX64tybOV2qcwP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Kh23EAAAA3gAAAA8AAAAAAAAAAAAAAAAAmAIAAGRycy9k&#10;b3ducmV2LnhtbFBLBQYAAAAABAAEAPUAAACJAwAAAAA=&#10;" filled="f" stroked="f">
                        <v:textbox inset="0,0,0,0">
                          <w:txbxContent>
                            <w:p w14:paraId="3AFD547B" w14:textId="77777777" w:rsidR="006E2FA2" w:rsidRDefault="006E2FA2">
                              <w:pPr>
                                <w:spacing w:after="160" w:line="259" w:lineRule="auto"/>
                                <w:ind w:left="0" w:firstLine="0"/>
                                <w:jc w:val="left"/>
                              </w:pPr>
                              <w:r>
                                <w:rPr>
                                  <w:b/>
                                  <w:color w:val="141414"/>
                                  <w:w w:val="108"/>
                                  <w:sz w:val="10"/>
                                </w:rPr>
                                <w:t>1</w:t>
                              </w:r>
                            </w:p>
                          </w:txbxContent>
                        </v:textbox>
                      </v:rect>
                      <v:shape id="Shape 10020" o:spid="_x0000_s2483" style="position:absolute;left:4324;top:144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TXcYA&#10;AADeAAAADwAAAGRycy9kb3ducmV2LnhtbESPT0/DMAzF70h8h8hIXNCWrLAJlWXTBOLPDbGNu5V4&#10;bUXjRE1Yy7fHByRutvz83vutt1Po1ZmG3EW2sJgbUMQu+o4bC8fD8+weVC7IHvvIZOGHMmw3lxdr&#10;rH0c+YPO+9IoMeFco4W2lFRrnV1LAfM8JmK5neIQsMg6NNoPOIp56HVlzEoH7FgSWkz02JL72n8H&#10;CzedeXGf6f1UjbfV8unOJPeKS2uvr6bdA6hCU/kX/32/ealvTCUAgiMz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dTXcYAAADeAAAADwAAAAAAAAAAAAAAAACYAgAAZHJz&#10;L2Rvd25yZXYueG1sUEsFBgAAAAAEAAQA9QAAAIsDAAAAAA==&#10;" path="m,l192217,e" filled="f" strokecolor="#141414" strokeweight=".1335mm">
                        <v:stroke miterlimit="1" joinstyle="miter" endcap="round"/>
                        <v:path arrowok="t" textboxrect="0,0,192217,0"/>
                      </v:shape>
                      <v:shape id="Shape 10021" o:spid="_x0000_s2484" style="position:absolute;left:5285;top:1441;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zNfcIA&#10;AADeAAAADwAAAGRycy9kb3ducmV2LnhtbERPzWoCMRC+F3yHMEJvNVkPi6xGKYWiHkrx5wGGzXSz&#10;NJlsk6jr2zeFgrf5+H5ntRm9E1eKqQ+soZopEMRtMD13Gs6n95cFiJSRDbrApOFOCTbrydMKGxNu&#10;fKDrMXeihHBqUIPNeWikTK0lj2kWBuLCfYXoMRcYO2ki3kq4d3KuVC099lwaLA70Zqn9Pl68hrE6&#10;7Nn9xFzbz0u967f7D7cYtH6ejq9LEJnG/BD/u3emzFdqXsHfO+U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M19wgAAAN4AAAAPAAAAAAAAAAAAAAAAAJgCAABkcnMvZG93&#10;bnJldi54bWxQSwUGAAAAAAQABAD1AAAAhwMAAAAA&#10;" path="m,l,192217r96108,e" filled="f" strokecolor="#141414" strokeweight=".1335mm">
                        <v:stroke miterlimit="1" joinstyle="miter" endcap="round"/>
                        <v:path arrowok="t" textboxrect="0,0,96108,192217"/>
                      </v:shape>
                      <v:shape id="Shape 134203" o:spid="_x0000_s2485" style="position:absolute;left:8649;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IKMIA&#10;AADfAAAADwAAAGRycy9kb3ducmV2LnhtbERP3WrCMBS+F3yHcAa7KZrMytDOKLIh7sox5wMcmmNT&#10;bE5KE219+2Uw8PLj+19tBteIG3Wh9qzhZapAEJfe1FxpOP3sJgsQISIbbDyThjsF2KzHoxUWxvf8&#10;TbdjrEQK4VCgBhtjW0gZSksOw9S3xIk7+85hTLCrpOmwT+GukTOlXqXDmlODxZbeLZWX49VpUPuP&#10;+rr8OpycvfSUZbTHTOVaPz8N2zcQkYb4EP+7P02an89nKoe/Pwm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4gowgAAAN8AAAAPAAAAAAAAAAAAAAAAAJgCAABkcnMvZG93&#10;bnJldi54bWxQSwUGAAAAAAQABAD1AAAAhwMAAAAA&#10;" path="m,l240271,r,240271l,240271,,e" fillcolor="#dcdcdc" strokecolor="#141414" strokeweight=".1335mm">
                        <v:stroke endcap="round"/>
                        <v:path arrowok="t" textboxrect="0,0,240271,240271"/>
                      </v:shape>
                      <v:rect id="Rectangle 10044" o:spid="_x0000_s2486" style="position:absolute;left:9437;top:2851;width:852;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14:paraId="1BBA7DA4" w14:textId="77777777" w:rsidR="006E2FA2" w:rsidRDefault="006E2FA2">
                              <w:pPr>
                                <w:spacing w:after="160" w:line="259" w:lineRule="auto"/>
                                <w:ind w:left="0" w:firstLine="0"/>
                                <w:jc w:val="left"/>
                              </w:pPr>
                              <w:r>
                                <w:rPr>
                                  <w:color w:val="141414"/>
                                  <w:w w:val="124"/>
                                  <w:sz w:val="15"/>
                                </w:rPr>
                                <w:t>B</w:t>
                              </w:r>
                            </w:p>
                          </w:txbxContent>
                        </v:textbox>
                      </v:rect>
                      <v:rect id="Rectangle 10045" o:spid="_x0000_s2487" style="position:absolute;left:10079;top:3576;width:332;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SidcUA&#10;AADeAAAADwAAAGRycy9kb3ducmV2LnhtbERPS2vCQBC+F/oflin0Vndba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KJ1xQAAAN4AAAAPAAAAAAAAAAAAAAAAAJgCAABkcnMv&#10;ZG93bnJldi54bWxQSwUGAAAAAAQABAD1AAAAigMAAAAA&#10;" filled="f" stroked="f">
                        <v:textbox inset="0,0,0,0">
                          <w:txbxContent>
                            <w:p w14:paraId="3A9BCF6F" w14:textId="77777777" w:rsidR="006E2FA2" w:rsidRDefault="006E2FA2">
                              <w:pPr>
                                <w:spacing w:after="160" w:line="259" w:lineRule="auto"/>
                                <w:ind w:left="0" w:firstLine="0"/>
                                <w:jc w:val="left"/>
                              </w:pPr>
                              <w:r>
                                <w:rPr>
                                  <w:color w:val="141414"/>
                                  <w:w w:val="41"/>
                                  <w:sz w:val="12"/>
                                  <w:vertAlign w:val="subscript"/>
                                </w:rPr>
                                <w:t>1</w:t>
                              </w:r>
                            </w:p>
                          </w:txbxContent>
                        </v:textbox>
                      </v:rect>
                      <v:shape id="Shape 134204" o:spid="_x0000_s2488" style="position:absolute;left:8649;width:4806;height:2402;visibility:visible;mso-wrap-style:square;v-text-anchor:top" coordsize="480543,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foMQA&#10;AADfAAAADwAAAGRycy9kb3ducmV2LnhtbERP3WrCMBS+F3yHcAa7W1OdqHRGkQ6hbBdq9QGOzVlb&#10;1px0Sabd2y+DgZcf3/9qM5hOXMn51rKCSZKCIK6sbrlWcD7tnpYgfEDW2FkmBT/kYbMej1aYaXvj&#10;I13LUIsYwj5DBU0IfSalrxoy6BPbE0fuwzqDIUJXS+3wFsNNJ6dpOpcGW44NDfaUN1R9lt9GQZlP&#10;3I6X7/m+KE6+P5wXX69vF6UeH4btC4hAQ7iL/92FjvOfZ9N0B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H6DEAAAA3wAAAA8AAAAAAAAAAAAAAAAAmAIAAGRycy9k&#10;b3ducmV2LnhtbFBLBQYAAAAABAAEAPUAAACJAwAAAAA=&#10;" path="m,l480543,r,240271l,240271,,e" fillcolor="#dcdcdc" strokecolor="#141414" strokeweight=".1335mm">
                        <v:stroke endcap="round"/>
                        <v:path arrowok="t" textboxrect="0,0,480543,240271"/>
                      </v:shape>
                      <v:rect id="Rectangle 10047" o:spid="_x0000_s2489" style="position:absolute;left:10622;top:329;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ZmcUA&#10;AADeAAAADwAAAGRycy9kb3ducmV2LnhtbERPS2vCQBC+F/oflin0Vndbit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pmZxQAAAN4AAAAPAAAAAAAAAAAAAAAAAJgCAABkcnMv&#10;ZG93bnJldi54bWxQSwUGAAAAAAQABAD1AAAAigMAAAAA&#10;" filled="f" stroked="f">
                        <v:textbox inset="0,0,0,0">
                          <w:txbxContent>
                            <w:p w14:paraId="525C8FCD" w14:textId="77777777" w:rsidR="006E2FA2" w:rsidRDefault="006E2FA2">
                              <w:pPr>
                                <w:spacing w:after="160" w:line="259" w:lineRule="auto"/>
                                <w:ind w:left="0" w:firstLine="0"/>
                                <w:jc w:val="left"/>
                              </w:pPr>
                              <w:r>
                                <w:rPr>
                                  <w:color w:val="141414"/>
                                  <w:w w:val="121"/>
                                  <w:sz w:val="15"/>
                                </w:rPr>
                                <w:t>R</w:t>
                              </w:r>
                            </w:p>
                          </w:txbxContent>
                        </v:textbox>
                      </v:rect>
                      <v:rect id="Rectangle 10048" o:spid="_x0000_s2490" style="position:absolute;left:11244;top:1055;width:331;height: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N68cA&#10;AADeAAAADwAAAGRycy9kb3ducmV2LnhtbESPT2vCQBDF70K/wzKF3nS3pRS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1DevHAAAA3gAAAA8AAAAAAAAAAAAAAAAAmAIAAGRy&#10;cy9kb3ducmV2LnhtbFBLBQYAAAAABAAEAPUAAACMAwAAAAA=&#10;" filled="f" stroked="f">
                        <v:textbox inset="0,0,0,0">
                          <w:txbxContent>
                            <w:p w14:paraId="2228C7A0" w14:textId="77777777" w:rsidR="006E2FA2" w:rsidRDefault="006E2FA2">
                              <w:pPr>
                                <w:spacing w:after="160" w:line="259" w:lineRule="auto"/>
                                <w:ind w:left="0" w:firstLine="0"/>
                                <w:jc w:val="left"/>
                              </w:pPr>
                              <w:r>
                                <w:rPr>
                                  <w:color w:val="141414"/>
                                  <w:w w:val="98"/>
                                  <w:sz w:val="8"/>
                                </w:rPr>
                                <w:t>1</w:t>
                              </w:r>
                            </w:p>
                          </w:txbxContent>
                        </v:textbox>
                      </v:rect>
                      <v:shape id="Shape 134205" o:spid="_x0000_s2491" style="position:absolute;left:11052;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628QA&#10;AADfAAAADwAAAGRycy9kb3ducmV2LnhtbERPz2vCMBS+C/sfwhvspsnUjVKNMgRxIDusc4fdHs2z&#10;KW1eShNr998vA8Hjx/d7vR1dKwbqQ+1Zw/NMgSAuvam50nD62k8zECEiG2w9k4ZfCrDdPEzWmBt/&#10;5U8ailiJFMIhRw02xi6XMpSWHIaZ74gTd/a9w5hgX0nT4zWFu1bOlXqVDmtODRY72lkqm+LiNGT7&#10;bOh+DnJxNN9LhZfjqbEfjdZPj+PbCkSkMd7FN/e7SfMXy7l6gf8/CY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etvEAAAA3wAAAA8AAAAAAAAAAAAAAAAAmAIAAGRycy9k&#10;b3ducmV2LnhtbFBLBQYAAAAABAAEAPUAAACJAwAAAAA=&#10;" path="m,l240271,r,240271l,240271,,e" fillcolor="black" stroked="f" strokeweight="0">
                        <v:fill opacity="38550f"/>
                        <v:stroke endcap="round"/>
                        <v:path arrowok="t" textboxrect="0,0,240271,240271"/>
                      </v:shape>
                      <v:shape id="Shape 134206" o:spid="_x0000_s2492" style="position:absolute;left:11052;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rsMIA&#10;AADfAAAADwAAAGRycy9kb3ducmV2LnhtbERP3WrCMBS+H/gO4Qy8KZpMh7jOKDIRvZr48wCH5qwp&#10;Nieliba+/TIQdvnx/S9WvavFndpQedbwNlYgiAtvKi41XM7b0RxEiMgGa8+k4UEBVsvBywJz4zs+&#10;0v0US5FCOOSowcbY5FKGwpLDMPYNceJ+fOswJtiW0rTYpXBXy4lSM+mw4tRgsaEvS8X1dHMa1G5T&#10;3T4O3xdnrx1lGe0wU1Oth6/9+hNEpD7+i5/uvUnzp+8TNYO/Pwm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CuwwgAAAN8AAAAPAAAAAAAAAAAAAAAAAJgCAABkcnMvZG93&#10;bnJldi54bWxQSwUGAAAAAAQABAD1AAAAhwMAAAAA&#10;" path="m,l240271,r,240271l,240271,,e" fillcolor="#dcdcdc" strokecolor="#141414" strokeweight=".1335mm">
                        <v:stroke endcap="round"/>
                        <v:path arrowok="t" textboxrect="0,0,240271,240271"/>
                      </v:shape>
                      <v:rect id="Rectangle 10051" o:spid="_x0000_s2493" style="position:absolute;left:11805;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yq8QA&#10;AADeAAAADwAAAGRycy9kb3ducmV2LnhtbERPTWvCQBC9F/wPywi91V0LFo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MqvEAAAA3gAAAA8AAAAAAAAAAAAAAAAAmAIAAGRycy9k&#10;b3ducmV2LnhtbFBLBQYAAAAABAAEAPUAAACJAwAAAAA=&#10;" filled="f" stroked="f">
                        <v:textbox inset="0,0,0,0">
                          <w:txbxContent>
                            <w:p w14:paraId="523039CB" w14:textId="77777777" w:rsidR="006E2FA2" w:rsidRDefault="006E2FA2">
                              <w:pPr>
                                <w:spacing w:after="160" w:line="259" w:lineRule="auto"/>
                                <w:ind w:left="0" w:firstLine="0"/>
                                <w:jc w:val="left"/>
                              </w:pPr>
                              <w:r>
                                <w:rPr>
                                  <w:color w:val="141414"/>
                                  <w:w w:val="118"/>
                                  <w:sz w:val="15"/>
                                </w:rPr>
                                <w:t>A</w:t>
                              </w:r>
                            </w:p>
                          </w:txbxContent>
                        </v:textbox>
                      </v:rect>
                      <v:rect id="Rectangle 10052" o:spid="_x0000_s2494" style="position:absolute;left:12447;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s3MQA&#10;AADeAAAADwAAAGRycy9kb3ducmV2LnhtbERPTWvCQBC9C/0PyxS86W4FRV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ErNzEAAAA3gAAAA8AAAAAAAAAAAAAAAAAmAIAAGRycy9k&#10;b3ducmV2LnhtbFBLBQYAAAAABAAEAPUAAACJAwAAAAA=&#10;" filled="f" stroked="f">
                        <v:textbox inset="0,0,0,0">
                          <w:txbxContent>
                            <w:p w14:paraId="10612EC7" w14:textId="77777777" w:rsidR="006E2FA2" w:rsidRDefault="006E2FA2">
                              <w:pPr>
                                <w:spacing w:after="160" w:line="259" w:lineRule="auto"/>
                                <w:ind w:left="0" w:firstLine="0"/>
                                <w:jc w:val="left"/>
                              </w:pPr>
                              <w:r>
                                <w:rPr>
                                  <w:color w:val="141414"/>
                                  <w:w w:val="41"/>
                                  <w:sz w:val="12"/>
                                  <w:vertAlign w:val="subscript"/>
                                </w:rPr>
                                <w:t>3</w:t>
                              </w:r>
                            </w:p>
                          </w:txbxContent>
                        </v:textbox>
                      </v:rect>
                      <w10:anchorlock/>
                    </v:group>
                  </w:pict>
                </mc:Fallback>
              </mc:AlternateContent>
            </w:r>
          </w:p>
        </w:tc>
      </w:tr>
    </w:tbl>
    <w:p w14:paraId="383B5FD8" w14:textId="77777777" w:rsidR="00A21FDC" w:rsidRDefault="00252176">
      <w:pPr>
        <w:tabs>
          <w:tab w:val="center" w:pos="2528"/>
          <w:tab w:val="center" w:pos="6008"/>
        </w:tabs>
        <w:spacing w:after="4461" w:line="1526" w:lineRule="auto"/>
        <w:ind w:left="0" w:firstLine="0"/>
        <w:jc w:val="left"/>
      </w:pPr>
      <w:r>
        <w:rPr>
          <w:sz w:val="22"/>
        </w:rPr>
        <w:tab/>
      </w:r>
      <w:r>
        <w:rPr>
          <w:color w:val="141414"/>
          <w:sz w:val="30"/>
        </w:rPr>
        <w:t>H</w:t>
      </w:r>
      <w:r>
        <w:rPr>
          <w:color w:val="141414"/>
          <w:sz w:val="30"/>
        </w:rPr>
        <w:tab/>
        <w:t>H</w:t>
      </w:r>
    </w:p>
    <w:p w14:paraId="58D8AA5F" w14:textId="77777777" w:rsidR="00A21FDC" w:rsidRDefault="00252176">
      <w:pPr>
        <w:spacing w:after="446"/>
        <w:ind w:right="164" w:hanging="10"/>
        <w:jc w:val="center"/>
      </w:pPr>
      <w:r>
        <w:t>Figure 3.9: Conflicts after a retrospective unification</w:t>
      </w:r>
    </w:p>
    <w:p w14:paraId="0B0CF49A" w14:textId="77777777" w:rsidR="00A21FDC" w:rsidRDefault="00252176">
      <w:pPr>
        <w:ind w:left="2" w:right="163"/>
      </w:pPr>
      <w:r>
        <w:rPr>
          <w:i/>
        </w:rPr>
        <w:t>A</w:t>
      </w:r>
      <w:r>
        <w:rPr>
          <w:vertAlign w:val="subscript"/>
        </w:rPr>
        <w:t xml:space="preserve">1 </w:t>
      </w:r>
      <w:r>
        <w:t xml:space="preserve">ceased in </w:t>
      </w:r>
      <w:r>
        <w:rPr>
          <w:i/>
        </w:rPr>
        <w:t>H</w:t>
      </w:r>
      <w:r>
        <w:rPr>
          <w:i/>
          <w:vertAlign w:val="subscript"/>
        </w:rPr>
        <w:t xml:space="preserve">r </w:t>
      </w:r>
      <w:r>
        <w:t xml:space="preserve">to a set of new Areas </w:t>
      </w:r>
      <w:r>
        <w:rPr>
          <w:i/>
        </w:rPr>
        <w:t>R</w:t>
      </w:r>
      <w:r>
        <w:rPr>
          <w:i/>
          <w:vertAlign w:val="subscript"/>
        </w:rPr>
        <w:t>i</w:t>
      </w:r>
      <w:r>
        <w:t xml:space="preserve">. In this scenario, </w:t>
      </w:r>
      <w:r>
        <w:rPr>
          <w:i/>
        </w:rPr>
        <w:t>R</w:t>
      </w:r>
      <w:r>
        <w:rPr>
          <w:vertAlign w:val="subscript"/>
        </w:rPr>
        <w:t xml:space="preserve">1 </w:t>
      </w:r>
      <w:r>
        <w:t xml:space="preserve">and </w:t>
      </w:r>
      <w:r>
        <w:rPr>
          <w:i/>
        </w:rPr>
        <w:t>R</w:t>
      </w:r>
      <w:r>
        <w:rPr>
          <w:vertAlign w:val="subscript"/>
        </w:rPr>
        <w:t xml:space="preserve">2 </w:t>
      </w:r>
      <w:r>
        <w:t xml:space="preserve">stay in place for </w:t>
      </w:r>
      <w:r>
        <w:rPr>
          <w:i/>
        </w:rPr>
        <w:t>∀</w:t>
      </w:r>
      <w:r>
        <w:rPr>
          <w:i/>
          <w:sz w:val="31"/>
          <w:vertAlign w:val="subscript"/>
        </w:rPr>
        <w:t>r</w:t>
      </w:r>
      <w:r>
        <w:rPr>
          <w:i/>
          <w:vertAlign w:val="subscript"/>
        </w:rPr>
        <w:t xml:space="preserve">i </w:t>
      </w:r>
      <w:r>
        <w:rPr>
          <w:i/>
        </w:rPr>
        <w:t xml:space="preserve">∈ </w:t>
      </w:r>
      <w:r>
        <w:rPr>
          <w:i/>
          <w:sz w:val="31"/>
          <w:vertAlign w:val="subscript"/>
        </w:rPr>
        <w:t>R</w:t>
      </w:r>
      <w:r>
        <w:t xml:space="preserve">. If </w:t>
      </w:r>
      <w:r>
        <w:rPr>
          <w:i/>
        </w:rPr>
        <w:t>H</w:t>
      </w:r>
      <w:r>
        <w:rPr>
          <w:i/>
          <w:vertAlign w:val="subscript"/>
        </w:rPr>
        <w:t xml:space="preserve">o </w:t>
      </w:r>
      <w:r>
        <w:t xml:space="preserve">is a NCH, the operation has to be automatically deleted, because </w:t>
      </w:r>
      <w:r>
        <w:rPr>
          <w:i/>
        </w:rPr>
        <w:t>A</w:t>
      </w:r>
      <w:r>
        <w:rPr>
          <w:vertAlign w:val="subscript"/>
        </w:rPr>
        <w:t xml:space="preserve">1 </w:t>
      </w:r>
      <w:r>
        <w:t>does not exist anymore. Figure 3.2.3 shows the conflicts that arise for the remaining four cases.</w:t>
      </w:r>
    </w:p>
    <w:p w14:paraId="0B10759D" w14:textId="77777777" w:rsidR="00A21FDC" w:rsidRDefault="00252176">
      <w:pPr>
        <w:ind w:left="2" w:right="163"/>
      </w:pPr>
      <w:r>
        <w:t xml:space="preserve">In case </w:t>
      </w:r>
      <w:r>
        <w:rPr>
          <w:i/>
        </w:rPr>
        <w:t>H</w:t>
      </w:r>
      <w:r>
        <w:rPr>
          <w:i/>
          <w:vertAlign w:val="subscript"/>
        </w:rPr>
        <w:t xml:space="preserve">o </w:t>
      </w:r>
      <w:r>
        <w:t xml:space="preserve">is a UNI, the arising conflict can be solved semi-automatically: originally, </w:t>
      </w:r>
      <w:r>
        <w:rPr>
          <w:i/>
        </w:rPr>
        <w:t>B</w:t>
      </w:r>
      <w:r>
        <w:rPr>
          <w:vertAlign w:val="subscript"/>
        </w:rPr>
        <w:t xml:space="preserve">1 </w:t>
      </w:r>
      <w:r>
        <w:t xml:space="preserve">was created by unifying </w:t>
      </w:r>
      <w:r>
        <w:rPr>
          <w:i/>
        </w:rPr>
        <w:t>A</w:t>
      </w:r>
      <w:r>
        <w:rPr>
          <w:vertAlign w:val="subscript"/>
        </w:rPr>
        <w:t xml:space="preserve">1 </w:t>
      </w:r>
      <w:r>
        <w:t xml:space="preserve">and </w:t>
      </w:r>
      <w:r>
        <w:rPr>
          <w:i/>
        </w:rPr>
        <w:t>A</w:t>
      </w:r>
      <w:r>
        <w:rPr>
          <w:vertAlign w:val="subscript"/>
        </w:rPr>
        <w:t>3</w:t>
      </w:r>
      <w:r>
        <w:t xml:space="preserve">. </w:t>
      </w:r>
      <w:r>
        <w:rPr>
          <w:i/>
        </w:rPr>
        <w:t>A</w:t>
      </w:r>
      <w:r>
        <w:rPr>
          <w:vertAlign w:val="subscript"/>
        </w:rPr>
        <w:t xml:space="preserve">1 </w:t>
      </w:r>
      <w:r>
        <w:t xml:space="preserve">just got separated into </w:t>
      </w:r>
      <w:r>
        <w:rPr>
          <w:i/>
        </w:rPr>
        <w:t>R</w:t>
      </w:r>
      <w:r>
        <w:rPr>
          <w:vertAlign w:val="subscript"/>
        </w:rPr>
        <w:t xml:space="preserve">1 </w:t>
      </w:r>
      <w:r>
        <w:t xml:space="preserve">and </w:t>
      </w:r>
      <w:r>
        <w:rPr>
          <w:i/>
        </w:rPr>
        <w:t>R</w:t>
      </w:r>
      <w:r>
        <w:rPr>
          <w:vertAlign w:val="subscript"/>
        </w:rPr>
        <w:t xml:space="preserve">2 </w:t>
      </w:r>
      <w:r>
        <w:t xml:space="preserve">by </w:t>
      </w:r>
      <w:r>
        <w:rPr>
          <w:i/>
        </w:rPr>
        <w:t>H</w:t>
      </w:r>
      <w:r>
        <w:rPr>
          <w:i/>
          <w:vertAlign w:val="subscript"/>
        </w:rPr>
        <w:t>r</w:t>
      </w:r>
      <w:r>
        <w:t xml:space="preserve">, so the system can not know if </w:t>
      </w:r>
      <w:r>
        <w:rPr>
          <w:i/>
        </w:rPr>
        <w:t>R</w:t>
      </w:r>
      <w:r>
        <w:rPr>
          <w:vertAlign w:val="subscript"/>
        </w:rPr>
        <w:t>1</w:t>
      </w:r>
      <w:r>
        <w:t xml:space="preserve">, </w:t>
      </w:r>
      <w:r>
        <w:rPr>
          <w:i/>
        </w:rPr>
        <w:t>R</w:t>
      </w:r>
      <w:r>
        <w:rPr>
          <w:vertAlign w:val="subscript"/>
        </w:rPr>
        <w:t xml:space="preserve">2 </w:t>
      </w:r>
      <w:r>
        <w:t xml:space="preserve">or </w:t>
      </w:r>
      <w:r>
        <w:rPr>
          <w:i/>
        </w:rPr>
        <w:t>B</w:t>
      </w:r>
      <w:r>
        <w:rPr>
          <w:vertAlign w:val="subscript"/>
        </w:rPr>
        <w:t xml:space="preserve">1 </w:t>
      </w:r>
      <w:r>
        <w:t xml:space="preserve">is preferred at </w:t>
      </w:r>
      <w:r>
        <w:rPr>
          <w:i/>
        </w:rPr>
        <w:t>H</w:t>
      </w:r>
      <w:r>
        <w:rPr>
          <w:i/>
          <w:vertAlign w:val="subscript"/>
        </w:rPr>
        <w:t>o</w:t>
      </w:r>
      <w:r>
        <w:t xml:space="preserve">. In any case, the system needs to remove </w:t>
      </w:r>
      <w:r>
        <w:rPr>
          <w:i/>
        </w:rPr>
        <w:t>A</w:t>
      </w:r>
      <w:r>
        <w:rPr>
          <w:vertAlign w:val="subscript"/>
        </w:rPr>
        <w:t xml:space="preserve">1 </w:t>
      </w:r>
      <w:r>
        <w:t xml:space="preserve">form the old Areas in the UNI operation. </w:t>
      </w:r>
      <w:r>
        <w:lastRenderedPageBreak/>
        <w:t xml:space="preserve">For each created Area in </w:t>
      </w:r>
      <w:r>
        <w:rPr>
          <w:i/>
        </w:rPr>
        <w:t>H</w:t>
      </w:r>
      <w:r>
        <w:rPr>
          <w:i/>
          <w:vertAlign w:val="subscript"/>
        </w:rPr>
        <w:t xml:space="preserve">r </w:t>
      </w:r>
      <w:r>
        <w:t xml:space="preserve">– in this case only </w:t>
      </w:r>
      <w:r>
        <w:rPr>
          <w:i/>
        </w:rPr>
        <w:t>R</w:t>
      </w:r>
      <w:r>
        <w:rPr>
          <w:vertAlign w:val="subscript"/>
        </w:rPr>
        <w:t xml:space="preserve">1 </w:t>
      </w:r>
      <w:r>
        <w:t xml:space="preserve">and </w:t>
      </w:r>
      <w:r>
        <w:rPr>
          <w:i/>
        </w:rPr>
        <w:t>R</w:t>
      </w:r>
      <w:r>
        <w:rPr>
          <w:vertAlign w:val="subscript"/>
        </w:rPr>
        <w:t xml:space="preserve">2 </w:t>
      </w:r>
      <w:r>
        <w:t xml:space="preserve">– the system asks the user if he or she prefers </w:t>
      </w:r>
      <w:proofErr w:type="gramStart"/>
      <w:r>
        <w:rPr>
          <w:i/>
        </w:rPr>
        <w:t>R</w:t>
      </w:r>
      <w:r>
        <w:rPr>
          <w:i/>
          <w:vertAlign w:val="subscript"/>
        </w:rPr>
        <w:t>i</w:t>
      </w:r>
      <w:proofErr w:type="gramEnd"/>
      <w:r>
        <w:rPr>
          <w:i/>
          <w:vertAlign w:val="subscript"/>
        </w:rPr>
        <w:t xml:space="preserve"> </w:t>
      </w:r>
      <w:r>
        <w:t xml:space="preserve">or </w:t>
      </w:r>
      <w:r>
        <w:rPr>
          <w:i/>
        </w:rPr>
        <w:t>B</w:t>
      </w:r>
      <w:r>
        <w:rPr>
          <w:vertAlign w:val="subscript"/>
        </w:rPr>
        <w:t>1</w:t>
      </w:r>
      <w:r>
        <w:t xml:space="preserve">. If </w:t>
      </w:r>
      <w:r>
        <w:rPr>
          <w:i/>
        </w:rPr>
        <w:t>R</w:t>
      </w:r>
      <w:r>
        <w:rPr>
          <w:vertAlign w:val="subscript"/>
        </w:rPr>
        <w:t xml:space="preserve">1 </w:t>
      </w:r>
      <w:r>
        <w:t xml:space="preserve">is preferred, then its territory has to be recursively subtracted from from the outgoing Area </w:t>
      </w:r>
      <w:r>
        <w:rPr>
          <w:i/>
        </w:rPr>
        <w:t>B</w:t>
      </w:r>
      <w:r>
        <w:rPr>
          <w:vertAlign w:val="subscript"/>
        </w:rPr>
        <w:t xml:space="preserve">1 </w:t>
      </w:r>
      <w:r>
        <w:t xml:space="preserve">in the UNI operation at </w:t>
      </w:r>
      <w:r>
        <w:rPr>
          <w:i/>
        </w:rPr>
        <w:t>H</w:t>
      </w:r>
      <w:r>
        <w:rPr>
          <w:i/>
          <w:vertAlign w:val="subscript"/>
        </w:rPr>
        <w:t>o</w:t>
      </w:r>
      <w:r>
        <w:t xml:space="preserve">. Else </w:t>
      </w:r>
      <w:proofErr w:type="gramStart"/>
      <w:r>
        <w:rPr>
          <w:i/>
        </w:rPr>
        <w:t>R</w:t>
      </w:r>
      <w:r>
        <w:rPr>
          <w:i/>
          <w:vertAlign w:val="subscript"/>
        </w:rPr>
        <w:t>i</w:t>
      </w:r>
      <w:proofErr w:type="gramEnd"/>
      <w:r>
        <w:rPr>
          <w:i/>
          <w:vertAlign w:val="subscript"/>
        </w:rPr>
        <w:t xml:space="preserve"> </w:t>
      </w:r>
      <w:r>
        <w:t xml:space="preserve">is added to the old Areas of </w:t>
      </w:r>
      <w:r>
        <w:rPr>
          <w:i/>
        </w:rPr>
        <w:t>H</w:t>
      </w:r>
      <w:r>
        <w:rPr>
          <w:i/>
          <w:vertAlign w:val="subscript"/>
        </w:rPr>
        <w:t>o</w:t>
      </w:r>
      <w:r>
        <w:t xml:space="preserve">. If </w:t>
      </w:r>
      <w:proofErr w:type="gramStart"/>
      <w:r>
        <w:rPr>
          <w:i/>
        </w:rPr>
        <w:t>R</w:t>
      </w:r>
      <w:r>
        <w:rPr>
          <w:i/>
          <w:vertAlign w:val="subscript"/>
        </w:rPr>
        <w:t>i</w:t>
      </w:r>
      <w:proofErr w:type="gramEnd"/>
      <w:r>
        <w:rPr>
          <w:i/>
          <w:vertAlign w:val="subscript"/>
        </w:rPr>
        <w:t xml:space="preserve"> </w:t>
      </w:r>
      <w:r>
        <w:t xml:space="preserve">is preferred every time, the remaining UNI operation only transforms </w:t>
      </w:r>
      <w:r>
        <w:rPr>
          <w:i/>
        </w:rPr>
        <w:t>A</w:t>
      </w:r>
      <w:r>
        <w:rPr>
          <w:vertAlign w:val="subscript"/>
        </w:rPr>
        <w:t xml:space="preserve">3 </w:t>
      </w:r>
      <w:r>
        <w:t xml:space="preserve">to </w:t>
      </w:r>
      <w:r>
        <w:rPr>
          <w:i/>
        </w:rPr>
        <w:t>B</w:t>
      </w:r>
      <w:r>
        <w:rPr>
          <w:vertAlign w:val="subscript"/>
        </w:rPr>
        <w:t>1</w:t>
      </w:r>
      <w:r>
        <w:t>.</w:t>
      </w:r>
    </w:p>
    <w:p w14:paraId="117CCE52" w14:textId="77777777" w:rsidR="00A21FDC" w:rsidRDefault="00252176">
      <w:pPr>
        <w:ind w:left="2" w:right="163"/>
      </w:pPr>
      <w:r>
        <w:t xml:space="preserve">If </w:t>
      </w:r>
      <w:r>
        <w:rPr>
          <w:i/>
        </w:rPr>
        <w:t>H</w:t>
      </w:r>
      <w:r>
        <w:rPr>
          <w:i/>
          <w:vertAlign w:val="subscript"/>
        </w:rPr>
        <w:t xml:space="preserve">o </w:t>
      </w:r>
      <w:r>
        <w:t xml:space="preserve">is an INC, the situation is more complex: The Area </w:t>
      </w:r>
      <w:r>
        <w:rPr>
          <w:i/>
        </w:rPr>
        <w:t>A</w:t>
      </w:r>
      <w:r>
        <w:rPr>
          <w:vertAlign w:val="subscript"/>
        </w:rPr>
        <w:t xml:space="preserve">1 </w:t>
      </w:r>
      <w:r>
        <w:t xml:space="preserve">in which </w:t>
      </w:r>
      <w:r>
        <w:rPr>
          <w:i/>
        </w:rPr>
        <w:t>A</w:t>
      </w:r>
      <w:r>
        <w:rPr>
          <w:vertAlign w:val="subscript"/>
        </w:rPr>
        <w:t xml:space="preserve">3 </w:t>
      </w:r>
      <w:r>
        <w:t xml:space="preserve">should be incorporated into does not exist anymore. Moreover, it is replaced by a set of new Areas </w:t>
      </w:r>
      <w:r>
        <w:rPr>
          <w:i/>
        </w:rPr>
        <w:t>R</w:t>
      </w:r>
      <w:r>
        <w:rPr>
          <w:i/>
          <w:vertAlign w:val="subscript"/>
        </w:rPr>
        <w:t xml:space="preserve">i </w:t>
      </w:r>
      <w:r>
        <w:t xml:space="preserve">and it is not straightforward to see where </w:t>
      </w:r>
      <w:r>
        <w:rPr>
          <w:i/>
        </w:rPr>
        <w:t>A</w:t>
      </w:r>
      <w:r>
        <w:rPr>
          <w:vertAlign w:val="subscript"/>
        </w:rPr>
        <w:t xml:space="preserve">3 </w:t>
      </w:r>
      <w:r>
        <w:t xml:space="preserve">should be incorporated into – it is only clear that </w:t>
      </w:r>
      <w:r>
        <w:rPr>
          <w:i/>
        </w:rPr>
        <w:t>A</w:t>
      </w:r>
      <w:r>
        <w:rPr>
          <w:vertAlign w:val="subscript"/>
        </w:rPr>
        <w:t xml:space="preserve">3 </w:t>
      </w:r>
      <w:r>
        <w:t>will cease in this operation. Since</w:t>
      </w:r>
    </w:p>
    <w:tbl>
      <w:tblPr>
        <w:tblStyle w:val="TableGrid"/>
        <w:tblpPr w:vertAnchor="text" w:tblpX="839" w:tblpY="624"/>
        <w:tblOverlap w:val="never"/>
        <w:tblW w:w="6659" w:type="dxa"/>
        <w:tblInd w:w="0" w:type="dxa"/>
        <w:tblCellMar>
          <w:bottom w:w="72" w:type="dxa"/>
        </w:tblCellMar>
        <w:tblLook w:val="04A0" w:firstRow="1" w:lastRow="0" w:firstColumn="1" w:lastColumn="0" w:noHBand="0" w:noVBand="1"/>
      </w:tblPr>
      <w:tblGrid>
        <w:gridCol w:w="1325"/>
        <w:gridCol w:w="1232"/>
        <w:gridCol w:w="862"/>
        <w:gridCol w:w="1481"/>
        <w:gridCol w:w="1759"/>
      </w:tblGrid>
      <w:tr w:rsidR="00A21FDC" w14:paraId="125DEFA6" w14:textId="77777777">
        <w:trPr>
          <w:trHeight w:val="3254"/>
        </w:trPr>
        <w:tc>
          <w:tcPr>
            <w:tcW w:w="1418" w:type="dxa"/>
            <w:tcBorders>
              <w:top w:val="nil"/>
              <w:left w:val="nil"/>
              <w:bottom w:val="single" w:sz="3" w:space="0" w:color="646464"/>
              <w:right w:val="nil"/>
            </w:tcBorders>
          </w:tcPr>
          <w:p w14:paraId="7C03E1CC" w14:textId="77777777" w:rsidR="00A21FDC" w:rsidRDefault="00252176">
            <w:pPr>
              <w:spacing w:after="0" w:line="259" w:lineRule="auto"/>
              <w:ind w:left="-2" w:firstLine="0"/>
              <w:jc w:val="left"/>
            </w:pPr>
            <w:r>
              <w:rPr>
                <w:noProof/>
                <w:sz w:val="22"/>
              </w:rPr>
              <mc:AlternateContent>
                <mc:Choice Requires="wpg">
                  <w:drawing>
                    <wp:inline distT="0" distB="0" distL="0" distR="0" wp14:anchorId="5C88068D" wp14:editId="697039EB">
                      <wp:extent cx="818744" cy="1309008"/>
                      <wp:effectExtent l="0" t="0" r="0" b="0"/>
                      <wp:docPr id="105284" name="Group 105284"/>
                      <wp:cNvGraphicFramePr/>
                      <a:graphic xmlns:a="http://schemas.openxmlformats.org/drawingml/2006/main">
                        <a:graphicData uri="http://schemas.microsoft.com/office/word/2010/wordprocessingGroup">
                          <wpg:wgp>
                            <wpg:cNvGrpSpPr/>
                            <wpg:grpSpPr>
                              <a:xfrm>
                                <a:off x="0" y="0"/>
                                <a:ext cx="818744" cy="1309008"/>
                                <a:chOff x="0" y="0"/>
                                <a:chExt cx="818744" cy="1309008"/>
                              </a:xfrm>
                            </wpg:grpSpPr>
                            <wps:wsp>
                              <wps:cNvPr id="134207" name="Shape 134207"/>
                              <wps:cNvSpPr/>
                              <wps:spPr>
                                <a:xfrm>
                                  <a:off x="457676" y="816923"/>
                                  <a:ext cx="120796" cy="480543"/>
                                </a:xfrm>
                                <a:custGeom>
                                  <a:avLst/>
                                  <a:gdLst/>
                                  <a:ahLst/>
                                  <a:cxnLst/>
                                  <a:rect l="0" t="0" r="0" b="0"/>
                                  <a:pathLst>
                                    <a:path w="120796" h="480543">
                                      <a:moveTo>
                                        <a:pt x="0" y="0"/>
                                      </a:moveTo>
                                      <a:lnTo>
                                        <a:pt x="120796" y="0"/>
                                      </a:lnTo>
                                      <a:lnTo>
                                        <a:pt x="120796"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208" name="Shape 134208"/>
                              <wps:cNvSpPr/>
                              <wps:spPr>
                                <a:xfrm>
                                  <a:off x="338201"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0250" name="Rectangle 10250"/>
                              <wps:cNvSpPr/>
                              <wps:spPr>
                                <a:xfrm>
                                  <a:off x="355643" y="970034"/>
                                  <a:ext cx="82575" cy="187008"/>
                                </a:xfrm>
                                <a:prstGeom prst="rect">
                                  <a:avLst/>
                                </a:prstGeom>
                                <a:ln>
                                  <a:noFill/>
                                </a:ln>
                              </wps:spPr>
                              <wps:txbx>
                                <w:txbxContent>
                                  <w:p w14:paraId="37CB98A9"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251" name="Rectangle 10251"/>
                              <wps:cNvSpPr/>
                              <wps:spPr>
                                <a:xfrm>
                                  <a:off x="417776" y="1042784"/>
                                  <a:ext cx="33067" cy="96754"/>
                                </a:xfrm>
                                <a:prstGeom prst="rect">
                                  <a:avLst/>
                                </a:prstGeom>
                                <a:ln>
                                  <a:noFill/>
                                </a:ln>
                              </wps:spPr>
                              <wps:txbx>
                                <w:txbxContent>
                                  <w:p w14:paraId="270B139C"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252" name="Rectangle 10252"/>
                              <wps:cNvSpPr/>
                              <wps:spPr>
                                <a:xfrm>
                                  <a:off x="474433" y="970034"/>
                                  <a:ext cx="82575" cy="187008"/>
                                </a:xfrm>
                                <a:prstGeom prst="rect">
                                  <a:avLst/>
                                </a:prstGeom>
                                <a:ln>
                                  <a:noFill/>
                                </a:ln>
                              </wps:spPr>
                              <wps:txbx>
                                <w:txbxContent>
                                  <w:p w14:paraId="58F7B7C3"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253" name="Rectangle 10253"/>
                              <wps:cNvSpPr/>
                              <wps:spPr>
                                <a:xfrm>
                                  <a:off x="536566" y="1042784"/>
                                  <a:ext cx="33067" cy="96754"/>
                                </a:xfrm>
                                <a:prstGeom prst="rect">
                                  <a:avLst/>
                                </a:prstGeom>
                                <a:ln>
                                  <a:noFill/>
                                </a:ln>
                              </wps:spPr>
                              <wps:txbx>
                                <w:txbxContent>
                                  <w:p w14:paraId="7EF70F65"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34209" name="Shape 134209"/>
                              <wps:cNvSpPr/>
                              <wps:spPr>
                                <a:xfrm>
                                  <a:off x="338201"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10" name="Shape 134210"/>
                              <wps:cNvSpPr/>
                              <wps:spPr>
                                <a:xfrm>
                                  <a:off x="578472"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11" name="Shape 134211"/>
                              <wps:cNvSpPr/>
                              <wps:spPr>
                                <a:xfrm>
                                  <a:off x="578472"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338" name="Rectangle 10338"/>
                              <wps:cNvSpPr/>
                              <wps:spPr>
                                <a:xfrm>
                                  <a:off x="654446" y="46069"/>
                                  <a:ext cx="85259" cy="187008"/>
                                </a:xfrm>
                                <a:prstGeom prst="rect">
                                  <a:avLst/>
                                </a:prstGeom>
                                <a:ln>
                                  <a:noFill/>
                                </a:ln>
                              </wps:spPr>
                              <wps:txbx>
                                <w:txbxContent>
                                  <w:p w14:paraId="684206C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39" name="Rectangle 10339"/>
                              <wps:cNvSpPr/>
                              <wps:spPr>
                                <a:xfrm>
                                  <a:off x="718644" y="118818"/>
                                  <a:ext cx="33067" cy="96754"/>
                                </a:xfrm>
                                <a:prstGeom prst="rect">
                                  <a:avLst/>
                                </a:prstGeom>
                                <a:ln>
                                  <a:noFill/>
                                </a:ln>
                              </wps:spPr>
                              <wps:txbx>
                                <w:txbxContent>
                                  <w:p w14:paraId="6C2F9680"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340" name="Rectangle 10340"/>
                              <wps:cNvSpPr/>
                              <wps:spPr>
                                <a:xfrm>
                                  <a:off x="652892" y="286519"/>
                                  <a:ext cx="85259" cy="187008"/>
                                </a:xfrm>
                                <a:prstGeom prst="rect">
                                  <a:avLst/>
                                </a:prstGeom>
                                <a:ln>
                                  <a:noFill/>
                                </a:ln>
                              </wps:spPr>
                              <wps:txbx>
                                <w:txbxContent>
                                  <w:p w14:paraId="37D5FD96"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41" name="Rectangle 10341"/>
                              <wps:cNvSpPr/>
                              <wps:spPr>
                                <a:xfrm>
                                  <a:off x="717090" y="359269"/>
                                  <a:ext cx="33067" cy="96754"/>
                                </a:xfrm>
                                <a:prstGeom prst="rect">
                                  <a:avLst/>
                                </a:prstGeom>
                                <a:ln>
                                  <a:noFill/>
                                </a:ln>
                              </wps:spPr>
                              <wps:txbx>
                                <w:txbxContent>
                                  <w:p w14:paraId="4AD7BBB0"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342" name="Rectangle 10342"/>
                              <wps:cNvSpPr/>
                              <wps:spPr>
                                <a:xfrm>
                                  <a:off x="413091" y="166379"/>
                                  <a:ext cx="85259" cy="187007"/>
                                </a:xfrm>
                                <a:prstGeom prst="rect">
                                  <a:avLst/>
                                </a:prstGeom>
                                <a:ln>
                                  <a:noFill/>
                                </a:ln>
                              </wps:spPr>
                              <wps:txbx>
                                <w:txbxContent>
                                  <w:p w14:paraId="5AC3CFC5"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43" name="Rectangle 10343"/>
                              <wps:cNvSpPr/>
                              <wps:spPr>
                                <a:xfrm>
                                  <a:off x="477289" y="239127"/>
                                  <a:ext cx="33067" cy="96754"/>
                                </a:xfrm>
                                <a:prstGeom prst="rect">
                                  <a:avLst/>
                                </a:prstGeom>
                                <a:ln>
                                  <a:noFill/>
                                </a:ln>
                              </wps:spPr>
                              <wps:txbx>
                                <w:txbxContent>
                                  <w:p w14:paraId="0B72CBB2"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346" name="Rectangle 10346"/>
                              <wps:cNvSpPr/>
                              <wps:spPr>
                                <a:xfrm>
                                  <a:off x="348697" y="579083"/>
                                  <a:ext cx="68280" cy="149446"/>
                                </a:xfrm>
                                <a:prstGeom prst="rect">
                                  <a:avLst/>
                                </a:prstGeom>
                                <a:ln>
                                  <a:noFill/>
                                </a:ln>
                              </wps:spPr>
                              <wps:txbx>
                                <w:txbxContent>
                                  <w:p w14:paraId="0072D2D8"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347" name="Rectangle 10347"/>
                              <wps:cNvSpPr/>
                              <wps:spPr>
                                <a:xfrm>
                                  <a:off x="400110" y="606406"/>
                                  <a:ext cx="44276" cy="129276"/>
                                </a:xfrm>
                                <a:prstGeom prst="rect">
                                  <a:avLst/>
                                </a:prstGeom>
                                <a:ln>
                                  <a:noFill/>
                                </a:ln>
                              </wps:spPr>
                              <wps:txbx>
                                <w:txbxContent>
                                  <w:p w14:paraId="774A2FF7"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348" name="Rectangle 10348"/>
                              <wps:cNvSpPr/>
                              <wps:spPr>
                                <a:xfrm>
                                  <a:off x="0" y="36530"/>
                                  <a:ext cx="191736" cy="1692395"/>
                                </a:xfrm>
                                <a:prstGeom prst="rect">
                                  <a:avLst/>
                                </a:prstGeom>
                                <a:ln>
                                  <a:noFill/>
                                </a:ln>
                              </wps:spPr>
                              <wps:txbx>
                                <w:txbxContent>
                                  <w:p w14:paraId="664151D8" w14:textId="77777777" w:rsidR="006E2FA2" w:rsidRDefault="006E2FA2">
                                    <w:pPr>
                                      <w:spacing w:after="160" w:line="259" w:lineRule="auto"/>
                                      <w:ind w:left="0" w:firstLine="0"/>
                                      <w:jc w:val="left"/>
                                    </w:pPr>
                                    <w:r>
                                      <w:rPr>
                                        <w:color w:val="141414"/>
                                        <w:w w:val="121"/>
                                        <w:sz w:val="30"/>
                                      </w:rPr>
                                      <w:t>H</w:t>
                                    </w:r>
                                  </w:p>
                                </w:txbxContent>
                              </wps:txbx>
                              <wps:bodyPr horzOverflow="overflow" vert="horz" lIns="0" tIns="0" rIns="0" bIns="0" rtlCol="0">
                                <a:noAutofit/>
                              </wps:bodyPr>
                            </wps:wsp>
                            <wps:wsp>
                              <wps:cNvPr id="10349" name="Rectangle 10349"/>
                              <wps:cNvSpPr/>
                              <wps:spPr>
                                <a:xfrm>
                                  <a:off x="144163" y="314470"/>
                                  <a:ext cx="65140" cy="1100071"/>
                                </a:xfrm>
                                <a:prstGeom prst="rect">
                                  <a:avLst/>
                                </a:prstGeom>
                                <a:ln>
                                  <a:noFill/>
                                </a:ln>
                              </wps:spPr>
                              <wps:txbx>
                                <w:txbxContent>
                                  <w:p w14:paraId="259A6EF4"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10352" name="Shape 10352"/>
                              <wps:cNvSpPr/>
                              <wps:spPr>
                                <a:xfrm>
                                  <a:off x="95539"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10353" name="Shape 10353"/>
                              <wps:cNvSpPr/>
                              <wps:spPr>
                                <a:xfrm>
                                  <a:off x="217084" y="994409"/>
                                  <a:ext cx="80575" cy="122946"/>
                                </a:xfrm>
                                <a:custGeom>
                                  <a:avLst/>
                                  <a:gdLst/>
                                  <a:ahLst/>
                                  <a:cxnLst/>
                                  <a:rect l="0" t="0" r="0" b="0"/>
                                  <a:pathLst>
                                    <a:path w="80575" h="122946">
                                      <a:moveTo>
                                        <a:pt x="80575" y="0"/>
                                      </a:moveTo>
                                      <a:lnTo>
                                        <a:pt x="77106" y="122946"/>
                                      </a:lnTo>
                                      <a:lnTo>
                                        <a:pt x="0" y="26929"/>
                                      </a:lnTo>
                                      <a:cubicBezTo>
                                        <a:pt x="30082" y="36218"/>
                                        <a:pt x="62651" y="25438"/>
                                        <a:pt x="80575"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212" name="Shape 134212"/>
                              <wps:cNvSpPr/>
                              <wps:spPr>
                                <a:xfrm>
                                  <a:off x="578472"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13" name="Shape 134213"/>
                              <wps:cNvSpPr/>
                              <wps:spPr>
                                <a:xfrm>
                                  <a:off x="578472"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363" name="Rectangle 10363"/>
                              <wps:cNvSpPr/>
                              <wps:spPr>
                                <a:xfrm>
                                  <a:off x="653989" y="849900"/>
                                  <a:ext cx="85259" cy="187007"/>
                                </a:xfrm>
                                <a:prstGeom prst="rect">
                                  <a:avLst/>
                                </a:prstGeom>
                                <a:ln>
                                  <a:noFill/>
                                </a:ln>
                              </wps:spPr>
                              <wps:txbx>
                                <w:txbxContent>
                                  <w:p w14:paraId="6BE0B064"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64" name="Rectangle 10364"/>
                              <wps:cNvSpPr/>
                              <wps:spPr>
                                <a:xfrm>
                                  <a:off x="718186" y="922648"/>
                                  <a:ext cx="33067" cy="96755"/>
                                </a:xfrm>
                                <a:prstGeom prst="rect">
                                  <a:avLst/>
                                </a:prstGeom>
                                <a:ln>
                                  <a:noFill/>
                                </a:ln>
                              </wps:spPr>
                              <wps:txbx>
                                <w:txbxContent>
                                  <w:p w14:paraId="7D145CEE"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365" name="Rectangle 10365"/>
                              <wps:cNvSpPr/>
                              <wps:spPr>
                                <a:xfrm>
                                  <a:off x="653790" y="1089625"/>
                                  <a:ext cx="85259" cy="187007"/>
                                </a:xfrm>
                                <a:prstGeom prst="rect">
                                  <a:avLst/>
                                </a:prstGeom>
                                <a:ln>
                                  <a:noFill/>
                                </a:ln>
                              </wps:spPr>
                              <wps:txbx>
                                <w:txbxContent>
                                  <w:p w14:paraId="171A9C5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66" name="Rectangle 10366"/>
                              <wps:cNvSpPr/>
                              <wps:spPr>
                                <a:xfrm>
                                  <a:off x="717987" y="1162373"/>
                                  <a:ext cx="33067" cy="96754"/>
                                </a:xfrm>
                                <a:prstGeom prst="rect">
                                  <a:avLst/>
                                </a:prstGeom>
                                <a:ln>
                                  <a:noFill/>
                                </a:ln>
                              </wps:spPr>
                              <wps:txbx>
                                <w:txbxContent>
                                  <w:p w14:paraId="2152216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373" name="Rectangle 10373"/>
                              <wps:cNvSpPr/>
                              <wps:spPr>
                                <a:xfrm>
                                  <a:off x="729153" y="506288"/>
                                  <a:ext cx="66130" cy="149446"/>
                                </a:xfrm>
                                <a:prstGeom prst="rect">
                                  <a:avLst/>
                                </a:prstGeom>
                                <a:ln>
                                  <a:noFill/>
                                </a:ln>
                              </wps:spPr>
                              <wps:txbx>
                                <w:txbxContent>
                                  <w:p w14:paraId="0E630DD0"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374" name="Rectangle 10374"/>
                              <wps:cNvSpPr/>
                              <wps:spPr>
                                <a:xfrm>
                                  <a:off x="778912" y="533611"/>
                                  <a:ext cx="44276" cy="129277"/>
                                </a:xfrm>
                                <a:prstGeom prst="rect">
                                  <a:avLst/>
                                </a:prstGeom>
                                <a:ln>
                                  <a:noFill/>
                                </a:ln>
                              </wps:spPr>
                              <wps:txbx>
                                <w:txbxContent>
                                  <w:p w14:paraId="1C8208CA"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375" name="Shape 10375"/>
                              <wps:cNvSpPr/>
                              <wps:spPr>
                                <a:xfrm>
                                  <a:off x="559467" y="630616"/>
                                  <a:ext cx="36233" cy="36233"/>
                                </a:xfrm>
                                <a:custGeom>
                                  <a:avLst/>
                                  <a:gdLst/>
                                  <a:ahLst/>
                                  <a:cxnLst/>
                                  <a:rect l="0" t="0" r="0" b="0"/>
                                  <a:pathLst>
                                    <a:path w="36233" h="36233">
                                      <a:moveTo>
                                        <a:pt x="18117" y="0"/>
                                      </a:moveTo>
                                      <a:cubicBezTo>
                                        <a:pt x="28112" y="0"/>
                                        <a:pt x="36233" y="8121"/>
                                        <a:pt x="36233" y="18117"/>
                                      </a:cubicBezTo>
                                      <a:cubicBezTo>
                                        <a:pt x="36233" y="28112"/>
                                        <a:pt x="28112" y="36233"/>
                                        <a:pt x="18117" y="36233"/>
                                      </a:cubicBezTo>
                                      <a:cubicBezTo>
                                        <a:pt x="8073" y="36233"/>
                                        <a:pt x="0" y="28112"/>
                                        <a:pt x="0" y="18117"/>
                                      </a:cubicBezTo>
                                      <a:cubicBezTo>
                                        <a:pt x="0" y="8121"/>
                                        <a:pt x="8073"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10376" name="Shape 10376"/>
                              <wps:cNvSpPr/>
                              <wps:spPr>
                                <a:xfrm>
                                  <a:off x="481799" y="648733"/>
                                  <a:ext cx="95592" cy="0"/>
                                </a:xfrm>
                                <a:custGeom>
                                  <a:avLst/>
                                  <a:gdLst/>
                                  <a:ahLst/>
                                  <a:cxnLst/>
                                  <a:rect l="0" t="0" r="0" b="0"/>
                                  <a:pathLst>
                                    <a:path w="95592">
                                      <a:moveTo>
                                        <a:pt x="0" y="0"/>
                                      </a:move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377" name="Shape 10377"/>
                              <wps:cNvSpPr/>
                              <wps:spPr>
                                <a:xfrm>
                                  <a:off x="577908" y="643951"/>
                                  <a:ext cx="96673" cy="76863"/>
                                </a:xfrm>
                                <a:custGeom>
                                  <a:avLst/>
                                  <a:gdLst/>
                                  <a:ahLst/>
                                  <a:cxnLst/>
                                  <a:rect l="0" t="0" r="0" b="0"/>
                                  <a:pathLst>
                                    <a:path w="96673" h="76863">
                                      <a:moveTo>
                                        <a:pt x="0" y="0"/>
                                      </a:moveTo>
                                      <a:lnTo>
                                        <a:pt x="565" y="76863"/>
                                      </a:lnTo>
                                      <a:lnTo>
                                        <a:pt x="96673" y="768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378" name="Rectangle 10378"/>
                              <wps:cNvSpPr/>
                              <wps:spPr>
                                <a:xfrm>
                                  <a:off x="729153" y="651415"/>
                                  <a:ext cx="66130" cy="149446"/>
                                </a:xfrm>
                                <a:prstGeom prst="rect">
                                  <a:avLst/>
                                </a:prstGeom>
                                <a:ln>
                                  <a:noFill/>
                                </a:ln>
                              </wps:spPr>
                              <wps:txbx>
                                <w:txbxContent>
                                  <w:p w14:paraId="37D0449B"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379" name="Rectangle 10379"/>
                              <wps:cNvSpPr/>
                              <wps:spPr>
                                <a:xfrm>
                                  <a:off x="778912" y="678738"/>
                                  <a:ext cx="44276" cy="129276"/>
                                </a:xfrm>
                                <a:prstGeom prst="rect">
                                  <a:avLst/>
                                </a:prstGeom>
                                <a:ln>
                                  <a:noFill/>
                                </a:ln>
                              </wps:spPr>
                              <wps:txbx>
                                <w:txbxContent>
                                  <w:p w14:paraId="246619E4"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525" name="Shape 10525"/>
                              <wps:cNvSpPr/>
                              <wps:spPr>
                                <a:xfrm>
                                  <a:off x="577908" y="576651"/>
                                  <a:ext cx="96108" cy="96108"/>
                                </a:xfrm>
                                <a:custGeom>
                                  <a:avLst/>
                                  <a:gdLst/>
                                  <a:ahLst/>
                                  <a:cxnLst/>
                                  <a:rect l="0" t="0" r="0" b="0"/>
                                  <a:pathLst>
                                    <a:path w="96108" h="96108">
                                      <a:moveTo>
                                        <a:pt x="0" y="96108"/>
                                      </a:moveTo>
                                      <a:lnTo>
                                        <a:pt x="0" y="0"/>
                                      </a:lnTo>
                                      <a:lnTo>
                                        <a:pt x="96108"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5C88068D" id="Group 105284" o:spid="_x0000_s2495" style="width:64.45pt;height:103.05pt;mso-position-horizontal-relative:char;mso-position-vertical-relative:line" coordsize="8187,1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">
                      <v:shape id="Shape 134207" o:spid="_x0000_s2496" style="position:absolute;left:4576;top:8169;width:1208;height:4805;visibility:visible;mso-wrap-style:square;v-text-anchor:top" coordsize="120796,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eI8IA&#10;AADfAAAADwAAAGRycy9kb3ducmV2LnhtbERPXWvCMBR9F/Yfwh34pqk6pnRGEYegL8J0MB8vzV1T&#10;1tyUJLX13y+C4OPhfC/Xva3FlXyoHCuYjDMQxIXTFZcKvs+70QJEiMgaa8ek4EYB1quXwRJz7Tr+&#10;ouspliKFcMhRgYmxyaUMhSGLYewa4sT9Om8xJuhLqT12KdzWcppl79JixanBYENbQ8XfqbUK6k9/&#10;cXLXHX/adhvDpD+UZnNQavjabz5AROrjU/xw73WaP3ubZnO4/0kA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B4jwgAAAN8AAAAPAAAAAAAAAAAAAAAAAJgCAABkcnMvZG93&#10;bnJldi54bWxQSwUGAAAAAAQABAD1AAAAhwMAAAAA&#10;" path="m,l120796,r,480543l,480543,,e" fillcolor="#dcdcdc" strokecolor="#141414" strokeweight=".1335mm">
                        <v:stroke miterlimit="1" joinstyle="miter" endcap="round"/>
                        <v:path arrowok="t" textboxrect="0,0,120796,480543"/>
                      </v:shape>
                      <v:shape id="Shape 134208" o:spid="_x0000_s2497" style="position:absolute;left:3382;top:8169;width:1194;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GUFcEA&#10;AADfAAAADwAAAGRycy9kb3ducmV2LnhtbERPTWvCQBC9F/oflhG81Y1GShtdpRUEe7GYiOchOybB&#10;7GzIbjX++85B8Ph438v14Fp1pT40ng1MJwko4tLbhisDx2L79gEqRGSLrWcycKcA69XryxIz6298&#10;oGseKyUhHDI0UMfYZVqHsiaHYeI7YuHOvncYBfaVtj3eJNy1epYk79phw9JQY0ebmspL/uek5Lfg&#10;omiC25R0+vzR+zT/PqbGjEfD1wJUpCE+xQ/3zsr8dD5LZLD8EQB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hlBXBAAAA3wAAAA8AAAAAAAAAAAAAAAAAmAIAAGRycy9kb3du&#10;cmV2LnhtbFBLBQYAAAAABAAEAPUAAACGAwAAAAA=&#10;" path="m,l119475,r,480543l,480543,,e" fillcolor="#dcdcdc" strokecolor="#141414" strokeweight=".1335mm">
                        <v:stroke miterlimit="1" joinstyle="miter" endcap="round"/>
                        <v:path arrowok="t" textboxrect="0,0,119475,480543"/>
                      </v:shape>
                      <v:rect id="Rectangle 10250" o:spid="_x0000_s2498" style="position:absolute;left:3556;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14:paraId="37CB98A9" w14:textId="77777777" w:rsidR="006E2FA2" w:rsidRDefault="006E2FA2">
                              <w:pPr>
                                <w:spacing w:after="160" w:line="259" w:lineRule="auto"/>
                                <w:ind w:left="0" w:firstLine="0"/>
                                <w:jc w:val="left"/>
                              </w:pPr>
                              <w:r>
                                <w:rPr>
                                  <w:color w:val="141414"/>
                                  <w:w w:val="121"/>
                                  <w:sz w:val="15"/>
                                </w:rPr>
                                <w:t>R</w:t>
                              </w:r>
                            </w:p>
                          </w:txbxContent>
                        </v:textbox>
                      </v:rect>
                      <v:rect id="Rectangle 10251" o:spid="_x0000_s2499" style="position:absolute;left:4177;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14:paraId="270B139C"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252" o:spid="_x0000_s2500" style="position:absolute;left:4744;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14:paraId="58F7B7C3" w14:textId="77777777" w:rsidR="006E2FA2" w:rsidRDefault="006E2FA2">
                              <w:pPr>
                                <w:spacing w:after="160" w:line="259" w:lineRule="auto"/>
                                <w:ind w:left="0" w:firstLine="0"/>
                                <w:jc w:val="left"/>
                              </w:pPr>
                              <w:r>
                                <w:rPr>
                                  <w:color w:val="141414"/>
                                  <w:w w:val="121"/>
                                  <w:sz w:val="15"/>
                                </w:rPr>
                                <w:t>R</w:t>
                              </w:r>
                            </w:p>
                          </w:txbxContent>
                        </v:textbox>
                      </v:rect>
                      <v:rect id="Rectangle 10253" o:spid="_x0000_s2501" style="position:absolute;left:5365;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npsUA&#10;AADeAAAADwAAAGRycy9kb3ducmV2LnhtbERPTWvCQBC9C/6HZYTedKOl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GemxQAAAN4AAAAPAAAAAAAAAAAAAAAAAJgCAABkcnMv&#10;ZG93bnJldi54bWxQSwUGAAAAAAQABAD1AAAAigMAAAAA&#10;" filled="f" stroked="f">
                        <v:textbox inset="0,0,0,0">
                          <w:txbxContent>
                            <w:p w14:paraId="7EF70F65" w14:textId="77777777" w:rsidR="006E2FA2" w:rsidRDefault="006E2FA2">
                              <w:pPr>
                                <w:spacing w:after="160" w:line="259" w:lineRule="auto"/>
                                <w:ind w:left="0" w:firstLine="0"/>
                                <w:jc w:val="left"/>
                              </w:pPr>
                              <w:r>
                                <w:rPr>
                                  <w:color w:val="141414"/>
                                  <w:w w:val="41"/>
                                  <w:sz w:val="12"/>
                                  <w:vertAlign w:val="subscript"/>
                                </w:rPr>
                                <w:t>2</w:t>
                              </w:r>
                            </w:p>
                          </w:txbxContent>
                        </v:textbox>
                      </v:rect>
                      <v:shape id="Shape 134209" o:spid="_x0000_s2502" style="position:absolute;left:3382;width:2402;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MmsQA&#10;AADfAAAADwAAAGRycy9kb3ducmV2LnhtbERPz2vCMBS+D/wfwhO8jJnopLhqFNmUOW+6Xbw9mmdb&#10;bV5KE23975eBsOPH93u+7GwlbtT40rGG0VCBIM6cKTnX8PO9eZmC8AHZYOWYNNzJw3LRe5pjalzL&#10;e7odQi5iCPsUNRQh1KmUPivIoh+6mjhyJ9dYDBE2uTQNtjHcVnKsVCItlhwbCqzpvaDscrhaDQm6&#10;Eu9tdZ4cP3aX54TU/utzrfWg361mIAJ14V/8cG9NnP86Gas3+PsTAc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DJrEAAAA3wAAAA8AAAAAAAAAAAAAAAAAmAIAAGRycy9k&#10;b3ducmV2LnhtbFBLBQYAAAAABAAEAPUAAACJAwAAAAA=&#10;" path="m,l240271,r,480543l,480543,,e" fillcolor="#dcdcdc" strokecolor="#141414" strokeweight=".1335mm">
                        <v:stroke endcap="round"/>
                        <v:path arrowok="t" textboxrect="0,0,240271,480543"/>
                      </v:shape>
                      <v:shape id="Shape 134210" o:spid="_x0000_s2503" style="position:absolute;left:5784;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gsMA&#10;AADfAAAADwAAAGRycy9kb3ducmV2LnhtbERPzWoCMRC+F/oOYQpelpqopdStUUqL6Kml1gcYNuNm&#10;cTNZNtHdvn3nIPT48f2vNmNo1ZX61ES2MJsaUMRVdA3XFo4/28cXUCkjO2wjk4VfSrBZ39+tsHRx&#10;4G+6HnKtJIRTiRZ8zl2pdao8BUzT2BELd4p9wCywr7XrcZDw0Oq5Mc86YMPS4LGjd0/V+XAJFszu&#10;o7ksvz6PwZ8HKgraYWEW1k4exrdXUJnG/C++ufdO5i+e5jN5IH8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AgsMAAADfAAAADwAAAAAAAAAAAAAAAACYAgAAZHJzL2Rv&#10;d25yZXYueG1sUEsFBgAAAAAEAAQA9QAAAIgDAAAAAA==&#10;" path="m,l240271,r,240271l,240271,,e" fillcolor="#dcdcdc" strokecolor="#141414" strokeweight=".1335mm">
                        <v:stroke endcap="round"/>
                        <v:path arrowok="t" textboxrect="0,0,240271,240271"/>
                      </v:shape>
                      <v:shape id="Shape 134211" o:spid="_x0000_s2504" style="position:absolute;left:5784;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lGcIA&#10;AADfAAAADwAAAGRycy9kb3ducmV2LnhtbERP3WrCMBS+H+wdwhl4UzSpDpnVKGMy9Gqi8wEOzbEp&#10;NielibZ7+2Ug7PLj+19tBteIO3Wh9qwhnygQxKU3NVcazt+f4zcQISIbbDyThh8KsFk/P62wML7n&#10;I91PsRIphEOBGmyMbSFlKC05DBPfEifu4juHMcGukqbDPoW7Rk6VmkuHNacGiy19WCqvp5vToHbb&#10;+rY4fJ2dvfaUZbTDTM20Hr0M70sQkYb4L3649ybNn71O8xz+/i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CUZwgAAAN8AAAAPAAAAAAAAAAAAAAAAAJgCAABkcnMvZG93&#10;bnJldi54bWxQSwUGAAAAAAQABAD1AAAAhwMAAAAA&#10;" path="m,l240271,r,240271l,240271,,e" fillcolor="#dcdcdc" strokecolor="#141414" strokeweight=".1335mm">
                        <v:stroke endcap="round"/>
                        <v:path arrowok="t" textboxrect="0,0,240271,240271"/>
                      </v:shape>
                      <v:rect id="Rectangle 10338" o:spid="_x0000_s2505" style="position:absolute;left:6544;top:46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Yf6scA&#10;AADeAAAADwAAAGRycy9kb3ducmV2LnhtbESPQWvCQBCF7wX/wzKCt7qpQt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WH+rHAAAA3gAAAA8AAAAAAAAAAAAAAAAAmAIAAGRy&#10;cy9kb3ducmV2LnhtbFBLBQYAAAAABAAEAPUAAACMAwAAAAA=&#10;" filled="f" stroked="f">
                        <v:textbox inset="0,0,0,0">
                          <w:txbxContent>
                            <w:p w14:paraId="684206C8" w14:textId="77777777" w:rsidR="006E2FA2" w:rsidRDefault="006E2FA2">
                              <w:pPr>
                                <w:spacing w:after="160" w:line="259" w:lineRule="auto"/>
                                <w:ind w:left="0" w:firstLine="0"/>
                                <w:jc w:val="left"/>
                              </w:pPr>
                              <w:r>
                                <w:rPr>
                                  <w:color w:val="141414"/>
                                  <w:w w:val="118"/>
                                  <w:sz w:val="15"/>
                                </w:rPr>
                                <w:t>A</w:t>
                              </w:r>
                            </w:p>
                          </w:txbxContent>
                        </v:textbox>
                      </v:rect>
                      <v:rect id="Rectangle 10339" o:spid="_x0000_s2506" style="position:absolute;left:7186;top:118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q6ccQA&#10;AADeAAAADwAAAGRycy9kb3ducmV2LnhtbERPS4vCMBC+C/sfwix401SF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aunHEAAAA3gAAAA8AAAAAAAAAAAAAAAAAmAIAAGRycy9k&#10;b3ducmV2LnhtbFBLBQYAAAAABAAEAPUAAACJAwAAAAA=&#10;" filled="f" stroked="f">
                        <v:textbox inset="0,0,0,0">
                          <w:txbxContent>
                            <w:p w14:paraId="6C2F9680"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340" o:spid="_x0000_s2507" style="position:absolute;left:6528;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gkcgA&#10;AADeAAAADwAAAGRycy9kb3ducmV2LnhtbESPT2vCQBDF70K/wzKCN93YS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mCRyAAAAN4AAAAPAAAAAAAAAAAAAAAAAJgCAABk&#10;cnMvZG93bnJldi54bWxQSwUGAAAAAAQABAD1AAAAjQMAAAAA&#10;" filled="f" stroked="f">
                        <v:textbox inset="0,0,0,0">
                          <w:txbxContent>
                            <w:p w14:paraId="37D5FD96" w14:textId="77777777" w:rsidR="006E2FA2" w:rsidRDefault="006E2FA2">
                              <w:pPr>
                                <w:spacing w:after="160" w:line="259" w:lineRule="auto"/>
                                <w:ind w:left="0" w:firstLine="0"/>
                                <w:jc w:val="left"/>
                              </w:pPr>
                              <w:r>
                                <w:rPr>
                                  <w:color w:val="141414"/>
                                  <w:w w:val="118"/>
                                  <w:sz w:val="15"/>
                                </w:rPr>
                                <w:t>A</w:t>
                              </w:r>
                            </w:p>
                          </w:txbxContent>
                        </v:textbox>
                      </v:rect>
                      <v:rect id="Rectangle 10341" o:spid="_x0000_s2508" style="position:absolute;left:7170;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14:paraId="4AD7BBB0"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342" o:spid="_x0000_s2509" style="position:absolute;left:4130;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14:paraId="5AC3CFC5" w14:textId="77777777" w:rsidR="006E2FA2" w:rsidRDefault="006E2FA2">
                              <w:pPr>
                                <w:spacing w:after="160" w:line="259" w:lineRule="auto"/>
                                <w:ind w:left="0" w:firstLine="0"/>
                                <w:jc w:val="left"/>
                              </w:pPr>
                              <w:r>
                                <w:rPr>
                                  <w:color w:val="141414"/>
                                  <w:w w:val="118"/>
                                  <w:sz w:val="15"/>
                                </w:rPr>
                                <w:t>A</w:t>
                              </w:r>
                            </w:p>
                          </w:txbxContent>
                        </v:textbox>
                      </v:rect>
                      <v:rect id="Rectangle 10343" o:spid="_x0000_s2510" style="position:absolute;left:4772;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14:paraId="0B72CBB2"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346" o:spid="_x0000_s2511" style="position:absolute;left:3486;top:579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fsUA&#10;AADeAAAADwAAAGRycy9kb3ducmV2LnhtbERPTWvCQBC9F/wPywi91Y22BE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11+xQAAAN4AAAAPAAAAAAAAAAAAAAAAAJgCAABkcnMv&#10;ZG93bnJldi54bWxQSwUGAAAAAAQABAD1AAAAigMAAAAA&#10;" filled="f" stroked="f">
                        <v:textbox inset="0,0,0,0">
                          <w:txbxContent>
                            <w:p w14:paraId="0072D2D8" w14:textId="77777777" w:rsidR="006E2FA2" w:rsidRDefault="006E2FA2">
                              <w:pPr>
                                <w:spacing w:after="160" w:line="259" w:lineRule="auto"/>
                                <w:ind w:left="0" w:firstLine="0"/>
                                <w:jc w:val="left"/>
                              </w:pPr>
                              <w:r>
                                <w:rPr>
                                  <w:color w:val="141414"/>
                                  <w:w w:val="118"/>
                                  <w:sz w:val="12"/>
                                </w:rPr>
                                <w:t>A</w:t>
                              </w:r>
                            </w:p>
                          </w:txbxContent>
                        </v:textbox>
                      </v:rect>
                      <v:rect id="Rectangle 10347" o:spid="_x0000_s2512" style="position:absolute;left:4001;top:6064;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45cQA&#10;AADeAAAADwAAAGRycy9kb3ducmV2LnhtbERPS4vCMBC+C/6HMII3TdVl1WoU2Qd6XB+g3oZmbIvN&#10;pDRZW/31RljY23x8z5kvG1OIG1Uut6xg0I9AECdW55wqOOy/exMQziNrLCyTgjs5WC7arTnG2ta8&#10;pdvOpyKEsItRQeZ9GUvpkowMur4tiQN3sZVBH2CVSl1hHcJNIYdR9C4N5hwaMizpI6Pkuvs1CtaT&#10;cnXa2EedFl/n9fHnOP3cT71S3U6zmoHw1Ph/8Z97o8P8aP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OXEAAAA3gAAAA8AAAAAAAAAAAAAAAAAmAIAAGRycy9k&#10;b3ducmV2LnhtbFBLBQYAAAAABAAEAPUAAACJAwAAAAA=&#10;" filled="f" stroked="f">
                        <v:textbox inset="0,0,0,0">
                          <w:txbxContent>
                            <w:p w14:paraId="774A2FF7" w14:textId="77777777" w:rsidR="006E2FA2" w:rsidRDefault="006E2FA2">
                              <w:pPr>
                                <w:spacing w:after="160" w:line="259" w:lineRule="auto"/>
                                <w:ind w:left="0" w:firstLine="0"/>
                                <w:jc w:val="left"/>
                              </w:pPr>
                              <w:r>
                                <w:rPr>
                                  <w:color w:val="141414"/>
                                  <w:w w:val="99"/>
                                  <w:sz w:val="10"/>
                                </w:rPr>
                                <w:t>1</w:t>
                              </w:r>
                            </w:p>
                          </w:txbxContent>
                        </v:textbox>
                      </v:rect>
                      <v:rect id="Rectangle 10348" o:spid="_x0000_s2513" style="position:absolute;top:365;width:1917;height:16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Bsl8gA&#10;AADeAAAADwAAAGRycy9kb3ducmV2LnhtbESPT2vCQBDF70K/wzKCN93YS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EGyXyAAAAN4AAAAPAAAAAAAAAAAAAAAAAJgCAABk&#10;cnMvZG93bnJldi54bWxQSwUGAAAAAAQABAD1AAAAjQMAAAAA&#10;" filled="f" stroked="f">
                        <v:textbox inset="0,0,0,0">
                          <w:txbxContent>
                            <w:p w14:paraId="664151D8" w14:textId="77777777" w:rsidR="006E2FA2" w:rsidRDefault="006E2FA2">
                              <w:pPr>
                                <w:spacing w:after="160" w:line="259" w:lineRule="auto"/>
                                <w:ind w:left="0" w:firstLine="0"/>
                                <w:jc w:val="left"/>
                              </w:pPr>
                              <w:r>
                                <w:rPr>
                                  <w:color w:val="141414"/>
                                  <w:w w:val="121"/>
                                  <w:sz w:val="30"/>
                                </w:rPr>
                                <w:t>H</w:t>
                              </w:r>
                            </w:p>
                          </w:txbxContent>
                        </v:textbox>
                      </v:rect>
                      <v:rect id="Rectangle 10349" o:spid="_x0000_s2514" style="position:absolute;left:1441;top:3144;width:652;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JDMQA&#10;AADeAAAADwAAAGRycy9kb3ducmV2LnhtbERPS2vCQBC+F/oflil4qxtrE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yQzEAAAA3gAAAA8AAAAAAAAAAAAAAAAAmAIAAGRycy9k&#10;b3ducmV2LnhtbFBLBQYAAAAABAAEAPUAAACJAwAAAAA=&#10;" filled="f" stroked="f">
                        <v:textbox inset="0,0,0,0">
                          <w:txbxContent>
                            <w:p w14:paraId="259A6EF4"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10352" o:spid="_x0000_s2515" style="position:absolute;left:955;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psQA&#10;AADeAAAADwAAAGRycy9kb3ducmV2LnhtbERP22oCMRB9L/QfwhR8q1lXbMvWKCJ4QRDRVnwdNtPN&#10;4mayJFHXvzeFQt/mcK4znna2EVfyoXasYNDPQBCXTtdcKfj+Wrx+gAgRWWPjmBTcKcB08vw0xkK7&#10;G+/peoiVSCEcClRgYmwLKUNpyGLou5Y4cT/OW4wJ+kpqj7cUbhuZZ9mbtFhzajDY0txQeT5crILt&#10;djDP42q24+NmGE5n47tl+65U76WbfYKI1MV/8Z97rdP8bDjK4feddIO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FBabEAAAA3gAAAA8AAAAAAAAAAAAAAAAAmAIAAGRycy9k&#10;b3ducmV2LnhtbFBLBQYAAAAABAAEAPUAAACJAwAAAAA=&#10;" path="m194608,v,,-194608,283544,,864977e" filled="f" strokecolor="#505050" strokeweight="0">
                        <v:stroke miterlimit="1" joinstyle="miter" endcap="round"/>
                        <v:path arrowok="t" textboxrect="0,0,194608,864977"/>
                      </v:shape>
                      <v:shape id="Shape 10353" o:spid="_x0000_s2516" style="position:absolute;left:2170;top:9944;width:806;height:1229;visibility:visible;mso-wrap-style:square;v-text-anchor:top" coordsize="80575,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AUMMA&#10;AADeAAAADwAAAGRycy9kb3ducmV2LnhtbERPTYvCMBC9L/gfwgje1kTFRapRRFgpHhbs7sXb0Ixt&#10;tZmUJKv1328EYW/zeJ+z2vS2FTfyoXGsYTJWIIhLZxquNPx8f74vQISIbLB1TBoeFGCzHrytMDPu&#10;zke6FbESKYRDhhrqGLtMylDWZDGMXUecuLPzFmOCvpLG4z2F21ZOlfqQFhtODTV2tKupvBa/VoPi&#10;r8clLyanaYX+QKetzff5XuvRsN8uQUTq47/45c5Nmq9m8xk830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mAUMMAAADeAAAADwAAAAAAAAAAAAAAAACYAgAAZHJzL2Rv&#10;d25yZXYueG1sUEsFBgAAAAAEAAQA9QAAAIgDAAAAAA==&#10;" path="m80575,l77106,122946,,26929c30082,36218,62651,25438,80575,xe" fillcolor="#505050" strokecolor="#505050" strokeweight=".05825mm">
                        <v:path arrowok="t" textboxrect="0,0,80575,122946"/>
                      </v:shape>
                      <v:shape id="Shape 134212" o:spid="_x0000_s2517" style="position:absolute;left:5784;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7bsIA&#10;AADfAAAADwAAAGRycy9kb3ducmV2LnhtbERP3WrCMBS+H+wdwhl4UzSxjjGrUcZE9Goy5wMcmmNT&#10;bE5KE219+2Ug7PLj+1+uB9eIG3Wh9qxhOlEgiEtvaq40nH6243cQISIbbDyThjsFWK+en5ZYGN/z&#10;N92OsRIphEOBGmyMbSFlKC05DBPfEifu7DuHMcGukqbDPoW7RuZKvUmHNacGiy19Wiovx6vToHab&#10;+jo/fJ2cvfSUZbTDTM20Hr0MHwsQkYb4L3649ybNn73m0xz+/iQA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rtuwgAAAN8AAAAPAAAAAAAAAAAAAAAAAJgCAABkcnMvZG93&#10;bnJldi54bWxQSwUGAAAAAAQABAD1AAAAhwMAAAAA&#10;" path="m,l240271,r,240271l,240271,,e" fillcolor="#dcdcdc" strokecolor="#141414" strokeweight=".1335mm">
                        <v:stroke endcap="round"/>
                        <v:path arrowok="t" textboxrect="0,0,240271,240271"/>
                      </v:shape>
                      <v:shape id="Shape 134213" o:spid="_x0000_s2518" style="position:absolute;left:5784;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oe9cIA&#10;AADfAAAADwAAAGRycy9kb3ducmV2LnhtbERP3WrCMBS+H+wdwhl4UzTRDpnVKGMy9Gqi8wEOzbEp&#10;NielibZ7+2Ug7PLj+19tBteIO3Wh9qxhOlEgiEtvaq40nL8/x28gQkQ22HgmDT8UYLN+flphYXzP&#10;R7qfYiVSCIcCNdgY20LKUFpyGCa+JU7cxXcOY4JdJU2HfQp3jZwpNZcOa04NFlv6sFReTzenQe22&#10;9W1x+Do7e+0py2iHmcq1Hr0M70sQkYb4L3649ybNz19n0xz+/i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h71wgAAAN8AAAAPAAAAAAAAAAAAAAAAAJgCAABkcnMvZG93&#10;bnJldi54bWxQSwUGAAAAAAQABAD1AAAAhwMAAAAA&#10;" path="m,l240271,r,240271l,240271,,e" fillcolor="#dcdcdc" strokecolor="#141414" strokeweight=".1335mm">
                        <v:stroke endcap="round"/>
                        <v:path arrowok="t" textboxrect="0,0,240271,240271"/>
                      </v:shape>
                      <v:rect id="Rectangle 10363" o:spid="_x0000_s2519" style="position:absolute;left:6539;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14:paraId="6BE0B064" w14:textId="77777777" w:rsidR="006E2FA2" w:rsidRDefault="006E2FA2">
                              <w:pPr>
                                <w:spacing w:after="160" w:line="259" w:lineRule="auto"/>
                                <w:ind w:left="0" w:firstLine="0"/>
                                <w:jc w:val="left"/>
                              </w:pPr>
                              <w:r>
                                <w:rPr>
                                  <w:color w:val="141414"/>
                                  <w:w w:val="118"/>
                                  <w:sz w:val="15"/>
                                </w:rPr>
                                <w:t>A</w:t>
                              </w:r>
                            </w:p>
                          </w:txbxContent>
                        </v:textbox>
                      </v:rect>
                      <v:rect id="Rectangle 10364" o:spid="_x0000_s2520" style="position:absolute;left:7181;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14:paraId="7D145CEE"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365" o:spid="_x0000_s2521" style="position:absolute;left:6537;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14:paraId="171A9C5F" w14:textId="77777777" w:rsidR="006E2FA2" w:rsidRDefault="006E2FA2">
                              <w:pPr>
                                <w:spacing w:after="160" w:line="259" w:lineRule="auto"/>
                                <w:ind w:left="0" w:firstLine="0"/>
                                <w:jc w:val="left"/>
                              </w:pPr>
                              <w:r>
                                <w:rPr>
                                  <w:color w:val="141414"/>
                                  <w:w w:val="118"/>
                                  <w:sz w:val="15"/>
                                </w:rPr>
                                <w:t>A</w:t>
                              </w:r>
                            </w:p>
                          </w:txbxContent>
                        </v:textbox>
                      </v:rect>
                      <v:rect id="Rectangle 10366" o:spid="_x0000_s2522" style="position:absolute;left:7179;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14:paraId="21522167"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373" o:spid="_x0000_s2523" style="position:absolute;left:7291;top:5062;width:66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14:paraId="0E630DD0" w14:textId="77777777" w:rsidR="006E2FA2" w:rsidRDefault="006E2FA2">
                              <w:pPr>
                                <w:spacing w:after="160" w:line="259" w:lineRule="auto"/>
                                <w:ind w:left="0" w:firstLine="0"/>
                                <w:jc w:val="left"/>
                              </w:pPr>
                              <w:r>
                                <w:rPr>
                                  <w:color w:val="141414"/>
                                  <w:w w:val="121"/>
                                  <w:sz w:val="12"/>
                                </w:rPr>
                                <w:t>R</w:t>
                              </w:r>
                            </w:p>
                          </w:txbxContent>
                        </v:textbox>
                      </v:rect>
                      <v:rect id="Rectangle 10374" o:spid="_x0000_s2524" style="position:absolute;left:7789;top:5336;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14:paraId="1C8208CA" w14:textId="77777777" w:rsidR="006E2FA2" w:rsidRDefault="006E2FA2">
                              <w:pPr>
                                <w:spacing w:after="160" w:line="259" w:lineRule="auto"/>
                                <w:ind w:left="0" w:firstLine="0"/>
                                <w:jc w:val="left"/>
                              </w:pPr>
                              <w:r>
                                <w:rPr>
                                  <w:color w:val="141414"/>
                                  <w:w w:val="99"/>
                                  <w:sz w:val="10"/>
                                </w:rPr>
                                <w:t>1</w:t>
                              </w:r>
                            </w:p>
                          </w:txbxContent>
                        </v:textbox>
                      </v:rect>
                      <v:shape id="Shape 10375" o:spid="_x0000_s2525" style="position:absolute;left:5594;top:630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MdcQA&#10;AADeAAAADwAAAGRycy9kb3ducmV2LnhtbERPS2vCQBC+C/0PyxS86aatzzSrSKXiRcG0iN6G7ORB&#10;s7Mhu9X033cFwdt8fM9Jlp2pxYVaV1lW8DKMQBBnVldcKPj++hzMQDiPrLG2TAr+yMFy8dRLMNb2&#10;yge6pL4QIYRdjApK75tYSpeVZNANbUMcuNy2Bn2AbSF1i9cQbmr5GkUTabDi0FBiQx8lZT/pr1Gw&#10;l9O93DXuuM5HfF6lm3l9MnOl+s/d6h2Ep84/xHf3Vof50dt0DLd3wg1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GTHXEAAAA3gAAAA8AAAAAAAAAAAAAAAAAmAIAAGRycy9k&#10;b3ducmV2LnhtbFBLBQYAAAAABAAEAPUAAACJAwAAAAA=&#10;" path="m18117,v9995,,18116,8121,18116,18117c36233,28112,28112,36233,18117,36233,8073,36233,,28112,,18117,,8121,8073,,18117,xe" fillcolor="#141414" stroked="f" strokeweight="0">
                        <v:stroke endcap="round"/>
                        <v:path arrowok="t" textboxrect="0,0,36233,36233"/>
                      </v:shape>
                      <v:shape id="Shape 10376" o:spid="_x0000_s2526" style="position:absolute;left:4817;top:6487;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XTsMA&#10;AADeAAAADwAAAGRycy9kb3ducmV2LnhtbERPTYvCMBC9C/sfwix403SVraUaRQRFWC/WvextaMa2&#10;azOpTdT6740geJvH+5zZojO1uFLrKssKvoYRCOLc6ooLBb+H9SAB4TyyxtoyKbiTg8X8ozfDVNsb&#10;7+ma+UKEEHYpKii9b1IpXV6SQTe0DXHgjrY16ANsC6lbvIVwU8tRFMXSYMWhocSGViXlp+xiFGx0&#10;rnf++2d1yU5/XXLe7v4ncaJU/7NbTkF46vxb/HJvdZgfjS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DXTsMAAADeAAAADwAAAAAAAAAAAAAAAACYAgAAZHJzL2Rv&#10;d25yZXYueG1sUEsFBgAAAAAEAAQA9QAAAIgDAAAAAA==&#10;" path="m,l95592,e" filled="f" strokecolor="#141414" strokeweight=".1335mm">
                        <v:stroke miterlimit="1" joinstyle="miter" endcap="round"/>
                        <v:path arrowok="t" textboxrect="0,0,95592,0"/>
                      </v:shape>
                      <v:shape id="Shape 10377" o:spid="_x0000_s2527" style="position:absolute;left:5779;top:6439;width:966;height:769;visibility:visible;mso-wrap-style:square;v-text-anchor:top" coordsize="96673,76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0KcQA&#10;AADeAAAADwAAAGRycy9kb3ducmV2LnhtbERP22oCMRB9L/gPYYS+1WwtVF2NIkJpK0XoquDjsJnu&#10;xc1kSdJ1/XsjFPo2h3Odxao3jejI+cqygudRAoI4t7riQsFh//Y0BeEDssbGMim4kofVcvCwwFTb&#10;C39Tl4VCxBD2KSooQ2hTKX1ekkE/si1x5H6sMxgidIXUDi8x3DRynCSv0mDFsaHEljYl5efs1yj4&#10;+twet9Ouml13WJ+Mfq8z52qlHof9eg4iUB/+xX/uDx3nJy+TC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iNCnEAAAA3gAAAA8AAAAAAAAAAAAAAAAAmAIAAGRycy9k&#10;b3ducmV2LnhtbFBLBQYAAAAABAAEAPUAAACJAwAAAAA=&#10;" path="m,l565,76863r96108,e" filled="f" strokecolor="#141414" strokeweight=".1335mm">
                        <v:stroke miterlimit="1" joinstyle="miter" endcap="round"/>
                        <v:path arrowok="t" textboxrect="0,0,96673,76863"/>
                      </v:shape>
                      <v:rect id="Rectangle 10378" o:spid="_x0000_s2528" style="position:absolute;left:7291;top:6514;width:66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mKs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fKYqyAAAAN4AAAAPAAAAAAAAAAAAAAAAAJgCAABk&#10;cnMvZG93bnJldi54bWxQSwUGAAAAAAQABAD1AAAAjQMAAAAA&#10;" filled="f" stroked="f">
                        <v:textbox inset="0,0,0,0">
                          <w:txbxContent>
                            <w:p w14:paraId="37D0449B" w14:textId="77777777" w:rsidR="006E2FA2" w:rsidRDefault="006E2FA2">
                              <w:pPr>
                                <w:spacing w:after="160" w:line="259" w:lineRule="auto"/>
                                <w:ind w:left="0" w:firstLine="0"/>
                                <w:jc w:val="left"/>
                              </w:pPr>
                              <w:r>
                                <w:rPr>
                                  <w:color w:val="141414"/>
                                  <w:w w:val="121"/>
                                  <w:sz w:val="12"/>
                                </w:rPr>
                                <w:t>R</w:t>
                              </w:r>
                            </w:p>
                          </w:txbxContent>
                        </v:textbox>
                      </v:rect>
                      <v:rect id="Rectangle 10379" o:spid="_x0000_s2529" style="position:absolute;left:7789;top:6787;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DscQA&#10;AADeAAAADwAAAGRycy9kb3ducmV2LnhtbERPS2vCQBC+F/oflil4qxsr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A7HEAAAA3gAAAA8AAAAAAAAAAAAAAAAAmAIAAGRycy9k&#10;b3ducmV2LnhtbFBLBQYAAAAABAAEAPUAAACJAwAAAAA=&#10;" filled="f" stroked="f">
                        <v:textbox inset="0,0,0,0">
                          <w:txbxContent>
                            <w:p w14:paraId="246619E4" w14:textId="77777777" w:rsidR="006E2FA2" w:rsidRDefault="006E2FA2">
                              <w:pPr>
                                <w:spacing w:after="160" w:line="259" w:lineRule="auto"/>
                                <w:ind w:left="0" w:firstLine="0"/>
                                <w:jc w:val="left"/>
                              </w:pPr>
                              <w:r>
                                <w:rPr>
                                  <w:color w:val="141414"/>
                                  <w:w w:val="99"/>
                                  <w:sz w:val="10"/>
                                </w:rPr>
                                <w:t>2</w:t>
                              </w:r>
                            </w:p>
                          </w:txbxContent>
                        </v:textbox>
                      </v:rect>
                      <v:shape id="Shape 10525" o:spid="_x0000_s2530" style="position:absolute;left:5779;top:5766;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bvsUA&#10;AADeAAAADwAAAGRycy9kb3ducmV2LnhtbERPTWvCQBC9F/wPywi9lGZTQbFpVhGhYMFLoyC9Ddkx&#10;G5OdjdlV47/vFgre5vE+J18OthVX6n3tWMFbkoIgLp2uuVKw332+zkH4gKyxdUwK7uRhuRg95Zhp&#10;d+NvuhahEjGEfYYKTAhdJqUvDVn0ieuII3d0vcUQYV9J3eMthttWTtJ0Ji3WHBsMdrQ2VDbFxSqQ&#10;9l1vv05Fs/5pdvo8O+xfdNco9TweVh8gAg3hIf53b3Scn04nU/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9u+xQAAAN4AAAAPAAAAAAAAAAAAAAAAAJgCAABkcnMv&#10;ZG93bnJldi54bWxQSwUGAAAAAAQABAD1AAAAigMAAAAA&#10;" path="m,96108l,,96108,e" filled="f" strokecolor="#141414" strokeweight=".1335mm">
                        <v:stroke miterlimit="1" joinstyle="miter" endcap="round"/>
                        <v:path arrowok="t" textboxrect="0,0,96108,96108"/>
                      </v:shape>
                      <w10:anchorlock/>
                    </v:group>
                  </w:pict>
                </mc:Fallback>
              </mc:AlternateContent>
            </w:r>
          </w:p>
        </w:tc>
        <w:tc>
          <w:tcPr>
            <w:tcW w:w="844" w:type="dxa"/>
            <w:tcBorders>
              <w:top w:val="nil"/>
              <w:left w:val="nil"/>
              <w:bottom w:val="single" w:sz="3" w:space="0" w:color="646464"/>
              <w:right w:val="nil"/>
            </w:tcBorders>
            <w:vAlign w:val="bottom"/>
          </w:tcPr>
          <w:p w14:paraId="3BFA5049" w14:textId="77777777" w:rsidR="00A21FDC" w:rsidRDefault="00252176">
            <w:pPr>
              <w:spacing w:after="285" w:line="259" w:lineRule="auto"/>
              <w:ind w:left="-509" w:right="-388" w:firstLine="0"/>
              <w:jc w:val="left"/>
            </w:pPr>
            <w:r>
              <w:rPr>
                <w:noProof/>
                <w:sz w:val="22"/>
              </w:rPr>
              <mc:AlternateContent>
                <mc:Choice Requires="wpg">
                  <w:drawing>
                    <wp:inline distT="0" distB="0" distL="0" distR="0" wp14:anchorId="116ADF64" wp14:editId="4C08ABD6">
                      <wp:extent cx="1105248" cy="989072"/>
                      <wp:effectExtent l="0" t="0" r="0" b="0"/>
                      <wp:docPr id="105395" name="Group 105395"/>
                      <wp:cNvGraphicFramePr/>
                      <a:graphic xmlns:a="http://schemas.openxmlformats.org/drawingml/2006/main">
                        <a:graphicData uri="http://schemas.microsoft.com/office/word/2010/wordprocessingGroup">
                          <wpg:wgp>
                            <wpg:cNvGrpSpPr/>
                            <wpg:grpSpPr>
                              <a:xfrm>
                                <a:off x="0" y="0"/>
                                <a:ext cx="1105248" cy="989072"/>
                                <a:chOff x="0" y="0"/>
                                <a:chExt cx="1105248" cy="989072"/>
                              </a:xfrm>
                            </wpg:grpSpPr>
                            <wps:wsp>
                              <wps:cNvPr id="10327" name="Rectangle 10327"/>
                              <wps:cNvSpPr/>
                              <wps:spPr>
                                <a:xfrm>
                                  <a:off x="327754" y="676861"/>
                                  <a:ext cx="68207" cy="149606"/>
                                </a:xfrm>
                                <a:prstGeom prst="rect">
                                  <a:avLst/>
                                </a:prstGeom>
                                <a:ln>
                                  <a:noFill/>
                                </a:ln>
                              </wps:spPr>
                              <wps:txbx>
                                <w:txbxContent>
                                  <w:p w14:paraId="0DDF6FEC"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328" name="Rectangle 10328"/>
                              <wps:cNvSpPr/>
                              <wps:spPr>
                                <a:xfrm>
                                  <a:off x="379112" y="704466"/>
                                  <a:ext cx="44083" cy="128988"/>
                                </a:xfrm>
                                <a:prstGeom prst="rect">
                                  <a:avLst/>
                                </a:prstGeom>
                                <a:ln>
                                  <a:noFill/>
                                </a:ln>
                              </wps:spPr>
                              <wps:txbx>
                                <w:txbxContent>
                                  <w:p w14:paraId="494CB376"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329" name="Rectangle 10329"/>
                              <wps:cNvSpPr/>
                              <wps:spPr>
                                <a:xfrm>
                                  <a:off x="666559" y="773588"/>
                                  <a:ext cx="68207" cy="149606"/>
                                </a:xfrm>
                                <a:prstGeom prst="rect">
                                  <a:avLst/>
                                </a:prstGeom>
                                <a:ln>
                                  <a:noFill/>
                                </a:ln>
                              </wps:spPr>
                              <wps:txbx>
                                <w:txbxContent>
                                  <w:p w14:paraId="36CC3011"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330" name="Rectangle 10330"/>
                              <wps:cNvSpPr/>
                              <wps:spPr>
                                <a:xfrm>
                                  <a:off x="717917" y="801194"/>
                                  <a:ext cx="44083" cy="128988"/>
                                </a:xfrm>
                                <a:prstGeom prst="rect">
                                  <a:avLst/>
                                </a:prstGeom>
                                <a:ln>
                                  <a:noFill/>
                                </a:ln>
                              </wps:spPr>
                              <wps:txbx>
                                <w:txbxContent>
                                  <w:p w14:paraId="4C913FE3"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345" name="Rectangle 10345"/>
                              <wps:cNvSpPr/>
                              <wps:spPr>
                                <a:xfrm>
                                  <a:off x="567076" y="0"/>
                                  <a:ext cx="83087" cy="1100073"/>
                                </a:xfrm>
                                <a:prstGeom prst="rect">
                                  <a:avLst/>
                                </a:prstGeom>
                                <a:ln>
                                  <a:noFill/>
                                </a:ln>
                              </wps:spPr>
                              <wps:txbx>
                                <w:txbxContent>
                                  <w:p w14:paraId="4A0565FE"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10350" name="Shape 10350"/>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10371" name="Rectangle 10371"/>
                              <wps:cNvSpPr/>
                              <wps:spPr>
                                <a:xfrm>
                                  <a:off x="326097" y="864484"/>
                                  <a:ext cx="68207" cy="149606"/>
                                </a:xfrm>
                                <a:prstGeom prst="rect">
                                  <a:avLst/>
                                </a:prstGeom>
                                <a:ln>
                                  <a:noFill/>
                                </a:ln>
                              </wps:spPr>
                              <wps:txbx>
                                <w:txbxContent>
                                  <w:p w14:paraId="7EE3072C"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372" name="Rectangle 10372"/>
                              <wps:cNvSpPr/>
                              <wps:spPr>
                                <a:xfrm>
                                  <a:off x="377455" y="892089"/>
                                  <a:ext cx="44083" cy="128988"/>
                                </a:xfrm>
                                <a:prstGeom prst="rect">
                                  <a:avLst/>
                                </a:prstGeom>
                                <a:ln>
                                  <a:noFill/>
                                </a:ln>
                              </wps:spPr>
                              <wps:txbx>
                                <w:txbxContent>
                                  <w:p w14:paraId="4CD21558"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10380" name="Shape 10380"/>
                              <wps:cNvSpPr/>
                              <wps:spPr>
                                <a:xfrm>
                                  <a:off x="511369" y="820713"/>
                                  <a:ext cx="36233" cy="36233"/>
                                </a:xfrm>
                                <a:custGeom>
                                  <a:avLst/>
                                  <a:gdLst/>
                                  <a:ahLst/>
                                  <a:cxnLst/>
                                  <a:rect l="0" t="0" r="0" b="0"/>
                                  <a:pathLst>
                                    <a:path w="36233" h="36233">
                                      <a:moveTo>
                                        <a:pt x="18117" y="0"/>
                                      </a:moveTo>
                                      <a:cubicBezTo>
                                        <a:pt x="28112" y="0"/>
                                        <a:pt x="36233" y="8122"/>
                                        <a:pt x="36233" y="18117"/>
                                      </a:cubicBezTo>
                                      <a:cubicBezTo>
                                        <a:pt x="36233" y="28112"/>
                                        <a:pt x="28112"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381" name="Shape 10381"/>
                              <wps:cNvSpPr/>
                              <wps:spPr>
                                <a:xfrm>
                                  <a:off x="432489" y="742722"/>
                                  <a:ext cx="192217" cy="96108"/>
                                </a:xfrm>
                                <a:custGeom>
                                  <a:avLst/>
                                  <a:gdLst/>
                                  <a:ahLst/>
                                  <a:cxnLst/>
                                  <a:rect l="0" t="0" r="0" b="0"/>
                                  <a:pathLst>
                                    <a:path w="192217" h="96108">
                                      <a:moveTo>
                                        <a:pt x="192217" y="96108"/>
                                      </a:moveTo>
                                      <a:lnTo>
                                        <a:pt x="96108" y="96108"/>
                                      </a:lnTo>
                                      <a:lnTo>
                                        <a:pt x="96108" y="0"/>
                                      </a:ln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382" name="Shape 10382"/>
                              <wps:cNvSpPr/>
                              <wps:spPr>
                                <a:xfrm>
                                  <a:off x="432489" y="838830"/>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116ADF64" id="Group 105395" o:spid="_x0000_s2531" style="width:87.05pt;height:77.9pt;mso-position-horizontal-relative:char;mso-position-vertical-relative:line" coordsize="11052,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">
                      <v:rect id="Rectangle 10327" o:spid="_x0000_s2532"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14:paraId="0DDF6FEC" w14:textId="77777777" w:rsidR="006E2FA2" w:rsidRDefault="006E2FA2">
                              <w:pPr>
                                <w:spacing w:after="160" w:line="259" w:lineRule="auto"/>
                                <w:ind w:left="0" w:firstLine="0"/>
                                <w:jc w:val="left"/>
                              </w:pPr>
                              <w:r>
                                <w:rPr>
                                  <w:color w:val="141414"/>
                                  <w:w w:val="118"/>
                                  <w:sz w:val="12"/>
                                </w:rPr>
                                <w:t>A</w:t>
                              </w:r>
                            </w:p>
                          </w:txbxContent>
                        </v:textbox>
                      </v:rect>
                      <v:rect id="Rectangle 10328" o:spid="_x0000_s2533"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14:paraId="494CB376" w14:textId="77777777" w:rsidR="006E2FA2" w:rsidRDefault="006E2FA2">
                              <w:pPr>
                                <w:spacing w:after="160" w:line="259" w:lineRule="auto"/>
                                <w:ind w:left="0" w:firstLine="0"/>
                                <w:jc w:val="left"/>
                              </w:pPr>
                              <w:r>
                                <w:rPr>
                                  <w:color w:val="141414"/>
                                  <w:w w:val="98"/>
                                  <w:sz w:val="10"/>
                                </w:rPr>
                                <w:t>1</w:t>
                              </w:r>
                            </w:p>
                          </w:txbxContent>
                        </v:textbox>
                      </v:rect>
                      <v:rect id="Rectangle 10329" o:spid="_x0000_s2534" style="position:absolute;left:6665;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srMQA&#10;AADeAAAADwAAAGRycy9kb3ducmV2LnhtbERPS4vCMBC+C/sfwix401QXxFajyK6LHn0sqLehGdti&#10;MylNtNVfbwRhb/PxPWc6b00pblS7wrKCQT8CQZxaXXCm4G//2xuDcB5ZY2mZFNzJwXz20Zliom3D&#10;W7rtfCZCCLsEFeTeV4mULs3JoOvbijhwZ1sb9AHWmdQ1NiHclHIYRSNpsODQkGNF3zmll93VKFiN&#10;q8VxbR9NVi5Pq8PmEP/sY69U97NdTEB4av2/+O1e6zA/+h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LKzEAAAA3gAAAA8AAAAAAAAAAAAAAAAAmAIAAGRycy9k&#10;b3ducmV2LnhtbFBLBQYAAAAABAAEAPUAAACJAwAAAAA=&#10;" filled="f" stroked="f">
                        <v:textbox inset="0,0,0,0">
                          <w:txbxContent>
                            <w:p w14:paraId="36CC3011" w14:textId="77777777" w:rsidR="006E2FA2" w:rsidRDefault="006E2FA2">
                              <w:pPr>
                                <w:spacing w:after="160" w:line="259" w:lineRule="auto"/>
                                <w:ind w:left="0" w:firstLine="0"/>
                                <w:jc w:val="left"/>
                              </w:pPr>
                              <w:r>
                                <w:rPr>
                                  <w:color w:val="141414"/>
                                  <w:w w:val="124"/>
                                  <w:sz w:val="12"/>
                                </w:rPr>
                                <w:t>B</w:t>
                              </w:r>
                            </w:p>
                          </w:txbxContent>
                        </v:textbox>
                      </v:rect>
                      <v:rect id="Rectangle 10330" o:spid="_x0000_s2535" style="position:absolute;left:7179;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14:paraId="4C913FE3" w14:textId="77777777" w:rsidR="006E2FA2" w:rsidRDefault="006E2FA2">
                              <w:pPr>
                                <w:spacing w:after="160" w:line="259" w:lineRule="auto"/>
                                <w:ind w:left="0" w:firstLine="0"/>
                                <w:jc w:val="left"/>
                              </w:pPr>
                              <w:r>
                                <w:rPr>
                                  <w:color w:val="141414"/>
                                  <w:w w:val="98"/>
                                  <w:sz w:val="10"/>
                                </w:rPr>
                                <w:t>1</w:t>
                              </w:r>
                            </w:p>
                          </w:txbxContent>
                        </v:textbox>
                      </v:rect>
                      <v:rect id="Rectangle 10345" o:spid="_x0000_s2536"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DCcQA&#10;AADeAAAADwAAAGRycy9kb3ducmV2LnhtbERPS4vCMBC+C/6HMII3TdVd0WoU2Qd6XB+g3oZmbIvN&#10;pDRZW/31RljY23x8z5kvG1OIG1Uut6xg0I9AECdW55wqOOy/exMQziNrLCyTgjs5WC7arTnG2ta8&#10;pdvOpyKEsItRQeZ9GUvpkowMur4tiQN3sZVBH2CVSl1hHcJNIYdRNJYGcw4NGZb0kVFy3f0aBetJ&#10;uTpt7KNOi6/z+vhznH7up16pbqdZzUB4avy/+M+90WF+NHp7h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RwwnEAAAA3gAAAA8AAAAAAAAAAAAAAAAAmAIAAGRycy9k&#10;b3ducmV2LnhtbFBLBQYAAAAABAAEAPUAAACJAwAAAAA=&#10;" filled="f" stroked="f">
                        <v:textbox inset="0,0,0,0">
                          <w:txbxContent>
                            <w:p w14:paraId="4A0565FE"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10350" o:spid="_x0000_s2537"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BmMgA&#10;AADeAAAADwAAAGRycy9kb3ducmV2LnhtbESPQU/DMAyF70j7D5En7YJYukER6pZNBWmCAxe2Ia6m&#10;8dpqjVMloSv8enxA4mbLz++9b70dXacGCrH1bGAxz0ARV962XBs4HnY3D6BiQrbYeSYD3xRhu5lc&#10;rbGw/sJvNOxTrcSEY4EGmpT6QutYNeQwzn1PLLeTDw6TrKHWNuBFzF2nl1l2rx22LAkN9vTUUHXe&#10;fzkDOd651/xxV35+/LwHd74e4nN5MmY2HcsVqERj+hf/fb9YqZ/d5gIgODKD3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cGYyAAAAN4AAAAPAAAAAAAAAAAAAAAAAJgCAABk&#10;cnMvZG93bnJldi54bWxQSwUGAAAAAAQABAD1AAAAjQMAAAAA&#10;" path="m,194608v,,523767,-194608,1105248,e" filled="f" strokecolor="#505050" strokeweight=".26697mm">
                        <v:stroke miterlimit="1" joinstyle="miter" endcap="round"/>
                        <v:path arrowok="t" textboxrect="0,0,1105248,194608"/>
                      </v:shape>
                      <v:rect id="Rectangle 10371" o:spid="_x0000_s2538"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Pt8UA&#10;AADeAAAADwAAAGRycy9kb3ducmV2LnhtbERPTWvCQBC9F/wPywje6kaF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g+3xQAAAN4AAAAPAAAAAAAAAAAAAAAAAJgCAABkcnMv&#10;ZG93bnJldi54bWxQSwUGAAAAAAQABAD1AAAAigMAAAAA&#10;" filled="f" stroked="f">
                        <v:textbox inset="0,0,0,0">
                          <w:txbxContent>
                            <w:p w14:paraId="7EE3072C" w14:textId="77777777" w:rsidR="006E2FA2" w:rsidRDefault="006E2FA2">
                              <w:pPr>
                                <w:spacing w:after="160" w:line="259" w:lineRule="auto"/>
                                <w:ind w:left="0" w:firstLine="0"/>
                                <w:jc w:val="left"/>
                              </w:pPr>
                              <w:r>
                                <w:rPr>
                                  <w:color w:val="141414"/>
                                  <w:w w:val="118"/>
                                  <w:sz w:val="12"/>
                                </w:rPr>
                                <w:t>A</w:t>
                              </w:r>
                            </w:p>
                          </w:txbxContent>
                        </v:textbox>
                      </v:rect>
                      <v:rect id="Rectangle 10372" o:spid="_x0000_s2539"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RwMUA&#10;AADeAAAADwAAAGRycy9kb3ducmV2LnhtbERPTWvCQBC9C/6HZYTedKOF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JHAxQAAAN4AAAAPAAAAAAAAAAAAAAAAAJgCAABkcnMv&#10;ZG93bnJldi54bWxQSwUGAAAAAAQABAD1AAAAigMAAAAA&#10;" filled="f" stroked="f">
                        <v:textbox inset="0,0,0,0">
                          <w:txbxContent>
                            <w:p w14:paraId="4CD21558" w14:textId="77777777" w:rsidR="006E2FA2" w:rsidRDefault="006E2FA2">
                              <w:pPr>
                                <w:spacing w:after="160" w:line="259" w:lineRule="auto"/>
                                <w:ind w:left="0" w:firstLine="0"/>
                                <w:jc w:val="left"/>
                              </w:pPr>
                              <w:r>
                                <w:rPr>
                                  <w:color w:val="141414"/>
                                  <w:w w:val="98"/>
                                  <w:sz w:val="10"/>
                                </w:rPr>
                                <w:t>3</w:t>
                              </w:r>
                            </w:p>
                          </w:txbxContent>
                        </v:textbox>
                      </v:rect>
                      <v:shape id="Shape 10380" o:spid="_x0000_s2540" style="position:absolute;left:5113;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3m8cA&#10;AADeAAAADwAAAGRycy9kb3ducmV2LnhtbESPQWvCQBCF7wX/wzJCL0U3rUVidBVbKHjopVHE45Ad&#10;k2B2Nma3Jv33nYPgbYZ58977VpvBNepGXag9G3idJqCIC29rLg0c9l+TFFSIyBYbz2TgjwJs1qOn&#10;FWbW9/xDtzyWSkw4ZGigirHNtA5FRQ7D1LfEcjv7zmGUtSu17bAXc9fotySZa4c1S0KFLX1WVFzy&#10;X2fg6q79h37ReV3mxbubLU7fx3RnzPN42C5BRRriQ3z/3lmpn8xSARAcmUG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Et5vHAAAA3gAAAA8AAAAAAAAAAAAAAAAAmAIAAGRy&#10;cy9kb3ducmV2LnhtbFBLBQYAAAAABAAEAPUAAACMAwAAAAA=&#10;" path="m18117,v9995,,18116,8122,18116,18117c36233,28112,28112,36233,18117,36233,8121,36233,,28112,,18117,,8122,8121,,18117,xe" fillcolor="#141414" stroked="f" strokeweight="0">
                        <v:stroke miterlimit="1" joinstyle="miter" endcap="round"/>
                        <v:path arrowok="t" textboxrect="0,0,36233,36233"/>
                      </v:shape>
                      <v:shape id="Shape 10381" o:spid="_x0000_s2541"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eD0cIA&#10;AADeAAAADwAAAGRycy9kb3ducmV2LnhtbERPTWvCQBC9C/6HZQq96UYLRdJsgi1Y6rFW70N2moRk&#10;Z+PuapL+elcQepvH+5ysGE0nruR8Y1nBapmAIC6tbrhScPzZLTYgfEDW2FkmBRN5KPL5LMNU24G/&#10;6XoIlYgh7FNUUIfQp1L6siaDfml74sj9WmcwROgqqR0OMdx0cp0kr9Jgw7Ghxp4+airbw8Uo+Duf&#10;3L5Ze6sn3IZd+34p5Scp9fw0bt9ABBrDv/jh/tJxfvKyWcH9nXiD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d4PRwgAAAN4AAAAPAAAAAAAAAAAAAAAAAJgCAABkcnMvZG93&#10;bnJldi54bWxQSwUGAAAAAAQABAD1AAAAhwMAAAAA&#10;" path="m192217,96108r-96109,l96108,,,e" filled="f" strokecolor="#141414" strokeweight=".1335mm">
                        <v:stroke miterlimit="1" joinstyle="miter" endcap="round"/>
                        <v:path arrowok="t" textboxrect="0,0,192217,96108"/>
                      </v:shape>
                      <v:shape id="Shape 10382" o:spid="_x0000_s2542" style="position:absolute;left:4324;top:8388;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CMUA&#10;AADeAAAADwAAAGRycy9kb3ducmV2LnhtbERPTWvCQBC9F/oflhF6KWZTBdHUVYogtOClSUC8Ddlp&#10;EpOdTbOrSf99VxC8zeN9zno7mlZcqXe1ZQVvUQyCuLC65lJBnu2nSxDOI2tsLZOCP3Kw3Tw/rTHR&#10;duBvuqa+FCGEXYIKKu+7REpXVGTQRbYjDtyP7Q36APtS6h6HEG5aOYvjhTRYc2iosKNdRUWTXowC&#10;aVb68HVOm92pyfTv4pi/6q5R6mUyfryD8DT6h/ju/tRhfjxfzuD2TrhB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94IxQAAAN4AAAAPAAAAAAAAAAAAAAAAAJgCAABkcnMv&#10;ZG93bnJldi54bWxQSwUGAAAAAAQABAD1AAAAigMAAAAA&#10;" path="m96108,r,96108l,96108e" filled="f" strokecolor="#141414" strokeweight=".1335mm">
                        <v:stroke miterlimit="1" joinstyle="miter" endcap="round"/>
                        <v:path arrowok="t" textboxrect="0,0,96108,96108"/>
                      </v:shape>
                      <w10:anchorlock/>
                    </v:group>
                  </w:pict>
                </mc:Fallback>
              </mc:AlternateContent>
            </w:r>
          </w:p>
          <w:p w14:paraId="0CE6E00E" w14:textId="77777777" w:rsidR="00A21FDC" w:rsidRDefault="00252176">
            <w:pPr>
              <w:spacing w:after="0" w:line="259" w:lineRule="auto"/>
              <w:ind w:left="141" w:firstLine="0"/>
              <w:jc w:val="left"/>
            </w:pPr>
            <w:r>
              <w:rPr>
                <w:sz w:val="23"/>
              </w:rPr>
              <w:t>UNI</w:t>
            </w:r>
          </w:p>
          <w:p w14:paraId="102E4345" w14:textId="77777777" w:rsidR="00A21FDC" w:rsidRDefault="00252176">
            <w:pPr>
              <w:spacing w:after="0" w:line="259" w:lineRule="auto"/>
              <w:ind w:left="-509" w:right="-388" w:firstLine="0"/>
              <w:jc w:val="left"/>
            </w:pPr>
            <w:r>
              <w:rPr>
                <w:noProof/>
                <w:sz w:val="22"/>
              </w:rPr>
              <mc:AlternateContent>
                <mc:Choice Requires="wpg">
                  <w:drawing>
                    <wp:inline distT="0" distB="0" distL="0" distR="0" wp14:anchorId="03B5068A" wp14:editId="52C88EC9">
                      <wp:extent cx="1105248" cy="696975"/>
                      <wp:effectExtent l="0" t="0" r="0" b="0"/>
                      <wp:docPr id="105396" name="Group 105396"/>
                      <wp:cNvGraphicFramePr/>
                      <a:graphic xmlns:a="http://schemas.openxmlformats.org/drawingml/2006/main">
                        <a:graphicData uri="http://schemas.microsoft.com/office/word/2010/wordprocessingGroup">
                          <wpg:wgp>
                            <wpg:cNvGrpSpPr/>
                            <wpg:grpSpPr>
                              <a:xfrm>
                                <a:off x="0" y="0"/>
                                <a:ext cx="1105248" cy="696975"/>
                                <a:chOff x="0" y="0"/>
                                <a:chExt cx="1105248" cy="696975"/>
                              </a:xfrm>
                            </wpg:grpSpPr>
                            <wps:wsp>
                              <wps:cNvPr id="10354" name="Shape 10354"/>
                              <wps:cNvSpPr/>
                              <wps:spPr>
                                <a:xfrm>
                                  <a:off x="0" y="502367"/>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10383" name="Rectangle 10383"/>
                              <wps:cNvSpPr/>
                              <wps:spPr>
                                <a:xfrm>
                                  <a:off x="324720" y="97070"/>
                                  <a:ext cx="71888" cy="146333"/>
                                </a:xfrm>
                                <a:prstGeom prst="rect">
                                  <a:avLst/>
                                </a:prstGeom>
                                <a:ln>
                                  <a:noFill/>
                                </a:ln>
                              </wps:spPr>
                              <wps:txbx>
                                <w:txbxContent>
                                  <w:p w14:paraId="64DB0AD8"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384" name="Rectangle 10384"/>
                              <wps:cNvSpPr/>
                              <wps:spPr>
                                <a:xfrm>
                                  <a:off x="378781" y="124463"/>
                                  <a:ext cx="48492" cy="126165"/>
                                </a:xfrm>
                                <a:prstGeom prst="rect">
                                  <a:avLst/>
                                </a:prstGeom>
                                <a:ln>
                                  <a:noFill/>
                                </a:ln>
                              </wps:spPr>
                              <wps:txbx>
                                <w:txbxContent>
                                  <w:p w14:paraId="127CBD76"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s:wsp>
                              <wps:cNvPr id="10385" name="Rectangle 10385"/>
                              <wps:cNvSpPr/>
                              <wps:spPr>
                                <a:xfrm>
                                  <a:off x="662398" y="193909"/>
                                  <a:ext cx="74956" cy="146333"/>
                                </a:xfrm>
                                <a:prstGeom prst="rect">
                                  <a:avLst/>
                                </a:prstGeom>
                                <a:ln>
                                  <a:noFill/>
                                </a:ln>
                              </wps:spPr>
                              <wps:txbx>
                                <w:txbxContent>
                                  <w:p w14:paraId="186AC6A6"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10386" name="Rectangle 10386"/>
                              <wps:cNvSpPr/>
                              <wps:spPr>
                                <a:xfrm>
                                  <a:off x="718711" y="221302"/>
                                  <a:ext cx="48492" cy="126166"/>
                                </a:xfrm>
                                <a:prstGeom prst="rect">
                                  <a:avLst/>
                                </a:prstGeom>
                                <a:ln>
                                  <a:noFill/>
                                </a:ln>
                              </wps:spPr>
                              <wps:txbx>
                                <w:txbxContent>
                                  <w:p w14:paraId="47EE2D13"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387" name="Rectangle 10387"/>
                              <wps:cNvSpPr/>
                              <wps:spPr>
                                <a:xfrm>
                                  <a:off x="326097" y="239984"/>
                                  <a:ext cx="68207" cy="149606"/>
                                </a:xfrm>
                                <a:prstGeom prst="rect">
                                  <a:avLst/>
                                </a:prstGeom>
                                <a:ln>
                                  <a:noFill/>
                                </a:ln>
                              </wps:spPr>
                              <wps:txbx>
                                <w:txbxContent>
                                  <w:p w14:paraId="298E9DA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388" name="Rectangle 10388"/>
                              <wps:cNvSpPr/>
                              <wps:spPr>
                                <a:xfrm>
                                  <a:off x="377455" y="267589"/>
                                  <a:ext cx="44083" cy="128988"/>
                                </a:xfrm>
                                <a:prstGeom prst="rect">
                                  <a:avLst/>
                                </a:prstGeom>
                                <a:ln>
                                  <a:noFill/>
                                </a:ln>
                              </wps:spPr>
                              <wps:txbx>
                                <w:txbxContent>
                                  <w:p w14:paraId="3C01092B"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10389" name="Shape 10389"/>
                              <wps:cNvSpPr/>
                              <wps:spPr>
                                <a:xfrm>
                                  <a:off x="432489" y="69883"/>
                                  <a:ext cx="95544" cy="192214"/>
                                </a:xfrm>
                                <a:custGeom>
                                  <a:avLst/>
                                  <a:gdLst/>
                                  <a:ahLst/>
                                  <a:cxnLst/>
                                  <a:rect l="0" t="0" r="0" b="0"/>
                                  <a:pathLst>
                                    <a:path w="95544" h="192214">
                                      <a:moveTo>
                                        <a:pt x="95544" y="192214"/>
                                      </a:moveTo>
                                      <a:lnTo>
                                        <a:pt x="95544" y="0"/>
                                      </a:lnTo>
                                      <a:lnTo>
                                        <a:pt x="0"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390" name="Shape 10390"/>
                              <wps:cNvSpPr/>
                              <wps:spPr>
                                <a:xfrm>
                                  <a:off x="511369" y="243979"/>
                                  <a:ext cx="36233" cy="36233"/>
                                </a:xfrm>
                                <a:custGeom>
                                  <a:avLst/>
                                  <a:gdLst/>
                                  <a:ahLst/>
                                  <a:cxnLst/>
                                  <a:rect l="0" t="0" r="0" b="0"/>
                                  <a:pathLst>
                                    <a:path w="36233" h="36233">
                                      <a:moveTo>
                                        <a:pt x="18117" y="0"/>
                                      </a:moveTo>
                                      <a:cubicBezTo>
                                        <a:pt x="28112" y="0"/>
                                        <a:pt x="36233" y="8121"/>
                                        <a:pt x="36233" y="18117"/>
                                      </a:cubicBezTo>
                                      <a:cubicBezTo>
                                        <a:pt x="36233" y="28112"/>
                                        <a:pt x="28112" y="36233"/>
                                        <a:pt x="18117" y="36233"/>
                                      </a:cubicBezTo>
                                      <a:cubicBezTo>
                                        <a:pt x="8121" y="36233"/>
                                        <a:pt x="0" y="28112"/>
                                        <a:pt x="0" y="18117"/>
                                      </a:cubicBezTo>
                                      <a:cubicBezTo>
                                        <a:pt x="0" y="8121"/>
                                        <a:pt x="8121" y="0"/>
                                        <a:pt x="18117" y="0"/>
                                      </a:cubicBezTo>
                                      <a:close/>
                                    </a:path>
                                  </a:pathLst>
                                </a:custGeom>
                                <a:ln w="0" cap="flat">
                                  <a:custDash>
                                    <a:ds d="37843" sp="75686"/>
                                  </a:custDash>
                                  <a:miter lim="100000"/>
                                </a:ln>
                              </wps:spPr>
                              <wps:style>
                                <a:lnRef idx="0">
                                  <a:srgbClr val="000000">
                                    <a:alpha val="0"/>
                                  </a:srgbClr>
                                </a:lnRef>
                                <a:fillRef idx="1">
                                  <a:srgbClr val="141414"/>
                                </a:fillRef>
                                <a:effectRef idx="0">
                                  <a:scrgbClr r="0" g="0" b="0"/>
                                </a:effectRef>
                                <a:fontRef idx="none"/>
                              </wps:style>
                              <wps:bodyPr/>
                            </wps:wsp>
                            <wps:wsp>
                              <wps:cNvPr id="10391" name="Shape 10391"/>
                              <wps:cNvSpPr/>
                              <wps:spPr>
                                <a:xfrm>
                                  <a:off x="528597" y="262096"/>
                                  <a:ext cx="96108" cy="0"/>
                                </a:xfrm>
                                <a:custGeom>
                                  <a:avLst/>
                                  <a:gdLst/>
                                  <a:ahLst/>
                                  <a:cxnLst/>
                                  <a:rect l="0" t="0" r="0" b="0"/>
                                  <a:pathLst>
                                    <a:path w="96108">
                                      <a:moveTo>
                                        <a:pt x="96108"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392" name="Shape 10392"/>
                              <wps:cNvSpPr/>
                              <wps:spPr>
                                <a:xfrm>
                                  <a:off x="432489" y="262096"/>
                                  <a:ext cx="96108" cy="48343"/>
                                </a:xfrm>
                                <a:custGeom>
                                  <a:avLst/>
                                  <a:gdLst/>
                                  <a:ahLst/>
                                  <a:cxnLst/>
                                  <a:rect l="0" t="0" r="0" b="0"/>
                                  <a:pathLst>
                                    <a:path w="96108" h="48343">
                                      <a:moveTo>
                                        <a:pt x="95544" y="0"/>
                                      </a:moveTo>
                                      <a:lnTo>
                                        <a:pt x="96108" y="48343"/>
                                      </a:lnTo>
                                      <a:lnTo>
                                        <a:pt x="0" y="4834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53" name="Rectangle 10553"/>
                              <wps:cNvSpPr/>
                              <wps:spPr>
                                <a:xfrm>
                                  <a:off x="324720" y="0"/>
                                  <a:ext cx="71888" cy="146334"/>
                                </a:xfrm>
                                <a:prstGeom prst="rect">
                                  <a:avLst/>
                                </a:prstGeom>
                                <a:ln>
                                  <a:noFill/>
                                </a:ln>
                              </wps:spPr>
                              <wps:txbx>
                                <w:txbxContent>
                                  <w:p w14:paraId="6644AA33"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554" name="Rectangle 10554"/>
                              <wps:cNvSpPr/>
                              <wps:spPr>
                                <a:xfrm>
                                  <a:off x="378781" y="27394"/>
                                  <a:ext cx="48492" cy="126165"/>
                                </a:xfrm>
                                <a:prstGeom prst="rect">
                                  <a:avLst/>
                                </a:prstGeom>
                                <a:ln>
                                  <a:noFill/>
                                </a:ln>
                              </wps:spPr>
                              <wps:txbx>
                                <w:txbxContent>
                                  <w:p w14:paraId="53D697D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555" name="Shape 10555"/>
                              <wps:cNvSpPr/>
                              <wps:spPr>
                                <a:xfrm>
                                  <a:off x="432489" y="165990"/>
                                  <a:ext cx="191652" cy="0"/>
                                </a:xfrm>
                                <a:custGeom>
                                  <a:avLst/>
                                  <a:gdLst/>
                                  <a:ahLst/>
                                  <a:cxnLst/>
                                  <a:rect l="0" t="0" r="0" b="0"/>
                                  <a:pathLst>
                                    <a:path w="191652">
                                      <a:moveTo>
                                        <a:pt x="191652" y="0"/>
                                      </a:moveTo>
                                      <a:lnTo>
                                        <a:pt x="0"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634" name="Rectangle 10634"/>
                              <wps:cNvSpPr/>
                              <wps:spPr>
                                <a:xfrm>
                                  <a:off x="662398" y="97070"/>
                                  <a:ext cx="71888" cy="146333"/>
                                </a:xfrm>
                                <a:prstGeom prst="rect">
                                  <a:avLst/>
                                </a:prstGeom>
                                <a:ln>
                                  <a:noFill/>
                                </a:ln>
                              </wps:spPr>
                              <wps:txbx>
                                <w:txbxContent>
                                  <w:p w14:paraId="15D70889"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35" name="Rectangle 10635"/>
                              <wps:cNvSpPr/>
                              <wps:spPr>
                                <a:xfrm>
                                  <a:off x="716459" y="124463"/>
                                  <a:ext cx="48492" cy="126165"/>
                                </a:xfrm>
                                <a:prstGeom prst="rect">
                                  <a:avLst/>
                                </a:prstGeom>
                                <a:ln>
                                  <a:noFill/>
                                </a:ln>
                              </wps:spPr>
                              <wps:txbx>
                                <w:txbxContent>
                                  <w:p w14:paraId="4659DA85"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s:wsp>
                              <wps:cNvPr id="10636" name="Rectangle 10636"/>
                              <wps:cNvSpPr/>
                              <wps:spPr>
                                <a:xfrm>
                                  <a:off x="662398" y="0"/>
                                  <a:ext cx="71888" cy="146334"/>
                                </a:xfrm>
                                <a:prstGeom prst="rect">
                                  <a:avLst/>
                                </a:prstGeom>
                                <a:ln>
                                  <a:noFill/>
                                </a:ln>
                              </wps:spPr>
                              <wps:txbx>
                                <w:txbxContent>
                                  <w:p w14:paraId="0D60143D"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37" name="Rectangle 10637"/>
                              <wps:cNvSpPr/>
                              <wps:spPr>
                                <a:xfrm>
                                  <a:off x="716459" y="27394"/>
                                  <a:ext cx="48492" cy="126165"/>
                                </a:xfrm>
                                <a:prstGeom prst="rect">
                                  <a:avLst/>
                                </a:prstGeom>
                                <a:ln>
                                  <a:noFill/>
                                </a:ln>
                              </wps:spPr>
                              <wps:txbx>
                                <w:txbxContent>
                                  <w:p w14:paraId="0D6B42A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g:wgp>
                        </a:graphicData>
                      </a:graphic>
                    </wp:inline>
                  </w:drawing>
                </mc:Choice>
                <mc:Fallback>
                  <w:pict>
                    <v:group w14:anchorId="03B5068A" id="Group 105396" o:spid="_x0000_s2543" style="width:87.05pt;height:54.9pt;mso-position-horizontal-relative:char;mso-position-vertical-relative:line" coordsize="11052,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">
                      <v:shape id="Shape 10354" o:spid="_x0000_s2544" style="position:absolute;top:5023;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ZKesUA&#10;AADeAAAADwAAAGRycy9kb3ducmV2LnhtbERPS2sCMRC+F/ofwgheimbVqmVrFBEErXjwUXodNuPu&#10;0s1kTaKu/fWmUOhtPr7nTGaNqcSVnC8tK+h1ExDEmdUl5wqOh2XnDYQPyBory6TgTh5m0+enCaba&#10;3nhH133IRQxhn6KCIoQ6ldJnBRn0XVsTR+5kncEQoculdniL4aaS/SQZSYMlx4YCa1oUlH3vL0bB&#10;4sPKr22+GvNm/dIE/tz8nA9OqXarmb+DCNSEf/Gfe6Xj/GQwfIXf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kp6xQAAAN4AAAAPAAAAAAAAAAAAAAAAAJgCAABkcnMv&#10;ZG93bnJldi54bWxQSwUGAAAAAAQABAD1AAAAigMAAAAA&#10;" path="m,c,,523767,194608,1105248,e" filled="f" strokeweight=".26697mm">
                        <v:stroke miterlimit="1" joinstyle="miter" endcap="round"/>
                        <v:path arrowok="t" textboxrect="0,0,1105248,194608"/>
                      </v:shape>
                      <v:rect id="Rectangle 10383" o:spid="_x0000_s2545" style="position:absolute;left:3247;top:970;width:71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EfMQA&#10;AADeAAAADwAAAGRycy9kb3ducmV2LnhtbERPS4vCMBC+C/sfwix401SF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RHzEAAAA3gAAAA8AAAAAAAAAAAAAAAAAmAIAAGRycy9k&#10;b3ducmV2LnhtbFBLBQYAAAAABAAEAPUAAACJAwAAAAA=&#10;" filled="f" stroked="f">
                        <v:textbox inset="0,0,0,0">
                          <w:txbxContent>
                            <w:p w14:paraId="64DB0AD8" w14:textId="77777777" w:rsidR="006E2FA2" w:rsidRDefault="006E2FA2">
                              <w:pPr>
                                <w:spacing w:after="160" w:line="259" w:lineRule="auto"/>
                                <w:ind w:left="0" w:firstLine="0"/>
                                <w:jc w:val="left"/>
                              </w:pPr>
                              <w:r>
                                <w:rPr>
                                  <w:b/>
                                  <w:color w:val="141414"/>
                                  <w:w w:val="132"/>
                                  <w:sz w:val="12"/>
                                </w:rPr>
                                <w:t>R</w:t>
                              </w:r>
                            </w:p>
                          </w:txbxContent>
                        </v:textbox>
                      </v:rect>
                      <v:rect id="Rectangle 10384" o:spid="_x0000_s2546" style="position:absolute;left:3787;top:1244;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14:paraId="127CBD76" w14:textId="77777777" w:rsidR="006E2FA2" w:rsidRDefault="006E2FA2">
                              <w:pPr>
                                <w:spacing w:after="160" w:line="259" w:lineRule="auto"/>
                                <w:ind w:left="0" w:firstLine="0"/>
                                <w:jc w:val="left"/>
                              </w:pPr>
                              <w:r>
                                <w:rPr>
                                  <w:b/>
                                  <w:color w:val="141414"/>
                                  <w:w w:val="108"/>
                                  <w:sz w:val="10"/>
                                </w:rPr>
                                <w:t>2</w:t>
                              </w:r>
                            </w:p>
                          </w:txbxContent>
                        </v:textbox>
                      </v:rect>
                      <v:rect id="Rectangle 10385" o:spid="_x0000_s2547" style="position:absolute;left:6623;top:1939;width:750;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14:paraId="186AC6A6" w14:textId="77777777" w:rsidR="006E2FA2" w:rsidRDefault="006E2FA2">
                              <w:pPr>
                                <w:spacing w:after="160" w:line="259" w:lineRule="auto"/>
                                <w:ind w:left="0" w:firstLine="0"/>
                                <w:jc w:val="left"/>
                              </w:pPr>
                              <w:r>
                                <w:rPr>
                                  <w:b/>
                                  <w:color w:val="141414"/>
                                  <w:w w:val="136"/>
                                  <w:sz w:val="12"/>
                                </w:rPr>
                                <w:t>B</w:t>
                              </w:r>
                            </w:p>
                          </w:txbxContent>
                        </v:textbox>
                      </v:rect>
                      <v:rect id="Rectangle 10386" o:spid="_x0000_s2548" style="position:absolute;left:7187;top:2213;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14:paraId="47EE2D13" w14:textId="77777777" w:rsidR="006E2FA2" w:rsidRDefault="006E2FA2">
                              <w:pPr>
                                <w:spacing w:after="160" w:line="259" w:lineRule="auto"/>
                                <w:ind w:left="0" w:firstLine="0"/>
                                <w:jc w:val="left"/>
                              </w:pPr>
                              <w:r>
                                <w:rPr>
                                  <w:b/>
                                  <w:color w:val="141414"/>
                                  <w:w w:val="108"/>
                                  <w:sz w:val="10"/>
                                </w:rPr>
                                <w:t>1</w:t>
                              </w:r>
                            </w:p>
                          </w:txbxContent>
                        </v:textbox>
                      </v:rect>
                      <v:rect id="Rectangle 10387" o:spid="_x0000_s2549" style="position:absolute;left:3260;top:2399;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ZCf8UA&#10;AADeAAAADwAAAGRycy9kb3ducmV2LnhtbERPS2vCQBC+C/0PyxR6001b0B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kJ/xQAAAN4AAAAPAAAAAAAAAAAAAAAAAJgCAABkcnMv&#10;ZG93bnJldi54bWxQSwUGAAAAAAQABAD1AAAAigMAAAAA&#10;" filled="f" stroked="f">
                        <v:textbox inset="0,0,0,0">
                          <w:txbxContent>
                            <w:p w14:paraId="298E9DAB" w14:textId="77777777" w:rsidR="006E2FA2" w:rsidRDefault="006E2FA2">
                              <w:pPr>
                                <w:spacing w:after="160" w:line="259" w:lineRule="auto"/>
                                <w:ind w:left="0" w:firstLine="0"/>
                                <w:jc w:val="left"/>
                              </w:pPr>
                              <w:r>
                                <w:rPr>
                                  <w:color w:val="141414"/>
                                  <w:w w:val="118"/>
                                  <w:sz w:val="12"/>
                                </w:rPr>
                                <w:t>A</w:t>
                              </w:r>
                            </w:p>
                          </w:txbxContent>
                        </v:textbox>
                      </v:rect>
                      <v:rect id="Rectangle 10388" o:spid="_x0000_s2550" style="position:absolute;left:3774;top:2675;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14:paraId="3C01092B" w14:textId="77777777" w:rsidR="006E2FA2" w:rsidRDefault="006E2FA2">
                              <w:pPr>
                                <w:spacing w:after="160" w:line="259" w:lineRule="auto"/>
                                <w:ind w:left="0" w:firstLine="0"/>
                                <w:jc w:val="left"/>
                              </w:pPr>
                              <w:r>
                                <w:rPr>
                                  <w:color w:val="141414"/>
                                  <w:w w:val="98"/>
                                  <w:sz w:val="10"/>
                                </w:rPr>
                                <w:t>3</w:t>
                              </w:r>
                            </w:p>
                          </w:txbxContent>
                        </v:textbox>
                      </v:rect>
                      <v:shape id="Shape 10389" o:spid="_x0000_s2551" style="position:absolute;left:4324;top:698;width:956;height:1922;visibility:visible;mso-wrap-style:square;v-text-anchor:top" coordsize="95544,192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7AdcMA&#10;AADeAAAADwAAAGRycy9kb3ducmV2LnhtbERPTWsCMRC9F/ofwgi91UQrRVejLNLSXusW6XHcjJvF&#10;zWSbpLr996ZQ8DaP9zmrzeA6caYQW88aJmMFgrj2puVGw2f1+jgHEROywc4zafilCJv1/d0KC+Mv&#10;/EHnXWpEDuFYoAabUl9IGWtLDuPY98SZO/rgMGUYGmkCXnK46+RUqWfpsOXcYLGnraX6tPtxGvZv&#10;i5k9lNU+ffkymOr7xYRKaf0wGsoliERDuon/3e8mz1dP8wX8vZNv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7AdcMAAADeAAAADwAAAAAAAAAAAAAAAACYAgAAZHJzL2Rv&#10;d25yZXYueG1sUEsFBgAAAAAEAAQA9QAAAIgDAAAAAA==&#10;" path="m95544,192214l95544,,,e" filled="f" strokecolor="#141414" strokeweight=".1335mm">
                        <v:stroke miterlimit="1" joinstyle="miter"/>
                        <v:path arrowok="t" textboxrect="0,0,95544,192214"/>
                      </v:shape>
                      <v:shape id="Shape 10390" o:spid="_x0000_s2552" style="position:absolute;left:5113;top:2439;width:363;height:363;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xJsUA&#10;AADeAAAADwAAAGRycy9kb3ducmV2LnhtbESPT0sDQQzF74LfYUjBm52tgtq10yJCiwcv/YPnsJPO&#10;Lu5klpm4Xf305iB4S8jLe++32kyxNyPl0iV2sJhXYIib5DsODk7H7e0TmCLIHvvE5OCbCmzW11cr&#10;rH268J7GgwSjJlxqdNCKDLW1pWkpYpmngVhv55Qjiq45WJ/xouaxt3dV9WAjdqwJLQ702lLzefiK&#10;DqR7H4OE/ZayXZbH6bzbHX8+nLuZTS/PYIQm+Rf/fb95rV/dLxVAcXQGu/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7EmxQAAAN4AAAAPAAAAAAAAAAAAAAAAAJgCAABkcnMv&#10;ZG93bnJldi54bWxQSwUGAAAAAAQABAD1AAAAigMAAAAA&#10;" path="m18117,v9995,,18116,8121,18116,18117c36233,28112,28112,36233,18117,36233,8121,36233,,28112,,18117,,8121,8121,,18117,xe" fillcolor="#141414" stroked="f" strokeweight="0">
                        <v:stroke miterlimit="1" joinstyle="miter"/>
                        <v:path arrowok="t" textboxrect="0,0,36233,36233"/>
                      </v:shape>
                      <v:shape id="Shape 10391" o:spid="_x0000_s2553" style="position:absolute;left:5285;top:2620;width:962;height:0;visibility:visible;mso-wrap-style:square;v-text-anchor:top" coordsize="96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BbsUA&#10;AADeAAAADwAAAGRycy9kb3ducmV2LnhtbERPzWrCQBC+C77DMkJvdaOF1qauIkKo1EtM+wDT7DSb&#10;Njsbstsk+vRuoeBtPr7fWW9H24ieOl87VrCYJyCIS6drrhR8vGf3KxA+IGtsHJOCM3nYbqaTNaba&#10;DXyivgiViCHsU1RgQmhTKX1pyKKfu5Y4cl+usxgi7CqpOxxiuG3kMkkepcWaY4PBlvaGyp/i1yoo&#10;ctPnWTZc8lfzpnfu+Fk8fR+VupuNuxcQgcZwE/+7DzrOTx6eF/D3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IFuxQAAAN4AAAAPAAAAAAAAAAAAAAAAAJgCAABkcnMv&#10;ZG93bnJldi54bWxQSwUGAAAAAAQABAD1AAAAigMAAAAA&#10;" path="m96108,l,e" filled="f" strokecolor="#141414" strokeweight=".1335mm">
                        <v:stroke miterlimit="1" joinstyle="miter" endcap="round"/>
                        <v:path arrowok="t" textboxrect="0,0,96108,0"/>
                      </v:shape>
                      <v:shape id="Shape 10392" o:spid="_x0000_s2554" style="position:absolute;left:4324;top:2620;width:961;height:484;visibility:visible;mso-wrap-style:square;v-text-anchor:top" coordsize="96108,48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SKMQA&#10;AADeAAAADwAAAGRycy9kb3ducmV2LnhtbERP22rCQBB9L/gPywh9qxuVSo2uYgsFoVTxhq9Ddkyi&#10;u7Mhu03Sv+8KQt/mcK4zX3bWiIZqXzpWMBwkIIgzp0vOFRwPny9vIHxA1mgck4Jf8rBc9J7mmGrX&#10;8o6afchFDGGfooIihCqV0mcFWfQDVxFH7uJqiyHCOpe6xjaGWyNHSTKRFkuODQVW9FFQdtv/WAWn&#10;L76+4vj7fdOyyW7nndk2a6PUc79bzUAE6sK/+OFe6zg/GU9HcH8n3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IEijEAAAA3gAAAA8AAAAAAAAAAAAAAAAAmAIAAGRycy9k&#10;b3ducmV2LnhtbFBLBQYAAAAABAAEAPUAAACJAwAAAAA=&#10;" path="m95544,r564,48343l,48343e" filled="f" strokecolor="#141414" strokeweight=".1335mm">
                        <v:stroke miterlimit="1" joinstyle="miter" endcap="round"/>
                        <v:path arrowok="t" textboxrect="0,0,96108,48343"/>
                      </v:shape>
                      <v:rect id="Rectangle 10553" o:spid="_x0000_s2555" style="position:absolute;left:3247;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aqw8QA&#10;AADeAAAADwAAAGRycy9kb3ducmV2LnhtbERPS4vCMBC+L/gfwgje1lTF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qsPEAAAA3gAAAA8AAAAAAAAAAAAAAAAAmAIAAGRycy9k&#10;b3ducmV2LnhtbFBLBQYAAAAABAAEAPUAAACJAwAAAAA=&#10;" filled="f" stroked="f">
                        <v:textbox inset="0,0,0,0">
                          <w:txbxContent>
                            <w:p w14:paraId="6644AA33" w14:textId="77777777" w:rsidR="006E2FA2" w:rsidRDefault="006E2FA2">
                              <w:pPr>
                                <w:spacing w:after="160" w:line="259" w:lineRule="auto"/>
                                <w:ind w:left="0" w:firstLine="0"/>
                                <w:jc w:val="left"/>
                              </w:pPr>
                              <w:r>
                                <w:rPr>
                                  <w:b/>
                                  <w:color w:val="141414"/>
                                  <w:w w:val="132"/>
                                  <w:sz w:val="12"/>
                                </w:rPr>
                                <w:t>R</w:t>
                              </w:r>
                            </w:p>
                          </w:txbxContent>
                        </v:textbox>
                      </v:rect>
                      <v:rect id="Rectangle 10554" o:spid="_x0000_s2556" style="position:absolute;left:3787;top:273;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t8QA&#10;AADeAAAADwAAAGRycy9kb3ducmV2LnhtbERPS4vCMBC+L/gfwgje1lTR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MrfEAAAA3gAAAA8AAAAAAAAAAAAAAAAAmAIAAGRycy9k&#10;b3ducmV2LnhtbFBLBQYAAAAABAAEAPUAAACJAwAAAAA=&#10;" filled="f" stroked="f">
                        <v:textbox inset="0,0,0,0">
                          <w:txbxContent>
                            <w:p w14:paraId="53D697D7" w14:textId="77777777" w:rsidR="006E2FA2" w:rsidRDefault="006E2FA2">
                              <w:pPr>
                                <w:spacing w:after="160" w:line="259" w:lineRule="auto"/>
                                <w:ind w:left="0" w:firstLine="0"/>
                                <w:jc w:val="left"/>
                              </w:pPr>
                              <w:r>
                                <w:rPr>
                                  <w:b/>
                                  <w:color w:val="141414"/>
                                  <w:w w:val="108"/>
                                  <w:sz w:val="10"/>
                                </w:rPr>
                                <w:t>1</w:t>
                              </w:r>
                            </w:p>
                          </w:txbxContent>
                        </v:textbox>
                      </v:rect>
                      <v:shape id="Shape 10555" o:spid="_x0000_s2557" style="position:absolute;left:4324;top:1659;width:1917;height:0;visibility:visible;mso-wrap-style:square;v-text-anchor:top" coordsize="191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LuB8MA&#10;AADeAAAADwAAAGRycy9kb3ducmV2LnhtbERPXWsCMRB8L/gfwgq+lJpTiMjVKCKU6kMf/PgBy2W9&#10;XHvZhEvU89+bguDb7M7OzM5i1btWXKmLjWcNk3EBgrjypuFaw+n49TEHEROywdYzabhThNVy8LbA&#10;0vgb7+l6SLXIJhxL1GBTCqWUsbLkMI59IM7c2XcOUx67WpoOb9nctXJaFDPpsOGcYDHQxlL1d7g4&#10;DZddUOasQmPst5so6hO+//5oPRr2608QKS9ex0/11uT3C6UU/NfJG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LuB8MAAADeAAAADwAAAAAAAAAAAAAAAACYAgAAZHJzL2Rv&#10;d25yZXYueG1sUEsFBgAAAAAEAAQA9QAAAIgDAAAAAA==&#10;" path="m191652,l,e" filled="f" strokecolor="#141414" strokeweight=".1335mm">
                        <v:stroke miterlimit="1" joinstyle="miter"/>
                        <v:path arrowok="t" textboxrect="0,0,191652,0"/>
                      </v:shape>
                      <v:rect id="Rectangle 10634" o:spid="_x0000_s2558" style="position:absolute;left:6623;top:970;width:71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W2a8UA&#10;AADeAAAADwAAAGRycy9kb3ducmV2LnhtbERPTWvCQBC9F/wPywi91Y22BE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bZrxQAAAN4AAAAPAAAAAAAAAAAAAAAAAJgCAABkcnMv&#10;ZG93bnJldi54bWxQSwUGAAAAAAQABAD1AAAAigMAAAAA&#10;" filled="f" stroked="f">
                        <v:textbox inset="0,0,0,0">
                          <w:txbxContent>
                            <w:p w14:paraId="15D70889" w14:textId="77777777" w:rsidR="006E2FA2" w:rsidRDefault="006E2FA2">
                              <w:pPr>
                                <w:spacing w:after="160" w:line="259" w:lineRule="auto"/>
                                <w:ind w:left="0" w:firstLine="0"/>
                                <w:jc w:val="left"/>
                              </w:pPr>
                              <w:r>
                                <w:rPr>
                                  <w:b/>
                                  <w:color w:val="141414"/>
                                  <w:w w:val="132"/>
                                  <w:sz w:val="12"/>
                                </w:rPr>
                                <w:t>R</w:t>
                              </w:r>
                            </w:p>
                          </w:txbxContent>
                        </v:textbox>
                      </v:rect>
                      <v:rect id="Rectangle 10635" o:spid="_x0000_s2559" style="position:absolute;left:7164;top:1244;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T8MUA&#10;AADeAAAADwAAAGRycy9kb3ducmV2LnhtbERPTWvCQBC9F/wPywi91Y2W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eRPwxQAAAN4AAAAPAAAAAAAAAAAAAAAAAJgCAABkcnMv&#10;ZG93bnJldi54bWxQSwUGAAAAAAQABAD1AAAAigMAAAAA&#10;" filled="f" stroked="f">
                        <v:textbox inset="0,0,0,0">
                          <w:txbxContent>
                            <w:p w14:paraId="4659DA85" w14:textId="77777777" w:rsidR="006E2FA2" w:rsidRDefault="006E2FA2">
                              <w:pPr>
                                <w:spacing w:after="160" w:line="259" w:lineRule="auto"/>
                                <w:ind w:left="0" w:firstLine="0"/>
                                <w:jc w:val="left"/>
                              </w:pPr>
                              <w:r>
                                <w:rPr>
                                  <w:b/>
                                  <w:color w:val="141414"/>
                                  <w:w w:val="108"/>
                                  <w:sz w:val="10"/>
                                </w:rPr>
                                <w:t>2</w:t>
                              </w:r>
                            </w:p>
                          </w:txbxContent>
                        </v:textbox>
                      </v:rect>
                      <v:rect id="Rectangle 10636" o:spid="_x0000_s2560" style="position:absolute;left:6623;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Nh8UA&#10;AADeAAAADwAAAGRycy9kb3ducmV2LnhtbERPS2vCQBC+C/0PyxR6000t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42HxQAAAN4AAAAPAAAAAAAAAAAAAAAAAJgCAABkcnMv&#10;ZG93bnJldi54bWxQSwUGAAAAAAQABAD1AAAAigMAAAAA&#10;" filled="f" stroked="f">
                        <v:textbox inset="0,0,0,0">
                          <w:txbxContent>
                            <w:p w14:paraId="0D60143D" w14:textId="77777777" w:rsidR="006E2FA2" w:rsidRDefault="006E2FA2">
                              <w:pPr>
                                <w:spacing w:after="160" w:line="259" w:lineRule="auto"/>
                                <w:ind w:left="0" w:firstLine="0"/>
                                <w:jc w:val="left"/>
                              </w:pPr>
                              <w:r>
                                <w:rPr>
                                  <w:b/>
                                  <w:color w:val="141414"/>
                                  <w:w w:val="132"/>
                                  <w:sz w:val="12"/>
                                </w:rPr>
                                <w:t>R</w:t>
                              </w:r>
                            </w:p>
                          </w:txbxContent>
                        </v:textbox>
                      </v:rect>
                      <v:rect id="Rectangle 10637" o:spid="_x0000_s2561" style="position:absolute;left:7164;top:273;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HMQA&#10;AADeAAAADwAAAGRycy9kb3ducmV2LnhtbERPS4vCMBC+L/gfwgje1lQF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nKBzEAAAA3gAAAA8AAAAAAAAAAAAAAAAAmAIAAGRycy9k&#10;b3ducmV2LnhtbFBLBQYAAAAABAAEAPUAAACJAwAAAAA=&#10;" filled="f" stroked="f">
                        <v:textbox inset="0,0,0,0">
                          <w:txbxContent>
                            <w:p w14:paraId="0D6B42A7" w14:textId="77777777" w:rsidR="006E2FA2" w:rsidRDefault="006E2FA2">
                              <w:pPr>
                                <w:spacing w:after="160" w:line="259" w:lineRule="auto"/>
                                <w:ind w:left="0" w:firstLine="0"/>
                                <w:jc w:val="left"/>
                              </w:pPr>
                              <w:r>
                                <w:rPr>
                                  <w:b/>
                                  <w:color w:val="141414"/>
                                  <w:w w:val="108"/>
                                  <w:sz w:val="10"/>
                                </w:rPr>
                                <w:t>1</w:t>
                              </w:r>
                            </w:p>
                          </w:txbxContent>
                        </v:textbox>
                      </v:rect>
                      <w10:anchorlock/>
                    </v:group>
                  </w:pict>
                </mc:Fallback>
              </mc:AlternateContent>
            </w:r>
            <w:r>
              <w:rPr>
                <w:b/>
                <w:color w:val="141414"/>
                <w:sz w:val="12"/>
              </w:rPr>
              <w:t>?</w:t>
            </w:r>
          </w:p>
        </w:tc>
        <w:tc>
          <w:tcPr>
            <w:tcW w:w="1068" w:type="dxa"/>
            <w:tcBorders>
              <w:top w:val="nil"/>
              <w:left w:val="nil"/>
              <w:bottom w:val="single" w:sz="3" w:space="0" w:color="646464"/>
              <w:right w:val="single" w:sz="3" w:space="0" w:color="646464"/>
            </w:tcBorders>
          </w:tcPr>
          <w:p w14:paraId="59D75ACC" w14:textId="77777777" w:rsidR="00A21FDC" w:rsidRDefault="00252176">
            <w:pPr>
              <w:spacing w:after="0" w:line="259" w:lineRule="auto"/>
              <w:ind w:left="213" w:firstLine="0"/>
              <w:jc w:val="left"/>
            </w:pPr>
            <w:r>
              <w:rPr>
                <w:noProof/>
                <w:sz w:val="22"/>
              </w:rPr>
              <mc:AlternateContent>
                <mc:Choice Requires="wpg">
                  <w:drawing>
                    <wp:inline distT="0" distB="0" distL="0" distR="0" wp14:anchorId="731A86C3" wp14:editId="5BB0ED8F">
                      <wp:extent cx="122998" cy="80531"/>
                      <wp:effectExtent l="0" t="0" r="0" b="0"/>
                      <wp:docPr id="106239" name="Group 106239"/>
                      <wp:cNvGraphicFramePr/>
                      <a:graphic xmlns:a="http://schemas.openxmlformats.org/drawingml/2006/main">
                        <a:graphicData uri="http://schemas.microsoft.com/office/word/2010/wordprocessingGroup">
                          <wpg:wgp>
                            <wpg:cNvGrpSpPr/>
                            <wpg:grpSpPr>
                              <a:xfrm>
                                <a:off x="0" y="0"/>
                                <a:ext cx="122998" cy="80531"/>
                                <a:chOff x="0" y="0"/>
                                <a:chExt cx="122998" cy="80531"/>
                              </a:xfrm>
                            </wpg:grpSpPr>
                            <wps:wsp>
                              <wps:cNvPr id="10351" name="Shape 10351"/>
                              <wps:cNvSpPr/>
                              <wps:spPr>
                                <a:xfrm>
                                  <a:off x="0" y="0"/>
                                  <a:ext cx="122998" cy="80531"/>
                                </a:xfrm>
                                <a:custGeom>
                                  <a:avLst/>
                                  <a:gdLst/>
                                  <a:ahLst/>
                                  <a:cxnLst/>
                                  <a:rect l="0" t="0" r="0" b="0"/>
                                  <a:pathLst>
                                    <a:path w="122998" h="80531">
                                      <a:moveTo>
                                        <a:pt x="26981" y="0"/>
                                      </a:moveTo>
                                      <a:lnTo>
                                        <a:pt x="122998" y="77106"/>
                                      </a:lnTo>
                                      <a:lnTo>
                                        <a:pt x="0" y="80531"/>
                                      </a:lnTo>
                                      <a:cubicBezTo>
                                        <a:pt x="25490" y="62611"/>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g:wgp>
                        </a:graphicData>
                      </a:graphic>
                    </wp:inline>
                  </w:drawing>
                </mc:Choice>
                <mc:Fallback>
                  <w:pict>
                    <v:group w14:anchorId="7DCE49CB" id="Group 106239" o:spid="_x0000_s1026" style="width:9.7pt;height:6.35pt;mso-position-horizontal-relative:char;mso-position-vertical-relative:line" coordsize="122998,8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">
                      <v:shape id="Shape 10351" o:spid="_x0000_s1027" style="position:absolute;width:122998;height:80531;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CdcMUA&#10;AADeAAAADwAAAGRycy9kb3ducmV2LnhtbERP22oCMRB9F/oPYYS+aXarFd0aRQShlBbx2tdhM+5u&#10;u5msSdTt3zeFgm9zONeZzltTiys5X1lWkPYTEMS51RUXCva7VW8MwgdkjbVlUvBDHuazh84UM21v&#10;vKHrNhQihrDPUEEZQpNJ6fOSDPq+bYgjd7LOYIjQFVI7vMVwU8unJBlJgxXHhhIbWpaUf28vRsHh&#10;PDlu3MfCrVmmX5PRZfj++TZU6rHbLl5ABGrDXfzvftVxfjJ4TuHvnXi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J1wxQAAAN4AAAAPAAAAAAAAAAAAAAAAAJgCAABkcnMv&#10;ZG93bnJldi54bWxQSwUGAAAAAAQABAD1AAAAigMAAAAA&#10;" path="m26981,r96017,77106l,80531c25490,62611,36275,30030,26981,xe" fillcolor="#505050" strokecolor="#505050" strokeweight=".17406mm">
                        <v:path arrowok="t" textboxrect="0,0,122998,80531"/>
                      </v:shape>
                      <w10:anchorlock/>
                    </v:group>
                  </w:pict>
                </mc:Fallback>
              </mc:AlternateContent>
            </w:r>
          </w:p>
          <w:tbl>
            <w:tblPr>
              <w:tblStyle w:val="TableGrid"/>
              <w:tblW w:w="757" w:type="dxa"/>
              <w:tblInd w:w="10" w:type="dxa"/>
              <w:tblCellMar>
                <w:top w:w="105" w:type="dxa"/>
                <w:left w:w="119" w:type="dxa"/>
                <w:bottom w:w="82" w:type="dxa"/>
                <w:right w:w="56" w:type="dxa"/>
              </w:tblCellMar>
              <w:tblLook w:val="04A0" w:firstRow="1" w:lastRow="0" w:firstColumn="1" w:lastColumn="0" w:noHBand="0" w:noVBand="1"/>
            </w:tblPr>
            <w:tblGrid>
              <w:gridCol w:w="196"/>
              <w:gridCol w:w="182"/>
              <w:gridCol w:w="379"/>
            </w:tblGrid>
            <w:tr w:rsidR="00A21FDC" w14:paraId="1C538912" w14:textId="77777777">
              <w:trPr>
                <w:trHeight w:val="378"/>
              </w:trPr>
              <w:tc>
                <w:tcPr>
                  <w:tcW w:w="378" w:type="dxa"/>
                  <w:gridSpan w:val="2"/>
                  <w:vMerge w:val="restart"/>
                  <w:tcBorders>
                    <w:top w:val="single" w:sz="3" w:space="0" w:color="141414"/>
                    <w:left w:val="single" w:sz="3" w:space="0" w:color="141414"/>
                    <w:bottom w:val="single" w:sz="3" w:space="0" w:color="141414"/>
                    <w:right w:val="nil"/>
                  </w:tcBorders>
                  <w:shd w:val="clear" w:color="auto" w:fill="DCDCDC"/>
                  <w:vAlign w:val="bottom"/>
                </w:tcPr>
                <w:p w14:paraId="35C32ECF" w14:textId="77777777" w:rsidR="00A21FDC" w:rsidRDefault="00252176" w:rsidP="006E2FA2">
                  <w:pPr>
                    <w:framePr w:wrap="around" w:vAnchor="text" w:hAnchor="text" w:x="839" w:y="624"/>
                    <w:spacing w:after="0" w:line="259" w:lineRule="auto"/>
                    <w:ind w:left="0" w:firstLine="0"/>
                    <w:suppressOverlap/>
                    <w:jc w:val="righ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1BE787DA"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2</w:t>
                  </w:r>
                </w:p>
              </w:tc>
            </w:tr>
            <w:tr w:rsidR="00A21FDC" w14:paraId="1D07F0EC" w14:textId="77777777">
              <w:trPr>
                <w:trHeight w:val="378"/>
              </w:trPr>
              <w:tc>
                <w:tcPr>
                  <w:tcW w:w="0" w:type="auto"/>
                  <w:gridSpan w:val="2"/>
                  <w:vMerge/>
                  <w:tcBorders>
                    <w:top w:val="nil"/>
                    <w:left w:val="single" w:sz="3" w:space="0" w:color="141414"/>
                    <w:bottom w:val="single" w:sz="3" w:space="0" w:color="141414"/>
                    <w:right w:val="nil"/>
                  </w:tcBorders>
                </w:tcPr>
                <w:p w14:paraId="4BBE26F8"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58E9D11B" w14:textId="77777777" w:rsidR="00A21FDC" w:rsidRDefault="00A21FDC" w:rsidP="006E2FA2">
                  <w:pPr>
                    <w:framePr w:wrap="around" w:vAnchor="text" w:hAnchor="text" w:x="839" w:y="624"/>
                    <w:spacing w:after="160" w:line="259" w:lineRule="auto"/>
                    <w:ind w:left="0" w:firstLine="0"/>
                    <w:suppressOverlap/>
                    <w:jc w:val="left"/>
                  </w:pPr>
                </w:p>
              </w:tc>
            </w:tr>
            <w:tr w:rsidR="00A21FDC" w14:paraId="270BF34C" w14:textId="77777777">
              <w:tblPrEx>
                <w:tblCellMar>
                  <w:top w:w="84" w:type="dxa"/>
                  <w:left w:w="0" w:type="dxa"/>
                  <w:bottom w:w="0" w:type="dxa"/>
                  <w:right w:w="9" w:type="dxa"/>
                </w:tblCellMar>
              </w:tblPrEx>
              <w:trPr>
                <w:trHeight w:val="378"/>
              </w:trPr>
              <w:tc>
                <w:tcPr>
                  <w:tcW w:w="196" w:type="dxa"/>
                  <w:vMerge w:val="restart"/>
                  <w:tcBorders>
                    <w:top w:val="single" w:sz="3" w:space="0" w:color="141414"/>
                    <w:left w:val="single" w:sz="3" w:space="0" w:color="141414"/>
                    <w:bottom w:val="single" w:sz="3" w:space="0" w:color="141414"/>
                    <w:right w:val="dashed" w:sz="3" w:space="0" w:color="141414"/>
                  </w:tcBorders>
                  <w:shd w:val="clear" w:color="auto" w:fill="000000"/>
                </w:tcPr>
                <w:p w14:paraId="54B247BA" w14:textId="77777777" w:rsidR="00A21FDC" w:rsidRDefault="00252176" w:rsidP="006E2FA2">
                  <w:pPr>
                    <w:framePr w:wrap="around" w:vAnchor="text" w:hAnchor="text" w:x="839" w:y="624"/>
                    <w:spacing w:after="0" w:line="259" w:lineRule="auto"/>
                    <w:ind w:left="-10" w:firstLine="0"/>
                    <w:suppressOverlap/>
                    <w:jc w:val="left"/>
                  </w:pPr>
                  <w:r>
                    <w:rPr>
                      <w:noProof/>
                      <w:sz w:val="22"/>
                    </w:rPr>
                    <mc:AlternateContent>
                      <mc:Choice Requires="wpg">
                        <w:drawing>
                          <wp:inline distT="0" distB="0" distL="0" distR="0" wp14:anchorId="2D967791" wp14:editId="0075CFBE">
                            <wp:extent cx="117490" cy="242748"/>
                            <wp:effectExtent l="0" t="0" r="0" b="0"/>
                            <wp:docPr id="106110" name="Group 106110"/>
                            <wp:cNvGraphicFramePr/>
                            <a:graphic xmlns:a="http://schemas.openxmlformats.org/drawingml/2006/main">
                              <a:graphicData uri="http://schemas.microsoft.com/office/word/2010/wordprocessingGroup">
                                <wpg:wgp>
                                  <wpg:cNvGrpSpPr/>
                                  <wpg:grpSpPr>
                                    <a:xfrm>
                                      <a:off x="0" y="0"/>
                                      <a:ext cx="117490" cy="242748"/>
                                      <a:chOff x="0" y="0"/>
                                      <a:chExt cx="117490" cy="242748"/>
                                    </a:xfrm>
                                  </wpg:grpSpPr>
                                  <wps:wsp>
                                    <wps:cNvPr id="10395" name="Rectangle 10395"/>
                                    <wps:cNvSpPr/>
                                    <wps:spPr>
                                      <a:xfrm rot="-5399999">
                                        <a:off x="35725" y="131993"/>
                                        <a:ext cx="75031" cy="146480"/>
                                      </a:xfrm>
                                      <a:prstGeom prst="rect">
                                        <a:avLst/>
                                      </a:prstGeom>
                                      <a:ln>
                                        <a:noFill/>
                                      </a:ln>
                                    </wps:spPr>
                                    <wps:txbx>
                                      <w:txbxContent>
                                        <w:p w14:paraId="072BAE70" w14:textId="77777777" w:rsidR="006E2FA2" w:rsidRDefault="006E2FA2">
                                          <w:pPr>
                                            <w:spacing w:after="160" w:line="259" w:lineRule="auto"/>
                                            <w:ind w:left="0" w:firstLine="0"/>
                                            <w:jc w:val="left"/>
                                          </w:pPr>
                                          <w:r>
                                            <w:rPr>
                                              <w:b/>
                                              <w:color w:val="141414"/>
                                              <w:sz w:val="12"/>
                                            </w:rPr>
                                            <w:t>B</w:t>
                                          </w:r>
                                        </w:p>
                                      </w:txbxContent>
                                    </wps:txbx>
                                    <wps:bodyPr horzOverflow="overflow" vert="horz" lIns="0" tIns="0" rIns="0" bIns="0" rtlCol="0">
                                      <a:noAutofit/>
                                    </wps:bodyPr>
                                  </wps:wsp>
                                  <wps:wsp>
                                    <wps:cNvPr id="10396" name="Rectangle 10396"/>
                                    <wps:cNvSpPr/>
                                    <wps:spPr>
                                      <a:xfrm rot="-5399999">
                                        <a:off x="80766" y="133736"/>
                                        <a:ext cx="29231" cy="76054"/>
                                      </a:xfrm>
                                      <a:prstGeom prst="rect">
                                        <a:avLst/>
                                      </a:prstGeom>
                                      <a:ln>
                                        <a:noFill/>
                                      </a:ln>
                                    </wps:spPr>
                                    <wps:txbx>
                                      <w:txbxContent>
                                        <w:p w14:paraId="08406371"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397" name="Rectangle 10397"/>
                                    <wps:cNvSpPr/>
                                    <wps:spPr>
                                      <a:xfrm rot="-5399999">
                                        <a:off x="20932" y="38822"/>
                                        <a:ext cx="104614" cy="146480"/>
                                      </a:xfrm>
                                      <a:prstGeom prst="rect">
                                        <a:avLst/>
                                      </a:prstGeom>
                                      <a:ln>
                                        <a:noFill/>
                                      </a:ln>
                                    </wps:spPr>
                                    <wps:txbx>
                                      <w:txbxContent>
                                        <w:p w14:paraId="3C16FBE5"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98962" name="Rectangle 98962"/>
                                    <wps:cNvSpPr/>
                                    <wps:spPr>
                                      <a:xfrm rot="-5399999">
                                        <a:off x="72296" y="16993"/>
                                        <a:ext cx="60859" cy="94972"/>
                                      </a:xfrm>
                                      <a:prstGeom prst="rect">
                                        <a:avLst/>
                                      </a:prstGeom>
                                      <a:ln>
                                        <a:noFill/>
                                      </a:ln>
                                    </wps:spPr>
                                    <wps:txbx>
                                      <w:txbxContent>
                                        <w:p w14:paraId="66CFCC5C" w14:textId="77777777" w:rsidR="006E2FA2" w:rsidRDefault="006E2FA2">
                                          <w:pPr>
                                            <w:spacing w:after="160" w:line="259" w:lineRule="auto"/>
                                            <w:ind w:left="0" w:firstLine="0"/>
                                            <w:jc w:val="left"/>
                                          </w:pPr>
                                          <w:r>
                                            <w:rPr>
                                              <w:b/>
                                              <w:color w:val="141414"/>
                                              <w:sz w:val="8"/>
                                            </w:rPr>
                                            <w:t>1</w:t>
                                          </w:r>
                                        </w:p>
                                      </w:txbxContent>
                                    </wps:txbx>
                                    <wps:bodyPr horzOverflow="overflow" vert="horz" lIns="0" tIns="0" rIns="0" bIns="0" rtlCol="0">
                                      <a:noAutofit/>
                                    </wps:bodyPr>
                                  </wps:wsp>
                                  <wps:wsp>
                                    <wps:cNvPr id="98963" name="Rectangle 98963"/>
                                    <wps:cNvSpPr/>
                                    <wps:spPr>
                                      <a:xfrm rot="-5399999">
                                        <a:off x="49417" y="-5885"/>
                                        <a:ext cx="60859" cy="94972"/>
                                      </a:xfrm>
                                      <a:prstGeom prst="rect">
                                        <a:avLst/>
                                      </a:prstGeom>
                                      <a:ln>
                                        <a:noFill/>
                                      </a:ln>
                                    </wps:spPr>
                                    <wps:txbx>
                                      <w:txbxContent>
                                        <w:p w14:paraId="419BFDC6" w14:textId="77777777" w:rsidR="006E2FA2" w:rsidRDefault="006E2FA2">
                                          <w:pPr>
                                            <w:spacing w:after="160" w:line="259" w:lineRule="auto"/>
                                            <w:ind w:left="0" w:firstLine="0"/>
                                            <w:jc w:val="left"/>
                                          </w:pPr>
                                          <w:r>
                                            <w:rPr>
                                              <w:b/>
                                              <w:color w:val="141414"/>
                                              <w:sz w:val="8"/>
                                            </w:rPr>
                                            <w:t xml:space="preserve"> </w:t>
                                          </w:r>
                                        </w:p>
                                      </w:txbxContent>
                                    </wps:txbx>
                                    <wps:bodyPr horzOverflow="overflow" vert="horz" lIns="0" tIns="0" rIns="0" bIns="0" rtlCol="0">
                                      <a:noAutofit/>
                                    </wps:bodyPr>
                                  </wps:wsp>
                                  <wps:wsp>
                                    <wps:cNvPr id="10399" name="Rectangle 10399"/>
                                    <wps:cNvSpPr/>
                                    <wps:spPr>
                                      <a:xfrm rot="-5399999">
                                        <a:off x="46677" y="-59857"/>
                                        <a:ext cx="53126" cy="146480"/>
                                      </a:xfrm>
                                      <a:prstGeom prst="rect">
                                        <a:avLst/>
                                      </a:prstGeom>
                                      <a:ln>
                                        <a:noFill/>
                                      </a:ln>
                                    </wps:spPr>
                                    <wps:txbx>
                                      <w:txbxContent>
                                        <w:p w14:paraId="3BCDD405" w14:textId="77777777" w:rsidR="006E2FA2" w:rsidRDefault="006E2FA2">
                                          <w:pPr>
                                            <w:spacing w:after="160" w:line="259" w:lineRule="auto"/>
                                            <w:ind w:left="0" w:firstLine="0"/>
                                            <w:jc w:val="left"/>
                                          </w:pPr>
                                          <w:r>
                                            <w:rPr>
                                              <w:b/>
                                              <w:color w:val="141414"/>
                                              <w:sz w:val="12"/>
                                            </w:rPr>
                                            <w:t>?</w:t>
                                          </w:r>
                                        </w:p>
                                      </w:txbxContent>
                                    </wps:txbx>
                                    <wps:bodyPr horzOverflow="overflow" vert="horz" lIns="0" tIns="0" rIns="0" bIns="0" rtlCol="0">
                                      <a:noAutofit/>
                                    </wps:bodyPr>
                                  </wps:wsp>
                                </wpg:wgp>
                              </a:graphicData>
                            </a:graphic>
                          </wp:inline>
                        </w:drawing>
                      </mc:Choice>
                      <mc:Fallback>
                        <w:pict>
                          <v:group w14:anchorId="2D967791" id="Group 106110" o:spid="_x0000_s2562" style="width:9.25pt;height:19.1pt;mso-position-horizontal-relative:char;mso-position-vertical-relative:line" coordsize="117490,24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">
                            <v:rect id="Rectangle 10395" o:spid="_x0000_s2563" style="position:absolute;left:35725;top:131993;width:75031;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mtj8UA&#10;AADeAAAADwAAAGRycy9kb3ducmV2LnhtbERPS2vCQBC+F/oflhF6azZatTW6ihQkvVRQW/E4ZicP&#10;mp1Ns6um/94tCN7m43vObNGZWpypdZVlBf0oBkGcWV1xoeBrt3p+A+E8ssbaMin4IweL+ePDDBNt&#10;L7yh89YXIoSwS1BB6X2TSOmykgy6yDbEgctta9AH2BZSt3gJ4aaWgzgeS4MVh4YSG3ovKfvZnoyC&#10;7/7utE/d+siH/Pd1+OnTdV6kSj31uuUUhKfO38U394cO8+OXyQj+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a2PxQAAAN4AAAAPAAAAAAAAAAAAAAAAAJgCAABkcnMv&#10;ZG93bnJldi54bWxQSwUGAAAAAAQABAD1AAAAigMAAAAA&#10;" filled="f" stroked="f">
                              <v:textbox inset="0,0,0,0">
                                <w:txbxContent>
                                  <w:p w14:paraId="072BAE70" w14:textId="77777777" w:rsidR="006E2FA2" w:rsidRDefault="006E2FA2">
                                    <w:pPr>
                                      <w:spacing w:after="160" w:line="259" w:lineRule="auto"/>
                                      <w:ind w:left="0" w:firstLine="0"/>
                                      <w:jc w:val="left"/>
                                    </w:pPr>
                                    <w:r>
                                      <w:rPr>
                                        <w:b/>
                                        <w:color w:val="141414"/>
                                        <w:sz w:val="12"/>
                                      </w:rPr>
                                      <w:t>B</w:t>
                                    </w:r>
                                  </w:p>
                                </w:txbxContent>
                              </v:textbox>
                            </v:rect>
                            <v:rect id="Rectangle 10396" o:spid="_x0000_s2564" style="position:absolute;left:80766;top:133736;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z+MUA&#10;AADeAAAADwAAAGRycy9kb3ducmV2LnhtbERPS2sCMRC+F/wPYYTeata2+FiNUoSyvVSoLzyOm9kH&#10;bibrJur6740g9DYf33Om89ZU4kKNKy0r6PciEMSp1SXnCjbr77cRCOeRNVaWScGNHMxnnZcpxtpe&#10;+Y8uK5+LEMIuRgWF93UspUsLMuh6tiYOXGYbgz7AJpe6wWsIN5V8j6KBNFhyaCiwpkVB6XF1Ngq2&#10;/fV5l7jlgffZafj565NllidKvXbbrwkIT63/Fz/dPzrMjz7GA3i8E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zP4xQAAAN4AAAAPAAAAAAAAAAAAAAAAAJgCAABkcnMv&#10;ZG93bnJldi54bWxQSwUGAAAAAAQABAD1AAAAigMAAAAA&#10;" filled="f" stroked="f">
                              <v:textbox inset="0,0,0,0">
                                <w:txbxContent>
                                  <w:p w14:paraId="08406371" w14:textId="77777777" w:rsidR="006E2FA2" w:rsidRDefault="006E2FA2">
                                    <w:pPr>
                                      <w:spacing w:after="160" w:line="259" w:lineRule="auto"/>
                                      <w:ind w:left="0" w:firstLine="0"/>
                                      <w:jc w:val="left"/>
                                    </w:pPr>
                                    <w:r>
                                      <w:rPr>
                                        <w:b/>
                                        <w:color w:val="141414"/>
                                        <w:sz w:val="6"/>
                                      </w:rPr>
                                      <w:t>1</w:t>
                                    </w:r>
                                  </w:p>
                                </w:txbxContent>
                              </v:textbox>
                            </v:rect>
                            <v:rect id="Rectangle 10397" o:spid="_x0000_s2565" style="position:absolute;left:20932;top:38822;width:104614;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WY8UA&#10;AADeAAAADwAAAGRycy9kb3ducmV2LnhtbERPS2sCMRC+F/wPYYTeata2+FiNUoSyvVSoLzyOm9kH&#10;bibrJur6741Q8DYf33Om89ZU4kKNKy0r6PciEMSp1SXnCjbr77cRCOeRNVaWScGNHMxnnZcpxtpe&#10;+Y8uK5+LEMIuRgWF93UspUsLMuh6tiYOXGYbgz7AJpe6wWsIN5V8j6KBNFhyaCiwpkVB6XF1Ngq2&#10;/fV5l7jlgffZafj565NllidKvXbbrwkIT61/iv/dPzrMjz7GQ3i8E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5ZjxQAAAN4AAAAPAAAAAAAAAAAAAAAAAJgCAABkcnMv&#10;ZG93bnJldi54bWxQSwUGAAAAAAQABAD1AAAAigMAAAAA&#10;" filled="f" stroked="f">
                              <v:textbox inset="0,0,0,0">
                                <w:txbxContent>
                                  <w:p w14:paraId="3C16FBE5" w14:textId="77777777" w:rsidR="006E2FA2" w:rsidRDefault="006E2FA2">
                                    <w:pPr>
                                      <w:spacing w:after="160" w:line="259" w:lineRule="auto"/>
                                      <w:ind w:left="0" w:firstLine="0"/>
                                      <w:jc w:val="left"/>
                                    </w:pPr>
                                    <w:r>
                                      <w:rPr>
                                        <w:b/>
                                        <w:color w:val="141414"/>
                                        <w:sz w:val="12"/>
                                      </w:rPr>
                                      <w:t>|R</w:t>
                                    </w:r>
                                  </w:p>
                                </w:txbxContent>
                              </v:textbox>
                            </v:rect>
                            <v:rect id="Rectangle 98962" o:spid="_x0000_s2566" style="position:absolute;left:72296;top:16993;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zosscA&#10;AADeAAAADwAAAGRycy9kb3ducmV2LnhtbESPW2vCQBSE3wX/w3IKvulGKTamriJCiS8V6qX08TR7&#10;cqHZszG7avrvXUHwcZiZb5j5sjO1uFDrKssKxqMIBHFmdcWFgsP+YxiDcB5ZY22ZFPyTg+Wi35tj&#10;ou2Vv+iy84UIEHYJKii9bxIpXVaSQTeyDXHwctsa9EG2hdQtXgPc1HISRVNpsOKwUGJD65Kyv93Z&#10;KDiO9+fv1G1/+Sc/vb1++nSbF6lSg5du9Q7CU+ef4Ud7oxXM4tl0Avc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c6LLHAAAA3gAAAA8AAAAAAAAAAAAAAAAAmAIAAGRy&#10;cy9kb3ducmV2LnhtbFBLBQYAAAAABAAEAPUAAACMAwAAAAA=&#10;" filled="f" stroked="f">
                              <v:textbox inset="0,0,0,0">
                                <w:txbxContent>
                                  <w:p w14:paraId="66CFCC5C" w14:textId="77777777" w:rsidR="006E2FA2" w:rsidRDefault="006E2FA2">
                                    <w:pPr>
                                      <w:spacing w:after="160" w:line="259" w:lineRule="auto"/>
                                      <w:ind w:left="0" w:firstLine="0"/>
                                      <w:jc w:val="left"/>
                                    </w:pPr>
                                    <w:r>
                                      <w:rPr>
                                        <w:b/>
                                        <w:color w:val="141414"/>
                                        <w:sz w:val="8"/>
                                      </w:rPr>
                                      <w:t>1</w:t>
                                    </w:r>
                                  </w:p>
                                </w:txbxContent>
                              </v:textbox>
                            </v:rect>
                            <v:rect id="Rectangle 98963" o:spid="_x0000_s2567" style="position:absolute;left:49417;top:-5885;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NKcgA&#10;AADeAAAADwAAAGRycy9kb3ducmV2LnhtbESPT2vCQBTE70K/w/IK3nRjLVbTbKQUJF4qqFU8PrMv&#10;f2j2bZpdNf323ULB4zAzv2GSZW8acaXO1ZYVTMYRCOLc6ppLBZ/71WgOwnlkjY1lUvBDDpbpwyDB&#10;WNsbb+m686UIEHYxKqi8b2MpXV6RQTe2LXHwCtsZ9EF2pdQd3gLcNPIpimbSYM1hocKW3ivKv3YX&#10;o+Aw2V+Omduc+VR8vzx/+GxTlJlSw8f+7RWEp97fw//ttVawmC9mU/i7E6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0E0pyAAAAN4AAAAPAAAAAAAAAAAAAAAAAJgCAABk&#10;cnMvZG93bnJldi54bWxQSwUGAAAAAAQABAD1AAAAjQMAAAAA&#10;" filled="f" stroked="f">
                              <v:textbox inset="0,0,0,0">
                                <w:txbxContent>
                                  <w:p w14:paraId="419BFDC6" w14:textId="77777777" w:rsidR="006E2FA2" w:rsidRDefault="006E2FA2">
                                    <w:pPr>
                                      <w:spacing w:after="160" w:line="259" w:lineRule="auto"/>
                                      <w:ind w:left="0" w:firstLine="0"/>
                                      <w:jc w:val="left"/>
                                    </w:pPr>
                                    <w:r>
                                      <w:rPr>
                                        <w:b/>
                                        <w:color w:val="141414"/>
                                        <w:sz w:val="8"/>
                                      </w:rPr>
                                      <w:t xml:space="preserve"> </w:t>
                                    </w:r>
                                  </w:p>
                                </w:txbxContent>
                              </v:textbox>
                            </v:rect>
                            <v:rect id="Rectangle 10399" o:spid="_x0000_s2568" style="position:absolute;left:46677;top:-59857;width:53126;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nisUA&#10;AADeAAAADwAAAGRycy9kb3ducmV2LnhtbERPS2vCQBC+F/oflil4qxtrsRpdQylIeqlQreJxzE4e&#10;NDsbsxtN/70rCL3Nx/ecRdKbWpypdZVlBaNhBII4s7riQsHPdvU8BeE8ssbaMin4IwfJ8vFhgbG2&#10;F/6m88YXIoSwi1FB6X0TS+mykgy6oW2IA5fb1qAPsC2kbvESwk0tX6JoIg1WHBpKbOijpOx30xkF&#10;u9G226dufeRDfnp7/fLpOi9SpQZP/fschKfe/4vv7k8d5kfj2Qxu74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KeKxQAAAN4AAAAPAAAAAAAAAAAAAAAAAJgCAABkcnMv&#10;ZG93bnJldi54bWxQSwUGAAAAAAQABAD1AAAAigMAAAAA&#10;" filled="f" stroked="f">
                              <v:textbox inset="0,0,0,0">
                                <w:txbxContent>
                                  <w:p w14:paraId="3BCDD405" w14:textId="77777777" w:rsidR="006E2FA2" w:rsidRDefault="006E2FA2">
                                    <w:pPr>
                                      <w:spacing w:after="160" w:line="259" w:lineRule="auto"/>
                                      <w:ind w:left="0" w:firstLine="0"/>
                                      <w:jc w:val="left"/>
                                    </w:pPr>
                                    <w:r>
                                      <w:rPr>
                                        <w:b/>
                                        <w:color w:val="141414"/>
                                        <w:sz w:val="12"/>
                                      </w:rPr>
                                      <w:t>?</w:t>
                                    </w:r>
                                  </w:p>
                                </w:txbxContent>
                              </v:textbox>
                            </v:rect>
                            <w10:anchorlock/>
                          </v:group>
                        </w:pict>
                      </mc:Fallback>
                    </mc:AlternateContent>
                  </w:r>
                </w:p>
              </w:tc>
              <w:tc>
                <w:tcPr>
                  <w:tcW w:w="182" w:type="dxa"/>
                  <w:vMerge w:val="restart"/>
                  <w:tcBorders>
                    <w:top w:val="single" w:sz="3" w:space="0" w:color="141414"/>
                    <w:left w:val="dashed" w:sz="3" w:space="0" w:color="141414"/>
                    <w:bottom w:val="single" w:sz="3" w:space="0" w:color="141414"/>
                    <w:right w:val="single" w:sz="3" w:space="0" w:color="141414"/>
                  </w:tcBorders>
                  <w:shd w:val="clear" w:color="auto" w:fill="000000"/>
                </w:tcPr>
                <w:p w14:paraId="56769B09" w14:textId="77777777" w:rsidR="00A21FDC" w:rsidRDefault="00252176" w:rsidP="006E2FA2">
                  <w:pPr>
                    <w:framePr w:wrap="around" w:vAnchor="text" w:hAnchor="text" w:x="839" w:y="624"/>
                    <w:spacing w:after="0" w:line="259" w:lineRule="auto"/>
                    <w:ind w:left="-12" w:firstLine="0"/>
                    <w:suppressOverlap/>
                    <w:jc w:val="left"/>
                  </w:pPr>
                  <w:r>
                    <w:rPr>
                      <w:noProof/>
                      <w:sz w:val="22"/>
                    </w:rPr>
                    <mc:AlternateContent>
                      <mc:Choice Requires="wpg">
                        <w:drawing>
                          <wp:inline distT="0" distB="0" distL="0" distR="0" wp14:anchorId="42AF6C3D" wp14:editId="5ED82D30">
                            <wp:extent cx="117490" cy="242748"/>
                            <wp:effectExtent l="0" t="0" r="0" b="0"/>
                            <wp:docPr id="106141" name="Group 106141"/>
                            <wp:cNvGraphicFramePr/>
                            <a:graphic xmlns:a="http://schemas.openxmlformats.org/drawingml/2006/main">
                              <a:graphicData uri="http://schemas.microsoft.com/office/word/2010/wordprocessingGroup">
                                <wpg:wgp>
                                  <wpg:cNvGrpSpPr/>
                                  <wpg:grpSpPr>
                                    <a:xfrm>
                                      <a:off x="0" y="0"/>
                                      <a:ext cx="117490" cy="242748"/>
                                      <a:chOff x="0" y="0"/>
                                      <a:chExt cx="117490" cy="242748"/>
                                    </a:xfrm>
                                  </wpg:grpSpPr>
                                  <wps:wsp>
                                    <wps:cNvPr id="10556" name="Rectangle 10556"/>
                                    <wps:cNvSpPr/>
                                    <wps:spPr>
                                      <a:xfrm rot="-5399999">
                                        <a:off x="35725" y="131993"/>
                                        <a:ext cx="75031" cy="146480"/>
                                      </a:xfrm>
                                      <a:prstGeom prst="rect">
                                        <a:avLst/>
                                      </a:prstGeom>
                                      <a:ln>
                                        <a:noFill/>
                                      </a:ln>
                                    </wps:spPr>
                                    <wps:txbx>
                                      <w:txbxContent>
                                        <w:p w14:paraId="0A2864FE" w14:textId="77777777" w:rsidR="006E2FA2" w:rsidRDefault="006E2FA2">
                                          <w:pPr>
                                            <w:spacing w:after="160" w:line="259" w:lineRule="auto"/>
                                            <w:ind w:left="0" w:firstLine="0"/>
                                            <w:jc w:val="left"/>
                                          </w:pPr>
                                          <w:r>
                                            <w:rPr>
                                              <w:b/>
                                              <w:color w:val="141414"/>
                                              <w:sz w:val="12"/>
                                            </w:rPr>
                                            <w:t>B</w:t>
                                          </w:r>
                                        </w:p>
                                      </w:txbxContent>
                                    </wps:txbx>
                                    <wps:bodyPr horzOverflow="overflow" vert="horz" lIns="0" tIns="0" rIns="0" bIns="0" rtlCol="0">
                                      <a:noAutofit/>
                                    </wps:bodyPr>
                                  </wps:wsp>
                                  <wps:wsp>
                                    <wps:cNvPr id="10557" name="Rectangle 10557"/>
                                    <wps:cNvSpPr/>
                                    <wps:spPr>
                                      <a:xfrm rot="-5399999">
                                        <a:off x="80766" y="133736"/>
                                        <a:ext cx="29231" cy="76054"/>
                                      </a:xfrm>
                                      <a:prstGeom prst="rect">
                                        <a:avLst/>
                                      </a:prstGeom>
                                      <a:ln>
                                        <a:noFill/>
                                      </a:ln>
                                    </wps:spPr>
                                    <wps:txbx>
                                      <w:txbxContent>
                                        <w:p w14:paraId="6B8D2423"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558" name="Rectangle 10558"/>
                                    <wps:cNvSpPr/>
                                    <wps:spPr>
                                      <a:xfrm rot="-5399999">
                                        <a:off x="20933" y="38822"/>
                                        <a:ext cx="104614" cy="146480"/>
                                      </a:xfrm>
                                      <a:prstGeom prst="rect">
                                        <a:avLst/>
                                      </a:prstGeom>
                                      <a:ln>
                                        <a:noFill/>
                                      </a:ln>
                                    </wps:spPr>
                                    <wps:txbx>
                                      <w:txbxContent>
                                        <w:p w14:paraId="25B7C693"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98964" name="Rectangle 98964"/>
                                    <wps:cNvSpPr/>
                                    <wps:spPr>
                                      <a:xfrm rot="-5399999">
                                        <a:off x="72296" y="16993"/>
                                        <a:ext cx="60859" cy="94972"/>
                                      </a:xfrm>
                                      <a:prstGeom prst="rect">
                                        <a:avLst/>
                                      </a:prstGeom>
                                      <a:ln>
                                        <a:noFill/>
                                      </a:ln>
                                    </wps:spPr>
                                    <wps:txbx>
                                      <w:txbxContent>
                                        <w:p w14:paraId="24142393" w14:textId="77777777" w:rsidR="006E2FA2" w:rsidRDefault="006E2FA2">
                                          <w:pPr>
                                            <w:spacing w:after="160" w:line="259" w:lineRule="auto"/>
                                            <w:ind w:left="0" w:firstLine="0"/>
                                            <w:jc w:val="left"/>
                                          </w:pPr>
                                          <w:r>
                                            <w:rPr>
                                              <w:b/>
                                              <w:color w:val="141414"/>
                                              <w:sz w:val="8"/>
                                            </w:rPr>
                                            <w:t>2</w:t>
                                          </w:r>
                                        </w:p>
                                      </w:txbxContent>
                                    </wps:txbx>
                                    <wps:bodyPr horzOverflow="overflow" vert="horz" lIns="0" tIns="0" rIns="0" bIns="0" rtlCol="0">
                                      <a:noAutofit/>
                                    </wps:bodyPr>
                                  </wps:wsp>
                                  <wps:wsp>
                                    <wps:cNvPr id="98965" name="Rectangle 98965"/>
                                    <wps:cNvSpPr/>
                                    <wps:spPr>
                                      <a:xfrm rot="-5399999">
                                        <a:off x="49417" y="-5885"/>
                                        <a:ext cx="60859" cy="94972"/>
                                      </a:xfrm>
                                      <a:prstGeom prst="rect">
                                        <a:avLst/>
                                      </a:prstGeom>
                                      <a:ln>
                                        <a:noFill/>
                                      </a:ln>
                                    </wps:spPr>
                                    <wps:txbx>
                                      <w:txbxContent>
                                        <w:p w14:paraId="6FE5D5B0" w14:textId="77777777" w:rsidR="006E2FA2" w:rsidRDefault="006E2FA2">
                                          <w:pPr>
                                            <w:spacing w:after="160" w:line="259" w:lineRule="auto"/>
                                            <w:ind w:left="0" w:firstLine="0"/>
                                            <w:jc w:val="left"/>
                                          </w:pPr>
                                          <w:r>
                                            <w:rPr>
                                              <w:b/>
                                              <w:color w:val="141414"/>
                                              <w:sz w:val="8"/>
                                            </w:rPr>
                                            <w:t xml:space="preserve"> </w:t>
                                          </w:r>
                                        </w:p>
                                      </w:txbxContent>
                                    </wps:txbx>
                                    <wps:bodyPr horzOverflow="overflow" vert="horz" lIns="0" tIns="0" rIns="0" bIns="0" rtlCol="0">
                                      <a:noAutofit/>
                                    </wps:bodyPr>
                                  </wps:wsp>
                                  <wps:wsp>
                                    <wps:cNvPr id="10560" name="Rectangle 10560"/>
                                    <wps:cNvSpPr/>
                                    <wps:spPr>
                                      <a:xfrm rot="-5399999">
                                        <a:off x="46677" y="-59858"/>
                                        <a:ext cx="53126" cy="146480"/>
                                      </a:xfrm>
                                      <a:prstGeom prst="rect">
                                        <a:avLst/>
                                      </a:prstGeom>
                                      <a:ln>
                                        <a:noFill/>
                                      </a:ln>
                                    </wps:spPr>
                                    <wps:txbx>
                                      <w:txbxContent>
                                        <w:p w14:paraId="443E8072" w14:textId="77777777" w:rsidR="006E2FA2" w:rsidRDefault="006E2FA2">
                                          <w:pPr>
                                            <w:spacing w:after="160" w:line="259" w:lineRule="auto"/>
                                            <w:ind w:left="0" w:firstLine="0"/>
                                            <w:jc w:val="left"/>
                                          </w:pPr>
                                          <w:r>
                                            <w:rPr>
                                              <w:b/>
                                              <w:color w:val="141414"/>
                                              <w:sz w:val="12"/>
                                            </w:rPr>
                                            <w:t>?</w:t>
                                          </w:r>
                                        </w:p>
                                      </w:txbxContent>
                                    </wps:txbx>
                                    <wps:bodyPr horzOverflow="overflow" vert="horz" lIns="0" tIns="0" rIns="0" bIns="0" rtlCol="0">
                                      <a:noAutofit/>
                                    </wps:bodyPr>
                                  </wps:wsp>
                                </wpg:wgp>
                              </a:graphicData>
                            </a:graphic>
                          </wp:inline>
                        </w:drawing>
                      </mc:Choice>
                      <mc:Fallback>
                        <w:pict>
                          <v:group w14:anchorId="42AF6C3D" id="Group 106141" o:spid="_x0000_s2569" style="width:9.25pt;height:19.1pt;mso-position-horizontal-relative:char;mso-position-vertical-relative:line" coordsize="117490,24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">
                            <v:rect id="Rectangle 10556" o:spid="_x0000_s2570" style="position:absolute;left:35725;top:131993;width:75031;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LmsUA&#10;AADeAAAADwAAAGRycy9kb3ducmV2LnhtbERPS2vCQBC+F/oflil4azYWtRKzkVIo6aVCtYrHMTt5&#10;0Oxsml01/vuuIHibj+856XIwrThR7xrLCsZRDIK4sLrhSsHP5uN5DsJ5ZI2tZVJwIQfL7PEhxUTb&#10;M3/Tae0rEULYJaig9r5LpHRFTQZdZDviwJW2N+gD7CupezyHcNPKlzieSYMNh4YaO3qvqfhdH42C&#10;7Xhz3OVudeB9+fc6+fL5qqxypUZPw9sChKfB38U396cO8+PpdAbXd8IN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UuaxQAAAN4AAAAPAAAAAAAAAAAAAAAAAJgCAABkcnMv&#10;ZG93bnJldi54bWxQSwUGAAAAAAQABAD1AAAAigMAAAAA&#10;" filled="f" stroked="f">
                              <v:textbox inset="0,0,0,0">
                                <w:txbxContent>
                                  <w:p w14:paraId="0A2864FE" w14:textId="77777777" w:rsidR="006E2FA2" w:rsidRDefault="006E2FA2">
                                    <w:pPr>
                                      <w:spacing w:after="160" w:line="259" w:lineRule="auto"/>
                                      <w:ind w:left="0" w:firstLine="0"/>
                                      <w:jc w:val="left"/>
                                    </w:pPr>
                                    <w:r>
                                      <w:rPr>
                                        <w:b/>
                                        <w:color w:val="141414"/>
                                        <w:sz w:val="12"/>
                                      </w:rPr>
                                      <w:t>B</w:t>
                                    </w:r>
                                  </w:p>
                                </w:txbxContent>
                              </v:textbox>
                            </v:rect>
                            <v:rect id="Rectangle 10557" o:spid="_x0000_s2571" style="position:absolute;left:80766;top:133736;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uAcUA&#10;AADeAAAADwAAAGRycy9kb3ducmV2LnhtbERPS2vCQBC+C/6HZYTedGPxRXQTRJD0UkFtpcdpdvLA&#10;7GyaXTX9991Cobf5+J6zSXvTiDt1rrasYDqJQBDnVtdcKng778crEM4ja2wsk4JvcpAmw8EGY20f&#10;fKT7yZcihLCLUUHlfRtL6fKKDLqJbYkDV9jOoA+wK6Xu8BHCTSOfo2ghDdYcGipsaVdRfj3djIL3&#10;6fl2ydzhkz+Kr+Xs1WeHosyUehr12zUIT73/F/+5X3SYH83nS/h9J9wgk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e4BxQAAAN4AAAAPAAAAAAAAAAAAAAAAAJgCAABkcnMv&#10;ZG93bnJldi54bWxQSwUGAAAAAAQABAD1AAAAigMAAAAA&#10;" filled="f" stroked="f">
                              <v:textbox inset="0,0,0,0">
                                <w:txbxContent>
                                  <w:p w14:paraId="6B8D2423" w14:textId="77777777" w:rsidR="006E2FA2" w:rsidRDefault="006E2FA2">
                                    <w:pPr>
                                      <w:spacing w:after="160" w:line="259" w:lineRule="auto"/>
                                      <w:ind w:left="0" w:firstLine="0"/>
                                      <w:jc w:val="left"/>
                                    </w:pPr>
                                    <w:r>
                                      <w:rPr>
                                        <w:b/>
                                        <w:color w:val="141414"/>
                                        <w:sz w:val="6"/>
                                      </w:rPr>
                                      <w:t>1</w:t>
                                    </w:r>
                                  </w:p>
                                </w:txbxContent>
                              </v:textbox>
                            </v:rect>
                            <v:rect id="Rectangle 10558" o:spid="_x0000_s2572" style="position:absolute;left:20933;top:38822;width:104614;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6c8gA&#10;AADeAAAADwAAAGRycy9kb3ducmV2LnhtbESPT2sCQQzF70K/w5BCbzqrVC2ro4hQtpcK1bb0mO5k&#10;/+BOZt0Zdfvtm4PgLeG9vPfLct27Rl2oC7VnA+NRAoo497bm0sDn4XX4AipEZIuNZzLwRwHWq4fB&#10;ElPrr/xBl30slYRwSNFAFWObah3yihyGkW+JRSt85zDK2pXadniVcNfoSZLMtMOapaHClrYV5cf9&#10;2Rn4Gh/O31nY/fJPcZo/v8dsV5SZMU+P/WYBKlIf7+bb9ZsV/GQ6F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2npzyAAAAN4AAAAPAAAAAAAAAAAAAAAAAJgCAABk&#10;cnMvZG93bnJldi54bWxQSwUGAAAAAAQABAD1AAAAjQMAAAAA&#10;" filled="f" stroked="f">
                              <v:textbox inset="0,0,0,0">
                                <w:txbxContent>
                                  <w:p w14:paraId="25B7C693" w14:textId="77777777" w:rsidR="006E2FA2" w:rsidRDefault="006E2FA2">
                                    <w:pPr>
                                      <w:spacing w:after="160" w:line="259" w:lineRule="auto"/>
                                      <w:ind w:left="0" w:firstLine="0"/>
                                      <w:jc w:val="left"/>
                                    </w:pPr>
                                    <w:r>
                                      <w:rPr>
                                        <w:b/>
                                        <w:color w:val="141414"/>
                                        <w:sz w:val="12"/>
                                      </w:rPr>
                                      <w:t>|R</w:t>
                                    </w:r>
                                  </w:p>
                                </w:txbxContent>
                              </v:textbox>
                            </v:rect>
                            <v:rect id="Rectangle 98964" o:spid="_x0000_s2573" style="position:absolute;left:72296;top:16993;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XcgA&#10;AADeAAAADwAAAGRycy9kb3ducmV2LnhtbESPW2vCQBSE3wv9D8sRfKsbRbykbkIRJL4oqG3p42n2&#10;5ILZszG7avz33UKhj8PMfMOs0t404kadqy0rGI8iEMS51TWXCt5Pm5cFCOeRNTaWScGDHKTJ89MK&#10;Y23vfKDb0ZciQNjFqKDyvo2ldHlFBt3ItsTBK2xn0AfZlVJ3eA9w08hJFM2kwZrDQoUtrSvKz8er&#10;UfAxPl0/M7f/5q/iMp/ufLYvykyp4aB/ewXhqff/4b/2VitYLpazKfzeCVdAJ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OdVdyAAAAN4AAAAPAAAAAAAAAAAAAAAAAJgCAABk&#10;cnMvZG93bnJldi54bWxQSwUGAAAAAAQABAD1AAAAjQMAAAAA&#10;" filled="f" stroked="f">
                              <v:textbox inset="0,0,0,0">
                                <w:txbxContent>
                                  <w:p w14:paraId="24142393" w14:textId="77777777" w:rsidR="006E2FA2" w:rsidRDefault="006E2FA2">
                                    <w:pPr>
                                      <w:spacing w:after="160" w:line="259" w:lineRule="auto"/>
                                      <w:ind w:left="0" w:firstLine="0"/>
                                      <w:jc w:val="left"/>
                                    </w:pPr>
                                    <w:r>
                                      <w:rPr>
                                        <w:b/>
                                        <w:color w:val="141414"/>
                                        <w:sz w:val="8"/>
                                      </w:rPr>
                                      <w:t>2</w:t>
                                    </w:r>
                                  </w:p>
                                </w:txbxContent>
                              </v:textbox>
                            </v:rect>
                            <v:rect id="Rectangle 98965" o:spid="_x0000_s2574" style="position:absolute;left:49417;top:-5885;width:60859;height:9497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VwxsgA&#10;AADeAAAADwAAAGRycy9kb3ducmV2LnhtbESPT2vCQBTE70K/w/IK3nRjsVbTbKQUJF4qqFU8PrMv&#10;f2j2bZpdNf323ULB4zAzv2GSZW8acaXO1ZYVTMYRCOLc6ppLBZ/71WgOwnlkjY1lUvBDDpbpwyDB&#10;WNsbb+m686UIEHYxKqi8b2MpXV6RQTe2LXHwCtsZ9EF2pdQd3gLcNPIpimbSYM1hocKW3ivKv3YX&#10;o+Aw2V+Omduc+VR8v0w/fLYpykyp4WP/9grCU+/v4f/2WitYzBezZ/i7E6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XDGyAAAAN4AAAAPAAAAAAAAAAAAAAAAAJgCAABk&#10;cnMvZG93bnJldi54bWxQSwUGAAAAAAQABAD1AAAAjQMAAAAA&#10;" filled="f" stroked="f">
                              <v:textbox inset="0,0,0,0">
                                <w:txbxContent>
                                  <w:p w14:paraId="6FE5D5B0" w14:textId="77777777" w:rsidR="006E2FA2" w:rsidRDefault="006E2FA2">
                                    <w:pPr>
                                      <w:spacing w:after="160" w:line="259" w:lineRule="auto"/>
                                      <w:ind w:left="0" w:firstLine="0"/>
                                      <w:jc w:val="left"/>
                                    </w:pPr>
                                    <w:r>
                                      <w:rPr>
                                        <w:b/>
                                        <w:color w:val="141414"/>
                                        <w:sz w:val="8"/>
                                      </w:rPr>
                                      <w:t xml:space="preserve"> </w:t>
                                    </w:r>
                                  </w:p>
                                </w:txbxContent>
                              </v:textbox>
                            </v:rect>
                            <v:rect id="Rectangle 10560" o:spid="_x0000_s2575" style="position:absolute;left:46677;top:-59858;width:53126;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8yMgA&#10;AADeAAAADwAAAGRycy9kb3ducmV2LnhtbESPT2sCQQzF70K/w5BCbzqrtFpWRxGhbC8Vqm3pMd3J&#10;/sGdzLoz6vrtzaHgLSEv773fYtW7Rp2pC7VnA+NRAoo497bm0sDX/m34CipEZIuNZzJwpQCr5cNg&#10;gan1F/6k8y6WSkw4pGigirFNtQ55RQ7DyLfEcit85zDK2pXadngRc9foSZJMtcOaJaHCljYV5Yfd&#10;yRn4Hu9PP1nY/vFvcZw9f8RsW5SZMU+P/XoOKlIf7+L/73cr9ZOXqQAI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LzIyAAAAN4AAAAPAAAAAAAAAAAAAAAAAJgCAABk&#10;cnMvZG93bnJldi54bWxQSwUGAAAAAAQABAD1AAAAjQMAAAAA&#10;" filled="f" stroked="f">
                              <v:textbox inset="0,0,0,0">
                                <w:txbxContent>
                                  <w:p w14:paraId="443E8072" w14:textId="77777777" w:rsidR="006E2FA2" w:rsidRDefault="006E2FA2">
                                    <w:pPr>
                                      <w:spacing w:after="160" w:line="259" w:lineRule="auto"/>
                                      <w:ind w:left="0" w:firstLine="0"/>
                                      <w:jc w:val="left"/>
                                    </w:pPr>
                                    <w:r>
                                      <w:rPr>
                                        <w:b/>
                                        <w:color w:val="141414"/>
                                        <w:sz w:val="12"/>
                                      </w:rPr>
                                      <w:t>?</w:t>
                                    </w:r>
                                  </w:p>
                                </w:txbxContent>
                              </v:textbox>
                            </v:rect>
                            <w10:anchorlock/>
                          </v:group>
                        </w:pict>
                      </mc:Fallback>
                    </mc:AlternateContent>
                  </w:r>
                </w:p>
              </w:tc>
              <w:tc>
                <w:tcPr>
                  <w:tcW w:w="379" w:type="dxa"/>
                  <w:tcBorders>
                    <w:top w:val="single" w:sz="3" w:space="0" w:color="141414"/>
                    <w:left w:val="single" w:sz="3" w:space="0" w:color="141414"/>
                    <w:bottom w:val="single" w:sz="3" w:space="0" w:color="141414"/>
                    <w:right w:val="single" w:sz="3" w:space="0" w:color="141414"/>
                  </w:tcBorders>
                  <w:shd w:val="clear" w:color="auto" w:fill="DCDCDC"/>
                </w:tcPr>
                <w:p w14:paraId="1F269AC3" w14:textId="77777777" w:rsidR="00A21FDC" w:rsidRDefault="00252176" w:rsidP="006E2FA2">
                  <w:pPr>
                    <w:framePr w:wrap="around" w:vAnchor="text" w:hAnchor="text" w:x="839" w:y="624"/>
                    <w:spacing w:after="0" w:line="259" w:lineRule="auto"/>
                    <w:ind w:left="119" w:firstLine="0"/>
                    <w:suppressOverlap/>
                    <w:jc w:val="left"/>
                  </w:pPr>
                  <w:r>
                    <w:rPr>
                      <w:color w:val="141414"/>
                      <w:sz w:val="15"/>
                    </w:rPr>
                    <w:t>A</w:t>
                  </w:r>
                  <w:r>
                    <w:rPr>
                      <w:color w:val="141414"/>
                      <w:sz w:val="12"/>
                      <w:vertAlign w:val="subscript"/>
                    </w:rPr>
                    <w:t>2</w:t>
                  </w:r>
                </w:p>
              </w:tc>
            </w:tr>
            <w:tr w:rsidR="00A21FDC" w14:paraId="1202F526" w14:textId="77777777">
              <w:tblPrEx>
                <w:tblCellMar>
                  <w:top w:w="84" w:type="dxa"/>
                  <w:left w:w="0" w:type="dxa"/>
                  <w:bottom w:w="0" w:type="dxa"/>
                  <w:right w:w="9" w:type="dxa"/>
                </w:tblCellMar>
              </w:tblPrEx>
              <w:trPr>
                <w:trHeight w:val="378"/>
              </w:trPr>
              <w:tc>
                <w:tcPr>
                  <w:tcW w:w="0" w:type="auto"/>
                  <w:vMerge/>
                  <w:tcBorders>
                    <w:top w:val="nil"/>
                    <w:left w:val="single" w:sz="3" w:space="0" w:color="141414"/>
                    <w:bottom w:val="single" w:sz="3" w:space="0" w:color="141414"/>
                    <w:right w:val="dashed" w:sz="3" w:space="0" w:color="141414"/>
                  </w:tcBorders>
                </w:tcPr>
                <w:p w14:paraId="108176E4" w14:textId="77777777" w:rsidR="00A21FDC" w:rsidRDefault="00A21FDC" w:rsidP="006E2FA2">
                  <w:pPr>
                    <w:framePr w:wrap="around" w:vAnchor="text" w:hAnchor="text" w:x="839" w:y="624"/>
                    <w:spacing w:after="160" w:line="259" w:lineRule="auto"/>
                    <w:ind w:left="0" w:firstLine="0"/>
                    <w:suppressOverlap/>
                    <w:jc w:val="left"/>
                  </w:pPr>
                </w:p>
              </w:tc>
              <w:tc>
                <w:tcPr>
                  <w:tcW w:w="0" w:type="auto"/>
                  <w:vMerge/>
                  <w:tcBorders>
                    <w:top w:val="nil"/>
                    <w:left w:val="dashed" w:sz="3" w:space="0" w:color="141414"/>
                    <w:bottom w:val="single" w:sz="3" w:space="0" w:color="141414"/>
                    <w:right w:val="single" w:sz="3" w:space="0" w:color="141414"/>
                  </w:tcBorders>
                </w:tcPr>
                <w:p w14:paraId="51BAB8DB" w14:textId="77777777" w:rsidR="00A21FDC" w:rsidRDefault="00A21FDC" w:rsidP="006E2FA2">
                  <w:pPr>
                    <w:framePr w:wrap="around" w:vAnchor="text" w:hAnchor="text" w:x="839" w:y="624"/>
                    <w:spacing w:after="160" w:line="259" w:lineRule="auto"/>
                    <w:ind w:left="0" w:firstLine="0"/>
                    <w:suppressOverlap/>
                    <w:jc w:val="left"/>
                  </w:pPr>
                </w:p>
              </w:tc>
              <w:tc>
                <w:tcPr>
                  <w:tcW w:w="379" w:type="dxa"/>
                  <w:tcBorders>
                    <w:top w:val="single" w:sz="3" w:space="0" w:color="141414"/>
                    <w:left w:val="single" w:sz="3" w:space="0" w:color="141414"/>
                    <w:bottom w:val="single" w:sz="3" w:space="0" w:color="141414"/>
                    <w:right w:val="single" w:sz="3" w:space="0" w:color="141414"/>
                  </w:tcBorders>
                  <w:shd w:val="clear" w:color="auto" w:fill="DCDCDC"/>
                </w:tcPr>
                <w:p w14:paraId="035293F6" w14:textId="77777777" w:rsidR="00A21FDC" w:rsidRDefault="00252176" w:rsidP="006E2FA2">
                  <w:pPr>
                    <w:framePr w:wrap="around" w:vAnchor="text" w:hAnchor="text" w:x="839" w:y="624"/>
                    <w:spacing w:after="0" w:line="259" w:lineRule="auto"/>
                    <w:ind w:left="109" w:firstLine="0"/>
                    <w:suppressOverlap/>
                    <w:jc w:val="left"/>
                  </w:pPr>
                  <w:r>
                    <w:rPr>
                      <w:b/>
                      <w:color w:val="141414"/>
                      <w:sz w:val="15"/>
                    </w:rPr>
                    <w:t>B</w:t>
                  </w:r>
                  <w:r>
                    <w:rPr>
                      <w:b/>
                      <w:color w:val="141414"/>
                      <w:sz w:val="12"/>
                      <w:vertAlign w:val="subscript"/>
                    </w:rPr>
                    <w:t>1</w:t>
                  </w:r>
                </w:p>
              </w:tc>
            </w:tr>
          </w:tbl>
          <w:p w14:paraId="16836FCD" w14:textId="77777777" w:rsidR="00A21FDC" w:rsidRDefault="00252176">
            <w:pPr>
              <w:spacing w:after="0" w:line="259" w:lineRule="auto"/>
              <w:ind w:left="213" w:firstLine="0"/>
              <w:jc w:val="left"/>
            </w:pPr>
            <w:r>
              <w:rPr>
                <w:noProof/>
                <w:sz w:val="22"/>
              </w:rPr>
              <mc:AlternateContent>
                <mc:Choice Requires="wpg">
                  <w:drawing>
                    <wp:inline distT="0" distB="0" distL="0" distR="0" wp14:anchorId="264A6541" wp14:editId="0F1B27C9">
                      <wp:extent cx="123002" cy="80583"/>
                      <wp:effectExtent l="0" t="0" r="0" b="0"/>
                      <wp:docPr id="106240" name="Group 106240"/>
                      <wp:cNvGraphicFramePr/>
                      <a:graphic xmlns:a="http://schemas.openxmlformats.org/drawingml/2006/main">
                        <a:graphicData uri="http://schemas.microsoft.com/office/word/2010/wordprocessingGroup">
                          <wpg:wgp>
                            <wpg:cNvGrpSpPr/>
                            <wpg:grpSpPr>
                              <a:xfrm>
                                <a:off x="0" y="0"/>
                                <a:ext cx="123002" cy="80583"/>
                                <a:chOff x="0" y="0"/>
                                <a:chExt cx="123002" cy="80583"/>
                              </a:xfrm>
                            </wpg:grpSpPr>
                            <wps:wsp>
                              <wps:cNvPr id="10355" name="Shape 10355"/>
                              <wps:cNvSpPr/>
                              <wps:spPr>
                                <a:xfrm>
                                  <a:off x="0" y="0"/>
                                  <a:ext cx="123002" cy="80583"/>
                                </a:xfrm>
                                <a:custGeom>
                                  <a:avLst/>
                                  <a:gdLst/>
                                  <a:ahLst/>
                                  <a:cxnLst/>
                                  <a:rect l="0" t="0" r="0" b="0"/>
                                  <a:pathLst>
                                    <a:path w="123002" h="80583">
                                      <a:moveTo>
                                        <a:pt x="0" y="0"/>
                                      </a:moveTo>
                                      <a:lnTo>
                                        <a:pt x="123002" y="3477"/>
                                      </a:lnTo>
                                      <a:lnTo>
                                        <a:pt x="26985" y="80583"/>
                                      </a:lnTo>
                                      <a:cubicBezTo>
                                        <a:pt x="36275" y="50501"/>
                                        <a:pt x="25481" y="17936"/>
                                        <a:pt x="0" y="0"/>
                                      </a:cubicBezTo>
                                      <a:close/>
                                    </a:path>
                                  </a:pathLst>
                                </a:custGeom>
                                <a:ln w="6266"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2A1A562" id="Group 106240" o:spid="_x0000_s1026" style="width:9.7pt;height:6.35pt;mso-position-horizontal-relative:char;mso-position-vertical-relative:line" coordsize="123002,8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">
                      <v:shape id="Shape 10355" o:spid="_x0000_s1027" style="position:absolute;width:123002;height:80583;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IRcMA&#10;AADeAAAADwAAAGRycy9kb3ducmV2LnhtbERP22rCQBB9F/oPyxT6ppta1JK6ighCqVDw0vdhd5qE&#10;ZmdjdjTRr+8WCr7N4Vxnvux9rS7UxiqwgedRBorYBldxYeB42AxfQUVBdlgHJgNXirBcPAzmmLvQ&#10;8Y4ueylUCuGYo4FSpMm1jrYkj3EUGuLEfYfWoyTYFtq12KVwX+txlk21x4pTQ4kNrUuyP/uzN9Bt&#10;q6O/yewLT/LBdm239nM8M+bpsV+9gRLq5S7+d7+7ND97mUzg7510g1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mIRcMAAADeAAAADwAAAAAAAAAAAAAAAACYAgAAZHJzL2Rv&#10;d25yZXYueG1sUEsFBgAAAAAEAAQA9QAAAIgDAAAAAA==&#10;" path="m,l123002,3477,26985,80583c36275,50501,25481,17936,,xe" fillcolor="black" strokeweight=".17406mm">
                        <v:path arrowok="t" textboxrect="0,0,123002,80583"/>
                      </v:shape>
                      <w10:anchorlock/>
                    </v:group>
                  </w:pict>
                </mc:Fallback>
              </mc:AlternateContent>
            </w:r>
          </w:p>
        </w:tc>
        <w:tc>
          <w:tcPr>
            <w:tcW w:w="1576" w:type="dxa"/>
            <w:tcBorders>
              <w:top w:val="nil"/>
              <w:left w:val="single" w:sz="3" w:space="0" w:color="646464"/>
              <w:bottom w:val="single" w:sz="3" w:space="0" w:color="646464"/>
              <w:right w:val="nil"/>
            </w:tcBorders>
          </w:tcPr>
          <w:p w14:paraId="4B64D068" w14:textId="77777777" w:rsidR="00A21FDC" w:rsidRDefault="00252176">
            <w:pPr>
              <w:spacing w:after="0" w:line="259" w:lineRule="auto"/>
              <w:ind w:left="149" w:firstLine="0"/>
              <w:jc w:val="left"/>
            </w:pPr>
            <w:r>
              <w:rPr>
                <w:noProof/>
                <w:sz w:val="22"/>
              </w:rPr>
              <mc:AlternateContent>
                <mc:Choice Requires="wpg">
                  <w:drawing>
                    <wp:inline distT="0" distB="0" distL="0" distR="0" wp14:anchorId="1FD21433" wp14:editId="595DBB9F">
                      <wp:extent cx="818720" cy="1309008"/>
                      <wp:effectExtent l="0" t="0" r="0" b="0"/>
                      <wp:docPr id="107148" name="Group 107148"/>
                      <wp:cNvGraphicFramePr/>
                      <a:graphic xmlns:a="http://schemas.openxmlformats.org/drawingml/2006/main">
                        <a:graphicData uri="http://schemas.microsoft.com/office/word/2010/wordprocessingGroup">
                          <wpg:wgp>
                            <wpg:cNvGrpSpPr/>
                            <wpg:grpSpPr>
                              <a:xfrm>
                                <a:off x="0" y="0"/>
                                <a:ext cx="818720" cy="1309008"/>
                                <a:chOff x="0" y="0"/>
                                <a:chExt cx="818720" cy="1309008"/>
                              </a:xfrm>
                            </wpg:grpSpPr>
                            <wps:wsp>
                              <wps:cNvPr id="10239" name="Shape 10239"/>
                              <wps:cNvSpPr/>
                              <wps:spPr>
                                <a:xfrm>
                                  <a:off x="578448" y="576651"/>
                                  <a:ext cx="95592" cy="96108"/>
                                </a:xfrm>
                                <a:custGeom>
                                  <a:avLst/>
                                  <a:gdLst/>
                                  <a:ahLst/>
                                  <a:cxnLst/>
                                  <a:rect l="0" t="0" r="0" b="0"/>
                                  <a:pathLst>
                                    <a:path w="95592" h="96108">
                                      <a:moveTo>
                                        <a:pt x="0" y="96108"/>
                                      </a:moveTo>
                                      <a:lnTo>
                                        <a:pt x="0" y="0"/>
                                      </a:ln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240" name="Rectangle 10240"/>
                              <wps:cNvSpPr/>
                              <wps:spPr>
                                <a:xfrm>
                                  <a:off x="729152" y="651415"/>
                                  <a:ext cx="66130" cy="149446"/>
                                </a:xfrm>
                                <a:prstGeom prst="rect">
                                  <a:avLst/>
                                </a:prstGeom>
                                <a:ln>
                                  <a:noFill/>
                                </a:ln>
                              </wps:spPr>
                              <wps:txbx>
                                <w:txbxContent>
                                  <w:p w14:paraId="1EB2916B"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241" name="Rectangle 10241"/>
                              <wps:cNvSpPr/>
                              <wps:spPr>
                                <a:xfrm>
                                  <a:off x="778912" y="678738"/>
                                  <a:ext cx="44277" cy="129276"/>
                                </a:xfrm>
                                <a:prstGeom prst="rect">
                                  <a:avLst/>
                                </a:prstGeom>
                                <a:ln>
                                  <a:noFill/>
                                </a:ln>
                              </wps:spPr>
                              <wps:txbx>
                                <w:txbxContent>
                                  <w:p w14:paraId="59E68825"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34218" name="Shape 134218"/>
                              <wps:cNvSpPr/>
                              <wps:spPr>
                                <a:xfrm>
                                  <a:off x="338177"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219" name="Shape 134219"/>
                              <wps:cNvSpPr/>
                              <wps:spPr>
                                <a:xfrm>
                                  <a:off x="457664" y="816923"/>
                                  <a:ext cx="120797" cy="480543"/>
                                </a:xfrm>
                                <a:custGeom>
                                  <a:avLst/>
                                  <a:gdLst/>
                                  <a:ahLst/>
                                  <a:cxnLst/>
                                  <a:rect l="0" t="0" r="0" b="0"/>
                                  <a:pathLst>
                                    <a:path w="120797" h="480543">
                                      <a:moveTo>
                                        <a:pt x="0" y="0"/>
                                      </a:moveTo>
                                      <a:lnTo>
                                        <a:pt x="120797" y="0"/>
                                      </a:lnTo>
                                      <a:lnTo>
                                        <a:pt x="120797"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0244" name="Rectangle 10244"/>
                              <wps:cNvSpPr/>
                              <wps:spPr>
                                <a:xfrm>
                                  <a:off x="355643" y="970034"/>
                                  <a:ext cx="82575" cy="187008"/>
                                </a:xfrm>
                                <a:prstGeom prst="rect">
                                  <a:avLst/>
                                </a:prstGeom>
                                <a:ln>
                                  <a:noFill/>
                                </a:ln>
                              </wps:spPr>
                              <wps:txbx>
                                <w:txbxContent>
                                  <w:p w14:paraId="6E521C20"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245" name="Rectangle 10245"/>
                              <wps:cNvSpPr/>
                              <wps:spPr>
                                <a:xfrm>
                                  <a:off x="417776" y="1042784"/>
                                  <a:ext cx="33067" cy="96754"/>
                                </a:xfrm>
                                <a:prstGeom prst="rect">
                                  <a:avLst/>
                                </a:prstGeom>
                                <a:ln>
                                  <a:noFill/>
                                </a:ln>
                              </wps:spPr>
                              <wps:txbx>
                                <w:txbxContent>
                                  <w:p w14:paraId="32E134A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246" name="Rectangle 10246"/>
                              <wps:cNvSpPr/>
                              <wps:spPr>
                                <a:xfrm>
                                  <a:off x="474433" y="970034"/>
                                  <a:ext cx="82575" cy="187008"/>
                                </a:xfrm>
                                <a:prstGeom prst="rect">
                                  <a:avLst/>
                                </a:prstGeom>
                                <a:ln>
                                  <a:noFill/>
                                </a:ln>
                              </wps:spPr>
                              <wps:txbx>
                                <w:txbxContent>
                                  <w:p w14:paraId="429685E2"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247" name="Rectangle 10247"/>
                              <wps:cNvSpPr/>
                              <wps:spPr>
                                <a:xfrm>
                                  <a:off x="536566" y="1042784"/>
                                  <a:ext cx="33067" cy="96754"/>
                                </a:xfrm>
                                <a:prstGeom prst="rect">
                                  <a:avLst/>
                                </a:prstGeom>
                                <a:ln>
                                  <a:noFill/>
                                </a:ln>
                              </wps:spPr>
                              <wps:txbx>
                                <w:txbxContent>
                                  <w:p w14:paraId="10285AE7"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34220" name="Shape 134220"/>
                              <wps:cNvSpPr/>
                              <wps:spPr>
                                <a:xfrm>
                                  <a:off x="338177"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21" name="Shape 134221"/>
                              <wps:cNvSpPr/>
                              <wps:spPr>
                                <a:xfrm>
                                  <a:off x="578448"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22" name="Shape 134222"/>
                              <wps:cNvSpPr/>
                              <wps:spPr>
                                <a:xfrm>
                                  <a:off x="578448"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275" name="Rectangle 10275"/>
                              <wps:cNvSpPr/>
                              <wps:spPr>
                                <a:xfrm>
                                  <a:off x="654446" y="46069"/>
                                  <a:ext cx="85259" cy="187008"/>
                                </a:xfrm>
                                <a:prstGeom prst="rect">
                                  <a:avLst/>
                                </a:prstGeom>
                                <a:ln>
                                  <a:noFill/>
                                </a:ln>
                              </wps:spPr>
                              <wps:txbx>
                                <w:txbxContent>
                                  <w:p w14:paraId="241C4CB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276" name="Rectangle 10276"/>
                              <wps:cNvSpPr/>
                              <wps:spPr>
                                <a:xfrm>
                                  <a:off x="718644" y="118818"/>
                                  <a:ext cx="33067" cy="96754"/>
                                </a:xfrm>
                                <a:prstGeom prst="rect">
                                  <a:avLst/>
                                </a:prstGeom>
                                <a:ln>
                                  <a:noFill/>
                                </a:ln>
                              </wps:spPr>
                              <wps:txbx>
                                <w:txbxContent>
                                  <w:p w14:paraId="62C0547F"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277" name="Rectangle 10277"/>
                              <wps:cNvSpPr/>
                              <wps:spPr>
                                <a:xfrm>
                                  <a:off x="652892" y="286519"/>
                                  <a:ext cx="85259" cy="187008"/>
                                </a:xfrm>
                                <a:prstGeom prst="rect">
                                  <a:avLst/>
                                </a:prstGeom>
                                <a:ln>
                                  <a:noFill/>
                                </a:ln>
                              </wps:spPr>
                              <wps:txbx>
                                <w:txbxContent>
                                  <w:p w14:paraId="68A5464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278" name="Rectangle 10278"/>
                              <wps:cNvSpPr/>
                              <wps:spPr>
                                <a:xfrm>
                                  <a:off x="717090" y="359269"/>
                                  <a:ext cx="33067" cy="96754"/>
                                </a:xfrm>
                                <a:prstGeom prst="rect">
                                  <a:avLst/>
                                </a:prstGeom>
                                <a:ln>
                                  <a:noFill/>
                                </a:ln>
                              </wps:spPr>
                              <wps:txbx>
                                <w:txbxContent>
                                  <w:p w14:paraId="5A4299C7"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279" name="Rectangle 10279"/>
                              <wps:cNvSpPr/>
                              <wps:spPr>
                                <a:xfrm>
                                  <a:off x="413091" y="166379"/>
                                  <a:ext cx="85259" cy="187007"/>
                                </a:xfrm>
                                <a:prstGeom prst="rect">
                                  <a:avLst/>
                                </a:prstGeom>
                                <a:ln>
                                  <a:noFill/>
                                </a:ln>
                              </wps:spPr>
                              <wps:txbx>
                                <w:txbxContent>
                                  <w:p w14:paraId="00F7746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280" name="Rectangle 10280"/>
                              <wps:cNvSpPr/>
                              <wps:spPr>
                                <a:xfrm>
                                  <a:off x="477289" y="239127"/>
                                  <a:ext cx="33067" cy="96754"/>
                                </a:xfrm>
                                <a:prstGeom prst="rect">
                                  <a:avLst/>
                                </a:prstGeom>
                                <a:ln>
                                  <a:noFill/>
                                </a:ln>
                              </wps:spPr>
                              <wps:txbx>
                                <w:txbxContent>
                                  <w:p w14:paraId="235E2E77"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283" name="Rectangle 10283"/>
                              <wps:cNvSpPr/>
                              <wps:spPr>
                                <a:xfrm>
                                  <a:off x="0" y="36530"/>
                                  <a:ext cx="191737" cy="1692395"/>
                                </a:xfrm>
                                <a:prstGeom prst="rect">
                                  <a:avLst/>
                                </a:prstGeom>
                                <a:ln>
                                  <a:noFill/>
                                </a:ln>
                              </wps:spPr>
                              <wps:txbx>
                                <w:txbxContent>
                                  <w:p w14:paraId="20721829" w14:textId="77777777" w:rsidR="006E2FA2" w:rsidRDefault="006E2FA2">
                                    <w:pPr>
                                      <w:spacing w:after="160" w:line="259" w:lineRule="auto"/>
                                      <w:ind w:left="0" w:firstLine="0"/>
                                      <w:jc w:val="left"/>
                                    </w:pPr>
                                    <w:r>
                                      <w:rPr>
                                        <w:color w:val="141414"/>
                                        <w:w w:val="121"/>
                                        <w:sz w:val="30"/>
                                      </w:rPr>
                                      <w:t>H</w:t>
                                    </w:r>
                                  </w:p>
                                </w:txbxContent>
                              </wps:txbx>
                              <wps:bodyPr horzOverflow="overflow" vert="horz" lIns="0" tIns="0" rIns="0" bIns="0" rtlCol="0">
                                <a:noAutofit/>
                              </wps:bodyPr>
                            </wps:wsp>
                            <wps:wsp>
                              <wps:cNvPr id="10284" name="Rectangle 10284"/>
                              <wps:cNvSpPr/>
                              <wps:spPr>
                                <a:xfrm>
                                  <a:off x="144163" y="314470"/>
                                  <a:ext cx="65140" cy="1100071"/>
                                </a:xfrm>
                                <a:prstGeom prst="rect">
                                  <a:avLst/>
                                </a:prstGeom>
                                <a:ln>
                                  <a:noFill/>
                                </a:ln>
                              </wps:spPr>
                              <wps:txbx>
                                <w:txbxContent>
                                  <w:p w14:paraId="5B9DCF2E"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10287" name="Shape 10287"/>
                              <wps:cNvSpPr/>
                              <wps:spPr>
                                <a:xfrm>
                                  <a:off x="95515"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10288" name="Shape 10288"/>
                              <wps:cNvSpPr/>
                              <wps:spPr>
                                <a:xfrm>
                                  <a:off x="217108" y="994406"/>
                                  <a:ext cx="80531" cy="122946"/>
                                </a:xfrm>
                                <a:custGeom>
                                  <a:avLst/>
                                  <a:gdLst/>
                                  <a:ahLst/>
                                  <a:cxnLst/>
                                  <a:rect l="0" t="0" r="0" b="0"/>
                                  <a:pathLst>
                                    <a:path w="80531" h="122946">
                                      <a:moveTo>
                                        <a:pt x="80531" y="0"/>
                                      </a:moveTo>
                                      <a:lnTo>
                                        <a:pt x="77101" y="122946"/>
                                      </a:lnTo>
                                      <a:lnTo>
                                        <a:pt x="0" y="26941"/>
                                      </a:lnTo>
                                      <a:cubicBezTo>
                                        <a:pt x="30030" y="36234"/>
                                        <a:pt x="62607" y="25437"/>
                                        <a:pt x="80531"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223" name="Shape 134223"/>
                              <wps:cNvSpPr/>
                              <wps:spPr>
                                <a:xfrm>
                                  <a:off x="578448"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24" name="Shape 134224"/>
                              <wps:cNvSpPr/>
                              <wps:spPr>
                                <a:xfrm>
                                  <a:off x="578448"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301" name="Rectangle 10301"/>
                              <wps:cNvSpPr/>
                              <wps:spPr>
                                <a:xfrm>
                                  <a:off x="653989" y="849900"/>
                                  <a:ext cx="85259" cy="187007"/>
                                </a:xfrm>
                                <a:prstGeom prst="rect">
                                  <a:avLst/>
                                </a:prstGeom>
                                <a:ln>
                                  <a:noFill/>
                                </a:ln>
                              </wps:spPr>
                              <wps:txbx>
                                <w:txbxContent>
                                  <w:p w14:paraId="44449CFA"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02" name="Rectangle 10302"/>
                              <wps:cNvSpPr/>
                              <wps:spPr>
                                <a:xfrm>
                                  <a:off x="718186" y="922648"/>
                                  <a:ext cx="33067" cy="96755"/>
                                </a:xfrm>
                                <a:prstGeom prst="rect">
                                  <a:avLst/>
                                </a:prstGeom>
                                <a:ln>
                                  <a:noFill/>
                                </a:ln>
                              </wps:spPr>
                              <wps:txbx>
                                <w:txbxContent>
                                  <w:p w14:paraId="1940B21B"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303" name="Rectangle 10303"/>
                              <wps:cNvSpPr/>
                              <wps:spPr>
                                <a:xfrm>
                                  <a:off x="653790" y="1089625"/>
                                  <a:ext cx="85259" cy="187007"/>
                                </a:xfrm>
                                <a:prstGeom prst="rect">
                                  <a:avLst/>
                                </a:prstGeom>
                                <a:ln>
                                  <a:noFill/>
                                </a:ln>
                              </wps:spPr>
                              <wps:txbx>
                                <w:txbxContent>
                                  <w:p w14:paraId="50DCB14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304" name="Rectangle 10304"/>
                              <wps:cNvSpPr/>
                              <wps:spPr>
                                <a:xfrm>
                                  <a:off x="717987" y="1162373"/>
                                  <a:ext cx="33067" cy="96754"/>
                                </a:xfrm>
                                <a:prstGeom prst="rect">
                                  <a:avLst/>
                                </a:prstGeom>
                                <a:ln>
                                  <a:noFill/>
                                </a:ln>
                              </wps:spPr>
                              <wps:txbx>
                                <w:txbxContent>
                                  <w:p w14:paraId="6C4BE235"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316" name="Shape 10316"/>
                              <wps:cNvSpPr/>
                              <wps:spPr>
                                <a:xfrm>
                                  <a:off x="578448" y="624706"/>
                                  <a:ext cx="96109" cy="96108"/>
                                </a:xfrm>
                                <a:custGeom>
                                  <a:avLst/>
                                  <a:gdLst/>
                                  <a:ahLst/>
                                  <a:cxnLst/>
                                  <a:rect l="0" t="0" r="0" b="0"/>
                                  <a:pathLst>
                                    <a:path w="96109" h="96108">
                                      <a:moveTo>
                                        <a:pt x="0" y="0"/>
                                      </a:moveTo>
                                      <a:lnTo>
                                        <a:pt x="0" y="96108"/>
                                      </a:lnTo>
                                      <a:lnTo>
                                        <a:pt x="96109"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26" name="Rectangle 10526"/>
                              <wps:cNvSpPr/>
                              <wps:spPr>
                                <a:xfrm>
                                  <a:off x="348697" y="579083"/>
                                  <a:ext cx="68280" cy="149446"/>
                                </a:xfrm>
                                <a:prstGeom prst="rect">
                                  <a:avLst/>
                                </a:prstGeom>
                                <a:ln>
                                  <a:noFill/>
                                </a:ln>
                              </wps:spPr>
                              <wps:txbx>
                                <w:txbxContent>
                                  <w:p w14:paraId="37BDA6F6"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527" name="Rectangle 10527"/>
                              <wps:cNvSpPr/>
                              <wps:spPr>
                                <a:xfrm>
                                  <a:off x="400110" y="606406"/>
                                  <a:ext cx="44277" cy="129276"/>
                                </a:xfrm>
                                <a:prstGeom prst="rect">
                                  <a:avLst/>
                                </a:prstGeom>
                                <a:ln>
                                  <a:noFill/>
                                </a:ln>
                              </wps:spPr>
                              <wps:txbx>
                                <w:txbxContent>
                                  <w:p w14:paraId="7C371148"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28" name="Rectangle 10528"/>
                              <wps:cNvSpPr/>
                              <wps:spPr>
                                <a:xfrm>
                                  <a:off x="729152" y="506288"/>
                                  <a:ext cx="66130" cy="149446"/>
                                </a:xfrm>
                                <a:prstGeom prst="rect">
                                  <a:avLst/>
                                </a:prstGeom>
                                <a:ln>
                                  <a:noFill/>
                                </a:ln>
                              </wps:spPr>
                              <wps:txbx>
                                <w:txbxContent>
                                  <w:p w14:paraId="54E9B6AF"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529" name="Rectangle 10529"/>
                              <wps:cNvSpPr/>
                              <wps:spPr>
                                <a:xfrm>
                                  <a:off x="778912" y="533611"/>
                                  <a:ext cx="44277" cy="129277"/>
                                </a:xfrm>
                                <a:prstGeom prst="rect">
                                  <a:avLst/>
                                </a:prstGeom>
                                <a:ln>
                                  <a:noFill/>
                                </a:ln>
                              </wps:spPr>
                              <wps:txbx>
                                <w:txbxContent>
                                  <w:p w14:paraId="4862C5A2"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30" name="Shape 10530"/>
                              <wps:cNvSpPr/>
                              <wps:spPr>
                                <a:xfrm>
                                  <a:off x="559443" y="630616"/>
                                  <a:ext cx="36233" cy="36233"/>
                                </a:xfrm>
                                <a:custGeom>
                                  <a:avLst/>
                                  <a:gdLst/>
                                  <a:ahLst/>
                                  <a:cxnLst/>
                                  <a:rect l="0" t="0" r="0" b="0"/>
                                  <a:pathLst>
                                    <a:path w="36233" h="36233">
                                      <a:moveTo>
                                        <a:pt x="18116" y="0"/>
                                      </a:moveTo>
                                      <a:cubicBezTo>
                                        <a:pt x="28112" y="0"/>
                                        <a:pt x="36233" y="8121"/>
                                        <a:pt x="36233" y="18117"/>
                                      </a:cubicBezTo>
                                      <a:cubicBezTo>
                                        <a:pt x="36233" y="28112"/>
                                        <a:pt x="28112" y="36233"/>
                                        <a:pt x="18116" y="36233"/>
                                      </a:cubicBezTo>
                                      <a:cubicBezTo>
                                        <a:pt x="8121" y="36233"/>
                                        <a:pt x="0" y="28112"/>
                                        <a:pt x="0" y="18117"/>
                                      </a:cubicBezTo>
                                      <a:cubicBezTo>
                                        <a:pt x="0" y="8121"/>
                                        <a:pt x="8121" y="0"/>
                                        <a:pt x="18116"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531" name="Shape 10531"/>
                              <wps:cNvSpPr/>
                              <wps:spPr>
                                <a:xfrm>
                                  <a:off x="482340" y="648733"/>
                                  <a:ext cx="95592" cy="0"/>
                                </a:xfrm>
                                <a:custGeom>
                                  <a:avLst/>
                                  <a:gdLst/>
                                  <a:ahLst/>
                                  <a:cxnLst/>
                                  <a:rect l="0" t="0" r="0" b="0"/>
                                  <a:pathLst>
                                    <a:path w="95592">
                                      <a:moveTo>
                                        <a:pt x="0" y="0"/>
                                      </a:move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1FD21433" id="Group 107148" o:spid="_x0000_s2576" style="width:64.45pt;height:103.05pt;mso-position-horizontal-relative:char;mso-position-vertical-relative:line" coordsize="8187,1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">
                      <v:shape id="Shape 10239" o:spid="_x0000_s2577" style="position:absolute;left:5784;top:5766;width:956;height:961;visibility:visible;mso-wrap-style:square;v-text-anchor:top" coordsize="95592,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ILcAA&#10;AADeAAAADwAAAGRycy9kb3ducmV2LnhtbERPzYrCMBC+C75DGGFvmtoFWaupiCLoza0+wNCMbWkz&#10;KUms9e03Cwt7m4/vd7a70XRiIOcbywqWiwQEcWl1w5WC++00/wLhA7LGzjIpeJOHXT6dbDHT9sXf&#10;NBShEjGEfYYK6hD6TEpf1mTQL2xPHLmHdQZDhK6S2uErhptOpkmykgYbjg019nSoqWyLp1FgLlVx&#10;HeyyHI9Fnw6t1BfntFIfs3G/ARFoDP/iP/dZx/lJ+rmG33fiDT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ZzILcAAAADeAAAADwAAAAAAAAAAAAAAAACYAgAAZHJzL2Rvd25y&#10;ZXYueG1sUEsFBgAAAAAEAAQA9QAAAIUDAAAAAA==&#10;" path="m,96108l,,95592,e" filled="f" strokecolor="#141414" strokeweight=".1335mm">
                        <v:stroke miterlimit="1" joinstyle="miter" endcap="round"/>
                        <v:path arrowok="t" textboxrect="0,0,95592,96108"/>
                      </v:shape>
                      <v:rect id="Rectangle 10240" o:spid="_x0000_s2578" style="position:absolute;left:7291;top:6514;width:66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vD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wzHAAAA3gAAAA8AAAAAAAAAAAAAAAAAmAIAAGRy&#10;cy9kb3ducmV2LnhtbFBLBQYAAAAABAAEAPUAAACMAwAAAAA=&#10;" filled="f" stroked="f">
                        <v:textbox inset="0,0,0,0">
                          <w:txbxContent>
                            <w:p w14:paraId="1EB2916B" w14:textId="77777777" w:rsidR="006E2FA2" w:rsidRDefault="006E2FA2">
                              <w:pPr>
                                <w:spacing w:after="160" w:line="259" w:lineRule="auto"/>
                                <w:ind w:left="0" w:firstLine="0"/>
                                <w:jc w:val="left"/>
                              </w:pPr>
                              <w:r>
                                <w:rPr>
                                  <w:color w:val="141414"/>
                                  <w:w w:val="121"/>
                                  <w:sz w:val="12"/>
                                </w:rPr>
                                <w:t>R</w:t>
                              </w:r>
                            </w:p>
                          </w:txbxContent>
                        </v:textbox>
                      </v:rect>
                      <v:rect id="Rectangle 10241" o:spid="_x0000_s2579" style="position:absolute;left:7789;top:6787;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Kl8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8qXxQAAAN4AAAAPAAAAAAAAAAAAAAAAAJgCAABkcnMv&#10;ZG93bnJldi54bWxQSwUGAAAAAAQABAD1AAAAigMAAAAA&#10;" filled="f" stroked="f">
                        <v:textbox inset="0,0,0,0">
                          <w:txbxContent>
                            <w:p w14:paraId="59E68825" w14:textId="77777777" w:rsidR="006E2FA2" w:rsidRDefault="006E2FA2">
                              <w:pPr>
                                <w:spacing w:after="160" w:line="259" w:lineRule="auto"/>
                                <w:ind w:left="0" w:firstLine="0"/>
                                <w:jc w:val="left"/>
                              </w:pPr>
                              <w:r>
                                <w:rPr>
                                  <w:color w:val="141414"/>
                                  <w:w w:val="99"/>
                                  <w:sz w:val="10"/>
                                </w:rPr>
                                <w:t>2</w:t>
                              </w:r>
                            </w:p>
                          </w:txbxContent>
                        </v:textbox>
                      </v:rect>
                      <v:shape id="Shape 134218" o:spid="_x0000_s2580" style="position:absolute;left:3381;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gCyMEA&#10;AADfAAAADwAAAGRycy9kb3ducmV2LnhtbERPTWvCQBC9F/wPywje6kYjpUZXsYLQXixNxPOQHZNg&#10;djZkt5r++85B8Ph43+vt4Fp1oz40ng3Mpgko4tLbhisDp+Lw+g4qRGSLrWcy8EcBtpvRyxoz6+/8&#10;Q7c8VkpCOGRooI6xy7QOZU0Ow9R3xMJdfO8wCuwrbXu8S7hr9TxJ3rTDhqWhxo72NZXX/NdJyXfB&#10;RdEEty/pvPzSxzT/OKXGTMbDbgUq0hCf4of708r8dDGfyWD5IwD0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4AsjBAAAA3wAAAA8AAAAAAAAAAAAAAAAAmAIAAGRycy9kb3du&#10;cmV2LnhtbFBLBQYAAAAABAAEAPUAAACGAwAAAAA=&#10;" path="m,l119475,r,480543l,480543,,e" fillcolor="#dcdcdc" strokecolor="#141414" strokeweight=".1335mm">
                        <v:stroke miterlimit="1" joinstyle="miter" endcap="round"/>
                        <v:path arrowok="t" textboxrect="0,0,119475,480543"/>
                      </v:shape>
                      <v:shape id="Shape 134219" o:spid="_x0000_s2581" style="position:absolute;left:4576;top:8169;width:1208;height:4805;visibility:visible;mso-wrap-style:square;v-text-anchor:top" coordsize="120797,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qgcQA&#10;AADfAAAADwAAAGRycy9kb3ducmV2LnhtbERP3WrCMBS+F/YO4Qx2t6ZVmdo1isoG/rCBdQ9waM7a&#10;suakNKl2b28GAy8/vv9sNZhGXKhztWUFSRSDIC6srrlU8HV+f56DcB5ZY2OZFPySg9XyYZRhqu2V&#10;T3TJfSlCCLsUFVTet6mUrqjIoItsSxy4b9sZ9AF2pdQdXkO4aeQ4jl+kwZpDQ4UtbSsqfvLeKPjs&#10;D+5jv7OzPl9MOS6PJ3orNko9PQ7rVxCeBn8X/7t3OsyfTMfJAv7+B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xqoHEAAAA3wAAAA8AAAAAAAAAAAAAAAAAmAIAAGRycy9k&#10;b3ducmV2LnhtbFBLBQYAAAAABAAEAPUAAACJAwAAAAA=&#10;" path="m,l120797,r,480543l,480543,,e" fillcolor="#dcdcdc" strokecolor="#141414" strokeweight=".1335mm">
                        <v:stroke miterlimit="1" joinstyle="miter" endcap="round"/>
                        <v:path arrowok="t" textboxrect="0,0,120797,480543"/>
                      </v:shape>
                      <v:rect id="Rectangle 10244" o:spid="_x0000_s2582" style="position:absolute;left:3556;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pD8UA&#10;AADeAAAADwAAAGRycy9kb3ducmV2LnhtbERPTWvCQBC9C/6HZYTedGOQ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GkPxQAAAN4AAAAPAAAAAAAAAAAAAAAAAJgCAABkcnMv&#10;ZG93bnJldi54bWxQSwUGAAAAAAQABAD1AAAAigMAAAAA&#10;" filled="f" stroked="f">
                        <v:textbox inset="0,0,0,0">
                          <w:txbxContent>
                            <w:p w14:paraId="6E521C20" w14:textId="77777777" w:rsidR="006E2FA2" w:rsidRDefault="006E2FA2">
                              <w:pPr>
                                <w:spacing w:after="160" w:line="259" w:lineRule="auto"/>
                                <w:ind w:left="0" w:firstLine="0"/>
                                <w:jc w:val="left"/>
                              </w:pPr>
                              <w:r>
                                <w:rPr>
                                  <w:color w:val="141414"/>
                                  <w:w w:val="121"/>
                                  <w:sz w:val="15"/>
                                </w:rPr>
                                <w:t>R</w:t>
                              </w:r>
                            </w:p>
                          </w:txbxContent>
                        </v:textbox>
                      </v:rect>
                      <v:rect id="Rectangle 10245" o:spid="_x0000_s2583" style="position:absolute;left:4177;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lMUA&#10;AADeAAAADwAAAGRycy9kb3ducmV2LnhtbERPTWvCQBC9C/6HZYTedKO0oqmriFqSo40F29uQnSah&#10;2dmQ3SZpf31XEHqbx/uczW4wteiodZVlBfNZBII4t7riQsHb5WW6AuE8ssbaMin4IQe77Xi0wVjb&#10;nl+py3whQgi7GBWU3jexlC4vyaCb2YY4cJ+2NegDbAupW+xDuKnlIoqW0mDFoaHEhg4l5V/Zt1GQ&#10;rJr9e2p/+6I+fSTX83V9vKy9Ug+TYf8MwtPg/8V3d6rD/Gjx+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yUxQAAAN4AAAAPAAAAAAAAAAAAAAAAAJgCAABkcnMv&#10;ZG93bnJldi54bWxQSwUGAAAAAAQABAD1AAAAigMAAAAA&#10;" filled="f" stroked="f">
                        <v:textbox inset="0,0,0,0">
                          <w:txbxContent>
                            <w:p w14:paraId="32E134AE"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246" o:spid="_x0000_s2584" style="position:absolute;left:4744;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S48UA&#10;AADeAAAADwAAAGRycy9kb3ducmV2LnhtbERPTWvCQBC9C/6HZYTedKOU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lLjxQAAAN4AAAAPAAAAAAAAAAAAAAAAAJgCAABkcnMv&#10;ZG93bnJldi54bWxQSwUGAAAAAAQABAD1AAAAigMAAAAA&#10;" filled="f" stroked="f">
                        <v:textbox inset="0,0,0,0">
                          <w:txbxContent>
                            <w:p w14:paraId="429685E2" w14:textId="77777777" w:rsidR="006E2FA2" w:rsidRDefault="006E2FA2">
                              <w:pPr>
                                <w:spacing w:after="160" w:line="259" w:lineRule="auto"/>
                                <w:ind w:left="0" w:firstLine="0"/>
                                <w:jc w:val="left"/>
                              </w:pPr>
                              <w:r>
                                <w:rPr>
                                  <w:color w:val="141414"/>
                                  <w:w w:val="121"/>
                                  <w:sz w:val="15"/>
                                </w:rPr>
                                <w:t>R</w:t>
                              </w:r>
                            </w:p>
                          </w:txbxContent>
                        </v:textbox>
                      </v:rect>
                      <v:rect id="Rectangle 10247" o:spid="_x0000_s2585" style="position:absolute;left:5365;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73eMUA&#10;AADeAAAADwAAAGRycy9kb3ducmV2LnhtbERPTWvCQBC9C/6HZYTedKOUqqmriFqSo40F29uQnSah&#10;2dmQ3SZpf31XEHqbx/uczW4wteiodZVlBfNZBII4t7riQsHb5WW6AuE8ssbaMin4IQe77Xi0wVjb&#10;nl+py3whQgi7GBWU3jexlC4vyaCb2YY4cJ+2NegDbAupW+xDuKnlIoqepMGKQ0OJDR1Kyr+yb6Mg&#10;WTX799T+9kV9+kiu5+v6eFl7pR4mw/4ZhKfB/4vv7lSH+dHi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vd4xQAAAN4AAAAPAAAAAAAAAAAAAAAAAJgCAABkcnMv&#10;ZG93bnJldi54bWxQSwUGAAAAAAQABAD1AAAAigMAAAAA&#10;" filled="f" stroked="f">
                        <v:textbox inset="0,0,0,0">
                          <w:txbxContent>
                            <w:p w14:paraId="10285AE7" w14:textId="77777777" w:rsidR="006E2FA2" w:rsidRDefault="006E2FA2">
                              <w:pPr>
                                <w:spacing w:after="160" w:line="259" w:lineRule="auto"/>
                                <w:ind w:left="0" w:firstLine="0"/>
                                <w:jc w:val="left"/>
                              </w:pPr>
                              <w:r>
                                <w:rPr>
                                  <w:color w:val="141414"/>
                                  <w:w w:val="41"/>
                                  <w:sz w:val="12"/>
                                  <w:vertAlign w:val="subscript"/>
                                </w:rPr>
                                <w:t>2</w:t>
                              </w:r>
                            </w:p>
                          </w:txbxContent>
                        </v:textbox>
                      </v:rect>
                      <v:shape id="Shape 134220" o:spid="_x0000_s2586" style="position:absolute;left:3381;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5Z8QA&#10;AADfAAAADwAAAGRycy9kb3ducmV2LnhtbERPS2vCQBC+F/wPywi9FN2YSijRVUQrfdy0XrwN2WmS&#10;mp0N2dXEf985FHr8+N7L9eAadaMu1J4NzKYJKOLC25pLA6ev/eQFVIjIFhvPZOBOAdar0cMSc+t7&#10;PtDtGEslIRxyNFDF2OZah6Iih2HqW2Lhvn3nMArsSm077CXcNTpNkkw7rFkaKmxpW1FxOV6dgQx9&#10;jfe++Zmfd5+Xp4ySw8fbqzGP42GzABVpiP/iP/e7lfnP8zSVB/JHAO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y+WfEAAAA3wAAAA8AAAAAAAAAAAAAAAAAmAIAAGRycy9k&#10;b3ducmV2LnhtbFBLBQYAAAAABAAEAPUAAACJAwAAAAA=&#10;" path="m,l240271,r,480543l,480543,,e" fillcolor="#dcdcdc" strokecolor="#141414" strokeweight=".1335mm">
                        <v:stroke endcap="round"/>
                        <v:path arrowok="t" textboxrect="0,0,240271,480543"/>
                      </v:shape>
                      <v:shape id="Shape 134221" o:spid="_x0000_s2587" style="position:absolute;left:5784;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vpMIA&#10;AADfAAAADwAAAGRycy9kb3ducmV2LnhtbERP3WrCMBS+H+wdwhl4UzSxjjGrUcZE9Goy5wMcmmNT&#10;bE5KE219+2Ug7PLj+1+uB9eIG3Wh9qxhOlEgiEtvaq40nH6243cQISIbbDyThjsFWK+en5ZYGN/z&#10;N92OsRIphEOBGmyMbSFlKC05DBPfEifu7DuHMcGukqbDPoW7RuZKvUmHNacGiy19Wiovx6vToHab&#10;+jo/fJ2cvfSUZbTDTM20Hr0MHwsQkYb4L3649ybNn73m+RT+/iQA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O+kwgAAAN8AAAAPAAAAAAAAAAAAAAAAAJgCAABkcnMvZG93&#10;bnJldi54bWxQSwUGAAAAAAQABAD1AAAAhwMAAAAA&#10;" path="m,l240271,r,240271l,240271,,e" fillcolor="#dcdcdc" strokecolor="#141414" strokeweight=".1335mm">
                        <v:stroke endcap="round"/>
                        <v:path arrowok="t" textboxrect="0,0,240271,240271"/>
                      </v:shape>
                      <v:shape id="Shape 134222" o:spid="_x0000_s2588" style="position:absolute;left:5784;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x08IA&#10;AADfAAAADwAAAGRycy9kb3ducmV2LnhtbERP3WrCMBS+H/gO4QjelJlYh2zVKKIMd7Ux9QEOzVlT&#10;bE5KE2339kYY7PLj+19tBteIG3Wh9qxhNlUgiEtvaq40nE/vz68gQkQ22HgmDb8UYLMePa2wML7n&#10;b7odYyVSCIcCNdgY20LKUFpyGKa+JU7cj+8cxgS7SpoO+xTuGpkrtZAOa04NFlvaWSovx6vToA77&#10;+vr29Xl29tJTltEBMzXXejIetksQkYb4L/5zf5g0f/6S5zk8/iQA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nHTwgAAAN8AAAAPAAAAAAAAAAAAAAAAAJgCAABkcnMvZG93&#10;bnJldi54bWxQSwUGAAAAAAQABAD1AAAAhwMAAAAA&#10;" path="m,l240271,r,240271l,240271,,e" fillcolor="#dcdcdc" strokecolor="#141414" strokeweight=".1335mm">
                        <v:stroke endcap="round"/>
                        <v:path arrowok="t" textboxrect="0,0,240271,240271"/>
                      </v:shape>
                      <v:rect id="Rectangle 10275" o:spid="_x0000_s2589" style="position:absolute;left:6544;top:46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wGKcUA&#10;AADeAAAADwAAAGRycy9kb3ducmV2LnhtbERPTWvCQBC9C/6HZYTedKPQ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AYpxQAAAN4AAAAPAAAAAAAAAAAAAAAAAJgCAABkcnMv&#10;ZG93bnJldi54bWxQSwUGAAAAAAQABAD1AAAAigMAAAAA&#10;" filled="f" stroked="f">
                        <v:textbox inset="0,0,0,0">
                          <w:txbxContent>
                            <w:p w14:paraId="241C4CB7" w14:textId="77777777" w:rsidR="006E2FA2" w:rsidRDefault="006E2FA2">
                              <w:pPr>
                                <w:spacing w:after="160" w:line="259" w:lineRule="auto"/>
                                <w:ind w:left="0" w:firstLine="0"/>
                                <w:jc w:val="left"/>
                              </w:pPr>
                              <w:r>
                                <w:rPr>
                                  <w:color w:val="141414"/>
                                  <w:w w:val="118"/>
                                  <w:sz w:val="15"/>
                                </w:rPr>
                                <w:t>A</w:t>
                              </w:r>
                            </w:p>
                          </w:txbxContent>
                        </v:textbox>
                      </v:rect>
                      <v:rect id="Rectangle 10276" o:spid="_x0000_s2590" style="position:absolute;left:7186;top:118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14:paraId="62C0547F"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277" o:spid="_x0000_s2591" style="position:absolute;left:6528;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9xcUA&#10;AADeAAAADwAAAGRycy9kb3ducmV2LnhtbERPTWvCQBC9C/6HZYTedKOHRqOriG1Jjm0U1NuQHZNg&#10;djZktybtr+8WCr3N433OZjeYRjyoc7VlBfNZBIK4sLrmUsHp+DZdgnAeWWNjmRR8kYPddjzaYKJt&#10;zx/0yH0pQgi7BBVU3reJlK6oyKCb2ZY4cDfbGfQBdqXUHfYh3DRyEUXP0mDNoaHClg4VFff80yhI&#10;l+3+ktnvvmxer+n5/bx6Oa68Uk+TYb8G4Wnw/+I/d6bD/GgRx/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j3FxQAAAN4AAAAPAAAAAAAAAAAAAAAAAJgCAABkcnMv&#10;ZG93bnJldi54bWxQSwUGAAAAAAQABAD1AAAAigMAAAAA&#10;" filled="f" stroked="f">
                        <v:textbox inset="0,0,0,0">
                          <w:txbxContent>
                            <w:p w14:paraId="68A54647" w14:textId="77777777" w:rsidR="006E2FA2" w:rsidRDefault="006E2FA2">
                              <w:pPr>
                                <w:spacing w:after="160" w:line="259" w:lineRule="auto"/>
                                <w:ind w:left="0" w:firstLine="0"/>
                                <w:jc w:val="left"/>
                              </w:pPr>
                              <w:r>
                                <w:rPr>
                                  <w:color w:val="141414"/>
                                  <w:w w:val="118"/>
                                  <w:sz w:val="15"/>
                                </w:rPr>
                                <w:t>A</w:t>
                              </w:r>
                            </w:p>
                          </w:txbxContent>
                        </v:textbox>
                      </v:rect>
                      <v:rect id="Rectangle 10278" o:spid="_x0000_s2592" style="position:absolute;left:7170;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14:paraId="5A4299C7"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279" o:spid="_x0000_s2593" style="position:absolute;left:4130;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MLMQA&#10;AADeAAAADwAAAGRycy9kb3ducmV2LnhtbERPS4vCMBC+C/sfwix401QPq61GkV0XPfpYUG9DM7bF&#10;ZlKaaKu/3gjC3ubje8503ppS3Kh2hWUFg34Egji1uuBMwd/+tzcG4TyyxtIyKbiTg/nsozPFRNuG&#10;t3Tb+UyEEHYJKsi9rxIpXZqTQde3FXHgzrY26AOsM6lrbEK4KeUwir6kwYJDQ44VfeeUXnZXo2A1&#10;rhbHtX00Wbk8rQ6bQ/yzj71S3c92MQHhqfX/4rd7rcP8aDi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CzEAAAA3gAAAA8AAAAAAAAAAAAAAAAAmAIAAGRycy9k&#10;b3ducmV2LnhtbFBLBQYAAAAABAAEAPUAAACJAwAAAAA=&#10;" filled="f" stroked="f">
                        <v:textbox inset="0,0,0,0">
                          <w:txbxContent>
                            <w:p w14:paraId="00F77468" w14:textId="77777777" w:rsidR="006E2FA2" w:rsidRDefault="006E2FA2">
                              <w:pPr>
                                <w:spacing w:after="160" w:line="259" w:lineRule="auto"/>
                                <w:ind w:left="0" w:firstLine="0"/>
                                <w:jc w:val="left"/>
                              </w:pPr>
                              <w:r>
                                <w:rPr>
                                  <w:color w:val="141414"/>
                                  <w:w w:val="118"/>
                                  <w:sz w:val="15"/>
                                </w:rPr>
                                <w:t>A</w:t>
                              </w:r>
                            </w:p>
                          </w:txbxContent>
                        </v:textbox>
                      </v:rect>
                      <v:rect id="Rectangle 10280" o:spid="_x0000_s2594" style="position:absolute;left:4772;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VlscA&#10;AADeAAAADwAAAGRycy9kb3ducmV2LnhtbESPQW/CMAyF75P4D5GRuI0UDqgUAkJjExwZIMFuVuO1&#10;1RqnagIt/Pr5MGk3W35+733Lde9qdac2VJ4NTMYJKOLc24oLA+fTx2sKKkRki7VnMvCgAOvV4GWJ&#10;mfUdf9L9GAslJhwyNFDG2GRah7wkh2HsG2K5ffvWYZS1LbRtsRNzV+tpksy0w4olocSG3krKf443&#10;Z2CXNpvr3j+7on7/2l0Ol/n2NI/GjIb9ZgEqUh//xX/feyv1k2kq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1ZbHAAAA3gAAAA8AAAAAAAAAAAAAAAAAmAIAAGRy&#10;cy9kb3ducmV2LnhtbFBLBQYAAAAABAAEAPUAAACMAwAAAAA=&#10;" filled="f" stroked="f">
                        <v:textbox inset="0,0,0,0">
                          <w:txbxContent>
                            <w:p w14:paraId="235E2E77"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283" o:spid="_x0000_s2595" style="position:absolute;top:365;width:1917;height:16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L4cQA&#10;AADeAAAADwAAAGRycy9kb3ducmV2LnhtbERPS4vCMBC+C/sfwix401QXpFajyK6LHn0sqLehGdti&#10;MylNtNVfbwRhb/PxPWc6b00pblS7wrKCQT8CQZxaXXCm4G//24tBOI+ssbRMCu7kYD776Ewx0bbh&#10;Ld12PhMhhF2CCnLvq0RKl+Zk0PVtRRy4s60N+gDrTOoamxBuSjmMopE0WHBoyLGi75zSy+5qFKzi&#10;anFc20eTlcvT6rA5jH/2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sS+HEAAAA3gAAAA8AAAAAAAAAAAAAAAAAmAIAAGRycy9k&#10;b3ducmV2LnhtbFBLBQYAAAAABAAEAPUAAACJAwAAAAA=&#10;" filled="f" stroked="f">
                        <v:textbox inset="0,0,0,0">
                          <w:txbxContent>
                            <w:p w14:paraId="20721829" w14:textId="77777777" w:rsidR="006E2FA2" w:rsidRDefault="006E2FA2">
                              <w:pPr>
                                <w:spacing w:after="160" w:line="259" w:lineRule="auto"/>
                                <w:ind w:left="0" w:firstLine="0"/>
                                <w:jc w:val="left"/>
                              </w:pPr>
                              <w:r>
                                <w:rPr>
                                  <w:color w:val="141414"/>
                                  <w:w w:val="121"/>
                                  <w:sz w:val="30"/>
                                </w:rPr>
                                <w:t>H</w:t>
                              </w:r>
                            </w:p>
                          </w:txbxContent>
                        </v:textbox>
                      </v:rect>
                      <v:rect id="Rectangle 10284" o:spid="_x0000_s2596" style="position:absolute;left:1441;top:3144;width:652;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XTlcQA&#10;AADeAAAADwAAAGRycy9kb3ducmV2LnhtbERPS4vCMBC+C/sfwix401RZpFajyK6LHn0sqLehGdti&#10;MylNtNVfbwRhb/PxPWc6b00pblS7wrKCQT8CQZxaXXCm4G//24tBOI+ssbRMCu7kYD776Ewx0bbh&#10;Ld12PhMhhF2CCnLvq0RKl+Zk0PVtRRy4s60N+gDrTOoamxBuSjmMopE0WHBoyLGi75zSy+5qFKzi&#10;anFc20eTlcvT6rA5jH/2Y69U97NdTEB4av2/+O1e6zA/GsZ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F05XEAAAA3gAAAA8AAAAAAAAAAAAAAAAAmAIAAGRycy9k&#10;b3ducmV2LnhtbFBLBQYAAAAABAAEAPUAAACJAwAAAAA=&#10;" filled="f" stroked="f">
                        <v:textbox inset="0,0,0,0">
                          <w:txbxContent>
                            <w:p w14:paraId="5B9DCF2E"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10287" o:spid="_x0000_s2597" style="position:absolute;left:955;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F5MMA&#10;AADeAAAADwAAAGRycy9kb3ducmV2LnhtbERP22oCMRB9F/oPYQq+adYVqmyNIkJbKYjUC74Om+lm&#10;cTNZklTXvzeC0Lc5nOvMFp1txIV8qB0rGA0zEMSl0zVXCg77j8EURIjIGhvHpOBGARbzl94MC+2u&#10;/EOXXaxECuFQoAITY1tIGUpDFsPQtcSJ+3XeYkzQV1J7vKZw28g8y96kxZpTg8GWVobK8+7PKths&#10;Rqs8fi23fPweh9PZ+O6znSjVf+2W7yAidfFf/HSvdZqf5dMJPN5JN8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F5MMAAADeAAAADwAAAAAAAAAAAAAAAACYAgAAZHJzL2Rv&#10;d25yZXYueG1sUEsFBgAAAAAEAAQA9QAAAIgDAAAAAA==&#10;" path="m194608,v,,-194608,283544,,864977e" filled="f" strokecolor="#505050" strokeweight="0">
                        <v:stroke miterlimit="1" joinstyle="miter" endcap="round"/>
                        <v:path arrowok="t" textboxrect="0,0,194608,864977"/>
                      </v:shape>
                      <v:shape id="Shape 10288" o:spid="_x0000_s2598" style="position:absolute;left:2171;top:9944;width:805;height:1229;visibility:visible;mso-wrap-style:square;v-text-anchor:top" coordsize="80531,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9BMUA&#10;AADeAAAADwAAAGRycy9kb3ducmV2LnhtbESPT4vCQAzF7wt+hyGCt3WqFCnVUWRBVlgv65976MS2&#10;bidTOqOt394chL0lvJf3flltBteoB3Wh9mxgNk1AERfe1lwaOJ92nxmoEJEtNp7JwJMCbNajjxXm&#10;1vf8S49jLJWEcMjRQBVjm2sdioochqlviUW7+s5hlLUrte2wl3DX6HmSLLTDmqWhwpa+Kir+jndn&#10;4HDA7357uZ0ynd7TdNHue/uTGjMZD9slqEhD/De/r/dW8JN5Jrzyjsy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jH0ExQAAAN4AAAAPAAAAAAAAAAAAAAAAAJgCAABkcnMv&#10;ZG93bnJldi54bWxQSwUGAAAAAAQABAD1AAAAigMAAAAA&#10;" path="m80531,l77101,122946,,26941c30030,36234,62607,25437,80531,xe" fillcolor="#505050" strokecolor="#505050" strokeweight=".05825mm">
                        <v:path arrowok="t" textboxrect="0,0,80531,122946"/>
                      </v:shape>
                      <v:shape id="Shape 134223" o:spid="_x0000_s2599" style="position:absolute;left:5784;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USMMA&#10;AADfAAAADwAAAGRycy9kb3ducmV2LnhtbERP3WrCMBS+H+wdwhF2UzRZO4ZWo4yNoVcTnQ9waI5N&#10;sTkpTbTd2y8DYZcf3/9qM7pW3KgPjWcNzzMFgrjypuFaw+n7czoHESKywdYzafihAJv148MKS+MH&#10;PtDtGGuRQjiUqMHG2JVShsqSwzDzHXHizr53GBPsa2l6HFK4a2Wu1Kt02HBqsNjRu6Xqcrw6DWr7&#10;0VwX+6+Ts5eBsoy2mKlC66fJ+LYEEWmM/+K7e2fS/OIlzwv4+5MA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bUSMMAAADfAAAADwAAAAAAAAAAAAAAAACYAgAAZHJzL2Rv&#10;d25yZXYueG1sUEsFBgAAAAAEAAQA9QAAAIgDAAAAAA==&#10;" path="m,l240271,r,240271l,240271,,e" fillcolor="#dcdcdc" strokecolor="#141414" strokeweight=".1335mm">
                        <v:stroke endcap="round"/>
                        <v:path arrowok="t" textboxrect="0,0,240271,240271"/>
                      </v:shape>
                      <v:shape id="Shape 134224" o:spid="_x0000_s2600" style="position:absolute;left:5784;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MPMIA&#10;AADfAAAADwAAAGRycy9kb3ducmV2LnhtbERP3WrCMBS+H+wdwhl4UzRZlTGrUcaG6NVkzgc4NMem&#10;2JyUJtru7RdB8PLj+1+uB9eIK3Wh9qzhdaJAEJfe1FxpOP5uxu8gQkQ22HgmDX8UYL16flpiYXzP&#10;P3Q9xEqkEA4FarAxtoWUobTkMEx8S5y4k+8cxgS7SpoO+xTuGpkr9SYd1pwaLLb0aak8Hy5Og9p+&#10;1Zf5/vvo7LmnLKMtZmqq9ehl+FiAiDTEh/ju3pk0fzrL8xnc/i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v0w8wgAAAN8AAAAPAAAAAAAAAAAAAAAAAJgCAABkcnMvZG93&#10;bnJldi54bWxQSwUGAAAAAAQABAD1AAAAhwMAAAAA&#10;" path="m,l240271,r,240271l,240271,,e" fillcolor="#dcdcdc" strokecolor="#141414" strokeweight=".1335mm">
                        <v:stroke endcap="round"/>
                        <v:path arrowok="t" textboxrect="0,0,240271,240271"/>
                      </v:shape>
                      <v:rect id="Rectangle 10301" o:spid="_x0000_s2601" style="position:absolute;left:6539;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8ysQA&#10;AADeAAAADwAAAGRycy9kb3ducmV2LnhtbERPTWvCQBC9F/wPywi91V0r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fMrEAAAA3gAAAA8AAAAAAAAAAAAAAAAAmAIAAGRycy9k&#10;b3ducmV2LnhtbFBLBQYAAAAABAAEAPUAAACJAwAAAAA=&#10;" filled="f" stroked="f">
                        <v:textbox inset="0,0,0,0">
                          <w:txbxContent>
                            <w:p w14:paraId="44449CFA" w14:textId="77777777" w:rsidR="006E2FA2" w:rsidRDefault="006E2FA2">
                              <w:pPr>
                                <w:spacing w:after="160" w:line="259" w:lineRule="auto"/>
                                <w:ind w:left="0" w:firstLine="0"/>
                                <w:jc w:val="left"/>
                              </w:pPr>
                              <w:r>
                                <w:rPr>
                                  <w:color w:val="141414"/>
                                  <w:w w:val="118"/>
                                  <w:sz w:val="15"/>
                                </w:rPr>
                                <w:t>A</w:t>
                              </w:r>
                            </w:p>
                          </w:txbxContent>
                        </v:textbox>
                      </v:rect>
                      <v:rect id="Rectangle 10302" o:spid="_x0000_s2602" style="position:absolute;left:7181;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ivcQA&#10;AADeAAAADwAAAGRycy9kb3ducmV2LnhtbERPTWvCQBC9C/0PyxS86W4VRF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S4r3EAAAA3gAAAA8AAAAAAAAAAAAAAAAAmAIAAGRycy9k&#10;b3ducmV2LnhtbFBLBQYAAAAABAAEAPUAAACJAwAAAAA=&#10;" filled="f" stroked="f">
                        <v:textbox inset="0,0,0,0">
                          <w:txbxContent>
                            <w:p w14:paraId="1940B21B"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303" o:spid="_x0000_s2603" style="position:absolute;left:6537;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5HJsUA&#10;AADeAAAADwAAAGRycy9kb3ducmV2LnhtbERPS2vCQBC+C/0PyxS86W4rFI3ZiPSBHqspqLchOyah&#10;2dmQ3ZrYX98VhN7m43tOuhpsIy7U+dqxhqepAkFcOFNzqeEr/5jMQfiAbLBxTBqu5GGVPYxSTIzr&#10;eUeXfShFDGGfoIYqhDaR0hcVWfRT1xJH7uw6iyHCrpSmwz6G20Y+K/UiLdYcGyps6bWi4nv/YzVs&#10;5u36uHW/fdm8nzaHz8PiLV8ErcePw3oJItAQ/sV399bE+Wqm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cmxQAAAN4AAAAPAAAAAAAAAAAAAAAAAJgCAABkcnMv&#10;ZG93bnJldi54bWxQSwUGAAAAAAQABAD1AAAAigMAAAAA&#10;" filled="f" stroked="f">
                        <v:textbox inset="0,0,0,0">
                          <w:txbxContent>
                            <w:p w14:paraId="50DCB147" w14:textId="77777777" w:rsidR="006E2FA2" w:rsidRDefault="006E2FA2">
                              <w:pPr>
                                <w:spacing w:after="160" w:line="259" w:lineRule="auto"/>
                                <w:ind w:left="0" w:firstLine="0"/>
                                <w:jc w:val="left"/>
                              </w:pPr>
                              <w:r>
                                <w:rPr>
                                  <w:color w:val="141414"/>
                                  <w:w w:val="118"/>
                                  <w:sz w:val="15"/>
                                </w:rPr>
                                <w:t>A</w:t>
                              </w:r>
                            </w:p>
                          </w:txbxContent>
                        </v:textbox>
                      </v:rect>
                      <v:rect id="Rectangle 10304" o:spid="_x0000_s2604" style="position:absolute;left:7179;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fUsUA&#10;AADeAAAADwAAAGRycy9kb3ducmV2LnhtbERPS2vCQBC+F/oflin0VnfbS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99SxQAAAN4AAAAPAAAAAAAAAAAAAAAAAJgCAABkcnMv&#10;ZG93bnJldi54bWxQSwUGAAAAAAQABAD1AAAAigMAAAAA&#10;" filled="f" stroked="f">
                        <v:textbox inset="0,0,0,0">
                          <w:txbxContent>
                            <w:p w14:paraId="6C4BE235" w14:textId="77777777" w:rsidR="006E2FA2" w:rsidRDefault="006E2FA2">
                              <w:pPr>
                                <w:spacing w:after="160" w:line="259" w:lineRule="auto"/>
                                <w:ind w:left="0" w:firstLine="0"/>
                                <w:jc w:val="left"/>
                              </w:pPr>
                              <w:r>
                                <w:rPr>
                                  <w:color w:val="141414"/>
                                  <w:w w:val="41"/>
                                  <w:sz w:val="12"/>
                                  <w:vertAlign w:val="subscript"/>
                                </w:rPr>
                                <w:t>3</w:t>
                              </w:r>
                            </w:p>
                          </w:txbxContent>
                        </v:textbox>
                      </v:rect>
                      <v:shape id="Shape 10316" o:spid="_x0000_s2605" style="position:absolute;left:5784;top:6247;width:961;height:961;visibility:visible;mso-wrap-style:square;v-text-anchor:top" coordsize="96109,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WsUA&#10;AADeAAAADwAAAGRycy9kb3ducmV2LnhtbERPTWvCQBC9F/wPywje6ibaisRsRKSlhdKCiQePQ3ZM&#10;gtnZmN2a+O+7hUJv83ifk25H04ob9a6xrCCeRyCIS6sbrhQci9fHNQjnkTW2lknBnRxss8lDiom2&#10;Ax/olvtKhBB2CSqove8SKV1Zk0E3tx1x4M62N+gD7CupexxCuGnlIopW0mDDoaHGjvY1lZf82yj4&#10;5Jenojjd5eGa7+O3j2caiuuXUrPpuNuA8DT6f/Gf+12H+dEyXsHvO+EG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NaxQAAAN4AAAAPAAAAAAAAAAAAAAAAAJgCAABkcnMv&#10;ZG93bnJldi54bWxQSwUGAAAAAAQABAD1AAAAigMAAAAA&#10;" path="m,l,96108r96109,e" filled="f" strokecolor="#141414" strokeweight=".1335mm">
                        <v:stroke miterlimit="1" joinstyle="miter" endcap="round"/>
                        <v:path arrowok="t" textboxrect="0,0,96109,96108"/>
                      </v:shape>
                      <v:rect id="Rectangle 10526" o:spid="_x0000_s2606" style="position:absolute;left:3486;top:579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6JsUA&#10;AADeAAAADwAAAGRycy9kb3ducmV2LnhtbERPTWvCQBC9C/6HZYTedKPQ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3omxQAAAN4AAAAPAAAAAAAAAAAAAAAAAJgCAABkcnMv&#10;ZG93bnJldi54bWxQSwUGAAAAAAQABAD1AAAAigMAAAAA&#10;" filled="f" stroked="f">
                        <v:textbox inset="0,0,0,0">
                          <w:txbxContent>
                            <w:p w14:paraId="37BDA6F6" w14:textId="77777777" w:rsidR="006E2FA2" w:rsidRDefault="006E2FA2">
                              <w:pPr>
                                <w:spacing w:after="160" w:line="259" w:lineRule="auto"/>
                                <w:ind w:left="0" w:firstLine="0"/>
                                <w:jc w:val="left"/>
                              </w:pPr>
                              <w:r>
                                <w:rPr>
                                  <w:color w:val="141414"/>
                                  <w:w w:val="118"/>
                                  <w:sz w:val="12"/>
                                </w:rPr>
                                <w:t>A</w:t>
                              </w:r>
                            </w:p>
                          </w:txbxContent>
                        </v:textbox>
                      </v:rect>
                      <v:rect id="Rectangle 10527" o:spid="_x0000_s2607" style="position:absolute;left:4001;top:6064;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vcUA&#10;AADeAAAADwAAAGRycy9kb3ducmV2LnhtbERPTWvCQBC9C/6HZYTedKPQ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9+9xQAAAN4AAAAPAAAAAAAAAAAAAAAAAJgCAABkcnMv&#10;ZG93bnJldi54bWxQSwUGAAAAAAQABAD1AAAAigMAAAAA&#10;" filled="f" stroked="f">
                        <v:textbox inset="0,0,0,0">
                          <w:txbxContent>
                            <w:p w14:paraId="7C371148" w14:textId="77777777" w:rsidR="006E2FA2" w:rsidRDefault="006E2FA2">
                              <w:pPr>
                                <w:spacing w:after="160" w:line="259" w:lineRule="auto"/>
                                <w:ind w:left="0" w:firstLine="0"/>
                                <w:jc w:val="left"/>
                              </w:pPr>
                              <w:r>
                                <w:rPr>
                                  <w:color w:val="141414"/>
                                  <w:w w:val="99"/>
                                  <w:sz w:val="10"/>
                                </w:rPr>
                                <w:t>1</w:t>
                              </w:r>
                            </w:p>
                          </w:txbxContent>
                        </v:textbox>
                      </v:rect>
                      <v:rect id="Rectangle 10528" o:spid="_x0000_s2608" style="position:absolute;left:7291;top:5062;width:66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Lz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ES8/HAAAA3gAAAA8AAAAAAAAAAAAAAAAAmAIAAGRy&#10;cy9kb3ducmV2LnhtbFBLBQYAAAAABAAEAPUAAACMAwAAAAA=&#10;" filled="f" stroked="f">
                        <v:textbox inset="0,0,0,0">
                          <w:txbxContent>
                            <w:p w14:paraId="54E9B6AF" w14:textId="77777777" w:rsidR="006E2FA2" w:rsidRDefault="006E2FA2">
                              <w:pPr>
                                <w:spacing w:after="160" w:line="259" w:lineRule="auto"/>
                                <w:ind w:left="0" w:firstLine="0"/>
                                <w:jc w:val="left"/>
                              </w:pPr>
                              <w:r>
                                <w:rPr>
                                  <w:color w:val="141414"/>
                                  <w:w w:val="121"/>
                                  <w:sz w:val="12"/>
                                </w:rPr>
                                <w:t>R</w:t>
                              </w:r>
                            </w:p>
                          </w:txbxContent>
                        </v:textbox>
                      </v:rect>
                      <v:rect id="Rectangle 10529" o:spid="_x0000_s2609" style="position:absolute;left:7789;top:5336;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juVMQA&#10;AADeAAAADwAAAGRycy9kb3ducmV2LnhtbERPS4vCMBC+C/sfwix401RhxVajyK6LHn0sqLehGdti&#10;MylNtNVfbwRhb/PxPWc6b00pblS7wrKCQT8CQZxaXXCm4G//2xuDcB5ZY2mZFNzJwXz20Zliom3D&#10;W7rtfCZCCLsEFeTeV4mULs3JoOvbijhwZ1sb9AHWmdQ1NiHclHIYRSNpsODQkGNF3zmll93VKFiN&#10;q8VxbR9NVi5Pq8PmEP/sY69U97NdTEB4av2/+O1e6zA/+h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7lTEAAAA3gAAAA8AAAAAAAAAAAAAAAAAmAIAAGRycy9k&#10;b3ducmV2LnhtbFBLBQYAAAAABAAEAPUAAACJAwAAAAA=&#10;" filled="f" stroked="f">
                        <v:textbox inset="0,0,0,0">
                          <w:txbxContent>
                            <w:p w14:paraId="4862C5A2" w14:textId="77777777" w:rsidR="006E2FA2" w:rsidRDefault="006E2FA2">
                              <w:pPr>
                                <w:spacing w:after="160" w:line="259" w:lineRule="auto"/>
                                <w:ind w:left="0" w:firstLine="0"/>
                                <w:jc w:val="left"/>
                              </w:pPr>
                              <w:r>
                                <w:rPr>
                                  <w:color w:val="141414"/>
                                  <w:w w:val="99"/>
                                  <w:sz w:val="10"/>
                                </w:rPr>
                                <w:t>1</w:t>
                              </w:r>
                            </w:p>
                          </w:txbxContent>
                        </v:textbox>
                      </v:rect>
                      <v:shape id="Shape 10530" o:spid="_x0000_s2610" style="position:absolute;left:5594;top:6306;width:362;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8hMgA&#10;AADeAAAADwAAAGRycy9kb3ducmV2LnhtbESPT2vCQBDF74V+h2UKXkQ31j9o6iq2UPDgxbSUHofs&#10;mIRmZ2N2NfHbOwehtxnmzXvvt972rlZXakPl2cBknIAizr2tuDDw/fU5WoIKEdli7ZkM3CjAdvP8&#10;tMbU+o6PdM1iocSEQ4oGyhibVOuQl+QwjH1DLLeTbx1GWdtC2xY7MXe1fk2ShXZYsSSU2NBHSflf&#10;dnEGzu7cveuhzqoiy2duuvo9/Cz3xgxe+t0bqEh9/Bc/vvdW6ifzqQAIjsygN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8LyEyAAAAN4AAAAPAAAAAAAAAAAAAAAAAJgCAABk&#10;cnMvZG93bnJldi54bWxQSwUGAAAAAAQABAD1AAAAjQMAAAAA&#10;" path="m18116,v9996,,18117,8121,18117,18117c36233,28112,28112,36233,18116,36233,8121,36233,,28112,,18117,,8121,8121,,18116,xe" fillcolor="#141414" stroked="f" strokeweight="0">
                        <v:stroke miterlimit="1" joinstyle="miter" endcap="round"/>
                        <v:path arrowok="t" textboxrect="0,0,36233,36233"/>
                      </v:shape>
                      <v:shape id="Shape 10531" o:spid="_x0000_s2611" style="position:absolute;left:4823;top:6487;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AsUA&#10;AADeAAAADwAAAGRycy9kb3ducmV2LnhtbERPTWvCQBC9F/wPywi91U1aoiG6iggtQnNp9OJtyI5J&#10;THY2za6a/vtuoeBtHu9zVpvRdOJGg2ssK4hnEQji0uqGKwXHw/tLCsJ5ZI2dZVLwQw4268nTCjNt&#10;7/xFt8JXIoSwy1BB7X2fSenKmgy6me2JA3e2g0Ef4FBJPeA9hJtOvkbRXBpsODTU2NOuprItrkbB&#10;hy517pPP3bVoT2P6vc8vi3mq1PN03C5BeBr9Q/zv3uswP0reYvh7J9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DQCxQAAAN4AAAAPAAAAAAAAAAAAAAAAAJgCAABkcnMv&#10;ZG93bnJldi54bWxQSwUGAAAAAAQABAD1AAAAigMAAAAA&#10;" path="m,l95592,e" filled="f" strokecolor="#141414" strokeweight=".1335mm">
                        <v:stroke miterlimit="1" joinstyle="miter" endcap="round"/>
                        <v:path arrowok="t" textboxrect="0,0,95592,0"/>
                      </v:shape>
                      <w10:anchorlock/>
                    </v:group>
                  </w:pict>
                </mc:Fallback>
              </mc:AlternateContent>
            </w:r>
          </w:p>
        </w:tc>
        <w:tc>
          <w:tcPr>
            <w:tcW w:w="1754" w:type="dxa"/>
            <w:tcBorders>
              <w:top w:val="nil"/>
              <w:left w:val="nil"/>
              <w:bottom w:val="single" w:sz="3" w:space="0" w:color="646464"/>
              <w:right w:val="nil"/>
            </w:tcBorders>
            <w:vAlign w:val="bottom"/>
          </w:tcPr>
          <w:tbl>
            <w:tblPr>
              <w:tblStyle w:val="TableGrid"/>
              <w:tblpPr w:vertAnchor="text" w:tblpX="846" w:tblpY="-901"/>
              <w:tblOverlap w:val="never"/>
              <w:tblW w:w="757" w:type="dxa"/>
              <w:tblInd w:w="0" w:type="dxa"/>
              <w:tblLook w:val="04A0" w:firstRow="1" w:lastRow="0" w:firstColumn="1" w:lastColumn="0" w:noHBand="0" w:noVBand="1"/>
            </w:tblPr>
            <w:tblGrid>
              <w:gridCol w:w="186"/>
              <w:gridCol w:w="197"/>
              <w:gridCol w:w="374"/>
            </w:tblGrid>
            <w:tr w:rsidR="00A21FDC" w14:paraId="4B10CDBE"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759C03D0" w14:textId="77777777" w:rsidR="00A21FDC" w:rsidRDefault="00252176">
                  <w:pPr>
                    <w:spacing w:after="0" w:line="259" w:lineRule="auto"/>
                    <w:ind w:left="117"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7D4B4130" w14:textId="77777777" w:rsidR="00A21FDC" w:rsidRDefault="00252176">
                  <w:pPr>
                    <w:spacing w:after="0" w:line="259" w:lineRule="auto"/>
                    <w:ind w:left="119" w:firstLine="0"/>
                    <w:jc w:val="left"/>
                  </w:pPr>
                  <w:r>
                    <w:rPr>
                      <w:color w:val="141414"/>
                      <w:sz w:val="15"/>
                    </w:rPr>
                    <w:t>A</w:t>
                  </w:r>
                  <w:r>
                    <w:rPr>
                      <w:color w:val="141414"/>
                      <w:sz w:val="12"/>
                      <w:vertAlign w:val="subscript"/>
                    </w:rPr>
                    <w:t>2</w:t>
                  </w:r>
                </w:p>
              </w:tc>
            </w:tr>
            <w:tr w:rsidR="00A21FDC" w14:paraId="36D00C43"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5EB1BCE0" w14:textId="77777777" w:rsidR="00A21FDC" w:rsidRDefault="00252176">
                  <w:pPr>
                    <w:spacing w:after="0" w:line="259" w:lineRule="auto"/>
                    <w:ind w:left="124" w:firstLine="0"/>
                    <w:jc w:val="left"/>
                  </w:pPr>
                  <w:r>
                    <w:rPr>
                      <w:color w:val="141414"/>
                      <w:sz w:val="15"/>
                    </w:rPr>
                    <w:t>B</w:t>
                  </w:r>
                  <w:r>
                    <w:rPr>
                      <w:color w:val="141414"/>
                      <w:sz w:val="12"/>
                      <w:vertAlign w:val="subscript"/>
                    </w:rPr>
                    <w:t>2</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63A7C8D2" w14:textId="77777777" w:rsidR="00A21FDC" w:rsidRDefault="00252176">
                  <w:pPr>
                    <w:spacing w:after="0" w:line="259" w:lineRule="auto"/>
                    <w:ind w:left="119" w:firstLine="0"/>
                    <w:jc w:val="left"/>
                  </w:pPr>
                  <w:r>
                    <w:rPr>
                      <w:color w:val="141414"/>
                      <w:sz w:val="15"/>
                    </w:rPr>
                    <w:t>A</w:t>
                  </w:r>
                  <w:r>
                    <w:rPr>
                      <w:color w:val="141414"/>
                      <w:sz w:val="12"/>
                      <w:vertAlign w:val="subscript"/>
                    </w:rPr>
                    <w:t>3</w:t>
                  </w:r>
                </w:p>
              </w:tc>
            </w:tr>
            <w:tr w:rsidR="00A21FDC" w14:paraId="36FDB751" w14:textId="77777777">
              <w:trPr>
                <w:trHeight w:val="530"/>
              </w:trPr>
              <w:tc>
                <w:tcPr>
                  <w:tcW w:w="378" w:type="dxa"/>
                  <w:gridSpan w:val="2"/>
                  <w:tcBorders>
                    <w:top w:val="single" w:sz="3" w:space="0" w:color="141414"/>
                    <w:left w:val="nil"/>
                    <w:bottom w:val="single" w:sz="3" w:space="0" w:color="141414"/>
                    <w:right w:val="nil"/>
                  </w:tcBorders>
                </w:tcPr>
                <w:p w14:paraId="6673365C" w14:textId="77777777" w:rsidR="00A21FDC" w:rsidRDefault="00A21FDC">
                  <w:pPr>
                    <w:spacing w:after="160" w:line="259" w:lineRule="auto"/>
                    <w:ind w:left="0" w:firstLine="0"/>
                    <w:jc w:val="left"/>
                  </w:pPr>
                </w:p>
              </w:tc>
              <w:tc>
                <w:tcPr>
                  <w:tcW w:w="378" w:type="dxa"/>
                  <w:tcBorders>
                    <w:top w:val="single" w:sz="3" w:space="0" w:color="141414"/>
                    <w:left w:val="nil"/>
                    <w:bottom w:val="single" w:sz="3" w:space="0" w:color="141414"/>
                    <w:right w:val="nil"/>
                  </w:tcBorders>
                </w:tcPr>
                <w:p w14:paraId="6CF96752" w14:textId="77777777" w:rsidR="00A21FDC" w:rsidRDefault="00A21FDC">
                  <w:pPr>
                    <w:spacing w:after="160" w:line="259" w:lineRule="auto"/>
                    <w:ind w:left="0" w:firstLine="0"/>
                    <w:jc w:val="left"/>
                  </w:pPr>
                </w:p>
              </w:tc>
            </w:tr>
            <w:tr w:rsidR="00A21FDC" w14:paraId="5C19F8E8" w14:textId="77777777">
              <w:trPr>
                <w:trHeight w:val="379"/>
              </w:trPr>
              <w:tc>
                <w:tcPr>
                  <w:tcW w:w="187" w:type="dxa"/>
                  <w:tcBorders>
                    <w:top w:val="single" w:sz="3" w:space="0" w:color="141414"/>
                    <w:left w:val="single" w:sz="3" w:space="0" w:color="141414"/>
                    <w:bottom w:val="dashed" w:sz="3" w:space="0" w:color="141414"/>
                    <w:right w:val="single" w:sz="2" w:space="0" w:color="141414"/>
                  </w:tcBorders>
                  <w:shd w:val="clear" w:color="auto" w:fill="DCDCDC"/>
                </w:tcPr>
                <w:p w14:paraId="3E6E6216" w14:textId="77777777" w:rsidR="00A21FDC" w:rsidRDefault="00252176">
                  <w:pPr>
                    <w:spacing w:after="0" w:line="259" w:lineRule="auto"/>
                    <w:ind w:left="11" w:firstLine="0"/>
                    <w:jc w:val="left"/>
                  </w:pPr>
                  <w:r>
                    <w:rPr>
                      <w:noProof/>
                      <w:sz w:val="22"/>
                    </w:rPr>
                    <mc:AlternateContent>
                      <mc:Choice Requires="wpg">
                        <w:drawing>
                          <wp:inline distT="0" distB="0" distL="0" distR="0" wp14:anchorId="7BF3AD75" wp14:editId="4E525485">
                            <wp:extent cx="94857" cy="181192"/>
                            <wp:effectExtent l="0" t="0" r="0" b="0"/>
                            <wp:docPr id="108294" name="Group 108294"/>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10309" name="Rectangle 10309"/>
                                    <wps:cNvSpPr/>
                                    <wps:spPr>
                                      <a:xfrm rot="-5399999">
                                        <a:off x="28842" y="91773"/>
                                        <a:ext cx="60577" cy="118262"/>
                                      </a:xfrm>
                                      <a:prstGeom prst="rect">
                                        <a:avLst/>
                                      </a:prstGeom>
                                      <a:ln>
                                        <a:noFill/>
                                      </a:ln>
                                    </wps:spPr>
                                    <wps:txbx>
                                      <w:txbxContent>
                                        <w:p w14:paraId="36FFBDDC"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310" name="Rectangle 10310"/>
                                    <wps:cNvSpPr/>
                                    <wps:spPr>
                                      <a:xfrm rot="-5399999">
                                        <a:off x="65208" y="93179"/>
                                        <a:ext cx="23600" cy="61403"/>
                                      </a:xfrm>
                                      <a:prstGeom prst="rect">
                                        <a:avLst/>
                                      </a:prstGeom>
                                      <a:ln>
                                        <a:noFill/>
                                      </a:ln>
                                    </wps:spPr>
                                    <wps:txbx>
                                      <w:txbxContent>
                                        <w:p w14:paraId="489F3736"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10311" name="Rectangle 10311"/>
                                    <wps:cNvSpPr/>
                                    <wps:spPr>
                                      <a:xfrm rot="-5399999">
                                        <a:off x="16900" y="16549"/>
                                        <a:ext cx="84461" cy="118262"/>
                                      </a:xfrm>
                                      <a:prstGeom prst="rect">
                                        <a:avLst/>
                                      </a:prstGeom>
                                      <a:ln>
                                        <a:noFill/>
                                      </a:ln>
                                    </wps:spPr>
                                    <wps:txbx>
                                      <w:txbxContent>
                                        <w:p w14:paraId="24B8D1B9"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312" name="Rectangle 10312"/>
                                    <wps:cNvSpPr/>
                                    <wps:spPr>
                                      <a:xfrm rot="-5399999">
                                        <a:off x="60809" y="1365"/>
                                        <a:ext cx="29471" cy="76677"/>
                                      </a:xfrm>
                                      <a:prstGeom prst="rect">
                                        <a:avLst/>
                                      </a:prstGeom>
                                      <a:ln>
                                        <a:noFill/>
                                      </a:ln>
                                    </wps:spPr>
                                    <wps:txbx>
                                      <w:txbxContent>
                                        <w:p w14:paraId="344686B2"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313" name="Rectangle 10313"/>
                                    <wps:cNvSpPr/>
                                    <wps:spPr>
                                      <a:xfrm rot="-5399999">
                                        <a:off x="37686" y="-48326"/>
                                        <a:ext cx="42891" cy="118262"/>
                                      </a:xfrm>
                                      <a:prstGeom prst="rect">
                                        <a:avLst/>
                                      </a:prstGeom>
                                      <a:ln>
                                        <a:noFill/>
                                      </a:ln>
                                    </wps:spPr>
                                    <wps:txbx>
                                      <w:txbxContent>
                                        <w:p w14:paraId="6DBE1E3F"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7BF3AD75" id="Group 108294" o:spid="_x0000_s2612"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">
                            <v:rect id="Rectangle 10309" o:spid="_x0000_s2613" style="position:absolute;left:28842;top:91773;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4yDcQA&#10;AADeAAAADwAAAGRycy9kb3ducmV2LnhtbERPS2sCMRC+C/0PYQq9aaIt1m6NUoSyvSj4pMfpZvZB&#10;N5PtJur6740g9DYf33Om887W4kStrxxrGA4UCOLMmYoLDbvtZ38Cwgdkg7Vj0nAhD/PZQ2+KiXFn&#10;XtNpEwoRQ9gnqKEMoUmk9FlJFv3ANcSRy11rMUTYFtK0eI7htpYjpcbSYsWxocSGFiVlv5uj1bAf&#10;bo+H1K9++Dv/e31ZhnSVF6nWT4/dxzuIQF34F9/dXybOV8/qDW7vxBv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uMg3EAAAA3gAAAA8AAAAAAAAAAAAAAAAAmAIAAGRycy9k&#10;b3ducmV2LnhtbFBLBQYAAAAABAAEAPUAAACJAwAAAAA=&#10;" filled="f" stroked="f">
                              <v:textbox inset="0,0,0,0">
                                <w:txbxContent>
                                  <w:p w14:paraId="36FFBDDC" w14:textId="77777777" w:rsidR="006E2FA2" w:rsidRDefault="006E2FA2">
                                    <w:pPr>
                                      <w:spacing w:after="160" w:line="259" w:lineRule="auto"/>
                                      <w:ind w:left="0" w:firstLine="0"/>
                                      <w:jc w:val="left"/>
                                    </w:pPr>
                                    <w:r>
                                      <w:rPr>
                                        <w:b/>
                                        <w:color w:val="141414"/>
                                        <w:sz w:val="10"/>
                                      </w:rPr>
                                      <w:t>B</w:t>
                                    </w:r>
                                  </w:p>
                                </w:txbxContent>
                              </v:textbox>
                            </v:rect>
                            <v:rect id="Rectangle 10310" o:spid="_x0000_s2614" style="position:absolute;left:65208;top:93179;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0NTcgA&#10;AADeAAAADwAAAGRycy9kb3ducmV2LnhtbESPS2vDQAyE74X+h0WF3Jq1m9IUN5tQCsG9NJBHQ46q&#10;V35Qr9bxbhL330eHQm4SGs3MN1sMrlVn6kPj2UA6TkARF942XBnYbZePr6BCRLbYeiYDfxRgMb+/&#10;m2Fm/YXXdN7ESokJhwwN1DF2mdahqMlhGPuOWG6l7x1GWftK2x4vYu5a/ZQkL9phw5JQY0cfNRW/&#10;m5Mz8J1uT/s8rH74UB6nz18xX5VVbszoYXh/AxVpiDfx//enlfrJJBUAwZEZ9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Q1NyAAAAN4AAAAPAAAAAAAAAAAAAAAAAJgCAABk&#10;cnMvZG93bnJldi54bWxQSwUGAAAAAAQABAD1AAAAjQMAAAAA&#10;" filled="f" stroked="f">
                              <v:textbox inset="0,0,0,0">
                                <w:txbxContent>
                                  <w:p w14:paraId="489F3736" w14:textId="77777777" w:rsidR="006E2FA2" w:rsidRDefault="006E2FA2">
                                    <w:pPr>
                                      <w:spacing w:after="160" w:line="259" w:lineRule="auto"/>
                                      <w:ind w:left="0" w:firstLine="0"/>
                                      <w:jc w:val="left"/>
                                    </w:pPr>
                                    <w:r>
                                      <w:rPr>
                                        <w:b/>
                                        <w:color w:val="141414"/>
                                        <w:sz w:val="5"/>
                                      </w:rPr>
                                      <w:t>1</w:t>
                                    </w:r>
                                  </w:p>
                                </w:txbxContent>
                              </v:textbox>
                            </v:rect>
                            <v:rect id="Rectangle 10311" o:spid="_x0000_s2615" style="position:absolute;left:16900;top:16549;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Go1sQA&#10;AADeAAAADwAAAGRycy9kb3ducmV2LnhtbERPS2vCQBC+F/wPywje6ia1VImuIgVJLxXqC49jdvLA&#10;7GzMrpr+e1co9DYf33Nmi87U4katqywriIcRCOLM6ooLBbvt6nUCwnlkjbVlUvBLDhbz3ssME23v&#10;/EO3jS9ECGGXoILS+yaR0mUlGXRD2xAHLretQR9gW0jd4j2Em1q+RdGHNFhxaCixoc+SsvPmahTs&#10;4+31kLr1iY/5Zfz+7dN1XqRKDfrdcgrCU+f/xX/uLx3mR6M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qNbEAAAA3gAAAA8AAAAAAAAAAAAAAAAAmAIAAGRycy9k&#10;b3ducmV2LnhtbFBLBQYAAAAABAAEAPUAAACJAwAAAAA=&#10;" filled="f" stroked="f">
                              <v:textbox inset="0,0,0,0">
                                <w:txbxContent>
                                  <w:p w14:paraId="24B8D1B9" w14:textId="77777777" w:rsidR="006E2FA2" w:rsidRDefault="006E2FA2">
                                    <w:pPr>
                                      <w:spacing w:after="160" w:line="259" w:lineRule="auto"/>
                                      <w:ind w:left="0" w:firstLine="0"/>
                                      <w:jc w:val="left"/>
                                    </w:pPr>
                                    <w:r>
                                      <w:rPr>
                                        <w:b/>
                                        <w:color w:val="141414"/>
                                        <w:sz w:val="10"/>
                                      </w:rPr>
                                      <w:t>|R</w:t>
                                    </w:r>
                                  </w:p>
                                </w:txbxContent>
                              </v:textbox>
                            </v:rect>
                            <v:rect id="Rectangle 10312" o:spid="_x0000_s2616" style="position:absolute;left:60809;top:1365;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2ocQA&#10;AADeAAAADwAAAGRycy9kb3ducmV2LnhtbERPS2vCQBC+F/wPywje6iYqVlJXKQVJLxV84nHMTh40&#10;Oxuzq8Z/3y0Ivc3H95z5sjO1uFHrKssK4mEEgjizuuJCwX63ep2BcB5ZY22ZFDzIwXLRe5ljou2d&#10;N3Tb+kKEEHYJKii9bxIpXVaSQTe0DXHgctsa9AG2hdQt3kO4qeUoiqbSYMWhocSGPkvKfrZXo+AQ&#10;767H1K3PfMovb5Nvn67zIlVq0O8+3kF46vy/+On+0mF+NI5H8PdOu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TNqHEAAAA3gAAAA8AAAAAAAAAAAAAAAAAmAIAAGRycy9k&#10;b3ducmV2LnhtbFBLBQYAAAAABAAEAPUAAACJAwAAAAA=&#10;" filled="f" stroked="f">
                              <v:textbox inset="0,0,0,0">
                                <w:txbxContent>
                                  <w:p w14:paraId="344686B2" w14:textId="77777777" w:rsidR="006E2FA2" w:rsidRDefault="006E2FA2">
                                    <w:pPr>
                                      <w:spacing w:after="160" w:line="259" w:lineRule="auto"/>
                                      <w:ind w:left="0" w:firstLine="0"/>
                                      <w:jc w:val="left"/>
                                    </w:pPr>
                                    <w:r>
                                      <w:rPr>
                                        <w:b/>
                                        <w:color w:val="141414"/>
                                        <w:sz w:val="6"/>
                                      </w:rPr>
                                      <w:t>1</w:t>
                                    </w:r>
                                  </w:p>
                                </w:txbxContent>
                              </v:textbox>
                            </v:rect>
                            <v:rect id="Rectangle 10313" o:spid="_x0000_s2617" style="position:absolute;left:37686;top:-48326;width:4289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TOsQA&#10;AADeAAAADwAAAGRycy9kb3ducmV2LnhtbERPS2vCQBC+C/6HZQRvukkVK6mrlIKklwo+8ThmJw+a&#10;nU2zq8Z/3y0Ivc3H95zFqjO1uFHrKssK4nEEgjizuuJCwWG/Hs1BOI+ssbZMCh7kYLXs9xaYaHvn&#10;Ld12vhAhhF2CCkrvm0RKl5Vk0I1tQxy43LYGfYBtIXWL9xBuavkSRTNpsOLQUGJDHyVl37urUXCM&#10;99dT6jYXPuc/r9Mvn27yIlVqOOje30B46vy/+On+1GF+NIkn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fkzrEAAAA3gAAAA8AAAAAAAAAAAAAAAAAmAIAAGRycy9k&#10;b3ducmV2LnhtbFBLBQYAAAAABAAEAPUAAACJAwAAAAA=&#10;" filled="f" stroked="f">
                              <v:textbox inset="0,0,0,0">
                                <w:txbxContent>
                                  <w:p w14:paraId="6DBE1E3F"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2" w:type="dxa"/>
                  <w:tcBorders>
                    <w:top w:val="single" w:sz="3" w:space="0" w:color="141414"/>
                    <w:left w:val="single" w:sz="2" w:space="0" w:color="141414"/>
                    <w:bottom w:val="dashed" w:sz="3" w:space="0" w:color="141414"/>
                    <w:right w:val="single" w:sz="3" w:space="0" w:color="141414"/>
                  </w:tcBorders>
                  <w:shd w:val="clear" w:color="auto" w:fill="DCDCDC"/>
                </w:tcPr>
                <w:p w14:paraId="2BB5C0A8" w14:textId="77777777" w:rsidR="00A21FDC" w:rsidRDefault="00252176">
                  <w:pPr>
                    <w:spacing w:after="0" w:line="259" w:lineRule="auto"/>
                    <w:ind w:left="-187" w:firstLine="0"/>
                    <w:jc w:val="left"/>
                  </w:pPr>
                  <w:r>
                    <w:rPr>
                      <w:noProof/>
                      <w:sz w:val="22"/>
                    </w:rPr>
                    <mc:AlternateContent>
                      <mc:Choice Requires="wpg">
                        <w:drawing>
                          <wp:inline distT="0" distB="0" distL="0" distR="0" wp14:anchorId="47814543" wp14:editId="454AF81A">
                            <wp:extent cx="240271" cy="480543"/>
                            <wp:effectExtent l="0" t="0" r="0" b="0"/>
                            <wp:docPr id="108344" name="Group 108344"/>
                            <wp:cNvGraphicFramePr/>
                            <a:graphic xmlns:a="http://schemas.openxmlformats.org/drawingml/2006/main">
                              <a:graphicData uri="http://schemas.microsoft.com/office/word/2010/wordprocessingGroup">
                                <wpg:wgp>
                                  <wpg:cNvGrpSpPr/>
                                  <wpg:grpSpPr>
                                    <a:xfrm>
                                      <a:off x="0" y="0"/>
                                      <a:ext cx="240271" cy="480543"/>
                                      <a:chOff x="0" y="0"/>
                                      <a:chExt cx="240271" cy="480543"/>
                                    </a:xfrm>
                                  </wpg:grpSpPr>
                                  <wps:wsp>
                                    <wps:cNvPr id="134227" name="Shape 134227"/>
                                    <wps:cNvSpPr/>
                                    <wps:spPr>
                                      <a:xfrm>
                                        <a:off x="0"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0" cap="rnd">
                                        <a:miter lim="100000"/>
                                      </a:ln>
                                    </wps:spPr>
                                    <wps:style>
                                      <a:lnRef idx="0">
                                        <a:srgbClr val="000000">
                                          <a:alpha val="0"/>
                                        </a:srgbClr>
                                      </a:lnRef>
                                      <a:fillRef idx="1">
                                        <a:srgbClr val="000000">
                                          <a:alpha val="39215"/>
                                        </a:srgbClr>
                                      </a:fillRef>
                                      <a:effectRef idx="0">
                                        <a:scrgbClr r="0" g="0" b="0"/>
                                      </a:effectRef>
                                      <a:fontRef idx="none"/>
                                    </wps:style>
                                    <wps:bodyPr/>
                                  </wps:wsp>
                                  <wps:wsp>
                                    <wps:cNvPr id="10576" name="Rectangle 10576"/>
                                    <wps:cNvSpPr/>
                                    <wps:spPr>
                                      <a:xfrm rot="-5399999">
                                        <a:off x="158297" y="122226"/>
                                        <a:ext cx="60577" cy="118262"/>
                                      </a:xfrm>
                                      <a:prstGeom prst="rect">
                                        <a:avLst/>
                                      </a:prstGeom>
                                      <a:ln>
                                        <a:noFill/>
                                      </a:ln>
                                    </wps:spPr>
                                    <wps:txbx>
                                      <w:txbxContent>
                                        <w:p w14:paraId="2E29CD62"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577" name="Rectangle 10577"/>
                                    <wps:cNvSpPr/>
                                    <wps:spPr>
                                      <a:xfrm rot="-5399999">
                                        <a:off x="194661" y="123632"/>
                                        <a:ext cx="23600" cy="61403"/>
                                      </a:xfrm>
                                      <a:prstGeom prst="rect">
                                        <a:avLst/>
                                      </a:prstGeom>
                                      <a:ln>
                                        <a:noFill/>
                                      </a:ln>
                                    </wps:spPr>
                                    <wps:txbx>
                                      <w:txbxContent>
                                        <w:p w14:paraId="181E208C"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10578" name="Rectangle 10578"/>
                                    <wps:cNvSpPr/>
                                    <wps:spPr>
                                      <a:xfrm rot="-5399999">
                                        <a:off x="146354" y="47002"/>
                                        <a:ext cx="84461" cy="118262"/>
                                      </a:xfrm>
                                      <a:prstGeom prst="rect">
                                        <a:avLst/>
                                      </a:prstGeom>
                                      <a:ln>
                                        <a:noFill/>
                                      </a:ln>
                                    </wps:spPr>
                                    <wps:txbx>
                                      <w:txbxContent>
                                        <w:p w14:paraId="026B76B0"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579" name="Rectangle 10579"/>
                                    <wps:cNvSpPr/>
                                    <wps:spPr>
                                      <a:xfrm rot="-5399999">
                                        <a:off x="190263" y="31818"/>
                                        <a:ext cx="29471" cy="76677"/>
                                      </a:xfrm>
                                      <a:prstGeom prst="rect">
                                        <a:avLst/>
                                      </a:prstGeom>
                                      <a:ln>
                                        <a:noFill/>
                                      </a:ln>
                                    </wps:spPr>
                                    <wps:txbx>
                                      <w:txbxContent>
                                        <w:p w14:paraId="0A4270D6" w14:textId="77777777" w:rsidR="006E2FA2" w:rsidRDefault="006E2FA2">
                                          <w:pPr>
                                            <w:spacing w:after="160" w:line="259" w:lineRule="auto"/>
                                            <w:ind w:left="0" w:firstLine="0"/>
                                            <w:jc w:val="left"/>
                                          </w:pPr>
                                          <w:r>
                                            <w:rPr>
                                              <w:b/>
                                              <w:color w:val="141414"/>
                                              <w:sz w:val="6"/>
                                            </w:rPr>
                                            <w:t>2</w:t>
                                          </w:r>
                                        </w:p>
                                      </w:txbxContent>
                                    </wps:txbx>
                                    <wps:bodyPr horzOverflow="overflow" vert="horz" lIns="0" tIns="0" rIns="0" bIns="0" rtlCol="0">
                                      <a:noAutofit/>
                                    </wps:bodyPr>
                                  </wps:wsp>
                                </wpg:wgp>
                              </a:graphicData>
                            </a:graphic>
                          </wp:inline>
                        </w:drawing>
                      </mc:Choice>
                      <mc:Fallback>
                        <w:pict>
                          <v:group w14:anchorId="47814543" id="Group 108344" o:spid="_x0000_s2618" style="width:18.9pt;height:37.85pt;mso-position-horizontal-relative:char;mso-position-vertical-relative:line" coordsize="240271,480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">
                            <v:shape id="Shape 134227" o:spid="_x0000_s2619" style="position:absolute;width:240271;height:480543;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bT8MA&#10;AADfAAAADwAAAGRycy9kb3ducmV2LnhtbERPXWvCMBR9H/gfwh34NlOrqHRGKaKgL4O5ga93zW1T&#10;1tyUJtb6740w2OPhfK+3g21ET52vHSuYThIQxIXTNVcKvr8ObysQPiBrbByTgjt52G5GL2vMtLvx&#10;J/XnUIkYwj5DBSaENpPSF4Ys+olriSNXus5iiLCrpO7wFsNtI9MkWUiLNccGgy3tDBW/56tVkOdl&#10;Xy5bM/3Zz0u7GFaXE35clBq/Dvk7iEBD+Bf/uY86zp/N03QJzz8R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PbT8MAAADfAAAADwAAAAAAAAAAAAAAAACYAgAAZHJzL2Rv&#10;d25yZXYueG1sUEsFBgAAAAAEAAQA9QAAAIgDAAAAAA==&#10;" path="m,l240271,r,480543l,480543,,e" fillcolor="black" stroked="f" strokeweight="0">
                              <v:fill opacity="25700f"/>
                              <v:stroke miterlimit="1" joinstyle="miter" endcap="round"/>
                              <v:path arrowok="t" textboxrect="0,0,240271,480543"/>
                            </v:shape>
                            <v:rect id="Rectangle 10576" o:spid="_x0000_s2620" style="position:absolute;left:158297;top:122226;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X+sQA&#10;AADeAAAADwAAAGRycy9kb3ducmV2LnhtbERPS2vCQBC+C/0PyxR6041FjURXEUHSi0K1lR6n2ckD&#10;s7NpdtX477uC4G0+vufMl52pxYVaV1lWMBxEIIgzqysuFHwdNv0pCOeRNdaWScGNHCwXL705Jtpe&#10;+ZMue1+IEMIuQQWl900ipctKMugGtiEOXG5bgz7AtpC6xWsIN7V8j6KJNFhxaCixoXVJ2Wl/Ngq+&#10;h4fzMXW7X/7J/+LR1qe7vEiVenvtVjMQnjr/FD/cHzrMj8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8F/rEAAAA3gAAAA8AAAAAAAAAAAAAAAAAmAIAAGRycy9k&#10;b3ducmV2LnhtbFBLBQYAAAAABAAEAPUAAACJAwAAAAA=&#10;" filled="f" stroked="f">
                              <v:textbox inset="0,0,0,0">
                                <w:txbxContent>
                                  <w:p w14:paraId="2E29CD62" w14:textId="77777777" w:rsidR="006E2FA2" w:rsidRDefault="006E2FA2">
                                    <w:pPr>
                                      <w:spacing w:after="160" w:line="259" w:lineRule="auto"/>
                                      <w:ind w:left="0" w:firstLine="0"/>
                                      <w:jc w:val="left"/>
                                    </w:pPr>
                                    <w:r>
                                      <w:rPr>
                                        <w:b/>
                                        <w:color w:val="141414"/>
                                        <w:sz w:val="10"/>
                                      </w:rPr>
                                      <w:t>B</w:t>
                                    </w:r>
                                  </w:p>
                                </w:txbxContent>
                              </v:textbox>
                            </v:rect>
                            <v:rect id="Rectangle 10577" o:spid="_x0000_s2621" style="position:absolute;left:194661;top:123632;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YcUA&#10;AADeAAAADwAAAGRycy9kb3ducmV2LnhtbERPS2vCQBC+F/oflin0VjdKbUrMRoog8aJQbcXjmJ08&#10;aHY2ZleN/75bEHqbj+856XwwrbhQ7xrLCsajCARxYXXDlYKv3fLlHYTzyBpby6TgRg7m2eNDiom2&#10;V/6ky9ZXIoSwS1BB7X2XSOmKmgy6ke2IA1fa3qAPsK+k7vEawk0rJ1H0Jg02HBpq7GhRU/GzPRsF&#10;3+PdeZ+7zZEP5Sl+Xft8U1a5Us9Pw8cMhKfB/4vv7pUO86NpHMPf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LJhxQAAAN4AAAAPAAAAAAAAAAAAAAAAAJgCAABkcnMv&#10;ZG93bnJldi54bWxQSwUGAAAAAAQABAD1AAAAigMAAAAA&#10;" filled="f" stroked="f">
                              <v:textbox inset="0,0,0,0">
                                <w:txbxContent>
                                  <w:p w14:paraId="181E208C" w14:textId="77777777" w:rsidR="006E2FA2" w:rsidRDefault="006E2FA2">
                                    <w:pPr>
                                      <w:spacing w:after="160" w:line="259" w:lineRule="auto"/>
                                      <w:ind w:left="0" w:firstLine="0"/>
                                      <w:jc w:val="left"/>
                                    </w:pPr>
                                    <w:r>
                                      <w:rPr>
                                        <w:b/>
                                        <w:color w:val="141414"/>
                                        <w:sz w:val="5"/>
                                      </w:rPr>
                                      <w:t>1</w:t>
                                    </w:r>
                                  </w:p>
                                </w:txbxContent>
                              </v:textbox>
                            </v:rect>
                            <v:rect id="Rectangle 10578" o:spid="_x0000_s2622" style="position:absolute;left:146354;top:47002;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mE8gA&#10;AADeAAAADwAAAGRycy9kb3ducmV2LnhtbESPT2sCQQzF74LfYYjgTWeVVsvqKKVQ1ksFtS09pjvZ&#10;P7iTWXdG3X775lDoLeG9vPfLetu7Rt2oC7VnA7NpAoo497bm0sD76XXyBCpEZIuNZzLwQwG2m+Fg&#10;jan1dz7Q7RhLJSEcUjRQxdimWoe8Iodh6lti0QrfOYyydqW2Hd4l3DV6niQL7bBmaaiwpZeK8vPx&#10;6gx8zE7Xzyzsv/mruCwf3mK2L8rMmPGof16BitTHf/Pf9c4KfvK4FF55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byYTyAAAAN4AAAAPAAAAAAAAAAAAAAAAAJgCAABk&#10;cnMvZG93bnJldi54bWxQSwUGAAAAAAQABAD1AAAAjQMAAAAA&#10;" filled="f" stroked="f">
                              <v:textbox inset="0,0,0,0">
                                <w:txbxContent>
                                  <w:p w14:paraId="026B76B0" w14:textId="77777777" w:rsidR="006E2FA2" w:rsidRDefault="006E2FA2">
                                    <w:pPr>
                                      <w:spacing w:after="160" w:line="259" w:lineRule="auto"/>
                                      <w:ind w:left="0" w:firstLine="0"/>
                                      <w:jc w:val="left"/>
                                    </w:pPr>
                                    <w:r>
                                      <w:rPr>
                                        <w:b/>
                                        <w:color w:val="141414"/>
                                        <w:sz w:val="10"/>
                                      </w:rPr>
                                      <w:t>|R</w:t>
                                    </w:r>
                                  </w:p>
                                </w:txbxContent>
                              </v:textbox>
                            </v:rect>
                            <v:rect id="Rectangle 10579" o:spid="_x0000_s2623" style="position:absolute;left:190263;top:31818;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DiMUA&#10;AADeAAAADwAAAGRycy9kb3ducmV2LnhtbERPS2sCMRC+F/wPYYTeatbS+liNUoSyvVSoLzyOm9kH&#10;bibrJur6741Q8DYf33Om89ZU4kKNKy0r6PciEMSp1SXnCjbr77cRCOeRNVaWScGNHMxnnZcpxtpe&#10;+Y8uK5+LEMIuRgWF93UspUsLMuh6tiYOXGYbgz7AJpe6wWsIN5V8j6KBNFhyaCiwpkVB6XF1Ngq2&#10;/fV5l7jlgffZafjx65NllidKvXbbrwkIT61/iv/dPzrMjz6HY3i8E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4OIxQAAAN4AAAAPAAAAAAAAAAAAAAAAAJgCAABkcnMv&#10;ZG93bnJldi54bWxQSwUGAAAAAAQABAD1AAAAigMAAAAA&#10;" filled="f" stroked="f">
                              <v:textbox inset="0,0,0,0">
                                <w:txbxContent>
                                  <w:p w14:paraId="0A4270D6" w14:textId="77777777" w:rsidR="006E2FA2" w:rsidRDefault="006E2FA2">
                                    <w:pPr>
                                      <w:spacing w:after="160" w:line="259" w:lineRule="auto"/>
                                      <w:ind w:left="0" w:firstLine="0"/>
                                      <w:jc w:val="left"/>
                                    </w:pPr>
                                    <w:r>
                                      <w:rPr>
                                        <w:b/>
                                        <w:color w:val="141414"/>
                                        <w:sz w:val="6"/>
                                      </w:rPr>
                                      <w:t>2</w:t>
                                    </w:r>
                                  </w:p>
                                </w:txbxContent>
                              </v:textbox>
                            </v:rect>
                            <w10:anchorlock/>
                          </v:group>
                        </w:pict>
                      </mc:Fallback>
                    </mc:AlternateContent>
                  </w:r>
                </w:p>
              </w:tc>
              <w:tc>
                <w:tcPr>
                  <w:tcW w:w="378" w:type="dxa"/>
                  <w:tcBorders>
                    <w:top w:val="single" w:sz="3" w:space="0" w:color="141414"/>
                    <w:left w:val="single" w:sz="3" w:space="0" w:color="141414"/>
                    <w:bottom w:val="dashed" w:sz="3" w:space="0" w:color="141414"/>
                    <w:right w:val="single" w:sz="3" w:space="0" w:color="141414"/>
                  </w:tcBorders>
                  <w:shd w:val="clear" w:color="auto" w:fill="DCDCDC"/>
                </w:tcPr>
                <w:p w14:paraId="76ACBEA0" w14:textId="77777777" w:rsidR="00A21FDC" w:rsidRDefault="00252176">
                  <w:pPr>
                    <w:spacing w:after="0" w:line="259" w:lineRule="auto"/>
                    <w:ind w:left="119" w:firstLine="0"/>
                    <w:jc w:val="left"/>
                  </w:pPr>
                  <w:r>
                    <w:rPr>
                      <w:color w:val="141414"/>
                      <w:sz w:val="15"/>
                    </w:rPr>
                    <w:t>A</w:t>
                  </w:r>
                  <w:r>
                    <w:rPr>
                      <w:color w:val="141414"/>
                      <w:sz w:val="12"/>
                      <w:vertAlign w:val="subscript"/>
                    </w:rPr>
                    <w:t>2</w:t>
                  </w:r>
                </w:p>
              </w:tc>
            </w:tr>
            <w:tr w:rsidR="00A21FDC" w14:paraId="4C02D57C" w14:textId="77777777">
              <w:trPr>
                <w:trHeight w:val="378"/>
              </w:trPr>
              <w:tc>
                <w:tcPr>
                  <w:tcW w:w="187" w:type="dxa"/>
                  <w:tcBorders>
                    <w:top w:val="dashed" w:sz="3" w:space="0" w:color="141414"/>
                    <w:left w:val="single" w:sz="3" w:space="0" w:color="141414"/>
                    <w:bottom w:val="single" w:sz="3" w:space="0" w:color="141414"/>
                    <w:right w:val="single" w:sz="2" w:space="0" w:color="141414"/>
                  </w:tcBorders>
                  <w:shd w:val="clear" w:color="auto" w:fill="DCDCDC"/>
                </w:tcPr>
                <w:p w14:paraId="6B6ED4FD" w14:textId="77777777" w:rsidR="00A21FDC" w:rsidRDefault="00252176">
                  <w:pPr>
                    <w:spacing w:after="0" w:line="259" w:lineRule="auto"/>
                    <w:ind w:left="11" w:firstLine="0"/>
                    <w:jc w:val="left"/>
                  </w:pPr>
                  <w:r>
                    <w:rPr>
                      <w:noProof/>
                      <w:sz w:val="22"/>
                    </w:rPr>
                    <mc:AlternateContent>
                      <mc:Choice Requires="wpg">
                        <w:drawing>
                          <wp:inline distT="0" distB="0" distL="0" distR="0" wp14:anchorId="681CD256" wp14:editId="34BE25BA">
                            <wp:extent cx="94857" cy="181191"/>
                            <wp:effectExtent l="0" t="0" r="0" b="0"/>
                            <wp:docPr id="108411" name="Group 108411"/>
                            <wp:cNvGraphicFramePr/>
                            <a:graphic xmlns:a="http://schemas.openxmlformats.org/drawingml/2006/main">
                              <a:graphicData uri="http://schemas.microsoft.com/office/word/2010/wordprocessingGroup">
                                <wpg:wgp>
                                  <wpg:cNvGrpSpPr/>
                                  <wpg:grpSpPr>
                                    <a:xfrm>
                                      <a:off x="0" y="0"/>
                                      <a:ext cx="94857" cy="181191"/>
                                      <a:chOff x="0" y="0"/>
                                      <a:chExt cx="94857" cy="181191"/>
                                    </a:xfrm>
                                  </wpg:grpSpPr>
                                  <wps:wsp>
                                    <wps:cNvPr id="10400" name="Rectangle 10400"/>
                                    <wps:cNvSpPr/>
                                    <wps:spPr>
                                      <a:xfrm rot="-5399999">
                                        <a:off x="28842" y="91772"/>
                                        <a:ext cx="60577" cy="118262"/>
                                      </a:xfrm>
                                      <a:prstGeom prst="rect">
                                        <a:avLst/>
                                      </a:prstGeom>
                                      <a:ln>
                                        <a:noFill/>
                                      </a:ln>
                                    </wps:spPr>
                                    <wps:txbx>
                                      <w:txbxContent>
                                        <w:p w14:paraId="480F526F"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401" name="Rectangle 10401"/>
                                    <wps:cNvSpPr/>
                                    <wps:spPr>
                                      <a:xfrm rot="-5399999">
                                        <a:off x="65208" y="93179"/>
                                        <a:ext cx="23600" cy="61403"/>
                                      </a:xfrm>
                                      <a:prstGeom prst="rect">
                                        <a:avLst/>
                                      </a:prstGeom>
                                      <a:ln>
                                        <a:noFill/>
                                      </a:ln>
                                    </wps:spPr>
                                    <wps:txbx>
                                      <w:txbxContent>
                                        <w:p w14:paraId="6563DAB5" w14:textId="77777777" w:rsidR="006E2FA2" w:rsidRDefault="006E2FA2">
                                          <w:pPr>
                                            <w:spacing w:after="160" w:line="259" w:lineRule="auto"/>
                                            <w:ind w:left="0" w:firstLine="0"/>
                                            <w:jc w:val="left"/>
                                          </w:pPr>
                                          <w:r>
                                            <w:rPr>
                                              <w:b/>
                                              <w:color w:val="141414"/>
                                              <w:sz w:val="5"/>
                                            </w:rPr>
                                            <w:t>2</w:t>
                                          </w:r>
                                        </w:p>
                                      </w:txbxContent>
                                    </wps:txbx>
                                    <wps:bodyPr horzOverflow="overflow" vert="horz" lIns="0" tIns="0" rIns="0" bIns="0" rtlCol="0">
                                      <a:noAutofit/>
                                    </wps:bodyPr>
                                  </wps:wsp>
                                  <wps:wsp>
                                    <wps:cNvPr id="10402" name="Rectangle 10402"/>
                                    <wps:cNvSpPr/>
                                    <wps:spPr>
                                      <a:xfrm rot="-5399999">
                                        <a:off x="16900" y="16550"/>
                                        <a:ext cx="84461" cy="118262"/>
                                      </a:xfrm>
                                      <a:prstGeom prst="rect">
                                        <a:avLst/>
                                      </a:prstGeom>
                                      <a:ln>
                                        <a:noFill/>
                                      </a:ln>
                                    </wps:spPr>
                                    <wps:txbx>
                                      <w:txbxContent>
                                        <w:p w14:paraId="618131AE"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403" name="Rectangle 10403"/>
                                    <wps:cNvSpPr/>
                                    <wps:spPr>
                                      <a:xfrm rot="-5399999">
                                        <a:off x="60809" y="1365"/>
                                        <a:ext cx="29471" cy="76677"/>
                                      </a:xfrm>
                                      <a:prstGeom prst="rect">
                                        <a:avLst/>
                                      </a:prstGeom>
                                      <a:ln>
                                        <a:noFill/>
                                      </a:ln>
                                    </wps:spPr>
                                    <wps:txbx>
                                      <w:txbxContent>
                                        <w:p w14:paraId="42C5DF4D"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404" name="Rectangle 10404"/>
                                    <wps:cNvSpPr/>
                                    <wps:spPr>
                                      <a:xfrm rot="-5399999">
                                        <a:off x="37685" y="-48327"/>
                                        <a:ext cx="42891" cy="118262"/>
                                      </a:xfrm>
                                      <a:prstGeom prst="rect">
                                        <a:avLst/>
                                      </a:prstGeom>
                                      <a:ln>
                                        <a:noFill/>
                                      </a:ln>
                                    </wps:spPr>
                                    <wps:txbx>
                                      <w:txbxContent>
                                        <w:p w14:paraId="77067C3B"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681CD256" id="Group 108411" o:spid="_x0000_s2624" style="width:7.45pt;height:14.25pt;mso-position-horizontal-relative:char;mso-position-vertical-relative:line" coordsize="94857,18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">
                            <v:rect id="Rectangle 10400" o:spid="_x0000_s2625" style="position:absolute;left:28842;top:91772;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5W9ccA&#10;AADeAAAADwAAAGRycy9kb3ducmV2LnhtbESPT2sCQQzF74V+hyEFb3XGIrZsHaUUynpRUNvSY7qT&#10;/UN3MuvOqOu3N4eCt4S8vPd+8+XgW3WiPjaBLUzGBhRxEVzDlYXP/cfjC6iYkB22gcnChSIsF/d3&#10;c8xcOPOWTrtUKTHhmKGFOqUu0zoWNXmM49ARy60Mvccka19p1+NZzH2rn4yZaY8NS0KNHb3XVPzt&#10;jt7C12R//M7j5pd/ysPzdJ3yTVnl1o4ehrdXUImGdBP/f6+c1DdTIwCC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VvXHAAAA3gAAAA8AAAAAAAAAAAAAAAAAmAIAAGRy&#10;cy9kb3ducmV2LnhtbFBLBQYAAAAABAAEAPUAAACMAwAAAAA=&#10;" filled="f" stroked="f">
                              <v:textbox inset="0,0,0,0">
                                <w:txbxContent>
                                  <w:p w14:paraId="480F526F" w14:textId="77777777" w:rsidR="006E2FA2" w:rsidRDefault="006E2FA2">
                                    <w:pPr>
                                      <w:spacing w:after="160" w:line="259" w:lineRule="auto"/>
                                      <w:ind w:left="0" w:firstLine="0"/>
                                      <w:jc w:val="left"/>
                                    </w:pPr>
                                    <w:r>
                                      <w:rPr>
                                        <w:b/>
                                        <w:color w:val="141414"/>
                                        <w:sz w:val="10"/>
                                      </w:rPr>
                                      <w:t>B</w:t>
                                    </w:r>
                                  </w:p>
                                </w:txbxContent>
                              </v:textbox>
                            </v:rect>
                            <v:rect id="Rectangle 10401" o:spid="_x0000_s2626" style="position:absolute;left:65208;top:93179;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zbsQA&#10;AADeAAAADwAAAGRycy9kb3ducmV2LnhtbERPS2sCMRC+F/ofwhR6q8mKtLIaRQple6ngE4/jZvaB&#10;m8m6ibr9941Q8DYf33Om89424kqdrx1rSAYKBHHuTM2lhu3m620Mwgdkg41j0vBLHuaz56cppsbd&#10;eEXXdShFDGGfooYqhDaV0ucVWfQD1xJHrnCdxRBhV0rT4S2G20YOlXqXFmuODRW29FlRflpfrIZd&#10;srnsM7888qE4f4x+QrYsykzr15d+MQERqA8P8b/728T5aqQS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y827EAAAA3gAAAA8AAAAAAAAAAAAAAAAAmAIAAGRycy9k&#10;b3ducmV2LnhtbFBLBQYAAAAABAAEAPUAAACJAwAAAAA=&#10;" filled="f" stroked="f">
                              <v:textbox inset="0,0,0,0">
                                <w:txbxContent>
                                  <w:p w14:paraId="6563DAB5" w14:textId="77777777" w:rsidR="006E2FA2" w:rsidRDefault="006E2FA2">
                                    <w:pPr>
                                      <w:spacing w:after="160" w:line="259" w:lineRule="auto"/>
                                      <w:ind w:left="0" w:firstLine="0"/>
                                      <w:jc w:val="left"/>
                                    </w:pPr>
                                    <w:r>
                                      <w:rPr>
                                        <w:b/>
                                        <w:color w:val="141414"/>
                                        <w:sz w:val="5"/>
                                      </w:rPr>
                                      <w:t>2</w:t>
                                    </w:r>
                                  </w:p>
                                </w:txbxContent>
                              </v:textbox>
                            </v:rect>
                            <v:rect id="Rectangle 10402" o:spid="_x0000_s2627" style="position:absolute;left:16900;top:16550;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14:paraId="618131AE" w14:textId="77777777" w:rsidR="006E2FA2" w:rsidRDefault="006E2FA2">
                                    <w:pPr>
                                      <w:spacing w:after="160" w:line="259" w:lineRule="auto"/>
                                      <w:ind w:left="0" w:firstLine="0"/>
                                      <w:jc w:val="left"/>
                                    </w:pPr>
                                    <w:r>
                                      <w:rPr>
                                        <w:b/>
                                        <w:color w:val="141414"/>
                                        <w:sz w:val="10"/>
                                      </w:rPr>
                                      <w:t>|R</w:t>
                                    </w:r>
                                  </w:p>
                                </w:txbxContent>
                              </v:textbox>
                            </v:rect>
                            <v:rect id="Rectangle 10403" o:spid="_x0000_s2628" style="position:absolute;left:60809;top:1365;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IgsQA&#10;AADeAAAADwAAAGRycy9kb3ducmV2LnhtbERPS2sCMRC+F/wPYQRvNdGKla1RSqGslwo+8ThuZh90&#10;M1k3Ubf/vikIvc3H95z5srO1uFHrK8caRkMFgjhzpuJCw373+TwD4QOywdoxafghD8tF72mOiXF3&#10;3tBtGwoRQ9gnqKEMoUmk9FlJFv3QNcSRy11rMUTYFtK0eI/htpZjpabSYsWxocSGPkrKvrdXq+Ew&#10;2l2PqV+f+ZRfXidfIV3nRar1oN+9v4EI1IV/8cO9MnG+mqgX+Hs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syILEAAAA3gAAAA8AAAAAAAAAAAAAAAAAmAIAAGRycy9k&#10;b3ducmV2LnhtbFBLBQYAAAAABAAEAPUAAACJAwAAAAA=&#10;" filled="f" stroked="f">
                              <v:textbox inset="0,0,0,0">
                                <w:txbxContent>
                                  <w:p w14:paraId="42C5DF4D" w14:textId="77777777" w:rsidR="006E2FA2" w:rsidRDefault="006E2FA2">
                                    <w:pPr>
                                      <w:spacing w:after="160" w:line="259" w:lineRule="auto"/>
                                      <w:ind w:left="0" w:firstLine="0"/>
                                      <w:jc w:val="left"/>
                                    </w:pPr>
                                    <w:r>
                                      <w:rPr>
                                        <w:b/>
                                        <w:color w:val="141414"/>
                                        <w:sz w:val="6"/>
                                      </w:rPr>
                                      <w:t>1</w:t>
                                    </w:r>
                                  </w:p>
                                </w:txbxContent>
                              </v:textbox>
                            </v:rect>
                            <v:rect id="Rectangle 10404" o:spid="_x0000_s2629" style="position:absolute;left:37685;top:-48327;width:4289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Q9sQA&#10;AADeAAAADwAAAGRycy9kb3ducmV2LnhtbERPS2sCMRC+F/wPYYTeaqIsraxGkULZXirUFx7HzewD&#10;N5N1E3X775tCwdt8fM+ZL3vbiBt1vnasYTxSIIhzZ2ouNey2Hy9TED4gG2wck4Yf8rBcDJ7mmBp3&#10;52+6bUIpYgj7FDVUIbSplD6vyKIfuZY4coXrLIYIu1KaDu8x3DZyotSrtFhzbKiwpfeK8vPmajXs&#10;x9vrIfPrEx+Ly1vyFbJ1UWZaPw/71QxEoD48xP/uTxPnq0Ql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FUPbEAAAA3gAAAA8AAAAAAAAAAAAAAAAAmAIAAGRycy9k&#10;b3ducmV2LnhtbFBLBQYAAAAABAAEAPUAAACJAwAAAAA=&#10;" filled="f" stroked="f">
                              <v:textbox inset="0,0,0,0">
                                <w:txbxContent>
                                  <w:p w14:paraId="77067C3B"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2" w:type="dxa"/>
                  <w:tcBorders>
                    <w:top w:val="dashed" w:sz="3" w:space="0" w:color="141414"/>
                    <w:left w:val="single" w:sz="2" w:space="0" w:color="141414"/>
                    <w:bottom w:val="single" w:sz="3" w:space="0" w:color="141414"/>
                    <w:right w:val="single" w:sz="3" w:space="0" w:color="141414"/>
                  </w:tcBorders>
                  <w:shd w:val="clear" w:color="auto" w:fill="DCDCDC"/>
                </w:tcPr>
                <w:p w14:paraId="15EDDFA7" w14:textId="77777777" w:rsidR="00A21FDC" w:rsidRDefault="00252176">
                  <w:pPr>
                    <w:spacing w:after="0" w:line="259" w:lineRule="auto"/>
                    <w:ind w:left="17" w:firstLine="0"/>
                    <w:jc w:val="left"/>
                  </w:pPr>
                  <w:r>
                    <w:rPr>
                      <w:noProof/>
                      <w:sz w:val="22"/>
                    </w:rPr>
                    <mc:AlternateContent>
                      <mc:Choice Requires="wpg">
                        <w:drawing>
                          <wp:inline distT="0" distB="0" distL="0" distR="0" wp14:anchorId="7DBA2D67" wp14:editId="6A6CCAA4">
                            <wp:extent cx="94857" cy="389230"/>
                            <wp:effectExtent l="0" t="0" r="0" b="0"/>
                            <wp:docPr id="108431" name="Group 108431"/>
                            <wp:cNvGraphicFramePr/>
                            <a:graphic xmlns:a="http://schemas.openxmlformats.org/drawingml/2006/main">
                              <a:graphicData uri="http://schemas.microsoft.com/office/word/2010/wordprocessingGroup">
                                <wpg:wgp>
                                  <wpg:cNvGrpSpPr/>
                                  <wpg:grpSpPr>
                                    <a:xfrm>
                                      <a:off x="0" y="0"/>
                                      <a:ext cx="94857" cy="389230"/>
                                      <a:chOff x="0" y="0"/>
                                      <a:chExt cx="94857" cy="389230"/>
                                    </a:xfrm>
                                  </wpg:grpSpPr>
                                  <wps:wsp>
                                    <wps:cNvPr id="10580" name="Rectangle 10580"/>
                                    <wps:cNvSpPr/>
                                    <wps:spPr>
                                      <a:xfrm rot="-5399999">
                                        <a:off x="-199705" y="71261"/>
                                        <a:ext cx="517676" cy="118262"/>
                                      </a:xfrm>
                                      <a:prstGeom prst="rect">
                                        <a:avLst/>
                                      </a:prstGeom>
                                      <a:ln>
                                        <a:noFill/>
                                      </a:ln>
                                    </wps:spPr>
                                    <wps:txbx>
                                      <w:txbxContent>
                                        <w:p w14:paraId="6EEA1542"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581" name="Rectangle 10581"/>
                                    <wps:cNvSpPr/>
                                    <wps:spPr>
                                      <a:xfrm rot="-5399999">
                                        <a:off x="65207" y="301201"/>
                                        <a:ext cx="23600" cy="61403"/>
                                      </a:xfrm>
                                      <a:prstGeom prst="rect">
                                        <a:avLst/>
                                      </a:prstGeom>
                                      <a:ln>
                                        <a:noFill/>
                                      </a:ln>
                                    </wps:spPr>
                                    <wps:txbx>
                                      <w:txbxContent>
                                        <w:p w14:paraId="65BC9E9A" w14:textId="77777777" w:rsidR="006E2FA2" w:rsidRDefault="006E2FA2">
                                          <w:pPr>
                                            <w:spacing w:after="160" w:line="259" w:lineRule="auto"/>
                                            <w:ind w:left="0" w:firstLine="0"/>
                                            <w:jc w:val="left"/>
                                          </w:pPr>
                                          <w:r>
                                            <w:rPr>
                                              <w:b/>
                                              <w:color w:val="141414"/>
                                              <w:sz w:val="5"/>
                                            </w:rPr>
                                            <w:t>2</w:t>
                                          </w:r>
                                        </w:p>
                                      </w:txbxContent>
                                    </wps:txbx>
                                    <wps:bodyPr horzOverflow="overflow" vert="horz" lIns="0" tIns="0" rIns="0" bIns="0" rtlCol="0">
                                      <a:noAutofit/>
                                    </wps:bodyPr>
                                  </wps:wsp>
                                  <wps:wsp>
                                    <wps:cNvPr id="10582" name="Rectangle 10582"/>
                                    <wps:cNvSpPr/>
                                    <wps:spPr>
                                      <a:xfrm rot="-5399999">
                                        <a:off x="16900" y="224572"/>
                                        <a:ext cx="84461" cy="118262"/>
                                      </a:xfrm>
                                      <a:prstGeom prst="rect">
                                        <a:avLst/>
                                      </a:prstGeom>
                                      <a:ln>
                                        <a:noFill/>
                                      </a:ln>
                                    </wps:spPr>
                                    <wps:txbx>
                                      <w:txbxContent>
                                        <w:p w14:paraId="5511FEEB"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583" name="Rectangle 10583"/>
                                    <wps:cNvSpPr/>
                                    <wps:spPr>
                                      <a:xfrm rot="-5399999">
                                        <a:off x="60808" y="209387"/>
                                        <a:ext cx="29471" cy="76677"/>
                                      </a:xfrm>
                                      <a:prstGeom prst="rect">
                                        <a:avLst/>
                                      </a:prstGeom>
                                      <a:ln>
                                        <a:noFill/>
                                      </a:ln>
                                    </wps:spPr>
                                    <wps:txbx>
                                      <w:txbxContent>
                                        <w:p w14:paraId="32BD6F8B" w14:textId="77777777" w:rsidR="006E2FA2" w:rsidRDefault="006E2FA2">
                                          <w:pPr>
                                            <w:spacing w:after="160" w:line="259" w:lineRule="auto"/>
                                            <w:ind w:left="0" w:firstLine="0"/>
                                            <w:jc w:val="left"/>
                                          </w:pPr>
                                          <w:r>
                                            <w:rPr>
                                              <w:b/>
                                              <w:color w:val="141414"/>
                                              <w:sz w:val="6"/>
                                            </w:rPr>
                                            <w:t>2</w:t>
                                          </w:r>
                                        </w:p>
                                      </w:txbxContent>
                                    </wps:txbx>
                                    <wps:bodyPr horzOverflow="overflow" vert="horz" lIns="0" tIns="0" rIns="0" bIns="0" rtlCol="0">
                                      <a:noAutofit/>
                                    </wps:bodyPr>
                                  </wps:wsp>
                                  <wps:wsp>
                                    <wps:cNvPr id="10584" name="Rectangle 10584"/>
                                    <wps:cNvSpPr/>
                                    <wps:spPr>
                                      <a:xfrm rot="-5399999">
                                        <a:off x="37685" y="159695"/>
                                        <a:ext cx="42891" cy="118262"/>
                                      </a:xfrm>
                                      <a:prstGeom prst="rect">
                                        <a:avLst/>
                                      </a:prstGeom>
                                      <a:ln>
                                        <a:noFill/>
                                      </a:ln>
                                    </wps:spPr>
                                    <wps:txbx>
                                      <w:txbxContent>
                                        <w:p w14:paraId="7504DE03"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7DBA2D67" id="Group 108431" o:spid="_x0000_s2630" style="width:7.45pt;height:30.65pt;mso-position-horizontal-relative:char;mso-position-vertical-relative:line" coordsize="94857,38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">
                            <v:rect id="Rectangle 10580" o:spid="_x0000_s2631" style="position:absolute;left:-199705;top:71261;width:517676;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xaMsgA&#10;AADeAAAADwAAAGRycy9kb3ducmV2LnhtbESPT2sCQQzF7wW/w5BCb3XWUqusjiKFsr1UUFvxGHey&#10;f+hOZrsz6vrtzaHgLSEv773ffNm7Rp2pC7VnA6NhAoo497bm0sD37uN5CipEZIuNZzJwpQDLxeBh&#10;jqn1F97QeRtLJSYcUjRQxdimWoe8Iodh6FtiuRW+cxhl7UptO7yIuWv0S5K8aYc1S0KFLb1XlP9u&#10;T87Az2h32mdhfeRD8Td5/YrZuigzY54e+9UMVKQ+3sX/359W6ifjqQAI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zFoyyAAAAN4AAAAPAAAAAAAAAAAAAAAAAJgCAABk&#10;cnMvZG93bnJldi54bWxQSwUGAAAAAAQABAD1AAAAjQMAAAAA&#10;" filled="f" stroked="f">
                              <v:textbox inset="0,0,0,0">
                                <w:txbxContent>
                                  <w:p w14:paraId="6EEA1542" w14:textId="77777777" w:rsidR="006E2FA2" w:rsidRDefault="006E2FA2">
                                    <w:pPr>
                                      <w:spacing w:after="160" w:line="259" w:lineRule="auto"/>
                                      <w:ind w:left="0" w:firstLine="0"/>
                                      <w:jc w:val="left"/>
                                    </w:pPr>
                                    <w:r>
                                      <w:rPr>
                                        <w:b/>
                                        <w:color w:val="141414"/>
                                        <w:sz w:val="10"/>
                                      </w:rPr>
                                      <w:t>B?</w:t>
                                    </w:r>
                                  </w:p>
                                </w:txbxContent>
                              </v:textbox>
                            </v:rect>
                            <v:rect id="Rectangle 10581" o:spid="_x0000_s2632" style="position:absolute;left:65207;top:301201;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D/qcUA&#10;AADeAAAADwAAAGRycy9kb3ducmV2LnhtbERPS2vCQBC+C/0PyxS86SbFqqTZSClIvCiobelxmp08&#10;aHY2ZldN/323IHibj+856WowrbhQ7xrLCuJpBIK4sLrhSsH7cT1ZgnAeWWNrmRT8koNV9jBKMdH2&#10;ynu6HHwlQgi7BBXU3neJlK6oyaCb2o44cKXtDfoA+0rqHq8h3LTyKYrm0mDDoaHGjt5qKn4OZ6Pg&#10;Iz6eP3O3++av8rSYbX2+K6tcqfHj8PoCwtPg7+Kbe6PD/Oh5GcP/O+EG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pxQAAAN4AAAAPAAAAAAAAAAAAAAAAAJgCAABkcnMv&#10;ZG93bnJldi54bWxQSwUGAAAAAAQABAD1AAAAigMAAAAA&#10;" filled="f" stroked="f">
                              <v:textbox inset="0,0,0,0">
                                <w:txbxContent>
                                  <w:p w14:paraId="65BC9E9A" w14:textId="77777777" w:rsidR="006E2FA2" w:rsidRDefault="006E2FA2">
                                    <w:pPr>
                                      <w:spacing w:after="160" w:line="259" w:lineRule="auto"/>
                                      <w:ind w:left="0" w:firstLine="0"/>
                                      <w:jc w:val="left"/>
                                    </w:pPr>
                                    <w:r>
                                      <w:rPr>
                                        <w:b/>
                                        <w:color w:val="141414"/>
                                        <w:sz w:val="5"/>
                                      </w:rPr>
                                      <w:t>2</w:t>
                                    </w:r>
                                  </w:p>
                                </w:txbxContent>
                              </v:textbox>
                            </v:rect>
                            <v:rect id="Rectangle 10582" o:spid="_x0000_s2633" style="position:absolute;left:16900;top:224572;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h3sQA&#10;AADeAAAADwAAAGRycy9kb3ducmV2LnhtbERPS2sCMRC+C/0PYQreNKv4YmuUUpD1ouATj+Nm9kE3&#10;k3UTdf33TaHQ23x8z5kvW1OJBzWutKxg0I9AEKdWl5wrOB5WvRkI55E1VpZJwYscLBdvnTnG2j55&#10;R4+9z0UIYRejgsL7OpbSpQUZdH1bEwcus41BH2CTS93gM4SbSg6jaCINlhwaCqzpq6D0e383Ck6D&#10;w/2cuO2VL9ltOtr4ZJvliVLd9/bzA4Sn1v+L/9xrHeZH49kQft8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SYd7EAAAA3gAAAA8AAAAAAAAAAAAAAAAAmAIAAGRycy9k&#10;b3ducmV2LnhtbFBLBQYAAAAABAAEAPUAAACJAwAAAAA=&#10;" filled="f" stroked="f">
                              <v:textbox inset="0,0,0,0">
                                <w:txbxContent>
                                  <w:p w14:paraId="5511FEEB" w14:textId="77777777" w:rsidR="006E2FA2" w:rsidRDefault="006E2FA2">
                                    <w:pPr>
                                      <w:spacing w:after="160" w:line="259" w:lineRule="auto"/>
                                      <w:ind w:left="0" w:firstLine="0"/>
                                      <w:jc w:val="left"/>
                                    </w:pPr>
                                    <w:r>
                                      <w:rPr>
                                        <w:b/>
                                        <w:color w:val="141414"/>
                                        <w:sz w:val="10"/>
                                      </w:rPr>
                                      <w:t>|R</w:t>
                                    </w:r>
                                  </w:p>
                                </w:txbxContent>
                              </v:textbox>
                            </v:rect>
                            <v:rect id="Rectangle 10583" o:spid="_x0000_s2634" style="position:absolute;left:60808;top:209387;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7ERcUA&#10;AADeAAAADwAAAGRycy9kb3ducmV2LnhtbERPS2vCQBC+F/oflil4qxtrrRJdQylIeqlQreJxzE4e&#10;NDsbsxtN/70rCL3Nx/ecRdKbWpypdZVlBaNhBII4s7riQsHPdvU8A+E8ssbaMin4IwfJ8vFhgbG2&#10;F/6m88YXIoSwi1FB6X0TS+mykgy6oW2IA5fb1qAPsC2kbvESwk0tX6LoTRqsODSU2NBHSdnvpjMK&#10;dqNtt0/d+siH/DR9/fLpOi9SpQZP/fschKfe/4vv7k8d5keT2Rhu74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sRFxQAAAN4AAAAPAAAAAAAAAAAAAAAAAJgCAABkcnMv&#10;ZG93bnJldi54bWxQSwUGAAAAAAQABAD1AAAAigMAAAAA&#10;" filled="f" stroked="f">
                              <v:textbox inset="0,0,0,0">
                                <w:txbxContent>
                                  <w:p w14:paraId="32BD6F8B" w14:textId="77777777" w:rsidR="006E2FA2" w:rsidRDefault="006E2FA2">
                                    <w:pPr>
                                      <w:spacing w:after="160" w:line="259" w:lineRule="auto"/>
                                      <w:ind w:left="0" w:firstLine="0"/>
                                      <w:jc w:val="left"/>
                                    </w:pPr>
                                    <w:r>
                                      <w:rPr>
                                        <w:b/>
                                        <w:color w:val="141414"/>
                                        <w:sz w:val="6"/>
                                      </w:rPr>
                                      <w:t>2</w:t>
                                    </w:r>
                                  </w:p>
                                </w:txbxContent>
                              </v:textbox>
                            </v:rect>
                            <v:rect id="Rectangle 10584" o:spid="_x0000_s2635" style="position:absolute;left:37685;top:159695;width:4289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cMcQA&#10;AADeAAAADwAAAGRycy9kb3ducmV2LnhtbERPS2sCMRC+C/0PYQreNKv4YmuUUpD1ouATj+Nm9kE3&#10;k3UTdf33TaHQ23x8z5kvW1OJBzWutKxg0I9AEKdWl5wrOB5WvRkI55E1VpZJwYscLBdvnTnG2j55&#10;R4+9z0UIYRejgsL7OpbSpQUZdH1bEwcus41BH2CTS93gM4SbSg6jaCINlhwaCqzpq6D0e383Ck6D&#10;w/2cuO2VL9ltOtr4ZJvliVLd9/bzA4Sn1v+L/9xrHeZH49kIft8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3XDHEAAAA3gAAAA8AAAAAAAAAAAAAAAAAmAIAAGRycy9k&#10;b3ducmV2LnhtbFBLBQYAAAAABAAEAPUAAACJAwAAAAA=&#10;" filled="f" stroked="f">
                              <v:textbox inset="0,0,0,0">
                                <w:txbxContent>
                                  <w:p w14:paraId="7504DE03"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378" w:type="dxa"/>
                  <w:tcBorders>
                    <w:top w:val="dashed" w:sz="3" w:space="0" w:color="141414"/>
                    <w:left w:val="single" w:sz="3" w:space="0" w:color="141414"/>
                    <w:bottom w:val="single" w:sz="3" w:space="0" w:color="141414"/>
                    <w:right w:val="single" w:sz="3" w:space="0" w:color="141414"/>
                  </w:tcBorders>
                  <w:shd w:val="clear" w:color="auto" w:fill="DCDCDC"/>
                </w:tcPr>
                <w:p w14:paraId="61A9D951" w14:textId="77777777" w:rsidR="00A21FDC" w:rsidRDefault="00252176">
                  <w:pPr>
                    <w:spacing w:after="0" w:line="259" w:lineRule="auto"/>
                    <w:ind w:left="119" w:firstLine="0"/>
                    <w:jc w:val="left"/>
                  </w:pPr>
                  <w:r>
                    <w:rPr>
                      <w:color w:val="141414"/>
                      <w:sz w:val="15"/>
                    </w:rPr>
                    <w:t>A</w:t>
                  </w:r>
                  <w:r>
                    <w:rPr>
                      <w:color w:val="141414"/>
                      <w:sz w:val="12"/>
                      <w:vertAlign w:val="subscript"/>
                    </w:rPr>
                    <w:t>3</w:t>
                  </w:r>
                </w:p>
              </w:tc>
            </w:tr>
          </w:tbl>
          <w:p w14:paraId="23C4E6D1" w14:textId="77777777" w:rsidR="00A21FDC" w:rsidRDefault="00252176">
            <w:pPr>
              <w:spacing w:after="0" w:line="259" w:lineRule="auto"/>
              <w:ind w:left="134" w:right="151" w:firstLine="0"/>
              <w:jc w:val="left"/>
            </w:pPr>
            <w:r>
              <w:rPr>
                <w:noProof/>
                <w:sz w:val="22"/>
              </w:rPr>
              <mc:AlternateContent>
                <mc:Choice Requires="wpg">
                  <w:drawing>
                    <wp:anchor distT="0" distB="0" distL="114300" distR="114300" simplePos="0" relativeHeight="251695104" behindDoc="0" locked="0" layoutInCell="1" allowOverlap="1" wp14:anchorId="6AA6EA17" wp14:editId="206F5F81">
                      <wp:simplePos x="0" y="0"/>
                      <wp:positionH relativeFrom="column">
                        <wp:posOffset>-327777</wp:posOffset>
                      </wp:positionH>
                      <wp:positionV relativeFrom="paragraph">
                        <wp:posOffset>-1170534</wp:posOffset>
                      </wp:positionV>
                      <wp:extent cx="1117357" cy="989072"/>
                      <wp:effectExtent l="0" t="0" r="0" b="0"/>
                      <wp:wrapSquare wrapText="bothSides"/>
                      <wp:docPr id="108529" name="Group 108529"/>
                      <wp:cNvGraphicFramePr/>
                      <a:graphic xmlns:a="http://schemas.openxmlformats.org/drawingml/2006/main">
                        <a:graphicData uri="http://schemas.microsoft.com/office/word/2010/wordprocessingGroup">
                          <wpg:wgp>
                            <wpg:cNvGrpSpPr/>
                            <wpg:grpSpPr>
                              <a:xfrm>
                                <a:off x="0" y="0"/>
                                <a:ext cx="1117357" cy="989072"/>
                                <a:chOff x="0" y="0"/>
                                <a:chExt cx="1117357" cy="989072"/>
                              </a:xfrm>
                            </wpg:grpSpPr>
                            <wps:wsp>
                              <wps:cNvPr id="10257" name="Shape 10257"/>
                              <wps:cNvSpPr/>
                              <wps:spPr>
                                <a:xfrm>
                                  <a:off x="509591" y="820713"/>
                                  <a:ext cx="36233" cy="36233"/>
                                </a:xfrm>
                                <a:custGeom>
                                  <a:avLst/>
                                  <a:gdLst/>
                                  <a:ahLst/>
                                  <a:cxnLst/>
                                  <a:rect l="0" t="0" r="0" b="0"/>
                                  <a:pathLst>
                                    <a:path w="36233" h="36233">
                                      <a:moveTo>
                                        <a:pt x="18117" y="0"/>
                                      </a:moveTo>
                                      <a:cubicBezTo>
                                        <a:pt x="28111" y="0"/>
                                        <a:pt x="36233" y="8122"/>
                                        <a:pt x="36233" y="18117"/>
                                      </a:cubicBezTo>
                                      <a:cubicBezTo>
                                        <a:pt x="36233" y="28112"/>
                                        <a:pt x="28111" y="36233"/>
                                        <a:pt x="18117" y="36233"/>
                                      </a:cubicBezTo>
                                      <a:cubicBezTo>
                                        <a:pt x="8121" y="36233"/>
                                        <a:pt x="0" y="28112"/>
                                        <a:pt x="0" y="18117"/>
                                      </a:cubicBezTo>
                                      <a:cubicBezTo>
                                        <a:pt x="0" y="8122"/>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258" name="Rectangle 10258"/>
                              <wps:cNvSpPr/>
                              <wps:spPr>
                                <a:xfrm>
                                  <a:off x="661277" y="676861"/>
                                  <a:ext cx="68207" cy="149606"/>
                                </a:xfrm>
                                <a:prstGeom prst="rect">
                                  <a:avLst/>
                                </a:prstGeom>
                                <a:ln>
                                  <a:noFill/>
                                </a:ln>
                              </wps:spPr>
                              <wps:txbx>
                                <w:txbxContent>
                                  <w:p w14:paraId="06949D24"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259" name="Rectangle 10259"/>
                              <wps:cNvSpPr/>
                              <wps:spPr>
                                <a:xfrm>
                                  <a:off x="712636" y="704466"/>
                                  <a:ext cx="44083" cy="128988"/>
                                </a:xfrm>
                                <a:prstGeom prst="rect">
                                  <a:avLst/>
                                </a:prstGeom>
                                <a:ln>
                                  <a:noFill/>
                                </a:ln>
                              </wps:spPr>
                              <wps:txbx>
                                <w:txbxContent>
                                  <w:p w14:paraId="257E3A87"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260" name="Rectangle 10260"/>
                              <wps:cNvSpPr/>
                              <wps:spPr>
                                <a:xfrm>
                                  <a:off x="327778" y="773588"/>
                                  <a:ext cx="68207" cy="149606"/>
                                </a:xfrm>
                                <a:prstGeom prst="rect">
                                  <a:avLst/>
                                </a:prstGeom>
                                <a:ln>
                                  <a:noFill/>
                                </a:ln>
                              </wps:spPr>
                              <wps:txbx>
                                <w:txbxContent>
                                  <w:p w14:paraId="43697CAF"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261" name="Rectangle 10261"/>
                              <wps:cNvSpPr/>
                              <wps:spPr>
                                <a:xfrm>
                                  <a:off x="379136" y="801194"/>
                                  <a:ext cx="44083" cy="128988"/>
                                </a:xfrm>
                                <a:prstGeom prst="rect">
                                  <a:avLst/>
                                </a:prstGeom>
                                <a:ln>
                                  <a:noFill/>
                                </a:ln>
                              </wps:spPr>
                              <wps:txbx>
                                <w:txbxContent>
                                  <w:p w14:paraId="15908D6D"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282" name="Rectangle 10282"/>
                              <wps:cNvSpPr/>
                              <wps:spPr>
                                <a:xfrm>
                                  <a:off x="567100" y="0"/>
                                  <a:ext cx="83087" cy="1100073"/>
                                </a:xfrm>
                                <a:prstGeom prst="rect">
                                  <a:avLst/>
                                </a:prstGeom>
                                <a:ln>
                                  <a:noFill/>
                                </a:ln>
                              </wps:spPr>
                              <wps:txbx>
                                <w:txbxContent>
                                  <w:p w14:paraId="2035C5CC"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10285" name="Shape 10285"/>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10286" name="Shape 10286"/>
                              <wps:cNvSpPr/>
                              <wps:spPr>
                                <a:xfrm>
                                  <a:off x="994411" y="477488"/>
                                  <a:ext cx="122946" cy="80535"/>
                                </a:xfrm>
                                <a:custGeom>
                                  <a:avLst/>
                                  <a:gdLst/>
                                  <a:ahLst/>
                                  <a:cxnLst/>
                                  <a:rect l="0" t="0" r="0" b="0"/>
                                  <a:pathLst>
                                    <a:path w="122946" h="80535">
                                      <a:moveTo>
                                        <a:pt x="26929" y="0"/>
                                      </a:moveTo>
                                      <a:lnTo>
                                        <a:pt x="122946" y="77106"/>
                                      </a:lnTo>
                                      <a:lnTo>
                                        <a:pt x="0" y="80535"/>
                                      </a:lnTo>
                                      <a:cubicBezTo>
                                        <a:pt x="25426" y="62607"/>
                                        <a:pt x="36223" y="30030"/>
                                        <a:pt x="26929"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10314" name="Rectangle 10314"/>
                              <wps:cNvSpPr/>
                              <wps:spPr>
                                <a:xfrm>
                                  <a:off x="661277" y="864484"/>
                                  <a:ext cx="68207" cy="149606"/>
                                </a:xfrm>
                                <a:prstGeom prst="rect">
                                  <a:avLst/>
                                </a:prstGeom>
                                <a:ln>
                                  <a:noFill/>
                                </a:ln>
                              </wps:spPr>
                              <wps:txbx>
                                <w:txbxContent>
                                  <w:p w14:paraId="602EEE3A"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315" name="Rectangle 10315"/>
                              <wps:cNvSpPr/>
                              <wps:spPr>
                                <a:xfrm>
                                  <a:off x="712636" y="892089"/>
                                  <a:ext cx="44083" cy="128988"/>
                                </a:xfrm>
                                <a:prstGeom prst="rect">
                                  <a:avLst/>
                                </a:prstGeom>
                                <a:ln>
                                  <a:noFill/>
                                </a:ln>
                              </wps:spPr>
                              <wps:txbx>
                                <w:txbxContent>
                                  <w:p w14:paraId="65914853" w14:textId="77777777" w:rsidR="006E2FA2" w:rsidRDefault="006E2FA2">
                                    <w:pPr>
                                      <w:spacing w:after="160" w:line="259" w:lineRule="auto"/>
                                      <w:ind w:left="0" w:firstLine="0"/>
                                      <w:jc w:val="left"/>
                                    </w:pPr>
                                    <w:r>
                                      <w:rPr>
                                        <w:color w:val="141414"/>
                                        <w:w w:val="98"/>
                                        <w:sz w:val="10"/>
                                      </w:rPr>
                                      <w:t>2</w:t>
                                    </w:r>
                                  </w:p>
                                </w:txbxContent>
                              </wps:txbx>
                              <wps:bodyPr horzOverflow="overflow" vert="horz" lIns="0" tIns="0" rIns="0" bIns="0" rtlCol="0">
                                <a:noAutofit/>
                              </wps:bodyPr>
                            </wps:wsp>
                            <wps:wsp>
                              <wps:cNvPr id="10317" name="Shape 10317"/>
                              <wps:cNvSpPr/>
                              <wps:spPr>
                                <a:xfrm>
                                  <a:off x="432488" y="742722"/>
                                  <a:ext cx="192217" cy="96108"/>
                                </a:xfrm>
                                <a:custGeom>
                                  <a:avLst/>
                                  <a:gdLst/>
                                  <a:ahLst/>
                                  <a:cxnLst/>
                                  <a:rect l="0" t="0" r="0" b="0"/>
                                  <a:pathLst>
                                    <a:path w="192217" h="96108">
                                      <a:moveTo>
                                        <a:pt x="0" y="96108"/>
                                      </a:moveTo>
                                      <a:lnTo>
                                        <a:pt x="96109" y="96108"/>
                                      </a:lnTo>
                                      <a:lnTo>
                                        <a:pt x="96109" y="0"/>
                                      </a:ln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318" name="Shape 10318"/>
                              <wps:cNvSpPr/>
                              <wps:spPr>
                                <a:xfrm>
                                  <a:off x="528597" y="838830"/>
                                  <a:ext cx="96108" cy="96108"/>
                                </a:xfrm>
                                <a:custGeom>
                                  <a:avLst/>
                                  <a:gdLst/>
                                  <a:ahLst/>
                                  <a:cxnLst/>
                                  <a:rect l="0" t="0" r="0" b="0"/>
                                  <a:pathLst>
                                    <a:path w="96108" h="96108">
                                      <a:moveTo>
                                        <a:pt x="0" y="0"/>
                                      </a:moveTo>
                                      <a:lnTo>
                                        <a:pt x="0" y="96108"/>
                                      </a:lnTo>
                                      <a:lnTo>
                                        <a:pt x="96108"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anchor>
                  </w:drawing>
                </mc:Choice>
                <mc:Fallback>
                  <w:pict>
                    <v:group w14:anchorId="6AA6EA17" id="Group 108529" o:spid="_x0000_s2636" style="position:absolute;left:0;text-align:left;margin-left:-25.8pt;margin-top:-92.15pt;width:88pt;height:77.9pt;z-index:251695104;mso-position-horizontal-relative:text;mso-position-vertical-relative:text"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">
                      <v:shape id="Shape 10257" o:spid="_x0000_s2637" style="position:absolute;left:5095;top:8207;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MNcQA&#10;AADeAAAADwAAAGRycy9kb3ducmV2LnhtbERPS2vCQBC+C/6HZQQvUje+qkZXsYWCh14aS/E4ZMck&#10;mJ2N2dXEf98VBG/z8T1nvW1NKW5Uu8KygtEwAkGcWl1wpuD38PW2AOE8ssbSMim4k4PtpttZY6xt&#10;wz90S3wmQgi7GBXk3lexlC7NyaAb2oo4cCdbG/QB1pnUNTYh3JRyHEXv0mDBoSHHij5zSs/J1Si4&#10;mEvzIQcyKbIknZrJ8vj9t9gr1e+1uxUIT61/iZ/uvQ7zo/FsDo9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sDDXEAAAA3gAAAA8AAAAAAAAAAAAAAAAAmAIAAGRycy9k&#10;b3ducmV2LnhtbFBLBQYAAAAABAAEAPUAAACJAwAAAAA=&#10;" path="m18117,v9994,,18116,8122,18116,18117c36233,28112,28111,36233,18117,36233,8121,36233,,28112,,18117,,8122,8121,,18117,xe" fillcolor="#141414" stroked="f" strokeweight="0">
                        <v:stroke miterlimit="1" joinstyle="miter" endcap="round"/>
                        <v:path arrowok="t" textboxrect="0,0,36233,36233"/>
                      </v:shape>
                      <v:rect id="Rectangle 10258" o:spid="_x0000_s2638"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14:paraId="06949D24" w14:textId="77777777" w:rsidR="006E2FA2" w:rsidRDefault="006E2FA2">
                              <w:pPr>
                                <w:spacing w:after="160" w:line="259" w:lineRule="auto"/>
                                <w:ind w:left="0" w:firstLine="0"/>
                                <w:jc w:val="left"/>
                              </w:pPr>
                              <w:r>
                                <w:rPr>
                                  <w:color w:val="141414"/>
                                  <w:w w:val="124"/>
                                  <w:sz w:val="12"/>
                                </w:rPr>
                                <w:t>B</w:t>
                              </w:r>
                            </w:p>
                          </w:txbxContent>
                        </v:textbox>
                      </v:rect>
                      <v:rect id="Rectangle 10259" o:spid="_x0000_s2639"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RQTMQA&#10;AADeAAAADwAAAGRycy9kb3ducmV2LnhtbERPS4vCMBC+C/sfwix401RhxVajyK6LHn0sqLehGdti&#10;MylNtNVfbwRhb/PxPWc6b00pblS7wrKCQT8CQZxaXXCm4G//2xuDcB5ZY2mZFNzJwXz20Zliom3D&#10;W7rtfCZCCLsEFeTeV4mULs3JoOvbijhwZ1sb9AHWmdQ1NiHclHIYRSNpsODQkGNF3zmll93VKFiN&#10;q8VxbR9NVi5Pq8PmEP/sY69U97NdTEB4av2/+O1e6zA/Gn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kUEzEAAAA3gAAAA8AAAAAAAAAAAAAAAAAmAIAAGRycy9k&#10;b3ducmV2LnhtbFBLBQYAAAAABAAEAPUAAACJAwAAAAA=&#10;" filled="f" stroked="f">
                        <v:textbox inset="0,0,0,0">
                          <w:txbxContent>
                            <w:p w14:paraId="257E3A87" w14:textId="77777777" w:rsidR="006E2FA2" w:rsidRDefault="006E2FA2">
                              <w:pPr>
                                <w:spacing w:after="160" w:line="259" w:lineRule="auto"/>
                                <w:ind w:left="0" w:firstLine="0"/>
                                <w:jc w:val="left"/>
                              </w:pPr>
                              <w:r>
                                <w:rPr>
                                  <w:color w:val="141414"/>
                                  <w:w w:val="98"/>
                                  <w:sz w:val="10"/>
                                </w:rPr>
                                <w:t>1</w:t>
                              </w:r>
                            </w:p>
                          </w:txbxContent>
                        </v:textbox>
                      </v:rect>
                      <v:rect id="Rectangle 10260" o:spid="_x0000_s2640" style="position:absolute;left:3277;top:7735;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14:paraId="43697CAF" w14:textId="77777777" w:rsidR="006E2FA2" w:rsidRDefault="006E2FA2">
                              <w:pPr>
                                <w:spacing w:after="160" w:line="259" w:lineRule="auto"/>
                                <w:ind w:left="0" w:firstLine="0"/>
                                <w:jc w:val="left"/>
                              </w:pPr>
                              <w:r>
                                <w:rPr>
                                  <w:color w:val="141414"/>
                                  <w:w w:val="118"/>
                                  <w:sz w:val="12"/>
                                </w:rPr>
                                <w:t>A</w:t>
                              </w:r>
                            </w:p>
                          </w:txbxContent>
                        </v:textbox>
                      </v:rect>
                      <v:rect id="Rectangle 10261" o:spid="_x0000_s2641" style="position:absolute;left:3791;top:8011;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6W98UA&#10;AADeAAAADwAAAGRycy9kb3ducmV2LnhtbERPS2uDQBC+F/Iflgn01qzJQRLjKtIH8ZhHIeltcKcq&#10;dWfF3UabX58tFHqbj+85aT6ZTlxpcK1lBctFBIK4srrlWsH76e1pDcJ5ZI2dZVLwQw7ybPaQYqLt&#10;yAe6Hn0tQgi7BBU03veJlK5qyKBb2J44cJ92MOgDHGqpBxxDuOnkKopiabDl0NBgT88NVV/Hb6Ng&#10;t+6LS2lvY929fuzO+/Pm5bTxSj3Op2ILwtPk/8V/7lKH+dEqXsL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pb3xQAAAN4AAAAPAAAAAAAAAAAAAAAAAJgCAABkcnMv&#10;ZG93bnJldi54bWxQSwUGAAAAAAQABAD1AAAAigMAAAAA&#10;" filled="f" stroked="f">
                        <v:textbox inset="0,0,0,0">
                          <w:txbxContent>
                            <w:p w14:paraId="15908D6D" w14:textId="77777777" w:rsidR="006E2FA2" w:rsidRDefault="006E2FA2">
                              <w:pPr>
                                <w:spacing w:after="160" w:line="259" w:lineRule="auto"/>
                                <w:ind w:left="0" w:firstLine="0"/>
                                <w:jc w:val="left"/>
                              </w:pPr>
                              <w:r>
                                <w:rPr>
                                  <w:color w:val="141414"/>
                                  <w:w w:val="98"/>
                                  <w:sz w:val="10"/>
                                </w:rPr>
                                <w:t>1</w:t>
                              </w:r>
                            </w:p>
                          </w:txbxContent>
                        </v:textbox>
                      </v:rect>
                      <v:rect id="Rectangle 10282" o:spid="_x0000_s2642"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Due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xEs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O56xQAAAN4AAAAPAAAAAAAAAAAAAAAAAJgCAABkcnMv&#10;ZG93bnJldi54bWxQSwUGAAAAAAQABAD1AAAAigMAAAAA&#10;" filled="f" stroked="f">
                        <v:textbox inset="0,0,0,0">
                          <w:txbxContent>
                            <w:p w14:paraId="2035C5CC"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10285" o:spid="_x0000_s2643"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9B2sUA&#10;AADeAAAADwAAAGRycy9kb3ducmV2LnhtbERPTWvCQBC9C/6HZQQvoptKIxJdJRakPfRSq3gds2MS&#10;zM6G3TWm/fXdQqG3ebzPWW9704iOnK8tK3iaJSCIC6trLhUcP/fTJQgfkDU2lknBF3nYboaDNWba&#10;PviDukMoRQxhn6GCKoQ2k9IXFRn0M9sSR+5qncEQoSuldviI4aaR8yRZSIM1x4YKW3qpqLgd7kZB&#10;is/mPd3t88v5++TMbdL51/yq1HjU5ysQgfrwL/5zv+k4P5kvU/h9J94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0HaxQAAAN4AAAAPAAAAAAAAAAAAAAAAAJgCAABkcnMv&#10;ZG93bnJldi54bWxQSwUGAAAAAAQABAD1AAAAigMAAAAA&#10;" path="m,194608v,,523815,-194608,1105248,e" filled="f" strokecolor="#505050" strokeweight=".26697mm">
                        <v:stroke miterlimit="1" joinstyle="miter" endcap="round"/>
                        <v:path arrowok="t" textboxrect="0,0,1105248,194608"/>
                      </v:shape>
                      <v:shape id="Shape 10286" o:spid="_x0000_s2644" style="position:absolute;left:9944;top:4774;width:1229;height:806;visibility:visible;mso-wrap-style:square;v-text-anchor:top" coordsize="122946,80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N/F8QA&#10;AADeAAAADwAAAGRycy9kb3ducmV2LnhtbERPTWuDQBC9F/Iflgn01qyxVMRkExJB6CGX2oTkOLhT&#10;lbqzxt2q/ffdQqG3ebzP2e5n04mRBtdaVrBeRSCIK6tbrhWc34unFITzyBo7y6Tgmxzsd4uHLWba&#10;TvxGY+lrEULYZaig8b7PpHRVQwbdyvbEgfuwg0Ef4FBLPeAUwk0n4yhKpMGWQ0ODPeUNVZ/ll1Ew&#10;5Zej1uU9eUkLqm+n8/WZT1elHpfzYQPC0+z/xX/uVx3mR3GawO874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DfxfEAAAA3gAAAA8AAAAAAAAAAAAAAAAAmAIAAGRycy9k&#10;b3ducmV2LnhtbFBLBQYAAAAABAAEAPUAAACJAwAAAAA=&#10;" path="m26929,r96017,77106l,80535c25426,62607,36223,30030,26929,xe" fillcolor="#505050" strokecolor="#505050" strokeweight=".17406mm">
                        <v:path arrowok="t" textboxrect="0,0,122946,80535"/>
                      </v:shape>
                      <v:rect id="Rectangle 10314" o:spid="_x0000_s2645"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Jj8UA&#10;AADeAAAADwAAAGRycy9kb3ducmV2LnhtbERPTWvCQBC9F/wPywje6kYtJaauImoxxzYRtLchO01C&#10;s7MhuzWpv94tFHqbx/uc1WYwjbhS52rLCmbTCARxYXXNpYJT/voYg3AeWWNjmRT8kIPNevSwwkTb&#10;nt/pmvlShBB2CSqovG8TKV1RkUE3tS1x4D5tZ9AH2JVSd9iHcNPIeRQ9S4M1h4YKW9pVVHxl30bB&#10;MW63l9Te+rI5fBzPb+flPl96pSbjYfsCwtPg/8V/7lSH+dFi9g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kmPxQAAAN4AAAAPAAAAAAAAAAAAAAAAAJgCAABkcnMv&#10;ZG93bnJldi54bWxQSwUGAAAAAAQABAD1AAAAigMAAAAA&#10;" filled="f" stroked="f">
                        <v:textbox inset="0,0,0,0">
                          <w:txbxContent>
                            <w:p w14:paraId="602EEE3A" w14:textId="77777777" w:rsidR="006E2FA2" w:rsidRDefault="006E2FA2">
                              <w:pPr>
                                <w:spacing w:after="160" w:line="259" w:lineRule="auto"/>
                                <w:ind w:left="0" w:firstLine="0"/>
                                <w:jc w:val="left"/>
                              </w:pPr>
                              <w:r>
                                <w:rPr>
                                  <w:color w:val="141414"/>
                                  <w:w w:val="124"/>
                                  <w:sz w:val="12"/>
                                </w:rPr>
                                <w:t>B</w:t>
                              </w:r>
                            </w:p>
                          </w:txbxContent>
                        </v:textbox>
                      </v:rect>
                      <v:rect id="Rectangle 10315" o:spid="_x0000_s2646"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sFMUA&#10;AADeAAAADwAAAGRycy9kb3ducmV2LnhtbERPTWvCQBC9F/wPywje6kalJaauImoxxzYRtLchO01C&#10;s7MhuzWpv94tFHqbx/uc1WYwjbhS52rLCmbTCARxYXXNpYJT/voYg3AeWWNjmRT8kIPNevSwwkTb&#10;nt/pmvlShBB2CSqovG8TKV1RkUE3tS1x4D5tZ9AH2JVSd9iHcNPIeRQ9S4M1h4YKW9pVVHxl30bB&#10;MW63l9Te+rI5fBzPb+flPl96pSbjYfsCwtPg/8V/7lSH+dFi9g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ouwUxQAAAN4AAAAPAAAAAAAAAAAAAAAAAJgCAABkcnMv&#10;ZG93bnJldi54bWxQSwUGAAAAAAQABAD1AAAAigMAAAAA&#10;" filled="f" stroked="f">
                        <v:textbox inset="0,0,0,0">
                          <w:txbxContent>
                            <w:p w14:paraId="65914853" w14:textId="77777777" w:rsidR="006E2FA2" w:rsidRDefault="006E2FA2">
                              <w:pPr>
                                <w:spacing w:after="160" w:line="259" w:lineRule="auto"/>
                                <w:ind w:left="0" w:firstLine="0"/>
                                <w:jc w:val="left"/>
                              </w:pPr>
                              <w:r>
                                <w:rPr>
                                  <w:color w:val="141414"/>
                                  <w:w w:val="98"/>
                                  <w:sz w:val="10"/>
                                </w:rPr>
                                <w:t>2</w:t>
                              </w:r>
                            </w:p>
                          </w:txbxContent>
                        </v:textbox>
                      </v:rect>
                      <v:shape id="Shape 10317" o:spid="_x0000_s2647" style="position:absolute;left:4324;top:7427;width:1923;height:961;visibility:visible;mso-wrap-style:square;v-text-anchor:top" coordsize="192217,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rucIA&#10;AADeAAAADwAAAGRycy9kb3ducmV2LnhtbERPTWvCQBC9F/wPywje6iYKrURXiYJij03rfciOSTA7&#10;G3dXTfz13UKht3m8z1ltetOKOznfWFaQThMQxKXVDVcKvr/2rwsQPiBrbC2TgoE8bNajlxVm2j74&#10;k+5FqEQMYZ+hgjqELpPSlzUZ9FPbEUfubJ3BEKGrpHb4iOGmlbMkeZMGG44NNXa0q6m8FDej4Hk9&#10;uY9m5q0eMA/7y/ZWygMpNRn3+RJEoD78i//cRx3nJ/P0HX7fiT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2Cu5wgAAAN4AAAAPAAAAAAAAAAAAAAAAAJgCAABkcnMvZG93&#10;bnJldi54bWxQSwUGAAAAAAQABAD1AAAAhwMAAAAA&#10;" path="m,96108r96109,l96109,r96108,e" filled="f" strokecolor="#141414" strokeweight=".1335mm">
                        <v:stroke miterlimit="1" joinstyle="miter" endcap="round"/>
                        <v:path arrowok="t" textboxrect="0,0,192217,96108"/>
                      </v:shape>
                      <v:shape id="Shape 10318" o:spid="_x0000_s2648" style="position:absolute;left:5285;top:8388;width:962;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8ZccA&#10;AADeAAAADwAAAGRycy9kb3ducmV2LnhtbESPQWvCQBCF7wX/wzIFL0U3WhBNXUUEoUIvjYJ4G7LT&#10;JE12Nma3Gv995yB4m+G9ee+b5bp3jbpSFyrPBibjBBRx7m3FhYHjYTeagwoR2WLjmQzcKcB6NXhZ&#10;Ymr9jb/pmsVCSQiHFA2UMbap1iEvyWEY+5ZYtB/fOYyydoW2Hd4k3DV6miQz7bBiaSixpW1JeZ39&#10;OQPaLezX/jert+f6YC+z0/HNtrUxw9d+8wEqUh+f5sf1pxX85H0ivPKOzK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BfGXHAAAA3gAAAA8AAAAAAAAAAAAAAAAAmAIAAGRy&#10;cy9kb3ducmV2LnhtbFBLBQYAAAAABAAEAPUAAACMAwAAAAA=&#10;" path="m,l,96108r96108,e" filled="f" strokecolor="#141414" strokeweight=".1335mm">
                        <v:stroke miterlimit="1" joinstyle="miter" endcap="round"/>
                        <v:path arrowok="t" textboxrect="0,0,96108,96108"/>
                      </v:shape>
                      <w10:wrap type="square"/>
                    </v:group>
                  </w:pict>
                </mc:Fallback>
              </mc:AlternateContent>
            </w:r>
            <w:r>
              <w:rPr>
                <w:sz w:val="23"/>
              </w:rPr>
              <w:t>SEP</w:t>
            </w:r>
          </w:p>
          <w:p w14:paraId="53D7A190" w14:textId="77777777" w:rsidR="00A21FDC" w:rsidRDefault="00252176">
            <w:pPr>
              <w:tabs>
                <w:tab w:val="center" w:pos="316"/>
              </w:tabs>
              <w:spacing w:after="0" w:line="259" w:lineRule="auto"/>
              <w:ind w:left="-516" w:firstLine="0"/>
              <w:jc w:val="left"/>
            </w:pPr>
            <w:r>
              <w:rPr>
                <w:noProof/>
                <w:sz w:val="22"/>
              </w:rPr>
              <mc:AlternateContent>
                <mc:Choice Requires="wpg">
                  <w:drawing>
                    <wp:inline distT="0" distB="0" distL="0" distR="0" wp14:anchorId="6BAFA7F6" wp14:editId="4CCB68E0">
                      <wp:extent cx="1117361" cy="694953"/>
                      <wp:effectExtent l="0" t="0" r="0" b="0"/>
                      <wp:docPr id="108530" name="Group 108530"/>
                      <wp:cNvGraphicFramePr/>
                      <a:graphic xmlns:a="http://schemas.openxmlformats.org/drawingml/2006/main">
                        <a:graphicData uri="http://schemas.microsoft.com/office/word/2010/wordprocessingGroup">
                          <wpg:wgp>
                            <wpg:cNvGrpSpPr/>
                            <wpg:grpSpPr>
                              <a:xfrm>
                                <a:off x="0" y="0"/>
                                <a:ext cx="1117361" cy="694953"/>
                                <a:chOff x="0" y="0"/>
                                <a:chExt cx="1117361" cy="694953"/>
                              </a:xfrm>
                            </wpg:grpSpPr>
                            <wps:wsp>
                              <wps:cNvPr id="10289" name="Shape 10289"/>
                              <wps:cNvSpPr/>
                              <wps:spPr>
                                <a:xfrm>
                                  <a:off x="0" y="500346"/>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10290" name="Shape 10290"/>
                              <wps:cNvSpPr/>
                              <wps:spPr>
                                <a:xfrm>
                                  <a:off x="994404" y="492845"/>
                                  <a:ext cx="122958" cy="80571"/>
                                </a:xfrm>
                                <a:custGeom>
                                  <a:avLst/>
                                  <a:gdLst/>
                                  <a:ahLst/>
                                  <a:cxnLst/>
                                  <a:rect l="0" t="0" r="0" b="0"/>
                                  <a:pathLst>
                                    <a:path w="122958" h="80571">
                                      <a:moveTo>
                                        <a:pt x="0" y="0"/>
                                      </a:moveTo>
                                      <a:lnTo>
                                        <a:pt x="122958" y="3465"/>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10319" name="Shape 10319"/>
                              <wps:cNvSpPr/>
                              <wps:spPr>
                                <a:xfrm>
                                  <a:off x="509591" y="194192"/>
                                  <a:ext cx="36233" cy="36221"/>
                                </a:xfrm>
                                <a:custGeom>
                                  <a:avLst/>
                                  <a:gdLst/>
                                  <a:ahLst/>
                                  <a:cxnLst/>
                                  <a:rect l="0" t="0" r="0" b="0"/>
                                  <a:pathLst>
                                    <a:path w="36233" h="36221">
                                      <a:moveTo>
                                        <a:pt x="18117" y="0"/>
                                      </a:moveTo>
                                      <a:cubicBezTo>
                                        <a:pt x="28111" y="0"/>
                                        <a:pt x="36233" y="8121"/>
                                        <a:pt x="36233" y="18116"/>
                                      </a:cubicBezTo>
                                      <a:cubicBezTo>
                                        <a:pt x="36233" y="28160"/>
                                        <a:pt x="28111" y="36221"/>
                                        <a:pt x="18117" y="36221"/>
                                      </a:cubicBezTo>
                                      <a:cubicBezTo>
                                        <a:pt x="8121" y="36221"/>
                                        <a:pt x="0" y="28160"/>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320" name="Rectangle 10320"/>
                              <wps:cNvSpPr/>
                              <wps:spPr>
                                <a:xfrm>
                                  <a:off x="666838" y="95779"/>
                                  <a:ext cx="74956" cy="146333"/>
                                </a:xfrm>
                                <a:prstGeom prst="rect">
                                  <a:avLst/>
                                </a:prstGeom>
                                <a:ln>
                                  <a:noFill/>
                                </a:ln>
                              </wps:spPr>
                              <wps:txbx>
                                <w:txbxContent>
                                  <w:p w14:paraId="721239A9"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10321" name="Rectangle 10321"/>
                              <wps:cNvSpPr/>
                              <wps:spPr>
                                <a:xfrm>
                                  <a:off x="723152" y="123173"/>
                                  <a:ext cx="48492" cy="126165"/>
                                </a:xfrm>
                                <a:prstGeom prst="rect">
                                  <a:avLst/>
                                </a:prstGeom>
                                <a:ln>
                                  <a:noFill/>
                                </a:ln>
                              </wps:spPr>
                              <wps:txbx>
                                <w:txbxContent>
                                  <w:p w14:paraId="3238F92D"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322" name="Rectangle 10322"/>
                              <wps:cNvSpPr/>
                              <wps:spPr>
                                <a:xfrm>
                                  <a:off x="666838" y="191887"/>
                                  <a:ext cx="74956" cy="146333"/>
                                </a:xfrm>
                                <a:prstGeom prst="rect">
                                  <a:avLst/>
                                </a:prstGeom>
                                <a:ln>
                                  <a:noFill/>
                                </a:ln>
                              </wps:spPr>
                              <wps:txbx>
                                <w:txbxContent>
                                  <w:p w14:paraId="1F4A1C80"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10323" name="Rectangle 10323"/>
                              <wps:cNvSpPr/>
                              <wps:spPr>
                                <a:xfrm>
                                  <a:off x="723152" y="219281"/>
                                  <a:ext cx="48492" cy="126166"/>
                                </a:xfrm>
                                <a:prstGeom prst="rect">
                                  <a:avLst/>
                                </a:prstGeom>
                                <a:ln>
                                  <a:noFill/>
                                </a:ln>
                              </wps:spPr>
                              <wps:txbx>
                                <w:txbxContent>
                                  <w:p w14:paraId="5ED20CEE"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s:wsp>
                              <wps:cNvPr id="10324" name="Rectangle 10324"/>
                              <wps:cNvSpPr/>
                              <wps:spPr>
                                <a:xfrm>
                                  <a:off x="667076" y="0"/>
                                  <a:ext cx="69448" cy="141328"/>
                                </a:xfrm>
                                <a:prstGeom prst="rect">
                                  <a:avLst/>
                                </a:prstGeom>
                                <a:ln>
                                  <a:noFill/>
                                </a:ln>
                              </wps:spPr>
                              <wps:txbx>
                                <w:txbxContent>
                                  <w:p w14:paraId="28938198"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325" name="Rectangle 10325"/>
                              <wps:cNvSpPr/>
                              <wps:spPr>
                                <a:xfrm>
                                  <a:off x="719301" y="44324"/>
                                  <a:ext cx="35317" cy="91864"/>
                                </a:xfrm>
                                <a:prstGeom prst="rect">
                                  <a:avLst/>
                                </a:prstGeom>
                                <a:ln>
                                  <a:noFill/>
                                </a:ln>
                              </wps:spPr>
                              <wps:txbx>
                                <w:txbxContent>
                                  <w:p w14:paraId="418C5BC7"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10520" name="Shape 10520"/>
                              <wps:cNvSpPr/>
                              <wps:spPr>
                                <a:xfrm>
                                  <a:off x="432488" y="67861"/>
                                  <a:ext cx="96109" cy="144161"/>
                                </a:xfrm>
                                <a:custGeom>
                                  <a:avLst/>
                                  <a:gdLst/>
                                  <a:ahLst/>
                                  <a:cxnLst/>
                                  <a:rect l="0" t="0" r="0" b="0"/>
                                  <a:pathLst>
                                    <a:path w="96109" h="144161">
                                      <a:moveTo>
                                        <a:pt x="96109" y="144161"/>
                                      </a:moveTo>
                                      <a:lnTo>
                                        <a:pt x="96109" y="0"/>
                                      </a:lnTo>
                                      <a:lnTo>
                                        <a:pt x="0"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521" name="Shape 10521"/>
                              <wps:cNvSpPr/>
                              <wps:spPr>
                                <a:xfrm>
                                  <a:off x="528597" y="163968"/>
                                  <a:ext cx="96108" cy="0"/>
                                </a:xfrm>
                                <a:custGeom>
                                  <a:avLst/>
                                  <a:gdLst/>
                                  <a:ahLst/>
                                  <a:cxnLst/>
                                  <a:rect l="0" t="0" r="0" b="0"/>
                                  <a:pathLst>
                                    <a:path w="96108">
                                      <a:moveTo>
                                        <a:pt x="0" y="0"/>
                                      </a:moveTo>
                                      <a:lnTo>
                                        <a:pt x="96108"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524" name="Rectangle 10524"/>
                              <wps:cNvSpPr/>
                              <wps:spPr>
                                <a:xfrm>
                                  <a:off x="383319" y="44324"/>
                                  <a:ext cx="35317" cy="91864"/>
                                </a:xfrm>
                                <a:prstGeom prst="rect">
                                  <a:avLst/>
                                </a:prstGeom>
                                <a:ln>
                                  <a:noFill/>
                                </a:ln>
                              </wps:spPr>
                              <wps:txbx>
                                <w:txbxContent>
                                  <w:p w14:paraId="49A82298"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10585" name="Shape 10585"/>
                              <wps:cNvSpPr/>
                              <wps:spPr>
                                <a:xfrm>
                                  <a:off x="432488" y="212022"/>
                                  <a:ext cx="96109" cy="144161"/>
                                </a:xfrm>
                                <a:custGeom>
                                  <a:avLst/>
                                  <a:gdLst/>
                                  <a:ahLst/>
                                  <a:cxnLst/>
                                  <a:rect l="0" t="0" r="0" b="0"/>
                                  <a:pathLst>
                                    <a:path w="96109" h="144161">
                                      <a:moveTo>
                                        <a:pt x="96109" y="0"/>
                                      </a:moveTo>
                                      <a:lnTo>
                                        <a:pt x="96109" y="144161"/>
                                      </a:lnTo>
                                      <a:lnTo>
                                        <a:pt x="0" y="144161"/>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586" name="Shape 10586"/>
                              <wps:cNvSpPr/>
                              <wps:spPr>
                                <a:xfrm>
                                  <a:off x="528597" y="356183"/>
                                  <a:ext cx="96108" cy="0"/>
                                </a:xfrm>
                                <a:custGeom>
                                  <a:avLst/>
                                  <a:gdLst/>
                                  <a:ahLst/>
                                  <a:cxnLst/>
                                  <a:rect l="0" t="0" r="0" b="0"/>
                                  <a:pathLst>
                                    <a:path w="96108">
                                      <a:moveTo>
                                        <a:pt x="0" y="0"/>
                                      </a:moveTo>
                                      <a:lnTo>
                                        <a:pt x="96108"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587" name="Shape 10587"/>
                              <wps:cNvSpPr/>
                              <wps:spPr>
                                <a:xfrm>
                                  <a:off x="528597" y="260075"/>
                                  <a:ext cx="96108" cy="0"/>
                                </a:xfrm>
                                <a:custGeom>
                                  <a:avLst/>
                                  <a:gdLst/>
                                  <a:ahLst/>
                                  <a:cxnLst/>
                                  <a:rect l="0" t="0" r="0" b="0"/>
                                  <a:pathLst>
                                    <a:path w="96108">
                                      <a:moveTo>
                                        <a:pt x="0" y="0"/>
                                      </a:moveTo>
                                      <a:lnTo>
                                        <a:pt x="96108" y="0"/>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588" name="Rectangle 10588"/>
                              <wps:cNvSpPr/>
                              <wps:spPr>
                                <a:xfrm>
                                  <a:off x="331093" y="290332"/>
                                  <a:ext cx="69448" cy="141327"/>
                                </a:xfrm>
                                <a:prstGeom prst="rect">
                                  <a:avLst/>
                                </a:prstGeom>
                                <a:ln>
                                  <a:noFill/>
                                </a:ln>
                              </wps:spPr>
                              <wps:txbx>
                                <w:txbxContent>
                                  <w:p w14:paraId="14A74443"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589" name="Rectangle 10589"/>
                              <wps:cNvSpPr/>
                              <wps:spPr>
                                <a:xfrm>
                                  <a:off x="383319" y="334655"/>
                                  <a:ext cx="35317" cy="91864"/>
                                </a:xfrm>
                                <a:prstGeom prst="rect">
                                  <a:avLst/>
                                </a:prstGeom>
                                <a:ln>
                                  <a:noFill/>
                                </a:ln>
                              </wps:spPr>
                              <wps:txbx>
                                <w:txbxContent>
                                  <w:p w14:paraId="4577D468" w14:textId="77777777" w:rsidR="006E2FA2" w:rsidRDefault="006E2FA2">
                                    <w:pPr>
                                      <w:spacing w:after="160" w:line="259" w:lineRule="auto"/>
                                      <w:ind w:left="0" w:firstLine="0"/>
                                      <w:jc w:val="left"/>
                                    </w:pPr>
                                    <w:r>
                                      <w:rPr>
                                        <w:b/>
                                        <w:color w:val="141414"/>
                                        <w:w w:val="108"/>
                                        <w:sz w:val="8"/>
                                      </w:rPr>
                                      <w:t>2</w:t>
                                    </w:r>
                                  </w:p>
                                </w:txbxContent>
                              </wps:txbx>
                              <wps:bodyPr horzOverflow="overflow" vert="horz" lIns="0" tIns="0" rIns="0" bIns="0" rtlCol="0">
                                <a:noAutofit/>
                              </wps:bodyPr>
                            </wps:wsp>
                            <wps:wsp>
                              <wps:cNvPr id="10590" name="Rectangle 10590"/>
                              <wps:cNvSpPr/>
                              <wps:spPr>
                                <a:xfrm>
                                  <a:off x="667076" y="290329"/>
                                  <a:ext cx="69448" cy="141328"/>
                                </a:xfrm>
                                <a:prstGeom prst="rect">
                                  <a:avLst/>
                                </a:prstGeom>
                                <a:ln>
                                  <a:noFill/>
                                </a:ln>
                              </wps:spPr>
                              <wps:txbx>
                                <w:txbxContent>
                                  <w:p w14:paraId="591408E2"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591" name="Rectangle 10591"/>
                              <wps:cNvSpPr/>
                              <wps:spPr>
                                <a:xfrm>
                                  <a:off x="719301" y="334652"/>
                                  <a:ext cx="35317" cy="91864"/>
                                </a:xfrm>
                                <a:prstGeom prst="rect">
                                  <a:avLst/>
                                </a:prstGeom>
                                <a:ln>
                                  <a:noFill/>
                                </a:ln>
                              </wps:spPr>
                              <wps:txbx>
                                <w:txbxContent>
                                  <w:p w14:paraId="2087C919" w14:textId="77777777" w:rsidR="006E2FA2" w:rsidRDefault="006E2FA2">
                                    <w:pPr>
                                      <w:spacing w:after="160" w:line="259" w:lineRule="auto"/>
                                      <w:ind w:left="0" w:firstLine="0"/>
                                      <w:jc w:val="left"/>
                                    </w:pPr>
                                    <w:r>
                                      <w:rPr>
                                        <w:b/>
                                        <w:color w:val="141414"/>
                                        <w:w w:val="108"/>
                                        <w:sz w:val="8"/>
                                      </w:rPr>
                                      <w:t>2</w:t>
                                    </w:r>
                                  </w:p>
                                </w:txbxContent>
                              </wps:txbx>
                              <wps:bodyPr horzOverflow="overflow" vert="horz" lIns="0" tIns="0" rIns="0" bIns="0" rtlCol="0">
                                <a:noAutofit/>
                              </wps:bodyPr>
                            </wps:wsp>
                          </wpg:wgp>
                        </a:graphicData>
                      </a:graphic>
                    </wp:inline>
                  </w:drawing>
                </mc:Choice>
                <mc:Fallback>
                  <w:pict>
                    <v:group w14:anchorId="6BAFA7F6" id="Group 108530" o:spid="_x0000_s2649" style="width:88pt;height:54.7pt;mso-position-horizontal-relative:char;mso-position-vertical-relative:line" coordsize="11173,6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">
                      <v:shape id="Shape 10289" o:spid="_x0000_s2650" style="position:absolute;top:5003;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bGPsQA&#10;AADeAAAADwAAAGRycy9kb3ducmV2LnhtbERPS2sCMRC+C/6HMIIX0Ww9+FiNUgTBVnrwhddhM91d&#10;upmsSdS1v74pCN7m43vOfNmYStzI+dKygrdBAoI4s7rkXMHxsO5PQPiArLGyTAoe5GG5aLfmmGp7&#10;5x3d9iEXMYR9igqKEOpUSp8VZNAPbE0cuW/rDIYIXS61w3sMN5UcJslIGiw5NhRY06qg7Gd/NQpW&#10;n1aev/LNmLcfvSbwaft7OTilup3mfQYiUBNe4qd7o+P8ZDiZwv878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2xj7EAAAA3gAAAA8AAAAAAAAAAAAAAAAAmAIAAGRycy9k&#10;b3ducmV2LnhtbFBLBQYAAAAABAAEAPUAAACJAwAAAAA=&#10;" path="m,c,,523815,194608,1105248,e" filled="f" strokeweight=".26697mm">
                        <v:stroke miterlimit="1" joinstyle="miter" endcap="round"/>
                        <v:path arrowok="t" textboxrect="0,0,1105248,194608"/>
                      </v:shape>
                      <v:shape id="Shape 10290" o:spid="_x0000_s2651" style="position:absolute;left:9944;top:4928;width:1229;height:806;visibility:visible;mso-wrap-style:square;v-text-anchor:top" coordsize="122958,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lR/cYA&#10;AADeAAAADwAAAGRycy9kb3ducmV2LnhtbESPQW/CMAyF75P2HyJP4jbS9TCxjoAQ0sYOXOg4cLQa&#10;r6lonNJkpfDr8QGJmy0/v/e++XL0rRqoj01gA2/TDBRxFWzDtYH979frDFRMyBbbwGTgQhGWi+en&#10;ORY2nHlHQ5lqJSYcCzTgUuoKrWPlyGOcho5Ybn+h95hk7WttezyLuW91nmXv2mPDkuCwo7Wj6lj+&#10;ewM2326+t8fV+todBjxtXKlPWBozeRlXn6ASjekhvn//WKmf5R8CIDgyg1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lR/cYAAADeAAAADwAAAAAAAAAAAAAAAACYAgAAZHJz&#10;L2Rvd25yZXYueG1sUEsFBgAAAAAEAAQA9QAAAIsDAAAAAA==&#10;" path="m,l122958,3465,26941,80571c36230,50489,25437,17924,,xe" fillcolor="black" strokeweight=".17406mm">
                        <v:path arrowok="t" textboxrect="0,0,122958,80571"/>
                      </v:shape>
                      <v:shape id="Shape 10319" o:spid="_x0000_s2652" style="position:absolute;left:5095;top:1941;width:363;height:363;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NXMMA&#10;AADeAAAADwAAAGRycy9kb3ducmV2LnhtbERPTWsCMRC9F/wPYYReRLPWUnQ1irQURLxUhfY4bKa7&#10;qclkSVJd/70RCr3N433OYtU5K84UovGsYDwqQBBXXhuuFRwP78MpiJiQNVrPpOBKEVbL3sMCS+0v&#10;/EHnfapFDuFYooImpbaUMlYNOYwj3xJn7tsHhynDUEsd8JLDnZVPRfEiHRrODQ229NpQddr/OgX8&#10;E9LXYGdb65+jGXxuTHzbGqUe+916DiJRl/7Ff+6NzvOLyXgG93fy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ANXMMAAADeAAAADwAAAAAAAAAAAAAAAACYAgAAZHJzL2Rv&#10;d25yZXYueG1sUEsFBgAAAAAEAAQA9QAAAIgDAAAAAA==&#10;" path="m18117,v9994,,18116,8121,18116,18116c36233,28160,28111,36221,18117,36221,8121,36221,,28160,,18116,,8121,8121,,18117,xe" fillcolor="#141414" stroked="f" strokeweight="0">
                        <v:stroke miterlimit="1" joinstyle="miter" endcap="round"/>
                        <v:path arrowok="t" textboxrect="0,0,36233,36221"/>
                      </v:shape>
                      <v:rect id="Rectangle 10320" o:spid="_x0000_s2653" style="position:absolute;left:6668;top:957;width:74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FMccA&#10;AADeAAAADwAAAGRycy9kb3ducmV2LnhtbESPT2vCQBDF7wW/wzJCb3WjQt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5hTHHAAAA3gAAAA8AAAAAAAAAAAAAAAAAmAIAAGRy&#10;cy9kb3ducmV2LnhtbFBLBQYAAAAABAAEAPUAAACMAwAAAAA=&#10;" filled="f" stroked="f">
                        <v:textbox inset="0,0,0,0">
                          <w:txbxContent>
                            <w:p w14:paraId="721239A9" w14:textId="77777777" w:rsidR="006E2FA2" w:rsidRDefault="006E2FA2">
                              <w:pPr>
                                <w:spacing w:after="160" w:line="259" w:lineRule="auto"/>
                                <w:ind w:left="0" w:firstLine="0"/>
                                <w:jc w:val="left"/>
                              </w:pPr>
                              <w:r>
                                <w:rPr>
                                  <w:b/>
                                  <w:color w:val="141414"/>
                                  <w:w w:val="136"/>
                                  <w:sz w:val="12"/>
                                </w:rPr>
                                <w:t>B</w:t>
                              </w:r>
                            </w:p>
                          </w:txbxContent>
                        </v:textbox>
                      </v:rect>
                      <v:rect id="Rectangle 10321" o:spid="_x0000_s2654" style="position:absolute;left:7231;top:1231;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qsUA&#10;AADeAAAADwAAAGRycy9kb3ducmV2LnhtbERPTWvCQBC9F/oflil4azZaKJ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SCqxQAAAN4AAAAPAAAAAAAAAAAAAAAAAJgCAABkcnMv&#10;ZG93bnJldi54bWxQSwUGAAAAAAQABAD1AAAAigMAAAAA&#10;" filled="f" stroked="f">
                        <v:textbox inset="0,0,0,0">
                          <w:txbxContent>
                            <w:p w14:paraId="3238F92D" w14:textId="77777777" w:rsidR="006E2FA2" w:rsidRDefault="006E2FA2">
                              <w:pPr>
                                <w:spacing w:after="160" w:line="259" w:lineRule="auto"/>
                                <w:ind w:left="0" w:firstLine="0"/>
                                <w:jc w:val="left"/>
                              </w:pPr>
                              <w:r>
                                <w:rPr>
                                  <w:b/>
                                  <w:color w:val="141414"/>
                                  <w:w w:val="108"/>
                                  <w:sz w:val="10"/>
                                </w:rPr>
                                <w:t>1</w:t>
                              </w:r>
                            </w:p>
                          </w:txbxContent>
                        </v:textbox>
                      </v:rect>
                      <v:rect id="Rectangle 10322" o:spid="_x0000_s2655" style="position:absolute;left:6668;top:1918;width:74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3cUA&#10;AADeAAAADwAAAGRycy9kb3ducmV2LnhtbERPTWvCQBC9F/wPywi91U0j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77dxQAAAN4AAAAPAAAAAAAAAAAAAAAAAJgCAABkcnMv&#10;ZG93bnJldi54bWxQSwUGAAAAAAQABAD1AAAAigMAAAAA&#10;" filled="f" stroked="f">
                        <v:textbox inset="0,0,0,0">
                          <w:txbxContent>
                            <w:p w14:paraId="1F4A1C80" w14:textId="77777777" w:rsidR="006E2FA2" w:rsidRDefault="006E2FA2">
                              <w:pPr>
                                <w:spacing w:after="160" w:line="259" w:lineRule="auto"/>
                                <w:ind w:left="0" w:firstLine="0"/>
                                <w:jc w:val="left"/>
                              </w:pPr>
                              <w:r>
                                <w:rPr>
                                  <w:b/>
                                  <w:color w:val="141414"/>
                                  <w:w w:val="136"/>
                                  <w:sz w:val="12"/>
                                </w:rPr>
                                <w:t>B</w:t>
                              </w:r>
                            </w:p>
                          </w:txbxContent>
                        </v:textbox>
                      </v:rect>
                      <v:rect id="Rectangle 10323" o:spid="_x0000_s2656" style="position:absolute;left:7231;top:2192;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bRsUA&#10;AADeAAAADwAAAGRycy9kb3ducmV2LnhtbERPTWvCQBC9C/6HZYTedGOE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xtGxQAAAN4AAAAPAAAAAAAAAAAAAAAAAJgCAABkcnMv&#10;ZG93bnJldi54bWxQSwUGAAAAAAQABAD1AAAAigMAAAAA&#10;" filled="f" stroked="f">
                        <v:textbox inset="0,0,0,0">
                          <w:txbxContent>
                            <w:p w14:paraId="5ED20CEE" w14:textId="77777777" w:rsidR="006E2FA2" w:rsidRDefault="006E2FA2">
                              <w:pPr>
                                <w:spacing w:after="160" w:line="259" w:lineRule="auto"/>
                                <w:ind w:left="0" w:firstLine="0"/>
                                <w:jc w:val="left"/>
                              </w:pPr>
                              <w:r>
                                <w:rPr>
                                  <w:b/>
                                  <w:color w:val="141414"/>
                                  <w:w w:val="108"/>
                                  <w:sz w:val="10"/>
                                </w:rPr>
                                <w:t>2</w:t>
                              </w:r>
                            </w:p>
                          </w:txbxContent>
                        </v:textbox>
                      </v:rect>
                      <v:rect id="Rectangle 10324" o:spid="_x0000_s2657" style="position:absolute;left:667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KDMsUA&#10;AADeAAAADwAAAGRycy9kb3ducmV2LnhtbERPTWvCQBC9C/6HZYTedKMt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oMyxQAAAN4AAAAPAAAAAAAAAAAAAAAAAJgCAABkcnMv&#10;ZG93bnJldi54bWxQSwUGAAAAAAQABAD1AAAAigMAAAAA&#10;" filled="f" stroked="f">
                        <v:textbox inset="0,0,0,0">
                          <w:txbxContent>
                            <w:p w14:paraId="28938198" w14:textId="77777777" w:rsidR="006E2FA2" w:rsidRDefault="006E2FA2">
                              <w:pPr>
                                <w:spacing w:after="160" w:line="259" w:lineRule="auto"/>
                                <w:ind w:left="0" w:firstLine="0"/>
                                <w:jc w:val="left"/>
                              </w:pPr>
                              <w:r>
                                <w:rPr>
                                  <w:b/>
                                  <w:color w:val="141414"/>
                                  <w:w w:val="132"/>
                                  <w:sz w:val="12"/>
                                </w:rPr>
                                <w:t>R</w:t>
                              </w:r>
                            </w:p>
                          </w:txbxContent>
                        </v:textbox>
                      </v:rect>
                      <v:rect id="Rectangle 10325" o:spid="_x0000_s2658" style="position:absolute;left:719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4mqcUA&#10;AADeAAAADwAAAGRycy9kb3ducmV2LnhtbERPTWvCQBC9C/6HZYTedKOl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iapxQAAAN4AAAAPAAAAAAAAAAAAAAAAAJgCAABkcnMv&#10;ZG93bnJldi54bWxQSwUGAAAAAAQABAD1AAAAigMAAAAA&#10;" filled="f" stroked="f">
                        <v:textbox inset="0,0,0,0">
                          <w:txbxContent>
                            <w:p w14:paraId="418C5BC7" w14:textId="77777777" w:rsidR="006E2FA2" w:rsidRDefault="006E2FA2">
                              <w:pPr>
                                <w:spacing w:after="160" w:line="259" w:lineRule="auto"/>
                                <w:ind w:left="0" w:firstLine="0"/>
                                <w:jc w:val="left"/>
                              </w:pPr>
                              <w:r>
                                <w:rPr>
                                  <w:b/>
                                  <w:color w:val="141414"/>
                                  <w:w w:val="108"/>
                                  <w:sz w:val="8"/>
                                </w:rPr>
                                <w:t>1</w:t>
                              </w:r>
                            </w:p>
                          </w:txbxContent>
                        </v:textbox>
                      </v:rect>
                      <v:shape id="Shape 10520" o:spid="_x0000_s2659" style="position:absolute;left:4324;top:678;width:961;height:1442;visibility:visible;mso-wrap-style:square;v-text-anchor:top" coordsize="96109,14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8RlsYA&#10;AADeAAAADwAAAGRycy9kb3ducmV2LnhtbESPQU/CQBCF7yb+h82YcIOtEAlWFqJQgoknq97H7tg2&#10;dGeb3QUqv945kHibl3nfm3nL9eA6daIQW88G7icZKOLK25ZrA58fu/ECVEzIFjvPZOCXIqxXtzdL&#10;zK0/8zudylQrCeGYo4EmpT7XOlYNOYwT3xPL7scHh0lkqLUNeJZw1+lpls21w5blQoM9bRqqDuXR&#10;yRuHFyr2i6/ZNpSPxdt8cynoe2vM6G54fgKVaEj/5iv9aoXLHqZSQOrID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8RlsYAAADeAAAADwAAAAAAAAAAAAAAAACYAgAAZHJz&#10;L2Rvd25yZXYueG1sUEsFBgAAAAAEAAQA9QAAAIsDAAAAAA==&#10;" path="m96109,144161l96109,,,e" filled="f" strokecolor="#141414" strokeweight=".1335mm">
                        <v:stroke miterlimit="1" joinstyle="miter"/>
                        <v:path arrowok="t" textboxrect="0,0,96109,144161"/>
                      </v:shape>
                      <v:shape id="Shape 10521" o:spid="_x0000_s2660" style="position:absolute;left:5285;top:1639;width:962;height:0;visibility:visible;mso-wrap-style:square;v-text-anchor:top" coordsize="96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pcQA&#10;AADeAAAADwAAAGRycy9kb3ducmV2LnhtbERPTWsCMRC9C/0PYQreNKvQoqvZpS1YxENRWzwPm3Gz&#10;7WayTaJu/30jCN7m8T5nWfa2FWfyoXGsYDLOQBBXTjdcK/j6XI1mIEJE1tg6JgV/FKAsHgZLzLW7&#10;8I7O+1iLFMIhRwUmxi6XMlSGLIax64gTd3TeYkzQ11J7vKRw28pplj1Liw2nBoMdvRmqfvYnq0DO&#10;D/47rn7N5uPV7XrUh21Tvys1fOxfFiAi9fEuvrnXOs3PnqYTuL6Tbp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uvqXEAAAA3gAAAA8AAAAAAAAAAAAAAAAAmAIAAGRycy9k&#10;b3ducmV2LnhtbFBLBQYAAAAABAAEAPUAAACJAwAAAAA=&#10;" path="m,l96108,e" filled="f" strokecolor="#141414" strokeweight=".1335mm">
                        <v:stroke miterlimit="1" joinstyle="miter"/>
                        <v:path arrowok="t" textboxrect="0,0,96108,0"/>
                      </v:shape>
                      <v:rect id="Rectangle 10524" o:spid="_x0000_s2661" style="position:absolute;left:383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14:paraId="49A82298" w14:textId="77777777" w:rsidR="006E2FA2" w:rsidRDefault="006E2FA2">
                              <w:pPr>
                                <w:spacing w:after="160" w:line="259" w:lineRule="auto"/>
                                <w:ind w:left="0" w:firstLine="0"/>
                                <w:jc w:val="left"/>
                              </w:pPr>
                              <w:r>
                                <w:rPr>
                                  <w:b/>
                                  <w:color w:val="141414"/>
                                  <w:w w:val="108"/>
                                  <w:sz w:val="8"/>
                                </w:rPr>
                                <w:t>1</w:t>
                              </w:r>
                            </w:p>
                          </w:txbxContent>
                        </v:textbox>
                      </v:rect>
                      <v:shape id="Shape 10585" o:spid="_x0000_s2662" style="position:absolute;left:4324;top:2120;width:961;height:1441;visibility:visible;mso-wrap-style:square;v-text-anchor:top" coordsize="96109,14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tNMcA&#10;AADeAAAADwAAAGRycy9kb3ducmV2LnhtbESPzW7CMBCE75V4B2uRuBWHVqCQYhA/qVqJE6G9b+Ml&#10;iYjXkW0g7dPXlSpx29XMNzu7WPWmFVdyvrGsYDJOQBCXVjdcKfg4vj6mIHxA1thaJgXf5GG1HDws&#10;MNP2xge6FqESMYR9hgrqELpMSl/WZNCPbUcctZN1BkNcXSW1w1sMN618SpKZNNhwvFBjR9uaynNx&#10;MbHGeUP5W/r5vHPFPN/Ptj85fe2UGg379QuIQH24m//pdx25ZJpO4e+dO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7TTHAAAA3gAAAA8AAAAAAAAAAAAAAAAAmAIAAGRy&#10;cy9kb3ducmV2LnhtbFBLBQYAAAAABAAEAPUAAACMAwAAAAA=&#10;" path="m96109,r,144161l,144161e" filled="f" strokecolor="#141414" strokeweight=".1335mm">
                        <v:stroke miterlimit="1" joinstyle="miter"/>
                        <v:path arrowok="t" textboxrect="0,0,96109,144161"/>
                      </v:shape>
                      <v:shape id="Shape 10586" o:spid="_x0000_s2663" style="position:absolute;left:5285;top:3561;width:962;height:0;visibility:visible;mso-wrap-style:square;v-text-anchor:top" coordsize="96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568QA&#10;AADeAAAADwAAAGRycy9kb3ducmV2LnhtbERPTWsCMRC9C/6HMEJvmq1QsavZpQoW8VCqLZ6HzbhZ&#10;3UzWJNXtv28Khd7m8T5nWfa2FTfyoXGs4HGSgSCunG64VvD5sRnPQYSIrLF1TAq+KUBZDAdLzLW7&#10;855uh1iLFMIhRwUmxi6XMlSGLIaJ64gTd3LeYkzQ11J7vKdw28ppls2kxYZTg8GO1oaqy+HLKpDP&#10;R3+Om6vZva3cvkd9fG/qV6UeRv3LAkSkPv6L/9xbneZnT/MZ/L6Tbp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heevEAAAA3gAAAA8AAAAAAAAAAAAAAAAAmAIAAGRycy9k&#10;b3ducmV2LnhtbFBLBQYAAAAABAAEAPUAAACJAwAAAAA=&#10;" path="m,l96108,e" filled="f" strokecolor="#141414" strokeweight=".1335mm">
                        <v:stroke miterlimit="1" joinstyle="miter"/>
                        <v:path arrowok="t" textboxrect="0,0,96108,0"/>
                      </v:shape>
                      <v:shape id="Shape 10587" o:spid="_x0000_s2664" style="position:absolute;left:5285;top:2600;width:962;height:0;visibility:visible;mso-wrap-style:square;v-text-anchor:top" coordsize="96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ccMMA&#10;AADeAAAADwAAAGRycy9kb3ducmV2LnhtbERPS2sCMRC+F/ofwhS81WyF+liN0hYU6UHqA8/DZtys&#10;3UzWJOr67xtB6G0+vudMZq2txYV8qBwreOtmIIgLpysuFey289chiBCRNdaOScGNAsymz08TzLW7&#10;8poum1iKFMIhRwUmxiaXMhSGLIaua4gTd3DeYkzQl1J7vKZwW8telvWlxYpTg8GGvgwVv5uzVSBH&#10;e3+M85P5Xn26dYt6/1OVC6U6L+3HGESkNv6LH+6lTvOz9+EA7u+kG+T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ccMMAAADeAAAADwAAAAAAAAAAAAAAAACYAgAAZHJzL2Rv&#10;d25yZXYueG1sUEsFBgAAAAAEAAQA9QAAAIgDAAAAAA==&#10;" path="m,l96108,e" filled="f" strokecolor="#141414" strokeweight=".1335mm">
                        <v:stroke miterlimit="1" joinstyle="miter"/>
                        <v:path arrowok="t" textboxrect="0,0,96108,0"/>
                      </v:shape>
                      <v:rect id="Rectangle 10588" o:spid="_x0000_s2665" style="position:absolute;left:3310;top:2903;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14:paraId="14A74443" w14:textId="77777777" w:rsidR="006E2FA2" w:rsidRDefault="006E2FA2">
                              <w:pPr>
                                <w:spacing w:after="160" w:line="259" w:lineRule="auto"/>
                                <w:ind w:left="0" w:firstLine="0"/>
                                <w:jc w:val="left"/>
                              </w:pPr>
                              <w:r>
                                <w:rPr>
                                  <w:b/>
                                  <w:color w:val="141414"/>
                                  <w:w w:val="132"/>
                                  <w:sz w:val="12"/>
                                </w:rPr>
                                <w:t>R</w:t>
                              </w:r>
                            </w:p>
                          </w:txbxContent>
                        </v:textbox>
                      </v:rect>
                      <v:rect id="Rectangle 10589" o:spid="_x0000_s2666" style="position:absolute;left:3833;top:3346;width:353;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14:paraId="4577D468" w14:textId="77777777" w:rsidR="006E2FA2" w:rsidRDefault="006E2FA2">
                              <w:pPr>
                                <w:spacing w:after="160" w:line="259" w:lineRule="auto"/>
                                <w:ind w:left="0" w:firstLine="0"/>
                                <w:jc w:val="left"/>
                              </w:pPr>
                              <w:r>
                                <w:rPr>
                                  <w:b/>
                                  <w:color w:val="141414"/>
                                  <w:w w:val="108"/>
                                  <w:sz w:val="8"/>
                                </w:rPr>
                                <w:t>2</w:t>
                              </w:r>
                            </w:p>
                          </w:txbxContent>
                        </v:textbox>
                      </v:rect>
                      <v:rect id="Rectangle 10590" o:spid="_x0000_s2667" style="position:absolute;left:6670;top:2903;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14:paraId="591408E2" w14:textId="77777777" w:rsidR="006E2FA2" w:rsidRDefault="006E2FA2">
                              <w:pPr>
                                <w:spacing w:after="160" w:line="259" w:lineRule="auto"/>
                                <w:ind w:left="0" w:firstLine="0"/>
                                <w:jc w:val="left"/>
                              </w:pPr>
                              <w:r>
                                <w:rPr>
                                  <w:b/>
                                  <w:color w:val="141414"/>
                                  <w:w w:val="132"/>
                                  <w:sz w:val="12"/>
                                </w:rPr>
                                <w:t>R</w:t>
                              </w:r>
                            </w:p>
                          </w:txbxContent>
                        </v:textbox>
                      </v:rect>
                      <v:rect id="Rectangle 10591" o:spid="_x0000_s2668" style="position:absolute;left:7193;top:3346;width:353;height:9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14:paraId="2087C919" w14:textId="77777777" w:rsidR="006E2FA2" w:rsidRDefault="006E2FA2">
                              <w:pPr>
                                <w:spacing w:after="160" w:line="259" w:lineRule="auto"/>
                                <w:ind w:left="0" w:firstLine="0"/>
                                <w:jc w:val="left"/>
                              </w:pPr>
                              <w:r>
                                <w:rPr>
                                  <w:b/>
                                  <w:color w:val="141414"/>
                                  <w:w w:val="108"/>
                                  <w:sz w:val="8"/>
                                </w:rPr>
                                <w:t>2</w:t>
                              </w:r>
                            </w:p>
                          </w:txbxContent>
                        </v:textbox>
                      </v:rect>
                      <w10:anchorlock/>
                    </v:group>
                  </w:pict>
                </mc:Fallback>
              </mc:AlternateContent>
            </w:r>
            <w:r>
              <w:rPr>
                <w:b/>
                <w:color w:val="141414"/>
                <w:sz w:val="12"/>
              </w:rPr>
              <w:t>R</w:t>
            </w:r>
            <w:r>
              <w:rPr>
                <w:b/>
                <w:color w:val="141414"/>
                <w:sz w:val="12"/>
              </w:rPr>
              <w:tab/>
              <w:t>?</w:t>
            </w:r>
          </w:p>
        </w:tc>
      </w:tr>
      <w:tr w:rsidR="00A21FDC" w14:paraId="3A690BB5" w14:textId="77777777">
        <w:trPr>
          <w:trHeight w:val="3254"/>
        </w:trPr>
        <w:tc>
          <w:tcPr>
            <w:tcW w:w="1418" w:type="dxa"/>
            <w:tcBorders>
              <w:top w:val="single" w:sz="3" w:space="0" w:color="646464"/>
              <w:left w:val="nil"/>
              <w:bottom w:val="nil"/>
              <w:right w:val="nil"/>
            </w:tcBorders>
          </w:tcPr>
          <w:p w14:paraId="38BF8115" w14:textId="77777777" w:rsidR="00A21FDC" w:rsidRDefault="00252176">
            <w:pPr>
              <w:spacing w:after="0" w:line="259" w:lineRule="auto"/>
              <w:ind w:left="-2" w:firstLine="0"/>
              <w:jc w:val="left"/>
            </w:pPr>
            <w:r>
              <w:rPr>
                <w:noProof/>
                <w:sz w:val="22"/>
              </w:rPr>
              <mc:AlternateContent>
                <mc:Choice Requires="wpg">
                  <w:drawing>
                    <wp:inline distT="0" distB="0" distL="0" distR="0" wp14:anchorId="3283316B" wp14:editId="6E0B99C1">
                      <wp:extent cx="818744" cy="1309008"/>
                      <wp:effectExtent l="0" t="0" r="0" b="0"/>
                      <wp:docPr id="109806" name="Group 109806"/>
                      <wp:cNvGraphicFramePr/>
                      <a:graphic xmlns:a="http://schemas.openxmlformats.org/drawingml/2006/main">
                        <a:graphicData uri="http://schemas.microsoft.com/office/word/2010/wordprocessingGroup">
                          <wpg:wgp>
                            <wpg:cNvGrpSpPr/>
                            <wpg:grpSpPr>
                              <a:xfrm>
                                <a:off x="0" y="0"/>
                                <a:ext cx="818744" cy="1309008"/>
                                <a:chOff x="0" y="0"/>
                                <a:chExt cx="818744" cy="1309008"/>
                              </a:xfrm>
                            </wpg:grpSpPr>
                            <wps:wsp>
                              <wps:cNvPr id="134236" name="Shape 134236"/>
                              <wps:cNvSpPr/>
                              <wps:spPr>
                                <a:xfrm>
                                  <a:off x="457676" y="816923"/>
                                  <a:ext cx="120796" cy="480543"/>
                                </a:xfrm>
                                <a:custGeom>
                                  <a:avLst/>
                                  <a:gdLst/>
                                  <a:ahLst/>
                                  <a:cxnLst/>
                                  <a:rect l="0" t="0" r="0" b="0"/>
                                  <a:pathLst>
                                    <a:path w="120796" h="480543">
                                      <a:moveTo>
                                        <a:pt x="0" y="0"/>
                                      </a:moveTo>
                                      <a:lnTo>
                                        <a:pt x="120796" y="0"/>
                                      </a:lnTo>
                                      <a:lnTo>
                                        <a:pt x="120796"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237" name="Shape 134237"/>
                              <wps:cNvSpPr/>
                              <wps:spPr>
                                <a:xfrm>
                                  <a:off x="338201"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0407" name="Rectangle 10407"/>
                              <wps:cNvSpPr/>
                              <wps:spPr>
                                <a:xfrm>
                                  <a:off x="355643" y="970035"/>
                                  <a:ext cx="82575" cy="187007"/>
                                </a:xfrm>
                                <a:prstGeom prst="rect">
                                  <a:avLst/>
                                </a:prstGeom>
                                <a:ln>
                                  <a:noFill/>
                                </a:ln>
                              </wps:spPr>
                              <wps:txbx>
                                <w:txbxContent>
                                  <w:p w14:paraId="26CC43CA"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408" name="Rectangle 10408"/>
                              <wps:cNvSpPr/>
                              <wps:spPr>
                                <a:xfrm>
                                  <a:off x="417776" y="1042784"/>
                                  <a:ext cx="33067" cy="96753"/>
                                </a:xfrm>
                                <a:prstGeom prst="rect">
                                  <a:avLst/>
                                </a:prstGeom>
                                <a:ln>
                                  <a:noFill/>
                                </a:ln>
                              </wps:spPr>
                              <wps:txbx>
                                <w:txbxContent>
                                  <w:p w14:paraId="1DFB1F5E"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409" name="Rectangle 10409"/>
                              <wps:cNvSpPr/>
                              <wps:spPr>
                                <a:xfrm>
                                  <a:off x="474433" y="970035"/>
                                  <a:ext cx="82575" cy="187007"/>
                                </a:xfrm>
                                <a:prstGeom prst="rect">
                                  <a:avLst/>
                                </a:prstGeom>
                                <a:ln>
                                  <a:noFill/>
                                </a:ln>
                              </wps:spPr>
                              <wps:txbx>
                                <w:txbxContent>
                                  <w:p w14:paraId="02DA78BA"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410" name="Rectangle 10410"/>
                              <wps:cNvSpPr/>
                              <wps:spPr>
                                <a:xfrm>
                                  <a:off x="536566" y="1042784"/>
                                  <a:ext cx="33067" cy="96753"/>
                                </a:xfrm>
                                <a:prstGeom prst="rect">
                                  <a:avLst/>
                                </a:prstGeom>
                                <a:ln>
                                  <a:noFill/>
                                </a:ln>
                              </wps:spPr>
                              <wps:txbx>
                                <w:txbxContent>
                                  <w:p w14:paraId="0E17848A"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34238" name="Shape 134238"/>
                              <wps:cNvSpPr/>
                              <wps:spPr>
                                <a:xfrm>
                                  <a:off x="338201"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39" name="Shape 134239"/>
                              <wps:cNvSpPr/>
                              <wps:spPr>
                                <a:xfrm>
                                  <a:off x="578472"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40" name="Shape 134240"/>
                              <wps:cNvSpPr/>
                              <wps:spPr>
                                <a:xfrm>
                                  <a:off x="578472"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423" name="Rectangle 10423"/>
                              <wps:cNvSpPr/>
                              <wps:spPr>
                                <a:xfrm>
                                  <a:off x="654446" y="46069"/>
                                  <a:ext cx="85259" cy="187008"/>
                                </a:xfrm>
                                <a:prstGeom prst="rect">
                                  <a:avLst/>
                                </a:prstGeom>
                                <a:ln>
                                  <a:noFill/>
                                </a:ln>
                              </wps:spPr>
                              <wps:txbx>
                                <w:txbxContent>
                                  <w:p w14:paraId="5289BF5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24" name="Rectangle 10424"/>
                              <wps:cNvSpPr/>
                              <wps:spPr>
                                <a:xfrm>
                                  <a:off x="718644" y="118818"/>
                                  <a:ext cx="33067" cy="96754"/>
                                </a:xfrm>
                                <a:prstGeom prst="rect">
                                  <a:avLst/>
                                </a:prstGeom>
                                <a:ln>
                                  <a:noFill/>
                                </a:ln>
                              </wps:spPr>
                              <wps:txbx>
                                <w:txbxContent>
                                  <w:p w14:paraId="7A3FA4C9"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425" name="Rectangle 10425"/>
                              <wps:cNvSpPr/>
                              <wps:spPr>
                                <a:xfrm>
                                  <a:off x="652892" y="286521"/>
                                  <a:ext cx="85259" cy="187007"/>
                                </a:xfrm>
                                <a:prstGeom prst="rect">
                                  <a:avLst/>
                                </a:prstGeom>
                                <a:ln>
                                  <a:noFill/>
                                </a:ln>
                              </wps:spPr>
                              <wps:txbx>
                                <w:txbxContent>
                                  <w:p w14:paraId="355F7847"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26" name="Rectangle 10426"/>
                              <wps:cNvSpPr/>
                              <wps:spPr>
                                <a:xfrm>
                                  <a:off x="717090" y="359270"/>
                                  <a:ext cx="33067" cy="96753"/>
                                </a:xfrm>
                                <a:prstGeom prst="rect">
                                  <a:avLst/>
                                </a:prstGeom>
                                <a:ln>
                                  <a:noFill/>
                                </a:ln>
                              </wps:spPr>
                              <wps:txbx>
                                <w:txbxContent>
                                  <w:p w14:paraId="5AD43901"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427" name="Rectangle 10427"/>
                              <wps:cNvSpPr/>
                              <wps:spPr>
                                <a:xfrm>
                                  <a:off x="413091" y="166379"/>
                                  <a:ext cx="85259" cy="187007"/>
                                </a:xfrm>
                                <a:prstGeom prst="rect">
                                  <a:avLst/>
                                </a:prstGeom>
                                <a:ln>
                                  <a:noFill/>
                                </a:ln>
                              </wps:spPr>
                              <wps:txbx>
                                <w:txbxContent>
                                  <w:p w14:paraId="65B9789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28" name="Rectangle 10428"/>
                              <wps:cNvSpPr/>
                              <wps:spPr>
                                <a:xfrm>
                                  <a:off x="477289" y="239126"/>
                                  <a:ext cx="33067" cy="96754"/>
                                </a:xfrm>
                                <a:prstGeom prst="rect">
                                  <a:avLst/>
                                </a:prstGeom>
                                <a:ln>
                                  <a:noFill/>
                                </a:ln>
                              </wps:spPr>
                              <wps:txbx>
                                <w:txbxContent>
                                  <w:p w14:paraId="79E5FF9B"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431" name="Rectangle 10431"/>
                              <wps:cNvSpPr/>
                              <wps:spPr>
                                <a:xfrm>
                                  <a:off x="0" y="36531"/>
                                  <a:ext cx="191736" cy="1692394"/>
                                </a:xfrm>
                                <a:prstGeom prst="rect">
                                  <a:avLst/>
                                </a:prstGeom>
                                <a:ln>
                                  <a:noFill/>
                                </a:ln>
                              </wps:spPr>
                              <wps:txbx>
                                <w:txbxContent>
                                  <w:p w14:paraId="182BA577" w14:textId="77777777" w:rsidR="006E2FA2" w:rsidRDefault="006E2FA2">
                                    <w:pPr>
                                      <w:spacing w:after="160" w:line="259" w:lineRule="auto"/>
                                      <w:ind w:left="0" w:firstLine="0"/>
                                      <w:jc w:val="left"/>
                                    </w:pPr>
                                    <w:r>
                                      <w:rPr>
                                        <w:color w:val="141414"/>
                                        <w:w w:val="121"/>
                                        <w:sz w:val="30"/>
                                      </w:rPr>
                                      <w:t>H</w:t>
                                    </w:r>
                                  </w:p>
                                </w:txbxContent>
                              </wps:txbx>
                              <wps:bodyPr horzOverflow="overflow" vert="horz" lIns="0" tIns="0" rIns="0" bIns="0" rtlCol="0">
                                <a:noAutofit/>
                              </wps:bodyPr>
                            </wps:wsp>
                            <wps:wsp>
                              <wps:cNvPr id="10432" name="Rectangle 10432"/>
                              <wps:cNvSpPr/>
                              <wps:spPr>
                                <a:xfrm>
                                  <a:off x="144163" y="314471"/>
                                  <a:ext cx="65140" cy="1100072"/>
                                </a:xfrm>
                                <a:prstGeom prst="rect">
                                  <a:avLst/>
                                </a:prstGeom>
                                <a:ln>
                                  <a:noFill/>
                                </a:ln>
                              </wps:spPr>
                              <wps:txbx>
                                <w:txbxContent>
                                  <w:p w14:paraId="4D6AB092"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10435" name="Shape 10435"/>
                              <wps:cNvSpPr/>
                              <wps:spPr>
                                <a:xfrm>
                                  <a:off x="95539"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10436" name="Shape 10436"/>
                              <wps:cNvSpPr/>
                              <wps:spPr>
                                <a:xfrm>
                                  <a:off x="217078" y="994409"/>
                                  <a:ext cx="80587" cy="122950"/>
                                </a:xfrm>
                                <a:custGeom>
                                  <a:avLst/>
                                  <a:gdLst/>
                                  <a:ahLst/>
                                  <a:cxnLst/>
                                  <a:rect l="0" t="0" r="0" b="0"/>
                                  <a:pathLst>
                                    <a:path w="80587" h="122950">
                                      <a:moveTo>
                                        <a:pt x="80587" y="0"/>
                                      </a:moveTo>
                                      <a:lnTo>
                                        <a:pt x="77106" y="122950"/>
                                      </a:lnTo>
                                      <a:lnTo>
                                        <a:pt x="0" y="26933"/>
                                      </a:lnTo>
                                      <a:cubicBezTo>
                                        <a:pt x="30082" y="36223"/>
                                        <a:pt x="62647" y="25429"/>
                                        <a:pt x="80587"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241" name="Shape 134241"/>
                              <wps:cNvSpPr/>
                              <wps:spPr>
                                <a:xfrm>
                                  <a:off x="578472"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42" name="Shape 134242"/>
                              <wps:cNvSpPr/>
                              <wps:spPr>
                                <a:xfrm>
                                  <a:off x="578472"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445" name="Rectangle 10445"/>
                              <wps:cNvSpPr/>
                              <wps:spPr>
                                <a:xfrm>
                                  <a:off x="653989" y="849900"/>
                                  <a:ext cx="85259" cy="187006"/>
                                </a:xfrm>
                                <a:prstGeom prst="rect">
                                  <a:avLst/>
                                </a:prstGeom>
                                <a:ln>
                                  <a:noFill/>
                                </a:ln>
                              </wps:spPr>
                              <wps:txbx>
                                <w:txbxContent>
                                  <w:p w14:paraId="7A27F666"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46" name="Rectangle 10446"/>
                              <wps:cNvSpPr/>
                              <wps:spPr>
                                <a:xfrm>
                                  <a:off x="718186" y="922648"/>
                                  <a:ext cx="33067" cy="96754"/>
                                </a:xfrm>
                                <a:prstGeom prst="rect">
                                  <a:avLst/>
                                </a:prstGeom>
                                <a:ln>
                                  <a:noFill/>
                                </a:ln>
                              </wps:spPr>
                              <wps:txbx>
                                <w:txbxContent>
                                  <w:p w14:paraId="1BE0B8C3"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447" name="Rectangle 10447"/>
                              <wps:cNvSpPr/>
                              <wps:spPr>
                                <a:xfrm>
                                  <a:off x="653790" y="1089624"/>
                                  <a:ext cx="85259" cy="187007"/>
                                </a:xfrm>
                                <a:prstGeom prst="rect">
                                  <a:avLst/>
                                </a:prstGeom>
                                <a:ln>
                                  <a:noFill/>
                                </a:ln>
                              </wps:spPr>
                              <wps:txbx>
                                <w:txbxContent>
                                  <w:p w14:paraId="48252C42"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48" name="Rectangle 10448"/>
                              <wps:cNvSpPr/>
                              <wps:spPr>
                                <a:xfrm>
                                  <a:off x="717987" y="1162373"/>
                                  <a:ext cx="33067" cy="96754"/>
                                </a:xfrm>
                                <a:prstGeom prst="rect">
                                  <a:avLst/>
                                </a:prstGeom>
                                <a:ln>
                                  <a:noFill/>
                                </a:ln>
                              </wps:spPr>
                              <wps:txbx>
                                <w:txbxContent>
                                  <w:p w14:paraId="3D593666"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536" name="Rectangle 10536"/>
                              <wps:cNvSpPr/>
                              <wps:spPr>
                                <a:xfrm>
                                  <a:off x="348697" y="579089"/>
                                  <a:ext cx="68280" cy="149446"/>
                                </a:xfrm>
                                <a:prstGeom prst="rect">
                                  <a:avLst/>
                                </a:prstGeom>
                                <a:ln>
                                  <a:noFill/>
                                </a:ln>
                              </wps:spPr>
                              <wps:txbx>
                                <w:txbxContent>
                                  <w:p w14:paraId="744B7820"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537" name="Rectangle 10537"/>
                              <wps:cNvSpPr/>
                              <wps:spPr>
                                <a:xfrm>
                                  <a:off x="400110" y="606412"/>
                                  <a:ext cx="44276" cy="129276"/>
                                </a:xfrm>
                                <a:prstGeom prst="rect">
                                  <a:avLst/>
                                </a:prstGeom>
                                <a:ln>
                                  <a:noFill/>
                                </a:ln>
                              </wps:spPr>
                              <wps:txbx>
                                <w:txbxContent>
                                  <w:p w14:paraId="2408E8E8"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38" name="Rectangle 10538"/>
                              <wps:cNvSpPr/>
                              <wps:spPr>
                                <a:xfrm>
                                  <a:off x="729153" y="506295"/>
                                  <a:ext cx="66130" cy="149446"/>
                                </a:xfrm>
                                <a:prstGeom prst="rect">
                                  <a:avLst/>
                                </a:prstGeom>
                                <a:ln>
                                  <a:noFill/>
                                </a:ln>
                              </wps:spPr>
                              <wps:txbx>
                                <w:txbxContent>
                                  <w:p w14:paraId="7D6C663D"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539" name="Rectangle 10539"/>
                              <wps:cNvSpPr/>
                              <wps:spPr>
                                <a:xfrm>
                                  <a:off x="778912" y="533618"/>
                                  <a:ext cx="44276" cy="129276"/>
                                </a:xfrm>
                                <a:prstGeom prst="rect">
                                  <a:avLst/>
                                </a:prstGeom>
                                <a:ln>
                                  <a:noFill/>
                                </a:ln>
                              </wps:spPr>
                              <wps:txbx>
                                <w:txbxContent>
                                  <w:p w14:paraId="5843BBCF"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40" name="Shape 10540"/>
                              <wps:cNvSpPr/>
                              <wps:spPr>
                                <a:xfrm>
                                  <a:off x="559467" y="630616"/>
                                  <a:ext cx="36233" cy="36233"/>
                                </a:xfrm>
                                <a:custGeom>
                                  <a:avLst/>
                                  <a:gdLst/>
                                  <a:ahLst/>
                                  <a:cxnLst/>
                                  <a:rect l="0" t="0" r="0" b="0"/>
                                  <a:pathLst>
                                    <a:path w="36233" h="36233">
                                      <a:moveTo>
                                        <a:pt x="18117" y="0"/>
                                      </a:moveTo>
                                      <a:cubicBezTo>
                                        <a:pt x="28112" y="0"/>
                                        <a:pt x="36233" y="8121"/>
                                        <a:pt x="36233" y="18117"/>
                                      </a:cubicBezTo>
                                      <a:cubicBezTo>
                                        <a:pt x="36233" y="28160"/>
                                        <a:pt x="28112" y="36233"/>
                                        <a:pt x="18117" y="36233"/>
                                      </a:cubicBezTo>
                                      <a:cubicBezTo>
                                        <a:pt x="8073" y="36233"/>
                                        <a:pt x="0" y="28160"/>
                                        <a:pt x="0" y="18117"/>
                                      </a:cubicBezTo>
                                      <a:cubicBezTo>
                                        <a:pt x="0" y="8121"/>
                                        <a:pt x="8073"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541" name="Shape 10541"/>
                              <wps:cNvSpPr/>
                              <wps:spPr>
                                <a:xfrm>
                                  <a:off x="481799" y="648733"/>
                                  <a:ext cx="95592" cy="0"/>
                                </a:xfrm>
                                <a:custGeom>
                                  <a:avLst/>
                                  <a:gdLst/>
                                  <a:ahLst/>
                                  <a:cxnLst/>
                                  <a:rect l="0" t="0" r="0" b="0"/>
                                  <a:pathLst>
                                    <a:path w="95592">
                                      <a:moveTo>
                                        <a:pt x="0" y="0"/>
                                      </a:move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42" name="Shape 10542"/>
                              <wps:cNvSpPr/>
                              <wps:spPr>
                                <a:xfrm>
                                  <a:off x="577908" y="643951"/>
                                  <a:ext cx="96673" cy="76863"/>
                                </a:xfrm>
                                <a:custGeom>
                                  <a:avLst/>
                                  <a:gdLst/>
                                  <a:ahLst/>
                                  <a:cxnLst/>
                                  <a:rect l="0" t="0" r="0" b="0"/>
                                  <a:pathLst>
                                    <a:path w="96673" h="76863">
                                      <a:moveTo>
                                        <a:pt x="0" y="0"/>
                                      </a:moveTo>
                                      <a:lnTo>
                                        <a:pt x="565" y="76863"/>
                                      </a:lnTo>
                                      <a:lnTo>
                                        <a:pt x="96673" y="76863"/>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43" name="Rectangle 10543"/>
                              <wps:cNvSpPr/>
                              <wps:spPr>
                                <a:xfrm>
                                  <a:off x="729153" y="651422"/>
                                  <a:ext cx="66130" cy="149446"/>
                                </a:xfrm>
                                <a:prstGeom prst="rect">
                                  <a:avLst/>
                                </a:prstGeom>
                                <a:ln>
                                  <a:noFill/>
                                </a:ln>
                              </wps:spPr>
                              <wps:txbx>
                                <w:txbxContent>
                                  <w:p w14:paraId="5046C7F3"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544" name="Rectangle 10544"/>
                              <wps:cNvSpPr/>
                              <wps:spPr>
                                <a:xfrm>
                                  <a:off x="778912" y="678745"/>
                                  <a:ext cx="44276" cy="129276"/>
                                </a:xfrm>
                                <a:prstGeom prst="rect">
                                  <a:avLst/>
                                </a:prstGeom>
                                <a:ln>
                                  <a:noFill/>
                                </a:ln>
                              </wps:spPr>
                              <wps:txbx>
                                <w:txbxContent>
                                  <w:p w14:paraId="109180C9"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545" name="Shape 10545"/>
                              <wps:cNvSpPr/>
                              <wps:spPr>
                                <a:xfrm>
                                  <a:off x="577908" y="576651"/>
                                  <a:ext cx="96108" cy="96108"/>
                                </a:xfrm>
                                <a:custGeom>
                                  <a:avLst/>
                                  <a:gdLst/>
                                  <a:ahLst/>
                                  <a:cxnLst/>
                                  <a:rect l="0" t="0" r="0" b="0"/>
                                  <a:pathLst>
                                    <a:path w="96108" h="96108">
                                      <a:moveTo>
                                        <a:pt x="0" y="96108"/>
                                      </a:moveTo>
                                      <a:lnTo>
                                        <a:pt x="0" y="0"/>
                                      </a:lnTo>
                                      <a:lnTo>
                                        <a:pt x="96108"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283316B" id="Group 109806" o:spid="_x0000_s2669" style="width:64.45pt;height:103.05pt;mso-position-horizontal-relative:char;mso-position-vertical-relative:line" coordsize="8187,1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">
                      <v:shape id="Shape 134236" o:spid="_x0000_s2670" style="position:absolute;left:4576;top:8169;width:1208;height:4805;visibility:visible;mso-wrap-style:square;v-text-anchor:top" coordsize="120796,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xBcIA&#10;AADfAAAADwAAAGRycy9kb3ducmV2LnhtbERPW2vCMBR+F/wP4Qz2pqkXRDqjiCLMF2Eq6OOhOWvK&#10;mpOSpLb+ezMY7PHju682va3Fg3yoHCuYjDMQxIXTFZcKrpfDaAkiRGSNtWNS8KQAm/VwsMJcu46/&#10;6HGOpUghHHJUYGJscilDYchiGLuGOHHfzluMCfpSao9dCre1nGbZQlqsODUYbGhnqPg5t1ZBvfd3&#10;Jw/d6da2uxgm/bE026NS72/99gNEpD7+i//cnzrNn82nswX8/kkA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HEFwgAAAN8AAAAPAAAAAAAAAAAAAAAAAJgCAABkcnMvZG93&#10;bnJldi54bWxQSwUGAAAAAAQABAD1AAAAhwMAAAAA&#10;" path="m,l120796,r,480543l,480543,,e" fillcolor="#dcdcdc" strokecolor="#141414" strokeweight=".1335mm">
                        <v:stroke miterlimit="1" joinstyle="miter" endcap="round"/>
                        <v:path arrowok="t" textboxrect="0,0,120796,480543"/>
                      </v:shape>
                      <v:shape id="Shape 134237" o:spid="_x0000_s2671" style="position:absolute;left:3382;top:8169;width:1194;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LK2sEA&#10;AADfAAAADwAAAGRycy9kb3ducmV2LnhtbERPTYvCMBC9L/gfwgje1lQrq1ajuIKglxVb8Tw0Y1ts&#10;JqXJav33RljY4+N9L9edqcWdWldZVjAaRiCIc6srLhScs93nDITzyBpry6TgSQ7Wq97HEhNtH3yi&#10;e+oLEULYJaig9L5JpHR5SQbd0DbEgbva1qAPsC2kbvERwk0tx1H0JQ1WHBpKbGhbUn5Lf00oOWac&#10;ZZUz25wu84P8idPvc6zUoN9tFiA8df5f/Ofe6zA/nozjKbz/BAB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SytrBAAAA3wAAAA8AAAAAAAAAAAAAAAAAmAIAAGRycy9kb3du&#10;cmV2LnhtbFBLBQYAAAAABAAEAPUAAACGAwAAAAA=&#10;" path="m,l119475,r,480543l,480543,,e" fillcolor="#dcdcdc" strokecolor="#141414" strokeweight=".1335mm">
                        <v:stroke miterlimit="1" joinstyle="miter" endcap="round"/>
                        <v:path arrowok="t" textboxrect="0,0,119475,480543"/>
                      </v:shape>
                      <v:rect id="Rectangle 10407" o:spid="_x0000_s2672" style="position:absolute;left:3556;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14:paraId="26CC43CA" w14:textId="77777777" w:rsidR="006E2FA2" w:rsidRDefault="006E2FA2">
                              <w:pPr>
                                <w:spacing w:after="160" w:line="259" w:lineRule="auto"/>
                                <w:ind w:left="0" w:firstLine="0"/>
                                <w:jc w:val="left"/>
                              </w:pPr>
                              <w:r>
                                <w:rPr>
                                  <w:color w:val="141414"/>
                                  <w:w w:val="121"/>
                                  <w:sz w:val="15"/>
                                </w:rPr>
                                <w:t>R</w:t>
                              </w:r>
                            </w:p>
                          </w:txbxContent>
                        </v:textbox>
                      </v:rect>
                      <v:rect id="Rectangle 10408" o:spid="_x0000_s2673" style="position:absolute;left:4177;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AYMscA&#10;AADeAAAADwAAAGRycy9kb3ducmV2LnhtbESPT2vCQBDF70K/wzKF3nS3pRSNriL9gx6tCuptyI5J&#10;MDsbsluT9tM7h4K3Gd6b934zW/S+VldqYxXYwvPIgCLOg6u4sLDffQ3HoGJCdlgHJgu/FGExfxjM&#10;MHOh42+6blOhJIRjhhbKlJpM65iX5DGOQkMs2jm0HpOsbaFdi52E+1q/GPOmPVYsDSU29F5Sftn+&#10;eAurcbM8rsNfV9Sfp9Vhc5h87CbJ2qfHfjkFlahPd/P/9doJvnk1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QGDLHAAAA3gAAAA8AAAAAAAAAAAAAAAAAmAIAAGRy&#10;cy9kb3ducmV2LnhtbFBLBQYAAAAABAAEAPUAAACMAwAAAAA=&#10;" filled="f" stroked="f">
                        <v:textbox inset="0,0,0,0">
                          <w:txbxContent>
                            <w:p w14:paraId="1DFB1F5E"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409" o:spid="_x0000_s2674" style="position:absolute;left:4744;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9qcQA&#10;AADeAAAADwAAAGRycy9kb3ducmV2LnhtbERPTWvCQBC9C/0PyxS86W5LE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cvanEAAAA3gAAAA8AAAAAAAAAAAAAAAAAmAIAAGRycy9k&#10;b3ducmV2LnhtbFBLBQYAAAAABAAEAPUAAACJAwAAAAA=&#10;" filled="f" stroked="f">
                        <v:textbox inset="0,0,0,0">
                          <w:txbxContent>
                            <w:p w14:paraId="02DA78BA" w14:textId="77777777" w:rsidR="006E2FA2" w:rsidRDefault="006E2FA2">
                              <w:pPr>
                                <w:spacing w:after="160" w:line="259" w:lineRule="auto"/>
                                <w:ind w:left="0" w:firstLine="0"/>
                                <w:jc w:val="left"/>
                              </w:pPr>
                              <w:r>
                                <w:rPr>
                                  <w:color w:val="141414"/>
                                  <w:w w:val="121"/>
                                  <w:sz w:val="15"/>
                                </w:rPr>
                                <w:t>R</w:t>
                              </w:r>
                            </w:p>
                          </w:txbxContent>
                        </v:textbox>
                      </v:rect>
                      <v:rect id="Rectangle 10410" o:spid="_x0000_s2675" style="position:absolute;left:5365;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C6ccA&#10;AADeAAAADwAAAGRycy9kb3ducmV2LnhtbESPQWvCQBCF7wX/wzJCb3VjEdHoKmIremxVUG9DdkyC&#10;2dmQ3ZrUX985FLzNMG/ee9982blK3akJpWcDw0ECijjztuTcwPGweZuAChHZYuWZDPxSgOWi9zLH&#10;1PqWv+m+j7kSEw4pGihirFOtQ1aQwzDwNbHcrr5xGGVtcm0bbMXcVfo9ScbaYcmSUGBN64Ky2/7H&#10;GdhO6tV55x9tXn1etqev0/TjMI3GvPa71QxUpC4+xf/fOyv1k9FQ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gunHAAAA3gAAAA8AAAAAAAAAAAAAAAAAmAIAAGRy&#10;cy9kb3ducmV2LnhtbFBLBQYAAAAABAAEAPUAAACMAwAAAAA=&#10;" filled="f" stroked="f">
                        <v:textbox inset="0,0,0,0">
                          <w:txbxContent>
                            <w:p w14:paraId="0E17848A" w14:textId="77777777" w:rsidR="006E2FA2" w:rsidRDefault="006E2FA2">
                              <w:pPr>
                                <w:spacing w:after="160" w:line="259" w:lineRule="auto"/>
                                <w:ind w:left="0" w:firstLine="0"/>
                                <w:jc w:val="left"/>
                              </w:pPr>
                              <w:r>
                                <w:rPr>
                                  <w:color w:val="141414"/>
                                  <w:w w:val="41"/>
                                  <w:sz w:val="12"/>
                                  <w:vertAlign w:val="subscript"/>
                                </w:rPr>
                                <w:t>2</w:t>
                              </w:r>
                            </w:p>
                          </w:txbxContent>
                        </v:textbox>
                      </v:rect>
                      <v:shape id="Shape 134238" o:spid="_x0000_s2676" style="position:absolute;left:3382;width:2402;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jvMMA&#10;AADfAAAADwAAAGRycy9kb3ducmV2LnhtbERPS2vCQBC+C/6HZQq9SN1UJZToKtIHtd58XLwN2TFJ&#10;zc6G7NbEf+8cCh4/vvdi1btaXakNlWcDr+MEFHHubcWFgePh6+UNVIjIFmvPZOBGAVbL4WCBmfUd&#10;7+i6j4WSEA4ZGihjbDKtQ16SwzD2DbFwZ986jALbQtsWOwl3tZ4kSaodViwNJTb0XlJ+2f85Ayn6&#10;Cm9d/Ts7fWwvo5SS3c/3pzHPT/16DipSHx/if/fGyvzpbDKVwfJHA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1jvMMAAADfAAAADwAAAAAAAAAAAAAAAACYAgAAZHJzL2Rv&#10;d25yZXYueG1sUEsFBgAAAAAEAAQA9QAAAIgDAAAAAA==&#10;" path="m,l240271,r,480543l,480543,,e" fillcolor="#dcdcdc" strokecolor="#141414" strokeweight=".1335mm">
                        <v:stroke endcap="round"/>
                        <v:path arrowok="t" textboxrect="0,0,240271,480543"/>
                      </v:shape>
                      <v:shape id="Shape 134239" o:spid="_x0000_s2677" style="position:absolute;left:5784;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d1f8MA&#10;AADfAAAADwAAAGRycy9kb3ducmV2LnhtbERP3WrCMBS+H+wdwhl4UzTRDpmdUYYy3NXEzgc4NMem&#10;2JyUJtru7ZfBYJcf3/96O7pW3KkPjWcN85kCQVx503Ct4fz1Pn0BESKywdYzafimANvN48MaC+MH&#10;PtG9jLVIIRwK1GBj7AopQ2XJYZj5jjhxF987jAn2tTQ9DinctXKh1FI6bDg1WOxoZ6m6ljenQR32&#10;zW11/Dw7ex0oy+iAmcq1njyNb68gIo3xX/zn/jBpfv68yFfw+ycB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d1f8MAAADfAAAADwAAAAAAAAAAAAAAAACYAgAAZHJzL2Rv&#10;d25yZXYueG1sUEsFBgAAAAAEAAQA9QAAAIgDAAAAAA==&#10;" path="m,l240271,r,240271l,240271,,e" fillcolor="#dcdcdc" strokecolor="#141414" strokeweight=".1335mm">
                        <v:stroke endcap="round"/>
                        <v:path arrowok="t" textboxrect="0,0,240271,240271"/>
                      </v:shape>
                      <v:shape id="Shape 134240" o:spid="_x0000_s2678" style="position:absolute;left:5784;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uvn8MA&#10;AADfAAAADwAAAGRycy9kb3ducmV2LnhtbERPzWoCMRC+F/oOYQpelppUpdStUUpF7Kml1gcYNuNm&#10;cTNZNtFd375zKPT48f2vNmNo1ZX61ES28DQ1oIir6BquLRx/do8voFJGdthGJgs3SrBZ39+tsHRx&#10;4G+6HnKtJIRTiRZ8zl2pdao8BUzT2BELd4p9wCywr7XrcZDw0OqZMc86YMPS4LGjd0/V+XAJFsx+&#10;21yWX5/H4M8DFQXtsTBzaycP49srqExj/hf/uT+czJ8vZgt5I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uvn8MAAADfAAAADwAAAAAAAAAAAAAAAACYAgAAZHJzL2Rv&#10;d25yZXYueG1sUEsFBgAAAAAEAAQA9QAAAIgDAAAAAA==&#10;" path="m,l240271,r,240271l,240271,,e" fillcolor="#dcdcdc" strokecolor="#141414" strokeweight=".1335mm">
                        <v:stroke endcap="round"/>
                        <v:path arrowok="t" textboxrect="0,0,240271,240271"/>
                      </v:shape>
                      <v:rect id="Rectangle 10423" o:spid="_x0000_s2679" style="position:absolute;left:6544;top:46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14:paraId="5289BF5F" w14:textId="77777777" w:rsidR="006E2FA2" w:rsidRDefault="006E2FA2">
                              <w:pPr>
                                <w:spacing w:after="160" w:line="259" w:lineRule="auto"/>
                                <w:ind w:left="0" w:firstLine="0"/>
                                <w:jc w:val="left"/>
                              </w:pPr>
                              <w:r>
                                <w:rPr>
                                  <w:color w:val="141414"/>
                                  <w:w w:val="118"/>
                                  <w:sz w:val="15"/>
                                </w:rPr>
                                <w:t>A</w:t>
                              </w:r>
                            </w:p>
                          </w:txbxContent>
                        </v:textbox>
                      </v:rect>
                      <v:rect id="Rectangle 10424" o:spid="_x0000_s2680" style="position:absolute;left:7186;top:118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14:paraId="7A3FA4C9"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425" o:spid="_x0000_s2681" style="position:absolute;left:6528;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14:paraId="355F7847" w14:textId="77777777" w:rsidR="006E2FA2" w:rsidRDefault="006E2FA2">
                              <w:pPr>
                                <w:spacing w:after="160" w:line="259" w:lineRule="auto"/>
                                <w:ind w:left="0" w:firstLine="0"/>
                                <w:jc w:val="left"/>
                              </w:pPr>
                              <w:r>
                                <w:rPr>
                                  <w:color w:val="141414"/>
                                  <w:w w:val="118"/>
                                  <w:sz w:val="15"/>
                                </w:rPr>
                                <w:t>A</w:t>
                              </w:r>
                            </w:p>
                          </w:txbxContent>
                        </v:textbox>
                      </v:rect>
                      <v:rect id="Rectangle 10426" o:spid="_x0000_s2682" style="position:absolute;left:7170;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14:paraId="5AD43901"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427" o:spid="_x0000_s2683" style="position:absolute;left:4130;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14:paraId="65B97893" w14:textId="77777777" w:rsidR="006E2FA2" w:rsidRDefault="006E2FA2">
                              <w:pPr>
                                <w:spacing w:after="160" w:line="259" w:lineRule="auto"/>
                                <w:ind w:left="0" w:firstLine="0"/>
                                <w:jc w:val="left"/>
                              </w:pPr>
                              <w:r>
                                <w:rPr>
                                  <w:color w:val="141414"/>
                                  <w:w w:val="118"/>
                                  <w:sz w:val="15"/>
                                </w:rPr>
                                <w:t>A</w:t>
                              </w:r>
                            </w:p>
                          </w:txbxContent>
                        </v:textbox>
                      </v:rect>
                      <v:rect id="Rectangle 10428" o:spid="_x0000_s2684" style="position:absolute;left:4772;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UscA&#10;AADeAAAADwAAAGRycy9kb3ducmV2LnhtbESPT2vCQBDF7wW/wzJCb3WjSN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lRFLHAAAA3gAAAA8AAAAAAAAAAAAAAAAAmAIAAGRy&#10;cy9kb3ducmV2LnhtbFBLBQYAAAAABAAEAPUAAACMAwAAAAA=&#10;" filled="f" stroked="f">
                        <v:textbox inset="0,0,0,0">
                          <w:txbxContent>
                            <w:p w14:paraId="79E5FF9B"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431" o:spid="_x0000_s2685" style="position:absolute;top:365;width:1917;height:16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14:paraId="182BA577" w14:textId="77777777" w:rsidR="006E2FA2" w:rsidRDefault="006E2FA2">
                              <w:pPr>
                                <w:spacing w:after="160" w:line="259" w:lineRule="auto"/>
                                <w:ind w:left="0" w:firstLine="0"/>
                                <w:jc w:val="left"/>
                              </w:pPr>
                              <w:r>
                                <w:rPr>
                                  <w:color w:val="141414"/>
                                  <w:w w:val="121"/>
                                  <w:sz w:val="30"/>
                                </w:rPr>
                                <w:t>H</w:t>
                              </w:r>
                            </w:p>
                          </w:txbxContent>
                        </v:textbox>
                      </v:rect>
                      <v:rect id="Rectangle 10432" o:spid="_x0000_s2686" style="position:absolute;left:1441;top:3144;width:652;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14:paraId="4D6AB092"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10435" o:spid="_x0000_s2687" style="position:absolute;left:955;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1F8QA&#10;AADeAAAADwAAAGRycy9kb3ducmV2LnhtbERP22oCMRB9L/Qfwgi+1azaVlmNIkJbKUjxhq/DZtws&#10;biZLEnX796Yg9G0O5zrTeWtrcSUfKscK+r0MBHHhdMWlgv3u42UMIkRkjbVjUvBLAeaz56cp5trd&#10;eEPXbSxFCuGQowITY5NLGQpDFkPPNcSJOzlvMSboS6k93lK4reUgy96lxYpTg8GGloaK8/ZiFazX&#10;/eUgfi1++PA9DMez8e1nM1Kq22kXExCR2vgvfrhXOs3PXodv8PdOukH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ZtRfEAAAA3gAAAA8AAAAAAAAAAAAAAAAAmAIAAGRycy9k&#10;b3ducmV2LnhtbFBLBQYAAAAABAAEAPUAAACJAwAAAAA=&#10;" path="m194608,v,,-194608,283544,,864977e" filled="f" strokecolor="#505050" strokeweight="0">
                        <v:stroke miterlimit="1" joinstyle="miter" endcap="round"/>
                        <v:path arrowok="t" textboxrect="0,0,194608,864977"/>
                      </v:shape>
                      <v:shape id="Shape 10436" o:spid="_x0000_s2688" style="position:absolute;left:2170;top:9944;width:806;height:1229;visibility:visible;mso-wrap-style:square;v-text-anchor:top" coordsize="80587,12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6IDMQA&#10;AADeAAAADwAAAGRycy9kb3ducmV2LnhtbERPTWsCMRC9F/wPYYReiibWVsp2o4gg9iCFrl68DZvp&#10;ZrubybKJuv77Rij0No/3OflqcK24UB9qzxpmUwWCuPSm5krD8bCdvIEIEdlg65k03CjAajl6yDEz&#10;/spfdCliJVIIhww12Bi7TMpQWnIYpr4jTty37x3GBPtKmh6vKdy18lmphXRYc2qw2NHGUtkUZ6dh&#10;byv5qoZZ0fwEf5p/ut0TM2v9OB7W7yAiDfFf/Of+MGm+epkv4P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iAzEAAAA3gAAAA8AAAAAAAAAAAAAAAAAmAIAAGRycy9k&#10;b3ducmV2LnhtbFBLBQYAAAAABAAEAPUAAACJAwAAAAA=&#10;" path="m80587,l77106,122950,,26933c30082,36223,62647,25429,80587,xe" fillcolor="#505050" strokecolor="#505050" strokeweight=".05825mm">
                        <v:path arrowok="t" textboxrect="0,0,80587,122950"/>
                      </v:shape>
                      <v:shape id="Shape 134241" o:spid="_x0000_s2689" style="position:absolute;left:5784;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KBMMA&#10;AADfAAAADwAAAGRycy9kb3ducmV2LnhtbERPW2vCMBR+F/wP4Qi+lJl4QbZqFNkQ96R4+QGH5qwp&#10;Nielibb798tgsMeP777e9q4WT2pD5VnDdKJAEBfeVFxquF33L68gQkQ2WHsmDd8UYLsZDtaYG9/x&#10;mZ6XWIoUwiFHDTbGJpcyFJYcholviBP35VuHMcG2lKbFLoW7Ws6UWkqHFacGiw29Wyrul4fToA4f&#10;1ePtdLw5e+8oy+iAmZprPR71uxWISH38F/+5P02aP1/MFlP4/ZMA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cKBMMAAADfAAAADwAAAAAAAAAAAAAAAACYAgAAZHJzL2Rv&#10;d25yZXYueG1sUEsFBgAAAAAEAAQA9QAAAIgDAAAAAA==&#10;" path="m,l240271,r,240271l,240271,,e" fillcolor="#dcdcdc" strokecolor="#141414" strokeweight=".1335mm">
                        <v:stroke endcap="round"/>
                        <v:path arrowok="t" textboxrect="0,0,240271,240271"/>
                      </v:shape>
                      <v:shape id="Shape 134242" o:spid="_x0000_s2690" style="position:absolute;left:5784;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WUc8IA&#10;AADfAAAADwAAAGRycy9kb3ducmV2LnhtbERP3WrCMBS+H+wdwhl4UzRZlTGrUcaG6NVkzgc4NMem&#10;2JyUJtru7RdB8PLj+1+uB9eIK3Wh9qzhdaJAEJfe1FxpOP5uxu8gQkQ22HgmDX8UYL16flpiYXzP&#10;P3Q9xEqkEA4FarAxtoWUobTkMEx8S5y4k+8cxgS7SpoO+xTuGpkr9SYd1pwaLLb0aak8Hy5Og9p+&#10;1Zf5/vvo7LmnLKMtZmqq9ehl+FiAiDTEh/ju3pk0fzrLZznc/i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ZRzwgAAAN8AAAAPAAAAAAAAAAAAAAAAAJgCAABkcnMvZG93&#10;bnJldi54bWxQSwUGAAAAAAQABAD1AAAAhwMAAAAA&#10;" path="m,l240271,r,240271l,240271,,e" fillcolor="#dcdcdc" strokecolor="#141414" strokeweight=".1335mm">
                        <v:stroke endcap="round"/>
                        <v:path arrowok="t" textboxrect="0,0,240271,240271"/>
                      </v:shape>
                      <v:rect id="Rectangle 10445" o:spid="_x0000_s2691" style="position:absolute;left:6539;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14:paraId="7A27F666" w14:textId="77777777" w:rsidR="006E2FA2" w:rsidRDefault="006E2FA2">
                              <w:pPr>
                                <w:spacing w:after="160" w:line="259" w:lineRule="auto"/>
                                <w:ind w:left="0" w:firstLine="0"/>
                                <w:jc w:val="left"/>
                              </w:pPr>
                              <w:r>
                                <w:rPr>
                                  <w:color w:val="141414"/>
                                  <w:w w:val="118"/>
                                  <w:sz w:val="15"/>
                                </w:rPr>
                                <w:t>A</w:t>
                              </w:r>
                            </w:p>
                          </w:txbxContent>
                        </v:textbox>
                      </v:rect>
                      <v:rect id="Rectangle 10446" o:spid="_x0000_s2692" style="position:absolute;left:7181;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14:paraId="1BE0B8C3"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447" o:spid="_x0000_s2693" style="position:absolute;left:6537;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1gMQA&#10;AADeAAAADwAAAGRycy9kb3ducmV2LnhtbERPS4vCMBC+C/sfwix403RFfHSNIquiR1+gexua2bZs&#10;MylNtNVfbwTB23x8z5nMGlOIK1Uut6zgqxuBIE6szjlVcDysOiMQziNrLCyTghs5mE0/WhOMta15&#10;R9e9T0UIYRejgsz7MpbSJRkZdF1bEgfuz1YGfYBVKnWFdQg3hexF0UAazDk0ZFjST0bJ//5iFKxH&#10;5fy8sfc6LZa/69P2NF4cxl6p9mcz/wbhqfFv8cu90WF+1O8P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NYDEAAAA3gAAAA8AAAAAAAAAAAAAAAAAmAIAAGRycy9k&#10;b3ducmV2LnhtbFBLBQYAAAAABAAEAPUAAACJAwAAAAA=&#10;" filled="f" stroked="f">
                        <v:textbox inset="0,0,0,0">
                          <w:txbxContent>
                            <w:p w14:paraId="48252C42" w14:textId="77777777" w:rsidR="006E2FA2" w:rsidRDefault="006E2FA2">
                              <w:pPr>
                                <w:spacing w:after="160" w:line="259" w:lineRule="auto"/>
                                <w:ind w:left="0" w:firstLine="0"/>
                                <w:jc w:val="left"/>
                              </w:pPr>
                              <w:r>
                                <w:rPr>
                                  <w:color w:val="141414"/>
                                  <w:w w:val="118"/>
                                  <w:sz w:val="15"/>
                                </w:rPr>
                                <w:t>A</w:t>
                              </w:r>
                            </w:p>
                          </w:txbxContent>
                        </v:textbox>
                      </v:rect>
                      <v:rect id="Rectangle 10448" o:spid="_x0000_s2694" style="position:absolute;left:7179;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14:paraId="3D593666"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536" o:spid="_x0000_s2695" style="position:absolute;left:3486;top:579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14:paraId="744B7820" w14:textId="77777777" w:rsidR="006E2FA2" w:rsidRDefault="006E2FA2">
                              <w:pPr>
                                <w:spacing w:after="160" w:line="259" w:lineRule="auto"/>
                                <w:ind w:left="0" w:firstLine="0"/>
                                <w:jc w:val="left"/>
                              </w:pPr>
                              <w:r>
                                <w:rPr>
                                  <w:color w:val="141414"/>
                                  <w:w w:val="118"/>
                                  <w:sz w:val="12"/>
                                </w:rPr>
                                <w:t>A</w:t>
                              </w:r>
                            </w:p>
                          </w:txbxContent>
                        </v:textbox>
                      </v:rect>
                      <v:rect id="Rectangle 10537" o:spid="_x0000_s2696" style="position:absolute;left:4001;top:6064;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14:paraId="2408E8E8" w14:textId="77777777" w:rsidR="006E2FA2" w:rsidRDefault="006E2FA2">
                              <w:pPr>
                                <w:spacing w:after="160" w:line="259" w:lineRule="auto"/>
                                <w:ind w:left="0" w:firstLine="0"/>
                                <w:jc w:val="left"/>
                              </w:pPr>
                              <w:r>
                                <w:rPr>
                                  <w:color w:val="141414"/>
                                  <w:w w:val="99"/>
                                  <w:sz w:val="10"/>
                                </w:rPr>
                                <w:t>1</w:t>
                              </w:r>
                            </w:p>
                          </w:txbxContent>
                        </v:textbox>
                      </v:rect>
                      <v:rect id="Rectangle 10538" o:spid="_x0000_s2697" style="position:absolute;left:7291;top:5062;width:66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14:paraId="7D6C663D" w14:textId="77777777" w:rsidR="006E2FA2" w:rsidRDefault="006E2FA2">
                              <w:pPr>
                                <w:spacing w:after="160" w:line="259" w:lineRule="auto"/>
                                <w:ind w:left="0" w:firstLine="0"/>
                                <w:jc w:val="left"/>
                              </w:pPr>
                              <w:r>
                                <w:rPr>
                                  <w:color w:val="141414"/>
                                  <w:w w:val="121"/>
                                  <w:sz w:val="12"/>
                                </w:rPr>
                                <w:t>R</w:t>
                              </w:r>
                            </w:p>
                          </w:txbxContent>
                        </v:textbox>
                      </v:rect>
                      <v:rect id="Rectangle 10539" o:spid="_x0000_s2698" style="position:absolute;left:7789;top:5336;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14:paraId="5843BBCF" w14:textId="77777777" w:rsidR="006E2FA2" w:rsidRDefault="006E2FA2">
                              <w:pPr>
                                <w:spacing w:after="160" w:line="259" w:lineRule="auto"/>
                                <w:ind w:left="0" w:firstLine="0"/>
                                <w:jc w:val="left"/>
                              </w:pPr>
                              <w:r>
                                <w:rPr>
                                  <w:color w:val="141414"/>
                                  <w:w w:val="99"/>
                                  <w:sz w:val="10"/>
                                </w:rPr>
                                <w:t>1</w:t>
                              </w:r>
                            </w:p>
                          </w:txbxContent>
                        </v:textbox>
                      </v:rect>
                      <v:shape id="Shape 10540" o:spid="_x0000_s2699" style="position:absolute;left:5594;top:630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P+ccA&#10;AADeAAAADwAAAGRycy9kb3ducmV2LnhtbESPT2vCQBDF74LfYRnBS6kb/xWbuooKgodeTEvpcchO&#10;k9DsbMyuJn77zqHgbYZ58977rbe9q9WN2lB5NjCdJKCIc28rLgx8fhyfV6BCRLZYeyYDdwqw3QwH&#10;a0yt7/hMtywWSkw4pGigjLFJtQ55SQ7DxDfEcvvxrcMoa1to22In5q7WsyR50Q4rloQSGzqUlP9m&#10;V2fg4i7dXj/prCqyfOHmr9/vX6uTMeNRv3sDFamPD/H/98lK/WS5EADB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2z/nHAAAA3gAAAA8AAAAAAAAAAAAAAAAAmAIAAGRy&#10;cy9kb3ducmV2LnhtbFBLBQYAAAAABAAEAPUAAACMAwAAAAA=&#10;" path="m18117,v9995,,18116,8121,18116,18117c36233,28160,28112,36233,18117,36233,8073,36233,,28160,,18117,,8121,8073,,18117,xe" fillcolor="#141414" stroked="f" strokeweight="0">
                        <v:stroke miterlimit="1" joinstyle="miter" endcap="round"/>
                        <v:path arrowok="t" textboxrect="0,0,36233,36233"/>
                      </v:shape>
                      <v:shape id="Shape 10541" o:spid="_x0000_s2700" style="position:absolute;left:4817;top:6487;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Hf8UA&#10;AADeAAAADwAAAGRycy9kb3ducmV2LnhtbERPTWvCQBC9F/wPywi91U1KoyG6iggtQnNp9OJtyI5J&#10;THY2za6a/vtuoeBtHu9zVpvRdOJGg2ssK4hnEQji0uqGKwXHw/tLCsJ5ZI2dZVLwQw4268nTCjNt&#10;7/xFt8JXIoSwy1BB7X2fSenKmgy6me2JA3e2g0Ef4FBJPeA9hJtOvkbRXBpsODTU2NOuprItrkbB&#10;hy517pPP3bVoT2P6vc8vi3mq1PN03C5BeBr9Q/zv3uswP0reYvh7J9w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kd/xQAAAN4AAAAPAAAAAAAAAAAAAAAAAJgCAABkcnMv&#10;ZG93bnJldi54bWxQSwUGAAAAAAQABAD1AAAAigMAAAAA&#10;" path="m,l95592,e" filled="f" strokecolor="#141414" strokeweight=".1335mm">
                        <v:stroke miterlimit="1" joinstyle="miter" endcap="round"/>
                        <v:path arrowok="t" textboxrect="0,0,95592,0"/>
                      </v:shape>
                      <v:shape id="Shape 10542" o:spid="_x0000_s2701" style="position:absolute;left:5779;top:6439;width:966;height:769;visibility:visible;mso-wrap-style:square;v-text-anchor:top" coordsize="96673,76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f9MQA&#10;AADeAAAADwAAAGRycy9kb3ducmV2LnhtbERP22oCMRB9L/QfwhR8q9lKW3Q1ihRKWxHBVcHHYTPd&#10;i5vJksR1/ftGKPg2h3Od2aI3jejI+cqygpdhAoI4t7riQsF+9/k8BuEDssbGMim4kofF/PFhhqm2&#10;F95Sl4VCxBD2KSooQ2hTKX1ekkE/tC1x5H6tMxgidIXUDi8x3DRylCTv0mDFsaHElj5Kyk/Z2ShY&#10;/6wOq3FXTa4brI9Gf9WZc7VSg6d+OQURqA938b/7W8f5ydvrCG7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n/TEAAAA3gAAAA8AAAAAAAAAAAAAAAAAmAIAAGRycy9k&#10;b3ducmV2LnhtbFBLBQYAAAAABAAEAPUAAACJAwAAAAA=&#10;" path="m,l565,76863r96108,e" filled="f" strokecolor="#141414" strokeweight=".1335mm">
                        <v:stroke miterlimit="1" joinstyle="miter" endcap="round"/>
                        <v:path arrowok="t" textboxrect="0,0,96673,76863"/>
                      </v:shape>
                      <v:rect id="Rectangle 10543" o:spid="_x0000_s2702" style="position:absolute;left:7291;top:6514;width:66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14:paraId="5046C7F3" w14:textId="77777777" w:rsidR="006E2FA2" w:rsidRDefault="006E2FA2">
                              <w:pPr>
                                <w:spacing w:after="160" w:line="259" w:lineRule="auto"/>
                                <w:ind w:left="0" w:firstLine="0"/>
                                <w:jc w:val="left"/>
                              </w:pPr>
                              <w:r>
                                <w:rPr>
                                  <w:color w:val="141414"/>
                                  <w:w w:val="121"/>
                                  <w:sz w:val="12"/>
                                </w:rPr>
                                <w:t>R</w:t>
                              </w:r>
                            </w:p>
                          </w:txbxContent>
                        </v:textbox>
                      </v:rect>
                      <v:rect id="Rectangle 10544" o:spid="_x0000_s2703" style="position:absolute;left:7789;top:6787;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kasQA&#10;AADeAAAADwAAAGRycy9kb3ducmV2LnhtbERPS4vCMBC+C/sfwix403RFRb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pGrEAAAA3gAAAA8AAAAAAAAAAAAAAAAAmAIAAGRycy9k&#10;b3ducmV2LnhtbFBLBQYAAAAABAAEAPUAAACJAwAAAAA=&#10;" filled="f" stroked="f">
                        <v:textbox inset="0,0,0,0">
                          <w:txbxContent>
                            <w:p w14:paraId="109180C9" w14:textId="77777777" w:rsidR="006E2FA2" w:rsidRDefault="006E2FA2">
                              <w:pPr>
                                <w:spacing w:after="160" w:line="259" w:lineRule="auto"/>
                                <w:ind w:left="0" w:firstLine="0"/>
                                <w:jc w:val="left"/>
                              </w:pPr>
                              <w:r>
                                <w:rPr>
                                  <w:color w:val="141414"/>
                                  <w:w w:val="99"/>
                                  <w:sz w:val="10"/>
                                </w:rPr>
                                <w:t>2</w:t>
                              </w:r>
                            </w:p>
                          </w:txbxContent>
                        </v:textbox>
                      </v:rect>
                      <v:shape id="Shape 10545" o:spid="_x0000_s2704" style="position:absolute;left:5779;top:5766;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g+HsUA&#10;AADeAAAADwAAAGRycy9kb3ducmV2LnhtbERPTWvCQBC9C/0PyxS8SN20aGhTVymBgoKXRkF6G7LT&#10;JE12Ns2uSfz3bkHwNo/3OavNaBrRU+cqywqe5xEI4tzqigsFx8Pn0ysI55E1NpZJwYUcbNYPkxUm&#10;2g78RX3mCxFC2CWooPS+TaR0eUkG3dy2xIH7sZ1BH2BXSN3hEMJNI1+iKJYGKw4NJbaUlpTX2dko&#10;kOZN73e/WZ1+1wf9F5+OM93WSk0fx493EJ5Gfxff3Fsd5kfLxRL+3w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4exQAAAN4AAAAPAAAAAAAAAAAAAAAAAJgCAABkcnMv&#10;ZG93bnJldi54bWxQSwUGAAAAAAQABAD1AAAAigMAAAAA&#10;" path="m,96108l,,96108,e" filled="f" strokecolor="#141414" strokeweight=".1335mm">
                        <v:stroke miterlimit="1" joinstyle="miter" endcap="round"/>
                        <v:path arrowok="t" textboxrect="0,0,96108,96108"/>
                      </v:shape>
                      <w10:anchorlock/>
                    </v:group>
                  </w:pict>
                </mc:Fallback>
              </mc:AlternateContent>
            </w:r>
          </w:p>
        </w:tc>
        <w:tc>
          <w:tcPr>
            <w:tcW w:w="844" w:type="dxa"/>
            <w:tcBorders>
              <w:top w:val="single" w:sz="3" w:space="0" w:color="646464"/>
              <w:left w:val="nil"/>
              <w:bottom w:val="nil"/>
              <w:right w:val="nil"/>
            </w:tcBorders>
          </w:tcPr>
          <w:p w14:paraId="25C7CAF0" w14:textId="77777777" w:rsidR="00A21FDC" w:rsidRDefault="00252176">
            <w:pPr>
              <w:spacing w:after="1035" w:line="259" w:lineRule="auto"/>
              <w:ind w:left="-509" w:right="-388" w:firstLine="0"/>
              <w:jc w:val="left"/>
            </w:pPr>
            <w:r>
              <w:rPr>
                <w:noProof/>
                <w:sz w:val="22"/>
              </w:rPr>
              <mc:AlternateContent>
                <mc:Choice Requires="wpg">
                  <w:drawing>
                    <wp:inline distT="0" distB="0" distL="0" distR="0" wp14:anchorId="4E1670AE" wp14:editId="4DEDAEE2">
                      <wp:extent cx="1105248" cy="989072"/>
                      <wp:effectExtent l="0" t="0" r="0" b="0"/>
                      <wp:docPr id="109976" name="Group 109976"/>
                      <wp:cNvGraphicFramePr/>
                      <a:graphic xmlns:a="http://schemas.openxmlformats.org/drawingml/2006/main">
                        <a:graphicData uri="http://schemas.microsoft.com/office/word/2010/wordprocessingGroup">
                          <wpg:wgp>
                            <wpg:cNvGrpSpPr/>
                            <wpg:grpSpPr>
                              <a:xfrm>
                                <a:off x="0" y="0"/>
                                <a:ext cx="1105248" cy="989072"/>
                                <a:chOff x="0" y="0"/>
                                <a:chExt cx="1105248" cy="989072"/>
                              </a:xfrm>
                            </wpg:grpSpPr>
                            <wps:wsp>
                              <wps:cNvPr id="10412" name="Rectangle 10412"/>
                              <wps:cNvSpPr/>
                              <wps:spPr>
                                <a:xfrm>
                                  <a:off x="327754" y="676861"/>
                                  <a:ext cx="68207" cy="149606"/>
                                </a:xfrm>
                                <a:prstGeom prst="rect">
                                  <a:avLst/>
                                </a:prstGeom>
                                <a:ln>
                                  <a:noFill/>
                                </a:ln>
                              </wps:spPr>
                              <wps:txbx>
                                <w:txbxContent>
                                  <w:p w14:paraId="431EBDB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413" name="Rectangle 10413"/>
                              <wps:cNvSpPr/>
                              <wps:spPr>
                                <a:xfrm>
                                  <a:off x="379112" y="704467"/>
                                  <a:ext cx="44083" cy="128988"/>
                                </a:xfrm>
                                <a:prstGeom prst="rect">
                                  <a:avLst/>
                                </a:prstGeom>
                                <a:ln>
                                  <a:noFill/>
                                </a:ln>
                              </wps:spPr>
                              <wps:txbx>
                                <w:txbxContent>
                                  <w:p w14:paraId="716FC99C"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414" name="Rectangle 10414"/>
                              <wps:cNvSpPr/>
                              <wps:spPr>
                                <a:xfrm>
                                  <a:off x="666559" y="672997"/>
                                  <a:ext cx="68207" cy="149606"/>
                                </a:xfrm>
                                <a:prstGeom prst="rect">
                                  <a:avLst/>
                                </a:prstGeom>
                                <a:ln>
                                  <a:noFill/>
                                </a:ln>
                              </wps:spPr>
                              <wps:txbx>
                                <w:txbxContent>
                                  <w:p w14:paraId="68E3E154"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415" name="Rectangle 10415"/>
                              <wps:cNvSpPr/>
                              <wps:spPr>
                                <a:xfrm>
                                  <a:off x="717917" y="700602"/>
                                  <a:ext cx="44083" cy="128988"/>
                                </a:xfrm>
                                <a:prstGeom prst="rect">
                                  <a:avLst/>
                                </a:prstGeom>
                                <a:ln>
                                  <a:noFill/>
                                </a:ln>
                              </wps:spPr>
                              <wps:txbx>
                                <w:txbxContent>
                                  <w:p w14:paraId="35D7B5FE"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430" name="Rectangle 10430"/>
                              <wps:cNvSpPr/>
                              <wps:spPr>
                                <a:xfrm>
                                  <a:off x="567076" y="0"/>
                                  <a:ext cx="83087" cy="1100072"/>
                                </a:xfrm>
                                <a:prstGeom prst="rect">
                                  <a:avLst/>
                                </a:prstGeom>
                                <a:ln>
                                  <a:noFill/>
                                </a:ln>
                              </wps:spPr>
                              <wps:txbx>
                                <w:txbxContent>
                                  <w:p w14:paraId="1B813DC6"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10433" name="Shape 10433"/>
                              <wps:cNvSpPr/>
                              <wps:spPr>
                                <a:xfrm>
                                  <a:off x="0" y="355897"/>
                                  <a:ext cx="1105248" cy="194608"/>
                                </a:xfrm>
                                <a:custGeom>
                                  <a:avLst/>
                                  <a:gdLst/>
                                  <a:ahLst/>
                                  <a:cxnLst/>
                                  <a:rect l="0" t="0" r="0" b="0"/>
                                  <a:pathLst>
                                    <a:path w="1105248" h="194608">
                                      <a:moveTo>
                                        <a:pt x="0" y="194608"/>
                                      </a:moveTo>
                                      <a:cubicBezTo>
                                        <a:pt x="0" y="194608"/>
                                        <a:pt x="523767"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10452" name="Rectangle 10452"/>
                              <wps:cNvSpPr/>
                              <wps:spPr>
                                <a:xfrm>
                                  <a:off x="326097" y="864484"/>
                                  <a:ext cx="68207" cy="149606"/>
                                </a:xfrm>
                                <a:prstGeom prst="rect">
                                  <a:avLst/>
                                </a:prstGeom>
                                <a:ln>
                                  <a:noFill/>
                                </a:ln>
                              </wps:spPr>
                              <wps:txbx>
                                <w:txbxContent>
                                  <w:p w14:paraId="49816AED"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453" name="Rectangle 10453"/>
                              <wps:cNvSpPr/>
                              <wps:spPr>
                                <a:xfrm>
                                  <a:off x="377455" y="892090"/>
                                  <a:ext cx="44083" cy="128987"/>
                                </a:xfrm>
                                <a:prstGeom prst="rect">
                                  <a:avLst/>
                                </a:prstGeom>
                                <a:ln>
                                  <a:noFill/>
                                </a:ln>
                              </wps:spPr>
                              <wps:txbx>
                                <w:txbxContent>
                                  <w:p w14:paraId="02BF1CBB"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10454" name="Shape 10454"/>
                              <wps:cNvSpPr/>
                              <wps:spPr>
                                <a:xfrm>
                                  <a:off x="511369" y="724605"/>
                                  <a:ext cx="36233" cy="36233"/>
                                </a:xfrm>
                                <a:custGeom>
                                  <a:avLst/>
                                  <a:gdLst/>
                                  <a:ahLst/>
                                  <a:cxnLst/>
                                  <a:rect l="0" t="0" r="0" b="0"/>
                                  <a:pathLst>
                                    <a:path w="36233" h="36233">
                                      <a:moveTo>
                                        <a:pt x="18117" y="0"/>
                                      </a:moveTo>
                                      <a:cubicBezTo>
                                        <a:pt x="28112" y="0"/>
                                        <a:pt x="36233" y="8121"/>
                                        <a:pt x="36233" y="18116"/>
                                      </a:cubicBezTo>
                                      <a:cubicBezTo>
                                        <a:pt x="36233" y="28111"/>
                                        <a:pt x="28112" y="36233"/>
                                        <a:pt x="18117" y="36233"/>
                                      </a:cubicBezTo>
                                      <a:cubicBezTo>
                                        <a:pt x="8121" y="36233"/>
                                        <a:pt x="0" y="28111"/>
                                        <a:pt x="0" y="18116"/>
                                      </a:cubicBezTo>
                                      <a:cubicBezTo>
                                        <a:pt x="0" y="8121"/>
                                        <a:pt x="8121" y="0"/>
                                        <a:pt x="18117" y="0"/>
                                      </a:cubicBezTo>
                                      <a:close/>
                                    </a:path>
                                  </a:pathLst>
                                </a:custGeom>
                                <a:ln w="0" cap="rnd">
                                  <a:round/>
                                </a:ln>
                              </wps:spPr>
                              <wps:style>
                                <a:lnRef idx="0">
                                  <a:srgbClr val="000000">
                                    <a:alpha val="0"/>
                                  </a:srgbClr>
                                </a:lnRef>
                                <a:fillRef idx="1">
                                  <a:srgbClr val="141414"/>
                                </a:fillRef>
                                <a:effectRef idx="0">
                                  <a:scrgbClr r="0" g="0" b="0"/>
                                </a:effectRef>
                                <a:fontRef idx="none"/>
                              </wps:style>
                              <wps:bodyPr/>
                            </wps:wsp>
                            <wps:wsp>
                              <wps:cNvPr id="10455" name="Shape 10455"/>
                              <wps:cNvSpPr/>
                              <wps:spPr>
                                <a:xfrm>
                                  <a:off x="432489" y="742722"/>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456" name="Shape 10456"/>
                              <wps:cNvSpPr/>
                              <wps:spPr>
                                <a:xfrm>
                                  <a:off x="432489" y="742722"/>
                                  <a:ext cx="96108" cy="192217"/>
                                </a:xfrm>
                                <a:custGeom>
                                  <a:avLst/>
                                  <a:gdLst/>
                                  <a:ahLst/>
                                  <a:cxnLst/>
                                  <a:rect l="0" t="0" r="0" b="0"/>
                                  <a:pathLst>
                                    <a:path w="96108" h="192217">
                                      <a:moveTo>
                                        <a:pt x="96108" y="0"/>
                                      </a:moveTo>
                                      <a:lnTo>
                                        <a:pt x="96108" y="192217"/>
                                      </a:lnTo>
                                      <a:lnTo>
                                        <a:pt x="0"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4E1670AE" id="Group 109976" o:spid="_x0000_s2705" style="width:87.05pt;height:77.9pt;mso-position-horizontal-relative:char;mso-position-vertical-relative:line" coordsize="11052,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">
                      <v:rect id="Rectangle 10412" o:spid="_x0000_s2706"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5BcUA&#10;AADeAAAADwAAAGRycy9kb3ducmV2LnhtbERPTWvCQBC9F/oflil4azZKK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4bkFxQAAAN4AAAAPAAAAAAAAAAAAAAAAAJgCAABkcnMv&#10;ZG93bnJldi54bWxQSwUGAAAAAAQABAD1AAAAigMAAAAA&#10;" filled="f" stroked="f">
                        <v:textbox inset="0,0,0,0">
                          <w:txbxContent>
                            <w:p w14:paraId="431EBDBB" w14:textId="77777777" w:rsidR="006E2FA2" w:rsidRDefault="006E2FA2">
                              <w:pPr>
                                <w:spacing w:after="160" w:line="259" w:lineRule="auto"/>
                                <w:ind w:left="0" w:firstLine="0"/>
                                <w:jc w:val="left"/>
                              </w:pPr>
                              <w:r>
                                <w:rPr>
                                  <w:color w:val="141414"/>
                                  <w:w w:val="118"/>
                                  <w:sz w:val="12"/>
                                </w:rPr>
                                <w:t>A</w:t>
                              </w:r>
                            </w:p>
                          </w:txbxContent>
                        </v:textbox>
                      </v:rect>
                      <v:rect id="Rectangle 10413" o:spid="_x0000_s2707" style="position:absolute;left:3791;top:7044;width:440;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0cnsUA&#10;AADeAAAADwAAAGRycy9kb3ducmV2LnhtbERPTWvCQBC9F/wPywje6kYt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RyexQAAAN4AAAAPAAAAAAAAAAAAAAAAAJgCAABkcnMv&#10;ZG93bnJldi54bWxQSwUGAAAAAAQABAD1AAAAigMAAAAA&#10;" filled="f" stroked="f">
                        <v:textbox inset="0,0,0,0">
                          <w:txbxContent>
                            <w:p w14:paraId="716FC99C" w14:textId="77777777" w:rsidR="006E2FA2" w:rsidRDefault="006E2FA2">
                              <w:pPr>
                                <w:spacing w:after="160" w:line="259" w:lineRule="auto"/>
                                <w:ind w:left="0" w:firstLine="0"/>
                                <w:jc w:val="left"/>
                              </w:pPr>
                              <w:r>
                                <w:rPr>
                                  <w:color w:val="141414"/>
                                  <w:w w:val="98"/>
                                  <w:sz w:val="10"/>
                                </w:rPr>
                                <w:t>1</w:t>
                              </w:r>
                            </w:p>
                          </w:txbxContent>
                        </v:textbox>
                      </v:rect>
                      <v:rect id="Rectangle 10414" o:spid="_x0000_s2708" style="position:absolute;left:6665;top:6729;width:682;height:1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SE6sUA&#10;AADeAAAADwAAAGRycy9kb3ducmV2LnhtbERPTWvCQBC9F/wPywjemo0i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ITqxQAAAN4AAAAPAAAAAAAAAAAAAAAAAJgCAABkcnMv&#10;ZG93bnJldi54bWxQSwUGAAAAAAQABAD1AAAAigMAAAAA&#10;" filled="f" stroked="f">
                        <v:textbox inset="0,0,0,0">
                          <w:txbxContent>
                            <w:p w14:paraId="68E3E154" w14:textId="77777777" w:rsidR="006E2FA2" w:rsidRDefault="006E2FA2">
                              <w:pPr>
                                <w:spacing w:after="160" w:line="259" w:lineRule="auto"/>
                                <w:ind w:left="0" w:firstLine="0"/>
                                <w:jc w:val="left"/>
                              </w:pPr>
                              <w:r>
                                <w:rPr>
                                  <w:color w:val="141414"/>
                                  <w:w w:val="118"/>
                                  <w:sz w:val="12"/>
                                </w:rPr>
                                <w:t>A</w:t>
                              </w:r>
                            </w:p>
                          </w:txbxContent>
                        </v:textbox>
                      </v:rect>
                      <v:rect id="Rectangle 10415" o:spid="_x0000_s2709" style="position:absolute;left:7179;top:7006;width:441;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ghccUA&#10;AADeAAAADwAAAGRycy9kb3ducmV2LnhtbERPTWvCQBC9F/wPywje6kaxJaauImoxxzYRtLchO01C&#10;s7MhuzWpv94tFHqbx/uc1WYwjbhS52rLCmbTCARxYXXNpYJT/voYg3AeWWNjmRT8kIPNevSwwkTb&#10;nt/pmvlShBB2CSqovG8TKV1RkUE3tS1x4D5tZ9AH2JVSd9iHcNPIeRQ9S4M1h4YKW9pVVHxl30bB&#10;MW63l9Te+rI5fBzPb+flPl96pSbjYfsCwtPg/8V/7lSH+dFi9g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CFxxQAAAN4AAAAPAAAAAAAAAAAAAAAAAJgCAABkcnMv&#10;ZG93bnJldi54bWxQSwUGAAAAAAQABAD1AAAAigMAAAAA&#10;" filled="f" stroked="f">
                        <v:textbox inset="0,0,0,0">
                          <w:txbxContent>
                            <w:p w14:paraId="35D7B5FE" w14:textId="77777777" w:rsidR="006E2FA2" w:rsidRDefault="006E2FA2">
                              <w:pPr>
                                <w:spacing w:after="160" w:line="259" w:lineRule="auto"/>
                                <w:ind w:left="0" w:firstLine="0"/>
                                <w:jc w:val="left"/>
                              </w:pPr>
                              <w:r>
                                <w:rPr>
                                  <w:color w:val="141414"/>
                                  <w:w w:val="98"/>
                                  <w:sz w:val="10"/>
                                </w:rPr>
                                <w:t>1</w:t>
                              </w:r>
                            </w:p>
                          </w:txbxContent>
                        </v:textbox>
                      </v:rect>
                      <v:rect id="Rectangle 10430" o:spid="_x0000_s2710" style="position:absolute;left:5670;width:831;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eicgA&#10;AADeAAAADwAAAGRycy9kb3ducmV2LnhtbESPT2vCQBDF70K/wzKCN93YS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yt6JyAAAAN4AAAAPAAAAAAAAAAAAAAAAAJgCAABk&#10;cnMvZG93bnJldi54bWxQSwUGAAAAAAQABAD1AAAAjQMAAAAA&#10;" filled="f" stroked="f">
                        <v:textbox inset="0,0,0,0">
                          <w:txbxContent>
                            <w:p w14:paraId="1B813DC6"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10433" o:spid="_x0000_s271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53KsUA&#10;AADeAAAADwAAAGRycy9kb3ducmV2LnhtbERPTWvCQBC9C/0PyxS8iG6sWkrqKrEg9eBFrfQ6zY5J&#10;MDsbdteY+uu7BcHbPN7nzJedqUVLzleWFYxHCQji3OqKCwVfh/XwDYQPyBpry6TglzwsF0+9Oaba&#10;XnlH7T4UIoawT1FBGUKTSunzkgz6kW2II3eyzmCI0BVSO7zGcFPLlyR5lQYrjg0lNvRRUn7eX4yC&#10;GU7NdrZaZz/ft6Mz50HrP7OTUv3nLnsHEagLD/HdvdFxfjKdTOD/nXi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ncqxQAAAN4AAAAPAAAAAAAAAAAAAAAAAJgCAABkcnMv&#10;ZG93bnJldi54bWxQSwUGAAAAAAQABAD1AAAAigMAAAAA&#10;" path="m,194608v,,523767,-194608,1105248,e" filled="f" strokecolor="#505050" strokeweight=".26697mm">
                        <v:stroke miterlimit="1" joinstyle="miter" endcap="round"/>
                        <v:path arrowok="t" textboxrect="0,0,1105248,194608"/>
                      </v:shape>
                      <v:rect id="Rectangle 10452" o:spid="_x0000_s2712" style="position:absolute;left:3260;top:8644;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14:paraId="49816AED" w14:textId="77777777" w:rsidR="006E2FA2" w:rsidRDefault="006E2FA2">
                              <w:pPr>
                                <w:spacing w:after="160" w:line="259" w:lineRule="auto"/>
                                <w:ind w:left="0" w:firstLine="0"/>
                                <w:jc w:val="left"/>
                              </w:pPr>
                              <w:r>
                                <w:rPr>
                                  <w:color w:val="141414"/>
                                  <w:w w:val="118"/>
                                  <w:sz w:val="12"/>
                                </w:rPr>
                                <w:t>A</w:t>
                              </w:r>
                            </w:p>
                          </w:txbxContent>
                        </v:textbox>
                      </v:rect>
                      <v:rect id="Rectangle 10453" o:spid="_x0000_s2713" style="position:absolute;left:3774;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14:paraId="02BF1CBB" w14:textId="77777777" w:rsidR="006E2FA2" w:rsidRDefault="006E2FA2">
                              <w:pPr>
                                <w:spacing w:after="160" w:line="259" w:lineRule="auto"/>
                                <w:ind w:left="0" w:firstLine="0"/>
                                <w:jc w:val="left"/>
                              </w:pPr>
                              <w:r>
                                <w:rPr>
                                  <w:color w:val="141414"/>
                                  <w:w w:val="98"/>
                                  <w:sz w:val="10"/>
                                </w:rPr>
                                <w:t>3</w:t>
                              </w:r>
                            </w:p>
                          </w:txbxContent>
                        </v:textbox>
                      </v:rect>
                      <v:shape id="Shape 10454" o:spid="_x0000_s2714" style="position:absolute;left:5113;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468QA&#10;AADeAAAADwAAAGRycy9kb3ducmV2LnhtbERPS2vCQBC+C/6HZQRvdaOkVaMbkZaWXhSMpbS3ITt5&#10;YHY2ZFdN/31XELzNx/ec9aY3jbhQ52rLCqaTCARxbnXNpYKv4/vTAoTzyBoby6Tgjxxs0uFgjYm2&#10;Vz7QJfOlCCHsElRQed8mUrq8IoNuYlviwBW2M+gD7EqpO7yGcNPIWRS9SIM1h4YKW3qtKD9lZ6Ng&#10;L+d7uWvd91sR8+82+1g2P2ap1HjUb1cgPPX+Ib67P3WYH8XPMdzeCT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VeOvEAAAA3gAAAA8AAAAAAAAAAAAAAAAAmAIAAGRycy9k&#10;b3ducmV2LnhtbFBLBQYAAAAABAAEAPUAAACJAwAAAAA=&#10;" path="m18117,v9995,,18116,8121,18116,18116c36233,28111,28112,36233,18117,36233,8121,36233,,28111,,18116,,8121,8121,,18117,xe" fillcolor="#141414" stroked="f" strokeweight="0">
                        <v:stroke endcap="round"/>
                        <v:path arrowok="t" textboxrect="0,0,36233,36233"/>
                      </v:shape>
                      <v:shape id="Shape 10455" o:spid="_x0000_s2715"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ocMA&#10;AADeAAAADwAAAGRycy9kb3ducmV2LnhtbERPS2sCMRC+C/0PYQq9FE26dYusRiktfdxKrd6HZNxd&#10;3EzCJnW3/74RBG/z8T1ntRldJ07Ux9azhoeZAkFsvG251rD7eZsuQMSEbLHzTBr+KMJmfTNZYWX9&#10;wN902qZa5BCOFWpoUgqVlNE05DDOfCDO3MH3DlOGfS1tj0MOd50slHqSDlvODQ0GemnIHLe/TsN9&#10;q97NPnwdiuGxKF/nKpgPLLW+ux2flyASjekqvrg/bZ6v5mUJ53fy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vocMAAADeAAAADwAAAAAAAAAAAAAAAACYAgAAZHJzL2Rv&#10;d25yZXYueG1sUEsFBgAAAAAEAAQA9QAAAIgDAAAAAA==&#10;" path="m192217,l,e" filled="f" strokecolor="#141414" strokeweight=".1335mm">
                        <v:stroke miterlimit="1" joinstyle="miter" endcap="round"/>
                        <v:path arrowok="t" textboxrect="0,0,192217,0"/>
                      </v:shape>
                      <v:shape id="Shape 10456" o:spid="_x0000_s2716" style="position:absolute;left:4324;top:7427;width:961;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KbcIA&#10;AADeAAAADwAAAGRycy9kb3ducmV2LnhtbERPzWoCMRC+F/oOYYTealZpF9kaRQRRD0XUPsCwGTeL&#10;yWSbRN2+fSMI3ubj+53pvHdWXCnE1rOC0bAAQVx73XKj4Oe4ep+AiAlZo/VMCv4ownz2+jLFSvsb&#10;7+l6SI3IIRwrVGBS6iopY23IYRz6jjhzJx8cpgxDI3XAWw53Vo6LopQOW84NBjtaGqrPh4tT0I/2&#10;W7a/IZVmdyk37Xr7bSedUm+DfvEFIlGfnuKHe6Pz/OLjs4T7O/kG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IptwgAAAN4AAAAPAAAAAAAAAAAAAAAAAJgCAABkcnMvZG93&#10;bnJldi54bWxQSwUGAAAAAAQABAD1AAAAhwMAAAAA&#10;" path="m96108,r,192217l,192217e" filled="f" strokecolor="#141414" strokeweight=".1335mm">
                        <v:stroke miterlimit="1" joinstyle="miter" endcap="round"/>
                        <v:path arrowok="t" textboxrect="0,0,96108,192217"/>
                      </v:shape>
                      <w10:anchorlock/>
                    </v:group>
                  </w:pict>
                </mc:Fallback>
              </mc:AlternateContent>
            </w:r>
            <w:r>
              <w:rPr>
                <w:color w:val="141414"/>
                <w:sz w:val="30"/>
              </w:rPr>
              <w:t>H</w:t>
            </w:r>
          </w:p>
          <w:p w14:paraId="7CC11786" w14:textId="77777777" w:rsidR="00A21FDC" w:rsidRDefault="00252176">
            <w:pPr>
              <w:spacing w:after="0" w:line="259" w:lineRule="auto"/>
              <w:ind w:left="141" w:firstLine="0"/>
              <w:jc w:val="left"/>
            </w:pPr>
            <w:r>
              <w:rPr>
                <w:sz w:val="23"/>
              </w:rPr>
              <w:t>INC</w:t>
            </w:r>
          </w:p>
          <w:p w14:paraId="16B074AE" w14:textId="77777777" w:rsidR="00A21FDC" w:rsidRDefault="00252176">
            <w:pPr>
              <w:spacing w:after="0" w:line="259" w:lineRule="auto"/>
              <w:ind w:left="-509" w:right="-388" w:firstLine="0"/>
              <w:jc w:val="left"/>
            </w:pPr>
            <w:r>
              <w:rPr>
                <w:noProof/>
                <w:sz w:val="22"/>
              </w:rPr>
              <w:lastRenderedPageBreak/>
              <mc:AlternateContent>
                <mc:Choice Requires="wpg">
                  <w:drawing>
                    <wp:inline distT="0" distB="0" distL="0" distR="0" wp14:anchorId="325AEE9E" wp14:editId="6580E70F">
                      <wp:extent cx="1105248" cy="647226"/>
                      <wp:effectExtent l="0" t="0" r="0" b="0"/>
                      <wp:docPr id="109977" name="Group 109977"/>
                      <wp:cNvGraphicFramePr/>
                      <a:graphic xmlns:a="http://schemas.openxmlformats.org/drawingml/2006/main">
                        <a:graphicData uri="http://schemas.microsoft.com/office/word/2010/wordprocessingGroup">
                          <wpg:wgp>
                            <wpg:cNvGrpSpPr/>
                            <wpg:grpSpPr>
                              <a:xfrm>
                                <a:off x="0" y="0"/>
                                <a:ext cx="1105248" cy="647226"/>
                                <a:chOff x="0" y="0"/>
                                <a:chExt cx="1105248" cy="647226"/>
                              </a:xfrm>
                            </wpg:grpSpPr>
                            <wps:wsp>
                              <wps:cNvPr id="10437" name="Shape 10437"/>
                              <wps:cNvSpPr/>
                              <wps:spPr>
                                <a:xfrm>
                                  <a:off x="0" y="452619"/>
                                  <a:ext cx="1105248" cy="194608"/>
                                </a:xfrm>
                                <a:custGeom>
                                  <a:avLst/>
                                  <a:gdLst/>
                                  <a:ahLst/>
                                  <a:cxnLst/>
                                  <a:rect l="0" t="0" r="0" b="0"/>
                                  <a:pathLst>
                                    <a:path w="1105248" h="194608">
                                      <a:moveTo>
                                        <a:pt x="0" y="0"/>
                                      </a:moveTo>
                                      <a:cubicBezTo>
                                        <a:pt x="0" y="0"/>
                                        <a:pt x="523767"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10510" name="Rectangle 10510"/>
                              <wps:cNvSpPr/>
                              <wps:spPr>
                                <a:xfrm>
                                  <a:off x="350033" y="3864"/>
                                  <a:ext cx="53073" cy="146333"/>
                                </a:xfrm>
                                <a:prstGeom prst="rect">
                                  <a:avLst/>
                                </a:prstGeom>
                                <a:ln>
                                  <a:noFill/>
                                </a:ln>
                              </wps:spPr>
                              <wps:txbx>
                                <w:txbxContent>
                                  <w:p w14:paraId="2A80C304"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10511" name="Rectangle 10511"/>
                              <wps:cNvSpPr/>
                              <wps:spPr>
                                <a:xfrm>
                                  <a:off x="666729" y="0"/>
                                  <a:ext cx="53073" cy="146334"/>
                                </a:xfrm>
                                <a:prstGeom prst="rect">
                                  <a:avLst/>
                                </a:prstGeom>
                                <a:ln>
                                  <a:noFill/>
                                </a:ln>
                              </wps:spPr>
                              <wps:txbx>
                                <w:txbxContent>
                                  <w:p w14:paraId="5731928B"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10512" name="Rectangle 10512"/>
                              <wps:cNvSpPr/>
                              <wps:spPr>
                                <a:xfrm>
                                  <a:off x="323062" y="195328"/>
                                  <a:ext cx="71888" cy="146333"/>
                                </a:xfrm>
                                <a:prstGeom prst="rect">
                                  <a:avLst/>
                                </a:prstGeom>
                                <a:ln>
                                  <a:noFill/>
                                </a:ln>
                              </wps:spPr>
                              <wps:txbx>
                                <w:txbxContent>
                                  <w:p w14:paraId="7266D258"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513" name="Rectangle 10513"/>
                              <wps:cNvSpPr/>
                              <wps:spPr>
                                <a:xfrm>
                                  <a:off x="377123" y="222722"/>
                                  <a:ext cx="48492" cy="126166"/>
                                </a:xfrm>
                                <a:prstGeom prst="rect">
                                  <a:avLst/>
                                </a:prstGeom>
                                <a:ln>
                                  <a:noFill/>
                                </a:ln>
                              </wps:spPr>
                              <wps:txbx>
                                <w:txbxContent>
                                  <w:p w14:paraId="3D9BDCD7"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514" name="Shape 10514"/>
                              <wps:cNvSpPr/>
                              <wps:spPr>
                                <a:xfrm>
                                  <a:off x="509447" y="50067"/>
                                  <a:ext cx="36233" cy="36233"/>
                                </a:xfrm>
                                <a:custGeom>
                                  <a:avLst/>
                                  <a:gdLst/>
                                  <a:ahLst/>
                                  <a:cxnLst/>
                                  <a:rect l="0" t="0" r="0" b="0"/>
                                  <a:pathLst>
                                    <a:path w="36233" h="36233">
                                      <a:moveTo>
                                        <a:pt x="18116" y="0"/>
                                      </a:moveTo>
                                      <a:cubicBezTo>
                                        <a:pt x="28112" y="0"/>
                                        <a:pt x="36233" y="8121"/>
                                        <a:pt x="36233" y="18117"/>
                                      </a:cubicBezTo>
                                      <a:cubicBezTo>
                                        <a:pt x="36233" y="28112"/>
                                        <a:pt x="28112" y="36233"/>
                                        <a:pt x="18116" y="36233"/>
                                      </a:cubicBezTo>
                                      <a:cubicBezTo>
                                        <a:pt x="8121" y="36233"/>
                                        <a:pt x="0" y="28112"/>
                                        <a:pt x="0" y="18117"/>
                                      </a:cubicBezTo>
                                      <a:cubicBezTo>
                                        <a:pt x="0" y="8121"/>
                                        <a:pt x="8121" y="0"/>
                                        <a:pt x="18116"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515" name="Shape 10515"/>
                              <wps:cNvSpPr/>
                              <wps:spPr>
                                <a:xfrm>
                                  <a:off x="432489" y="68185"/>
                                  <a:ext cx="192217" cy="0"/>
                                </a:xfrm>
                                <a:custGeom>
                                  <a:avLst/>
                                  <a:gdLst/>
                                  <a:ahLst/>
                                  <a:cxnLst/>
                                  <a:rect l="0" t="0" r="0" b="0"/>
                                  <a:pathLst>
                                    <a:path w="192217">
                                      <a:moveTo>
                                        <a:pt x="192217" y="0"/>
                                      </a:moveTo>
                                      <a:lnTo>
                                        <a:pt x="0"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16" name="Shape 10516"/>
                              <wps:cNvSpPr/>
                              <wps:spPr>
                                <a:xfrm>
                                  <a:off x="431924" y="260402"/>
                                  <a:ext cx="192217" cy="0"/>
                                </a:xfrm>
                                <a:custGeom>
                                  <a:avLst/>
                                  <a:gdLst/>
                                  <a:ahLst/>
                                  <a:cxnLst/>
                                  <a:rect l="0" t="0" r="0" b="0"/>
                                  <a:pathLst>
                                    <a:path w="192217">
                                      <a:moveTo>
                                        <a:pt x="192217" y="0"/>
                                      </a:moveTo>
                                      <a:lnTo>
                                        <a:pt x="0" y="0"/>
                                      </a:lnTo>
                                    </a:path>
                                  </a:pathLst>
                                </a:custGeom>
                                <a:ln w="4805" cap="flat">
                                  <a:custDash>
                                    <a:ds d="37838" sp="37838"/>
                                  </a:custDash>
                                  <a:miter lim="100000"/>
                                </a:ln>
                              </wps:spPr>
                              <wps:style>
                                <a:lnRef idx="1">
                                  <a:srgbClr val="141414"/>
                                </a:lnRef>
                                <a:fillRef idx="0">
                                  <a:srgbClr val="000000">
                                    <a:alpha val="0"/>
                                  </a:srgbClr>
                                </a:fillRef>
                                <a:effectRef idx="0">
                                  <a:scrgbClr r="0" g="0" b="0"/>
                                </a:effectRef>
                                <a:fontRef idx="none"/>
                              </wps:style>
                              <wps:bodyPr/>
                            </wps:wsp>
                            <wps:wsp>
                              <wps:cNvPr id="10517" name="Rectangle 10517"/>
                              <wps:cNvSpPr/>
                              <wps:spPr>
                                <a:xfrm>
                                  <a:off x="508750" y="368423"/>
                                  <a:ext cx="51271" cy="141328"/>
                                </a:xfrm>
                                <a:prstGeom prst="rect">
                                  <a:avLst/>
                                </a:prstGeom>
                                <a:ln>
                                  <a:noFill/>
                                </a:ln>
                              </wps:spPr>
                              <wps:txbx>
                                <w:txbxContent>
                                  <w:p w14:paraId="3DFF1450"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10518" name="Shape 10518"/>
                              <wps:cNvSpPr/>
                              <wps:spPr>
                                <a:xfrm>
                                  <a:off x="431924" y="356517"/>
                                  <a:ext cx="192217" cy="0"/>
                                </a:xfrm>
                                <a:custGeom>
                                  <a:avLst/>
                                  <a:gdLst/>
                                  <a:ahLst/>
                                  <a:cxnLst/>
                                  <a:rect l="0" t="0" r="0" b="0"/>
                                  <a:pathLst>
                                    <a:path w="192217">
                                      <a:moveTo>
                                        <a:pt x="192217" y="0"/>
                                      </a:moveTo>
                                      <a:lnTo>
                                        <a:pt x="0" y="0"/>
                                      </a:lnTo>
                                    </a:path>
                                  </a:pathLst>
                                </a:custGeom>
                                <a:ln w="4805" cap="flat">
                                  <a:custDash>
                                    <a:ds d="37833" sp="37833"/>
                                  </a:custDash>
                                  <a:miter lim="100000"/>
                                </a:ln>
                              </wps:spPr>
                              <wps:style>
                                <a:lnRef idx="1">
                                  <a:srgbClr val="141414"/>
                                </a:lnRef>
                                <a:fillRef idx="0">
                                  <a:srgbClr val="000000">
                                    <a:alpha val="0"/>
                                  </a:srgbClr>
                                </a:fillRef>
                                <a:effectRef idx="0">
                                  <a:scrgbClr r="0" g="0" b="0"/>
                                </a:effectRef>
                                <a:fontRef idx="none"/>
                              </wps:style>
                              <wps:bodyPr/>
                            </wps:wsp>
                            <wps:wsp>
                              <wps:cNvPr id="10561" name="Rectangle 10561"/>
                              <wps:cNvSpPr/>
                              <wps:spPr>
                                <a:xfrm>
                                  <a:off x="326097" y="93840"/>
                                  <a:ext cx="68207" cy="149606"/>
                                </a:xfrm>
                                <a:prstGeom prst="rect">
                                  <a:avLst/>
                                </a:prstGeom>
                                <a:ln>
                                  <a:noFill/>
                                </a:ln>
                              </wps:spPr>
                              <wps:txbx>
                                <w:txbxContent>
                                  <w:p w14:paraId="0E379F44"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562" name="Rectangle 10562"/>
                              <wps:cNvSpPr/>
                              <wps:spPr>
                                <a:xfrm>
                                  <a:off x="377455" y="121446"/>
                                  <a:ext cx="44083" cy="128987"/>
                                </a:xfrm>
                                <a:prstGeom prst="rect">
                                  <a:avLst/>
                                </a:prstGeom>
                                <a:ln>
                                  <a:noFill/>
                                </a:ln>
                              </wps:spPr>
                              <wps:txbx>
                                <w:txbxContent>
                                  <w:p w14:paraId="339BDDC3" w14:textId="77777777" w:rsidR="006E2FA2" w:rsidRDefault="006E2FA2">
                                    <w:pPr>
                                      <w:spacing w:after="160" w:line="259" w:lineRule="auto"/>
                                      <w:ind w:left="0" w:firstLine="0"/>
                                      <w:jc w:val="left"/>
                                    </w:pPr>
                                    <w:r>
                                      <w:rPr>
                                        <w:color w:val="141414"/>
                                        <w:w w:val="98"/>
                                        <w:sz w:val="10"/>
                                      </w:rPr>
                                      <w:t>3</w:t>
                                    </w:r>
                                  </w:p>
                                </w:txbxContent>
                              </wps:txbx>
                              <wps:bodyPr horzOverflow="overflow" vert="horz" lIns="0" tIns="0" rIns="0" bIns="0" rtlCol="0">
                                <a:noAutofit/>
                              </wps:bodyPr>
                            </wps:wsp>
                            <wps:wsp>
                              <wps:cNvPr id="10563" name="Shape 10563"/>
                              <wps:cNvSpPr/>
                              <wps:spPr>
                                <a:xfrm>
                                  <a:off x="431924" y="68185"/>
                                  <a:ext cx="96108" cy="96108"/>
                                </a:xfrm>
                                <a:custGeom>
                                  <a:avLst/>
                                  <a:gdLst/>
                                  <a:ahLst/>
                                  <a:cxnLst/>
                                  <a:rect l="0" t="0" r="0" b="0"/>
                                  <a:pathLst>
                                    <a:path w="96108" h="96108">
                                      <a:moveTo>
                                        <a:pt x="96108" y="0"/>
                                      </a:moveTo>
                                      <a:lnTo>
                                        <a:pt x="96108" y="96108"/>
                                      </a:lnTo>
                                      <a:lnTo>
                                        <a:pt x="0" y="96108"/>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73" name="Rectangle 10573"/>
                              <wps:cNvSpPr/>
                              <wps:spPr>
                                <a:xfrm>
                                  <a:off x="323062" y="288554"/>
                                  <a:ext cx="71888" cy="146333"/>
                                </a:xfrm>
                                <a:prstGeom prst="rect">
                                  <a:avLst/>
                                </a:prstGeom>
                                <a:ln>
                                  <a:noFill/>
                                </a:ln>
                              </wps:spPr>
                              <wps:txbx>
                                <w:txbxContent>
                                  <w:p w14:paraId="3288352D"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574" name="Rectangle 10574"/>
                              <wps:cNvSpPr/>
                              <wps:spPr>
                                <a:xfrm>
                                  <a:off x="377123" y="315947"/>
                                  <a:ext cx="48492" cy="126166"/>
                                </a:xfrm>
                                <a:prstGeom prst="rect">
                                  <a:avLst/>
                                </a:prstGeom>
                                <a:ln>
                                  <a:noFill/>
                                </a:ln>
                              </wps:spPr>
                              <wps:txbx>
                                <w:txbxContent>
                                  <w:p w14:paraId="2130D3F9"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s:wsp>
                              <wps:cNvPr id="10638" name="Shape 10638"/>
                              <wps:cNvSpPr/>
                              <wps:spPr>
                                <a:xfrm>
                                  <a:off x="528032" y="164293"/>
                                  <a:ext cx="0" cy="192217"/>
                                </a:xfrm>
                                <a:custGeom>
                                  <a:avLst/>
                                  <a:gdLst/>
                                  <a:ahLst/>
                                  <a:cxnLst/>
                                  <a:rect l="0" t="0" r="0" b="0"/>
                                  <a:pathLst>
                                    <a:path h="192217">
                                      <a:moveTo>
                                        <a:pt x="0" y="192217"/>
                                      </a:moveTo>
                                      <a:lnTo>
                                        <a:pt x="0" y="0"/>
                                      </a:lnTo>
                                    </a:path>
                                  </a:pathLst>
                                </a:custGeom>
                                <a:ln w="0" cap="flat">
                                  <a:custDash>
                                    <a:ds d="1" sp="1"/>
                                  </a:custDash>
                                  <a:miter lim="100000"/>
                                </a:ln>
                              </wps:spPr>
                              <wps:style>
                                <a:lnRef idx="1">
                                  <a:srgbClr val="141414"/>
                                </a:lnRef>
                                <a:fillRef idx="0">
                                  <a:srgbClr val="000000">
                                    <a:alpha val="0"/>
                                  </a:srgbClr>
                                </a:fillRef>
                                <a:effectRef idx="0">
                                  <a:scrgbClr r="0" g="0" b="0"/>
                                </a:effectRef>
                                <a:fontRef idx="none"/>
                              </wps:style>
                              <wps:bodyPr/>
                            </wps:wsp>
                            <wps:wsp>
                              <wps:cNvPr id="10639" name="Rectangle 10639"/>
                              <wps:cNvSpPr/>
                              <wps:spPr>
                                <a:xfrm>
                                  <a:off x="664422" y="195328"/>
                                  <a:ext cx="71888" cy="146333"/>
                                </a:xfrm>
                                <a:prstGeom prst="rect">
                                  <a:avLst/>
                                </a:prstGeom>
                                <a:ln>
                                  <a:noFill/>
                                </a:ln>
                              </wps:spPr>
                              <wps:txbx>
                                <w:txbxContent>
                                  <w:p w14:paraId="74150006"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40" name="Rectangle 10640"/>
                              <wps:cNvSpPr/>
                              <wps:spPr>
                                <a:xfrm>
                                  <a:off x="718484" y="222722"/>
                                  <a:ext cx="48492" cy="126166"/>
                                </a:xfrm>
                                <a:prstGeom prst="rect">
                                  <a:avLst/>
                                </a:prstGeom>
                                <a:ln>
                                  <a:noFill/>
                                </a:ln>
                              </wps:spPr>
                              <wps:txbx>
                                <w:txbxContent>
                                  <w:p w14:paraId="2308A386"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641" name="Rectangle 10641"/>
                              <wps:cNvSpPr/>
                              <wps:spPr>
                                <a:xfrm>
                                  <a:off x="664422" y="288554"/>
                                  <a:ext cx="71888" cy="146333"/>
                                </a:xfrm>
                                <a:prstGeom prst="rect">
                                  <a:avLst/>
                                </a:prstGeom>
                                <a:ln>
                                  <a:noFill/>
                                </a:ln>
                              </wps:spPr>
                              <wps:txbx>
                                <w:txbxContent>
                                  <w:p w14:paraId="581FD5C6"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42" name="Rectangle 10642"/>
                              <wps:cNvSpPr/>
                              <wps:spPr>
                                <a:xfrm>
                                  <a:off x="718484" y="315947"/>
                                  <a:ext cx="48492" cy="126166"/>
                                </a:xfrm>
                                <a:prstGeom prst="rect">
                                  <a:avLst/>
                                </a:prstGeom>
                                <a:ln>
                                  <a:noFill/>
                                </a:ln>
                              </wps:spPr>
                              <wps:txbx>
                                <w:txbxContent>
                                  <w:p w14:paraId="656347B2" w14:textId="77777777" w:rsidR="006E2FA2" w:rsidRDefault="006E2FA2">
                                    <w:pPr>
                                      <w:spacing w:after="160" w:line="259" w:lineRule="auto"/>
                                      <w:ind w:left="0" w:firstLine="0"/>
                                      <w:jc w:val="left"/>
                                    </w:pPr>
                                    <w:r>
                                      <w:rPr>
                                        <w:b/>
                                        <w:color w:val="141414"/>
                                        <w:w w:val="108"/>
                                        <w:sz w:val="10"/>
                                      </w:rPr>
                                      <w:t>2</w:t>
                                    </w:r>
                                  </w:p>
                                </w:txbxContent>
                              </wps:txbx>
                              <wps:bodyPr horzOverflow="overflow" vert="horz" lIns="0" tIns="0" rIns="0" bIns="0" rtlCol="0">
                                <a:noAutofit/>
                              </wps:bodyPr>
                            </wps:wsp>
                          </wpg:wgp>
                        </a:graphicData>
                      </a:graphic>
                    </wp:inline>
                  </w:drawing>
                </mc:Choice>
                <mc:Fallback>
                  <w:pict>
                    <v:group w14:anchorId="325AEE9E" id="Group 109977" o:spid="_x0000_s2717" style="width:87.05pt;height:50.95pt;mso-position-horizontal-relative:char;mso-position-vertical-relative:line" coordsize="11052,6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">
                      <v:shape id="Shape 10437" o:spid="_x0000_s2718" style="position:absolute;top:4526;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H8yMUA&#10;AADeAAAADwAAAGRycy9kb3ducmV2LnhtbERPS2sCMRC+F/wPYYReRLOtRWU1iggFH/RQH3gdNuPu&#10;4mayTVJd/fWmIPQ2H99zJrPGVOJCzpeWFbz1EhDEmdUl5wr2u8/uCIQPyBory6TgRh5m09bLBFNt&#10;r/xNl23IRQxhn6KCIoQ6ldJnBRn0PVsTR+5kncEQoculdniN4aaS70kykAZLjg0F1rQoKDtvf42C&#10;xdrK41e+HPJm1WkCHzb3n51T6rXdzMcgAjXhX/x0L3Wcn3z0h/D3Trx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fzIxQAAAN4AAAAPAAAAAAAAAAAAAAAAAJgCAABkcnMv&#10;ZG93bnJldi54bWxQSwUGAAAAAAQABAD1AAAAigMAAAAA&#10;" path="m,c,,523767,194608,1105248,e" filled="f" strokeweight=".26697mm">
                        <v:stroke miterlimit="1" joinstyle="miter" endcap="round"/>
                        <v:path arrowok="t" textboxrect="0,0,1105248,194608"/>
                      </v:shape>
                      <v:rect id="Rectangle 10510" o:spid="_x0000_s2719" style="position:absolute;left:3500;top:38;width:531;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NdMcA&#10;AADeAAAADwAAAGRycy9kb3ducmV2LnhtbESPQWvCQBCF7wX/wzJCb3VjQdHoKmIremxVUG9DdkyC&#10;2dmQ3ZrUX985FLzNMG/ee9982blK3akJpWcDw0ECijjztuTcwPGweZuAChHZYuWZDPxSgOWi9zLH&#10;1PqWv+m+j7kSEw4pGihirFOtQ1aQwzDwNbHcrr5xGGVtcm0bbMXcVfo9ScbaYcmSUGBN64Ky2/7H&#10;GdhO6tV55x9tXn1etqev0/TjMI3GvPa71QxUpC4+xf/fOyv1k9FQ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ejXTHAAAA3gAAAA8AAAAAAAAAAAAAAAAAmAIAAGRy&#10;cy9kb3ducmV2LnhtbFBLBQYAAAAABAAEAPUAAACMAwAAAAA=&#10;" filled="f" stroked="f">
                        <v:textbox inset="0,0,0,0">
                          <w:txbxContent>
                            <w:p w14:paraId="2A80C304" w14:textId="77777777" w:rsidR="006E2FA2" w:rsidRDefault="006E2FA2">
                              <w:pPr>
                                <w:spacing w:after="160" w:line="259" w:lineRule="auto"/>
                                <w:ind w:left="0" w:firstLine="0"/>
                                <w:jc w:val="left"/>
                              </w:pPr>
                              <w:r>
                                <w:rPr>
                                  <w:b/>
                                  <w:color w:val="141414"/>
                                  <w:w w:val="112"/>
                                  <w:sz w:val="12"/>
                                </w:rPr>
                                <w:t>?</w:t>
                              </w:r>
                            </w:p>
                          </w:txbxContent>
                        </v:textbox>
                      </v:rect>
                      <v:rect id="Rectangle 10511" o:spid="_x0000_s2720" style="position:absolute;left:6667;width:531;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Io78QA&#10;AADeAAAADwAAAGRycy9kb3ducmV2LnhtbERPS4vCMBC+C/sfwix407SCotUosip69LHg7m1oxrZs&#10;MylNtNVfbwRhb/PxPWe2aE0pblS7wrKCuB+BIE6tLjhT8H3a9MYgnEfWWFomBXdysJh/dGaYaNvw&#10;gW5Hn4kQwi5BBbn3VSKlS3My6Pq2Ig7cxdYGfYB1JnWNTQg3pRxE0UgaLDg05FjRV07p3/FqFGzH&#10;1fJnZx9NVq5/t+f9ebI6TbxS3c92OQXhqfX/4rd7p8P8aB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KO/EAAAA3gAAAA8AAAAAAAAAAAAAAAAAmAIAAGRycy9k&#10;b3ducmV2LnhtbFBLBQYAAAAABAAEAPUAAACJAwAAAAA=&#10;" filled="f" stroked="f">
                        <v:textbox inset="0,0,0,0">
                          <w:txbxContent>
                            <w:p w14:paraId="5731928B" w14:textId="77777777" w:rsidR="006E2FA2" w:rsidRDefault="006E2FA2">
                              <w:pPr>
                                <w:spacing w:after="160" w:line="259" w:lineRule="auto"/>
                                <w:ind w:left="0" w:firstLine="0"/>
                                <w:jc w:val="left"/>
                              </w:pPr>
                              <w:r>
                                <w:rPr>
                                  <w:b/>
                                  <w:color w:val="141414"/>
                                  <w:w w:val="112"/>
                                  <w:sz w:val="12"/>
                                </w:rPr>
                                <w:t>?</w:t>
                              </w:r>
                            </w:p>
                          </w:txbxContent>
                        </v:textbox>
                      </v:rect>
                      <v:rect id="Rectangle 10512" o:spid="_x0000_s2721" style="position:absolute;left:3230;top:1953;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14:paraId="7266D258" w14:textId="77777777" w:rsidR="006E2FA2" w:rsidRDefault="006E2FA2">
                              <w:pPr>
                                <w:spacing w:after="160" w:line="259" w:lineRule="auto"/>
                                <w:ind w:left="0" w:firstLine="0"/>
                                <w:jc w:val="left"/>
                              </w:pPr>
                              <w:r>
                                <w:rPr>
                                  <w:b/>
                                  <w:color w:val="141414"/>
                                  <w:w w:val="132"/>
                                  <w:sz w:val="12"/>
                                </w:rPr>
                                <w:t>R</w:t>
                              </w:r>
                            </w:p>
                          </w:txbxContent>
                        </v:textbox>
                      </v:rect>
                      <v:rect id="Rectangle 10513" o:spid="_x0000_s2722" style="position:absolute;left:3771;top:2227;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TA8UA&#10;AADeAAAADwAAAGRycy9kb3ducmV2LnhtbERPTWvCQBC9F/wPywje6kal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BMDxQAAAN4AAAAPAAAAAAAAAAAAAAAAAJgCAABkcnMv&#10;ZG93bnJldi54bWxQSwUGAAAAAAQABAD1AAAAigMAAAAA&#10;" filled="f" stroked="f">
                        <v:textbox inset="0,0,0,0">
                          <w:txbxContent>
                            <w:p w14:paraId="3D9BDCD7" w14:textId="77777777" w:rsidR="006E2FA2" w:rsidRDefault="006E2FA2">
                              <w:pPr>
                                <w:spacing w:after="160" w:line="259" w:lineRule="auto"/>
                                <w:ind w:left="0" w:firstLine="0"/>
                                <w:jc w:val="left"/>
                              </w:pPr>
                              <w:r>
                                <w:rPr>
                                  <w:b/>
                                  <w:color w:val="141414"/>
                                  <w:w w:val="108"/>
                                  <w:sz w:val="10"/>
                                </w:rPr>
                                <w:t>1</w:t>
                              </w:r>
                            </w:p>
                          </w:txbxContent>
                        </v:textbox>
                      </v:rect>
                      <v:shape id="Shape 10514" o:spid="_x0000_s2723" style="position:absolute;left:5094;top:500;width:362;height:363;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7m58MA&#10;AADeAAAADwAAAGRycy9kb3ducmV2LnhtbERPS4vCMBC+C/sfwix4WTT1iVajqCB42ItVxOPQjG2x&#10;mdQm2u6/3ywseJuP7znLdWtK8aLaFZYVDPoRCOLU6oIzBefTvjcD4TyyxtIyKfghB+vVR2eJsbYN&#10;H+mV+EyEEHYxKsi9r2IpXZqTQde3FXHgbrY26AOsM6lrbEK4KeUwiqbSYMGhIceKdjml9+RpFDzM&#10;o9nKL5kUWZKOzWh+/b7MDkp1P9vNAoSn1r/F/+6DDvOjyWAMf++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7m58MAAADeAAAADwAAAAAAAAAAAAAAAACYAgAAZHJzL2Rv&#10;d25yZXYueG1sUEsFBgAAAAAEAAQA9QAAAIgDAAAAAA==&#10;" path="m18116,v9996,,18117,8121,18117,18117c36233,28112,28112,36233,18116,36233,8121,36233,,28112,,18117,,8121,8121,,18116,xe" fillcolor="#141414" stroked="f" strokeweight="0">
                        <v:stroke miterlimit="1" joinstyle="miter" endcap="round"/>
                        <v:path arrowok="t" textboxrect="0,0,36233,36233"/>
                      </v:shape>
                      <v:shape id="Shape 10515" o:spid="_x0000_s2724" style="position:absolute;left:4324;top:681;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KZ/MMA&#10;AADeAAAADwAAAGRycy9kb3ducmV2LnhtbERPTUsDMRC9C/6HMEIv0ibdulK2TYsoVW9ibe9DMt1d&#10;upmETeyu/74RBG/zeJ+z3o6uExfqY+tZw3ymQBAbb1uuNRy+dtMliJiQLXaeScMPRdhubm/WWFk/&#10;8Cdd9qkWOYRjhRqalEIlZTQNOYwzH4gzd/K9w5RhX0vb45DDXScLpR6lw5ZzQ4OBnhsy5/2303Df&#10;qldzDB+nYlgU5cuDCuYNS60nd+PTCkSiMf2L/9zvNs9X5byE33fyDX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KZ/MMAAADeAAAADwAAAAAAAAAAAAAAAACYAgAAZHJzL2Rv&#10;d25yZXYueG1sUEsFBgAAAAAEAAQA9QAAAIgDAAAAAA==&#10;" path="m192217,l,e" filled="f" strokecolor="#141414" strokeweight=".1335mm">
                        <v:stroke miterlimit="1" joinstyle="miter" endcap="round"/>
                        <v:path arrowok="t" textboxrect="0,0,192217,0"/>
                      </v:shape>
                      <v:shape id="Shape 10516" o:spid="_x0000_s2725" style="position:absolute;left:4319;top:2604;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1ksUA&#10;AADeAAAADwAAAGRycy9kb3ducmV2LnhtbERPTWuDQBC9F/Iflgn01qwJKIl1laaQ0h56iOklt8Gd&#10;qujOGndj7L/vFgq5zeN9TlbMphcTja61rGC9ikAQV1a3XCv4Oh2etiCcR9bYWyYFP+SgyBcPGaba&#10;3vhIU+lrEULYpaig8X5IpXRVQwbdyg7Egfu2o0Ef4FhLPeIthJtebqIokQZbDg0NDvTaUNWVV6Pg&#10;vLfn+lJ2O5Ifw2cfXzfHQ/Km1ONyfnkG4Wn2d/G/+12H+VG8Tu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HWSxQAAAN4AAAAPAAAAAAAAAAAAAAAAAJgCAABkcnMv&#10;ZG93bnJldi54bWxQSwUGAAAAAAQABAD1AAAAigMAAAAA&#10;" path="m192217,l,e" filled="f" strokecolor="#141414" strokeweight=".1335mm">
                        <v:stroke miterlimit="1" joinstyle="miter"/>
                        <v:path arrowok="t" textboxrect="0,0,192217,0"/>
                      </v:shape>
                      <v:rect id="Rectangle 10517" o:spid="_x0000_s2726" style="position:absolute;left:5087;top:3684;width:513;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14:paraId="3DFF1450" w14:textId="77777777" w:rsidR="006E2FA2" w:rsidRDefault="006E2FA2">
                              <w:pPr>
                                <w:spacing w:after="160" w:line="259" w:lineRule="auto"/>
                                <w:ind w:left="0" w:firstLine="0"/>
                                <w:jc w:val="left"/>
                              </w:pPr>
                              <w:r>
                                <w:rPr>
                                  <w:b/>
                                  <w:color w:val="141414"/>
                                  <w:w w:val="112"/>
                                  <w:sz w:val="12"/>
                                </w:rPr>
                                <w:t>?</w:t>
                              </w:r>
                            </w:p>
                          </w:txbxContent>
                        </v:textbox>
                      </v:rect>
                      <v:shape id="Shape 10518" o:spid="_x0000_s2727" style="position:absolute;left:4319;top:3565;width:1922;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Ee8YA&#10;AADeAAAADwAAAGRycy9kb3ducmV2LnhtbESPQYvCQAyF7wv+hyGCt3WqoKzVUXRBcQ8erF68hU5s&#10;i51MtzNq/febg7C3hPfy3pfFqnO1elAbKs8GRsMEFHHubcWFgfNp+/kFKkRki7VnMvCiAKtl72OB&#10;qfVPPtIji4WSEA4pGihjbFKtQ16SwzD0DbFoV986jLK2hbYtPiXc1XqcJFPtsGJpKLGh75LyW3Z3&#10;Bi4bfyl+s9uM9E9zqCf38XE73Rkz6HfrOahIXfw3v6/3VvCTyUh45R2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9Ee8YAAADeAAAADwAAAAAAAAAAAAAAAACYAgAAZHJz&#10;L2Rvd25yZXYueG1sUEsFBgAAAAAEAAQA9QAAAIsDAAAAAA==&#10;" path="m192217,l,e" filled="f" strokecolor="#141414" strokeweight=".1335mm">
                        <v:stroke miterlimit="1" joinstyle="miter"/>
                        <v:path arrowok="t" textboxrect="0,0,192217,0"/>
                      </v:shape>
                      <v:rect id="Rectangle 10561" o:spid="_x0000_s2728" style="position:absolute;left:3260;top:938;width:683;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14:paraId="0E379F44" w14:textId="77777777" w:rsidR="006E2FA2" w:rsidRDefault="006E2FA2">
                              <w:pPr>
                                <w:spacing w:after="160" w:line="259" w:lineRule="auto"/>
                                <w:ind w:left="0" w:firstLine="0"/>
                                <w:jc w:val="left"/>
                              </w:pPr>
                              <w:r>
                                <w:rPr>
                                  <w:color w:val="141414"/>
                                  <w:w w:val="118"/>
                                  <w:sz w:val="12"/>
                                </w:rPr>
                                <w:t>A</w:t>
                              </w:r>
                            </w:p>
                          </w:txbxContent>
                        </v:textbox>
                      </v:rect>
                      <v:rect id="Rectangle 10562" o:spid="_x0000_s2729" style="position:absolute;left:3774;top:121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14:paraId="339BDDC3" w14:textId="77777777" w:rsidR="006E2FA2" w:rsidRDefault="006E2FA2">
                              <w:pPr>
                                <w:spacing w:after="160" w:line="259" w:lineRule="auto"/>
                                <w:ind w:left="0" w:firstLine="0"/>
                                <w:jc w:val="left"/>
                              </w:pPr>
                              <w:r>
                                <w:rPr>
                                  <w:color w:val="141414"/>
                                  <w:w w:val="98"/>
                                  <w:sz w:val="10"/>
                                </w:rPr>
                                <w:t>3</w:t>
                              </w:r>
                            </w:p>
                          </w:txbxContent>
                        </v:textbox>
                      </v:rect>
                      <v:shape id="Shape 10563" o:spid="_x0000_s2730" style="position:absolute;left:4319;top:681;width:961;height:961;visibility:visible;mso-wrap-style:square;v-text-anchor:top" coordsize="96108,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fkcUA&#10;AADeAAAADwAAAGRycy9kb3ducmV2LnhtbERPTWvCQBC9C/6HZYReRDe2GGqajYhQaKEXE6F4G7Jj&#10;kiY7m2a3mv77bkHwNo/3Oel2NJ240OAaywpWywgEcWl1w5WCY/G6eAbhPLLGzjIp+CUH22w6STHR&#10;9soHuuS+EiGEXYIKau/7REpX1mTQLW1PHLizHQz6AIdK6gGvIdx08jGKYmmw4dBQY0/7mso2/zEK&#10;pNnoj/evvN2f2kJ/x5/Hue5bpR5m4+4FhKfR38U395sO86N1/AT/74Qb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6F+RxQAAAN4AAAAPAAAAAAAAAAAAAAAAAJgCAABkcnMv&#10;ZG93bnJldi54bWxQSwUGAAAAAAQABAD1AAAAigMAAAAA&#10;" path="m96108,r,96108l,96108e" filled="f" strokecolor="#141414" strokeweight=".1335mm">
                        <v:stroke miterlimit="1" joinstyle="miter" endcap="round"/>
                        <v:path arrowok="t" textboxrect="0,0,96108,96108"/>
                      </v:shape>
                      <v:rect id="Rectangle 10573" o:spid="_x0000_s2731" style="position:absolute;left:3230;top:2885;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14:paraId="3288352D" w14:textId="77777777" w:rsidR="006E2FA2" w:rsidRDefault="006E2FA2">
                              <w:pPr>
                                <w:spacing w:after="160" w:line="259" w:lineRule="auto"/>
                                <w:ind w:left="0" w:firstLine="0"/>
                                <w:jc w:val="left"/>
                              </w:pPr>
                              <w:r>
                                <w:rPr>
                                  <w:b/>
                                  <w:color w:val="141414"/>
                                  <w:w w:val="132"/>
                                  <w:sz w:val="12"/>
                                </w:rPr>
                                <w:t>R</w:t>
                              </w:r>
                            </w:p>
                          </w:txbxContent>
                        </v:textbox>
                      </v:rect>
                      <v:rect id="Rectangle 10574" o:spid="_x0000_s2732" style="position:absolute;left:3771;top:3159;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14:paraId="2130D3F9" w14:textId="77777777" w:rsidR="006E2FA2" w:rsidRDefault="006E2FA2">
                              <w:pPr>
                                <w:spacing w:after="160" w:line="259" w:lineRule="auto"/>
                                <w:ind w:left="0" w:firstLine="0"/>
                                <w:jc w:val="left"/>
                              </w:pPr>
                              <w:r>
                                <w:rPr>
                                  <w:b/>
                                  <w:color w:val="141414"/>
                                  <w:w w:val="108"/>
                                  <w:sz w:val="10"/>
                                </w:rPr>
                                <w:t>2</w:t>
                              </w:r>
                            </w:p>
                          </w:txbxContent>
                        </v:textbox>
                      </v:rect>
                      <v:shape id="Shape 10638" o:spid="_x0000_s2733" style="position:absolute;left:5280;top:1642;width:0;height:1923;visibility:visible;mso-wrap-style:square;v-text-anchor:top" coordsize="0,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sUA&#10;AADeAAAADwAAAGRycy9kb3ducmV2LnhtbESPQYvCQAyF74L/YYjgTaer4i7VUVSQFcSD7v6A0Ilt&#10;2U6mdEbb9debg+At4b2892W57lyl7tSE0rOBj3ECijjztuTcwO/PfvQFKkRki5VnMvBPAdarfm+J&#10;qfUtn+l+ibmSEA4pGihirFOtQ1aQwzD2NbFoV984jLI2ubYNthLuKj1Jkrl2WLI0FFjTrqDs73Jz&#10;BmbuiNnno82nOz4dnC6/H92WjRkOus0CVKQuvs2v64MV/GQ+FV55R2b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47+xQAAAN4AAAAPAAAAAAAAAAAAAAAAAJgCAABkcnMv&#10;ZG93bnJldi54bWxQSwUGAAAAAAQABAD1AAAAigMAAAAA&#10;" path="m,192217l,e" filled="f" strokecolor="#141414" strokeweight="0">
                        <v:stroke miterlimit="1" joinstyle="miter"/>
                        <v:path arrowok="t" textboxrect="0,0,0,192217"/>
                      </v:shape>
                      <v:rect id="Rectangle 10639" o:spid="_x0000_s2734" style="position:absolute;left:6644;top:1953;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Z9cQA&#10;AADeAAAADwAAAGRycy9kb3ducmV2LnhtbERPS4vCMBC+C/sfwix401QF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0GfXEAAAA3gAAAA8AAAAAAAAAAAAAAAAAmAIAAGRycy9k&#10;b3ducmV2LnhtbFBLBQYAAAAABAAEAPUAAACJAwAAAAA=&#10;" filled="f" stroked="f">
                        <v:textbox inset="0,0,0,0">
                          <w:txbxContent>
                            <w:p w14:paraId="74150006" w14:textId="77777777" w:rsidR="006E2FA2" w:rsidRDefault="006E2FA2">
                              <w:pPr>
                                <w:spacing w:after="160" w:line="259" w:lineRule="auto"/>
                                <w:ind w:left="0" w:firstLine="0"/>
                                <w:jc w:val="left"/>
                              </w:pPr>
                              <w:r>
                                <w:rPr>
                                  <w:b/>
                                  <w:color w:val="141414"/>
                                  <w:w w:val="132"/>
                                  <w:sz w:val="12"/>
                                </w:rPr>
                                <w:t>R</w:t>
                              </w:r>
                            </w:p>
                          </w:txbxContent>
                        </v:textbox>
                      </v:rect>
                      <v:rect id="Rectangle 10640" o:spid="_x0000_s2735" style="position:absolute;left:7184;top:2227;width:485;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DFccA&#10;AADeAAAADwAAAGRycy9kb3ducmV2LnhtbESPQWvCQBCF74L/YRmhN91Yi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IwxXHAAAA3gAAAA8AAAAAAAAAAAAAAAAAmAIAAGRy&#10;cy9kb3ducmV2LnhtbFBLBQYAAAAABAAEAPUAAACMAwAAAAA=&#10;" filled="f" stroked="f">
                        <v:textbox inset="0,0,0,0">
                          <w:txbxContent>
                            <w:p w14:paraId="2308A386" w14:textId="77777777" w:rsidR="006E2FA2" w:rsidRDefault="006E2FA2">
                              <w:pPr>
                                <w:spacing w:after="160" w:line="259" w:lineRule="auto"/>
                                <w:ind w:left="0" w:firstLine="0"/>
                                <w:jc w:val="left"/>
                              </w:pPr>
                              <w:r>
                                <w:rPr>
                                  <w:b/>
                                  <w:color w:val="141414"/>
                                  <w:w w:val="108"/>
                                  <w:sz w:val="10"/>
                                </w:rPr>
                                <w:t>1</w:t>
                              </w:r>
                            </w:p>
                          </w:txbxContent>
                        </v:textbox>
                      </v:rect>
                      <v:rect id="Rectangle 10641" o:spid="_x0000_s2736" style="position:absolute;left:6644;top:2885;width:719;height:1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14:paraId="581FD5C6" w14:textId="77777777" w:rsidR="006E2FA2" w:rsidRDefault="006E2FA2">
                              <w:pPr>
                                <w:spacing w:after="160" w:line="259" w:lineRule="auto"/>
                                <w:ind w:left="0" w:firstLine="0"/>
                                <w:jc w:val="left"/>
                              </w:pPr>
                              <w:r>
                                <w:rPr>
                                  <w:b/>
                                  <w:color w:val="141414"/>
                                  <w:w w:val="132"/>
                                  <w:sz w:val="12"/>
                                </w:rPr>
                                <w:t>R</w:t>
                              </w:r>
                            </w:p>
                          </w:txbxContent>
                        </v:textbox>
                      </v:rect>
                      <v:rect id="Rectangle 10642" o:spid="_x0000_s2737" style="position:absolute;left:7184;top:3159;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4+cUA&#10;AADeAAAADwAAAGRycy9kb3ducmV2LnhtbERPTWvCQBC9C/6HZYTedKOUoNFVxLYkxzYK6m3Ijkkw&#10;OxuyW5P213cLhd7m8T5nsxtMIx7UudqygvksAkFcWF1zqeB0fJsuQTiPrLGxTAq+yMFuOx5tMNG2&#10;5w965L4UIYRdggoq79tESldUZNDNbEscuJvtDPoAu1LqDvsQbhq5iKJYGqw5NFTY0qGi4p5/GgXp&#10;st1fMvvdl83rNT2/n1cvx5VX6mky7NcgPA3+X/znznSYH8X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vj5xQAAAN4AAAAPAAAAAAAAAAAAAAAAAJgCAABkcnMv&#10;ZG93bnJldi54bWxQSwUGAAAAAAQABAD1AAAAigMAAAAA&#10;" filled="f" stroked="f">
                        <v:textbox inset="0,0,0,0">
                          <w:txbxContent>
                            <w:p w14:paraId="656347B2" w14:textId="77777777" w:rsidR="006E2FA2" w:rsidRDefault="006E2FA2">
                              <w:pPr>
                                <w:spacing w:after="160" w:line="259" w:lineRule="auto"/>
                                <w:ind w:left="0" w:firstLine="0"/>
                                <w:jc w:val="left"/>
                              </w:pPr>
                              <w:r>
                                <w:rPr>
                                  <w:b/>
                                  <w:color w:val="141414"/>
                                  <w:w w:val="108"/>
                                  <w:sz w:val="10"/>
                                </w:rPr>
                                <w:t>2</w:t>
                              </w:r>
                            </w:p>
                          </w:txbxContent>
                        </v:textbox>
                      </v:rect>
                      <w10:anchorlock/>
                    </v:group>
                  </w:pict>
                </mc:Fallback>
              </mc:AlternateContent>
            </w:r>
          </w:p>
        </w:tc>
        <w:tc>
          <w:tcPr>
            <w:tcW w:w="1068" w:type="dxa"/>
            <w:tcBorders>
              <w:top w:val="single" w:sz="3" w:space="0" w:color="646464"/>
              <w:left w:val="nil"/>
              <w:bottom w:val="nil"/>
              <w:right w:val="single" w:sz="3" w:space="0" w:color="646464"/>
            </w:tcBorders>
          </w:tcPr>
          <w:p w14:paraId="0A78FA93" w14:textId="77777777" w:rsidR="00A21FDC" w:rsidRDefault="00252176">
            <w:pPr>
              <w:spacing w:after="0" w:line="259" w:lineRule="auto"/>
              <w:ind w:left="213" w:firstLine="0"/>
              <w:jc w:val="left"/>
            </w:pPr>
            <w:r>
              <w:rPr>
                <w:noProof/>
                <w:sz w:val="22"/>
              </w:rPr>
              <w:lastRenderedPageBreak/>
              <mc:AlternateContent>
                <mc:Choice Requires="wpg">
                  <w:drawing>
                    <wp:inline distT="0" distB="0" distL="0" distR="0" wp14:anchorId="1D2D051D" wp14:editId="6329FB21">
                      <wp:extent cx="122998" cy="80531"/>
                      <wp:effectExtent l="0" t="0" r="0" b="0"/>
                      <wp:docPr id="111058" name="Group 111058"/>
                      <wp:cNvGraphicFramePr/>
                      <a:graphic xmlns:a="http://schemas.openxmlformats.org/drawingml/2006/main">
                        <a:graphicData uri="http://schemas.microsoft.com/office/word/2010/wordprocessingGroup">
                          <wpg:wgp>
                            <wpg:cNvGrpSpPr/>
                            <wpg:grpSpPr>
                              <a:xfrm>
                                <a:off x="0" y="0"/>
                                <a:ext cx="122998" cy="80531"/>
                                <a:chOff x="0" y="0"/>
                                <a:chExt cx="122998" cy="80531"/>
                              </a:xfrm>
                            </wpg:grpSpPr>
                            <wps:wsp>
                              <wps:cNvPr id="10434" name="Shape 10434"/>
                              <wps:cNvSpPr/>
                              <wps:spPr>
                                <a:xfrm>
                                  <a:off x="0" y="0"/>
                                  <a:ext cx="122998" cy="80531"/>
                                </a:xfrm>
                                <a:custGeom>
                                  <a:avLst/>
                                  <a:gdLst/>
                                  <a:ahLst/>
                                  <a:cxnLst/>
                                  <a:rect l="0" t="0" r="0" b="0"/>
                                  <a:pathLst>
                                    <a:path w="122998" h="80531">
                                      <a:moveTo>
                                        <a:pt x="26981" y="0"/>
                                      </a:moveTo>
                                      <a:lnTo>
                                        <a:pt x="122998" y="77106"/>
                                      </a:lnTo>
                                      <a:lnTo>
                                        <a:pt x="0" y="80531"/>
                                      </a:lnTo>
                                      <a:cubicBezTo>
                                        <a:pt x="25478" y="62607"/>
                                        <a:pt x="36275" y="30030"/>
                                        <a:pt x="26981" y="0"/>
                                      </a:cubicBezTo>
                                      <a:close/>
                                    </a:path>
                                  </a:pathLst>
                                </a:custGeom>
                                <a:ln w="6266" cap="flat">
                                  <a:round/>
                                </a:ln>
                              </wps:spPr>
                              <wps:style>
                                <a:lnRef idx="1">
                                  <a:srgbClr val="505050"/>
                                </a:lnRef>
                                <a:fillRef idx="1">
                                  <a:srgbClr val="505050"/>
                                </a:fillRef>
                                <a:effectRef idx="0">
                                  <a:scrgbClr r="0" g="0" b="0"/>
                                </a:effectRef>
                                <a:fontRef idx="none"/>
                              </wps:style>
                              <wps:bodyPr/>
                            </wps:wsp>
                          </wpg:wgp>
                        </a:graphicData>
                      </a:graphic>
                    </wp:inline>
                  </w:drawing>
                </mc:Choice>
                <mc:Fallback>
                  <w:pict>
                    <v:group w14:anchorId="1268E902" id="Group 111058" o:spid="_x0000_s1026" style="width:9.7pt;height:6.35pt;mso-position-horizontal-relative:char;mso-position-vertical-relative:line" coordsize="122998,80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">
                      <v:shape id="Shape 10434" o:spid="_x0000_s1027" style="position:absolute;width:122998;height:80531;visibility:visible;mso-wrap-style:square;v-text-anchor:top" coordsize="122998,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WLcQA&#10;AADeAAAADwAAAGRycy9kb3ducmV2LnhtbERP22oCMRB9L/gPYYS+1ax2EV2NIkKhlBbx/jpsxt3V&#10;zWSbRN3+fVMQ+jaHc53pvDW1uJHzlWUF/V4Cgji3uuJCwW779jIC4QOyxtoyKfghD/NZ52mKmbZ3&#10;XtNtEwoRQ9hnqKAMocmk9HlJBn3PNsSRO1lnMEToCqkd3mO4qeUgSYbSYMWxocSGliXll83VKNh/&#10;jw9r97VwK5b983h4TT+PH6lSz912MQERqA3/4of7Xcf5Sfqawt878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Fi3EAAAA3gAAAA8AAAAAAAAAAAAAAAAAmAIAAGRycy9k&#10;b3ducmV2LnhtbFBLBQYAAAAABAAEAPUAAACJAwAAAAA=&#10;" path="m26981,r96017,77106l,80531c25478,62607,36275,30030,26981,xe" fillcolor="#505050" strokecolor="#505050" strokeweight=".17406mm">
                        <v:path arrowok="t" textboxrect="0,0,122998,80531"/>
                      </v:shape>
                      <w10:anchorlock/>
                    </v:group>
                  </w:pict>
                </mc:Fallback>
              </mc:AlternateContent>
            </w:r>
          </w:p>
          <w:tbl>
            <w:tblPr>
              <w:tblStyle w:val="TableGrid"/>
              <w:tblW w:w="757" w:type="dxa"/>
              <w:tblInd w:w="10" w:type="dxa"/>
              <w:tblCellMar>
                <w:top w:w="105" w:type="dxa"/>
                <w:left w:w="119" w:type="dxa"/>
                <w:bottom w:w="82" w:type="dxa"/>
                <w:right w:w="56" w:type="dxa"/>
              </w:tblCellMar>
              <w:tblLook w:val="04A0" w:firstRow="1" w:lastRow="0" w:firstColumn="1" w:lastColumn="0" w:noHBand="0" w:noVBand="1"/>
            </w:tblPr>
            <w:tblGrid>
              <w:gridCol w:w="196"/>
              <w:gridCol w:w="182"/>
              <w:gridCol w:w="379"/>
            </w:tblGrid>
            <w:tr w:rsidR="00A21FDC" w14:paraId="6C25BC06" w14:textId="77777777">
              <w:trPr>
                <w:trHeight w:val="378"/>
              </w:trPr>
              <w:tc>
                <w:tcPr>
                  <w:tcW w:w="378" w:type="dxa"/>
                  <w:gridSpan w:val="2"/>
                  <w:vMerge w:val="restart"/>
                  <w:tcBorders>
                    <w:top w:val="single" w:sz="3" w:space="0" w:color="141414"/>
                    <w:left w:val="single" w:sz="3" w:space="0" w:color="141414"/>
                    <w:bottom w:val="single" w:sz="3" w:space="0" w:color="141414"/>
                    <w:right w:val="nil"/>
                  </w:tcBorders>
                  <w:shd w:val="clear" w:color="auto" w:fill="DCDCDC"/>
                  <w:vAlign w:val="bottom"/>
                </w:tcPr>
                <w:p w14:paraId="5E319831" w14:textId="77777777" w:rsidR="00A21FDC" w:rsidRDefault="00252176" w:rsidP="006E2FA2">
                  <w:pPr>
                    <w:framePr w:wrap="around" w:vAnchor="text" w:hAnchor="text" w:x="839" w:y="624"/>
                    <w:spacing w:after="0" w:line="259" w:lineRule="auto"/>
                    <w:ind w:left="0" w:firstLine="0"/>
                    <w:suppressOverlap/>
                    <w:jc w:val="righ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2FA871E2" w14:textId="77777777" w:rsidR="00A21FDC" w:rsidRDefault="00252176" w:rsidP="006E2FA2">
                  <w:pPr>
                    <w:framePr w:wrap="around" w:vAnchor="text" w:hAnchor="text" w:x="839" w:y="624"/>
                    <w:spacing w:after="0" w:line="259" w:lineRule="auto"/>
                    <w:ind w:left="0" w:firstLine="0"/>
                    <w:suppressOverlap/>
                    <w:jc w:val="left"/>
                  </w:pPr>
                  <w:r>
                    <w:rPr>
                      <w:color w:val="141414"/>
                      <w:sz w:val="15"/>
                    </w:rPr>
                    <w:t>A</w:t>
                  </w:r>
                  <w:r>
                    <w:rPr>
                      <w:color w:val="141414"/>
                      <w:sz w:val="12"/>
                      <w:vertAlign w:val="subscript"/>
                    </w:rPr>
                    <w:t>2</w:t>
                  </w:r>
                </w:p>
              </w:tc>
            </w:tr>
            <w:tr w:rsidR="00A21FDC" w14:paraId="0AF2F421" w14:textId="77777777">
              <w:trPr>
                <w:trHeight w:val="378"/>
              </w:trPr>
              <w:tc>
                <w:tcPr>
                  <w:tcW w:w="0" w:type="auto"/>
                  <w:gridSpan w:val="2"/>
                  <w:vMerge/>
                  <w:tcBorders>
                    <w:top w:val="nil"/>
                    <w:left w:val="single" w:sz="3" w:space="0" w:color="141414"/>
                    <w:bottom w:val="single" w:sz="3" w:space="0" w:color="141414"/>
                    <w:right w:val="nil"/>
                  </w:tcBorders>
                </w:tcPr>
                <w:p w14:paraId="7EAB129C" w14:textId="77777777" w:rsidR="00A21FDC" w:rsidRDefault="00A21FDC" w:rsidP="006E2FA2">
                  <w:pPr>
                    <w:framePr w:wrap="around" w:vAnchor="text" w:hAnchor="text" w:x="839" w:y="624"/>
                    <w:spacing w:after="160" w:line="259" w:lineRule="auto"/>
                    <w:ind w:left="0" w:firstLine="0"/>
                    <w:suppressOverlap/>
                    <w:jc w:val="left"/>
                  </w:pPr>
                </w:p>
              </w:tc>
              <w:tc>
                <w:tcPr>
                  <w:tcW w:w="378" w:type="dxa"/>
                  <w:tcBorders>
                    <w:top w:val="single" w:sz="3" w:space="0" w:color="141414"/>
                    <w:left w:val="nil"/>
                    <w:bottom w:val="single" w:sz="3" w:space="0" w:color="141414"/>
                    <w:right w:val="single" w:sz="3" w:space="0" w:color="141414"/>
                  </w:tcBorders>
                  <w:shd w:val="clear" w:color="auto" w:fill="DCDCDC"/>
                </w:tcPr>
                <w:p w14:paraId="03F5E230" w14:textId="77777777" w:rsidR="00A21FDC" w:rsidRDefault="00A21FDC" w:rsidP="006E2FA2">
                  <w:pPr>
                    <w:framePr w:wrap="around" w:vAnchor="text" w:hAnchor="text" w:x="839" w:y="624"/>
                    <w:spacing w:after="160" w:line="259" w:lineRule="auto"/>
                    <w:ind w:left="0" w:firstLine="0"/>
                    <w:suppressOverlap/>
                    <w:jc w:val="left"/>
                  </w:pPr>
                </w:p>
              </w:tc>
            </w:tr>
            <w:tr w:rsidR="00A21FDC" w14:paraId="5D0D6C9A" w14:textId="77777777">
              <w:tblPrEx>
                <w:tblCellMar>
                  <w:top w:w="54" w:type="dxa"/>
                  <w:left w:w="0" w:type="dxa"/>
                  <w:bottom w:w="0" w:type="dxa"/>
                  <w:right w:w="14" w:type="dxa"/>
                </w:tblCellMar>
              </w:tblPrEx>
              <w:trPr>
                <w:trHeight w:val="378"/>
              </w:trPr>
              <w:tc>
                <w:tcPr>
                  <w:tcW w:w="196" w:type="dxa"/>
                  <w:vMerge w:val="restart"/>
                  <w:tcBorders>
                    <w:top w:val="single" w:sz="3" w:space="0" w:color="000000"/>
                    <w:left w:val="single" w:sz="3" w:space="0" w:color="000000"/>
                    <w:bottom w:val="single" w:sz="3" w:space="0" w:color="000000"/>
                    <w:right w:val="dashed" w:sz="3" w:space="0" w:color="141414"/>
                  </w:tcBorders>
                  <w:shd w:val="clear" w:color="auto" w:fill="000000"/>
                  <w:vAlign w:val="center"/>
                </w:tcPr>
                <w:p w14:paraId="258C3B4E" w14:textId="77777777" w:rsidR="00A21FDC" w:rsidRDefault="00252176" w:rsidP="006E2FA2">
                  <w:pPr>
                    <w:framePr w:wrap="around" w:vAnchor="text" w:hAnchor="text" w:x="839" w:y="624"/>
                    <w:spacing w:after="0" w:line="259" w:lineRule="auto"/>
                    <w:ind w:left="-10" w:firstLine="0"/>
                    <w:suppressOverlap/>
                    <w:jc w:val="left"/>
                  </w:pPr>
                  <w:r>
                    <w:rPr>
                      <w:noProof/>
                      <w:sz w:val="22"/>
                    </w:rPr>
                    <mc:AlternateContent>
                      <mc:Choice Requires="wpg">
                        <w:drawing>
                          <wp:inline distT="0" distB="0" distL="0" distR="0" wp14:anchorId="5C9419C5" wp14:editId="38AD9347">
                            <wp:extent cx="114538" cy="168866"/>
                            <wp:effectExtent l="0" t="0" r="0" b="0"/>
                            <wp:docPr id="110953" name="Group 110953"/>
                            <wp:cNvGraphicFramePr/>
                            <a:graphic xmlns:a="http://schemas.openxmlformats.org/drawingml/2006/main">
                              <a:graphicData uri="http://schemas.microsoft.com/office/word/2010/wordprocessingGroup">
                                <wpg:wgp>
                                  <wpg:cNvGrpSpPr/>
                                  <wpg:grpSpPr>
                                    <a:xfrm>
                                      <a:off x="0" y="0"/>
                                      <a:ext cx="114538" cy="168866"/>
                                      <a:chOff x="0" y="0"/>
                                      <a:chExt cx="114538" cy="168866"/>
                                    </a:xfrm>
                                  </wpg:grpSpPr>
                                  <wps:wsp>
                                    <wps:cNvPr id="10566" name="Rectangle 10566"/>
                                    <wps:cNvSpPr/>
                                    <wps:spPr>
                                      <a:xfrm rot="-5399999">
                                        <a:off x="37260" y="59646"/>
                                        <a:ext cx="71960" cy="146480"/>
                                      </a:xfrm>
                                      <a:prstGeom prst="rect">
                                        <a:avLst/>
                                      </a:prstGeom>
                                      <a:ln>
                                        <a:noFill/>
                                      </a:ln>
                                    </wps:spPr>
                                    <wps:txbx>
                                      <w:txbxContent>
                                        <w:p w14:paraId="35E8B199"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10567" name="Rectangle 10567"/>
                                    <wps:cNvSpPr/>
                                    <wps:spPr>
                                      <a:xfrm rot="-5399999">
                                        <a:off x="80767" y="62109"/>
                                        <a:ext cx="29231" cy="76054"/>
                                      </a:xfrm>
                                      <a:prstGeom prst="rect">
                                        <a:avLst/>
                                      </a:prstGeom>
                                      <a:ln>
                                        <a:noFill/>
                                      </a:ln>
                                    </wps:spPr>
                                    <wps:txbx>
                                      <w:txbxContent>
                                        <w:p w14:paraId="70714E29"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568" name="Rectangle 10568"/>
                                    <wps:cNvSpPr/>
                                    <wps:spPr>
                                      <a:xfrm rot="-5399999">
                                        <a:off x="11567" y="-42171"/>
                                        <a:ext cx="123346" cy="146480"/>
                                      </a:xfrm>
                                      <a:prstGeom prst="rect">
                                        <a:avLst/>
                                      </a:prstGeom>
                                      <a:ln>
                                        <a:noFill/>
                                      </a:ln>
                                    </wps:spPr>
                                    <wps:txbx>
                                      <w:txbxContent>
                                        <w:p w14:paraId="65C8112D" w14:textId="77777777" w:rsidR="006E2FA2" w:rsidRDefault="006E2FA2">
                                          <w:pPr>
                                            <w:spacing w:after="160" w:line="259" w:lineRule="auto"/>
                                            <w:ind w:left="0" w:firstLine="0"/>
                                            <w:jc w:val="left"/>
                                          </w:pPr>
                                          <w:r>
                                            <w:rPr>
                                              <w:b/>
                                              <w:color w:val="141414"/>
                                              <w:sz w:val="12"/>
                                            </w:rPr>
                                            <w:t>|?</w:t>
                                          </w:r>
                                          <w:r>
                                            <w:rPr>
                                              <w:b/>
                                              <w:color w:val="141414"/>
                                              <w:spacing w:val="-27"/>
                                              <w:sz w:val="12"/>
                                            </w:rPr>
                                            <w:t xml:space="preserve"> </w:t>
                                          </w:r>
                                        </w:p>
                                      </w:txbxContent>
                                    </wps:txbx>
                                    <wps:bodyPr horzOverflow="overflow" vert="horz" lIns="0" tIns="0" rIns="0" bIns="0" rtlCol="0">
                                      <a:noAutofit/>
                                    </wps:bodyPr>
                                  </wps:wsp>
                                </wpg:wgp>
                              </a:graphicData>
                            </a:graphic>
                          </wp:inline>
                        </w:drawing>
                      </mc:Choice>
                      <mc:Fallback>
                        <w:pict>
                          <v:group w14:anchorId="5C9419C5" id="Group 110953" o:spid="_x0000_s2738" style="width:9pt;height:13.3pt;mso-position-horizontal-relative:char;mso-position-vertical-relative:line" coordsize="114538,168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">
                            <v:rect id="Rectangle 10566" o:spid="_x0000_s2739" style="position:absolute;left:37260;top:59646;width:71960;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BJ8QA&#10;AADeAAAADwAAAGRycy9kb3ducmV2LnhtbERPS2vCQBC+C/6HZQRvulE0LamrlILEi0J9lB6n2cmD&#10;ZmdjdtX477uC0Nt8fM9ZrDpTiyu1rrKsYDKOQBBnVldcKDge1qNXEM4ja6wtk4I7OVgt+70FJtre&#10;+JOue1+IEMIuQQWl900ipctKMujGtiEOXG5bgz7AtpC6xVsIN7WcRlEsDVYcGkps6KOk7Hd/MQpO&#10;k8PlK3W7H/7Ozy+zrU93eZEqNRx0728gPHX+X/x0b3SYH83jGB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gSfEAAAA3gAAAA8AAAAAAAAAAAAAAAAAmAIAAGRycy9k&#10;b3ducmV2LnhtbFBLBQYAAAAABAAEAPUAAACJAwAAAAA=&#10;" filled="f" stroked="f">
                              <v:textbox inset="0,0,0,0">
                                <w:txbxContent>
                                  <w:p w14:paraId="35E8B199" w14:textId="77777777" w:rsidR="006E2FA2" w:rsidRDefault="006E2FA2">
                                    <w:pPr>
                                      <w:spacing w:after="160" w:line="259" w:lineRule="auto"/>
                                      <w:ind w:left="0" w:firstLine="0"/>
                                      <w:jc w:val="left"/>
                                    </w:pPr>
                                    <w:r>
                                      <w:rPr>
                                        <w:b/>
                                        <w:color w:val="141414"/>
                                        <w:sz w:val="12"/>
                                      </w:rPr>
                                      <w:t>R</w:t>
                                    </w:r>
                                  </w:p>
                                </w:txbxContent>
                              </v:textbox>
                            </v:rect>
                            <v:rect id="Rectangle 10567" o:spid="_x0000_s2740" style="position:absolute;left:80767;top:62109;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kkvMQA&#10;AADeAAAADwAAAGRycy9kb3ducmV2LnhtbERPS2vCQBC+C/0PyxR6041FjURXEUHSi0K1lR6n2ckD&#10;s7NpdtX477uC4G0+vufMl52pxYVaV1lWMBxEIIgzqysuFHwdNv0pCOeRNdaWScGNHCwXL705Jtpe&#10;+ZMue1+IEMIuQQWl900ipctKMugGtiEOXG5bgz7AtpC6xWsIN7V8j6KJNFhxaCixoXVJ2Wl/Ngq+&#10;h4fzMXW7X/7J/+LR1qe7vEiVenvtVjMQnjr/FD/cHzrMj8aT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pJLzEAAAA3gAAAA8AAAAAAAAAAAAAAAAAmAIAAGRycy9k&#10;b3ducmV2LnhtbFBLBQYAAAAABAAEAPUAAACJAwAAAAA=&#10;" filled="f" stroked="f">
                              <v:textbox inset="0,0,0,0">
                                <w:txbxContent>
                                  <w:p w14:paraId="70714E29" w14:textId="77777777" w:rsidR="006E2FA2" w:rsidRDefault="006E2FA2">
                                    <w:pPr>
                                      <w:spacing w:after="160" w:line="259" w:lineRule="auto"/>
                                      <w:ind w:left="0" w:firstLine="0"/>
                                      <w:jc w:val="left"/>
                                    </w:pPr>
                                    <w:r>
                                      <w:rPr>
                                        <w:b/>
                                        <w:color w:val="141414"/>
                                        <w:sz w:val="6"/>
                                      </w:rPr>
                                      <w:t>1</w:t>
                                    </w:r>
                                  </w:p>
                                </w:txbxContent>
                              </v:textbox>
                            </v:rect>
                            <v:rect id="Rectangle 10568" o:spid="_x0000_s2741" style="position:absolute;left:11567;top:-42171;width:123346;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wzsgA&#10;AADeAAAADwAAAGRycy9kb3ducmV2LnhtbESPT2sCQQzF70K/w5BCbzqrtFpWRxGhbC8Vqm3pMd3J&#10;/sGdzLoz6vrtzaHgLeG9vPfLYtW7Rp2pC7VnA+NRAoo497bm0sDX/m34CipEZIuNZzJwpQCr5cNg&#10;gan1F/6k8y6WSkI4pGigirFNtQ55RQ7DyLfEohW+cxhl7UptO7xIuGv0JEmm2mHN0lBhS5uK8sPu&#10;5Ax8j/ennyxs//i3OM6eP2K2LcrMmKfHfj0HFamPd/P/9bsV/ORlK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rDOyAAAAN4AAAAPAAAAAAAAAAAAAAAAAJgCAABk&#10;cnMvZG93bnJldi54bWxQSwUGAAAAAAQABAD1AAAAjQMAAAAA&#10;" filled="f" stroked="f">
                              <v:textbox inset="0,0,0,0">
                                <w:txbxContent>
                                  <w:p w14:paraId="65C8112D" w14:textId="77777777" w:rsidR="006E2FA2" w:rsidRDefault="006E2FA2">
                                    <w:pPr>
                                      <w:spacing w:after="160" w:line="259" w:lineRule="auto"/>
                                      <w:ind w:left="0" w:firstLine="0"/>
                                      <w:jc w:val="left"/>
                                    </w:pPr>
                                    <w:r>
                                      <w:rPr>
                                        <w:b/>
                                        <w:color w:val="141414"/>
                                        <w:sz w:val="12"/>
                                      </w:rPr>
                                      <w:t>|?</w:t>
                                    </w:r>
                                    <w:r>
                                      <w:rPr>
                                        <w:b/>
                                        <w:color w:val="141414"/>
                                        <w:spacing w:val="-27"/>
                                        <w:sz w:val="12"/>
                                      </w:rPr>
                                      <w:t xml:space="preserve"> </w:t>
                                    </w:r>
                                  </w:p>
                                </w:txbxContent>
                              </v:textbox>
                            </v:rect>
                            <w10:anchorlock/>
                          </v:group>
                        </w:pict>
                      </mc:Fallback>
                    </mc:AlternateContent>
                  </w:r>
                </w:p>
              </w:tc>
              <w:tc>
                <w:tcPr>
                  <w:tcW w:w="182" w:type="dxa"/>
                  <w:vMerge w:val="restart"/>
                  <w:tcBorders>
                    <w:top w:val="single" w:sz="3" w:space="0" w:color="000000"/>
                    <w:left w:val="dashed" w:sz="3" w:space="0" w:color="141414"/>
                    <w:bottom w:val="single" w:sz="3" w:space="0" w:color="000000"/>
                    <w:right w:val="single" w:sz="3" w:space="0" w:color="141414"/>
                  </w:tcBorders>
                  <w:shd w:val="clear" w:color="auto" w:fill="000000"/>
                  <w:vAlign w:val="center"/>
                </w:tcPr>
                <w:p w14:paraId="0FCBE459" w14:textId="77777777" w:rsidR="00A21FDC" w:rsidRDefault="00252176" w:rsidP="006E2FA2">
                  <w:pPr>
                    <w:framePr w:wrap="around" w:vAnchor="text" w:hAnchor="text" w:x="839" w:y="624"/>
                    <w:spacing w:after="0" w:line="259" w:lineRule="auto"/>
                    <w:ind w:left="-12" w:firstLine="0"/>
                    <w:suppressOverlap/>
                    <w:jc w:val="left"/>
                  </w:pPr>
                  <w:r>
                    <w:rPr>
                      <w:noProof/>
                      <w:sz w:val="22"/>
                    </w:rPr>
                    <mc:AlternateContent>
                      <mc:Choice Requires="wpg">
                        <w:drawing>
                          <wp:inline distT="0" distB="0" distL="0" distR="0" wp14:anchorId="75F7D62B" wp14:editId="3FE0257C">
                            <wp:extent cx="114538" cy="168866"/>
                            <wp:effectExtent l="0" t="0" r="0" b="0"/>
                            <wp:docPr id="110967" name="Group 110967"/>
                            <wp:cNvGraphicFramePr/>
                            <a:graphic xmlns:a="http://schemas.openxmlformats.org/drawingml/2006/main">
                              <a:graphicData uri="http://schemas.microsoft.com/office/word/2010/wordprocessingGroup">
                                <wpg:wgp>
                                  <wpg:cNvGrpSpPr/>
                                  <wpg:grpSpPr>
                                    <a:xfrm>
                                      <a:off x="0" y="0"/>
                                      <a:ext cx="114538" cy="168866"/>
                                      <a:chOff x="0" y="0"/>
                                      <a:chExt cx="114538" cy="168866"/>
                                    </a:xfrm>
                                  </wpg:grpSpPr>
                                  <wps:wsp>
                                    <wps:cNvPr id="10570" name="Rectangle 10570"/>
                                    <wps:cNvSpPr/>
                                    <wps:spPr>
                                      <a:xfrm rot="-5399999">
                                        <a:off x="37260" y="59646"/>
                                        <a:ext cx="71960" cy="146480"/>
                                      </a:xfrm>
                                      <a:prstGeom prst="rect">
                                        <a:avLst/>
                                      </a:prstGeom>
                                      <a:ln>
                                        <a:noFill/>
                                      </a:ln>
                                    </wps:spPr>
                                    <wps:txbx>
                                      <w:txbxContent>
                                        <w:p w14:paraId="28FFA19E" w14:textId="77777777" w:rsidR="006E2FA2" w:rsidRDefault="006E2FA2">
                                          <w:pPr>
                                            <w:spacing w:after="160" w:line="259" w:lineRule="auto"/>
                                            <w:ind w:left="0" w:firstLine="0"/>
                                            <w:jc w:val="left"/>
                                          </w:pPr>
                                          <w:r>
                                            <w:rPr>
                                              <w:b/>
                                              <w:color w:val="141414"/>
                                              <w:sz w:val="12"/>
                                            </w:rPr>
                                            <w:t>R</w:t>
                                          </w:r>
                                        </w:p>
                                      </w:txbxContent>
                                    </wps:txbx>
                                    <wps:bodyPr horzOverflow="overflow" vert="horz" lIns="0" tIns="0" rIns="0" bIns="0" rtlCol="0">
                                      <a:noAutofit/>
                                    </wps:bodyPr>
                                  </wps:wsp>
                                  <wps:wsp>
                                    <wps:cNvPr id="10571" name="Rectangle 10571"/>
                                    <wps:cNvSpPr/>
                                    <wps:spPr>
                                      <a:xfrm rot="-5399999">
                                        <a:off x="80766" y="62109"/>
                                        <a:ext cx="29231" cy="76054"/>
                                      </a:xfrm>
                                      <a:prstGeom prst="rect">
                                        <a:avLst/>
                                      </a:prstGeom>
                                      <a:ln>
                                        <a:noFill/>
                                      </a:ln>
                                    </wps:spPr>
                                    <wps:txbx>
                                      <w:txbxContent>
                                        <w:p w14:paraId="6AD26288"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572" name="Rectangle 10572"/>
                                    <wps:cNvSpPr/>
                                    <wps:spPr>
                                      <a:xfrm rot="-5399999">
                                        <a:off x="11567" y="-42170"/>
                                        <a:ext cx="123346" cy="146479"/>
                                      </a:xfrm>
                                      <a:prstGeom prst="rect">
                                        <a:avLst/>
                                      </a:prstGeom>
                                      <a:ln>
                                        <a:noFill/>
                                      </a:ln>
                                    </wps:spPr>
                                    <wps:txbx>
                                      <w:txbxContent>
                                        <w:p w14:paraId="375F0202" w14:textId="77777777" w:rsidR="006E2FA2" w:rsidRDefault="006E2FA2">
                                          <w:pPr>
                                            <w:spacing w:after="160" w:line="259" w:lineRule="auto"/>
                                            <w:ind w:left="0" w:firstLine="0"/>
                                            <w:jc w:val="left"/>
                                          </w:pPr>
                                          <w:r>
                                            <w:rPr>
                                              <w:b/>
                                              <w:color w:val="141414"/>
                                              <w:sz w:val="12"/>
                                            </w:rPr>
                                            <w:t>|?</w:t>
                                          </w:r>
                                          <w:r>
                                            <w:rPr>
                                              <w:b/>
                                              <w:color w:val="141414"/>
                                              <w:spacing w:val="-27"/>
                                              <w:sz w:val="12"/>
                                            </w:rPr>
                                            <w:t xml:space="preserve"> </w:t>
                                          </w:r>
                                        </w:p>
                                      </w:txbxContent>
                                    </wps:txbx>
                                    <wps:bodyPr horzOverflow="overflow" vert="horz" lIns="0" tIns="0" rIns="0" bIns="0" rtlCol="0">
                                      <a:noAutofit/>
                                    </wps:bodyPr>
                                  </wps:wsp>
                                </wpg:wgp>
                              </a:graphicData>
                            </a:graphic>
                          </wp:inline>
                        </w:drawing>
                      </mc:Choice>
                      <mc:Fallback>
                        <w:pict>
                          <v:group w14:anchorId="75F7D62B" id="Group 110967" o:spid="_x0000_s2742" style="width:9pt;height:13.3pt;mso-position-horizontal-relative:char;mso-position-vertical-relative:line" coordsize="114538,168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">
                            <v:rect id="Rectangle 10570" o:spid="_x0000_s2743" style="position:absolute;left:37260;top:59646;width:71960;height:146480;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qFcgA&#10;AADeAAAADwAAAGRycy9kb3ducmV2LnhtbESPT2sCQQzF74LfYYjgTWeVVsvqKKVQ1ksFtS09pjvZ&#10;P7iTWXdG3X775lDoLSEv773fetu7Rt2oC7VnA7NpAoo497bm0sD76XXyBCpEZIuNZzLwQwG2m+Fg&#10;jan1dz7Q7RhLJSYcUjRQxdimWoe8Iodh6ltiuRW+cxhl7UptO7yLuWv0PEkW2mHNklBhSy8V5efj&#10;1Rn4mJ2un1nYf/NXcVk+vMVsX5SZMeNR/7wCFamP/+K/752V+snjUg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GSoVyAAAAN4AAAAPAAAAAAAAAAAAAAAAAJgCAABk&#10;cnMvZG93bnJldi54bWxQSwUGAAAAAAQABAD1AAAAjQMAAAAA&#10;" filled="f" stroked="f">
                              <v:textbox inset="0,0,0,0">
                                <w:txbxContent>
                                  <w:p w14:paraId="28FFA19E" w14:textId="77777777" w:rsidR="006E2FA2" w:rsidRDefault="006E2FA2">
                                    <w:pPr>
                                      <w:spacing w:after="160" w:line="259" w:lineRule="auto"/>
                                      <w:ind w:left="0" w:firstLine="0"/>
                                      <w:jc w:val="left"/>
                                    </w:pPr>
                                    <w:r>
                                      <w:rPr>
                                        <w:b/>
                                        <w:color w:val="141414"/>
                                        <w:sz w:val="12"/>
                                      </w:rPr>
                                      <w:t>R</w:t>
                                    </w:r>
                                  </w:p>
                                </w:txbxContent>
                              </v:textbox>
                            </v:rect>
                            <v:rect id="Rectangle 10571" o:spid="_x0000_s2744" style="position:absolute;left:80766;top:62109;width:29231;height:7605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WPjsQA&#10;AADeAAAADwAAAGRycy9kb3ducmV2LnhtbERPS2vCQBC+F/wPywi91U2kVomuIkJJLxWqVTyO2ckD&#10;s7NpdtX4711B6G0+vufMFp2pxYVaV1lWEA8iEMSZ1RUXCn63n28TEM4ja6wtk4IbOVjMey8zTLS9&#10;8g9dNr4QIYRdggpK75tESpeVZNANbEMcuNy2Bn2AbSF1i9cQbmo5jKIPabDi0FBiQ6uSstPmbBTs&#10;4u15n7r1kQ/53/j926frvEiVeu13yykIT53/Fz/dXzrMj0bjG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Vj47EAAAA3gAAAA8AAAAAAAAAAAAAAAAAmAIAAGRycy9k&#10;b3ducmV2LnhtbFBLBQYAAAAABAAEAPUAAACJAwAAAAA=&#10;" filled="f" stroked="f">
                              <v:textbox inset="0,0,0,0">
                                <w:txbxContent>
                                  <w:p w14:paraId="6AD26288" w14:textId="77777777" w:rsidR="006E2FA2" w:rsidRDefault="006E2FA2">
                                    <w:pPr>
                                      <w:spacing w:after="160" w:line="259" w:lineRule="auto"/>
                                      <w:ind w:left="0" w:firstLine="0"/>
                                      <w:jc w:val="left"/>
                                    </w:pPr>
                                    <w:r>
                                      <w:rPr>
                                        <w:b/>
                                        <w:color w:val="141414"/>
                                        <w:sz w:val="6"/>
                                      </w:rPr>
                                      <w:t>1</w:t>
                                    </w:r>
                                  </w:p>
                                </w:txbxContent>
                              </v:textbox>
                            </v:rect>
                            <v:rect id="Rectangle 10572" o:spid="_x0000_s2745" style="position:absolute;left:11567;top:-42170;width:123346;height:146479;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cR+cUA&#10;AADeAAAADwAAAGRycy9kb3ducmV2LnhtbERPyWrDMBC9F/IPYgK9NXJCs+BGNqVQ3EsDWclxYo0X&#10;ao1cS0mcv48Chd7m8dZZpr1pxIU6V1tWMB5FIIhzq2suFey2ny8LEM4ja2wsk4IbOUiTwdMSY22v&#10;vKbLxpcihLCLUUHlfRtL6fKKDLqRbYkDV9jOoA+wK6Xu8BrCTSMnUTSTBmsODRW29FFR/rM5GwX7&#10;8fZ8yNzqxMfid/767bNVUWZKPQ/79zcQnnr/L/5zf+kwP5rOJ/B4J9wg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xH5xQAAAN4AAAAPAAAAAAAAAAAAAAAAAJgCAABkcnMv&#10;ZG93bnJldi54bWxQSwUGAAAAAAQABAD1AAAAigMAAAAA&#10;" filled="f" stroked="f">
                              <v:textbox inset="0,0,0,0">
                                <w:txbxContent>
                                  <w:p w14:paraId="375F0202" w14:textId="77777777" w:rsidR="006E2FA2" w:rsidRDefault="006E2FA2">
                                    <w:pPr>
                                      <w:spacing w:after="160" w:line="259" w:lineRule="auto"/>
                                      <w:ind w:left="0" w:firstLine="0"/>
                                      <w:jc w:val="left"/>
                                    </w:pPr>
                                    <w:r>
                                      <w:rPr>
                                        <w:b/>
                                        <w:color w:val="141414"/>
                                        <w:sz w:val="12"/>
                                      </w:rPr>
                                      <w:t>|?</w:t>
                                    </w:r>
                                    <w:r>
                                      <w:rPr>
                                        <w:b/>
                                        <w:color w:val="141414"/>
                                        <w:spacing w:val="-27"/>
                                        <w:sz w:val="12"/>
                                      </w:rPr>
                                      <w:t xml:space="preserve"> </w:t>
                                    </w:r>
                                  </w:p>
                                </w:txbxContent>
                              </v:textbox>
                            </v:rect>
                            <w10:anchorlock/>
                          </v:group>
                        </w:pict>
                      </mc:Fallback>
                    </mc:AlternateContent>
                  </w:r>
                </w:p>
              </w:tc>
              <w:tc>
                <w:tcPr>
                  <w:tcW w:w="379" w:type="dxa"/>
                  <w:tcBorders>
                    <w:top w:val="single" w:sz="3" w:space="0" w:color="141414"/>
                    <w:left w:val="single" w:sz="3" w:space="0" w:color="141414"/>
                    <w:bottom w:val="single" w:sz="3" w:space="0" w:color="141414"/>
                    <w:right w:val="single" w:sz="3" w:space="0" w:color="141414"/>
                  </w:tcBorders>
                  <w:shd w:val="clear" w:color="auto" w:fill="DCDCDC"/>
                </w:tcPr>
                <w:p w14:paraId="1C03E8F9" w14:textId="77777777" w:rsidR="00A21FDC" w:rsidRDefault="00252176" w:rsidP="006E2FA2">
                  <w:pPr>
                    <w:framePr w:wrap="around" w:vAnchor="text" w:hAnchor="text" w:x="839" w:y="624"/>
                    <w:spacing w:after="0" w:line="259" w:lineRule="auto"/>
                    <w:ind w:left="119" w:firstLine="0"/>
                    <w:suppressOverlap/>
                    <w:jc w:val="left"/>
                  </w:pPr>
                  <w:r>
                    <w:rPr>
                      <w:color w:val="141414"/>
                      <w:sz w:val="15"/>
                    </w:rPr>
                    <w:t>A</w:t>
                  </w:r>
                  <w:r>
                    <w:rPr>
                      <w:color w:val="141414"/>
                      <w:sz w:val="12"/>
                      <w:vertAlign w:val="subscript"/>
                    </w:rPr>
                    <w:t>2</w:t>
                  </w:r>
                </w:p>
              </w:tc>
            </w:tr>
            <w:tr w:rsidR="00A21FDC" w14:paraId="190B42B4" w14:textId="77777777">
              <w:tblPrEx>
                <w:tblCellMar>
                  <w:top w:w="54" w:type="dxa"/>
                  <w:left w:w="0" w:type="dxa"/>
                  <w:bottom w:w="0" w:type="dxa"/>
                  <w:right w:w="14" w:type="dxa"/>
                </w:tblCellMar>
              </w:tblPrEx>
              <w:trPr>
                <w:trHeight w:val="378"/>
              </w:trPr>
              <w:tc>
                <w:tcPr>
                  <w:tcW w:w="0" w:type="auto"/>
                  <w:vMerge/>
                  <w:tcBorders>
                    <w:top w:val="nil"/>
                    <w:left w:val="single" w:sz="3" w:space="0" w:color="000000"/>
                    <w:bottom w:val="single" w:sz="3" w:space="0" w:color="000000"/>
                    <w:right w:val="dashed" w:sz="3" w:space="0" w:color="141414"/>
                  </w:tcBorders>
                </w:tcPr>
                <w:p w14:paraId="670C291C" w14:textId="77777777" w:rsidR="00A21FDC" w:rsidRDefault="00A21FDC" w:rsidP="006E2FA2">
                  <w:pPr>
                    <w:framePr w:wrap="around" w:vAnchor="text" w:hAnchor="text" w:x="839" w:y="624"/>
                    <w:spacing w:after="160" w:line="259" w:lineRule="auto"/>
                    <w:ind w:left="0" w:firstLine="0"/>
                    <w:suppressOverlap/>
                    <w:jc w:val="left"/>
                  </w:pPr>
                </w:p>
              </w:tc>
              <w:tc>
                <w:tcPr>
                  <w:tcW w:w="0" w:type="auto"/>
                  <w:vMerge/>
                  <w:tcBorders>
                    <w:top w:val="nil"/>
                    <w:left w:val="dashed" w:sz="3" w:space="0" w:color="141414"/>
                    <w:bottom w:val="single" w:sz="3" w:space="0" w:color="000000"/>
                    <w:right w:val="single" w:sz="3" w:space="0" w:color="141414"/>
                  </w:tcBorders>
                </w:tcPr>
                <w:p w14:paraId="5891F6DB" w14:textId="77777777" w:rsidR="00A21FDC" w:rsidRDefault="00A21FDC" w:rsidP="006E2FA2">
                  <w:pPr>
                    <w:framePr w:wrap="around" w:vAnchor="text" w:hAnchor="text" w:x="839" w:y="624"/>
                    <w:spacing w:after="160" w:line="259" w:lineRule="auto"/>
                    <w:ind w:left="0" w:firstLine="0"/>
                    <w:suppressOverlap/>
                    <w:jc w:val="left"/>
                  </w:pPr>
                </w:p>
              </w:tc>
              <w:tc>
                <w:tcPr>
                  <w:tcW w:w="379" w:type="dxa"/>
                  <w:tcBorders>
                    <w:top w:val="single" w:sz="3" w:space="0" w:color="141414"/>
                    <w:left w:val="single" w:sz="3" w:space="0" w:color="141414"/>
                    <w:bottom w:val="single" w:sz="3" w:space="0" w:color="141414"/>
                    <w:right w:val="single" w:sz="3" w:space="0" w:color="141414"/>
                  </w:tcBorders>
                  <w:shd w:val="clear" w:color="auto" w:fill="141414"/>
                </w:tcPr>
                <w:p w14:paraId="72B807AC" w14:textId="77777777" w:rsidR="00A21FDC" w:rsidRDefault="00252176" w:rsidP="006E2FA2">
                  <w:pPr>
                    <w:framePr w:wrap="around" w:vAnchor="text" w:hAnchor="text" w:x="839" w:y="624"/>
                    <w:spacing w:after="0" w:line="259" w:lineRule="auto"/>
                    <w:ind w:left="150" w:firstLine="0"/>
                    <w:suppressOverlap/>
                    <w:jc w:val="left"/>
                  </w:pPr>
                  <w:r>
                    <w:rPr>
                      <w:b/>
                      <w:color w:val="FFFFFF"/>
                      <w:sz w:val="15"/>
                    </w:rPr>
                    <w:t>?</w:t>
                  </w:r>
                </w:p>
              </w:tc>
            </w:tr>
          </w:tbl>
          <w:p w14:paraId="600AB88C" w14:textId="77777777" w:rsidR="00A21FDC" w:rsidRDefault="00252176">
            <w:pPr>
              <w:spacing w:after="0" w:line="259" w:lineRule="auto"/>
              <w:ind w:left="213" w:firstLine="0"/>
              <w:jc w:val="left"/>
            </w:pPr>
            <w:r>
              <w:rPr>
                <w:noProof/>
                <w:sz w:val="22"/>
              </w:rPr>
              <mc:AlternateContent>
                <mc:Choice Requires="wpg">
                  <w:drawing>
                    <wp:inline distT="0" distB="0" distL="0" distR="0" wp14:anchorId="150AD540" wp14:editId="5BA3AB80">
                      <wp:extent cx="123002" cy="80583"/>
                      <wp:effectExtent l="0" t="0" r="0" b="0"/>
                      <wp:docPr id="111059" name="Group 111059"/>
                      <wp:cNvGraphicFramePr/>
                      <a:graphic xmlns:a="http://schemas.openxmlformats.org/drawingml/2006/main">
                        <a:graphicData uri="http://schemas.microsoft.com/office/word/2010/wordprocessingGroup">
                          <wpg:wgp>
                            <wpg:cNvGrpSpPr/>
                            <wpg:grpSpPr>
                              <a:xfrm>
                                <a:off x="0" y="0"/>
                                <a:ext cx="123002" cy="80583"/>
                                <a:chOff x="0" y="0"/>
                                <a:chExt cx="123002" cy="80583"/>
                              </a:xfrm>
                            </wpg:grpSpPr>
                            <wps:wsp>
                              <wps:cNvPr id="10438" name="Shape 10438"/>
                              <wps:cNvSpPr/>
                              <wps:spPr>
                                <a:xfrm>
                                  <a:off x="0" y="0"/>
                                  <a:ext cx="123002" cy="80583"/>
                                </a:xfrm>
                                <a:custGeom>
                                  <a:avLst/>
                                  <a:gdLst/>
                                  <a:ahLst/>
                                  <a:cxnLst/>
                                  <a:rect l="0" t="0" r="0" b="0"/>
                                  <a:pathLst>
                                    <a:path w="123002" h="80583">
                                      <a:moveTo>
                                        <a:pt x="0" y="0"/>
                                      </a:moveTo>
                                      <a:lnTo>
                                        <a:pt x="123002" y="3477"/>
                                      </a:lnTo>
                                      <a:lnTo>
                                        <a:pt x="26985" y="80583"/>
                                      </a:lnTo>
                                      <a:cubicBezTo>
                                        <a:pt x="36275" y="50502"/>
                                        <a:pt x="25481" y="17937"/>
                                        <a:pt x="0" y="0"/>
                                      </a:cubicBezTo>
                                      <a:close/>
                                    </a:path>
                                  </a:pathLst>
                                </a:custGeom>
                                <a:ln w="6266"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8A64792" id="Group 111059" o:spid="_x0000_s1026" style="width:9.7pt;height:6.35pt;mso-position-horizontal-relative:char;mso-position-vertical-relative:line" coordsize="123002,8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">
                      <v:shape id="Shape 10438" o:spid="_x0000_s1027" style="position:absolute;width:123002;height:80583;visibility:visible;mso-wrap-style:square;v-text-anchor:top" coordsize="123002,80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0PHsYA&#10;AADeAAAADwAAAGRycy9kb3ducmV2LnhtbESPQUsDQQyF70L/wxDBm521ipW101IKQrEgWOs9zKS7&#10;S3cy607aXf315iB4S3gv731ZrMbYmgv1uUns4G5agCH2KTRcOTh8vNw+gcmCHLBNTA6+KcNqObla&#10;YBnSwO902UtlNIRziQ5qka60NvuaIuZp6ohVO6Y+oujaVzb0OGh4bO2sKB5txIa1ocaONjX50/4c&#10;HQy75hB/ZP6JX/LKfuN3/m02d+7melw/gxEa5d/8d70Nil883CuvvqMz2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0PHsYAAADeAAAADwAAAAAAAAAAAAAAAACYAgAAZHJz&#10;L2Rvd25yZXYueG1sUEsFBgAAAAAEAAQA9QAAAIsDAAAAAA==&#10;" path="m,l123002,3477,26985,80583c36275,50502,25481,17937,,xe" fillcolor="black" strokeweight=".17406mm">
                        <v:path arrowok="t" textboxrect="0,0,123002,80583"/>
                      </v:shape>
                      <w10:anchorlock/>
                    </v:group>
                  </w:pict>
                </mc:Fallback>
              </mc:AlternateContent>
            </w:r>
          </w:p>
        </w:tc>
        <w:tc>
          <w:tcPr>
            <w:tcW w:w="1576" w:type="dxa"/>
            <w:tcBorders>
              <w:top w:val="single" w:sz="3" w:space="0" w:color="646464"/>
              <w:left w:val="single" w:sz="3" w:space="0" w:color="646464"/>
              <w:bottom w:val="nil"/>
              <w:right w:val="nil"/>
            </w:tcBorders>
          </w:tcPr>
          <w:p w14:paraId="1656C5CD" w14:textId="77777777" w:rsidR="00A21FDC" w:rsidRDefault="00252176">
            <w:pPr>
              <w:spacing w:after="0" w:line="259" w:lineRule="auto"/>
              <w:ind w:left="149" w:firstLine="0"/>
              <w:jc w:val="left"/>
            </w:pPr>
            <w:r>
              <w:rPr>
                <w:noProof/>
                <w:sz w:val="22"/>
              </w:rPr>
              <mc:AlternateContent>
                <mc:Choice Requires="wpg">
                  <w:drawing>
                    <wp:inline distT="0" distB="0" distL="0" distR="0" wp14:anchorId="30F730A2" wp14:editId="1611763E">
                      <wp:extent cx="818717" cy="1309008"/>
                      <wp:effectExtent l="0" t="0" r="0" b="0"/>
                      <wp:docPr id="111958" name="Group 111958"/>
                      <wp:cNvGraphicFramePr/>
                      <a:graphic xmlns:a="http://schemas.openxmlformats.org/drawingml/2006/main">
                        <a:graphicData uri="http://schemas.microsoft.com/office/word/2010/wordprocessingGroup">
                          <wpg:wgp>
                            <wpg:cNvGrpSpPr/>
                            <wpg:grpSpPr>
                              <a:xfrm>
                                <a:off x="0" y="0"/>
                                <a:ext cx="818717" cy="1309008"/>
                                <a:chOff x="0" y="0"/>
                                <a:chExt cx="818717" cy="1309008"/>
                              </a:xfrm>
                            </wpg:grpSpPr>
                            <wps:wsp>
                              <wps:cNvPr id="134249" name="Shape 134249"/>
                              <wps:cNvSpPr/>
                              <wps:spPr>
                                <a:xfrm>
                                  <a:off x="338175" y="816923"/>
                                  <a:ext cx="119475" cy="480543"/>
                                </a:xfrm>
                                <a:custGeom>
                                  <a:avLst/>
                                  <a:gdLst/>
                                  <a:ahLst/>
                                  <a:cxnLst/>
                                  <a:rect l="0" t="0" r="0" b="0"/>
                                  <a:pathLst>
                                    <a:path w="119475" h="480543">
                                      <a:moveTo>
                                        <a:pt x="0" y="0"/>
                                      </a:moveTo>
                                      <a:lnTo>
                                        <a:pt x="119475" y="0"/>
                                      </a:lnTo>
                                      <a:lnTo>
                                        <a:pt x="119475"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34250" name="Shape 134250"/>
                              <wps:cNvSpPr/>
                              <wps:spPr>
                                <a:xfrm>
                                  <a:off x="457662" y="816923"/>
                                  <a:ext cx="120797" cy="480543"/>
                                </a:xfrm>
                                <a:custGeom>
                                  <a:avLst/>
                                  <a:gdLst/>
                                  <a:ahLst/>
                                  <a:cxnLst/>
                                  <a:rect l="0" t="0" r="0" b="0"/>
                                  <a:pathLst>
                                    <a:path w="120797" h="480543">
                                      <a:moveTo>
                                        <a:pt x="0" y="0"/>
                                      </a:moveTo>
                                      <a:lnTo>
                                        <a:pt x="120797" y="0"/>
                                      </a:lnTo>
                                      <a:lnTo>
                                        <a:pt x="120797" y="480543"/>
                                      </a:lnTo>
                                      <a:lnTo>
                                        <a:pt x="0" y="480543"/>
                                      </a:lnTo>
                                      <a:lnTo>
                                        <a:pt x="0" y="0"/>
                                      </a:lnTo>
                                    </a:path>
                                  </a:pathLst>
                                </a:custGeom>
                                <a:ln w="4805" cap="rnd">
                                  <a:miter lim="100000"/>
                                </a:ln>
                              </wps:spPr>
                              <wps:style>
                                <a:lnRef idx="1">
                                  <a:srgbClr val="141414"/>
                                </a:lnRef>
                                <a:fillRef idx="1">
                                  <a:srgbClr val="DCDCDC"/>
                                </a:fillRef>
                                <a:effectRef idx="0">
                                  <a:scrgbClr r="0" g="0" b="0"/>
                                </a:effectRef>
                                <a:fontRef idx="none"/>
                              </wps:style>
                              <wps:bodyPr/>
                            </wps:wsp>
                            <wps:wsp>
                              <wps:cNvPr id="10459" name="Rectangle 10459"/>
                              <wps:cNvSpPr/>
                              <wps:spPr>
                                <a:xfrm>
                                  <a:off x="355643" y="970035"/>
                                  <a:ext cx="82575" cy="187007"/>
                                </a:xfrm>
                                <a:prstGeom prst="rect">
                                  <a:avLst/>
                                </a:prstGeom>
                                <a:ln>
                                  <a:noFill/>
                                </a:ln>
                              </wps:spPr>
                              <wps:txbx>
                                <w:txbxContent>
                                  <w:p w14:paraId="00017C72"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460" name="Rectangle 10460"/>
                              <wps:cNvSpPr/>
                              <wps:spPr>
                                <a:xfrm>
                                  <a:off x="417776" y="1042784"/>
                                  <a:ext cx="33067" cy="96753"/>
                                </a:xfrm>
                                <a:prstGeom prst="rect">
                                  <a:avLst/>
                                </a:prstGeom>
                                <a:ln>
                                  <a:noFill/>
                                </a:ln>
                              </wps:spPr>
                              <wps:txbx>
                                <w:txbxContent>
                                  <w:p w14:paraId="7D1C6F5F"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461" name="Rectangle 10461"/>
                              <wps:cNvSpPr/>
                              <wps:spPr>
                                <a:xfrm>
                                  <a:off x="474433" y="970035"/>
                                  <a:ext cx="82575" cy="187007"/>
                                </a:xfrm>
                                <a:prstGeom prst="rect">
                                  <a:avLst/>
                                </a:prstGeom>
                                <a:ln>
                                  <a:noFill/>
                                </a:ln>
                              </wps:spPr>
                              <wps:txbx>
                                <w:txbxContent>
                                  <w:p w14:paraId="078644E3" w14:textId="77777777" w:rsidR="006E2FA2" w:rsidRDefault="006E2FA2">
                                    <w:pPr>
                                      <w:spacing w:after="160" w:line="259" w:lineRule="auto"/>
                                      <w:ind w:left="0" w:firstLine="0"/>
                                      <w:jc w:val="left"/>
                                    </w:pPr>
                                    <w:r>
                                      <w:rPr>
                                        <w:color w:val="141414"/>
                                        <w:w w:val="121"/>
                                        <w:sz w:val="15"/>
                                      </w:rPr>
                                      <w:t>R</w:t>
                                    </w:r>
                                  </w:p>
                                </w:txbxContent>
                              </wps:txbx>
                              <wps:bodyPr horzOverflow="overflow" vert="horz" lIns="0" tIns="0" rIns="0" bIns="0" rtlCol="0">
                                <a:noAutofit/>
                              </wps:bodyPr>
                            </wps:wsp>
                            <wps:wsp>
                              <wps:cNvPr id="10462" name="Rectangle 10462"/>
                              <wps:cNvSpPr/>
                              <wps:spPr>
                                <a:xfrm>
                                  <a:off x="536566" y="1042784"/>
                                  <a:ext cx="33067" cy="96753"/>
                                </a:xfrm>
                                <a:prstGeom prst="rect">
                                  <a:avLst/>
                                </a:prstGeom>
                                <a:ln>
                                  <a:noFill/>
                                </a:ln>
                              </wps:spPr>
                              <wps:txbx>
                                <w:txbxContent>
                                  <w:p w14:paraId="31CFCD3F"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34251" name="Shape 134251"/>
                              <wps:cNvSpPr/>
                              <wps:spPr>
                                <a:xfrm>
                                  <a:off x="338175" y="0"/>
                                  <a:ext cx="240271" cy="480543"/>
                                </a:xfrm>
                                <a:custGeom>
                                  <a:avLst/>
                                  <a:gdLst/>
                                  <a:ahLst/>
                                  <a:cxnLst/>
                                  <a:rect l="0" t="0" r="0" b="0"/>
                                  <a:pathLst>
                                    <a:path w="240271" h="480543">
                                      <a:moveTo>
                                        <a:pt x="0" y="0"/>
                                      </a:moveTo>
                                      <a:lnTo>
                                        <a:pt x="240271" y="0"/>
                                      </a:lnTo>
                                      <a:lnTo>
                                        <a:pt x="240271" y="480543"/>
                                      </a:lnTo>
                                      <a:lnTo>
                                        <a:pt x="0" y="480543"/>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52" name="Shape 134252"/>
                              <wps:cNvSpPr/>
                              <wps:spPr>
                                <a:xfrm>
                                  <a:off x="578446" y="0"/>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53" name="Shape 134253"/>
                              <wps:cNvSpPr/>
                              <wps:spPr>
                                <a:xfrm>
                                  <a:off x="578446" y="240271"/>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479" name="Rectangle 10479"/>
                              <wps:cNvSpPr/>
                              <wps:spPr>
                                <a:xfrm>
                                  <a:off x="654446" y="46069"/>
                                  <a:ext cx="85259" cy="187008"/>
                                </a:xfrm>
                                <a:prstGeom prst="rect">
                                  <a:avLst/>
                                </a:prstGeom>
                                <a:ln>
                                  <a:noFill/>
                                </a:ln>
                              </wps:spPr>
                              <wps:txbx>
                                <w:txbxContent>
                                  <w:p w14:paraId="386B8303"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80" name="Rectangle 10480"/>
                              <wps:cNvSpPr/>
                              <wps:spPr>
                                <a:xfrm>
                                  <a:off x="718644" y="118818"/>
                                  <a:ext cx="33067" cy="96754"/>
                                </a:xfrm>
                                <a:prstGeom prst="rect">
                                  <a:avLst/>
                                </a:prstGeom>
                                <a:ln>
                                  <a:noFill/>
                                </a:ln>
                              </wps:spPr>
                              <wps:txbx>
                                <w:txbxContent>
                                  <w:p w14:paraId="52B88442"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481" name="Rectangle 10481"/>
                              <wps:cNvSpPr/>
                              <wps:spPr>
                                <a:xfrm>
                                  <a:off x="652892" y="286521"/>
                                  <a:ext cx="85259" cy="187007"/>
                                </a:xfrm>
                                <a:prstGeom prst="rect">
                                  <a:avLst/>
                                </a:prstGeom>
                                <a:ln>
                                  <a:noFill/>
                                </a:ln>
                              </wps:spPr>
                              <wps:txbx>
                                <w:txbxContent>
                                  <w:p w14:paraId="7E76A690"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82" name="Rectangle 10482"/>
                              <wps:cNvSpPr/>
                              <wps:spPr>
                                <a:xfrm>
                                  <a:off x="717090" y="359270"/>
                                  <a:ext cx="33067" cy="96753"/>
                                </a:xfrm>
                                <a:prstGeom prst="rect">
                                  <a:avLst/>
                                </a:prstGeom>
                                <a:ln>
                                  <a:noFill/>
                                </a:ln>
                              </wps:spPr>
                              <wps:txbx>
                                <w:txbxContent>
                                  <w:p w14:paraId="56CECEBB"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483" name="Rectangle 10483"/>
                              <wps:cNvSpPr/>
                              <wps:spPr>
                                <a:xfrm>
                                  <a:off x="413091" y="166379"/>
                                  <a:ext cx="85259" cy="187007"/>
                                </a:xfrm>
                                <a:prstGeom prst="rect">
                                  <a:avLst/>
                                </a:prstGeom>
                                <a:ln>
                                  <a:noFill/>
                                </a:ln>
                              </wps:spPr>
                              <wps:txbx>
                                <w:txbxContent>
                                  <w:p w14:paraId="1381D3DF"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484" name="Rectangle 10484"/>
                              <wps:cNvSpPr/>
                              <wps:spPr>
                                <a:xfrm>
                                  <a:off x="477289" y="239126"/>
                                  <a:ext cx="33067" cy="96754"/>
                                </a:xfrm>
                                <a:prstGeom prst="rect">
                                  <a:avLst/>
                                </a:prstGeom>
                                <a:ln>
                                  <a:noFill/>
                                </a:ln>
                              </wps:spPr>
                              <wps:txbx>
                                <w:txbxContent>
                                  <w:p w14:paraId="6A74794B" w14:textId="77777777" w:rsidR="006E2FA2" w:rsidRDefault="006E2FA2">
                                    <w:pPr>
                                      <w:spacing w:after="160" w:line="259" w:lineRule="auto"/>
                                      <w:ind w:left="0" w:firstLine="0"/>
                                      <w:jc w:val="left"/>
                                    </w:pPr>
                                    <w:r>
                                      <w:rPr>
                                        <w:color w:val="141414"/>
                                        <w:w w:val="41"/>
                                        <w:sz w:val="12"/>
                                        <w:vertAlign w:val="subscript"/>
                                      </w:rPr>
                                      <w:t>1</w:t>
                                    </w:r>
                                  </w:p>
                                </w:txbxContent>
                              </wps:txbx>
                              <wps:bodyPr horzOverflow="overflow" vert="horz" lIns="0" tIns="0" rIns="0" bIns="0" rtlCol="0">
                                <a:noAutofit/>
                              </wps:bodyPr>
                            </wps:wsp>
                            <wps:wsp>
                              <wps:cNvPr id="10487" name="Rectangle 10487"/>
                              <wps:cNvSpPr/>
                              <wps:spPr>
                                <a:xfrm>
                                  <a:off x="0" y="36531"/>
                                  <a:ext cx="191737" cy="1692394"/>
                                </a:xfrm>
                                <a:prstGeom prst="rect">
                                  <a:avLst/>
                                </a:prstGeom>
                                <a:ln>
                                  <a:noFill/>
                                </a:ln>
                              </wps:spPr>
                              <wps:txbx>
                                <w:txbxContent>
                                  <w:p w14:paraId="65D9366A" w14:textId="77777777" w:rsidR="006E2FA2" w:rsidRDefault="006E2FA2">
                                    <w:pPr>
                                      <w:spacing w:after="160" w:line="259" w:lineRule="auto"/>
                                      <w:ind w:left="0" w:firstLine="0"/>
                                      <w:jc w:val="left"/>
                                    </w:pPr>
                                    <w:r>
                                      <w:rPr>
                                        <w:color w:val="141414"/>
                                        <w:w w:val="121"/>
                                        <w:sz w:val="30"/>
                                      </w:rPr>
                                      <w:t>H</w:t>
                                    </w:r>
                                  </w:p>
                                </w:txbxContent>
                              </wps:txbx>
                              <wps:bodyPr horzOverflow="overflow" vert="horz" lIns="0" tIns="0" rIns="0" bIns="0" rtlCol="0">
                                <a:noAutofit/>
                              </wps:bodyPr>
                            </wps:wsp>
                            <wps:wsp>
                              <wps:cNvPr id="10488" name="Rectangle 10488"/>
                              <wps:cNvSpPr/>
                              <wps:spPr>
                                <a:xfrm>
                                  <a:off x="144163" y="314471"/>
                                  <a:ext cx="65140" cy="1100072"/>
                                </a:xfrm>
                                <a:prstGeom prst="rect">
                                  <a:avLst/>
                                </a:prstGeom>
                                <a:ln>
                                  <a:noFill/>
                                </a:ln>
                              </wps:spPr>
                              <wps:txbx>
                                <w:txbxContent>
                                  <w:p w14:paraId="57999178" w14:textId="77777777" w:rsidR="006E2FA2" w:rsidRDefault="006E2FA2">
                                    <w:pPr>
                                      <w:spacing w:after="160" w:line="259" w:lineRule="auto"/>
                                      <w:ind w:left="0" w:firstLine="0"/>
                                      <w:jc w:val="left"/>
                                    </w:pPr>
                                    <w:proofErr w:type="gramStart"/>
                                    <w:r>
                                      <w:rPr>
                                        <w:color w:val="141414"/>
                                        <w:w w:val="113"/>
                                      </w:rPr>
                                      <w:t>r</w:t>
                                    </w:r>
                                    <w:proofErr w:type="gramEnd"/>
                                  </w:p>
                                </w:txbxContent>
                              </wps:txbx>
                              <wps:bodyPr horzOverflow="overflow" vert="horz" lIns="0" tIns="0" rIns="0" bIns="0" rtlCol="0">
                                <a:noAutofit/>
                              </wps:bodyPr>
                            </wps:wsp>
                            <wps:wsp>
                              <wps:cNvPr id="10491" name="Shape 10491"/>
                              <wps:cNvSpPr/>
                              <wps:spPr>
                                <a:xfrm>
                                  <a:off x="95513" y="240271"/>
                                  <a:ext cx="194608" cy="864977"/>
                                </a:xfrm>
                                <a:custGeom>
                                  <a:avLst/>
                                  <a:gdLst/>
                                  <a:ahLst/>
                                  <a:cxnLst/>
                                  <a:rect l="0" t="0" r="0" b="0"/>
                                  <a:pathLst>
                                    <a:path w="194608" h="864977">
                                      <a:moveTo>
                                        <a:pt x="194608" y="0"/>
                                      </a:moveTo>
                                      <a:cubicBezTo>
                                        <a:pt x="194608" y="0"/>
                                        <a:pt x="0" y="283544"/>
                                        <a:pt x="194608" y="864977"/>
                                      </a:cubicBezTo>
                                    </a:path>
                                  </a:pathLst>
                                </a:custGeom>
                                <a:ln w="0" cap="rnd">
                                  <a:miter lim="100000"/>
                                </a:ln>
                              </wps:spPr>
                              <wps:style>
                                <a:lnRef idx="1">
                                  <a:srgbClr val="505050"/>
                                </a:lnRef>
                                <a:fillRef idx="0">
                                  <a:srgbClr val="000000">
                                    <a:alpha val="0"/>
                                  </a:srgbClr>
                                </a:fillRef>
                                <a:effectRef idx="0">
                                  <a:scrgbClr r="0" g="0" b="0"/>
                                </a:effectRef>
                                <a:fontRef idx="none"/>
                              </wps:style>
                              <wps:bodyPr/>
                            </wps:wsp>
                            <wps:wsp>
                              <wps:cNvPr id="10492" name="Shape 10492"/>
                              <wps:cNvSpPr/>
                              <wps:spPr>
                                <a:xfrm>
                                  <a:off x="217111" y="994411"/>
                                  <a:ext cx="80519" cy="122946"/>
                                </a:xfrm>
                                <a:custGeom>
                                  <a:avLst/>
                                  <a:gdLst/>
                                  <a:ahLst/>
                                  <a:cxnLst/>
                                  <a:rect l="0" t="0" r="0" b="0"/>
                                  <a:pathLst>
                                    <a:path w="80519" h="122946">
                                      <a:moveTo>
                                        <a:pt x="80519" y="0"/>
                                      </a:moveTo>
                                      <a:lnTo>
                                        <a:pt x="77090" y="122946"/>
                                      </a:lnTo>
                                      <a:lnTo>
                                        <a:pt x="0" y="26937"/>
                                      </a:lnTo>
                                      <a:cubicBezTo>
                                        <a:pt x="30030" y="36230"/>
                                        <a:pt x="62595" y="25437"/>
                                        <a:pt x="80519" y="0"/>
                                      </a:cubicBezTo>
                                      <a:close/>
                                    </a:path>
                                  </a:pathLst>
                                </a:custGeom>
                                <a:ln w="2097" cap="flat">
                                  <a:round/>
                                </a:ln>
                              </wps:spPr>
                              <wps:style>
                                <a:lnRef idx="1">
                                  <a:srgbClr val="505050"/>
                                </a:lnRef>
                                <a:fillRef idx="1">
                                  <a:srgbClr val="505050"/>
                                </a:fillRef>
                                <a:effectRef idx="0">
                                  <a:scrgbClr r="0" g="0" b="0"/>
                                </a:effectRef>
                                <a:fontRef idx="none"/>
                              </wps:style>
                              <wps:bodyPr/>
                            </wps:wsp>
                            <wps:wsp>
                              <wps:cNvPr id="134254" name="Shape 134254"/>
                              <wps:cNvSpPr/>
                              <wps:spPr>
                                <a:xfrm>
                                  <a:off x="578446" y="816923"/>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34255" name="Shape 134255"/>
                              <wps:cNvSpPr/>
                              <wps:spPr>
                                <a:xfrm>
                                  <a:off x="578446" y="1057194"/>
                                  <a:ext cx="240271" cy="240271"/>
                                </a:xfrm>
                                <a:custGeom>
                                  <a:avLst/>
                                  <a:gdLst/>
                                  <a:ahLst/>
                                  <a:cxnLst/>
                                  <a:rect l="0" t="0" r="0" b="0"/>
                                  <a:pathLst>
                                    <a:path w="240271" h="240271">
                                      <a:moveTo>
                                        <a:pt x="0" y="0"/>
                                      </a:moveTo>
                                      <a:lnTo>
                                        <a:pt x="240271" y="0"/>
                                      </a:lnTo>
                                      <a:lnTo>
                                        <a:pt x="240271" y="240271"/>
                                      </a:lnTo>
                                      <a:lnTo>
                                        <a:pt x="0" y="240271"/>
                                      </a:lnTo>
                                      <a:lnTo>
                                        <a:pt x="0" y="0"/>
                                      </a:lnTo>
                                    </a:path>
                                  </a:pathLst>
                                </a:custGeom>
                                <a:ln w="4805" cap="rnd">
                                  <a:round/>
                                </a:ln>
                              </wps:spPr>
                              <wps:style>
                                <a:lnRef idx="1">
                                  <a:srgbClr val="141414"/>
                                </a:lnRef>
                                <a:fillRef idx="1">
                                  <a:srgbClr val="DCDCDC"/>
                                </a:fillRef>
                                <a:effectRef idx="0">
                                  <a:scrgbClr r="0" g="0" b="0"/>
                                </a:effectRef>
                                <a:fontRef idx="none"/>
                              </wps:style>
                              <wps:bodyPr/>
                            </wps:wsp>
                            <wps:wsp>
                              <wps:cNvPr id="10502" name="Rectangle 10502"/>
                              <wps:cNvSpPr/>
                              <wps:spPr>
                                <a:xfrm>
                                  <a:off x="653989" y="849900"/>
                                  <a:ext cx="85259" cy="187006"/>
                                </a:xfrm>
                                <a:prstGeom prst="rect">
                                  <a:avLst/>
                                </a:prstGeom>
                                <a:ln>
                                  <a:noFill/>
                                </a:ln>
                              </wps:spPr>
                              <wps:txbx>
                                <w:txbxContent>
                                  <w:p w14:paraId="5EF934B8"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503" name="Rectangle 10503"/>
                              <wps:cNvSpPr/>
                              <wps:spPr>
                                <a:xfrm>
                                  <a:off x="718186" y="922648"/>
                                  <a:ext cx="33067" cy="96754"/>
                                </a:xfrm>
                                <a:prstGeom prst="rect">
                                  <a:avLst/>
                                </a:prstGeom>
                                <a:ln>
                                  <a:noFill/>
                                </a:ln>
                              </wps:spPr>
                              <wps:txbx>
                                <w:txbxContent>
                                  <w:p w14:paraId="55393539" w14:textId="77777777" w:rsidR="006E2FA2" w:rsidRDefault="006E2FA2">
                                    <w:pPr>
                                      <w:spacing w:after="160" w:line="259" w:lineRule="auto"/>
                                      <w:ind w:left="0" w:firstLine="0"/>
                                      <w:jc w:val="left"/>
                                    </w:pPr>
                                    <w:r>
                                      <w:rPr>
                                        <w:color w:val="141414"/>
                                        <w:w w:val="41"/>
                                        <w:sz w:val="12"/>
                                        <w:vertAlign w:val="subscript"/>
                                      </w:rPr>
                                      <w:t>2</w:t>
                                    </w:r>
                                  </w:p>
                                </w:txbxContent>
                              </wps:txbx>
                              <wps:bodyPr horzOverflow="overflow" vert="horz" lIns="0" tIns="0" rIns="0" bIns="0" rtlCol="0">
                                <a:noAutofit/>
                              </wps:bodyPr>
                            </wps:wsp>
                            <wps:wsp>
                              <wps:cNvPr id="10504" name="Rectangle 10504"/>
                              <wps:cNvSpPr/>
                              <wps:spPr>
                                <a:xfrm>
                                  <a:off x="653790" y="1089624"/>
                                  <a:ext cx="85259" cy="187007"/>
                                </a:xfrm>
                                <a:prstGeom prst="rect">
                                  <a:avLst/>
                                </a:prstGeom>
                                <a:ln>
                                  <a:noFill/>
                                </a:ln>
                              </wps:spPr>
                              <wps:txbx>
                                <w:txbxContent>
                                  <w:p w14:paraId="5220A2A1" w14:textId="77777777" w:rsidR="006E2FA2" w:rsidRDefault="006E2FA2">
                                    <w:pPr>
                                      <w:spacing w:after="160" w:line="259" w:lineRule="auto"/>
                                      <w:ind w:left="0" w:firstLine="0"/>
                                      <w:jc w:val="left"/>
                                    </w:pPr>
                                    <w:r>
                                      <w:rPr>
                                        <w:color w:val="141414"/>
                                        <w:w w:val="118"/>
                                        <w:sz w:val="15"/>
                                      </w:rPr>
                                      <w:t>A</w:t>
                                    </w:r>
                                  </w:p>
                                </w:txbxContent>
                              </wps:txbx>
                              <wps:bodyPr horzOverflow="overflow" vert="horz" lIns="0" tIns="0" rIns="0" bIns="0" rtlCol="0">
                                <a:noAutofit/>
                              </wps:bodyPr>
                            </wps:wsp>
                            <wps:wsp>
                              <wps:cNvPr id="10505" name="Rectangle 10505"/>
                              <wps:cNvSpPr/>
                              <wps:spPr>
                                <a:xfrm>
                                  <a:off x="717987" y="1162373"/>
                                  <a:ext cx="33067" cy="96754"/>
                                </a:xfrm>
                                <a:prstGeom prst="rect">
                                  <a:avLst/>
                                </a:prstGeom>
                                <a:ln>
                                  <a:noFill/>
                                </a:ln>
                              </wps:spPr>
                              <wps:txbx>
                                <w:txbxContent>
                                  <w:p w14:paraId="69920182" w14:textId="77777777" w:rsidR="006E2FA2" w:rsidRDefault="006E2FA2">
                                    <w:pPr>
                                      <w:spacing w:after="160" w:line="259" w:lineRule="auto"/>
                                      <w:ind w:left="0" w:firstLine="0"/>
                                      <w:jc w:val="left"/>
                                    </w:pPr>
                                    <w:r>
                                      <w:rPr>
                                        <w:color w:val="141414"/>
                                        <w:w w:val="41"/>
                                        <w:sz w:val="12"/>
                                        <w:vertAlign w:val="subscript"/>
                                      </w:rPr>
                                      <w:t>3</w:t>
                                    </w:r>
                                  </w:p>
                                </w:txbxContent>
                              </wps:txbx>
                              <wps:bodyPr horzOverflow="overflow" vert="horz" lIns="0" tIns="0" rIns="0" bIns="0" rtlCol="0">
                                <a:noAutofit/>
                              </wps:bodyPr>
                            </wps:wsp>
                            <wps:wsp>
                              <wps:cNvPr id="10532" name="Shape 10532"/>
                              <wps:cNvSpPr/>
                              <wps:spPr>
                                <a:xfrm>
                                  <a:off x="578446" y="576651"/>
                                  <a:ext cx="95592" cy="96108"/>
                                </a:xfrm>
                                <a:custGeom>
                                  <a:avLst/>
                                  <a:gdLst/>
                                  <a:ahLst/>
                                  <a:cxnLst/>
                                  <a:rect l="0" t="0" r="0" b="0"/>
                                  <a:pathLst>
                                    <a:path w="95592" h="96108">
                                      <a:moveTo>
                                        <a:pt x="0" y="96108"/>
                                      </a:moveTo>
                                      <a:lnTo>
                                        <a:pt x="0" y="0"/>
                                      </a:ln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33" name="Rectangle 10533"/>
                              <wps:cNvSpPr/>
                              <wps:spPr>
                                <a:xfrm>
                                  <a:off x="729150" y="651422"/>
                                  <a:ext cx="66130" cy="149446"/>
                                </a:xfrm>
                                <a:prstGeom prst="rect">
                                  <a:avLst/>
                                </a:prstGeom>
                                <a:ln>
                                  <a:noFill/>
                                </a:ln>
                              </wps:spPr>
                              <wps:txbx>
                                <w:txbxContent>
                                  <w:p w14:paraId="32E56428"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534" name="Rectangle 10534"/>
                              <wps:cNvSpPr/>
                              <wps:spPr>
                                <a:xfrm>
                                  <a:off x="778909" y="678745"/>
                                  <a:ext cx="44277" cy="129276"/>
                                </a:xfrm>
                                <a:prstGeom prst="rect">
                                  <a:avLst/>
                                </a:prstGeom>
                                <a:ln>
                                  <a:noFill/>
                                </a:ln>
                              </wps:spPr>
                              <wps:txbx>
                                <w:txbxContent>
                                  <w:p w14:paraId="262775E6" w14:textId="77777777" w:rsidR="006E2FA2" w:rsidRDefault="006E2FA2">
                                    <w:pPr>
                                      <w:spacing w:after="160" w:line="259" w:lineRule="auto"/>
                                      <w:ind w:left="0" w:firstLine="0"/>
                                      <w:jc w:val="left"/>
                                    </w:pPr>
                                    <w:r>
                                      <w:rPr>
                                        <w:color w:val="141414"/>
                                        <w:w w:val="99"/>
                                        <w:sz w:val="10"/>
                                      </w:rPr>
                                      <w:t>2</w:t>
                                    </w:r>
                                  </w:p>
                                </w:txbxContent>
                              </wps:txbx>
                              <wps:bodyPr horzOverflow="overflow" vert="horz" lIns="0" tIns="0" rIns="0" bIns="0" rtlCol="0">
                                <a:noAutofit/>
                              </wps:bodyPr>
                            </wps:wsp>
                            <wps:wsp>
                              <wps:cNvPr id="10535" name="Shape 10535"/>
                              <wps:cNvSpPr/>
                              <wps:spPr>
                                <a:xfrm>
                                  <a:off x="578446" y="624705"/>
                                  <a:ext cx="96109" cy="96109"/>
                                </a:xfrm>
                                <a:custGeom>
                                  <a:avLst/>
                                  <a:gdLst/>
                                  <a:ahLst/>
                                  <a:cxnLst/>
                                  <a:rect l="0" t="0" r="0" b="0"/>
                                  <a:pathLst>
                                    <a:path w="96109" h="96109">
                                      <a:moveTo>
                                        <a:pt x="0" y="0"/>
                                      </a:moveTo>
                                      <a:lnTo>
                                        <a:pt x="0" y="96109"/>
                                      </a:lnTo>
                                      <a:lnTo>
                                        <a:pt x="96109" y="96109"/>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46" name="Rectangle 10546"/>
                              <wps:cNvSpPr/>
                              <wps:spPr>
                                <a:xfrm>
                                  <a:off x="348695" y="579089"/>
                                  <a:ext cx="68280" cy="149446"/>
                                </a:xfrm>
                                <a:prstGeom prst="rect">
                                  <a:avLst/>
                                </a:prstGeom>
                                <a:ln>
                                  <a:noFill/>
                                </a:ln>
                              </wps:spPr>
                              <wps:txbx>
                                <w:txbxContent>
                                  <w:p w14:paraId="5EA36CEB"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547" name="Rectangle 10547"/>
                              <wps:cNvSpPr/>
                              <wps:spPr>
                                <a:xfrm>
                                  <a:off x="400108" y="606412"/>
                                  <a:ext cx="44277" cy="129276"/>
                                </a:xfrm>
                                <a:prstGeom prst="rect">
                                  <a:avLst/>
                                </a:prstGeom>
                                <a:ln>
                                  <a:noFill/>
                                </a:ln>
                              </wps:spPr>
                              <wps:txbx>
                                <w:txbxContent>
                                  <w:p w14:paraId="2AE87694"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48" name="Rectangle 10548"/>
                              <wps:cNvSpPr/>
                              <wps:spPr>
                                <a:xfrm>
                                  <a:off x="729150" y="506295"/>
                                  <a:ext cx="66130" cy="149446"/>
                                </a:xfrm>
                                <a:prstGeom prst="rect">
                                  <a:avLst/>
                                </a:prstGeom>
                                <a:ln>
                                  <a:noFill/>
                                </a:ln>
                              </wps:spPr>
                              <wps:txbx>
                                <w:txbxContent>
                                  <w:p w14:paraId="01B2D232" w14:textId="77777777" w:rsidR="006E2FA2" w:rsidRDefault="006E2FA2">
                                    <w:pPr>
                                      <w:spacing w:after="160" w:line="259" w:lineRule="auto"/>
                                      <w:ind w:left="0" w:firstLine="0"/>
                                      <w:jc w:val="left"/>
                                    </w:pPr>
                                    <w:r>
                                      <w:rPr>
                                        <w:color w:val="141414"/>
                                        <w:w w:val="121"/>
                                        <w:sz w:val="12"/>
                                      </w:rPr>
                                      <w:t>R</w:t>
                                    </w:r>
                                  </w:p>
                                </w:txbxContent>
                              </wps:txbx>
                              <wps:bodyPr horzOverflow="overflow" vert="horz" lIns="0" tIns="0" rIns="0" bIns="0" rtlCol="0">
                                <a:noAutofit/>
                              </wps:bodyPr>
                            </wps:wsp>
                            <wps:wsp>
                              <wps:cNvPr id="10549" name="Rectangle 10549"/>
                              <wps:cNvSpPr/>
                              <wps:spPr>
                                <a:xfrm>
                                  <a:off x="778909" y="533618"/>
                                  <a:ext cx="44277" cy="129276"/>
                                </a:xfrm>
                                <a:prstGeom prst="rect">
                                  <a:avLst/>
                                </a:prstGeom>
                                <a:ln>
                                  <a:noFill/>
                                </a:ln>
                              </wps:spPr>
                              <wps:txbx>
                                <w:txbxContent>
                                  <w:p w14:paraId="76ED6E60" w14:textId="77777777" w:rsidR="006E2FA2" w:rsidRDefault="006E2FA2">
                                    <w:pPr>
                                      <w:spacing w:after="160" w:line="259" w:lineRule="auto"/>
                                      <w:ind w:left="0" w:firstLine="0"/>
                                      <w:jc w:val="left"/>
                                    </w:pPr>
                                    <w:r>
                                      <w:rPr>
                                        <w:color w:val="141414"/>
                                        <w:w w:val="99"/>
                                        <w:sz w:val="10"/>
                                      </w:rPr>
                                      <w:t>1</w:t>
                                    </w:r>
                                  </w:p>
                                </w:txbxContent>
                              </wps:txbx>
                              <wps:bodyPr horzOverflow="overflow" vert="horz" lIns="0" tIns="0" rIns="0" bIns="0" rtlCol="0">
                                <a:noAutofit/>
                              </wps:bodyPr>
                            </wps:wsp>
                            <wps:wsp>
                              <wps:cNvPr id="10550" name="Shape 10550"/>
                              <wps:cNvSpPr/>
                              <wps:spPr>
                                <a:xfrm>
                                  <a:off x="559441" y="630616"/>
                                  <a:ext cx="36233" cy="36233"/>
                                </a:xfrm>
                                <a:custGeom>
                                  <a:avLst/>
                                  <a:gdLst/>
                                  <a:ahLst/>
                                  <a:cxnLst/>
                                  <a:rect l="0" t="0" r="0" b="0"/>
                                  <a:pathLst>
                                    <a:path w="36233" h="36233">
                                      <a:moveTo>
                                        <a:pt x="18116" y="0"/>
                                      </a:moveTo>
                                      <a:cubicBezTo>
                                        <a:pt x="28112" y="0"/>
                                        <a:pt x="36233" y="8121"/>
                                        <a:pt x="36233" y="18117"/>
                                      </a:cubicBezTo>
                                      <a:cubicBezTo>
                                        <a:pt x="36233" y="28160"/>
                                        <a:pt x="28112" y="36233"/>
                                        <a:pt x="18116" y="36233"/>
                                      </a:cubicBezTo>
                                      <a:cubicBezTo>
                                        <a:pt x="8121" y="36233"/>
                                        <a:pt x="0" y="28160"/>
                                        <a:pt x="0" y="18117"/>
                                      </a:cubicBezTo>
                                      <a:cubicBezTo>
                                        <a:pt x="0" y="8121"/>
                                        <a:pt x="8121" y="0"/>
                                        <a:pt x="18116"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551" name="Shape 10551"/>
                              <wps:cNvSpPr/>
                              <wps:spPr>
                                <a:xfrm>
                                  <a:off x="482338" y="648733"/>
                                  <a:ext cx="95592" cy="0"/>
                                </a:xfrm>
                                <a:custGeom>
                                  <a:avLst/>
                                  <a:gdLst/>
                                  <a:ahLst/>
                                  <a:cxnLst/>
                                  <a:rect l="0" t="0" r="0" b="0"/>
                                  <a:pathLst>
                                    <a:path w="95592">
                                      <a:moveTo>
                                        <a:pt x="0" y="0"/>
                                      </a:moveTo>
                                      <a:lnTo>
                                        <a:pt x="95592"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0F730A2" id="Group 111958" o:spid="_x0000_s2746" style="width:64.45pt;height:103.05pt;mso-position-horizontal-relative:char;mso-position-vertical-relative:line" coordsize="8187,13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">
                      <v:shape id="Shape 134249" o:spid="_x0000_s2747" style="position:absolute;left:3381;top:8169;width:1195;height:4805;visibility:visible;mso-wrap-style:square;v-text-anchor:top" coordsize="119475,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ITsEA&#10;AADfAAAADwAAAGRycy9kb3ducmV2LnhtbERPTYvCMBC9C/6HMMLebKoV0a5RVFjQy4qt7HloZtuy&#10;zaQ0Ueu/NwuCx8f7Xm1604gbda62rGASxSCIC6trLhVc8q/xAoTzyBoby6TgQQ426+Fgham2dz7T&#10;LfOlCCHsUlRQed+mUrqiIoMusi1x4H5tZ9AH2JVSd3gP4aaR0zieS4M1h4YKW9pXVPxlVxNKTjnn&#10;ee3MvqCf5VF+J9nukij1Meq3nyA89f4tfrkPOsxPZtPZEv7/BAB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HiE7BAAAA3wAAAA8AAAAAAAAAAAAAAAAAmAIAAGRycy9kb3du&#10;cmV2LnhtbFBLBQYAAAAABAAEAPUAAACGAwAAAAA=&#10;" path="m,l119475,r,480543l,480543,,e" fillcolor="#dcdcdc" strokecolor="#141414" strokeweight=".1335mm">
                        <v:stroke miterlimit="1" joinstyle="miter" endcap="round"/>
                        <v:path arrowok="t" textboxrect="0,0,119475,480543"/>
                      </v:shape>
                      <v:shape id="Shape 134250" o:spid="_x0000_s2748" style="position:absolute;left:4576;top:8169;width:1208;height:4805;visibility:visible;mso-wrap-style:square;v-text-anchor:top" coordsize="120797,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G63MQA&#10;AADfAAAADwAAAGRycy9kb3ducmV2LnhtbERP22rCQBB9F/oPywh9qxutvRhdpS0VtGLB1A8YsmMS&#10;mp0N2Y3Gv+88FHw8nPti1btanakNlWcD41ECijj3tuLCwPFn/fAKKkRki7VnMnClAKvl3WCBqfUX&#10;PtA5i4WSEA4pGihjbFKtQ16SwzDyDbFwJ986jALbQtsWLxLuaj1JkmftsGJpKLGhj5Ly36xzBr67&#10;r7DfbvxLl82mnBS7A33m78bcD/u3OahIfbyJ/90bK/Mfp5MneSB/BI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hutzEAAAA3wAAAA8AAAAAAAAAAAAAAAAAmAIAAGRycy9k&#10;b3ducmV2LnhtbFBLBQYAAAAABAAEAPUAAACJAwAAAAA=&#10;" path="m,l120797,r,480543l,480543,,e" fillcolor="#dcdcdc" strokecolor="#141414" strokeweight=".1335mm">
                        <v:stroke miterlimit="1" joinstyle="miter" endcap="round"/>
                        <v:path arrowok="t" textboxrect="0,0,120797,480543"/>
                      </v:shape>
                      <v:rect id="Rectangle 10459" o:spid="_x0000_s2749" style="position:absolute;left:3556;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tMQA&#10;AADeAAAADwAAAGRycy9kb3ducmV2LnhtbERPS2vCQBC+F/oflil4qxuL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vkrTEAAAA3gAAAA8AAAAAAAAAAAAAAAAAmAIAAGRycy9k&#10;b3ducmV2LnhtbFBLBQYAAAAABAAEAPUAAACJAwAAAAA=&#10;" filled="f" stroked="f">
                        <v:textbox inset="0,0,0,0">
                          <w:txbxContent>
                            <w:p w14:paraId="00017C72" w14:textId="77777777" w:rsidR="006E2FA2" w:rsidRDefault="006E2FA2">
                              <w:pPr>
                                <w:spacing w:after="160" w:line="259" w:lineRule="auto"/>
                                <w:ind w:left="0" w:firstLine="0"/>
                                <w:jc w:val="left"/>
                              </w:pPr>
                              <w:r>
                                <w:rPr>
                                  <w:color w:val="141414"/>
                                  <w:w w:val="121"/>
                                  <w:sz w:val="15"/>
                                </w:rPr>
                                <w:t>R</w:t>
                              </w:r>
                            </w:p>
                          </w:txbxContent>
                        </v:textbox>
                      </v:rect>
                      <v:rect id="Rectangle 10460" o:spid="_x0000_s2750" style="position:absolute;left:4177;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xlMcA&#10;AADeAAAADwAAAGRycy9kb3ducmV2LnhtbESPQWvCQBCF74L/YRmhN91Yi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58ZTHAAAA3gAAAA8AAAAAAAAAAAAAAAAAmAIAAGRy&#10;cy9kb3ducmV2LnhtbFBLBQYAAAAABAAEAPUAAACMAwAAAAA=&#10;" filled="f" stroked="f">
                        <v:textbox inset="0,0,0,0">
                          <w:txbxContent>
                            <w:p w14:paraId="7D1C6F5F"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461" o:spid="_x0000_s2751" style="position:absolute;left:4744;top:9700;width:826;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D8UA&#10;AADeAAAADwAAAGRycy9kb3ducmV2LnhtbERPTWvCQBC9F/oflin01myUI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NVQPxQAAAN4AAAAPAAAAAAAAAAAAAAAAAJgCAABkcnMv&#10;ZG93bnJldi54bWxQSwUGAAAAAAQABAD1AAAAigMAAAAA&#10;" filled="f" stroked="f">
                        <v:textbox inset="0,0,0,0">
                          <w:txbxContent>
                            <w:p w14:paraId="078644E3" w14:textId="77777777" w:rsidR="006E2FA2" w:rsidRDefault="006E2FA2">
                              <w:pPr>
                                <w:spacing w:after="160" w:line="259" w:lineRule="auto"/>
                                <w:ind w:left="0" w:firstLine="0"/>
                                <w:jc w:val="left"/>
                              </w:pPr>
                              <w:r>
                                <w:rPr>
                                  <w:color w:val="141414"/>
                                  <w:w w:val="121"/>
                                  <w:sz w:val="15"/>
                                </w:rPr>
                                <w:t>R</w:t>
                              </w:r>
                            </w:p>
                          </w:txbxContent>
                        </v:textbox>
                      </v:rect>
                      <v:rect id="Rectangle 10462" o:spid="_x0000_s2752" style="position:absolute;left:5365;top:10427;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KeMUA&#10;AADeAAAADwAAAGRycy9kb3ducmV2LnhtbERPTWvCQBC9C/6HZYTedKOU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58p4xQAAAN4AAAAPAAAAAAAAAAAAAAAAAJgCAABkcnMv&#10;ZG93bnJldi54bWxQSwUGAAAAAAQABAD1AAAAigMAAAAA&#10;" filled="f" stroked="f">
                        <v:textbox inset="0,0,0,0">
                          <w:txbxContent>
                            <w:p w14:paraId="31CFCD3F" w14:textId="77777777" w:rsidR="006E2FA2" w:rsidRDefault="006E2FA2">
                              <w:pPr>
                                <w:spacing w:after="160" w:line="259" w:lineRule="auto"/>
                                <w:ind w:left="0" w:firstLine="0"/>
                                <w:jc w:val="left"/>
                              </w:pPr>
                              <w:r>
                                <w:rPr>
                                  <w:color w:val="141414"/>
                                  <w:w w:val="41"/>
                                  <w:sz w:val="12"/>
                                  <w:vertAlign w:val="subscript"/>
                                </w:rPr>
                                <w:t>2</w:t>
                              </w:r>
                            </w:p>
                          </w:txbxContent>
                        </v:textbox>
                      </v:rect>
                      <v:shape id="Shape 134251" o:spid="_x0000_s2753" style="position:absolute;left:3381;width:2403;height:4805;visibility:visible;mso-wrap-style:square;v-text-anchor:top" coordsize="240271,480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vgcQA&#10;AADfAAAADwAAAGRycy9kb3ducmV2LnhtbERPy2rCQBTdC/7DcIVuik60GiQ6ilhLqzsfG3eXzDWJ&#10;Zu6EzGji33cKBZeH854vW1OKB9WusKxgOIhAEKdWF5wpOB2/+lMQziNrLC2Tgic5WC66nTkm2ja8&#10;p8fBZyKEsEtQQe59lUjp0pwMuoGtiAN3sbVBH2CdSV1jE8JNKUdRFEuDBYeGHCta55TeDnejIEZb&#10;4LMpr+Pz5+72HlO0335vlHrrtasZCE+tf4n/3T86zP8YjyZD+PsTA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4L4HEAAAA3wAAAA8AAAAAAAAAAAAAAAAAmAIAAGRycy9k&#10;b3ducmV2LnhtbFBLBQYAAAAABAAEAPUAAACJAwAAAAA=&#10;" path="m,l240271,r,480543l,480543,,e" fillcolor="#dcdcdc" strokecolor="#141414" strokeweight=".1335mm">
                        <v:stroke endcap="round"/>
                        <v:path arrowok="t" textboxrect="0,0,240271,480543"/>
                      </v:shape>
                      <v:shape id="Shape 134252" o:spid="_x0000_s2754" style="position:absolute;left:5784;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CrsMA&#10;AADfAAAADwAAAGRycy9kb3ducmV2LnhtbERP3WrCMBS+H+wdwhl4UzRZ3UQ7owxluCuHPw9waM6a&#10;YnNSmmjr2y+DwS4/vv/lenCNuFEXas8anicKBHHpTc2VhvPpYzwHESKywcYzabhTgPXq8WGJhfE9&#10;H+h2jJVIIRwK1GBjbAspQ2nJYZj4ljhx375zGBPsKmk67FO4a2Su1Ew6rDk1WGxpY6m8HK9Og9pt&#10;6+via3929tJTltEOMzXVevQ0vL+BiDTEf/Gf+9Ok+dOX/DWH3z8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wCrsMAAADfAAAADwAAAAAAAAAAAAAAAACYAgAAZHJzL2Rv&#10;d25yZXYueG1sUEsFBgAAAAAEAAQA9QAAAIgDAAAAAA==&#10;" path="m,l240271,r,240271l,240271,,e" fillcolor="#dcdcdc" strokecolor="#141414" strokeweight=".1335mm">
                        <v:stroke endcap="round"/>
                        <v:path arrowok="t" textboxrect="0,0,240271,240271"/>
                      </v:shape>
                      <v:shape id="Shape 134253" o:spid="_x0000_s2755" style="position:absolute;left:5784;top:2402;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nNcMA&#10;AADfAAAADwAAAGRycy9kb3ducmV2LnhtbERP3WrCMBS+H+wdwhl4UzSZnUM7owxluCtl6gMcmrOm&#10;2JyUJtr69stgsMuP73+5HlwjbtSF2rOG54kCQVx6U3Ol4Xz6GM9BhIhssPFMGu4UYL16fFhiYXzP&#10;X3Q7xkqkEA4FarAxtoWUobTkMEx8S5y4b985jAl2lTQd9incNXKq1Kt0WHNqsNjSxlJ5OV6dBrXb&#10;1tfFYX929tJTltEOM5VrPXoa3t9ARBriv/jP/WnS/PxlOsvh908C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CnNcMAAADfAAAADwAAAAAAAAAAAAAAAACYAgAAZHJzL2Rv&#10;d25yZXYueG1sUEsFBgAAAAAEAAQA9QAAAIgDAAAAAA==&#10;" path="m,l240271,r,240271l,240271,,e" fillcolor="#dcdcdc" strokecolor="#141414" strokeweight=".1335mm">
                        <v:stroke endcap="round"/>
                        <v:path arrowok="t" textboxrect="0,0,240271,240271"/>
                      </v:shape>
                      <v:rect id="Rectangle 10479" o:spid="_x0000_s2756" style="position:absolute;left:6544;top:460;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14:paraId="386B8303" w14:textId="77777777" w:rsidR="006E2FA2" w:rsidRDefault="006E2FA2">
                              <w:pPr>
                                <w:spacing w:after="160" w:line="259" w:lineRule="auto"/>
                                <w:ind w:left="0" w:firstLine="0"/>
                                <w:jc w:val="left"/>
                              </w:pPr>
                              <w:r>
                                <w:rPr>
                                  <w:color w:val="141414"/>
                                  <w:w w:val="118"/>
                                  <w:sz w:val="15"/>
                                </w:rPr>
                                <w:t>A</w:t>
                              </w:r>
                            </w:p>
                          </w:txbxContent>
                        </v:textbox>
                      </v:rect>
                      <v:rect id="Rectangle 10480" o:spid="_x0000_s2757" style="position:absolute;left:7186;top:1188;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14:paraId="52B88442"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481" o:spid="_x0000_s2758" style="position:absolute;left:6528;top:2865;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14:paraId="7E76A690" w14:textId="77777777" w:rsidR="006E2FA2" w:rsidRDefault="006E2FA2">
                              <w:pPr>
                                <w:spacing w:after="160" w:line="259" w:lineRule="auto"/>
                                <w:ind w:left="0" w:firstLine="0"/>
                                <w:jc w:val="left"/>
                              </w:pPr>
                              <w:r>
                                <w:rPr>
                                  <w:color w:val="141414"/>
                                  <w:w w:val="118"/>
                                  <w:sz w:val="15"/>
                                </w:rPr>
                                <w:t>A</w:t>
                              </w:r>
                            </w:p>
                          </w:txbxContent>
                        </v:textbox>
                      </v:rect>
                      <v:rect id="Rectangle 10482" o:spid="_x0000_s2759" style="position:absolute;left:7170;top:3592;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14:paraId="56CECEBB" w14:textId="77777777" w:rsidR="006E2FA2" w:rsidRDefault="006E2FA2">
                              <w:pPr>
                                <w:spacing w:after="160" w:line="259" w:lineRule="auto"/>
                                <w:ind w:left="0" w:firstLine="0"/>
                                <w:jc w:val="left"/>
                              </w:pPr>
                              <w:r>
                                <w:rPr>
                                  <w:color w:val="141414"/>
                                  <w:w w:val="41"/>
                                  <w:sz w:val="12"/>
                                  <w:vertAlign w:val="subscript"/>
                                </w:rPr>
                                <w:t>3</w:t>
                              </w:r>
                            </w:p>
                          </w:txbxContent>
                        </v:textbox>
                      </v:rect>
                      <v:rect id="Rectangle 10483" o:spid="_x0000_s2760" style="position:absolute;left:4130;top:1663;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14:paraId="1381D3DF" w14:textId="77777777" w:rsidR="006E2FA2" w:rsidRDefault="006E2FA2">
                              <w:pPr>
                                <w:spacing w:after="160" w:line="259" w:lineRule="auto"/>
                                <w:ind w:left="0" w:firstLine="0"/>
                                <w:jc w:val="left"/>
                              </w:pPr>
                              <w:r>
                                <w:rPr>
                                  <w:color w:val="141414"/>
                                  <w:w w:val="118"/>
                                  <w:sz w:val="15"/>
                                </w:rPr>
                                <w:t>A</w:t>
                              </w:r>
                            </w:p>
                          </w:txbxContent>
                        </v:textbox>
                      </v:rect>
                      <v:rect id="Rectangle 10484" o:spid="_x0000_s2761" style="position:absolute;left:4772;top:2391;width:331;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14:paraId="6A74794B" w14:textId="77777777" w:rsidR="006E2FA2" w:rsidRDefault="006E2FA2">
                              <w:pPr>
                                <w:spacing w:after="160" w:line="259" w:lineRule="auto"/>
                                <w:ind w:left="0" w:firstLine="0"/>
                                <w:jc w:val="left"/>
                              </w:pPr>
                              <w:r>
                                <w:rPr>
                                  <w:color w:val="141414"/>
                                  <w:w w:val="41"/>
                                  <w:sz w:val="12"/>
                                  <w:vertAlign w:val="subscript"/>
                                </w:rPr>
                                <w:t>1</w:t>
                              </w:r>
                            </w:p>
                          </w:txbxContent>
                        </v:textbox>
                      </v:rect>
                      <v:rect id="Rectangle 10487" o:spid="_x0000_s2762" style="position:absolute;top:365;width:1917;height:16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PGsUA&#10;AADeAAAADwAAAGRycy9kb3ducmV2LnhtbERPS2vCQBC+C/0PyxR6001L0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I8axQAAAN4AAAAPAAAAAAAAAAAAAAAAAJgCAABkcnMv&#10;ZG93bnJldi54bWxQSwUGAAAAAAQABAD1AAAAigMAAAAA&#10;" filled="f" stroked="f">
                        <v:textbox inset="0,0,0,0">
                          <w:txbxContent>
                            <w:p w14:paraId="65D9366A" w14:textId="77777777" w:rsidR="006E2FA2" w:rsidRDefault="006E2FA2">
                              <w:pPr>
                                <w:spacing w:after="160" w:line="259" w:lineRule="auto"/>
                                <w:ind w:left="0" w:firstLine="0"/>
                                <w:jc w:val="left"/>
                              </w:pPr>
                              <w:r>
                                <w:rPr>
                                  <w:color w:val="141414"/>
                                  <w:w w:val="121"/>
                                  <w:sz w:val="30"/>
                                </w:rPr>
                                <w:t>H</w:t>
                              </w:r>
                            </w:p>
                          </w:txbxContent>
                        </v:textbox>
                      </v:rect>
                      <v:rect id="Rectangle 10488" o:spid="_x0000_s2763" style="position:absolute;left:1441;top:3144;width:652;height:1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baMcA&#10;AADeAAAADwAAAGRycy9kb3ducmV2LnhtbESPQWvCQBCF74L/YZlCb7ppk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DG2jHAAAA3gAAAA8AAAAAAAAAAAAAAAAAmAIAAGRy&#10;cy9kb3ducmV2LnhtbFBLBQYAAAAABAAEAPUAAACMAwAAAAA=&#10;" filled="f" stroked="f">
                        <v:textbox inset="0,0,0,0">
                          <w:txbxContent>
                            <w:p w14:paraId="57999178" w14:textId="77777777" w:rsidR="006E2FA2" w:rsidRDefault="006E2FA2">
                              <w:pPr>
                                <w:spacing w:after="160" w:line="259" w:lineRule="auto"/>
                                <w:ind w:left="0" w:firstLine="0"/>
                                <w:jc w:val="left"/>
                              </w:pPr>
                              <w:proofErr w:type="gramStart"/>
                              <w:r>
                                <w:rPr>
                                  <w:color w:val="141414"/>
                                  <w:w w:val="113"/>
                                </w:rPr>
                                <w:t>r</w:t>
                              </w:r>
                              <w:proofErr w:type="gramEnd"/>
                            </w:p>
                          </w:txbxContent>
                        </v:textbox>
                      </v:rect>
                      <v:shape id="Shape 10491" o:spid="_x0000_s2764" style="position:absolute;left:955;top:2402;width:1946;height:8650;visibility:visible;mso-wrap-style:square;v-text-anchor:top" coordsize="194608,864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LsQA&#10;AADeAAAADwAAAGRycy9kb3ducmV2LnhtbERP22oCMRB9L/gPYYS+1eyqVN0aRQRbKUjxUvo6bKab&#10;xc1kSVJd/94UCn2bw7nOfNnZRlzIh9qxgnyQgSAuna65UnA6bp6mIEJE1tg4JgU3CrBc9B7mWGh3&#10;5T1dDrESKYRDgQpMjG0hZSgNWQwD1xIn7tt5izFBX0nt8ZrCbSOHWfYsLdacGgy2tDZUng8/VsFu&#10;l6+H8W31wZ/vo/B1Nr57bSdKPfa71QuISF38F/+5tzrNz8azHH7fS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E7C7EAAAA3gAAAA8AAAAAAAAAAAAAAAAAmAIAAGRycy9k&#10;b3ducmV2LnhtbFBLBQYAAAAABAAEAPUAAACJAwAAAAA=&#10;" path="m194608,v,,-194608,283544,,864977e" filled="f" strokecolor="#505050" strokeweight="0">
                        <v:stroke miterlimit="1" joinstyle="miter" endcap="round"/>
                        <v:path arrowok="t" textboxrect="0,0,194608,864977"/>
                      </v:shape>
                      <v:shape id="Shape 10492" o:spid="_x0000_s2765" style="position:absolute;left:2171;top:9944;width:805;height:1229;visibility:visible;mso-wrap-style:square;v-text-anchor:top" coordsize="80519,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zBcIA&#10;AADeAAAADwAAAGRycy9kb3ducmV2LnhtbERPTWvCQBC9F/wPywjedKOWotFVRG3prRpFPA7ZMQlm&#10;Z8PuNqb/vlsQepvH+5zlujO1aMn5yrKC8SgBQZxbXXGh4Hx6H85A+ICssbZMCn7Iw3rVe1liqu2D&#10;j9RmoRAxhH2KCsoQmlRKn5dk0I9sQxy5m3UGQ4SukNrhI4abWk6S5E0arDg2lNjQtqT8nn0bBfV1&#10;H25TulREhy9qdx9buXGZUoN+t1mACNSFf/HT/anj/OR1PoG/d+IN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MFwgAAAN4AAAAPAAAAAAAAAAAAAAAAAJgCAABkcnMvZG93&#10;bnJldi54bWxQSwUGAAAAAAQABAD1AAAAhwMAAAAA&#10;" path="m80519,l77090,122946,,26937c30030,36230,62595,25437,80519,xe" fillcolor="#505050" strokecolor="#505050" strokeweight=".05825mm">
                        <v:path arrowok="t" textboxrect="0,0,80519,122946"/>
                      </v:shape>
                      <v:shape id="Shape 134254" o:spid="_x0000_s2766" style="position:absolute;left:5784;top:8169;width:2403;height:2402;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QcMA&#10;AADfAAAADwAAAGRycy9kb3ducmV2LnhtbERP3WrCMBS+F3yHcAa7KTPxb2ydUcbG0CtF5wMcmrOm&#10;2JyUJtru7Y0gePnx/S9WvavFhdpQedYwHikQxIU3FZcajr8/L28gQkQ2WHsmDf8UYLUcDhaYG9/x&#10;ni6HWIoUwiFHDTbGJpcyFJYchpFviBP351uHMcG2lKbFLoW7Wk6UepUOK04NFhv6slScDmenQa2/&#10;q/P7bnt09tRRltEaMzXV+vmp//wAEamPD/HdvTFp/nQ2mc/g9icB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k/QcMAAADfAAAADwAAAAAAAAAAAAAAAACYAgAAZHJzL2Rv&#10;d25yZXYueG1sUEsFBgAAAAAEAAQA9QAAAIgDAAAAAA==&#10;" path="m,l240271,r,240271l,240271,,e" fillcolor="#dcdcdc" strokecolor="#141414" strokeweight=".1335mm">
                        <v:stroke endcap="round"/>
                        <v:path arrowok="t" textboxrect="0,0,240271,240271"/>
                      </v:shape>
                      <v:shape id="Shape 134255" o:spid="_x0000_s2767" style="position:absolute;left:5784;top:10571;width:2403;height:2403;visibility:visible;mso-wrap-style:square;v-text-anchor:top" coordsize="240271,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Wa2sMA&#10;AADfAAAADwAAAGRycy9kb3ducmV2LnhtbERP3WrCMBS+H+wdwhnspmiirmOrRpGJuKuNqQ9waI5N&#10;sTkpTbT17c1gsMuP73+xGlwjrtSF2rOGyViBIC69qbnScDxsR28gQkQ22HgmDTcKsFo+PiywML7n&#10;H7ruYyVSCIcCNdgY20LKUFpyGMa+JU7cyXcOY4JdJU2HfQp3jZwq9Sod1pwaLLb0Yak87y9Og9pt&#10;6sv799fR2XNPWUY7zNRM6+enYT0HEWmI/+I/96dJ82cv0zyH3z8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Wa2sMAAADfAAAADwAAAAAAAAAAAAAAAACYAgAAZHJzL2Rv&#10;d25yZXYueG1sUEsFBgAAAAAEAAQA9QAAAIgDAAAAAA==&#10;" path="m,l240271,r,240271l,240271,,e" fillcolor="#dcdcdc" strokecolor="#141414" strokeweight=".1335mm">
                        <v:stroke endcap="round"/>
                        <v:path arrowok="t" textboxrect="0,0,240271,240271"/>
                      </v:shape>
                      <v:rect id="Rectangle 10502" o:spid="_x0000_s2768" style="position:absolute;left:6539;top:8499;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14:paraId="5EF934B8" w14:textId="77777777" w:rsidR="006E2FA2" w:rsidRDefault="006E2FA2">
                              <w:pPr>
                                <w:spacing w:after="160" w:line="259" w:lineRule="auto"/>
                                <w:ind w:left="0" w:firstLine="0"/>
                                <w:jc w:val="left"/>
                              </w:pPr>
                              <w:r>
                                <w:rPr>
                                  <w:color w:val="141414"/>
                                  <w:w w:val="118"/>
                                  <w:sz w:val="15"/>
                                </w:rPr>
                                <w:t>A</w:t>
                              </w:r>
                            </w:p>
                          </w:txbxContent>
                        </v:textbox>
                      </v:rect>
                      <v:rect id="Rectangle 10503" o:spid="_x0000_s2769" style="position:absolute;left:7181;top:9226;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14:paraId="55393539" w14:textId="77777777" w:rsidR="006E2FA2" w:rsidRDefault="006E2FA2">
                              <w:pPr>
                                <w:spacing w:after="160" w:line="259" w:lineRule="auto"/>
                                <w:ind w:left="0" w:firstLine="0"/>
                                <w:jc w:val="left"/>
                              </w:pPr>
                              <w:r>
                                <w:rPr>
                                  <w:color w:val="141414"/>
                                  <w:w w:val="41"/>
                                  <w:sz w:val="12"/>
                                  <w:vertAlign w:val="subscript"/>
                                </w:rPr>
                                <w:t>2</w:t>
                              </w:r>
                            </w:p>
                          </w:txbxContent>
                        </v:textbox>
                      </v:rect>
                      <v:rect id="Rectangle 10504" o:spid="_x0000_s2770" style="position:absolute;left:6537;top:10896;width:853;height:1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14:paraId="5220A2A1" w14:textId="77777777" w:rsidR="006E2FA2" w:rsidRDefault="006E2FA2">
                              <w:pPr>
                                <w:spacing w:after="160" w:line="259" w:lineRule="auto"/>
                                <w:ind w:left="0" w:firstLine="0"/>
                                <w:jc w:val="left"/>
                              </w:pPr>
                              <w:r>
                                <w:rPr>
                                  <w:color w:val="141414"/>
                                  <w:w w:val="118"/>
                                  <w:sz w:val="15"/>
                                </w:rPr>
                                <w:t>A</w:t>
                              </w:r>
                            </w:p>
                          </w:txbxContent>
                        </v:textbox>
                      </v:rect>
                      <v:rect id="Rectangle 10505" o:spid="_x0000_s2771" style="position:absolute;left:7179;top:11623;width:331;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McUA&#10;AADeAAAADwAAAGRycy9kb3ducmV2LnhtbERPS2vCQBC+C/0PyxS86W4LFo3ZiPSBHqspqLchOyah&#10;2dmQ3ZrYX98VhN7m43tOuhpsIy7U+dqxhqepAkFcOFNzqeEr/5jMQfiAbLBxTBqu5GGVPYxSTIzr&#10;eUeXfShFDGGfoIYqhDaR0hcVWfRT1xJH7uw6iyHCrpSmwz6G20Y+K/UiLdYcGyps6bWi4nv/YzVs&#10;5u36uHW/fdm8nzaHz8PiLV8ErcePw3oJItAQ/sV399bE+Wqm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LgxxQAAAN4AAAAPAAAAAAAAAAAAAAAAAJgCAABkcnMv&#10;ZG93bnJldi54bWxQSwUGAAAAAAQABAD1AAAAigMAAAAA&#10;" filled="f" stroked="f">
                        <v:textbox inset="0,0,0,0">
                          <w:txbxContent>
                            <w:p w14:paraId="69920182" w14:textId="77777777" w:rsidR="006E2FA2" w:rsidRDefault="006E2FA2">
                              <w:pPr>
                                <w:spacing w:after="160" w:line="259" w:lineRule="auto"/>
                                <w:ind w:left="0" w:firstLine="0"/>
                                <w:jc w:val="left"/>
                              </w:pPr>
                              <w:r>
                                <w:rPr>
                                  <w:color w:val="141414"/>
                                  <w:w w:val="41"/>
                                  <w:sz w:val="12"/>
                                  <w:vertAlign w:val="subscript"/>
                                </w:rPr>
                                <w:t>3</w:t>
                              </w:r>
                            </w:p>
                          </w:txbxContent>
                        </v:textbox>
                      </v:rect>
                      <v:shape id="Shape 10532" o:spid="_x0000_s2772" style="position:absolute;left:5784;top:5766;width:956;height:961;visibility:visible;mso-wrap-style:square;v-text-anchor:top" coordsize="95592,96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KXOcAA&#10;AADeAAAADwAAAGRycy9kb3ducmV2LnhtbERPzYrCMBC+C75DGGFvmtrFRaqpiCLoza0+wNCMbWkz&#10;KUms9e03Cwt7m4/vd7a70XRiIOcbywqWiwQEcWl1w5WC++00X4PwAVljZ5kUvMnDLp9Otphp++Jv&#10;GopQiRjCPkMFdQh9JqUvazLoF7YnjtzDOoMhQldJ7fAVw00n0yT5kgYbjg019nSoqWyLp1FgLlVx&#10;HeyyHI9Fnw6t1BfntFIfs3G/ARFoDP/iP/dZx/nJ6jOF33fiDT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5KXOcAAAADeAAAADwAAAAAAAAAAAAAAAACYAgAAZHJzL2Rvd25y&#10;ZXYueG1sUEsFBgAAAAAEAAQA9QAAAIUDAAAAAA==&#10;" path="m,96108l,,95592,e" filled="f" strokecolor="#141414" strokeweight=".1335mm">
                        <v:stroke miterlimit="1" joinstyle="miter" endcap="round"/>
                        <v:path arrowok="t" textboxrect="0,0,95592,96108"/>
                      </v:shape>
                      <v:rect id="Rectangle 10533" o:spid="_x0000_s2773" style="position:absolute;left:7291;top:6514;width:661;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Y8QA&#10;AADeAAAADwAAAGRycy9kb3ducmV2LnhtbERPS4vCMBC+C/sfwix403QVRb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5T2PEAAAA3gAAAA8AAAAAAAAAAAAAAAAAmAIAAGRycy9k&#10;b3ducmV2LnhtbFBLBQYAAAAABAAEAPUAAACJAwAAAAA=&#10;" filled="f" stroked="f">
                        <v:textbox inset="0,0,0,0">
                          <w:txbxContent>
                            <w:p w14:paraId="32E56428" w14:textId="77777777" w:rsidR="006E2FA2" w:rsidRDefault="006E2FA2">
                              <w:pPr>
                                <w:spacing w:after="160" w:line="259" w:lineRule="auto"/>
                                <w:ind w:left="0" w:firstLine="0"/>
                                <w:jc w:val="left"/>
                              </w:pPr>
                              <w:r>
                                <w:rPr>
                                  <w:color w:val="141414"/>
                                  <w:w w:val="121"/>
                                  <w:sz w:val="12"/>
                                </w:rPr>
                                <w:t>R</w:t>
                              </w:r>
                            </w:p>
                          </w:txbxContent>
                        </v:textbox>
                      </v:rect>
                      <v:rect id="Rectangle 10534" o:spid="_x0000_s2774" style="position:absolute;left:7789;top:6787;width:442;height:1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14:paraId="262775E6" w14:textId="77777777" w:rsidR="006E2FA2" w:rsidRDefault="006E2FA2">
                              <w:pPr>
                                <w:spacing w:after="160" w:line="259" w:lineRule="auto"/>
                                <w:ind w:left="0" w:firstLine="0"/>
                                <w:jc w:val="left"/>
                              </w:pPr>
                              <w:r>
                                <w:rPr>
                                  <w:color w:val="141414"/>
                                  <w:w w:val="99"/>
                                  <w:sz w:val="10"/>
                                </w:rPr>
                                <w:t>2</w:t>
                              </w:r>
                            </w:p>
                          </w:txbxContent>
                        </v:textbox>
                      </v:rect>
                      <v:shape id="Shape 10535" o:spid="_x0000_s2775" style="position:absolute;left:5784;top:6247;width:961;height:961;visibility:visible;mso-wrap-style:square;v-text-anchor:top" coordsize="96109,9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EisYA&#10;AADeAAAADwAAAGRycy9kb3ducmV2LnhtbERPTWvCQBC9F/wPywheSt2oWELqKiKIOZRqbbE9Dtkx&#10;G8zOhuxWY3+9KxR6m8f7nNmis7U4U+srxwpGwwQEceF0xaWCz4/1UwrCB2SNtWNScCUPi3nvYYaZ&#10;dhd+p/M+lCKGsM9QgQmhyaT0hSGLfuga4sgdXWsxRNiWUrd4ieG2luMkeZYWK44NBhtaGSpO+x+r&#10;YLw67F4PX78ppWZD+fb7LV9vH5Ua9LvlC4hAXfgX/7lzHecn08kU7u/EG+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CEisYAAADeAAAADwAAAAAAAAAAAAAAAACYAgAAZHJz&#10;L2Rvd25yZXYueG1sUEsFBgAAAAAEAAQA9QAAAIsDAAAAAA==&#10;" path="m,l,96109r96109,e" filled="f" strokecolor="#141414" strokeweight=".1335mm">
                        <v:stroke miterlimit="1" joinstyle="miter" endcap="round"/>
                        <v:path arrowok="t" textboxrect="0,0,96109,96109"/>
                      </v:shape>
                      <v:rect id="Rectangle 10546" o:spid="_x0000_s2776" style="position:absolute;left:3486;top:5790;width:683;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ifhsUA&#10;AADeAAAADwAAAGRycy9kb3ducmV2LnhtbERPTWvCQBC9F/wPywi91Y3S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J+GxQAAAN4AAAAPAAAAAAAAAAAAAAAAAJgCAABkcnMv&#10;ZG93bnJldi54bWxQSwUGAAAAAAQABAD1AAAAigMAAAAA&#10;" filled="f" stroked="f">
                        <v:textbox inset="0,0,0,0">
                          <w:txbxContent>
                            <w:p w14:paraId="5EA36CEB" w14:textId="77777777" w:rsidR="006E2FA2" w:rsidRDefault="006E2FA2">
                              <w:pPr>
                                <w:spacing w:after="160" w:line="259" w:lineRule="auto"/>
                                <w:ind w:left="0" w:firstLine="0"/>
                                <w:jc w:val="left"/>
                              </w:pPr>
                              <w:r>
                                <w:rPr>
                                  <w:color w:val="141414"/>
                                  <w:w w:val="118"/>
                                  <w:sz w:val="12"/>
                                </w:rPr>
                                <w:t>A</w:t>
                              </w:r>
                            </w:p>
                          </w:txbxContent>
                        </v:textbox>
                      </v:rect>
                      <v:rect id="Rectangle 10547" o:spid="_x0000_s2777" style="position:absolute;left:4001;top:6064;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6HcQA&#10;AADeAAAADwAAAGRycy9kb3ducmV2LnhtbERPS4vCMBC+C/6HMII3TRV3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Oh3EAAAA3gAAAA8AAAAAAAAAAAAAAAAAmAIAAGRycy9k&#10;b3ducmV2LnhtbFBLBQYAAAAABAAEAPUAAACJAwAAAAA=&#10;" filled="f" stroked="f">
                        <v:textbox inset="0,0,0,0">
                          <w:txbxContent>
                            <w:p w14:paraId="2AE87694" w14:textId="77777777" w:rsidR="006E2FA2" w:rsidRDefault="006E2FA2">
                              <w:pPr>
                                <w:spacing w:after="160" w:line="259" w:lineRule="auto"/>
                                <w:ind w:left="0" w:firstLine="0"/>
                                <w:jc w:val="left"/>
                              </w:pPr>
                              <w:r>
                                <w:rPr>
                                  <w:color w:val="141414"/>
                                  <w:w w:val="99"/>
                                  <w:sz w:val="10"/>
                                </w:rPr>
                                <w:t>1</w:t>
                              </w:r>
                            </w:p>
                          </w:txbxContent>
                        </v:textbox>
                      </v:rect>
                      <v:rect id="Rectangle 10548" o:spid="_x0000_s2778" style="position:absolute;left:7291;top:5062;width:66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ub8gA&#10;AADeAAAADwAAAGRycy9kb3ducmV2LnhtbESPT2vCQBDF70K/wzKCN91Ya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65vyAAAAN4AAAAPAAAAAAAAAAAAAAAAAJgCAABk&#10;cnMvZG93bnJldi54bWxQSwUGAAAAAAQABAD1AAAAjQMAAAAA&#10;" filled="f" stroked="f">
                        <v:textbox inset="0,0,0,0">
                          <w:txbxContent>
                            <w:p w14:paraId="01B2D232" w14:textId="77777777" w:rsidR="006E2FA2" w:rsidRDefault="006E2FA2">
                              <w:pPr>
                                <w:spacing w:after="160" w:line="259" w:lineRule="auto"/>
                                <w:ind w:left="0" w:firstLine="0"/>
                                <w:jc w:val="left"/>
                              </w:pPr>
                              <w:r>
                                <w:rPr>
                                  <w:color w:val="141414"/>
                                  <w:w w:val="121"/>
                                  <w:sz w:val="12"/>
                                </w:rPr>
                                <w:t>R</w:t>
                              </w:r>
                            </w:p>
                          </w:txbxContent>
                        </v:textbox>
                      </v:rect>
                      <v:rect id="Rectangle 10549" o:spid="_x0000_s2779" style="position:absolute;left:7789;top:5336;width:442;height:1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L9MQA&#10;AADeAAAADwAAAGRycy9kb3ducmV2LnhtbERPS2vCQBC+F/oflil4qxuL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XC/TEAAAA3gAAAA8AAAAAAAAAAAAAAAAAmAIAAGRycy9k&#10;b3ducmV2LnhtbFBLBQYAAAAABAAEAPUAAACJAwAAAAA=&#10;" filled="f" stroked="f">
                        <v:textbox inset="0,0,0,0">
                          <w:txbxContent>
                            <w:p w14:paraId="76ED6E60" w14:textId="77777777" w:rsidR="006E2FA2" w:rsidRDefault="006E2FA2">
                              <w:pPr>
                                <w:spacing w:after="160" w:line="259" w:lineRule="auto"/>
                                <w:ind w:left="0" w:firstLine="0"/>
                                <w:jc w:val="left"/>
                              </w:pPr>
                              <w:r>
                                <w:rPr>
                                  <w:color w:val="141414"/>
                                  <w:w w:val="99"/>
                                  <w:sz w:val="10"/>
                                </w:rPr>
                                <w:t>1</w:t>
                              </w:r>
                            </w:p>
                          </w:txbxContent>
                        </v:textbox>
                      </v:rect>
                      <v:shape id="Shape 10550" o:spid="_x0000_s2780" style="position:absolute;left:5594;top:6306;width:362;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JMcA&#10;AADeAAAADwAAAGRycy9kb3ducmV2LnhtbESPQWvCQBCF74L/YRnBi9SNWotNXUUFwUMvpqX0OGSn&#10;SWh2NmZXE/9951DwNsO8ee99623vanWjNlSeDcymCSji3NuKCwOfH8enFagQkS3WnsnAnQJsN8PB&#10;GlPrOz7TLYuFEhMOKRooY2xSrUNeksMw9Q2x3H586zDK2hbattiJuav1PEletMOKJaHEhg4l5b/Z&#10;1Rm4uEu31xOdVUWWP7vF6/f71+pkzHjU795ARerjQ/z/fbJSP1kuBUBwZAa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WSTHAAAA3gAAAA8AAAAAAAAAAAAAAAAAmAIAAGRy&#10;cy9kb3ducmV2LnhtbFBLBQYAAAAABAAEAPUAAACMAwAAAAA=&#10;" path="m18116,v9996,,18117,8121,18117,18117c36233,28160,28112,36233,18116,36233,8121,36233,,28160,,18117,,8121,8121,,18116,xe" fillcolor="#141414" stroked="f" strokeweight="0">
                        <v:stroke miterlimit="1" joinstyle="miter" endcap="round"/>
                        <v:path arrowok="t" textboxrect="0,0,36233,36233"/>
                      </v:shape>
                      <v:shape id="Shape 10551" o:spid="_x0000_s2781" style="position:absolute;left:4823;top:6487;width:956;height:0;visibility:visible;mso-wrap-style:square;v-text-anchor:top" coordsize="955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osMA&#10;AADeAAAADwAAAGRycy9kb3ducmV2LnhtbERPTYvCMBC9C/sfwix4s6lCtXSNsgiKoJetXvY2NGNb&#10;bSbdJmr990ZY8DaP9znzZW8acaPO1ZYVjKMYBHFhdc2lguNhPUpBOI+ssbFMCh7kYLn4GMwx0/bO&#10;P3TLfSlCCLsMFVTet5mUrqjIoItsSxy4k+0M+gC7UuoO7yHcNHISx1NpsObQUGFLq4qKS341Cja6&#10;0Huf7FbX/PLbp3/b/Xk2TZUafvbfXyA89f4t/ndvdZgfJ8kYXu+EG+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fRosMAAADeAAAADwAAAAAAAAAAAAAAAACYAgAAZHJzL2Rv&#10;d25yZXYueG1sUEsFBgAAAAAEAAQA9QAAAIgDAAAAAA==&#10;" path="m,l95592,e" filled="f" strokecolor="#141414" strokeweight=".1335mm">
                        <v:stroke miterlimit="1" joinstyle="miter" endcap="round"/>
                        <v:path arrowok="t" textboxrect="0,0,95592,0"/>
                      </v:shape>
                      <w10:anchorlock/>
                    </v:group>
                  </w:pict>
                </mc:Fallback>
              </mc:AlternateContent>
            </w:r>
          </w:p>
        </w:tc>
        <w:tc>
          <w:tcPr>
            <w:tcW w:w="1754" w:type="dxa"/>
            <w:tcBorders>
              <w:top w:val="single" w:sz="3" w:space="0" w:color="646464"/>
              <w:left w:val="nil"/>
              <w:bottom w:val="nil"/>
              <w:right w:val="nil"/>
            </w:tcBorders>
          </w:tcPr>
          <w:tbl>
            <w:tblPr>
              <w:tblStyle w:val="TableGrid"/>
              <w:tblpPr w:vertAnchor="text" w:tblpX="846" w:tblpY="1380"/>
              <w:tblOverlap w:val="never"/>
              <w:tblW w:w="757" w:type="dxa"/>
              <w:tblInd w:w="0" w:type="dxa"/>
              <w:tblLook w:val="04A0" w:firstRow="1" w:lastRow="0" w:firstColumn="1" w:lastColumn="0" w:noHBand="0" w:noVBand="1"/>
            </w:tblPr>
            <w:tblGrid>
              <w:gridCol w:w="186"/>
              <w:gridCol w:w="197"/>
              <w:gridCol w:w="374"/>
            </w:tblGrid>
            <w:tr w:rsidR="00A21FDC" w14:paraId="09306707"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19EF1561" w14:textId="77777777" w:rsidR="00A21FDC" w:rsidRDefault="00252176">
                  <w:pPr>
                    <w:spacing w:after="0" w:line="259" w:lineRule="auto"/>
                    <w:ind w:left="117" w:firstLine="0"/>
                    <w:jc w:val="left"/>
                  </w:pPr>
                  <w:r>
                    <w:rPr>
                      <w:color w:val="141414"/>
                      <w:sz w:val="15"/>
                    </w:rPr>
                    <w:t>A</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0413DDCB" w14:textId="77777777" w:rsidR="00A21FDC" w:rsidRDefault="00252176">
                  <w:pPr>
                    <w:spacing w:after="0" w:line="259" w:lineRule="auto"/>
                    <w:ind w:left="119" w:firstLine="0"/>
                    <w:jc w:val="left"/>
                  </w:pPr>
                  <w:r>
                    <w:rPr>
                      <w:color w:val="141414"/>
                      <w:sz w:val="15"/>
                    </w:rPr>
                    <w:t>A</w:t>
                  </w:r>
                  <w:r>
                    <w:rPr>
                      <w:color w:val="141414"/>
                      <w:sz w:val="12"/>
                      <w:vertAlign w:val="subscript"/>
                    </w:rPr>
                    <w:t>2</w:t>
                  </w:r>
                </w:p>
              </w:tc>
            </w:tr>
            <w:tr w:rsidR="00A21FDC" w14:paraId="33C1C978" w14:textId="77777777">
              <w:trPr>
                <w:trHeight w:val="378"/>
              </w:trPr>
              <w:tc>
                <w:tcPr>
                  <w:tcW w:w="378" w:type="dxa"/>
                  <w:gridSpan w:val="2"/>
                  <w:tcBorders>
                    <w:top w:val="single" w:sz="3" w:space="0" w:color="141414"/>
                    <w:left w:val="single" w:sz="3" w:space="0" w:color="141414"/>
                    <w:bottom w:val="single" w:sz="3" w:space="0" w:color="141414"/>
                    <w:right w:val="single" w:sz="3" w:space="0" w:color="141414"/>
                  </w:tcBorders>
                  <w:shd w:val="clear" w:color="auto" w:fill="DCDCDC"/>
                </w:tcPr>
                <w:p w14:paraId="20ED2673" w14:textId="77777777" w:rsidR="00A21FDC" w:rsidRDefault="00252176">
                  <w:pPr>
                    <w:spacing w:after="0" w:line="259" w:lineRule="auto"/>
                    <w:ind w:left="124" w:firstLine="0"/>
                    <w:jc w:val="left"/>
                  </w:pPr>
                  <w:r>
                    <w:rPr>
                      <w:color w:val="141414"/>
                      <w:sz w:val="15"/>
                    </w:rPr>
                    <w:t>B</w:t>
                  </w:r>
                  <w:r>
                    <w:rPr>
                      <w:color w:val="141414"/>
                      <w:sz w:val="12"/>
                      <w:vertAlign w:val="subscript"/>
                    </w:rPr>
                    <w:t>1</w:t>
                  </w:r>
                </w:p>
              </w:tc>
              <w:tc>
                <w:tcPr>
                  <w:tcW w:w="378" w:type="dxa"/>
                  <w:tcBorders>
                    <w:top w:val="single" w:sz="3" w:space="0" w:color="141414"/>
                    <w:left w:val="single" w:sz="3" w:space="0" w:color="141414"/>
                    <w:bottom w:val="single" w:sz="3" w:space="0" w:color="141414"/>
                    <w:right w:val="single" w:sz="3" w:space="0" w:color="141414"/>
                  </w:tcBorders>
                  <w:shd w:val="clear" w:color="auto" w:fill="DCDCDC"/>
                </w:tcPr>
                <w:p w14:paraId="44E8D861" w14:textId="77777777" w:rsidR="00A21FDC" w:rsidRDefault="00252176">
                  <w:pPr>
                    <w:spacing w:after="0" w:line="259" w:lineRule="auto"/>
                    <w:ind w:left="119" w:firstLine="0"/>
                    <w:jc w:val="left"/>
                  </w:pPr>
                  <w:r>
                    <w:rPr>
                      <w:color w:val="141414"/>
                      <w:sz w:val="15"/>
                    </w:rPr>
                    <w:t>A</w:t>
                  </w:r>
                  <w:r>
                    <w:rPr>
                      <w:color w:val="141414"/>
                      <w:sz w:val="12"/>
                      <w:vertAlign w:val="subscript"/>
                    </w:rPr>
                    <w:t>3</w:t>
                  </w:r>
                </w:p>
              </w:tc>
            </w:tr>
            <w:tr w:rsidR="00A21FDC" w14:paraId="468C8357" w14:textId="77777777">
              <w:trPr>
                <w:trHeight w:val="530"/>
              </w:trPr>
              <w:tc>
                <w:tcPr>
                  <w:tcW w:w="378" w:type="dxa"/>
                  <w:gridSpan w:val="2"/>
                  <w:tcBorders>
                    <w:top w:val="single" w:sz="3" w:space="0" w:color="141414"/>
                    <w:left w:val="nil"/>
                    <w:bottom w:val="single" w:sz="3" w:space="0" w:color="141414"/>
                    <w:right w:val="nil"/>
                  </w:tcBorders>
                </w:tcPr>
                <w:p w14:paraId="2C5ADE55" w14:textId="77777777" w:rsidR="00A21FDC" w:rsidRDefault="00A21FDC">
                  <w:pPr>
                    <w:spacing w:after="160" w:line="259" w:lineRule="auto"/>
                    <w:ind w:left="0" w:firstLine="0"/>
                    <w:jc w:val="left"/>
                  </w:pPr>
                </w:p>
              </w:tc>
              <w:tc>
                <w:tcPr>
                  <w:tcW w:w="378" w:type="dxa"/>
                  <w:tcBorders>
                    <w:top w:val="single" w:sz="3" w:space="0" w:color="141414"/>
                    <w:left w:val="nil"/>
                    <w:bottom w:val="single" w:sz="3" w:space="0" w:color="141414"/>
                    <w:right w:val="nil"/>
                  </w:tcBorders>
                </w:tcPr>
                <w:p w14:paraId="35101F46" w14:textId="77777777" w:rsidR="00A21FDC" w:rsidRDefault="00A21FDC">
                  <w:pPr>
                    <w:spacing w:after="160" w:line="259" w:lineRule="auto"/>
                    <w:ind w:left="0" w:firstLine="0"/>
                    <w:jc w:val="left"/>
                  </w:pPr>
                </w:p>
              </w:tc>
            </w:tr>
            <w:tr w:rsidR="00A21FDC" w14:paraId="420E951E" w14:textId="77777777">
              <w:trPr>
                <w:trHeight w:val="379"/>
              </w:trPr>
              <w:tc>
                <w:tcPr>
                  <w:tcW w:w="187" w:type="dxa"/>
                  <w:tcBorders>
                    <w:top w:val="single" w:sz="3" w:space="0" w:color="141414"/>
                    <w:left w:val="single" w:sz="3" w:space="0" w:color="141414"/>
                    <w:bottom w:val="dashed" w:sz="3" w:space="0" w:color="141414"/>
                    <w:right w:val="single" w:sz="2" w:space="0" w:color="141414"/>
                  </w:tcBorders>
                  <w:shd w:val="clear" w:color="auto" w:fill="DCDCDC"/>
                  <w:vAlign w:val="center"/>
                </w:tcPr>
                <w:p w14:paraId="17978251" w14:textId="77777777" w:rsidR="00A21FDC" w:rsidRDefault="00252176">
                  <w:pPr>
                    <w:spacing w:after="0" w:line="259" w:lineRule="auto"/>
                    <w:ind w:left="47" w:firstLine="0"/>
                  </w:pPr>
                  <w:r>
                    <w:rPr>
                      <w:b/>
                      <w:color w:val="141414"/>
                      <w:sz w:val="10"/>
                    </w:rPr>
                    <w:t>R</w:t>
                  </w:r>
                  <w:r>
                    <w:rPr>
                      <w:b/>
                      <w:color w:val="141414"/>
                      <w:sz w:val="8"/>
                      <w:vertAlign w:val="subscript"/>
                    </w:rPr>
                    <w:t>1</w:t>
                  </w:r>
                </w:p>
              </w:tc>
              <w:tc>
                <w:tcPr>
                  <w:tcW w:w="192" w:type="dxa"/>
                  <w:tcBorders>
                    <w:top w:val="single" w:sz="3" w:space="0" w:color="141414"/>
                    <w:left w:val="single" w:sz="2" w:space="0" w:color="141414"/>
                    <w:bottom w:val="dashed" w:sz="3" w:space="0" w:color="141414"/>
                    <w:right w:val="single" w:sz="3" w:space="0" w:color="141414"/>
                  </w:tcBorders>
                  <w:shd w:val="clear" w:color="auto" w:fill="DCDCDC"/>
                  <w:vAlign w:val="center"/>
                </w:tcPr>
                <w:p w14:paraId="2A6F0B82" w14:textId="77777777" w:rsidR="00A21FDC" w:rsidRDefault="00252176">
                  <w:pPr>
                    <w:spacing w:after="0" w:line="259" w:lineRule="auto"/>
                    <w:ind w:left="53" w:firstLine="0"/>
                    <w:jc w:val="left"/>
                  </w:pPr>
                  <w:r>
                    <w:rPr>
                      <w:b/>
                      <w:color w:val="141414"/>
                      <w:sz w:val="10"/>
                    </w:rPr>
                    <w:t>R</w:t>
                  </w:r>
                  <w:r>
                    <w:rPr>
                      <w:b/>
                      <w:color w:val="141414"/>
                      <w:sz w:val="8"/>
                      <w:vertAlign w:val="subscript"/>
                    </w:rPr>
                    <w:t>2</w:t>
                  </w:r>
                </w:p>
              </w:tc>
              <w:tc>
                <w:tcPr>
                  <w:tcW w:w="378" w:type="dxa"/>
                  <w:tcBorders>
                    <w:top w:val="single" w:sz="3" w:space="0" w:color="141414"/>
                    <w:left w:val="single" w:sz="3" w:space="0" w:color="141414"/>
                    <w:bottom w:val="dashed" w:sz="3" w:space="0" w:color="141414"/>
                    <w:right w:val="single" w:sz="3" w:space="0" w:color="141414"/>
                  </w:tcBorders>
                  <w:shd w:val="clear" w:color="auto" w:fill="DCDCDC"/>
                </w:tcPr>
                <w:p w14:paraId="011948E8" w14:textId="77777777" w:rsidR="00A21FDC" w:rsidRDefault="00252176">
                  <w:pPr>
                    <w:spacing w:after="0" w:line="259" w:lineRule="auto"/>
                    <w:ind w:left="119" w:firstLine="0"/>
                    <w:jc w:val="left"/>
                  </w:pPr>
                  <w:r>
                    <w:rPr>
                      <w:color w:val="141414"/>
                      <w:sz w:val="15"/>
                    </w:rPr>
                    <w:t>A</w:t>
                  </w:r>
                  <w:r>
                    <w:rPr>
                      <w:color w:val="141414"/>
                      <w:sz w:val="12"/>
                      <w:vertAlign w:val="subscript"/>
                    </w:rPr>
                    <w:t>2</w:t>
                  </w:r>
                </w:p>
              </w:tc>
            </w:tr>
            <w:tr w:rsidR="00A21FDC" w14:paraId="34A99CF5" w14:textId="77777777">
              <w:trPr>
                <w:trHeight w:val="378"/>
              </w:trPr>
              <w:tc>
                <w:tcPr>
                  <w:tcW w:w="187" w:type="dxa"/>
                  <w:tcBorders>
                    <w:top w:val="dashed" w:sz="3" w:space="0" w:color="141414"/>
                    <w:left w:val="single" w:sz="3" w:space="0" w:color="141414"/>
                    <w:bottom w:val="single" w:sz="3" w:space="0" w:color="141414"/>
                    <w:right w:val="single" w:sz="2" w:space="0" w:color="141414"/>
                  </w:tcBorders>
                  <w:shd w:val="clear" w:color="auto" w:fill="DCDCDC"/>
                </w:tcPr>
                <w:p w14:paraId="447B7984" w14:textId="77777777" w:rsidR="00A21FDC" w:rsidRDefault="00252176">
                  <w:pPr>
                    <w:spacing w:after="0" w:line="259" w:lineRule="auto"/>
                    <w:ind w:left="11" w:firstLine="0"/>
                    <w:jc w:val="left"/>
                  </w:pPr>
                  <w:r>
                    <w:rPr>
                      <w:noProof/>
                      <w:sz w:val="22"/>
                    </w:rPr>
                    <mc:AlternateContent>
                      <mc:Choice Requires="wpg">
                        <w:drawing>
                          <wp:inline distT="0" distB="0" distL="0" distR="0" wp14:anchorId="36F1F5A0" wp14:editId="7B68D170">
                            <wp:extent cx="94857" cy="181192"/>
                            <wp:effectExtent l="0" t="0" r="0" b="0"/>
                            <wp:docPr id="113345" name="Group 113345"/>
                            <wp:cNvGraphicFramePr/>
                            <a:graphic xmlns:a="http://schemas.openxmlformats.org/drawingml/2006/main">
                              <a:graphicData uri="http://schemas.microsoft.com/office/word/2010/wordprocessingGroup">
                                <wpg:wgp>
                                  <wpg:cNvGrpSpPr/>
                                  <wpg:grpSpPr>
                                    <a:xfrm>
                                      <a:off x="0" y="0"/>
                                      <a:ext cx="94857" cy="181192"/>
                                      <a:chOff x="0" y="0"/>
                                      <a:chExt cx="94857" cy="181192"/>
                                    </a:xfrm>
                                  </wpg:grpSpPr>
                                  <wps:wsp>
                                    <wps:cNvPr id="10608" name="Rectangle 10608"/>
                                    <wps:cNvSpPr/>
                                    <wps:spPr>
                                      <a:xfrm rot="-5399999">
                                        <a:off x="28842" y="91773"/>
                                        <a:ext cx="60577" cy="118262"/>
                                      </a:xfrm>
                                      <a:prstGeom prst="rect">
                                        <a:avLst/>
                                      </a:prstGeom>
                                      <a:ln>
                                        <a:noFill/>
                                      </a:ln>
                                    </wps:spPr>
                                    <wps:txbx>
                                      <w:txbxContent>
                                        <w:p w14:paraId="3D3CF54B"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609" name="Rectangle 10609"/>
                                    <wps:cNvSpPr/>
                                    <wps:spPr>
                                      <a:xfrm rot="-5399999">
                                        <a:off x="65208" y="93180"/>
                                        <a:ext cx="23600" cy="61403"/>
                                      </a:xfrm>
                                      <a:prstGeom prst="rect">
                                        <a:avLst/>
                                      </a:prstGeom>
                                      <a:ln>
                                        <a:noFill/>
                                      </a:ln>
                                    </wps:spPr>
                                    <wps:txbx>
                                      <w:txbxContent>
                                        <w:p w14:paraId="647112C3"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10610" name="Rectangle 10610"/>
                                    <wps:cNvSpPr/>
                                    <wps:spPr>
                                      <a:xfrm rot="-5399999">
                                        <a:off x="16900" y="16550"/>
                                        <a:ext cx="84461" cy="118262"/>
                                      </a:xfrm>
                                      <a:prstGeom prst="rect">
                                        <a:avLst/>
                                      </a:prstGeom>
                                      <a:ln>
                                        <a:noFill/>
                                      </a:ln>
                                    </wps:spPr>
                                    <wps:txbx>
                                      <w:txbxContent>
                                        <w:p w14:paraId="7E156667"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611" name="Rectangle 10611"/>
                                    <wps:cNvSpPr/>
                                    <wps:spPr>
                                      <a:xfrm rot="-5399999">
                                        <a:off x="60808" y="1366"/>
                                        <a:ext cx="29471" cy="76677"/>
                                      </a:xfrm>
                                      <a:prstGeom prst="rect">
                                        <a:avLst/>
                                      </a:prstGeom>
                                      <a:ln>
                                        <a:noFill/>
                                      </a:ln>
                                    </wps:spPr>
                                    <wps:txbx>
                                      <w:txbxContent>
                                        <w:p w14:paraId="13B49B93" w14:textId="77777777" w:rsidR="006E2FA2" w:rsidRDefault="006E2FA2">
                                          <w:pPr>
                                            <w:spacing w:after="160" w:line="259" w:lineRule="auto"/>
                                            <w:ind w:left="0" w:firstLine="0"/>
                                            <w:jc w:val="left"/>
                                          </w:pPr>
                                          <w:r>
                                            <w:rPr>
                                              <w:b/>
                                              <w:color w:val="141414"/>
                                              <w:sz w:val="6"/>
                                            </w:rPr>
                                            <w:t>1</w:t>
                                          </w:r>
                                        </w:p>
                                      </w:txbxContent>
                                    </wps:txbx>
                                    <wps:bodyPr horzOverflow="overflow" vert="horz" lIns="0" tIns="0" rIns="0" bIns="0" rtlCol="0">
                                      <a:noAutofit/>
                                    </wps:bodyPr>
                                  </wps:wsp>
                                  <wps:wsp>
                                    <wps:cNvPr id="10612" name="Rectangle 10612"/>
                                    <wps:cNvSpPr/>
                                    <wps:spPr>
                                      <a:xfrm rot="-5399999">
                                        <a:off x="37684" y="-48326"/>
                                        <a:ext cx="42892" cy="118262"/>
                                      </a:xfrm>
                                      <a:prstGeom prst="rect">
                                        <a:avLst/>
                                      </a:prstGeom>
                                      <a:ln>
                                        <a:noFill/>
                                      </a:ln>
                                    </wps:spPr>
                                    <wps:txbx>
                                      <w:txbxContent>
                                        <w:p w14:paraId="15DDC94C"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36F1F5A0" id="Group 113345" o:spid="_x0000_s2782" style="width:7.45pt;height:14.25pt;mso-position-horizontal-relative:char;mso-position-vertical-relative:line" coordsize="94857,18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">
                            <v:rect id="Rectangle 10608" o:spid="_x0000_s2783" style="position:absolute;left:28842;top:91773;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w0EscA&#10;AADeAAAADwAAAGRycy9kb3ducmV2LnhtbESPT2sCQQzF70K/w5BCbzpjKVq2jlIKZXtRUNvSY7qT&#10;/UN3MtudUddvbw6Ct4T38t4vi9XgW3WkPjaBLUwnBhRxEVzDlYXP/fv4GVRMyA7bwGThTBFWy7vR&#10;AjMXTryl4y5VSkI4ZmihTqnLtI5FTR7jJHTEopWh95hk7SvtejxJuG/1ozEz7bFhaaixo7eair/d&#10;wVv4mu4P33nc/PJP+T9/Wqd8U1a5tQ/3w+sLqERDupmv1x9O8M3MCK+8IzPo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MNBLHAAAA3gAAAA8AAAAAAAAAAAAAAAAAmAIAAGRy&#10;cy9kb3ducmV2LnhtbFBLBQYAAAAABAAEAPUAAACMAwAAAAA=&#10;" filled="f" stroked="f">
                              <v:textbox inset="0,0,0,0">
                                <w:txbxContent>
                                  <w:p w14:paraId="3D3CF54B" w14:textId="77777777" w:rsidR="006E2FA2" w:rsidRDefault="006E2FA2">
                                    <w:pPr>
                                      <w:spacing w:after="160" w:line="259" w:lineRule="auto"/>
                                      <w:ind w:left="0" w:firstLine="0"/>
                                      <w:jc w:val="left"/>
                                    </w:pPr>
                                    <w:r>
                                      <w:rPr>
                                        <w:b/>
                                        <w:color w:val="141414"/>
                                        <w:sz w:val="10"/>
                                      </w:rPr>
                                      <w:t>B</w:t>
                                    </w:r>
                                  </w:p>
                                </w:txbxContent>
                              </v:textbox>
                            </v:rect>
                            <v:rect id="Rectangle 10609" o:spid="_x0000_s2784" style="position:absolute;left:65208;top:93180;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CRicQA&#10;AADeAAAADwAAAGRycy9kb3ducmV2LnhtbERPS2sCMRC+F/wPYQRvNVGK1q1RSqGslwo+8ThuZh90&#10;M1k3Ubf/vikIvc3H95z5srO1uFHrK8caRkMFgjhzpuJCw373+fwKwgdkg7Vj0vBDHpaL3tMcE+Pu&#10;vKHbNhQihrBPUEMZQpNI6bOSLPqha4gjl7vWYoiwLaRp8R7DbS3HSk2kxYpjQ4kNfZSUfW+vVsNh&#10;tLseU78+8ym/TF++QrrOi1TrQb97fwMRqAv/4od7ZeJ8NVEz+Hsn3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AkYnEAAAA3gAAAA8AAAAAAAAAAAAAAAAAmAIAAGRycy9k&#10;b3ducmV2LnhtbFBLBQYAAAAABAAEAPUAAACJAwAAAAA=&#10;" filled="f" stroked="f">
                              <v:textbox inset="0,0,0,0">
                                <w:txbxContent>
                                  <w:p w14:paraId="647112C3" w14:textId="77777777" w:rsidR="006E2FA2" w:rsidRDefault="006E2FA2">
                                    <w:pPr>
                                      <w:spacing w:after="160" w:line="259" w:lineRule="auto"/>
                                      <w:ind w:left="0" w:firstLine="0"/>
                                      <w:jc w:val="left"/>
                                    </w:pPr>
                                    <w:r>
                                      <w:rPr>
                                        <w:b/>
                                        <w:color w:val="141414"/>
                                        <w:sz w:val="5"/>
                                      </w:rPr>
                                      <w:t>1</w:t>
                                    </w:r>
                                  </w:p>
                                </w:txbxContent>
                              </v:textbox>
                            </v:rect>
                            <v:rect id="Rectangle 10610" o:spid="_x0000_s2785" style="position:absolute;left:16900;top:16550;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OuyccA&#10;AADeAAAADwAAAGRycy9kb3ducmV2LnhtbESPT2vCQBDF74V+h2WE3uompViJriKFEi8KVVs8TrOT&#10;PzQ7G7Orxm/fORS8zTBv3nu/+XJwrbpQHxrPBtJxAoq48LbhysBh//E8BRUissXWMxm4UYDl4vFh&#10;jpn1V/6kyy5WSkw4ZGigjrHLtA5FTQ7D2HfEcit97zDK2lfa9ngVc9fqlySZaIcNS0KNHb3XVPzu&#10;zs7AV7o/f+dh+8PH8vT2uon5tqxyY55Gw2oGKtIQ7+L/77WV+s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jrsnHAAAA3gAAAA8AAAAAAAAAAAAAAAAAmAIAAGRy&#10;cy9kb3ducmV2LnhtbFBLBQYAAAAABAAEAPUAAACMAwAAAAA=&#10;" filled="f" stroked="f">
                              <v:textbox inset="0,0,0,0">
                                <w:txbxContent>
                                  <w:p w14:paraId="7E156667" w14:textId="77777777" w:rsidR="006E2FA2" w:rsidRDefault="006E2FA2">
                                    <w:pPr>
                                      <w:spacing w:after="160" w:line="259" w:lineRule="auto"/>
                                      <w:ind w:left="0" w:firstLine="0"/>
                                      <w:jc w:val="left"/>
                                    </w:pPr>
                                    <w:r>
                                      <w:rPr>
                                        <w:b/>
                                        <w:color w:val="141414"/>
                                        <w:sz w:val="10"/>
                                      </w:rPr>
                                      <w:t>|R</w:t>
                                    </w:r>
                                  </w:p>
                                </w:txbxContent>
                              </v:textbox>
                            </v:rect>
                            <v:rect id="Rectangle 10611" o:spid="_x0000_s2786" style="position:absolute;left:60808;top:1366;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LUsUA&#10;AADeAAAADwAAAGRycy9kb3ducmV2LnhtbERPS2vCQBC+C/0PyxR6M5uUoiW6CaVQ0ksFHy09jtnJ&#10;g2Zn0+yq8d+7guBtPr7nLPPRdOJIg2stK0iiGARxaXXLtYLd9mP6CsJ5ZI2dZVJwJgd59jBZYqrt&#10;idd03PhahBB2KSpovO9TKV3ZkEEX2Z44cJUdDPoAh1rqAU8h3HTyOY5n0mDLoaHBnt4bKv82B6Pg&#10;O9kefgq32vNv9T9/+fLFqqoLpZ4ex7cFCE+jv4tv7k8d5sezJIH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wtSxQAAAN4AAAAPAAAAAAAAAAAAAAAAAJgCAABkcnMv&#10;ZG93bnJldi54bWxQSwUGAAAAAAQABAD1AAAAigMAAAAA&#10;" filled="f" stroked="f">
                              <v:textbox inset="0,0,0,0">
                                <w:txbxContent>
                                  <w:p w14:paraId="13B49B93" w14:textId="77777777" w:rsidR="006E2FA2" w:rsidRDefault="006E2FA2">
                                    <w:pPr>
                                      <w:spacing w:after="160" w:line="259" w:lineRule="auto"/>
                                      <w:ind w:left="0" w:firstLine="0"/>
                                      <w:jc w:val="left"/>
                                    </w:pPr>
                                    <w:r>
                                      <w:rPr>
                                        <w:b/>
                                        <w:color w:val="141414"/>
                                        <w:sz w:val="6"/>
                                      </w:rPr>
                                      <w:t>1</w:t>
                                    </w:r>
                                  </w:p>
                                </w:txbxContent>
                              </v:textbox>
                            </v:rect>
                            <v:rect id="Rectangle 10612" o:spid="_x0000_s2787" style="position:absolute;left:37684;top:-48326;width:42892;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2VJcQA&#10;AADeAAAADwAAAGRycy9kb3ducmV2LnhtbERPS2vCQBC+F/oflhG8NZuIaEldRQoSLwrVKj1Os5MH&#10;zc7G7Krx37sFwdt8fM+ZLXrTiAt1rrasIIliEMS51TWXCr73q7d3EM4ja2wsk4IbOVjMX19mmGp7&#10;5S+67HwpQgi7FBVU3replC6vyKCLbEscuMJ2Bn2AXSl1h9cQbho5iuOJNFhzaKiwpc+K8r/d2Sg4&#10;JPvzMXPbX/4pTtPxxmfbosyUGg765QcIT71/ih/utQ7z40kygv93w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9lSXEAAAA3gAAAA8AAAAAAAAAAAAAAAAAmAIAAGRycy9k&#10;b3ducmV2LnhtbFBLBQYAAAAABAAEAPUAAACJAwAAAAA=&#10;" filled="f" stroked="f">
                              <v:textbox inset="0,0,0,0">
                                <w:txbxContent>
                                  <w:p w14:paraId="15DDC94C"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192" w:type="dxa"/>
                  <w:tcBorders>
                    <w:top w:val="dashed" w:sz="3" w:space="0" w:color="141414"/>
                    <w:left w:val="single" w:sz="2" w:space="0" w:color="141414"/>
                    <w:bottom w:val="single" w:sz="3" w:space="0" w:color="141414"/>
                    <w:right w:val="single" w:sz="3" w:space="0" w:color="141414"/>
                  </w:tcBorders>
                  <w:shd w:val="clear" w:color="auto" w:fill="DCDCDC"/>
                </w:tcPr>
                <w:p w14:paraId="4FF1852F" w14:textId="77777777" w:rsidR="00A21FDC" w:rsidRDefault="00252176">
                  <w:pPr>
                    <w:spacing w:after="0" w:line="259" w:lineRule="auto"/>
                    <w:ind w:left="-187" w:firstLine="0"/>
                    <w:jc w:val="left"/>
                  </w:pPr>
                  <w:r>
                    <w:rPr>
                      <w:noProof/>
                      <w:sz w:val="22"/>
                    </w:rPr>
                    <mc:AlternateContent>
                      <mc:Choice Requires="wpg">
                        <w:drawing>
                          <wp:inline distT="0" distB="0" distL="0" distR="0" wp14:anchorId="7F37BF7A" wp14:editId="18B9AD06">
                            <wp:extent cx="240271" cy="240548"/>
                            <wp:effectExtent l="0" t="0" r="0" b="0"/>
                            <wp:docPr id="113368" name="Group 113368"/>
                            <wp:cNvGraphicFramePr/>
                            <a:graphic xmlns:a="http://schemas.openxmlformats.org/drawingml/2006/main">
                              <a:graphicData uri="http://schemas.microsoft.com/office/word/2010/wordprocessingGroup">
                                <wpg:wgp>
                                  <wpg:cNvGrpSpPr/>
                                  <wpg:grpSpPr>
                                    <a:xfrm>
                                      <a:off x="0" y="0"/>
                                      <a:ext cx="240271" cy="240548"/>
                                      <a:chOff x="0" y="0"/>
                                      <a:chExt cx="240271" cy="240548"/>
                                    </a:xfrm>
                                  </wpg:grpSpPr>
                                  <wps:wsp>
                                    <wps:cNvPr id="134258" name="Shape 134258"/>
                                    <wps:cNvSpPr/>
                                    <wps:spPr>
                                      <a:xfrm>
                                        <a:off x="0" y="0"/>
                                        <a:ext cx="240271" cy="240548"/>
                                      </a:xfrm>
                                      <a:custGeom>
                                        <a:avLst/>
                                        <a:gdLst/>
                                        <a:ahLst/>
                                        <a:cxnLst/>
                                        <a:rect l="0" t="0" r="0" b="0"/>
                                        <a:pathLst>
                                          <a:path w="240271" h="240548">
                                            <a:moveTo>
                                              <a:pt x="0" y="0"/>
                                            </a:moveTo>
                                            <a:lnTo>
                                              <a:pt x="240271" y="0"/>
                                            </a:lnTo>
                                            <a:lnTo>
                                              <a:pt x="240271" y="240548"/>
                                            </a:lnTo>
                                            <a:lnTo>
                                              <a:pt x="0" y="240548"/>
                                            </a:lnTo>
                                            <a:lnTo>
                                              <a:pt x="0" y="0"/>
                                            </a:lnTo>
                                          </a:path>
                                        </a:pathLst>
                                      </a:custGeom>
                                      <a:ln w="0" cap="rnd">
                                        <a:miter lim="100000"/>
                                      </a:ln>
                                    </wps:spPr>
                                    <wps:style>
                                      <a:lnRef idx="0">
                                        <a:srgbClr val="000000">
                                          <a:alpha val="0"/>
                                        </a:srgbClr>
                                      </a:lnRef>
                                      <a:fillRef idx="1">
                                        <a:srgbClr val="000000">
                                          <a:alpha val="39215"/>
                                        </a:srgbClr>
                                      </a:fillRef>
                                      <a:effectRef idx="0">
                                        <a:scrgbClr r="0" g="0" b="0"/>
                                      </a:effectRef>
                                      <a:fontRef idx="none"/>
                                    </wps:style>
                                    <wps:bodyPr/>
                                  </wps:wsp>
                                  <wps:wsp>
                                    <wps:cNvPr id="10620" name="Rectangle 10620"/>
                                    <wps:cNvSpPr/>
                                    <wps:spPr>
                                      <a:xfrm rot="-5399999">
                                        <a:off x="158297" y="122514"/>
                                        <a:ext cx="60577" cy="118262"/>
                                      </a:xfrm>
                                      <a:prstGeom prst="rect">
                                        <a:avLst/>
                                      </a:prstGeom>
                                      <a:ln>
                                        <a:noFill/>
                                      </a:ln>
                                    </wps:spPr>
                                    <wps:txbx>
                                      <w:txbxContent>
                                        <w:p w14:paraId="66AB1F30" w14:textId="77777777" w:rsidR="006E2FA2" w:rsidRDefault="006E2FA2">
                                          <w:pPr>
                                            <w:spacing w:after="160" w:line="259" w:lineRule="auto"/>
                                            <w:ind w:left="0" w:firstLine="0"/>
                                            <w:jc w:val="left"/>
                                          </w:pPr>
                                          <w:r>
                                            <w:rPr>
                                              <w:b/>
                                              <w:color w:val="141414"/>
                                              <w:sz w:val="10"/>
                                            </w:rPr>
                                            <w:t>B</w:t>
                                          </w:r>
                                        </w:p>
                                      </w:txbxContent>
                                    </wps:txbx>
                                    <wps:bodyPr horzOverflow="overflow" vert="horz" lIns="0" tIns="0" rIns="0" bIns="0" rtlCol="0">
                                      <a:noAutofit/>
                                    </wps:bodyPr>
                                  </wps:wsp>
                                  <wps:wsp>
                                    <wps:cNvPr id="10621" name="Rectangle 10621"/>
                                    <wps:cNvSpPr/>
                                    <wps:spPr>
                                      <a:xfrm rot="-5399999">
                                        <a:off x="194661" y="123921"/>
                                        <a:ext cx="23600" cy="61403"/>
                                      </a:xfrm>
                                      <a:prstGeom prst="rect">
                                        <a:avLst/>
                                      </a:prstGeom>
                                      <a:ln>
                                        <a:noFill/>
                                      </a:ln>
                                    </wps:spPr>
                                    <wps:txbx>
                                      <w:txbxContent>
                                        <w:p w14:paraId="7FE93852" w14:textId="77777777" w:rsidR="006E2FA2" w:rsidRDefault="006E2FA2">
                                          <w:pPr>
                                            <w:spacing w:after="160" w:line="259" w:lineRule="auto"/>
                                            <w:ind w:left="0" w:firstLine="0"/>
                                            <w:jc w:val="left"/>
                                          </w:pPr>
                                          <w:r>
                                            <w:rPr>
                                              <w:b/>
                                              <w:color w:val="141414"/>
                                              <w:sz w:val="5"/>
                                            </w:rPr>
                                            <w:t>1</w:t>
                                          </w:r>
                                        </w:p>
                                      </w:txbxContent>
                                    </wps:txbx>
                                    <wps:bodyPr horzOverflow="overflow" vert="horz" lIns="0" tIns="0" rIns="0" bIns="0" rtlCol="0">
                                      <a:noAutofit/>
                                    </wps:bodyPr>
                                  </wps:wsp>
                                  <wps:wsp>
                                    <wps:cNvPr id="10622" name="Rectangle 10622"/>
                                    <wps:cNvSpPr/>
                                    <wps:spPr>
                                      <a:xfrm rot="-5399999">
                                        <a:off x="146354" y="47291"/>
                                        <a:ext cx="84461" cy="118262"/>
                                      </a:xfrm>
                                      <a:prstGeom prst="rect">
                                        <a:avLst/>
                                      </a:prstGeom>
                                      <a:ln>
                                        <a:noFill/>
                                      </a:ln>
                                    </wps:spPr>
                                    <wps:txbx>
                                      <w:txbxContent>
                                        <w:p w14:paraId="19319913" w14:textId="77777777" w:rsidR="006E2FA2" w:rsidRDefault="006E2FA2">
                                          <w:pPr>
                                            <w:spacing w:after="160" w:line="259" w:lineRule="auto"/>
                                            <w:ind w:left="0" w:firstLine="0"/>
                                            <w:jc w:val="left"/>
                                          </w:pPr>
                                          <w:r>
                                            <w:rPr>
                                              <w:b/>
                                              <w:color w:val="141414"/>
                                              <w:sz w:val="10"/>
                                            </w:rPr>
                                            <w:t>|R</w:t>
                                          </w:r>
                                        </w:p>
                                      </w:txbxContent>
                                    </wps:txbx>
                                    <wps:bodyPr horzOverflow="overflow" vert="horz" lIns="0" tIns="0" rIns="0" bIns="0" rtlCol="0">
                                      <a:noAutofit/>
                                    </wps:bodyPr>
                                  </wps:wsp>
                                  <wps:wsp>
                                    <wps:cNvPr id="10623" name="Rectangle 10623"/>
                                    <wps:cNvSpPr/>
                                    <wps:spPr>
                                      <a:xfrm rot="-5399999">
                                        <a:off x="190262" y="32107"/>
                                        <a:ext cx="29471" cy="76677"/>
                                      </a:xfrm>
                                      <a:prstGeom prst="rect">
                                        <a:avLst/>
                                      </a:prstGeom>
                                      <a:ln>
                                        <a:noFill/>
                                      </a:ln>
                                    </wps:spPr>
                                    <wps:txbx>
                                      <w:txbxContent>
                                        <w:p w14:paraId="4CBFA8C7" w14:textId="77777777" w:rsidR="006E2FA2" w:rsidRDefault="006E2FA2">
                                          <w:pPr>
                                            <w:spacing w:after="160" w:line="259" w:lineRule="auto"/>
                                            <w:ind w:left="0" w:firstLine="0"/>
                                            <w:jc w:val="left"/>
                                          </w:pPr>
                                          <w:r>
                                            <w:rPr>
                                              <w:b/>
                                              <w:color w:val="141414"/>
                                              <w:sz w:val="6"/>
                                            </w:rPr>
                                            <w:t>2</w:t>
                                          </w:r>
                                        </w:p>
                                      </w:txbxContent>
                                    </wps:txbx>
                                    <wps:bodyPr horzOverflow="overflow" vert="horz" lIns="0" tIns="0" rIns="0" bIns="0" rtlCol="0">
                                      <a:noAutofit/>
                                    </wps:bodyPr>
                                  </wps:wsp>
                                  <wps:wsp>
                                    <wps:cNvPr id="10624" name="Rectangle 10624"/>
                                    <wps:cNvSpPr/>
                                    <wps:spPr>
                                      <a:xfrm rot="-5399999">
                                        <a:off x="167138" y="-17586"/>
                                        <a:ext cx="42892" cy="118262"/>
                                      </a:xfrm>
                                      <a:prstGeom prst="rect">
                                        <a:avLst/>
                                      </a:prstGeom>
                                      <a:ln>
                                        <a:noFill/>
                                      </a:ln>
                                    </wps:spPr>
                                    <wps:txbx>
                                      <w:txbxContent>
                                        <w:p w14:paraId="6B075237" w14:textId="77777777" w:rsidR="006E2FA2" w:rsidRDefault="006E2FA2">
                                          <w:pPr>
                                            <w:spacing w:after="160" w:line="259" w:lineRule="auto"/>
                                            <w:ind w:left="0" w:firstLine="0"/>
                                            <w:jc w:val="left"/>
                                          </w:pPr>
                                          <w:r>
                                            <w:rPr>
                                              <w:b/>
                                              <w:color w:val="141414"/>
                                              <w:sz w:val="10"/>
                                            </w:rPr>
                                            <w:t>?</w:t>
                                          </w:r>
                                        </w:p>
                                      </w:txbxContent>
                                    </wps:txbx>
                                    <wps:bodyPr horzOverflow="overflow" vert="horz" lIns="0" tIns="0" rIns="0" bIns="0" rtlCol="0">
                                      <a:noAutofit/>
                                    </wps:bodyPr>
                                  </wps:wsp>
                                </wpg:wgp>
                              </a:graphicData>
                            </a:graphic>
                          </wp:inline>
                        </w:drawing>
                      </mc:Choice>
                      <mc:Fallback>
                        <w:pict>
                          <v:group w14:anchorId="7F37BF7A" id="Group 113368" o:spid="_x0000_s2788" style="width:18.9pt;height:18.95pt;mso-position-horizontal-relative:char;mso-position-vertical-relative:line" coordsize="240271,2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">
                            <v:shape id="Shape 134258" o:spid="_x0000_s2789" style="position:absolute;width:240271;height:240548;visibility:visible;mso-wrap-style:square;v-text-anchor:top" coordsize="240271,240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jFMcA&#10;AADfAAAADwAAAGRycy9kb3ducmV2LnhtbESPQUvDQBCF74L/YZlCL2I3ptaU2G0RoVShh1rF85Ad&#10;k9DsbMhut9Ff7xwEjx/z3pv3VpvRdSrREFrPBu5mGSjiytuWawMf79vbJagQkS12nsnANwXYrK+v&#10;Vlhaf+E3SsdYKwnhUKKBJsa+1DpUDTkMM98Ty+3LDw6j4FBrO+BFwl2n8yx70A5blg8N9vTcUHU6&#10;np2Bmyz9CB5ei363LPZFyncxfRoznYxPj6AijfFf/Od+sVJ/fp8vpLDsEQC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24xTHAAAA3wAAAA8AAAAAAAAAAAAAAAAAmAIAAGRy&#10;cy9kb3ducmV2LnhtbFBLBQYAAAAABAAEAPUAAACMAwAAAAA=&#10;" path="m,l240271,r,240548l,240548,,e" fillcolor="black" stroked="f" strokeweight="0">
                              <v:fill opacity="25700f"/>
                              <v:stroke miterlimit="1" joinstyle="miter" endcap="round"/>
                              <v:path arrowok="t" textboxrect="0,0,240271,240548"/>
                            </v:shape>
                            <v:rect id="Rectangle 10620" o:spid="_x0000_s2790" style="position:absolute;left:158297;top:122514;width:60577;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9kdMgA&#10;AADeAAAADwAAAGRycy9kb3ducmV2LnhtbESPS2sCQRCE74L/YWghN51VggkbRwmCbC4KPhJy7Oz0&#10;PshOz2Zn1PXf24eAt266uqq+xap3jbpQF2rPBqaTBBRx7m3NpYHTcTN+BRUissXGMxm4UYDVcjhY&#10;YGr9lfd0OcRSiQmHFA1UMbap1iGvyGGY+JZYboXvHEZZu1LbDq9i7ho9S5K5dlizJFTY0rqi/Pdw&#10;dgY+p8fzVxZ2P/xd/L08b2O2K8rMmKdR//4GKlIfH+L/7w8r9ZP5TAAER2b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2R0yAAAAN4AAAAPAAAAAAAAAAAAAAAAAJgCAABk&#10;cnMvZG93bnJldi54bWxQSwUGAAAAAAQABAD1AAAAjQMAAAAA&#10;" filled="f" stroked="f">
                              <v:textbox inset="0,0,0,0">
                                <w:txbxContent>
                                  <w:p w14:paraId="66AB1F30" w14:textId="77777777" w:rsidR="006E2FA2" w:rsidRDefault="006E2FA2">
                                    <w:pPr>
                                      <w:spacing w:after="160" w:line="259" w:lineRule="auto"/>
                                      <w:ind w:left="0" w:firstLine="0"/>
                                      <w:jc w:val="left"/>
                                    </w:pPr>
                                    <w:r>
                                      <w:rPr>
                                        <w:b/>
                                        <w:color w:val="141414"/>
                                        <w:sz w:val="10"/>
                                      </w:rPr>
                                      <w:t>B</w:t>
                                    </w:r>
                                  </w:p>
                                </w:txbxContent>
                              </v:textbox>
                            </v:rect>
                            <v:rect id="Rectangle 10621" o:spid="_x0000_s2791" style="position:absolute;left:194661;top:123921;width:23600;height:6140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B78QA&#10;AADeAAAADwAAAGRycy9kb3ducmV2LnhtbERPS2vCQBC+F/oflhG8NZuIaEldRQoSLwrVKj1Os5MH&#10;zc7G7Krx37sFwdt8fM+ZLXrTiAt1rrasIIliEMS51TWXCr73q7d3EM4ja2wsk4IbOVjMX19mmGp7&#10;5S+67HwpQgi7FBVU3replC6vyKCLbEscuMJ2Bn2AXSl1h9cQbho5iuOJNFhzaKiwpc+K8r/d2Sg4&#10;JPvzMXPbX/4pTtPxxmfbosyUGg765QcIT71/ih/utQ7z48kogf93w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we/EAAAA3gAAAA8AAAAAAAAAAAAAAAAAmAIAAGRycy9k&#10;b3ducmV2LnhtbFBLBQYAAAAABAAEAPUAAACJAwAAAAA=&#10;" filled="f" stroked="f">
                              <v:textbox inset="0,0,0,0">
                                <w:txbxContent>
                                  <w:p w14:paraId="7FE93852" w14:textId="77777777" w:rsidR="006E2FA2" w:rsidRDefault="006E2FA2">
                                    <w:pPr>
                                      <w:spacing w:after="160" w:line="259" w:lineRule="auto"/>
                                      <w:ind w:left="0" w:firstLine="0"/>
                                      <w:jc w:val="left"/>
                                    </w:pPr>
                                    <w:r>
                                      <w:rPr>
                                        <w:b/>
                                        <w:color w:val="141414"/>
                                        <w:sz w:val="5"/>
                                      </w:rPr>
                                      <w:t>1</w:t>
                                    </w:r>
                                  </w:p>
                                </w:txbxContent>
                              </v:textbox>
                            </v:rect>
                            <v:rect id="Rectangle 10622" o:spid="_x0000_s2792" style="position:absolute;left:146354;top:47291;width:84461;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FfmMQA&#10;AADeAAAADwAAAGRycy9kb3ducmV2LnhtbERPS2vCQBC+F/oflhG8NRtD0RJdRQqSXhSqVTyO2ckD&#10;s7Mxu2r677sFwdt8fM+ZLXrTiBt1rrasYBTFIIhzq2suFfzsVm8fIJxH1thYJgW/5GAxf32ZYart&#10;nb/ptvWlCCHsUlRQed+mUrq8IoMusi1x4ArbGfQBdqXUHd5DuGlkEsdjabDm0FBhS58V5eft1SjY&#10;j3bXQ+Y2Jz4Wl8n72mebosyUGg765RSEp94/xQ/3lw7z43GSwP874QY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RX5jEAAAA3gAAAA8AAAAAAAAAAAAAAAAAmAIAAGRycy9k&#10;b3ducmV2LnhtbFBLBQYAAAAABAAEAPUAAACJAwAAAAA=&#10;" filled="f" stroked="f">
                              <v:textbox inset="0,0,0,0">
                                <w:txbxContent>
                                  <w:p w14:paraId="19319913" w14:textId="77777777" w:rsidR="006E2FA2" w:rsidRDefault="006E2FA2">
                                    <w:pPr>
                                      <w:spacing w:after="160" w:line="259" w:lineRule="auto"/>
                                      <w:ind w:left="0" w:firstLine="0"/>
                                      <w:jc w:val="left"/>
                                    </w:pPr>
                                    <w:r>
                                      <w:rPr>
                                        <w:b/>
                                        <w:color w:val="141414"/>
                                        <w:sz w:val="10"/>
                                      </w:rPr>
                                      <w:t>|R</w:t>
                                    </w:r>
                                  </w:p>
                                </w:txbxContent>
                              </v:textbox>
                            </v:rect>
                            <v:rect id="Rectangle 10623" o:spid="_x0000_s2793" style="position:absolute;left:190262;top:32107;width:29471;height:7667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6A8QA&#10;AADeAAAADwAAAGRycy9kb3ducmV2LnhtbERPS2vCQBC+C/6HZQq9mY1arERXEUHSS4VqFY9jdvKg&#10;2dmYXTX9992C4G0+vufMl52pxY1aV1lWMIxiEMSZ1RUXCr73m8EUhPPIGmvLpOCXHCwX/d4cE23v&#10;/EW3nS9ECGGXoILS+yaR0mUlGXSRbYgDl9vWoA+wLaRu8R7CTS1HcTyRBisODSU2tC4p+9ldjYLD&#10;cH89pm575lN+eX/79Ok2L1KlXl+61QyEp84/xQ/3hw7z48lo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d+gPEAAAA3gAAAA8AAAAAAAAAAAAAAAAAmAIAAGRycy9k&#10;b3ducmV2LnhtbFBLBQYAAAAABAAEAPUAAACJAwAAAAA=&#10;" filled="f" stroked="f">
                              <v:textbox inset="0,0,0,0">
                                <w:txbxContent>
                                  <w:p w14:paraId="4CBFA8C7" w14:textId="77777777" w:rsidR="006E2FA2" w:rsidRDefault="006E2FA2">
                                    <w:pPr>
                                      <w:spacing w:after="160" w:line="259" w:lineRule="auto"/>
                                      <w:ind w:left="0" w:firstLine="0"/>
                                      <w:jc w:val="left"/>
                                    </w:pPr>
                                    <w:r>
                                      <w:rPr>
                                        <w:b/>
                                        <w:color w:val="141414"/>
                                        <w:sz w:val="6"/>
                                      </w:rPr>
                                      <w:t>2</w:t>
                                    </w:r>
                                  </w:p>
                                </w:txbxContent>
                              </v:textbox>
                            </v:rect>
                            <v:rect id="Rectangle 10624" o:spid="_x0000_s2794" style="position:absolute;left:167138;top:-17586;width:42892;height:1182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Rid8MA&#10;AADeAAAADwAAAGRycy9kb3ducmV2LnhtbERPS4vCMBC+C/sfwix401QRlWqUZWGpF4X1hcexmT7Y&#10;ZlKbqPXfmwXB23x8z5kvW1OJGzWutKxg0I9AEKdWl5wr2O9+elMQziNrrCyTggc5WC4+OnOMtb3z&#10;L922PhchhF2MCgrv61hKlxZk0PVtTRy4zDYGfYBNLnWD9xBuKjmMorE0WHJoKLCm74LSv+3VKDgM&#10;dtdj4jZnPmWXyWjtk02WJ0p1P9uvGQhPrX+LX+6VDvOj8XAE/++EG+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Rid8MAAADeAAAADwAAAAAAAAAAAAAAAACYAgAAZHJzL2Rv&#10;d25yZXYueG1sUEsFBgAAAAAEAAQA9QAAAIgDAAAAAA==&#10;" filled="f" stroked="f">
                              <v:textbox inset="0,0,0,0">
                                <w:txbxContent>
                                  <w:p w14:paraId="6B075237" w14:textId="77777777" w:rsidR="006E2FA2" w:rsidRDefault="006E2FA2">
                                    <w:pPr>
                                      <w:spacing w:after="160" w:line="259" w:lineRule="auto"/>
                                      <w:ind w:left="0" w:firstLine="0"/>
                                      <w:jc w:val="left"/>
                                    </w:pPr>
                                    <w:r>
                                      <w:rPr>
                                        <w:b/>
                                        <w:color w:val="141414"/>
                                        <w:sz w:val="10"/>
                                      </w:rPr>
                                      <w:t>?</w:t>
                                    </w:r>
                                  </w:p>
                                </w:txbxContent>
                              </v:textbox>
                            </v:rect>
                            <w10:anchorlock/>
                          </v:group>
                        </w:pict>
                      </mc:Fallback>
                    </mc:AlternateContent>
                  </w:r>
                </w:p>
              </w:tc>
              <w:tc>
                <w:tcPr>
                  <w:tcW w:w="378" w:type="dxa"/>
                  <w:tcBorders>
                    <w:top w:val="dashed" w:sz="3" w:space="0" w:color="141414"/>
                    <w:left w:val="single" w:sz="3" w:space="0" w:color="141414"/>
                    <w:bottom w:val="single" w:sz="3" w:space="0" w:color="141414"/>
                    <w:right w:val="single" w:sz="3" w:space="0" w:color="141414"/>
                  </w:tcBorders>
                  <w:shd w:val="clear" w:color="auto" w:fill="DCDCDC"/>
                </w:tcPr>
                <w:p w14:paraId="7F8F39CE" w14:textId="77777777" w:rsidR="00A21FDC" w:rsidRDefault="00252176">
                  <w:pPr>
                    <w:spacing w:after="0" w:line="259" w:lineRule="auto"/>
                    <w:ind w:left="119" w:firstLine="0"/>
                    <w:jc w:val="left"/>
                  </w:pPr>
                  <w:r>
                    <w:rPr>
                      <w:color w:val="141414"/>
                      <w:sz w:val="15"/>
                    </w:rPr>
                    <w:t>A</w:t>
                  </w:r>
                  <w:r>
                    <w:rPr>
                      <w:color w:val="141414"/>
                      <w:sz w:val="12"/>
                      <w:vertAlign w:val="subscript"/>
                    </w:rPr>
                    <w:t>3</w:t>
                  </w:r>
                </w:p>
              </w:tc>
            </w:tr>
          </w:tbl>
          <w:p w14:paraId="69F72610" w14:textId="77777777" w:rsidR="00A21FDC" w:rsidRDefault="00252176">
            <w:pPr>
              <w:spacing w:after="0" w:line="259" w:lineRule="auto"/>
              <w:ind w:left="-516" w:firstLine="0"/>
              <w:jc w:val="left"/>
            </w:pPr>
            <w:r>
              <w:rPr>
                <w:noProof/>
                <w:sz w:val="22"/>
              </w:rPr>
              <w:lastRenderedPageBreak/>
              <mc:AlternateContent>
                <mc:Choice Requires="wpg">
                  <w:drawing>
                    <wp:anchor distT="0" distB="0" distL="114300" distR="114300" simplePos="0" relativeHeight="251696128" behindDoc="0" locked="0" layoutInCell="1" allowOverlap="1" wp14:anchorId="262F82D8" wp14:editId="07BB4CC6">
                      <wp:simplePos x="0" y="0"/>
                      <wp:positionH relativeFrom="column">
                        <wp:posOffset>-327777</wp:posOffset>
                      </wp:positionH>
                      <wp:positionV relativeFrom="paragraph">
                        <wp:posOffset>1721961</wp:posOffset>
                      </wp:positionV>
                      <wp:extent cx="1117355" cy="694665"/>
                      <wp:effectExtent l="0" t="0" r="0" b="0"/>
                      <wp:wrapSquare wrapText="bothSides"/>
                      <wp:docPr id="113481" name="Group 113481"/>
                      <wp:cNvGraphicFramePr/>
                      <a:graphic xmlns:a="http://schemas.openxmlformats.org/drawingml/2006/main">
                        <a:graphicData uri="http://schemas.microsoft.com/office/word/2010/wordprocessingGroup">
                          <wpg:wgp>
                            <wpg:cNvGrpSpPr/>
                            <wpg:grpSpPr>
                              <a:xfrm>
                                <a:off x="0" y="0"/>
                                <a:ext cx="1117355" cy="694665"/>
                                <a:chOff x="0" y="0"/>
                                <a:chExt cx="1117355" cy="694665"/>
                              </a:xfrm>
                            </wpg:grpSpPr>
                            <wps:wsp>
                              <wps:cNvPr id="10493" name="Shape 10493"/>
                              <wps:cNvSpPr/>
                              <wps:spPr>
                                <a:xfrm>
                                  <a:off x="0" y="500057"/>
                                  <a:ext cx="1105248" cy="194608"/>
                                </a:xfrm>
                                <a:custGeom>
                                  <a:avLst/>
                                  <a:gdLst/>
                                  <a:ahLst/>
                                  <a:cxnLst/>
                                  <a:rect l="0" t="0" r="0" b="0"/>
                                  <a:pathLst>
                                    <a:path w="1105248" h="194608">
                                      <a:moveTo>
                                        <a:pt x="0" y="0"/>
                                      </a:moveTo>
                                      <a:cubicBezTo>
                                        <a:pt x="0" y="0"/>
                                        <a:pt x="523815" y="194608"/>
                                        <a:pt x="1105248" y="0"/>
                                      </a:cubicBezTo>
                                    </a:path>
                                  </a:pathLst>
                                </a:custGeom>
                                <a:ln w="9611" cap="rnd">
                                  <a:miter lim="100000"/>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994409" y="492557"/>
                                  <a:ext cx="122946" cy="80571"/>
                                </a:xfrm>
                                <a:custGeom>
                                  <a:avLst/>
                                  <a:gdLst/>
                                  <a:ahLst/>
                                  <a:cxnLst/>
                                  <a:rect l="0" t="0" r="0" b="0"/>
                                  <a:pathLst>
                                    <a:path w="122946" h="80571">
                                      <a:moveTo>
                                        <a:pt x="0" y="0"/>
                                      </a:moveTo>
                                      <a:lnTo>
                                        <a:pt x="122946" y="3469"/>
                                      </a:lnTo>
                                      <a:lnTo>
                                        <a:pt x="26941" y="80571"/>
                                      </a:lnTo>
                                      <a:cubicBezTo>
                                        <a:pt x="36230" y="50489"/>
                                        <a:pt x="25437" y="17924"/>
                                        <a:pt x="0" y="0"/>
                                      </a:cubicBezTo>
                                      <a:close/>
                                    </a:path>
                                  </a:pathLst>
                                </a:custGeom>
                                <a:ln w="6266" cap="flat">
                                  <a:round/>
                                </a:ln>
                              </wps:spPr>
                              <wps:style>
                                <a:lnRef idx="1">
                                  <a:srgbClr val="000000"/>
                                </a:lnRef>
                                <a:fillRef idx="1">
                                  <a:srgbClr val="000000"/>
                                </a:fillRef>
                                <a:effectRef idx="0">
                                  <a:scrgbClr r="0" g="0" b="0"/>
                                </a:effectRef>
                                <a:fontRef idx="none"/>
                              </wps:style>
                              <wps:bodyPr/>
                            </wps:wsp>
                            <wps:wsp>
                              <wps:cNvPr id="10603" name="Shape 10603"/>
                              <wps:cNvSpPr/>
                              <wps:spPr>
                                <a:xfrm>
                                  <a:off x="509591" y="49320"/>
                                  <a:ext cx="36233" cy="36221"/>
                                </a:xfrm>
                                <a:custGeom>
                                  <a:avLst/>
                                  <a:gdLst/>
                                  <a:ahLst/>
                                  <a:cxnLst/>
                                  <a:rect l="0" t="0" r="0" b="0"/>
                                  <a:pathLst>
                                    <a:path w="36233" h="36221">
                                      <a:moveTo>
                                        <a:pt x="18117" y="0"/>
                                      </a:moveTo>
                                      <a:cubicBezTo>
                                        <a:pt x="28111" y="0"/>
                                        <a:pt x="36233" y="8109"/>
                                        <a:pt x="36233" y="18116"/>
                                      </a:cubicBezTo>
                                      <a:cubicBezTo>
                                        <a:pt x="36233" y="28112"/>
                                        <a:pt x="28111" y="36221"/>
                                        <a:pt x="18117" y="36221"/>
                                      </a:cubicBezTo>
                                      <a:cubicBezTo>
                                        <a:pt x="8121" y="36221"/>
                                        <a:pt x="0" y="28112"/>
                                        <a:pt x="0" y="18116"/>
                                      </a:cubicBezTo>
                                      <a:cubicBezTo>
                                        <a:pt x="0" y="8109"/>
                                        <a:pt x="8121" y="0"/>
                                        <a:pt x="18117" y="0"/>
                                      </a:cubicBezTo>
                                      <a:close/>
                                    </a:path>
                                  </a:pathLst>
                                </a:custGeom>
                                <a:ln w="0" cap="flat">
                                  <a:custDash>
                                    <a:ds d="74632" sp="74632"/>
                                  </a:custDash>
                                  <a:miter lim="100000"/>
                                </a:ln>
                              </wps:spPr>
                              <wps:style>
                                <a:lnRef idx="0">
                                  <a:srgbClr val="000000">
                                    <a:alpha val="0"/>
                                  </a:srgbClr>
                                </a:lnRef>
                                <a:fillRef idx="1">
                                  <a:srgbClr val="141414"/>
                                </a:fillRef>
                                <a:effectRef idx="0">
                                  <a:scrgbClr r="0" g="0" b="0"/>
                                </a:effectRef>
                                <a:fontRef idx="none"/>
                              </wps:style>
                              <wps:bodyPr/>
                            </wps:wsp>
                            <wps:wsp>
                              <wps:cNvPr id="10604" name="Rectangle 10604"/>
                              <wps:cNvSpPr/>
                              <wps:spPr>
                                <a:xfrm>
                                  <a:off x="666838" y="191887"/>
                                  <a:ext cx="74956" cy="146333"/>
                                </a:xfrm>
                                <a:prstGeom prst="rect">
                                  <a:avLst/>
                                </a:prstGeom>
                                <a:ln>
                                  <a:noFill/>
                                </a:ln>
                              </wps:spPr>
                              <wps:txbx>
                                <w:txbxContent>
                                  <w:p w14:paraId="36AD8BCE" w14:textId="77777777" w:rsidR="006E2FA2" w:rsidRDefault="006E2FA2">
                                    <w:pPr>
                                      <w:spacing w:after="160" w:line="259" w:lineRule="auto"/>
                                      <w:ind w:left="0" w:firstLine="0"/>
                                      <w:jc w:val="left"/>
                                    </w:pPr>
                                    <w:r>
                                      <w:rPr>
                                        <w:b/>
                                        <w:color w:val="141414"/>
                                        <w:w w:val="136"/>
                                        <w:sz w:val="12"/>
                                      </w:rPr>
                                      <w:t>B</w:t>
                                    </w:r>
                                  </w:p>
                                </w:txbxContent>
                              </wps:txbx>
                              <wps:bodyPr horzOverflow="overflow" vert="horz" lIns="0" tIns="0" rIns="0" bIns="0" rtlCol="0">
                                <a:noAutofit/>
                              </wps:bodyPr>
                            </wps:wsp>
                            <wps:wsp>
                              <wps:cNvPr id="10605" name="Rectangle 10605"/>
                              <wps:cNvSpPr/>
                              <wps:spPr>
                                <a:xfrm>
                                  <a:off x="723152" y="219281"/>
                                  <a:ext cx="48492" cy="126166"/>
                                </a:xfrm>
                                <a:prstGeom prst="rect">
                                  <a:avLst/>
                                </a:prstGeom>
                                <a:ln>
                                  <a:noFill/>
                                </a:ln>
                              </wps:spPr>
                              <wps:txbx>
                                <w:txbxContent>
                                  <w:p w14:paraId="3A0E9B76" w14:textId="77777777" w:rsidR="006E2FA2" w:rsidRDefault="006E2FA2">
                                    <w:pPr>
                                      <w:spacing w:after="160" w:line="259" w:lineRule="auto"/>
                                      <w:ind w:left="0" w:firstLine="0"/>
                                      <w:jc w:val="left"/>
                                    </w:pPr>
                                    <w:r>
                                      <w:rPr>
                                        <w:b/>
                                        <w:color w:val="141414"/>
                                        <w:w w:val="108"/>
                                        <w:sz w:val="10"/>
                                      </w:rPr>
                                      <w:t>1</w:t>
                                    </w:r>
                                  </w:p>
                                </w:txbxContent>
                              </wps:txbx>
                              <wps:bodyPr horzOverflow="overflow" vert="horz" lIns="0" tIns="0" rIns="0" bIns="0" rtlCol="0">
                                <a:noAutofit/>
                              </wps:bodyPr>
                            </wps:wsp>
                            <wps:wsp>
                              <wps:cNvPr id="10606" name="Rectangle 10606"/>
                              <wps:cNvSpPr/>
                              <wps:spPr>
                                <a:xfrm>
                                  <a:off x="667076" y="0"/>
                                  <a:ext cx="69448" cy="141328"/>
                                </a:xfrm>
                                <a:prstGeom prst="rect">
                                  <a:avLst/>
                                </a:prstGeom>
                                <a:ln>
                                  <a:noFill/>
                                </a:ln>
                              </wps:spPr>
                              <wps:txbx>
                                <w:txbxContent>
                                  <w:p w14:paraId="7E08C6EF"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07" name="Rectangle 10607"/>
                              <wps:cNvSpPr/>
                              <wps:spPr>
                                <a:xfrm>
                                  <a:off x="719301" y="44323"/>
                                  <a:ext cx="35317" cy="91865"/>
                                </a:xfrm>
                                <a:prstGeom prst="rect">
                                  <a:avLst/>
                                </a:prstGeom>
                                <a:ln>
                                  <a:noFill/>
                                </a:ln>
                              </wps:spPr>
                              <wps:txbx>
                                <w:txbxContent>
                                  <w:p w14:paraId="63EFA091"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10613" name="Shape 10613"/>
                              <wps:cNvSpPr/>
                              <wps:spPr>
                                <a:xfrm>
                                  <a:off x="432488" y="67856"/>
                                  <a:ext cx="192217" cy="0"/>
                                </a:xfrm>
                                <a:custGeom>
                                  <a:avLst/>
                                  <a:gdLst/>
                                  <a:ahLst/>
                                  <a:cxnLst/>
                                  <a:rect l="0" t="0" r="0" b="0"/>
                                  <a:pathLst>
                                    <a:path w="192217">
                                      <a:moveTo>
                                        <a:pt x="192217" y="0"/>
                                      </a:moveTo>
                                      <a:lnTo>
                                        <a:pt x="0" y="0"/>
                                      </a:lnTo>
                                    </a:path>
                                  </a:pathLst>
                                </a:custGeom>
                                <a:ln w="4805" cap="flat">
                                  <a:miter lim="100000"/>
                                </a:ln>
                              </wps:spPr>
                              <wps:style>
                                <a:lnRef idx="1">
                                  <a:srgbClr val="141414"/>
                                </a:lnRef>
                                <a:fillRef idx="0">
                                  <a:srgbClr val="000000">
                                    <a:alpha val="0"/>
                                  </a:srgbClr>
                                </a:fillRef>
                                <a:effectRef idx="0">
                                  <a:scrgbClr r="0" g="0" b="0"/>
                                </a:effectRef>
                                <a:fontRef idx="none"/>
                              </wps:style>
                              <wps:bodyPr/>
                            </wps:wsp>
                            <wps:wsp>
                              <wps:cNvPr id="10614" name="Rectangle 10614"/>
                              <wps:cNvSpPr/>
                              <wps:spPr>
                                <a:xfrm>
                                  <a:off x="557368" y="246711"/>
                                  <a:ext cx="51271" cy="141328"/>
                                </a:xfrm>
                                <a:prstGeom prst="rect">
                                  <a:avLst/>
                                </a:prstGeom>
                                <a:ln>
                                  <a:noFill/>
                                </a:ln>
                              </wps:spPr>
                              <wps:txbx>
                                <w:txbxContent>
                                  <w:p w14:paraId="5B84FFC0" w14:textId="77777777" w:rsidR="006E2FA2" w:rsidRDefault="006E2FA2">
                                    <w:pPr>
                                      <w:spacing w:after="160" w:line="259" w:lineRule="auto"/>
                                      <w:ind w:left="0" w:firstLine="0"/>
                                      <w:jc w:val="left"/>
                                    </w:pPr>
                                    <w:r>
                                      <w:rPr>
                                        <w:b/>
                                        <w:color w:val="141414"/>
                                        <w:w w:val="112"/>
                                        <w:sz w:val="12"/>
                                      </w:rPr>
                                      <w:t>?</w:t>
                                    </w:r>
                                  </w:p>
                                </w:txbxContent>
                              </wps:txbx>
                              <wps:bodyPr horzOverflow="overflow" vert="horz" lIns="0" tIns="0" rIns="0" bIns="0" rtlCol="0">
                                <a:noAutofit/>
                              </wps:bodyPr>
                            </wps:wsp>
                            <wps:wsp>
                              <wps:cNvPr id="10615" name="Rectangle 10615"/>
                              <wps:cNvSpPr/>
                              <wps:spPr>
                                <a:xfrm>
                                  <a:off x="331093" y="0"/>
                                  <a:ext cx="69448" cy="141328"/>
                                </a:xfrm>
                                <a:prstGeom prst="rect">
                                  <a:avLst/>
                                </a:prstGeom>
                                <a:ln>
                                  <a:noFill/>
                                </a:ln>
                              </wps:spPr>
                              <wps:txbx>
                                <w:txbxContent>
                                  <w:p w14:paraId="748E20E3"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16" name="Rectangle 10616"/>
                              <wps:cNvSpPr/>
                              <wps:spPr>
                                <a:xfrm>
                                  <a:off x="383319" y="44323"/>
                                  <a:ext cx="35317" cy="91865"/>
                                </a:xfrm>
                                <a:prstGeom prst="rect">
                                  <a:avLst/>
                                </a:prstGeom>
                                <a:ln>
                                  <a:noFill/>
                                </a:ln>
                              </wps:spPr>
                              <wps:txbx>
                                <w:txbxContent>
                                  <w:p w14:paraId="4321B2E0" w14:textId="77777777" w:rsidR="006E2FA2" w:rsidRDefault="006E2FA2">
                                    <w:pPr>
                                      <w:spacing w:after="160" w:line="259" w:lineRule="auto"/>
                                      <w:ind w:left="0" w:firstLine="0"/>
                                      <w:jc w:val="left"/>
                                    </w:pPr>
                                    <w:r>
                                      <w:rPr>
                                        <w:b/>
                                        <w:color w:val="141414"/>
                                        <w:w w:val="108"/>
                                        <w:sz w:val="8"/>
                                      </w:rPr>
                                      <w:t>1</w:t>
                                    </w:r>
                                  </w:p>
                                </w:txbxContent>
                              </wps:txbx>
                              <wps:bodyPr horzOverflow="overflow" vert="horz" lIns="0" tIns="0" rIns="0" bIns="0" rtlCol="0">
                                <a:noAutofit/>
                              </wps:bodyPr>
                            </wps:wsp>
                            <wps:wsp>
                              <wps:cNvPr id="10625" name="Shape 10625"/>
                              <wps:cNvSpPr/>
                              <wps:spPr>
                                <a:xfrm>
                                  <a:off x="528597" y="67568"/>
                                  <a:ext cx="96108" cy="192215"/>
                                </a:xfrm>
                                <a:custGeom>
                                  <a:avLst/>
                                  <a:gdLst/>
                                  <a:ahLst/>
                                  <a:cxnLst/>
                                  <a:rect l="0" t="0" r="0" b="0"/>
                                  <a:pathLst>
                                    <a:path w="96108" h="192215">
                                      <a:moveTo>
                                        <a:pt x="0" y="0"/>
                                      </a:moveTo>
                                      <a:lnTo>
                                        <a:pt x="0" y="192215"/>
                                      </a:lnTo>
                                      <a:lnTo>
                                        <a:pt x="96108" y="192215"/>
                                      </a:lnTo>
                                    </a:path>
                                  </a:pathLst>
                                </a:custGeom>
                                <a:ln w="4805" cap="flat">
                                  <a:custDash>
                                    <a:ds d="37833" sp="75666"/>
                                  </a:custDash>
                                  <a:miter lim="100000"/>
                                </a:ln>
                              </wps:spPr>
                              <wps:style>
                                <a:lnRef idx="1">
                                  <a:srgbClr val="141414"/>
                                </a:lnRef>
                                <a:fillRef idx="0">
                                  <a:srgbClr val="000000">
                                    <a:alpha val="0"/>
                                  </a:srgbClr>
                                </a:fillRef>
                                <a:effectRef idx="0">
                                  <a:scrgbClr r="0" g="0" b="0"/>
                                </a:effectRef>
                                <a:fontRef idx="none"/>
                              </wps:style>
                              <wps:bodyPr/>
                            </wps:wsp>
                            <wps:wsp>
                              <wps:cNvPr id="10626" name="Rectangle 10626"/>
                              <wps:cNvSpPr/>
                              <wps:spPr>
                                <a:xfrm>
                                  <a:off x="667076" y="98112"/>
                                  <a:ext cx="69448" cy="141327"/>
                                </a:xfrm>
                                <a:prstGeom prst="rect">
                                  <a:avLst/>
                                </a:prstGeom>
                                <a:ln>
                                  <a:noFill/>
                                </a:ln>
                              </wps:spPr>
                              <wps:txbx>
                                <w:txbxContent>
                                  <w:p w14:paraId="40206E45"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27" name="Rectangle 10627"/>
                              <wps:cNvSpPr/>
                              <wps:spPr>
                                <a:xfrm>
                                  <a:off x="719301" y="142435"/>
                                  <a:ext cx="35317" cy="91864"/>
                                </a:xfrm>
                                <a:prstGeom prst="rect">
                                  <a:avLst/>
                                </a:prstGeom>
                                <a:ln>
                                  <a:noFill/>
                                </a:ln>
                              </wps:spPr>
                              <wps:txbx>
                                <w:txbxContent>
                                  <w:p w14:paraId="3E0CBF1D" w14:textId="77777777" w:rsidR="006E2FA2" w:rsidRDefault="006E2FA2">
                                    <w:pPr>
                                      <w:spacing w:after="160" w:line="259" w:lineRule="auto"/>
                                      <w:ind w:left="0" w:firstLine="0"/>
                                      <w:jc w:val="left"/>
                                    </w:pPr>
                                    <w:r>
                                      <w:rPr>
                                        <w:b/>
                                        <w:color w:val="141414"/>
                                        <w:w w:val="108"/>
                                        <w:sz w:val="8"/>
                                      </w:rPr>
                                      <w:t>2</w:t>
                                    </w:r>
                                  </w:p>
                                </w:txbxContent>
                              </wps:txbx>
                              <wps:bodyPr horzOverflow="overflow" vert="horz" lIns="0" tIns="0" rIns="0" bIns="0" rtlCol="0">
                                <a:noAutofit/>
                              </wps:bodyPr>
                            </wps:wsp>
                            <wps:wsp>
                              <wps:cNvPr id="10629" name="Shape 10629"/>
                              <wps:cNvSpPr/>
                              <wps:spPr>
                                <a:xfrm>
                                  <a:off x="510577" y="145188"/>
                                  <a:ext cx="36233" cy="36233"/>
                                </a:xfrm>
                                <a:custGeom>
                                  <a:avLst/>
                                  <a:gdLst/>
                                  <a:ahLst/>
                                  <a:cxnLst/>
                                  <a:rect l="0" t="0" r="0" b="0"/>
                                  <a:pathLst>
                                    <a:path w="36233" h="36233">
                                      <a:moveTo>
                                        <a:pt x="18117" y="0"/>
                                      </a:moveTo>
                                      <a:cubicBezTo>
                                        <a:pt x="28111" y="0"/>
                                        <a:pt x="36233" y="8121"/>
                                        <a:pt x="36233" y="18116"/>
                                      </a:cubicBezTo>
                                      <a:cubicBezTo>
                                        <a:pt x="36233" y="28112"/>
                                        <a:pt x="28111" y="36233"/>
                                        <a:pt x="18117" y="36233"/>
                                      </a:cubicBezTo>
                                      <a:cubicBezTo>
                                        <a:pt x="8073" y="36233"/>
                                        <a:pt x="0" y="28112"/>
                                        <a:pt x="0" y="18116"/>
                                      </a:cubicBezTo>
                                      <a:cubicBezTo>
                                        <a:pt x="0" y="8121"/>
                                        <a:pt x="8073" y="0"/>
                                        <a:pt x="18117" y="0"/>
                                      </a:cubicBezTo>
                                      <a:close/>
                                    </a:path>
                                  </a:pathLst>
                                </a:custGeom>
                                <a:ln w="0" cap="flat">
                                  <a:miter lim="100000"/>
                                </a:ln>
                              </wps:spPr>
                              <wps:style>
                                <a:lnRef idx="0">
                                  <a:srgbClr val="000000">
                                    <a:alpha val="0"/>
                                  </a:srgbClr>
                                </a:lnRef>
                                <a:fillRef idx="1">
                                  <a:srgbClr val="141414"/>
                                </a:fillRef>
                                <a:effectRef idx="0">
                                  <a:scrgbClr r="0" g="0" b="0"/>
                                </a:effectRef>
                                <a:fontRef idx="none"/>
                              </wps:style>
                              <wps:bodyPr/>
                            </wps:wsp>
                            <wps:wsp>
                              <wps:cNvPr id="10630" name="Shape 10630"/>
                              <wps:cNvSpPr/>
                              <wps:spPr>
                                <a:xfrm>
                                  <a:off x="432488" y="163963"/>
                                  <a:ext cx="192217" cy="0"/>
                                </a:xfrm>
                                <a:custGeom>
                                  <a:avLst/>
                                  <a:gdLst/>
                                  <a:ahLst/>
                                  <a:cxnLst/>
                                  <a:rect l="0" t="0" r="0" b="0"/>
                                  <a:pathLst>
                                    <a:path w="192217">
                                      <a:moveTo>
                                        <a:pt x="192217" y="0"/>
                                      </a:moveTo>
                                      <a:lnTo>
                                        <a:pt x="0" y="0"/>
                                      </a:lnTo>
                                    </a:path>
                                  </a:pathLst>
                                </a:custGeom>
                                <a:ln w="4805" cap="flat">
                                  <a:miter lim="100000"/>
                                </a:ln>
                              </wps:spPr>
                              <wps:style>
                                <a:lnRef idx="1">
                                  <a:srgbClr val="141414"/>
                                </a:lnRef>
                                <a:fillRef idx="0">
                                  <a:srgbClr val="000000">
                                    <a:alpha val="0"/>
                                  </a:srgbClr>
                                </a:fillRef>
                                <a:effectRef idx="0">
                                  <a:scrgbClr r="0" g="0" b="0"/>
                                </a:effectRef>
                                <a:fontRef idx="none"/>
                              </wps:style>
                              <wps:bodyPr/>
                            </wps:wsp>
                            <wps:wsp>
                              <wps:cNvPr id="10631" name="Rectangle 10631"/>
                              <wps:cNvSpPr/>
                              <wps:spPr>
                                <a:xfrm>
                                  <a:off x="330079" y="98112"/>
                                  <a:ext cx="69448" cy="141327"/>
                                </a:xfrm>
                                <a:prstGeom prst="rect">
                                  <a:avLst/>
                                </a:prstGeom>
                                <a:ln>
                                  <a:noFill/>
                                </a:ln>
                              </wps:spPr>
                              <wps:txbx>
                                <w:txbxContent>
                                  <w:p w14:paraId="1D30738E" w14:textId="77777777" w:rsidR="006E2FA2" w:rsidRDefault="006E2FA2">
                                    <w:pPr>
                                      <w:spacing w:after="160" w:line="259" w:lineRule="auto"/>
                                      <w:ind w:left="0" w:firstLine="0"/>
                                      <w:jc w:val="left"/>
                                    </w:pPr>
                                    <w:r>
                                      <w:rPr>
                                        <w:b/>
                                        <w:color w:val="141414"/>
                                        <w:w w:val="132"/>
                                        <w:sz w:val="12"/>
                                      </w:rPr>
                                      <w:t>R</w:t>
                                    </w:r>
                                  </w:p>
                                </w:txbxContent>
                              </wps:txbx>
                              <wps:bodyPr horzOverflow="overflow" vert="horz" lIns="0" tIns="0" rIns="0" bIns="0" rtlCol="0">
                                <a:noAutofit/>
                              </wps:bodyPr>
                            </wps:wsp>
                            <wps:wsp>
                              <wps:cNvPr id="10632" name="Rectangle 10632"/>
                              <wps:cNvSpPr/>
                              <wps:spPr>
                                <a:xfrm>
                                  <a:off x="382305" y="142435"/>
                                  <a:ext cx="35317" cy="91864"/>
                                </a:xfrm>
                                <a:prstGeom prst="rect">
                                  <a:avLst/>
                                </a:prstGeom>
                                <a:ln>
                                  <a:noFill/>
                                </a:ln>
                              </wps:spPr>
                              <wps:txbx>
                                <w:txbxContent>
                                  <w:p w14:paraId="7E16776E" w14:textId="77777777" w:rsidR="006E2FA2" w:rsidRDefault="006E2FA2">
                                    <w:pPr>
                                      <w:spacing w:after="160" w:line="259" w:lineRule="auto"/>
                                      <w:ind w:left="0" w:firstLine="0"/>
                                      <w:jc w:val="left"/>
                                    </w:pPr>
                                    <w:r>
                                      <w:rPr>
                                        <w:b/>
                                        <w:color w:val="141414"/>
                                        <w:w w:val="108"/>
                                        <w:sz w:val="8"/>
                                      </w:rPr>
                                      <w:t>2</w:t>
                                    </w:r>
                                  </w:p>
                                </w:txbxContent>
                              </wps:txbx>
                              <wps:bodyPr horzOverflow="overflow" vert="horz" lIns="0" tIns="0" rIns="0" bIns="0" rtlCol="0">
                                <a:noAutofit/>
                              </wps:bodyPr>
                            </wps:wsp>
                          </wpg:wgp>
                        </a:graphicData>
                      </a:graphic>
                    </wp:anchor>
                  </w:drawing>
                </mc:Choice>
                <mc:Fallback>
                  <w:pict>
                    <v:group w14:anchorId="262F82D8" id="Group 113481" o:spid="_x0000_s2795" style="position:absolute;left:0;text-align:left;margin-left:-25.8pt;margin-top:135.6pt;width:88pt;height:54.7pt;z-index:251696128;mso-position-horizontal-relative:text;mso-position-vertical-relative:text" coordsize="11173,6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">
                      <v:shape id="Shape 10493" o:spid="_x0000_s2796" style="position:absolute;top:5000;width:11052;height:1946;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yl8cUA&#10;AADeAAAADwAAAGRycy9kb3ducmV2LnhtbERPS2sCMRC+F/ofwgheimbVonZrFBEErXjwUXodNuPu&#10;0s1kTaKu/fWmUOhtPr7nTGaNqcSVnC8tK+h1ExDEmdUl5wqOh2VnDMIHZI2VZVJwJw+z6fPTBFNt&#10;b7yj6z7kIoawT1FBEUKdSumzggz6rq2JI3eyzmCI0OVSO7zFcFPJfpIMpcGSY0OBNS0Kyr73F6Ng&#10;8WHl1zZfjXizfmkCf25+zgenVLvVzN9BBGrCv/jPvdJxfvL6NoDf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KXxxQAAAN4AAAAPAAAAAAAAAAAAAAAAAJgCAABkcnMv&#10;ZG93bnJldi54bWxQSwUGAAAAAAQABAD1AAAAigMAAAAA&#10;" path="m,c,,523815,194608,1105248,e" filled="f" strokeweight=".26697mm">
                        <v:stroke miterlimit="1" joinstyle="miter" endcap="round"/>
                        <v:path arrowok="t" textboxrect="0,0,1105248,194608"/>
                      </v:shape>
                      <v:shape id="Shape 10494" o:spid="_x0000_s2797" style="position:absolute;left:9944;top:4925;width:1229;height:806;visibility:visible;mso-wrap-style:square;v-text-anchor:top" coordsize="122946,8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rpnsgA&#10;AADeAAAADwAAAGRycy9kb3ducmV2LnhtbESPQU/CQBCF7yT+h82YeCGwVYjRykIMBkLiBZGDx6E7&#10;ttXubLM70sKvd01MuM3kve/Nm9mid406Uoi1ZwO34wwUceFtzaWB/ftq9AAqCrLFxjMZOFGExfxq&#10;MMPc+o7f6LiTUqUQjjkaqETaXOtYVOQwjn1LnLRPHxxKWkOpbcAuhbtG32XZvXZYc7pQYUvLiorv&#10;3Y9LNfTwPJFD9zEMy3Ufv+JBXravxtxc989PoIR6uZj/6Y1NXDZ9nMLfO2kG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SumeyAAAAN4AAAAPAAAAAAAAAAAAAAAAAJgCAABk&#10;cnMvZG93bnJldi54bWxQSwUGAAAAAAQABAD1AAAAjQMAAAAA&#10;" path="m,l122946,3469,26941,80571c36230,50489,25437,17924,,xe" fillcolor="black" strokeweight=".17406mm">
                        <v:path arrowok="t" textboxrect="0,0,122946,80571"/>
                      </v:shape>
                      <v:shape id="Shape 10603" o:spid="_x0000_s2798" style="position:absolute;left:5095;top:493;width:363;height:362;visibility:visible;mso-wrap-style:square;v-text-anchor:top" coordsize="36233,36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8L8MA&#10;AADeAAAADwAAAGRycy9kb3ducmV2LnhtbERPTYvCMBC9L/gfwgje1qQKRapRFkHxUnDdCh6HZrbt&#10;bjMpTdT67zeCsLd5vM9ZbQbbihv1vnGsIZkqEMSlMw1XGoqv3fsChA/IBlvHpOFBHjbr0dsKM+Pu&#10;/Em3U6hEDGGfoYY6hC6T0pc1WfRT1xFH7tv1FkOEfSVNj/cYbls5UyqVFhuODTV2tK2p/D1drYb8&#10;csSq3e5l8lMsivya7PP0PNN6Mh4+liACDeFf/HIfTJyvUjWH5zvx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8L8MAAADeAAAADwAAAAAAAAAAAAAAAACYAgAAZHJzL2Rv&#10;d25yZXYueG1sUEsFBgAAAAAEAAQA9QAAAIgDAAAAAA==&#10;" path="m18117,v9994,,18116,8109,18116,18116c36233,28112,28111,36221,18117,36221,8121,36221,,28112,,18116,,8109,8121,,18117,xe" fillcolor="#141414" stroked="f" strokeweight="0">
                        <v:stroke miterlimit="1" joinstyle="miter"/>
                        <v:path arrowok="t" textboxrect="0,0,36233,36221"/>
                      </v:shape>
                      <v:rect id="Rectangle 10604" o:spid="_x0000_s2799" style="position:absolute;left:6668;top:1918;width:74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81sQA&#10;AADeAAAADwAAAGRycy9kb3ducmV2LnhtbERPTWvCQBC9C/0PyxS86W5F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ZfNbEAAAA3gAAAA8AAAAAAAAAAAAAAAAAmAIAAGRycy9k&#10;b3ducmV2LnhtbFBLBQYAAAAABAAEAPUAAACJAwAAAAA=&#10;" filled="f" stroked="f">
                        <v:textbox inset="0,0,0,0">
                          <w:txbxContent>
                            <w:p w14:paraId="36AD8BCE" w14:textId="77777777" w:rsidR="006E2FA2" w:rsidRDefault="006E2FA2">
                              <w:pPr>
                                <w:spacing w:after="160" w:line="259" w:lineRule="auto"/>
                                <w:ind w:left="0" w:firstLine="0"/>
                                <w:jc w:val="left"/>
                              </w:pPr>
                              <w:r>
                                <w:rPr>
                                  <w:b/>
                                  <w:color w:val="141414"/>
                                  <w:w w:val="136"/>
                                  <w:sz w:val="12"/>
                                </w:rPr>
                                <w:t>B</w:t>
                              </w:r>
                            </w:p>
                          </w:txbxContent>
                        </v:textbox>
                      </v:rect>
                      <v:rect id="Rectangle 10605" o:spid="_x0000_s2800" style="position:absolute;left:7231;top:2192;width:485;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ZTcQA&#10;AADeAAAADwAAAGRycy9kb3ducmV2LnhtbERPTWvCQBC9C/0PyxS86W4FRV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2U3EAAAA3gAAAA8AAAAAAAAAAAAAAAAAmAIAAGRycy9k&#10;b3ducmV2LnhtbFBLBQYAAAAABAAEAPUAAACJAwAAAAA=&#10;" filled="f" stroked="f">
                        <v:textbox inset="0,0,0,0">
                          <w:txbxContent>
                            <w:p w14:paraId="3A0E9B76" w14:textId="77777777" w:rsidR="006E2FA2" w:rsidRDefault="006E2FA2">
                              <w:pPr>
                                <w:spacing w:after="160" w:line="259" w:lineRule="auto"/>
                                <w:ind w:left="0" w:firstLine="0"/>
                                <w:jc w:val="left"/>
                              </w:pPr>
                              <w:r>
                                <w:rPr>
                                  <w:b/>
                                  <w:color w:val="141414"/>
                                  <w:w w:val="108"/>
                                  <w:sz w:val="10"/>
                                </w:rPr>
                                <w:t>1</w:t>
                              </w:r>
                            </w:p>
                          </w:txbxContent>
                        </v:textbox>
                      </v:rect>
                      <v:rect id="Rectangle 10606" o:spid="_x0000_s2801" style="position:absolute;left:667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HOsUA&#10;AADeAAAADwAAAGRycy9kb3ducmV2LnhtbERPTWvCQBC9F/wPywi91V17CBrdBNEWPbYqxN6G7DQJ&#10;ZmdDdmvS/vpuoeBtHu9z1vloW3Gj3jeONcxnCgRx6UzDlYbz6fVpAcIHZIOtY9LwTR7ybPKwxtS4&#10;gd/pdgyViCHsU9RQh9ClUvqyJot+5jriyH263mKIsK+k6XGI4baVz0ol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0c6xQAAAN4AAAAPAAAAAAAAAAAAAAAAAJgCAABkcnMv&#10;ZG93bnJldi54bWxQSwUGAAAAAAQABAD1AAAAigMAAAAA&#10;" filled="f" stroked="f">
                        <v:textbox inset="0,0,0,0">
                          <w:txbxContent>
                            <w:p w14:paraId="7E08C6EF" w14:textId="77777777" w:rsidR="006E2FA2" w:rsidRDefault="006E2FA2">
                              <w:pPr>
                                <w:spacing w:after="160" w:line="259" w:lineRule="auto"/>
                                <w:ind w:left="0" w:firstLine="0"/>
                                <w:jc w:val="left"/>
                              </w:pPr>
                              <w:r>
                                <w:rPr>
                                  <w:b/>
                                  <w:color w:val="141414"/>
                                  <w:w w:val="132"/>
                                  <w:sz w:val="12"/>
                                </w:rPr>
                                <w:t>R</w:t>
                              </w:r>
                            </w:p>
                          </w:txbxContent>
                        </v:textbox>
                      </v:rect>
                      <v:rect id="Rectangle 10607" o:spid="_x0000_s2802" style="position:absolute;left:719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iocUA&#10;AADeAAAADwAAAGRycy9kb3ducmV2LnhtbERPS2vCQBC+C/0PyxS86W57sBqzEekDPVZTUG9DdkxC&#10;s7MhuzWxv74rCL3Nx/ecdDXYRlyo87VjDU9TBYK4cKbmUsNX/jGZg/AB2WDjmDRcycMqexilmBjX&#10;844u+1CKGMI+QQ1VCG0ipS8qsuinriWO3Nl1FkOEXSlNh30Mt418VmomLdYcGyps6bWi4nv/YzVs&#10;5u36uHW/fdm8nzaHz8PiLV8ErcePw3oJItAQ/sV399bE+WqmXu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KhxQAAAN4AAAAPAAAAAAAAAAAAAAAAAJgCAABkcnMv&#10;ZG93bnJldi54bWxQSwUGAAAAAAQABAD1AAAAigMAAAAA&#10;" filled="f" stroked="f">
                        <v:textbox inset="0,0,0,0">
                          <w:txbxContent>
                            <w:p w14:paraId="63EFA091" w14:textId="77777777" w:rsidR="006E2FA2" w:rsidRDefault="006E2FA2">
                              <w:pPr>
                                <w:spacing w:after="160" w:line="259" w:lineRule="auto"/>
                                <w:ind w:left="0" w:firstLine="0"/>
                                <w:jc w:val="left"/>
                              </w:pPr>
                              <w:r>
                                <w:rPr>
                                  <w:b/>
                                  <w:color w:val="141414"/>
                                  <w:w w:val="108"/>
                                  <w:sz w:val="8"/>
                                </w:rPr>
                                <w:t>1</w:t>
                              </w:r>
                            </w:p>
                          </w:txbxContent>
                        </v:textbox>
                      </v:rect>
                      <v:shape id="Shape 10613" o:spid="_x0000_s2803" style="position:absolute;left:4324;top:678;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3dsMA&#10;AADeAAAADwAAAGRycy9kb3ducmV2LnhtbERPTYvCMBC9C/6HMMLeNFWxaDWKK7isBw9WL96GZmyL&#10;zaTbRO3+eyMI3ubxPmexak0l7tS40rKC4SACQZxZXXKu4HTc9qcgnEfWWFkmBf/kYLXsdhaYaPvg&#10;A91Tn4sQwi5BBYX3dSKlywoy6Aa2Jg7cxTYGfYBNLnWDjxBuKjmKolgaLDk0FFjTpqDsmt6MgvO3&#10;Ped/6XVGclfvq8ltdNjGP0p99dr1HISn1n/Eb/evDvOjeDiG1zvh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63dsMAAADeAAAADwAAAAAAAAAAAAAAAACYAgAAZHJzL2Rv&#10;d25yZXYueG1sUEsFBgAAAAAEAAQA9QAAAIgDAAAAAA==&#10;" path="m192217,l,e" filled="f" strokecolor="#141414" strokeweight=".1335mm">
                        <v:stroke miterlimit="1" joinstyle="miter"/>
                        <v:path arrowok="t" textboxrect="0,0,192217,0"/>
                      </v:shape>
                      <v:rect id="Rectangle 10614" o:spid="_x0000_s2804" style="position:absolute;left:5573;top:2467;width:513;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qC8UA&#10;AADeAAAADwAAAGRycy9kb3ducmV2LnhtbERPTWvCQBC9F/oflin01myUIknqKqIWPVZTSHsbsmMS&#10;zM6G7Nak/fVdQfA2j/c58+VoWnGh3jWWFUyiGARxaXXDlYLP/P0lAeE8ssbWMin4JQfLxePDHDNt&#10;Bz7Q5egrEULYZaig9r7LpHRlTQZdZDviwJ1sb9AH2FdS9ziEcNPKaRzPpMGGQ0ONHa1rKs/HH6Ng&#10;l3Srr739G6p2+70rPop0k6deqeencfUGwtPo7+Kbe6/D/Hg2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OoLxQAAAN4AAAAPAAAAAAAAAAAAAAAAAJgCAABkcnMv&#10;ZG93bnJldi54bWxQSwUGAAAAAAQABAD1AAAAigMAAAAA&#10;" filled="f" stroked="f">
                        <v:textbox inset="0,0,0,0">
                          <w:txbxContent>
                            <w:p w14:paraId="5B84FFC0" w14:textId="77777777" w:rsidR="006E2FA2" w:rsidRDefault="006E2FA2">
                              <w:pPr>
                                <w:spacing w:after="160" w:line="259" w:lineRule="auto"/>
                                <w:ind w:left="0" w:firstLine="0"/>
                                <w:jc w:val="left"/>
                              </w:pPr>
                              <w:r>
                                <w:rPr>
                                  <w:b/>
                                  <w:color w:val="141414"/>
                                  <w:w w:val="112"/>
                                  <w:sz w:val="12"/>
                                </w:rPr>
                                <w:t>?</w:t>
                              </w:r>
                            </w:p>
                          </w:txbxContent>
                        </v:textbox>
                      </v:rect>
                      <v:rect id="Rectangle 10615" o:spid="_x0000_s2805" style="position:absolute;left:3310;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xPkMUA&#10;AADeAAAADwAAAGRycy9kb3ducmV2LnhtbERPTWvCQBC9F/oflin01mwUKknqKqIWPVZTSHsbsmMS&#10;zM6G7Nak/fVdQfA2j/c58+VoWnGh3jWWFUyiGARxaXXDlYLP/P0lAeE8ssbWMin4JQfLxePDHDNt&#10;Bz7Q5egrEULYZaig9r7LpHRlTQZdZDviwJ1sb9AH2FdS9ziEcNPKaRzPpMGGQ0ONHa1rKs/HH6Ng&#10;l3Srr739G6p2+70rPop0k6deqeencfUGwtPo7+Kbe6/D/Hg2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E+QxQAAAN4AAAAPAAAAAAAAAAAAAAAAAJgCAABkcnMv&#10;ZG93bnJldi54bWxQSwUGAAAAAAQABAD1AAAAigMAAAAA&#10;" filled="f" stroked="f">
                        <v:textbox inset="0,0,0,0">
                          <w:txbxContent>
                            <w:p w14:paraId="748E20E3" w14:textId="77777777" w:rsidR="006E2FA2" w:rsidRDefault="006E2FA2">
                              <w:pPr>
                                <w:spacing w:after="160" w:line="259" w:lineRule="auto"/>
                                <w:ind w:left="0" w:firstLine="0"/>
                                <w:jc w:val="left"/>
                              </w:pPr>
                              <w:r>
                                <w:rPr>
                                  <w:b/>
                                  <w:color w:val="141414"/>
                                  <w:w w:val="132"/>
                                  <w:sz w:val="12"/>
                                </w:rPr>
                                <w:t>R</w:t>
                              </w:r>
                            </w:p>
                          </w:txbxContent>
                        </v:textbox>
                      </v:rect>
                      <v:rect id="Rectangle 10616" o:spid="_x0000_s2806" style="position:absolute;left:3833;top:443;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7R58UA&#10;AADeAAAADwAAAGRycy9kb3ducmV2LnhtbERPTWvCQBC9C/6HZYTedGMPIUY3QbTFHFstWG9DdkyC&#10;2dmQ3Zq0v75bKHibx/ucTT6aVtypd41lBctFBIK4tLrhSsHH6XWegHAeWWNrmRR8k4M8m042mGo7&#10;8Dvdj74SIYRdigpq77tUSlfWZNAtbEccuKvtDfoA+0rqHocQblr5HEWxNNhwaKixo11N5e34ZRQc&#10;km77WdifoWpfLofz23m1P628Uk+zcbsG4Wn0D/G/u9BhfhQv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tHnxQAAAN4AAAAPAAAAAAAAAAAAAAAAAJgCAABkcnMv&#10;ZG93bnJldi54bWxQSwUGAAAAAAQABAD1AAAAigMAAAAA&#10;" filled="f" stroked="f">
                        <v:textbox inset="0,0,0,0">
                          <w:txbxContent>
                            <w:p w14:paraId="4321B2E0" w14:textId="77777777" w:rsidR="006E2FA2" w:rsidRDefault="006E2FA2">
                              <w:pPr>
                                <w:spacing w:after="160" w:line="259" w:lineRule="auto"/>
                                <w:ind w:left="0" w:firstLine="0"/>
                                <w:jc w:val="left"/>
                              </w:pPr>
                              <w:r>
                                <w:rPr>
                                  <w:b/>
                                  <w:color w:val="141414"/>
                                  <w:w w:val="108"/>
                                  <w:sz w:val="8"/>
                                </w:rPr>
                                <w:t>1</w:t>
                              </w:r>
                            </w:p>
                          </w:txbxContent>
                        </v:textbox>
                      </v:rect>
                      <v:shape id="Shape 10625" o:spid="_x0000_s2807" style="position:absolute;left:5285;top:675;width:962;height:1922;visibility:visible;mso-wrap-style:square;v-text-anchor:top" coordsize="96108,19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8icMA&#10;AADeAAAADwAAAGRycy9kb3ducmV2LnhtbERPTWvCQBC9C/0PyxS86aZCVaKrlEJRvFWlehyzYxLM&#10;zqbZ0cR/3xWE3ubxPme+7FylbtSE0rOBt2ECijjztuTcwH73NZiCCoJssfJMBu4UYLl46c0xtb7l&#10;b7ptJVcxhEOKBgqROtU6ZAU5DENfE0fu7BuHEmGTa9tgG8NdpUdJMtYOS44NBdb0WVB22V6dgctJ&#10;9u3h+nNaUymbzfGwmvyGlTH91+5jBkqok3/x0722cX4yHr3D4514g1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V8icMAAADeAAAADwAAAAAAAAAAAAAAAACYAgAAZHJzL2Rv&#10;d25yZXYueG1sUEsFBgAAAAAEAAQA9QAAAIgDAAAAAA==&#10;" path="m,l,192215r96108,e" filled="f" strokecolor="#141414" strokeweight=".1335mm">
                        <v:stroke miterlimit="1" joinstyle="miter"/>
                        <v:path arrowok="t" textboxrect="0,0,96108,192215"/>
                      </v:shape>
                      <v:rect id="Rectangle 10626" o:spid="_x0000_s2808" style="position:absolute;left:6670;top:981;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14:paraId="40206E45" w14:textId="77777777" w:rsidR="006E2FA2" w:rsidRDefault="006E2FA2">
                              <w:pPr>
                                <w:spacing w:after="160" w:line="259" w:lineRule="auto"/>
                                <w:ind w:left="0" w:firstLine="0"/>
                                <w:jc w:val="left"/>
                              </w:pPr>
                              <w:r>
                                <w:rPr>
                                  <w:b/>
                                  <w:color w:val="141414"/>
                                  <w:w w:val="132"/>
                                  <w:sz w:val="12"/>
                                </w:rPr>
                                <w:t>R</w:t>
                              </w:r>
                            </w:p>
                          </w:txbxContent>
                        </v:textbox>
                      </v:rect>
                      <v:rect id="Rectangle 10627" o:spid="_x0000_s2809" style="position:absolute;left:7193;top:1424;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14:paraId="3E0CBF1D" w14:textId="77777777" w:rsidR="006E2FA2" w:rsidRDefault="006E2FA2">
                              <w:pPr>
                                <w:spacing w:after="160" w:line="259" w:lineRule="auto"/>
                                <w:ind w:left="0" w:firstLine="0"/>
                                <w:jc w:val="left"/>
                              </w:pPr>
                              <w:r>
                                <w:rPr>
                                  <w:b/>
                                  <w:color w:val="141414"/>
                                  <w:w w:val="108"/>
                                  <w:sz w:val="8"/>
                                </w:rPr>
                                <w:t>2</w:t>
                              </w:r>
                            </w:p>
                          </w:txbxContent>
                        </v:textbox>
                      </v:rect>
                      <v:shape id="Shape 10629" o:spid="_x0000_s2810" style="position:absolute;left:5105;top:1451;width:363;height:363;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y2MIA&#10;AADeAAAADwAAAGRycy9kb3ducmV2LnhtbERPS2sCMRC+C/6HMEJvmtWDrVujFEHpwYsPeh42Y3bp&#10;ZrIk03XbX98Ihd7m43vOejv4VvUUUxPYwHxWgCKugm3YGbhe9tMXUEmQLbaBycA3JdhuxqM1ljbc&#10;+UT9WZzKIZxKNFCLdKXWqarJY5qFjjhztxA9SobRaRvxnsN9qxdFsdQeG84NNXa0q6n6PH95A9Ic&#10;eyfutKeoV+l5uB0Ol58PY54mw9srKKFB/sV/7neb5xfLxQoe7+Qb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HLYwgAAAN4AAAAPAAAAAAAAAAAAAAAAAJgCAABkcnMvZG93&#10;bnJldi54bWxQSwUGAAAAAAQABAD1AAAAhwMAAAAA&#10;" path="m18117,v9994,,18116,8121,18116,18116c36233,28112,28111,36233,18117,36233,8073,36233,,28112,,18116,,8121,8073,,18117,xe" fillcolor="#141414" stroked="f" strokeweight="0">
                        <v:stroke miterlimit="1" joinstyle="miter"/>
                        <v:path arrowok="t" textboxrect="0,0,36233,36233"/>
                      </v:shape>
                      <v:shape id="Shape 10630" o:spid="_x0000_s2811" style="position:absolute;left:4324;top:1639;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l1YccA&#10;AADeAAAADwAAAGRycy9kb3ducmV2LnhtbESPMW/CQAyF90r8h5OR2MoFUKMSOBBFAtGhAykLm5Uz&#10;SUTOl+YOCP++Hip1s+Xn9963XPeuUXfqQu3ZwGScgCIuvK25NHD63r2+gwoR2WLjmQw8KcB6NXhZ&#10;Ymb9g490z2OpxIRDhgaqGNtM61BU5DCMfUsst4vvHEZZu1LbDh9i7ho9TZJUO6xZEipsaVtRcc1v&#10;zsD5w5/Ln/w6J/3ZfjVvt+lxl+6NGQ37zQJUpD7+i/++D1bqJ+lM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dWHHAAAA3gAAAA8AAAAAAAAAAAAAAAAAmAIAAGRy&#10;cy9kb3ducmV2LnhtbFBLBQYAAAAABAAEAPUAAACMAwAAAAA=&#10;" path="m192217,l,e" filled="f" strokecolor="#141414" strokeweight=".1335mm">
                        <v:stroke miterlimit="1" joinstyle="miter"/>
                        <v:path arrowok="t" textboxrect="0,0,192217,0"/>
                      </v:shape>
                      <v:rect id="Rectangle 10631" o:spid="_x0000_s2812" style="position:absolute;left:3300;top:981;width:695;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14:paraId="1D30738E" w14:textId="77777777" w:rsidR="006E2FA2" w:rsidRDefault="006E2FA2">
                              <w:pPr>
                                <w:spacing w:after="160" w:line="259" w:lineRule="auto"/>
                                <w:ind w:left="0" w:firstLine="0"/>
                                <w:jc w:val="left"/>
                              </w:pPr>
                              <w:r>
                                <w:rPr>
                                  <w:b/>
                                  <w:color w:val="141414"/>
                                  <w:w w:val="132"/>
                                  <w:sz w:val="12"/>
                                </w:rPr>
                                <w:t>R</w:t>
                              </w:r>
                            </w:p>
                          </w:txbxContent>
                        </v:textbox>
                      </v:rect>
                      <v:rect id="Rectangle 10632" o:spid="_x0000_s2813" style="position:absolute;left:3823;top:1424;width:353;height:9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LhMUA&#10;AADeAAAADwAAAGRycy9kb3ducmV2LnhtbERPTWvCQBC9C/6HZYTedKOFoNFVxLYkxzYK6m3Ijkkw&#10;OxuyW5P213cLhd7m8T5nsxtMIx7UudqygvksAkFcWF1zqeB0fJsuQTiPrLGxTAq+yMFuOx5tMNG2&#10;5w965L4UIYRdggoq79tESldUZNDNbEscuJvtDPoAu1LqDvsQbhq5iKJYGqw5NFTY0qGi4p5/GgXp&#10;st1fMvvdl83rNT2/n1cvx5VX6mky7NcgPA3+X/znznSYH8X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IuExQAAAN4AAAAPAAAAAAAAAAAAAAAAAJgCAABkcnMv&#10;ZG93bnJldi54bWxQSwUGAAAAAAQABAD1AAAAigMAAAAA&#10;" filled="f" stroked="f">
                        <v:textbox inset="0,0,0,0">
                          <w:txbxContent>
                            <w:p w14:paraId="7E16776E" w14:textId="77777777" w:rsidR="006E2FA2" w:rsidRDefault="006E2FA2">
                              <w:pPr>
                                <w:spacing w:after="160" w:line="259" w:lineRule="auto"/>
                                <w:ind w:left="0" w:firstLine="0"/>
                                <w:jc w:val="left"/>
                              </w:pPr>
                              <w:r>
                                <w:rPr>
                                  <w:b/>
                                  <w:color w:val="141414"/>
                                  <w:w w:val="108"/>
                                  <w:sz w:val="8"/>
                                </w:rPr>
                                <w:t>2</w:t>
                              </w:r>
                            </w:p>
                          </w:txbxContent>
                        </v:textbox>
                      </v:rect>
                      <w10:wrap type="square"/>
                    </v:group>
                  </w:pict>
                </mc:Fallback>
              </mc:AlternateContent>
            </w:r>
            <w:r>
              <w:rPr>
                <w:noProof/>
                <w:sz w:val="22"/>
              </w:rPr>
              <mc:AlternateContent>
                <mc:Choice Requires="wpg">
                  <w:drawing>
                    <wp:inline distT="0" distB="0" distL="0" distR="0" wp14:anchorId="377CF32A" wp14:editId="4F8964AE">
                      <wp:extent cx="1117351" cy="989072"/>
                      <wp:effectExtent l="0" t="0" r="0" b="0"/>
                      <wp:docPr id="113480" name="Group 113480"/>
                      <wp:cNvGraphicFramePr/>
                      <a:graphic xmlns:a="http://schemas.openxmlformats.org/drawingml/2006/main">
                        <a:graphicData uri="http://schemas.microsoft.com/office/word/2010/wordprocessingGroup">
                          <wpg:wgp>
                            <wpg:cNvGrpSpPr/>
                            <wpg:grpSpPr>
                              <a:xfrm>
                                <a:off x="0" y="0"/>
                                <a:ext cx="1117351" cy="989072"/>
                                <a:chOff x="0" y="0"/>
                                <a:chExt cx="1117351" cy="989072"/>
                              </a:xfrm>
                            </wpg:grpSpPr>
                            <wps:wsp>
                              <wps:cNvPr id="10463" name="Shape 10463"/>
                              <wps:cNvSpPr/>
                              <wps:spPr>
                                <a:xfrm>
                                  <a:off x="509591" y="724605"/>
                                  <a:ext cx="36233" cy="36233"/>
                                </a:xfrm>
                                <a:custGeom>
                                  <a:avLst/>
                                  <a:gdLst/>
                                  <a:ahLst/>
                                  <a:cxnLst/>
                                  <a:rect l="0" t="0" r="0" b="0"/>
                                  <a:pathLst>
                                    <a:path w="36233" h="36233">
                                      <a:moveTo>
                                        <a:pt x="18117" y="0"/>
                                      </a:moveTo>
                                      <a:cubicBezTo>
                                        <a:pt x="28111" y="0"/>
                                        <a:pt x="36233" y="8121"/>
                                        <a:pt x="36233" y="18116"/>
                                      </a:cubicBezTo>
                                      <a:cubicBezTo>
                                        <a:pt x="36233" y="28111"/>
                                        <a:pt x="28111" y="36233"/>
                                        <a:pt x="18117" y="36233"/>
                                      </a:cubicBezTo>
                                      <a:cubicBezTo>
                                        <a:pt x="8121" y="36233"/>
                                        <a:pt x="0" y="28111"/>
                                        <a:pt x="0" y="18116"/>
                                      </a:cubicBezTo>
                                      <a:cubicBezTo>
                                        <a:pt x="0" y="8121"/>
                                        <a:pt x="8121" y="0"/>
                                        <a:pt x="18117" y="0"/>
                                      </a:cubicBezTo>
                                      <a:close/>
                                    </a:path>
                                  </a:pathLst>
                                </a:custGeom>
                                <a:ln w="0" cap="rnd">
                                  <a:miter lim="100000"/>
                                </a:ln>
                              </wps:spPr>
                              <wps:style>
                                <a:lnRef idx="0">
                                  <a:srgbClr val="000000">
                                    <a:alpha val="0"/>
                                  </a:srgbClr>
                                </a:lnRef>
                                <a:fillRef idx="1">
                                  <a:srgbClr val="141414"/>
                                </a:fillRef>
                                <a:effectRef idx="0">
                                  <a:scrgbClr r="0" g="0" b="0"/>
                                </a:effectRef>
                                <a:fontRef idx="none"/>
                              </wps:style>
                              <wps:bodyPr/>
                            </wps:wsp>
                            <wps:wsp>
                              <wps:cNvPr id="10464" name="Rectangle 10464"/>
                              <wps:cNvSpPr/>
                              <wps:spPr>
                                <a:xfrm>
                                  <a:off x="661280" y="676861"/>
                                  <a:ext cx="68207" cy="149606"/>
                                </a:xfrm>
                                <a:prstGeom prst="rect">
                                  <a:avLst/>
                                </a:prstGeom>
                                <a:ln>
                                  <a:noFill/>
                                </a:ln>
                              </wps:spPr>
                              <wps:txbx>
                                <w:txbxContent>
                                  <w:p w14:paraId="33481CA9"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465" name="Rectangle 10465"/>
                              <wps:cNvSpPr/>
                              <wps:spPr>
                                <a:xfrm>
                                  <a:off x="712638" y="704467"/>
                                  <a:ext cx="44083" cy="128988"/>
                                </a:xfrm>
                                <a:prstGeom prst="rect">
                                  <a:avLst/>
                                </a:prstGeom>
                                <a:ln>
                                  <a:noFill/>
                                </a:ln>
                              </wps:spPr>
                              <wps:txbx>
                                <w:txbxContent>
                                  <w:p w14:paraId="0722C204"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466" name="Rectangle 10466"/>
                              <wps:cNvSpPr/>
                              <wps:spPr>
                                <a:xfrm>
                                  <a:off x="327780" y="676861"/>
                                  <a:ext cx="68207" cy="149606"/>
                                </a:xfrm>
                                <a:prstGeom prst="rect">
                                  <a:avLst/>
                                </a:prstGeom>
                                <a:ln>
                                  <a:noFill/>
                                </a:ln>
                              </wps:spPr>
                              <wps:txbx>
                                <w:txbxContent>
                                  <w:p w14:paraId="6986AD7E" w14:textId="77777777" w:rsidR="006E2FA2" w:rsidRDefault="006E2FA2">
                                    <w:pPr>
                                      <w:spacing w:after="160" w:line="259" w:lineRule="auto"/>
                                      <w:ind w:left="0" w:firstLine="0"/>
                                      <w:jc w:val="left"/>
                                    </w:pPr>
                                    <w:r>
                                      <w:rPr>
                                        <w:color w:val="141414"/>
                                        <w:w w:val="118"/>
                                        <w:sz w:val="12"/>
                                      </w:rPr>
                                      <w:t>A</w:t>
                                    </w:r>
                                  </w:p>
                                </w:txbxContent>
                              </wps:txbx>
                              <wps:bodyPr horzOverflow="overflow" vert="horz" lIns="0" tIns="0" rIns="0" bIns="0" rtlCol="0">
                                <a:noAutofit/>
                              </wps:bodyPr>
                            </wps:wsp>
                            <wps:wsp>
                              <wps:cNvPr id="10467" name="Rectangle 10467"/>
                              <wps:cNvSpPr/>
                              <wps:spPr>
                                <a:xfrm>
                                  <a:off x="379139" y="704467"/>
                                  <a:ext cx="44083" cy="128988"/>
                                </a:xfrm>
                                <a:prstGeom prst="rect">
                                  <a:avLst/>
                                </a:prstGeom>
                                <a:ln>
                                  <a:noFill/>
                                </a:ln>
                              </wps:spPr>
                              <wps:txbx>
                                <w:txbxContent>
                                  <w:p w14:paraId="0B61E8FB"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486" name="Rectangle 10486"/>
                              <wps:cNvSpPr/>
                              <wps:spPr>
                                <a:xfrm>
                                  <a:off x="567103" y="0"/>
                                  <a:ext cx="83087" cy="1100072"/>
                                </a:xfrm>
                                <a:prstGeom prst="rect">
                                  <a:avLst/>
                                </a:prstGeom>
                                <a:ln>
                                  <a:noFill/>
                                </a:ln>
                              </wps:spPr>
                              <wps:txbx>
                                <w:txbxContent>
                                  <w:p w14:paraId="4496DB84" w14:textId="77777777" w:rsidR="006E2FA2" w:rsidRDefault="006E2FA2">
                                    <w:pPr>
                                      <w:spacing w:after="160" w:line="259" w:lineRule="auto"/>
                                      <w:ind w:left="0" w:firstLine="0"/>
                                      <w:jc w:val="left"/>
                                    </w:pPr>
                                    <w:proofErr w:type="gramStart"/>
                                    <w:r>
                                      <w:rPr>
                                        <w:color w:val="141414"/>
                                        <w:w w:val="95"/>
                                      </w:rPr>
                                      <w:t>o</w:t>
                                    </w:r>
                                    <w:proofErr w:type="gramEnd"/>
                                  </w:p>
                                </w:txbxContent>
                              </wps:txbx>
                              <wps:bodyPr horzOverflow="overflow" vert="horz" lIns="0" tIns="0" rIns="0" bIns="0" rtlCol="0">
                                <a:noAutofit/>
                              </wps:bodyPr>
                            </wps:wsp>
                            <wps:wsp>
                              <wps:cNvPr id="10489" name="Shape 10489"/>
                              <wps:cNvSpPr/>
                              <wps:spPr>
                                <a:xfrm>
                                  <a:off x="0" y="355897"/>
                                  <a:ext cx="1105248" cy="194608"/>
                                </a:xfrm>
                                <a:custGeom>
                                  <a:avLst/>
                                  <a:gdLst/>
                                  <a:ahLst/>
                                  <a:cxnLst/>
                                  <a:rect l="0" t="0" r="0" b="0"/>
                                  <a:pathLst>
                                    <a:path w="1105248" h="194608">
                                      <a:moveTo>
                                        <a:pt x="0" y="194608"/>
                                      </a:moveTo>
                                      <a:cubicBezTo>
                                        <a:pt x="0" y="194608"/>
                                        <a:pt x="523815" y="0"/>
                                        <a:pt x="1105248" y="194608"/>
                                      </a:cubicBezTo>
                                    </a:path>
                                  </a:pathLst>
                                </a:custGeom>
                                <a:ln w="9611" cap="rnd">
                                  <a:miter lim="100000"/>
                                </a:ln>
                              </wps:spPr>
                              <wps:style>
                                <a:lnRef idx="1">
                                  <a:srgbClr val="505050"/>
                                </a:lnRef>
                                <a:fillRef idx="0">
                                  <a:srgbClr val="000000">
                                    <a:alpha val="0"/>
                                  </a:srgbClr>
                                </a:fillRef>
                                <a:effectRef idx="0">
                                  <a:scrgbClr r="0" g="0" b="0"/>
                                </a:effectRef>
                                <a:fontRef idx="none"/>
                              </wps:style>
                              <wps:bodyPr/>
                            </wps:wsp>
                            <wps:wsp>
                              <wps:cNvPr id="10490" name="Shape 10490"/>
                              <wps:cNvSpPr/>
                              <wps:spPr>
                                <a:xfrm>
                                  <a:off x="994405" y="477492"/>
                                  <a:ext cx="122946" cy="80531"/>
                                </a:xfrm>
                                <a:custGeom>
                                  <a:avLst/>
                                  <a:gdLst/>
                                  <a:ahLst/>
                                  <a:cxnLst/>
                                  <a:rect l="0" t="0" r="0" b="0"/>
                                  <a:pathLst>
                                    <a:path w="122946" h="80531">
                                      <a:moveTo>
                                        <a:pt x="26942" y="0"/>
                                      </a:moveTo>
                                      <a:lnTo>
                                        <a:pt x="122946" y="77102"/>
                                      </a:lnTo>
                                      <a:lnTo>
                                        <a:pt x="0" y="80531"/>
                                      </a:lnTo>
                                      <a:cubicBezTo>
                                        <a:pt x="25442" y="62595"/>
                                        <a:pt x="36234" y="30030"/>
                                        <a:pt x="26942" y="0"/>
                                      </a:cubicBezTo>
                                      <a:close/>
                                    </a:path>
                                  </a:pathLst>
                                </a:custGeom>
                                <a:ln w="6266" cap="flat">
                                  <a:round/>
                                </a:ln>
                              </wps:spPr>
                              <wps:style>
                                <a:lnRef idx="1">
                                  <a:srgbClr val="505050"/>
                                </a:lnRef>
                                <a:fillRef idx="1">
                                  <a:srgbClr val="505050"/>
                                </a:fillRef>
                                <a:effectRef idx="0">
                                  <a:scrgbClr r="0" g="0" b="0"/>
                                </a:effectRef>
                                <a:fontRef idx="none"/>
                              </wps:style>
                              <wps:bodyPr/>
                            </wps:wsp>
                            <wps:wsp>
                              <wps:cNvPr id="10506" name="Rectangle 10506"/>
                              <wps:cNvSpPr/>
                              <wps:spPr>
                                <a:xfrm>
                                  <a:off x="661280" y="864484"/>
                                  <a:ext cx="68207" cy="149606"/>
                                </a:xfrm>
                                <a:prstGeom prst="rect">
                                  <a:avLst/>
                                </a:prstGeom>
                                <a:ln>
                                  <a:noFill/>
                                </a:ln>
                              </wps:spPr>
                              <wps:txbx>
                                <w:txbxContent>
                                  <w:p w14:paraId="6B520155" w14:textId="77777777" w:rsidR="006E2FA2" w:rsidRDefault="006E2FA2">
                                    <w:pPr>
                                      <w:spacing w:after="160" w:line="259" w:lineRule="auto"/>
                                      <w:ind w:left="0" w:firstLine="0"/>
                                      <w:jc w:val="left"/>
                                    </w:pPr>
                                    <w:r>
                                      <w:rPr>
                                        <w:color w:val="141414"/>
                                        <w:w w:val="124"/>
                                        <w:sz w:val="12"/>
                                      </w:rPr>
                                      <w:t>B</w:t>
                                    </w:r>
                                  </w:p>
                                </w:txbxContent>
                              </wps:txbx>
                              <wps:bodyPr horzOverflow="overflow" vert="horz" lIns="0" tIns="0" rIns="0" bIns="0" rtlCol="0">
                                <a:noAutofit/>
                              </wps:bodyPr>
                            </wps:wsp>
                            <wps:wsp>
                              <wps:cNvPr id="10507" name="Rectangle 10507"/>
                              <wps:cNvSpPr/>
                              <wps:spPr>
                                <a:xfrm>
                                  <a:off x="712638" y="892090"/>
                                  <a:ext cx="44083" cy="128987"/>
                                </a:xfrm>
                                <a:prstGeom prst="rect">
                                  <a:avLst/>
                                </a:prstGeom>
                                <a:ln>
                                  <a:noFill/>
                                </a:ln>
                              </wps:spPr>
                              <wps:txbx>
                                <w:txbxContent>
                                  <w:p w14:paraId="4FE5886A" w14:textId="77777777" w:rsidR="006E2FA2" w:rsidRDefault="006E2FA2">
                                    <w:pPr>
                                      <w:spacing w:after="160" w:line="259" w:lineRule="auto"/>
                                      <w:ind w:left="0" w:firstLine="0"/>
                                      <w:jc w:val="left"/>
                                    </w:pPr>
                                    <w:r>
                                      <w:rPr>
                                        <w:color w:val="141414"/>
                                        <w:w w:val="98"/>
                                        <w:sz w:val="10"/>
                                      </w:rPr>
                                      <w:t>1</w:t>
                                    </w:r>
                                  </w:p>
                                </w:txbxContent>
                              </wps:txbx>
                              <wps:bodyPr horzOverflow="overflow" vert="horz" lIns="0" tIns="0" rIns="0" bIns="0" rtlCol="0">
                                <a:noAutofit/>
                              </wps:bodyPr>
                            </wps:wsp>
                            <wps:wsp>
                              <wps:cNvPr id="10508" name="Shape 10508"/>
                              <wps:cNvSpPr/>
                              <wps:spPr>
                                <a:xfrm>
                                  <a:off x="432488" y="742722"/>
                                  <a:ext cx="192217" cy="0"/>
                                </a:xfrm>
                                <a:custGeom>
                                  <a:avLst/>
                                  <a:gdLst/>
                                  <a:ahLst/>
                                  <a:cxnLst/>
                                  <a:rect l="0" t="0" r="0" b="0"/>
                                  <a:pathLst>
                                    <a:path w="192217">
                                      <a:moveTo>
                                        <a:pt x="0" y="0"/>
                                      </a:moveTo>
                                      <a:lnTo>
                                        <a:pt x="192217" y="0"/>
                                      </a:lnTo>
                                    </a:path>
                                  </a:pathLst>
                                </a:custGeom>
                                <a:ln w="4805" cap="rnd">
                                  <a:miter lim="100000"/>
                                </a:ln>
                              </wps:spPr>
                              <wps:style>
                                <a:lnRef idx="1">
                                  <a:srgbClr val="141414"/>
                                </a:lnRef>
                                <a:fillRef idx="0">
                                  <a:srgbClr val="000000">
                                    <a:alpha val="0"/>
                                  </a:srgbClr>
                                </a:fillRef>
                                <a:effectRef idx="0">
                                  <a:scrgbClr r="0" g="0" b="0"/>
                                </a:effectRef>
                                <a:fontRef idx="none"/>
                              </wps:style>
                              <wps:bodyPr/>
                            </wps:wsp>
                            <wps:wsp>
                              <wps:cNvPr id="10509" name="Shape 10509"/>
                              <wps:cNvSpPr/>
                              <wps:spPr>
                                <a:xfrm>
                                  <a:off x="528597" y="742722"/>
                                  <a:ext cx="96108" cy="192217"/>
                                </a:xfrm>
                                <a:custGeom>
                                  <a:avLst/>
                                  <a:gdLst/>
                                  <a:ahLst/>
                                  <a:cxnLst/>
                                  <a:rect l="0" t="0" r="0" b="0"/>
                                  <a:pathLst>
                                    <a:path w="96108" h="192217">
                                      <a:moveTo>
                                        <a:pt x="0" y="0"/>
                                      </a:moveTo>
                                      <a:lnTo>
                                        <a:pt x="0" y="192217"/>
                                      </a:lnTo>
                                      <a:lnTo>
                                        <a:pt x="96108" y="192217"/>
                                      </a:lnTo>
                                    </a:path>
                                  </a:pathLst>
                                </a:custGeom>
                                <a:ln w="4805" cap="rnd">
                                  <a:miter lim="100000"/>
                                </a:ln>
                              </wps:spPr>
                              <wps:style>
                                <a:lnRef idx="1">
                                  <a:srgbClr val="141414"/>
                                </a:lnRef>
                                <a:fillRef idx="0">
                                  <a:srgbClr val="000000">
                                    <a:alpha val="0"/>
                                  </a:srgbClr>
                                </a:fillRef>
                                <a:effectRef idx="0">
                                  <a:scrgbClr r="0" g="0" b="0"/>
                                </a:effectRef>
                                <a:fontRef idx="none"/>
                              </wps:style>
                              <wps:bodyPr/>
                            </wps:wsp>
                          </wpg:wgp>
                        </a:graphicData>
                      </a:graphic>
                    </wp:inline>
                  </w:drawing>
                </mc:Choice>
                <mc:Fallback>
                  <w:pict>
                    <v:group w14:anchorId="377CF32A" id="Group 113480" o:spid="_x0000_s2814" style="width:88pt;height:77.9pt;mso-position-horizontal-relative:char;mso-position-vertical-relative:line" coordsize="11173,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">
                      <v:shape id="Shape 10463" o:spid="_x0000_s2815" style="position:absolute;left:5095;top:7246;width:363;height:362;visibility:visible;mso-wrap-style:square;v-text-anchor:top" coordsize="36233,3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ACc8MA&#10;AADeAAAADwAAAGRycy9kb3ducmV2LnhtbERPS4vCMBC+L/gfwgheFk19IFqNooLgwct2RTwOzdgW&#10;m0ltoq3/3ggLe5uP7znLdWtK8aTaFZYVDAcRCOLU6oIzBafffX8GwnlkjaVlUvAiB+tV52uJsbYN&#10;/9Az8ZkIIexiVJB7X8VSujQng25gK+LAXW1t0AdYZ1LX2IRwU8pRFE2lwYJDQ44V7XJKb8nDKLib&#10;e7OV3zIpsiSdmPH8cjzPDkr1uu1mAcJT6//Ff+6DDvOjyXQMn3fCDXL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ACc8MAAADeAAAADwAAAAAAAAAAAAAAAACYAgAAZHJzL2Rv&#10;d25yZXYueG1sUEsFBgAAAAAEAAQA9QAAAIgDAAAAAA==&#10;" path="m18117,v9994,,18116,8121,18116,18116c36233,28111,28111,36233,18117,36233,8121,36233,,28111,,18116,,8121,8121,,18117,xe" fillcolor="#141414" stroked="f" strokeweight="0">
                        <v:stroke miterlimit="1" joinstyle="miter" endcap="round"/>
                        <v:path arrowok="t" textboxrect="0,0,36233,36233"/>
                      </v:shape>
                      <v:rect id="Rectangle 10464" o:spid="_x0000_s2816" style="position:absolute;left:6612;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14:paraId="33481CA9" w14:textId="77777777" w:rsidR="006E2FA2" w:rsidRDefault="006E2FA2">
                              <w:pPr>
                                <w:spacing w:after="160" w:line="259" w:lineRule="auto"/>
                                <w:ind w:left="0" w:firstLine="0"/>
                                <w:jc w:val="left"/>
                              </w:pPr>
                              <w:r>
                                <w:rPr>
                                  <w:color w:val="141414"/>
                                  <w:w w:val="118"/>
                                  <w:sz w:val="12"/>
                                </w:rPr>
                                <w:t>A</w:t>
                              </w:r>
                            </w:p>
                          </w:txbxContent>
                        </v:textbox>
                      </v:rect>
                      <v:rect id="Rectangle 10465" o:spid="_x0000_s2817" style="position:absolute;left:7126;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14:paraId="0722C204" w14:textId="77777777" w:rsidR="006E2FA2" w:rsidRDefault="006E2FA2">
                              <w:pPr>
                                <w:spacing w:after="160" w:line="259" w:lineRule="auto"/>
                                <w:ind w:left="0" w:firstLine="0"/>
                                <w:jc w:val="left"/>
                              </w:pPr>
                              <w:r>
                                <w:rPr>
                                  <w:color w:val="141414"/>
                                  <w:w w:val="98"/>
                                  <w:sz w:val="10"/>
                                </w:rPr>
                                <w:t>1</w:t>
                              </w:r>
                            </w:p>
                          </w:txbxContent>
                        </v:textbox>
                      </v:rect>
                      <v:rect id="Rectangle 10466" o:spid="_x0000_s2818" style="position:absolute;left:3277;top:6768;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14:paraId="6986AD7E" w14:textId="77777777" w:rsidR="006E2FA2" w:rsidRDefault="006E2FA2">
                              <w:pPr>
                                <w:spacing w:after="160" w:line="259" w:lineRule="auto"/>
                                <w:ind w:left="0" w:firstLine="0"/>
                                <w:jc w:val="left"/>
                              </w:pPr>
                              <w:r>
                                <w:rPr>
                                  <w:color w:val="141414"/>
                                  <w:w w:val="118"/>
                                  <w:sz w:val="12"/>
                                </w:rPr>
                                <w:t>A</w:t>
                              </w:r>
                            </w:p>
                          </w:txbxContent>
                        </v:textbox>
                      </v:rect>
                      <v:rect id="Rectangle 10467" o:spid="_x0000_s2819" style="position:absolute;left:3791;top:7044;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p4MQA&#10;AADeAAAADwAAAGRycy9kb3ducmV2LnhtbERPS4vCMBC+L/gfwgje1lQRV6tRRF306AvU29CMbbGZ&#10;lCba7v76jbDgbT6+50znjSnEkyqXW1bQ60YgiBOrc04VnI7fnyMQziNrLCyTgh9yMJ+1PqYYa1vz&#10;np4Hn4oQwi5GBZn3ZSylSzIy6Lq2JA7czVYGfYBVKnWFdQg3hexH0VAazDk0ZFjSMqPkfngYBZtR&#10;ubhs7W+dFuvr5rw7j1fHsVeq024WExCeGv8W/7u3OsyPBs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QaeDEAAAA3gAAAA8AAAAAAAAAAAAAAAAAmAIAAGRycy9k&#10;b3ducmV2LnhtbFBLBQYAAAAABAAEAPUAAACJAwAAAAA=&#10;" filled="f" stroked="f">
                        <v:textbox inset="0,0,0,0">
                          <w:txbxContent>
                            <w:p w14:paraId="0B61E8FB" w14:textId="77777777" w:rsidR="006E2FA2" w:rsidRDefault="006E2FA2">
                              <w:pPr>
                                <w:spacing w:after="160" w:line="259" w:lineRule="auto"/>
                                <w:ind w:left="0" w:firstLine="0"/>
                                <w:jc w:val="left"/>
                              </w:pPr>
                              <w:r>
                                <w:rPr>
                                  <w:color w:val="141414"/>
                                  <w:w w:val="98"/>
                                  <w:sz w:val="10"/>
                                </w:rPr>
                                <w:t>1</w:t>
                              </w:r>
                            </w:p>
                          </w:txbxContent>
                        </v:textbox>
                      </v:rect>
                      <v:rect id="Rectangle 10486" o:spid="_x0000_s2820" style="position:absolute;left:5671;width:830;height:1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qgcQA&#10;AADeAAAADwAAAGRycy9kb3ducmV2LnhtbERPS4vCMBC+C/sfwix401QR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QKoHEAAAA3gAAAA8AAAAAAAAAAAAAAAAAmAIAAGRycy9k&#10;b3ducmV2LnhtbFBLBQYAAAAABAAEAPUAAACJAwAAAAA=&#10;" filled="f" stroked="f">
                        <v:textbox inset="0,0,0,0">
                          <w:txbxContent>
                            <w:p w14:paraId="4496DB84" w14:textId="77777777" w:rsidR="006E2FA2" w:rsidRDefault="006E2FA2">
                              <w:pPr>
                                <w:spacing w:after="160" w:line="259" w:lineRule="auto"/>
                                <w:ind w:left="0" w:firstLine="0"/>
                                <w:jc w:val="left"/>
                              </w:pPr>
                              <w:proofErr w:type="gramStart"/>
                              <w:r>
                                <w:rPr>
                                  <w:color w:val="141414"/>
                                  <w:w w:val="95"/>
                                </w:rPr>
                                <w:t>o</w:t>
                              </w:r>
                              <w:proofErr w:type="gramEnd"/>
                            </w:p>
                          </w:txbxContent>
                        </v:textbox>
                      </v:rect>
                      <v:shape id="Shape 10489" o:spid="_x0000_s2821" style="position:absolute;top:3558;width:11052;height:1947;visibility:visible;mso-wrap-style:square;v-text-anchor:top" coordsize="1105248,19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JJ8UA&#10;AADeAAAADwAAAGRycy9kb3ducmV2LnhtbERPTWvCQBC9C/6HZQQvopsWFRtdJS1Ie/CirfQ6Zsck&#10;mJ0Nu2tM++u7BcHbPN7nrDadqUVLzleWFTxNEhDEudUVFwq+PrfjBQgfkDXWlknBD3nYrPu9Faba&#10;3nhP7SEUIoawT1FBGUKTSunzkgz6iW2II3e2zmCI0BVSO7zFcFPL5ySZS4MVx4YSG3orKb8crkbB&#10;DKdmN3vdZqfv36Mzl1Hr37OzUsNBly1BBOrCQ3x3f+g4P5kuXuD/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YknxQAAAN4AAAAPAAAAAAAAAAAAAAAAAJgCAABkcnMv&#10;ZG93bnJldi54bWxQSwUGAAAAAAQABAD1AAAAigMAAAAA&#10;" path="m,194608v,,523815,-194608,1105248,e" filled="f" strokecolor="#505050" strokeweight=".26697mm">
                        <v:stroke miterlimit="1" joinstyle="miter" endcap="round"/>
                        <v:path arrowok="t" textboxrect="0,0,1105248,194608"/>
                      </v:shape>
                      <v:shape id="Shape 10490" o:spid="_x0000_s2822" style="position:absolute;left:9944;top:4774;width:1229;height:806;visibility:visible;mso-wrap-style:square;v-text-anchor:top" coordsize="122946,80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08UsYA&#10;AADeAAAADwAAAGRycy9kb3ducmV2LnhtbESPS2vDMBCE74H+B7GF3hK5JZTEjRLaBhefCnmQ82Kt&#10;H9RauZKSOP8+eyj0tsvOzsy32oyuVxcKsfNs4HmWgSKuvO24MXA8FNMFqJiQLfaeycCNImzWD5MV&#10;5tZfeUeXfWqUmHDM0UCb0pBrHauWHMaZH4jlVvvgMMkaGm0DXsXc9foly161w44locWBPluqfvZn&#10;Z6DensrDdv4ddLf8rT/Kr3NRJDLm6XF8fwOVaEz/4r/v0kr9bL4UAMGRG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08UsYAAADeAAAADwAAAAAAAAAAAAAAAACYAgAAZHJz&#10;L2Rvd25yZXYueG1sUEsFBgAAAAAEAAQA9QAAAIsDAAAAAA==&#10;" path="m26942,r96004,77102l,80531c25442,62595,36234,30030,26942,xe" fillcolor="#505050" strokecolor="#505050" strokeweight=".17406mm">
                        <v:path arrowok="t" textboxrect="0,0,122946,80531"/>
                      </v:shape>
                      <v:rect id="Rectangle 10506" o:spid="_x0000_s2823" style="position:absolute;left:6612;top:8644;width:682;height:1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mRs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JkbEAAAA3gAAAA8AAAAAAAAAAAAAAAAAmAIAAGRycy9k&#10;b3ducmV2LnhtbFBLBQYAAAAABAAEAPUAAACJAwAAAAA=&#10;" filled="f" stroked="f">
                        <v:textbox inset="0,0,0,0">
                          <w:txbxContent>
                            <w:p w14:paraId="6B520155" w14:textId="77777777" w:rsidR="006E2FA2" w:rsidRDefault="006E2FA2">
                              <w:pPr>
                                <w:spacing w:after="160" w:line="259" w:lineRule="auto"/>
                                <w:ind w:left="0" w:firstLine="0"/>
                                <w:jc w:val="left"/>
                              </w:pPr>
                              <w:r>
                                <w:rPr>
                                  <w:color w:val="141414"/>
                                  <w:w w:val="124"/>
                                  <w:sz w:val="12"/>
                                </w:rPr>
                                <w:t>B</w:t>
                              </w:r>
                            </w:p>
                          </w:txbxContent>
                        </v:textbox>
                      </v:rect>
                      <v:rect id="Rectangle 10507" o:spid="_x0000_s2824" style="position:absolute;left:7126;top:8920;width:441;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D3cUA&#10;AADeAAAADwAAAGRycy9kb3ducmV2LnhtbERPS2vCQBC+F/oflin0VndbqN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roPdxQAAAN4AAAAPAAAAAAAAAAAAAAAAAJgCAABkcnMv&#10;ZG93bnJldi54bWxQSwUGAAAAAAQABAD1AAAAigMAAAAA&#10;" filled="f" stroked="f">
                        <v:textbox inset="0,0,0,0">
                          <w:txbxContent>
                            <w:p w14:paraId="4FE5886A" w14:textId="77777777" w:rsidR="006E2FA2" w:rsidRDefault="006E2FA2">
                              <w:pPr>
                                <w:spacing w:after="160" w:line="259" w:lineRule="auto"/>
                                <w:ind w:left="0" w:firstLine="0"/>
                                <w:jc w:val="left"/>
                              </w:pPr>
                              <w:r>
                                <w:rPr>
                                  <w:color w:val="141414"/>
                                  <w:w w:val="98"/>
                                  <w:sz w:val="10"/>
                                </w:rPr>
                                <w:t>1</w:t>
                              </w:r>
                            </w:p>
                          </w:txbxContent>
                        </v:textbox>
                      </v:rect>
                      <v:shape id="Shape 10508" o:spid="_x0000_s2825" style="position:absolute;left:4324;top:7427;width:1923;height:0;visibility:visible;mso-wrap-style:square;v-text-anchor:top" coordsize="1922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gv8UA&#10;AADeAAAADwAAAGRycy9kb3ducmV2LnhtbESPT0/DMAzF70j7DpEncUEsWaEIlWXTBOLPDTHgbiVe&#10;W9E4URPW8u3xAYmbrff83s+b3RwGdaIx95EtrFcGFLGLvufWwsf74+UtqFyQPQ6RycIPZdhtF2cb&#10;bHyc+I1Oh9IqCeHcoIWulNRonV1HAfMqJmLRjnEMWGQdW+1HnCQ8DLoy5kYH7FkaOkx035H7OnwH&#10;Cxe9eXKf6fVYTVdV/XBtknvG2trz5by/A1VoLv/mv+sXL/imNsIr78gM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qC/xQAAAN4AAAAPAAAAAAAAAAAAAAAAAJgCAABkcnMv&#10;ZG93bnJldi54bWxQSwUGAAAAAAQABAD1AAAAigMAAAAA&#10;" path="m,l192217,e" filled="f" strokecolor="#141414" strokeweight=".1335mm">
                        <v:stroke miterlimit="1" joinstyle="miter" endcap="round"/>
                        <v:path arrowok="t" textboxrect="0,0,192217,0"/>
                      </v:shape>
                      <v:shape id="Shape 10509" o:spid="_x0000_s2826" style="position:absolute;left:5285;top:7427;width:962;height:1922;visibility:visible;mso-wrap-style:square;v-text-anchor:top" coordsize="96108,192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n8MA&#10;AADeAAAADwAAAGRycy9kb3ducmV2LnhtbERP22oCMRB9L/QfwhT6VhMLLro1SikU9aGIlw8YNtPN&#10;0mSyTaJu/74RBN/mcK4zXw7eiTPF1AXWMB4pEMRNMB23Go6Hz5cpiJSRDbrApOGPEiwXjw9zrE24&#10;8I7O+9yKEsKpRg02576WMjWWPKZR6IkL9x2ix1xgbKWJeCnh3slXpSrpsePSYLGnD0vNz/7kNQzj&#10;3Ybdb8yV3Z6qdbfafLlpr/Xz0/D+BiLTkO/im3ttynw1UTO4vlNu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E+n8MAAADeAAAADwAAAAAAAAAAAAAAAACYAgAAZHJzL2Rv&#10;d25yZXYueG1sUEsFBgAAAAAEAAQA9QAAAIgDAAAAAA==&#10;" path="m,l,192217r96108,e" filled="f" strokecolor="#141414" strokeweight=".1335mm">
                        <v:stroke miterlimit="1" joinstyle="miter" endcap="round"/>
                        <v:path arrowok="t" textboxrect="0,0,96108,192217"/>
                      </v:shape>
                      <w10:anchorlock/>
                    </v:group>
                  </w:pict>
                </mc:Fallback>
              </mc:AlternateContent>
            </w:r>
            <w:r>
              <w:rPr>
                <w:color w:val="141414"/>
                <w:sz w:val="30"/>
              </w:rPr>
              <w:t>H</w:t>
            </w:r>
          </w:p>
          <w:p w14:paraId="497C2375" w14:textId="77777777" w:rsidR="00A21FDC" w:rsidRDefault="00252176">
            <w:pPr>
              <w:spacing w:after="0" w:line="259" w:lineRule="auto"/>
              <w:ind w:left="134" w:right="151" w:firstLine="0"/>
              <w:jc w:val="left"/>
            </w:pPr>
            <w:r>
              <w:rPr>
                <w:sz w:val="23"/>
              </w:rPr>
              <w:t>SEC</w:t>
            </w:r>
          </w:p>
        </w:tc>
      </w:tr>
    </w:tbl>
    <w:p w14:paraId="6AF2EE2D" w14:textId="77777777" w:rsidR="00A21FDC" w:rsidRDefault="00252176">
      <w:pPr>
        <w:tabs>
          <w:tab w:val="center" w:pos="2528"/>
          <w:tab w:val="center" w:pos="6008"/>
        </w:tabs>
        <w:spacing w:after="4461" w:line="1526" w:lineRule="auto"/>
        <w:ind w:left="0" w:firstLine="0"/>
        <w:jc w:val="left"/>
      </w:pPr>
      <w:r>
        <w:rPr>
          <w:sz w:val="22"/>
        </w:rPr>
        <w:lastRenderedPageBreak/>
        <w:tab/>
      </w:r>
      <w:r>
        <w:rPr>
          <w:color w:val="141414"/>
          <w:sz w:val="30"/>
        </w:rPr>
        <w:t>H</w:t>
      </w:r>
      <w:r>
        <w:rPr>
          <w:color w:val="141414"/>
          <w:sz w:val="30"/>
        </w:rPr>
        <w:tab/>
        <w:t>H</w:t>
      </w:r>
    </w:p>
    <w:p w14:paraId="04A822DF" w14:textId="77777777" w:rsidR="00A21FDC" w:rsidRDefault="00252176">
      <w:pPr>
        <w:spacing w:after="411"/>
        <w:ind w:right="164" w:hanging="10"/>
        <w:jc w:val="center"/>
      </w:pPr>
      <w:r>
        <w:t>Figure 3.10: Conflicts after a retrospective separation</w:t>
      </w:r>
    </w:p>
    <w:p w14:paraId="414E757E" w14:textId="77777777" w:rsidR="00A21FDC" w:rsidRDefault="00252176">
      <w:pPr>
        <w:ind w:left="2" w:right="163"/>
      </w:pPr>
      <w:proofErr w:type="gramStart"/>
      <w:r>
        <w:t>there</w:t>
      </w:r>
      <w:proofErr w:type="gramEnd"/>
      <w:r>
        <w:t xml:space="preserve"> is no information about what should be there instead, this conflict has be solved manually. The situation is even more complicated, because on the one hand, in </w:t>
      </w:r>
      <w:r>
        <w:rPr>
          <w:i/>
        </w:rPr>
        <w:t>H</w:t>
      </w:r>
      <w:r>
        <w:rPr>
          <w:i/>
          <w:vertAlign w:val="subscript"/>
        </w:rPr>
        <w:t xml:space="preserve">o </w:t>
      </w:r>
      <w:r>
        <w:t xml:space="preserve">the user intentionally incorporated </w:t>
      </w:r>
      <w:r>
        <w:rPr>
          <w:i/>
        </w:rPr>
        <w:t>A</w:t>
      </w:r>
      <w:r>
        <w:rPr>
          <w:vertAlign w:val="subscript"/>
        </w:rPr>
        <w:t xml:space="preserve">3 </w:t>
      </w:r>
      <w:r>
        <w:t xml:space="preserve">into </w:t>
      </w:r>
      <w:r>
        <w:rPr>
          <w:i/>
        </w:rPr>
        <w:t>A</w:t>
      </w:r>
      <w:r>
        <w:rPr>
          <w:vertAlign w:val="subscript"/>
        </w:rPr>
        <w:t xml:space="preserve">1 </w:t>
      </w:r>
      <w:r>
        <w:t xml:space="preserve">which means there is an obvious intention to keep </w:t>
      </w:r>
      <w:r>
        <w:rPr>
          <w:i/>
        </w:rPr>
        <w:t>A</w:t>
      </w:r>
      <w:r>
        <w:rPr>
          <w:vertAlign w:val="subscript"/>
        </w:rPr>
        <w:t>1</w:t>
      </w:r>
      <w:r>
        <w:t xml:space="preserve">. On the other hand, he or she separated </w:t>
      </w:r>
      <w:r>
        <w:rPr>
          <w:i/>
        </w:rPr>
        <w:t>A</w:t>
      </w:r>
      <w:r>
        <w:rPr>
          <w:vertAlign w:val="subscript"/>
        </w:rPr>
        <w:t xml:space="preserve">1 </w:t>
      </w:r>
      <w:r>
        <w:t xml:space="preserve">in </w:t>
      </w:r>
      <w:r>
        <w:rPr>
          <w:i/>
        </w:rPr>
        <w:t>H</w:t>
      </w:r>
      <w:r>
        <w:rPr>
          <w:i/>
          <w:vertAlign w:val="subscript"/>
        </w:rPr>
        <w:t xml:space="preserve">r </w:t>
      </w:r>
      <w:r>
        <w:t xml:space="preserve">to two new Areas </w:t>
      </w:r>
      <w:r>
        <w:rPr>
          <w:i/>
        </w:rPr>
        <w:t>R</w:t>
      </w:r>
      <w:r>
        <w:rPr>
          <w:vertAlign w:val="subscript"/>
        </w:rPr>
        <w:t xml:space="preserve">1 </w:t>
      </w:r>
      <w:r>
        <w:t xml:space="preserve">and </w:t>
      </w:r>
      <w:r>
        <w:rPr>
          <w:i/>
        </w:rPr>
        <w:t>R</w:t>
      </w:r>
      <w:r>
        <w:rPr>
          <w:vertAlign w:val="subscript"/>
        </w:rPr>
        <w:t>2</w:t>
      </w:r>
      <w:r>
        <w:t xml:space="preserve">, so also they can be seen as intentionally created. To avoid an unexpected behavior of the system, the best approach is give him or her the choice to keep </w:t>
      </w:r>
      <w:r>
        <w:rPr>
          <w:i/>
        </w:rPr>
        <w:t>R</w:t>
      </w:r>
      <w:r>
        <w:rPr>
          <w:vertAlign w:val="subscript"/>
        </w:rPr>
        <w:t xml:space="preserve">1 </w:t>
      </w:r>
      <w:r>
        <w:t xml:space="preserve">and </w:t>
      </w:r>
      <w:r>
        <w:rPr>
          <w:i/>
        </w:rPr>
        <w:t>R</w:t>
      </w:r>
      <w:r>
        <w:rPr>
          <w:vertAlign w:val="subscript"/>
        </w:rPr>
        <w:t>2</w:t>
      </w:r>
      <w:r>
        <w:t>, but in case of denial let the user resolve the whole conflict manually.</w:t>
      </w:r>
    </w:p>
    <w:p w14:paraId="79FE2A40" w14:textId="77777777" w:rsidR="00A21FDC" w:rsidRDefault="00252176">
      <w:pPr>
        <w:ind w:left="2" w:right="163"/>
      </w:pPr>
      <w:r>
        <w:t xml:space="preserve">The case of an original SEP is likewise complex: </w:t>
      </w:r>
      <w:r>
        <w:rPr>
          <w:i/>
        </w:rPr>
        <w:t>A</w:t>
      </w:r>
      <w:r>
        <w:rPr>
          <w:vertAlign w:val="subscript"/>
        </w:rPr>
        <w:t xml:space="preserve">1 </w:t>
      </w:r>
      <w:r>
        <w:t xml:space="preserve">does not exist anymore to be separated – instead there are two sets of Areas that can be seen as reasonable to be the outcome of the operation: On the </w:t>
      </w:r>
      <w:r>
        <w:lastRenderedPageBreak/>
        <w:t xml:space="preserve">one hand the Areas </w:t>
      </w:r>
      <w:r>
        <w:rPr>
          <w:i/>
        </w:rPr>
        <w:t>B</w:t>
      </w:r>
      <w:r>
        <w:rPr>
          <w:i/>
          <w:vertAlign w:val="subscript"/>
        </w:rPr>
        <w:t xml:space="preserve">i </w:t>
      </w:r>
      <w:r>
        <w:rPr>
          <w:i/>
        </w:rPr>
        <w:t xml:space="preserve">∈ </w:t>
      </w:r>
      <w:r>
        <w:rPr>
          <w:i/>
          <w:sz w:val="31"/>
          <w:vertAlign w:val="subscript"/>
        </w:rPr>
        <w:t xml:space="preserve">B </w:t>
      </w:r>
      <w:r>
        <w:t xml:space="preserve">created in </w:t>
      </w:r>
      <w:r>
        <w:rPr>
          <w:i/>
        </w:rPr>
        <w:t>H</w:t>
      </w:r>
      <w:r>
        <w:rPr>
          <w:i/>
          <w:vertAlign w:val="subscript"/>
        </w:rPr>
        <w:t xml:space="preserve">o </w:t>
      </w:r>
      <w:r>
        <w:t xml:space="preserve">and on the other hand </w:t>
      </w:r>
      <w:r>
        <w:rPr>
          <w:i/>
        </w:rPr>
        <w:t>R</w:t>
      </w:r>
      <w:r>
        <w:rPr>
          <w:i/>
          <w:vertAlign w:val="subscript"/>
        </w:rPr>
        <w:t xml:space="preserve">j </w:t>
      </w:r>
      <w:r>
        <w:rPr>
          <w:i/>
        </w:rPr>
        <w:t xml:space="preserve">∈ </w:t>
      </w:r>
      <w:r>
        <w:rPr>
          <w:i/>
          <w:sz w:val="31"/>
          <w:vertAlign w:val="subscript"/>
        </w:rPr>
        <w:t xml:space="preserve">R </w:t>
      </w:r>
      <w:r>
        <w:t xml:space="preserve">created in </w:t>
      </w:r>
      <w:r>
        <w:rPr>
          <w:i/>
        </w:rPr>
        <w:t>H</w:t>
      </w:r>
      <w:r>
        <w:rPr>
          <w:i/>
          <w:vertAlign w:val="subscript"/>
        </w:rPr>
        <w:t>r</w:t>
      </w:r>
      <w:r>
        <w:t xml:space="preserve">. Since it is impossible for the system to know which Areas to prefer, the user should decide for each possible combination </w:t>
      </w:r>
      <w:r>
        <w:rPr>
          <w:i/>
        </w:rPr>
        <w:t xml:space="preserve">i </w:t>
      </w:r>
      <w:r>
        <w:rPr>
          <w:i/>
          <w:sz w:val="31"/>
          <w:vertAlign w:val="subscript"/>
        </w:rPr>
        <w:t xml:space="preserve">× j </w:t>
      </w:r>
      <w:r>
        <w:t xml:space="preserve">which Area it should be. If </w:t>
      </w:r>
      <w:proofErr w:type="gramStart"/>
      <w:r>
        <w:rPr>
          <w:i/>
        </w:rPr>
        <w:t>R</w:t>
      </w:r>
      <w:r>
        <w:rPr>
          <w:i/>
          <w:vertAlign w:val="subscript"/>
        </w:rPr>
        <w:t>j</w:t>
      </w:r>
      <w:proofErr w:type="gramEnd"/>
      <w:r>
        <w:rPr>
          <w:i/>
          <w:vertAlign w:val="subscript"/>
        </w:rPr>
        <w:t xml:space="preserve"> </w:t>
      </w:r>
      <w:r>
        <w:t xml:space="preserve">is preferred, then its territory has to be recursively subtracted from each </w:t>
      </w:r>
      <w:r>
        <w:rPr>
          <w:i/>
        </w:rPr>
        <w:t>B</w:t>
      </w:r>
      <w:r>
        <w:rPr>
          <w:i/>
          <w:vertAlign w:val="subscript"/>
        </w:rPr>
        <w:t xml:space="preserve">i </w:t>
      </w:r>
      <w:r>
        <w:t xml:space="preserve">that intersects with </w:t>
      </w:r>
      <w:r>
        <w:rPr>
          <w:i/>
        </w:rPr>
        <w:t>R</w:t>
      </w:r>
      <w:r>
        <w:rPr>
          <w:i/>
          <w:vertAlign w:val="subscript"/>
        </w:rPr>
        <w:t>j</w:t>
      </w:r>
      <w:r>
        <w:t xml:space="preserve">. Else the territory of </w:t>
      </w:r>
      <w:r>
        <w:rPr>
          <w:i/>
        </w:rPr>
        <w:t>R</w:t>
      </w:r>
      <w:r>
        <w:rPr>
          <w:i/>
          <w:vertAlign w:val="subscript"/>
        </w:rPr>
        <w:t xml:space="preserve">j </w:t>
      </w:r>
      <w:r>
        <w:t xml:space="preserve">intersecting with </w:t>
      </w:r>
      <w:r>
        <w:rPr>
          <w:i/>
        </w:rPr>
        <w:t>B</w:t>
      </w:r>
      <w:r>
        <w:rPr>
          <w:i/>
          <w:vertAlign w:val="subscript"/>
        </w:rPr>
        <w:t xml:space="preserve">i </w:t>
      </w:r>
      <w:r>
        <w:t xml:space="preserve">has to secede from </w:t>
      </w:r>
      <w:r>
        <w:rPr>
          <w:i/>
        </w:rPr>
        <w:t>R</w:t>
      </w:r>
      <w:r>
        <w:rPr>
          <w:i/>
          <w:vertAlign w:val="subscript"/>
        </w:rPr>
        <w:t xml:space="preserve">j </w:t>
      </w:r>
      <w:r>
        <w:t xml:space="preserve">and be incorporated into </w:t>
      </w:r>
      <w:r>
        <w:rPr>
          <w:i/>
        </w:rPr>
        <w:t>B</w:t>
      </w:r>
      <w:r>
        <w:rPr>
          <w:i/>
          <w:vertAlign w:val="subscript"/>
        </w:rPr>
        <w:t xml:space="preserve">i </w:t>
      </w:r>
      <w:r>
        <w:t xml:space="preserve">with a combination of SEC+INC at </w:t>
      </w:r>
      <w:r>
        <w:rPr>
          <w:i/>
        </w:rPr>
        <w:t>H</w:t>
      </w:r>
      <w:r>
        <w:rPr>
          <w:i/>
          <w:vertAlign w:val="subscript"/>
        </w:rPr>
        <w:t>o</w:t>
      </w:r>
      <w:r>
        <w:t>. The SEP operation itself it not necessary anymore, because there is not one simple old Area anymore.</w:t>
      </w:r>
    </w:p>
    <w:p w14:paraId="26A7E465" w14:textId="77777777" w:rsidR="00A21FDC" w:rsidRDefault="00252176">
      <w:pPr>
        <w:spacing w:after="46"/>
        <w:ind w:left="2" w:right="163"/>
      </w:pPr>
      <w:r>
        <w:t>The last case to examine is the influence of a retrospective SEP on an original SEC. Originally,</w:t>
      </w:r>
    </w:p>
    <w:p w14:paraId="11F1B602" w14:textId="77777777" w:rsidR="00A21FDC" w:rsidRDefault="00252176">
      <w:pPr>
        <w:spacing w:after="42"/>
        <w:ind w:left="2" w:right="163"/>
      </w:pPr>
      <w:r>
        <w:rPr>
          <w:i/>
        </w:rPr>
        <w:t>∀</w:t>
      </w:r>
      <w:r>
        <w:rPr>
          <w:i/>
          <w:sz w:val="31"/>
          <w:vertAlign w:val="subscript"/>
        </w:rPr>
        <w:t>B</w:t>
      </w:r>
      <w:r>
        <w:rPr>
          <w:i/>
          <w:vertAlign w:val="subscript"/>
        </w:rPr>
        <w:t xml:space="preserve">i </w:t>
      </w:r>
      <w:r>
        <w:rPr>
          <w:i/>
        </w:rPr>
        <w:t xml:space="preserve">∈ </w:t>
      </w:r>
      <w:r>
        <w:rPr>
          <w:i/>
          <w:sz w:val="31"/>
          <w:vertAlign w:val="subscript"/>
        </w:rPr>
        <w:t xml:space="preserve">B </w:t>
      </w:r>
      <w:r>
        <w:t xml:space="preserve">would secede from </w:t>
      </w:r>
      <w:r>
        <w:rPr>
          <w:i/>
        </w:rPr>
        <w:t>A</w:t>
      </w:r>
      <w:r>
        <w:rPr>
          <w:vertAlign w:val="subscript"/>
        </w:rPr>
        <w:t>1</w:t>
      </w:r>
      <w:r>
        <w:t xml:space="preserve">, which has just been separated into </w:t>
      </w:r>
      <w:r>
        <w:rPr>
          <w:i/>
        </w:rPr>
        <w:t>∀</w:t>
      </w:r>
      <w:r>
        <w:rPr>
          <w:i/>
          <w:sz w:val="31"/>
          <w:vertAlign w:val="subscript"/>
        </w:rPr>
        <w:t>R</w:t>
      </w:r>
      <w:r>
        <w:rPr>
          <w:i/>
          <w:vertAlign w:val="subscript"/>
        </w:rPr>
        <w:t xml:space="preserve">j </w:t>
      </w:r>
      <w:r>
        <w:rPr>
          <w:i/>
        </w:rPr>
        <w:t xml:space="preserve">∈ </w:t>
      </w:r>
      <w:r>
        <w:rPr>
          <w:i/>
          <w:sz w:val="31"/>
          <w:vertAlign w:val="subscript"/>
        </w:rPr>
        <w:t xml:space="preserve">R </w:t>
      </w:r>
      <w:r>
        <w:t xml:space="preserve">in </w:t>
      </w:r>
      <w:r>
        <w:rPr>
          <w:i/>
        </w:rPr>
        <w:t>H</w:t>
      </w:r>
      <w:r>
        <w:rPr>
          <w:i/>
          <w:vertAlign w:val="subscript"/>
        </w:rPr>
        <w:t>r</w:t>
      </w:r>
      <w:r>
        <w:t xml:space="preserve">. The part of the territory of each </w:t>
      </w:r>
      <w:r>
        <w:rPr>
          <w:i/>
        </w:rPr>
        <w:t>R</w:t>
      </w:r>
      <w:r>
        <w:rPr>
          <w:i/>
          <w:vertAlign w:val="subscript"/>
        </w:rPr>
        <w:t xml:space="preserve">j </w:t>
      </w:r>
      <w:r>
        <w:rPr>
          <w:i/>
          <w:sz w:val="31"/>
          <w:vertAlign w:val="subscript"/>
        </w:rPr>
        <w:t xml:space="preserve">∈ R </w:t>
      </w:r>
      <w:r>
        <w:t xml:space="preserve">not covered by any </w:t>
      </w:r>
      <w:r>
        <w:rPr>
          <w:i/>
        </w:rPr>
        <w:t>B</w:t>
      </w:r>
      <w:r>
        <w:rPr>
          <w:i/>
          <w:vertAlign w:val="subscript"/>
        </w:rPr>
        <w:t xml:space="preserve">i </w:t>
      </w:r>
      <w:r>
        <w:rPr>
          <w:i/>
          <w:sz w:val="31"/>
          <w:vertAlign w:val="subscript"/>
        </w:rPr>
        <w:t xml:space="preserve">∈ B </w:t>
      </w:r>
      <w:r>
        <w:t xml:space="preserve">will certainly stay </w:t>
      </w:r>
      <w:r>
        <w:rPr>
          <w:i/>
        </w:rPr>
        <w:t>R</w:t>
      </w:r>
      <w:r>
        <w:rPr>
          <w:i/>
          <w:vertAlign w:val="subscript"/>
        </w:rPr>
        <w:t>j</w:t>
      </w:r>
      <w:r>
        <w:t xml:space="preserve">, because there is no other reasonable alternative. The conflict is at the overlapping territory between </w:t>
      </w:r>
      <w:r>
        <w:rPr>
          <w:i/>
        </w:rPr>
        <w:t>B</w:t>
      </w:r>
      <w:r>
        <w:rPr>
          <w:i/>
          <w:vertAlign w:val="subscript"/>
        </w:rPr>
        <w:t xml:space="preserve">i </w:t>
      </w:r>
      <w:r>
        <w:t xml:space="preserve">and </w:t>
      </w:r>
      <w:proofErr w:type="gramStart"/>
      <w:r>
        <w:rPr>
          <w:i/>
        </w:rPr>
        <w:t>R</w:t>
      </w:r>
      <w:r>
        <w:rPr>
          <w:i/>
          <w:vertAlign w:val="subscript"/>
        </w:rPr>
        <w:t>j</w:t>
      </w:r>
      <w:proofErr w:type="gramEnd"/>
      <w:r>
        <w:t>. Just like for the previous example, the user has to resolve these conflicts semi-automatically by choosing either</w:t>
      </w:r>
    </w:p>
    <w:p w14:paraId="00E030DD" w14:textId="77777777" w:rsidR="00A21FDC" w:rsidRDefault="00252176">
      <w:pPr>
        <w:spacing w:after="170"/>
        <w:ind w:left="2" w:right="163"/>
      </w:pPr>
      <w:r>
        <w:rPr>
          <w:i/>
        </w:rPr>
        <w:t>B</w:t>
      </w:r>
      <w:r>
        <w:rPr>
          <w:i/>
          <w:vertAlign w:val="subscript"/>
        </w:rPr>
        <w:t xml:space="preserve">i </w:t>
      </w:r>
      <w:r>
        <w:t xml:space="preserve">or </w:t>
      </w:r>
      <w:proofErr w:type="gramStart"/>
      <w:r>
        <w:rPr>
          <w:i/>
        </w:rPr>
        <w:t>R</w:t>
      </w:r>
      <w:r>
        <w:rPr>
          <w:i/>
          <w:vertAlign w:val="subscript"/>
        </w:rPr>
        <w:t>j</w:t>
      </w:r>
      <w:proofErr w:type="gramEnd"/>
      <w:r>
        <w:rPr>
          <w:i/>
          <w:vertAlign w:val="subscript"/>
        </w:rPr>
        <w:t xml:space="preserve"> </w:t>
      </w:r>
      <w:r>
        <w:t xml:space="preserve">for each possible alternative. If </w:t>
      </w:r>
      <w:r>
        <w:rPr>
          <w:i/>
        </w:rPr>
        <w:t>B</w:t>
      </w:r>
      <w:r>
        <w:rPr>
          <w:i/>
          <w:vertAlign w:val="subscript"/>
        </w:rPr>
        <w:t xml:space="preserve">i </w:t>
      </w:r>
      <w:r>
        <w:t xml:space="preserve">is preferred, it is seceded from the related </w:t>
      </w:r>
      <w:proofErr w:type="gramStart"/>
      <w:r>
        <w:rPr>
          <w:i/>
        </w:rPr>
        <w:t>R</w:t>
      </w:r>
      <w:r>
        <w:rPr>
          <w:i/>
          <w:vertAlign w:val="subscript"/>
        </w:rPr>
        <w:t>j</w:t>
      </w:r>
      <w:proofErr w:type="gramEnd"/>
      <w:r>
        <w:rPr>
          <w:i/>
          <w:vertAlign w:val="subscript"/>
        </w:rPr>
        <w:t xml:space="preserve"> </w:t>
      </w:r>
      <w:r>
        <w:t xml:space="preserve">at </w:t>
      </w:r>
      <w:r>
        <w:rPr>
          <w:i/>
        </w:rPr>
        <w:t>H</w:t>
      </w:r>
      <w:r>
        <w:rPr>
          <w:i/>
          <w:vertAlign w:val="subscript"/>
        </w:rPr>
        <w:t>o</w:t>
      </w:r>
      <w:r>
        <w:t xml:space="preserve">. If </w:t>
      </w:r>
      <w:proofErr w:type="gramStart"/>
      <w:r>
        <w:rPr>
          <w:i/>
        </w:rPr>
        <w:t>R</w:t>
      </w:r>
      <w:r>
        <w:rPr>
          <w:i/>
          <w:vertAlign w:val="subscript"/>
        </w:rPr>
        <w:t>j</w:t>
      </w:r>
      <w:proofErr w:type="gramEnd"/>
      <w:r>
        <w:rPr>
          <w:i/>
          <w:vertAlign w:val="subscript"/>
        </w:rPr>
        <w:t xml:space="preserve"> </w:t>
      </w:r>
      <w:r>
        <w:t xml:space="preserve">is preferred, its territory has be recursively subtracted from the related </w:t>
      </w:r>
      <w:r>
        <w:rPr>
          <w:i/>
        </w:rPr>
        <w:t>B</w:t>
      </w:r>
      <w:r>
        <w:rPr>
          <w:i/>
          <w:vertAlign w:val="subscript"/>
        </w:rPr>
        <w:t>i</w:t>
      </w:r>
      <w:r>
        <w:t>.</w:t>
      </w:r>
    </w:p>
    <w:tbl>
      <w:tblPr>
        <w:tblStyle w:val="TableGrid"/>
        <w:tblW w:w="7369" w:type="dxa"/>
        <w:tblInd w:w="484" w:type="dxa"/>
        <w:tblCellMar>
          <w:top w:w="32" w:type="dxa"/>
          <w:right w:w="115" w:type="dxa"/>
        </w:tblCellMar>
        <w:tblLook w:val="04A0" w:firstRow="1" w:lastRow="0" w:firstColumn="1" w:lastColumn="0" w:noHBand="0" w:noVBand="1"/>
      </w:tblPr>
      <w:tblGrid>
        <w:gridCol w:w="1121"/>
        <w:gridCol w:w="871"/>
        <w:gridCol w:w="1099"/>
        <w:gridCol w:w="1099"/>
        <w:gridCol w:w="1099"/>
        <w:gridCol w:w="1214"/>
        <w:gridCol w:w="866"/>
      </w:tblGrid>
      <w:tr w:rsidR="00A21FDC" w14:paraId="23D86DDB" w14:textId="77777777">
        <w:trPr>
          <w:trHeight w:val="377"/>
        </w:trPr>
        <w:tc>
          <w:tcPr>
            <w:tcW w:w="1120" w:type="dxa"/>
            <w:tcBorders>
              <w:top w:val="single" w:sz="6" w:space="0" w:color="000000"/>
              <w:left w:val="nil"/>
              <w:bottom w:val="nil"/>
              <w:right w:val="nil"/>
            </w:tcBorders>
          </w:tcPr>
          <w:p w14:paraId="33BF425D" w14:textId="77777777" w:rsidR="00A21FDC" w:rsidRDefault="00A21FDC">
            <w:pPr>
              <w:spacing w:after="160" w:line="259" w:lineRule="auto"/>
              <w:ind w:left="0" w:firstLine="0"/>
              <w:jc w:val="left"/>
            </w:pPr>
          </w:p>
        </w:tc>
        <w:tc>
          <w:tcPr>
            <w:tcW w:w="871" w:type="dxa"/>
            <w:tcBorders>
              <w:top w:val="single" w:sz="6" w:space="0" w:color="000000"/>
              <w:left w:val="nil"/>
              <w:bottom w:val="nil"/>
              <w:right w:val="nil"/>
            </w:tcBorders>
          </w:tcPr>
          <w:p w14:paraId="4B61A67A" w14:textId="77777777" w:rsidR="00A21FDC" w:rsidRDefault="00A21FDC">
            <w:pPr>
              <w:spacing w:after="160" w:line="259" w:lineRule="auto"/>
              <w:ind w:left="0" w:firstLine="0"/>
              <w:jc w:val="left"/>
            </w:pPr>
          </w:p>
        </w:tc>
        <w:tc>
          <w:tcPr>
            <w:tcW w:w="1099" w:type="dxa"/>
            <w:tcBorders>
              <w:top w:val="single" w:sz="6" w:space="0" w:color="000000"/>
              <w:left w:val="nil"/>
              <w:bottom w:val="nil"/>
              <w:right w:val="nil"/>
            </w:tcBorders>
          </w:tcPr>
          <w:p w14:paraId="7C3C809A" w14:textId="77777777" w:rsidR="00A21FDC" w:rsidRDefault="00A21FDC">
            <w:pPr>
              <w:spacing w:after="160" w:line="259" w:lineRule="auto"/>
              <w:ind w:left="0" w:firstLine="0"/>
              <w:jc w:val="left"/>
            </w:pPr>
          </w:p>
        </w:tc>
        <w:tc>
          <w:tcPr>
            <w:tcW w:w="3412" w:type="dxa"/>
            <w:gridSpan w:val="3"/>
            <w:tcBorders>
              <w:top w:val="single" w:sz="6" w:space="0" w:color="000000"/>
              <w:left w:val="nil"/>
              <w:bottom w:val="nil"/>
              <w:right w:val="nil"/>
            </w:tcBorders>
          </w:tcPr>
          <w:p w14:paraId="381E9A38" w14:textId="77777777" w:rsidR="00A21FDC" w:rsidRDefault="00252176">
            <w:pPr>
              <w:spacing w:after="0" w:line="259" w:lineRule="auto"/>
              <w:ind w:left="177" w:firstLine="0"/>
              <w:jc w:val="left"/>
            </w:pPr>
            <w:r>
              <w:t xml:space="preserve">original Hivent Operation </w:t>
            </w:r>
            <w:r>
              <w:rPr>
                <w:i/>
              </w:rPr>
              <w:t>H</w:t>
            </w:r>
            <w:r>
              <w:rPr>
                <w:i/>
                <w:vertAlign w:val="subscript"/>
              </w:rPr>
              <w:t>o</w:t>
            </w:r>
          </w:p>
        </w:tc>
        <w:tc>
          <w:tcPr>
            <w:tcW w:w="866" w:type="dxa"/>
            <w:tcBorders>
              <w:top w:val="single" w:sz="6" w:space="0" w:color="000000"/>
              <w:left w:val="nil"/>
              <w:bottom w:val="nil"/>
              <w:right w:val="nil"/>
            </w:tcBorders>
          </w:tcPr>
          <w:p w14:paraId="090F1D01" w14:textId="77777777" w:rsidR="00A21FDC" w:rsidRDefault="00A21FDC">
            <w:pPr>
              <w:spacing w:after="160" w:line="259" w:lineRule="auto"/>
              <w:ind w:left="0" w:firstLine="0"/>
              <w:jc w:val="left"/>
            </w:pPr>
          </w:p>
        </w:tc>
      </w:tr>
      <w:tr w:rsidR="00A21FDC" w14:paraId="763E2149" w14:textId="77777777">
        <w:trPr>
          <w:trHeight w:val="300"/>
        </w:trPr>
        <w:tc>
          <w:tcPr>
            <w:tcW w:w="1120" w:type="dxa"/>
            <w:tcBorders>
              <w:top w:val="nil"/>
              <w:left w:val="nil"/>
              <w:bottom w:val="single" w:sz="4" w:space="0" w:color="000000"/>
              <w:right w:val="nil"/>
            </w:tcBorders>
          </w:tcPr>
          <w:p w14:paraId="40FB30C4" w14:textId="77777777" w:rsidR="00A21FDC" w:rsidRDefault="00A21FDC">
            <w:pPr>
              <w:spacing w:after="160" w:line="259" w:lineRule="auto"/>
              <w:ind w:left="0" w:firstLine="0"/>
              <w:jc w:val="left"/>
            </w:pPr>
          </w:p>
        </w:tc>
        <w:tc>
          <w:tcPr>
            <w:tcW w:w="871" w:type="dxa"/>
            <w:tcBorders>
              <w:top w:val="nil"/>
              <w:left w:val="nil"/>
              <w:bottom w:val="single" w:sz="4" w:space="0" w:color="000000"/>
              <w:right w:val="nil"/>
            </w:tcBorders>
          </w:tcPr>
          <w:p w14:paraId="7F8AB09B" w14:textId="77777777" w:rsidR="00A21FDC" w:rsidRDefault="00A21FDC">
            <w:pPr>
              <w:spacing w:after="160" w:line="259" w:lineRule="auto"/>
              <w:ind w:left="0" w:firstLine="0"/>
              <w:jc w:val="left"/>
            </w:pPr>
          </w:p>
        </w:tc>
        <w:tc>
          <w:tcPr>
            <w:tcW w:w="1099" w:type="dxa"/>
            <w:tcBorders>
              <w:top w:val="nil"/>
              <w:left w:val="nil"/>
              <w:bottom w:val="single" w:sz="4" w:space="0" w:color="000000"/>
              <w:right w:val="nil"/>
            </w:tcBorders>
          </w:tcPr>
          <w:p w14:paraId="06A62F9C" w14:textId="77777777" w:rsidR="00A21FDC" w:rsidRDefault="00252176">
            <w:pPr>
              <w:spacing w:after="0" w:line="259" w:lineRule="auto"/>
              <w:ind w:left="114" w:firstLine="0"/>
              <w:jc w:val="left"/>
            </w:pPr>
            <w:r>
              <w:t>UNI</w:t>
            </w:r>
          </w:p>
        </w:tc>
        <w:tc>
          <w:tcPr>
            <w:tcW w:w="1099" w:type="dxa"/>
            <w:tcBorders>
              <w:top w:val="nil"/>
              <w:left w:val="nil"/>
              <w:bottom w:val="single" w:sz="4" w:space="0" w:color="000000"/>
              <w:right w:val="nil"/>
            </w:tcBorders>
          </w:tcPr>
          <w:p w14:paraId="307D2C8B" w14:textId="77777777" w:rsidR="00A21FDC" w:rsidRDefault="00252176">
            <w:pPr>
              <w:spacing w:after="0" w:line="259" w:lineRule="auto"/>
              <w:ind w:left="114" w:firstLine="0"/>
              <w:jc w:val="left"/>
            </w:pPr>
            <w:r>
              <w:t>SEP</w:t>
            </w:r>
          </w:p>
        </w:tc>
        <w:tc>
          <w:tcPr>
            <w:tcW w:w="1099" w:type="dxa"/>
            <w:tcBorders>
              <w:top w:val="nil"/>
              <w:left w:val="nil"/>
              <w:bottom w:val="single" w:sz="4" w:space="0" w:color="000000"/>
              <w:right w:val="nil"/>
            </w:tcBorders>
          </w:tcPr>
          <w:p w14:paraId="4D22A52A" w14:textId="77777777" w:rsidR="00A21FDC" w:rsidRDefault="00252176">
            <w:pPr>
              <w:spacing w:after="0" w:line="259" w:lineRule="auto"/>
              <w:ind w:left="114" w:firstLine="0"/>
              <w:jc w:val="left"/>
            </w:pPr>
            <w:r>
              <w:t>INC</w:t>
            </w:r>
          </w:p>
        </w:tc>
        <w:tc>
          <w:tcPr>
            <w:tcW w:w="1213" w:type="dxa"/>
            <w:tcBorders>
              <w:top w:val="nil"/>
              <w:left w:val="nil"/>
              <w:bottom w:val="single" w:sz="4" w:space="0" w:color="000000"/>
              <w:right w:val="nil"/>
            </w:tcBorders>
          </w:tcPr>
          <w:p w14:paraId="45271FD6" w14:textId="77777777" w:rsidR="00A21FDC" w:rsidRDefault="00252176">
            <w:pPr>
              <w:spacing w:after="0" w:line="259" w:lineRule="auto"/>
              <w:ind w:left="114" w:firstLine="0"/>
              <w:jc w:val="left"/>
            </w:pPr>
            <w:r>
              <w:t>SEC</w:t>
            </w:r>
          </w:p>
        </w:tc>
        <w:tc>
          <w:tcPr>
            <w:tcW w:w="866" w:type="dxa"/>
            <w:tcBorders>
              <w:top w:val="nil"/>
              <w:left w:val="nil"/>
              <w:bottom w:val="single" w:sz="4" w:space="0" w:color="000000"/>
              <w:right w:val="nil"/>
            </w:tcBorders>
          </w:tcPr>
          <w:p w14:paraId="08FD3DF2" w14:textId="77777777" w:rsidR="00A21FDC" w:rsidRDefault="00252176">
            <w:pPr>
              <w:spacing w:after="0" w:line="259" w:lineRule="auto"/>
              <w:ind w:left="0" w:firstLine="0"/>
              <w:jc w:val="left"/>
            </w:pPr>
            <w:r>
              <w:t>NCH</w:t>
            </w:r>
          </w:p>
        </w:tc>
      </w:tr>
      <w:tr w:rsidR="00A21FDC" w14:paraId="2939934E" w14:textId="77777777">
        <w:trPr>
          <w:trHeight w:val="1538"/>
        </w:trPr>
        <w:tc>
          <w:tcPr>
            <w:tcW w:w="1120" w:type="dxa"/>
            <w:tcBorders>
              <w:top w:val="single" w:sz="4" w:space="0" w:color="000000"/>
              <w:left w:val="nil"/>
              <w:bottom w:val="single" w:sz="6" w:space="0" w:color="000000"/>
              <w:right w:val="nil"/>
            </w:tcBorders>
          </w:tcPr>
          <w:p w14:paraId="488FEC73" w14:textId="77777777" w:rsidR="00A21FDC" w:rsidRDefault="00252176">
            <w:pPr>
              <w:spacing w:after="0" w:line="259" w:lineRule="auto"/>
              <w:ind w:left="20" w:firstLine="0"/>
              <w:jc w:val="left"/>
            </w:pPr>
            <w:r>
              <w:rPr>
                <w:noProof/>
                <w:sz w:val="22"/>
              </w:rPr>
              <mc:AlternateContent>
                <mc:Choice Requires="wpg">
                  <w:drawing>
                    <wp:inline distT="0" distB="0" distL="0" distR="0" wp14:anchorId="64E8398E" wp14:editId="3BF4EE54">
                      <wp:extent cx="376457" cy="691285"/>
                      <wp:effectExtent l="0" t="0" r="0" b="0"/>
                      <wp:docPr id="101819" name="Group 101819"/>
                      <wp:cNvGraphicFramePr/>
                      <a:graphic xmlns:a="http://schemas.openxmlformats.org/drawingml/2006/main">
                        <a:graphicData uri="http://schemas.microsoft.com/office/word/2010/wordprocessingGroup">
                          <wpg:wgp>
                            <wpg:cNvGrpSpPr/>
                            <wpg:grpSpPr>
                              <a:xfrm>
                                <a:off x="0" y="0"/>
                                <a:ext cx="376457" cy="691285"/>
                                <a:chOff x="0" y="0"/>
                                <a:chExt cx="376457" cy="691285"/>
                              </a:xfrm>
                            </wpg:grpSpPr>
                            <wps:wsp>
                              <wps:cNvPr id="10818" name="Rectangle 10818"/>
                              <wps:cNvSpPr/>
                              <wps:spPr>
                                <a:xfrm rot="-5399999">
                                  <a:off x="-323817" y="107102"/>
                                  <a:ext cx="893827" cy="246192"/>
                                </a:xfrm>
                                <a:prstGeom prst="rect">
                                  <a:avLst/>
                                </a:prstGeom>
                                <a:ln>
                                  <a:noFill/>
                                </a:ln>
                              </wps:spPr>
                              <wps:txbx>
                                <w:txbxContent>
                                  <w:p w14:paraId="60CA5F3C" w14:textId="77777777" w:rsidR="006E2FA2" w:rsidRDefault="006E2FA2">
                                    <w:pPr>
                                      <w:spacing w:after="160" w:line="259" w:lineRule="auto"/>
                                      <w:ind w:left="0" w:firstLine="0"/>
                                      <w:jc w:val="left"/>
                                    </w:pPr>
                                    <w:proofErr w:type="gramStart"/>
                                    <w:r>
                                      <w:t>retrospective</w:t>
                                    </w:r>
                                    <w:proofErr w:type="gramEnd"/>
                                  </w:p>
                                </w:txbxContent>
                              </wps:txbx>
                              <wps:bodyPr horzOverflow="overflow" vert="horz" lIns="0" tIns="0" rIns="0" bIns="0" rtlCol="0">
                                <a:noAutofit/>
                              </wps:bodyPr>
                            </wps:wsp>
                            <wps:wsp>
                              <wps:cNvPr id="10819" name="Rectangle 10819"/>
                              <wps:cNvSpPr/>
                              <wps:spPr>
                                <a:xfrm rot="-5399999">
                                  <a:off x="-16068" y="237674"/>
                                  <a:ext cx="661031" cy="246191"/>
                                </a:xfrm>
                                <a:prstGeom prst="rect">
                                  <a:avLst/>
                                </a:prstGeom>
                                <a:ln>
                                  <a:noFill/>
                                </a:ln>
                              </wps:spPr>
                              <wps:txbx>
                                <w:txbxContent>
                                  <w:p w14:paraId="7BE5A444" w14:textId="77777777" w:rsidR="006E2FA2" w:rsidRDefault="006E2FA2">
                                    <w:pPr>
                                      <w:spacing w:after="160" w:line="259" w:lineRule="auto"/>
                                      <w:ind w:left="0" w:firstLine="0"/>
                                      <w:jc w:val="left"/>
                                    </w:pPr>
                                    <w:proofErr w:type="gramStart"/>
                                    <w:r>
                                      <w:t>operation</w:t>
                                    </w:r>
                                    <w:proofErr w:type="gramEnd"/>
                                  </w:p>
                                </w:txbxContent>
                              </wps:txbx>
                              <wps:bodyPr horzOverflow="overflow" vert="horz" lIns="0" tIns="0" rIns="0" bIns="0" rtlCol="0">
                                <a:noAutofit/>
                              </wps:bodyPr>
                            </wps:wsp>
                            <wps:wsp>
                              <wps:cNvPr id="10820" name="Rectangle 10820"/>
                              <wps:cNvSpPr/>
                              <wps:spPr>
                                <a:xfrm rot="-5399999">
                                  <a:off x="254323" y="7485"/>
                                  <a:ext cx="139890" cy="149431"/>
                                </a:xfrm>
                                <a:prstGeom prst="rect">
                                  <a:avLst/>
                                </a:prstGeom>
                                <a:ln>
                                  <a:noFill/>
                                </a:ln>
                              </wps:spPr>
                              <wps:txbx>
                                <w:txbxContent>
                                  <w:p w14:paraId="10B36EE4" w14:textId="77777777" w:rsidR="006E2FA2" w:rsidRDefault="006E2FA2">
                                    <w:pPr>
                                      <w:spacing w:after="160" w:line="259" w:lineRule="auto"/>
                                      <w:ind w:left="0" w:firstLine="0"/>
                                      <w:jc w:val="left"/>
                                    </w:pPr>
                                    <w:r>
                                      <w:rPr>
                                        <w:i/>
                                      </w:rPr>
                                      <w:t>H</w:t>
                                    </w:r>
                                  </w:p>
                                </w:txbxContent>
                              </wps:txbx>
                              <wps:bodyPr horzOverflow="overflow" vert="horz" lIns="0" tIns="0" rIns="0" bIns="0" rtlCol="0">
                                <a:noAutofit/>
                              </wps:bodyPr>
                            </wps:wsp>
                            <wps:wsp>
                              <wps:cNvPr id="10821" name="Rectangle 10821"/>
                              <wps:cNvSpPr/>
                              <wps:spPr>
                                <a:xfrm rot="-5399999">
                                  <a:off x="315944" y="-36563"/>
                                  <a:ext cx="62478" cy="104601"/>
                                </a:xfrm>
                                <a:prstGeom prst="rect">
                                  <a:avLst/>
                                </a:prstGeom>
                                <a:ln>
                                  <a:noFill/>
                                </a:ln>
                              </wps:spPr>
                              <wps:txbx>
                                <w:txbxContent>
                                  <w:p w14:paraId="190A906A" w14:textId="77777777" w:rsidR="006E2FA2" w:rsidRDefault="006E2FA2">
                                    <w:pPr>
                                      <w:spacing w:after="160" w:line="259" w:lineRule="auto"/>
                                      <w:ind w:left="0" w:firstLine="0"/>
                                      <w:jc w:val="left"/>
                                    </w:pPr>
                                    <w:proofErr w:type="gramStart"/>
                                    <w:r>
                                      <w:rPr>
                                        <w:i/>
                                        <w:sz w:val="14"/>
                                      </w:rPr>
                                      <w:t>r</w:t>
                                    </w:r>
                                    <w:proofErr w:type="gramEnd"/>
                                  </w:p>
                                </w:txbxContent>
                              </wps:txbx>
                              <wps:bodyPr horzOverflow="overflow" vert="horz" lIns="0" tIns="0" rIns="0" bIns="0" rtlCol="0">
                                <a:noAutofit/>
                              </wps:bodyPr>
                            </wps:wsp>
                          </wpg:wgp>
                        </a:graphicData>
                      </a:graphic>
                    </wp:inline>
                  </w:drawing>
                </mc:Choice>
                <mc:Fallback>
                  <w:pict>
                    <v:group w14:anchorId="64E8398E" id="Group 101819" o:spid="_x0000_s2827" style="width:29.65pt;height:54.45pt;mso-position-horizontal-relative:char;mso-position-vertical-relative:line" coordsize="3764,6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">
                      <v:rect id="Rectangle 10818" o:spid="_x0000_s2828" style="position:absolute;left:-3238;top:1071;width:8938;height:246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5BMgA&#10;AADeAAAADwAAAGRycy9kb3ducmV2LnhtbESPzWvCQBDF7wX/h2WE3uomRVqJrlIEiZcK9aP0OGYn&#10;HzQ7m2ZXTf/7zqHgbYb35r3fLFaDa9WV+tB4NpBOElDEhbcNVwaOh83TDFSIyBZbz2TglwKslqOH&#10;BWbW3/iDrvtYKQnhkKGBOsYu0zoUNTkME98Ri1b63mGUta+07fEm4a7Vz0nyoh02LA01drSuqfje&#10;X5yBU3q4fOZhd+av8ud1+h7zXVnlxjyOh7c5qEhDvJv/r7dW8JNZK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wDkEyAAAAN4AAAAPAAAAAAAAAAAAAAAAAJgCAABk&#10;cnMvZG93bnJldi54bWxQSwUGAAAAAAQABAD1AAAAjQMAAAAA&#10;" filled="f" stroked="f">
                        <v:textbox inset="0,0,0,0">
                          <w:txbxContent>
                            <w:p w14:paraId="60CA5F3C" w14:textId="77777777" w:rsidR="006E2FA2" w:rsidRDefault="006E2FA2">
                              <w:pPr>
                                <w:spacing w:after="160" w:line="259" w:lineRule="auto"/>
                                <w:ind w:left="0" w:firstLine="0"/>
                                <w:jc w:val="left"/>
                              </w:pPr>
                              <w:proofErr w:type="gramStart"/>
                              <w:r>
                                <w:t>retrospective</w:t>
                              </w:r>
                              <w:proofErr w:type="gramEnd"/>
                            </w:p>
                          </w:txbxContent>
                        </v:textbox>
                      </v:rect>
                      <v:rect id="Rectangle 10819" o:spid="_x0000_s2829" style="position:absolute;left:-161;top:2376;width:6610;height:246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ycn8QA&#10;AADeAAAADwAAAGRycy9kb3ducmV2LnhtbERPS2vCQBC+F/wPywi91U2kWI2uIkJJLxWqVTyO2ckD&#10;s7NpdtX4711B6G0+vufMFp2pxYVaV1lWEA8iEMSZ1RUXCn63n29jEM4ja6wtk4IbOVjMey8zTLS9&#10;8g9dNr4QIYRdggpK75tESpeVZNANbEMcuNy2Bn2AbSF1i9cQbmo5jKKRNFhxaCixoVVJ2WlzNgp2&#10;8fa8T936yIf87+P926frvEiVeu13yykIT53/Fz/dXzrMj8bxB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MnJ/EAAAA3gAAAA8AAAAAAAAAAAAAAAAAmAIAAGRycy9k&#10;b3ducmV2LnhtbFBLBQYAAAAABAAEAPUAAACJAwAAAAA=&#10;" filled="f" stroked="f">
                        <v:textbox inset="0,0,0,0">
                          <w:txbxContent>
                            <w:p w14:paraId="7BE5A444" w14:textId="77777777" w:rsidR="006E2FA2" w:rsidRDefault="006E2FA2">
                              <w:pPr>
                                <w:spacing w:after="160" w:line="259" w:lineRule="auto"/>
                                <w:ind w:left="0" w:firstLine="0"/>
                                <w:jc w:val="left"/>
                              </w:pPr>
                              <w:proofErr w:type="gramStart"/>
                              <w:r>
                                <w:t>operation</w:t>
                              </w:r>
                              <w:proofErr w:type="gramEnd"/>
                            </w:p>
                          </w:txbxContent>
                        </v:textbox>
                      </v:rect>
                      <v:rect id="Rectangle 10820" o:spid="_x0000_s2830" style="position:absolute;left:2542;top:75;width:1399;height:149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r/v8cA&#10;AADeAAAADwAAAGRycy9kb3ducmV2LnhtbESPS2sCQRCE7wH/w9CCtzirSCIbRxEhrBeF+CLHzk7v&#10;g+z0bHZG3fz79CHgrZuurqpvsepdo27Uhdqzgck4AUWce1tzaeB0fH+egwoR2WLjmQz8UoDVcvC0&#10;wNT6O3/Q7RBLJSYcUjRQxdimWoe8Iodh7FtiuRW+cxhl7UptO7yLuWv0NEletMOaJaHCljYV5d+H&#10;qzNwnhyvlyzsv/iz+Hmd7WK2L8rMmNGwX7+BitTHh/j/e2ulfjKfCoDgyAx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a/7/HAAAA3gAAAA8AAAAAAAAAAAAAAAAAmAIAAGRy&#10;cy9kb3ducmV2LnhtbFBLBQYAAAAABAAEAPUAAACMAwAAAAA=&#10;" filled="f" stroked="f">
                        <v:textbox inset="0,0,0,0">
                          <w:txbxContent>
                            <w:p w14:paraId="10B36EE4" w14:textId="77777777" w:rsidR="006E2FA2" w:rsidRDefault="006E2FA2">
                              <w:pPr>
                                <w:spacing w:after="160" w:line="259" w:lineRule="auto"/>
                                <w:ind w:left="0" w:firstLine="0"/>
                                <w:jc w:val="left"/>
                              </w:pPr>
                              <w:r>
                                <w:rPr>
                                  <w:i/>
                                </w:rPr>
                                <w:t>H</w:t>
                              </w:r>
                            </w:p>
                          </w:txbxContent>
                        </v:textbox>
                      </v:rect>
                      <v:rect id="Rectangle 10821" o:spid="_x0000_s2831" style="position:absolute;left:3159;top:-366;width:624;height:104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ZaJMUA&#10;AADeAAAADwAAAGRycy9kb3ducmV2LnhtbERPS2vCQBC+C/6HZQRvuolIlZiNlEJJLxWqrXgcs5MH&#10;zc6m2VXTf98tCN7m43tOuh1MK67Uu8aygngegSAurG64UvB5eJ2tQTiPrLG1TAp+ycE2G49STLS9&#10;8Qdd974SIYRdggpq77tESlfUZNDNbUccuNL2Bn2AfSV1j7cQblq5iKInabDh0FBjRy81Fd/7i1Hw&#10;FR8ux9ztznwqf1bLd5/vyipXajoZnjcgPA3+Ib6733SYH60XMfy/E26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llokxQAAAN4AAAAPAAAAAAAAAAAAAAAAAJgCAABkcnMv&#10;ZG93bnJldi54bWxQSwUGAAAAAAQABAD1AAAAigMAAAAA&#10;" filled="f" stroked="f">
                        <v:textbox inset="0,0,0,0">
                          <w:txbxContent>
                            <w:p w14:paraId="190A906A" w14:textId="77777777" w:rsidR="006E2FA2" w:rsidRDefault="006E2FA2">
                              <w:pPr>
                                <w:spacing w:after="160" w:line="259" w:lineRule="auto"/>
                                <w:ind w:left="0" w:firstLine="0"/>
                                <w:jc w:val="left"/>
                              </w:pPr>
                              <w:proofErr w:type="gramStart"/>
                              <w:r>
                                <w:rPr>
                                  <w:i/>
                                  <w:sz w:val="14"/>
                                </w:rPr>
                                <w:t>r</w:t>
                              </w:r>
                              <w:proofErr w:type="gramEnd"/>
                            </w:p>
                          </w:txbxContent>
                        </v:textbox>
                      </v:rect>
                      <w10:anchorlock/>
                    </v:group>
                  </w:pict>
                </mc:Fallback>
              </mc:AlternateContent>
            </w:r>
          </w:p>
        </w:tc>
        <w:tc>
          <w:tcPr>
            <w:tcW w:w="871" w:type="dxa"/>
            <w:tcBorders>
              <w:top w:val="single" w:sz="4" w:space="0" w:color="000000"/>
              <w:left w:val="nil"/>
              <w:bottom w:val="single" w:sz="6" w:space="0" w:color="000000"/>
              <w:right w:val="nil"/>
            </w:tcBorders>
          </w:tcPr>
          <w:p w14:paraId="546EC63A" w14:textId="77777777" w:rsidR="00A21FDC" w:rsidRDefault="00252176">
            <w:pPr>
              <w:spacing w:after="24" w:line="259" w:lineRule="auto"/>
              <w:ind w:left="0" w:firstLine="0"/>
              <w:jc w:val="left"/>
            </w:pPr>
            <w:r>
              <w:t>UNI</w:t>
            </w:r>
          </w:p>
          <w:p w14:paraId="38B77FBB" w14:textId="77777777" w:rsidR="00A21FDC" w:rsidRDefault="00252176">
            <w:pPr>
              <w:spacing w:after="24" w:line="259" w:lineRule="auto"/>
              <w:ind w:left="0" w:firstLine="0"/>
              <w:jc w:val="left"/>
            </w:pPr>
            <w:r>
              <w:t>SEP</w:t>
            </w:r>
          </w:p>
          <w:p w14:paraId="72ABE88C" w14:textId="77777777" w:rsidR="00A21FDC" w:rsidRDefault="00252176">
            <w:pPr>
              <w:spacing w:after="24" w:line="259" w:lineRule="auto"/>
              <w:ind w:left="0" w:firstLine="0"/>
              <w:jc w:val="left"/>
            </w:pPr>
            <w:r>
              <w:t>INC</w:t>
            </w:r>
          </w:p>
          <w:p w14:paraId="480524DE" w14:textId="77777777" w:rsidR="00A21FDC" w:rsidRDefault="00252176">
            <w:pPr>
              <w:spacing w:after="24" w:line="259" w:lineRule="auto"/>
              <w:ind w:left="0" w:firstLine="0"/>
              <w:jc w:val="left"/>
            </w:pPr>
            <w:r>
              <w:t>SEC</w:t>
            </w:r>
          </w:p>
          <w:p w14:paraId="0864229B" w14:textId="77777777" w:rsidR="00A21FDC" w:rsidRDefault="00252176">
            <w:pPr>
              <w:spacing w:after="0" w:line="259" w:lineRule="auto"/>
              <w:ind w:left="0" w:firstLine="0"/>
              <w:jc w:val="left"/>
            </w:pPr>
            <w:r>
              <w:t>NCH</w:t>
            </w:r>
          </w:p>
        </w:tc>
        <w:tc>
          <w:tcPr>
            <w:tcW w:w="1099" w:type="dxa"/>
            <w:tcBorders>
              <w:top w:val="single" w:sz="4" w:space="0" w:color="000000"/>
              <w:left w:val="nil"/>
              <w:bottom w:val="single" w:sz="6" w:space="0" w:color="000000"/>
              <w:right w:val="nil"/>
            </w:tcBorders>
          </w:tcPr>
          <w:p w14:paraId="04905281" w14:textId="77777777" w:rsidR="00A21FDC" w:rsidRDefault="00252176">
            <w:pPr>
              <w:spacing w:after="32" w:line="259" w:lineRule="auto"/>
              <w:ind w:left="227" w:firstLine="0"/>
              <w:jc w:val="left"/>
            </w:pPr>
            <w:r>
              <w:t>A</w:t>
            </w:r>
          </w:p>
          <w:p w14:paraId="2FB9C933" w14:textId="77777777" w:rsidR="00A21FDC" w:rsidRDefault="00252176">
            <w:pPr>
              <w:spacing w:after="26" w:line="259" w:lineRule="auto"/>
              <w:ind w:left="0" w:firstLine="0"/>
              <w:jc w:val="left"/>
            </w:pPr>
            <w:r>
              <w:t>S(A</w:t>
            </w:r>
            <w:r>
              <w:rPr>
                <w:i/>
              </w:rPr>
              <w:t>|</w:t>
            </w:r>
            <w:r>
              <w:t>A)</w:t>
            </w:r>
          </w:p>
          <w:p w14:paraId="0568750F" w14:textId="77777777" w:rsidR="00A21FDC" w:rsidRDefault="00252176">
            <w:pPr>
              <w:spacing w:after="32" w:line="259" w:lineRule="auto"/>
              <w:ind w:left="227" w:firstLine="0"/>
              <w:jc w:val="left"/>
            </w:pPr>
            <w:r>
              <w:t>A</w:t>
            </w:r>
          </w:p>
          <w:p w14:paraId="135F7786" w14:textId="77777777" w:rsidR="00A21FDC" w:rsidRDefault="00252176">
            <w:pPr>
              <w:spacing w:after="26" w:line="259" w:lineRule="auto"/>
              <w:ind w:left="0" w:firstLine="0"/>
              <w:jc w:val="left"/>
            </w:pPr>
            <w:r>
              <w:t>S(A</w:t>
            </w:r>
            <w:r>
              <w:rPr>
                <w:i/>
              </w:rPr>
              <w:t>|</w:t>
            </w:r>
            <w:r>
              <w:t>A)</w:t>
            </w:r>
          </w:p>
          <w:p w14:paraId="50791690" w14:textId="77777777" w:rsidR="00A21FDC" w:rsidRDefault="00252176">
            <w:pPr>
              <w:spacing w:after="0" w:line="259" w:lineRule="auto"/>
              <w:ind w:left="227" w:firstLine="0"/>
              <w:jc w:val="left"/>
            </w:pPr>
            <w:r>
              <w:t>A</w:t>
            </w:r>
          </w:p>
        </w:tc>
        <w:tc>
          <w:tcPr>
            <w:tcW w:w="1099" w:type="dxa"/>
            <w:tcBorders>
              <w:top w:val="single" w:sz="4" w:space="0" w:color="000000"/>
              <w:left w:val="nil"/>
              <w:bottom w:val="single" w:sz="6" w:space="0" w:color="000000"/>
              <w:right w:val="nil"/>
            </w:tcBorders>
          </w:tcPr>
          <w:p w14:paraId="506365B5" w14:textId="77777777" w:rsidR="00A21FDC" w:rsidRDefault="00252176">
            <w:pPr>
              <w:spacing w:after="32" w:line="259" w:lineRule="auto"/>
              <w:ind w:left="196" w:firstLine="0"/>
              <w:jc w:val="left"/>
            </w:pPr>
            <w:r>
              <w:rPr>
                <w:b/>
              </w:rPr>
              <w:t>M</w:t>
            </w:r>
          </w:p>
          <w:p w14:paraId="1041B0F7" w14:textId="77777777" w:rsidR="00A21FDC" w:rsidRDefault="00252176">
            <w:pPr>
              <w:spacing w:after="26" w:line="259" w:lineRule="auto"/>
              <w:ind w:left="0" w:firstLine="0"/>
              <w:jc w:val="left"/>
            </w:pPr>
            <w:r>
              <w:t>S(A</w:t>
            </w:r>
            <w:r>
              <w:rPr>
                <w:i/>
              </w:rPr>
              <w:t>|</w:t>
            </w:r>
            <w:r>
              <w:t>A)</w:t>
            </w:r>
          </w:p>
          <w:p w14:paraId="432EAFE6" w14:textId="77777777" w:rsidR="00A21FDC" w:rsidRDefault="00252176">
            <w:pPr>
              <w:spacing w:after="32" w:line="259" w:lineRule="auto"/>
              <w:ind w:left="196" w:firstLine="0"/>
              <w:jc w:val="left"/>
            </w:pPr>
            <w:r>
              <w:rPr>
                <w:b/>
              </w:rPr>
              <w:t>M</w:t>
            </w:r>
          </w:p>
          <w:p w14:paraId="711EDEEC" w14:textId="77777777" w:rsidR="00A21FDC" w:rsidRDefault="00252176">
            <w:pPr>
              <w:spacing w:after="26" w:line="259" w:lineRule="auto"/>
              <w:ind w:left="0" w:firstLine="0"/>
              <w:jc w:val="left"/>
            </w:pPr>
            <w:r>
              <w:t>S(A</w:t>
            </w:r>
            <w:r>
              <w:rPr>
                <w:i/>
              </w:rPr>
              <w:t>|</w:t>
            </w:r>
            <w:r>
              <w:t>A)</w:t>
            </w:r>
          </w:p>
          <w:p w14:paraId="485AF1CE" w14:textId="77777777" w:rsidR="00A21FDC" w:rsidRDefault="00252176">
            <w:pPr>
              <w:spacing w:after="0" w:line="259" w:lineRule="auto"/>
              <w:ind w:left="227" w:firstLine="0"/>
              <w:jc w:val="left"/>
            </w:pPr>
            <w:r>
              <w:t>A</w:t>
            </w:r>
          </w:p>
        </w:tc>
        <w:tc>
          <w:tcPr>
            <w:tcW w:w="1099" w:type="dxa"/>
            <w:tcBorders>
              <w:top w:val="single" w:sz="4" w:space="0" w:color="000000"/>
              <w:left w:val="nil"/>
              <w:bottom w:val="single" w:sz="6" w:space="0" w:color="000000"/>
              <w:right w:val="nil"/>
            </w:tcBorders>
          </w:tcPr>
          <w:p w14:paraId="63FB3F3B" w14:textId="77777777" w:rsidR="00A21FDC" w:rsidRDefault="00252176">
            <w:pPr>
              <w:spacing w:after="24" w:line="259" w:lineRule="auto"/>
              <w:ind w:left="227" w:firstLine="0"/>
              <w:jc w:val="left"/>
            </w:pPr>
            <w:r>
              <w:t>A</w:t>
            </w:r>
          </w:p>
          <w:p w14:paraId="38B59AA4" w14:textId="77777777" w:rsidR="00A21FDC" w:rsidRDefault="00252176">
            <w:pPr>
              <w:spacing w:after="24" w:line="259" w:lineRule="auto"/>
              <w:ind w:left="196" w:firstLine="0"/>
              <w:jc w:val="left"/>
            </w:pPr>
            <w:r>
              <w:rPr>
                <w:b/>
              </w:rPr>
              <w:t>M</w:t>
            </w:r>
          </w:p>
          <w:p w14:paraId="29FA681C" w14:textId="77777777" w:rsidR="00A21FDC" w:rsidRDefault="00252176">
            <w:pPr>
              <w:spacing w:after="32" w:line="259" w:lineRule="auto"/>
              <w:ind w:left="227" w:firstLine="0"/>
              <w:jc w:val="left"/>
            </w:pPr>
            <w:r>
              <w:t>A</w:t>
            </w:r>
          </w:p>
          <w:p w14:paraId="0678CE8C" w14:textId="77777777" w:rsidR="00A21FDC" w:rsidRDefault="00252176">
            <w:pPr>
              <w:spacing w:after="26" w:line="259" w:lineRule="auto"/>
              <w:ind w:left="0" w:firstLine="0"/>
              <w:jc w:val="left"/>
            </w:pPr>
            <w:r>
              <w:t>S(A</w:t>
            </w:r>
            <w:r>
              <w:rPr>
                <w:i/>
              </w:rPr>
              <w:t>|</w:t>
            </w:r>
            <w:r>
              <w:t>A)</w:t>
            </w:r>
          </w:p>
          <w:p w14:paraId="63987233" w14:textId="77777777" w:rsidR="00A21FDC" w:rsidRDefault="00252176">
            <w:pPr>
              <w:spacing w:after="0" w:line="259" w:lineRule="auto"/>
              <w:ind w:left="227" w:firstLine="0"/>
              <w:jc w:val="left"/>
            </w:pPr>
            <w:r>
              <w:t>X</w:t>
            </w:r>
          </w:p>
        </w:tc>
        <w:tc>
          <w:tcPr>
            <w:tcW w:w="1213" w:type="dxa"/>
            <w:tcBorders>
              <w:top w:val="single" w:sz="4" w:space="0" w:color="000000"/>
              <w:left w:val="nil"/>
              <w:bottom w:val="single" w:sz="6" w:space="0" w:color="000000"/>
              <w:right w:val="nil"/>
            </w:tcBorders>
          </w:tcPr>
          <w:p w14:paraId="6A620835" w14:textId="77777777" w:rsidR="00A21FDC" w:rsidRDefault="00252176">
            <w:pPr>
              <w:spacing w:after="32" w:line="259" w:lineRule="auto"/>
              <w:ind w:left="227" w:firstLine="0"/>
              <w:jc w:val="left"/>
            </w:pPr>
            <w:r>
              <w:t>A</w:t>
            </w:r>
          </w:p>
          <w:p w14:paraId="4DE1D8DB" w14:textId="77777777" w:rsidR="00A21FDC" w:rsidRDefault="00252176">
            <w:pPr>
              <w:spacing w:after="26" w:line="259" w:lineRule="auto"/>
              <w:ind w:left="0" w:firstLine="0"/>
              <w:jc w:val="left"/>
            </w:pPr>
            <w:r>
              <w:t>S(A</w:t>
            </w:r>
            <w:r>
              <w:rPr>
                <w:i/>
              </w:rPr>
              <w:t>|</w:t>
            </w:r>
            <w:r>
              <w:t>A)</w:t>
            </w:r>
          </w:p>
          <w:p w14:paraId="6C493035" w14:textId="77777777" w:rsidR="00A21FDC" w:rsidRDefault="00252176">
            <w:pPr>
              <w:spacing w:after="32" w:line="259" w:lineRule="auto"/>
              <w:ind w:left="227" w:firstLine="0"/>
              <w:jc w:val="left"/>
            </w:pPr>
            <w:r>
              <w:t>A</w:t>
            </w:r>
          </w:p>
          <w:p w14:paraId="4ECB5B9C" w14:textId="77777777" w:rsidR="00A21FDC" w:rsidRDefault="00252176">
            <w:pPr>
              <w:spacing w:after="26" w:line="259" w:lineRule="auto"/>
              <w:ind w:left="0" w:firstLine="0"/>
              <w:jc w:val="left"/>
            </w:pPr>
            <w:r>
              <w:t>S(A</w:t>
            </w:r>
            <w:r>
              <w:rPr>
                <w:i/>
              </w:rPr>
              <w:t>|</w:t>
            </w:r>
            <w:r>
              <w:t>A)</w:t>
            </w:r>
          </w:p>
          <w:p w14:paraId="6A866156" w14:textId="77777777" w:rsidR="00A21FDC" w:rsidRDefault="00252176">
            <w:pPr>
              <w:spacing w:after="0" w:line="259" w:lineRule="auto"/>
              <w:ind w:left="227" w:firstLine="0"/>
              <w:jc w:val="left"/>
            </w:pPr>
            <w:r>
              <w:t>X</w:t>
            </w:r>
          </w:p>
        </w:tc>
        <w:tc>
          <w:tcPr>
            <w:tcW w:w="866" w:type="dxa"/>
            <w:tcBorders>
              <w:top w:val="single" w:sz="4" w:space="0" w:color="000000"/>
              <w:left w:val="nil"/>
              <w:bottom w:val="single" w:sz="6" w:space="0" w:color="000000"/>
              <w:right w:val="nil"/>
            </w:tcBorders>
          </w:tcPr>
          <w:p w14:paraId="40510F23" w14:textId="77777777" w:rsidR="00A21FDC" w:rsidRDefault="00252176">
            <w:pPr>
              <w:spacing w:after="24" w:line="259" w:lineRule="auto"/>
              <w:ind w:left="113" w:firstLine="0"/>
              <w:jc w:val="left"/>
            </w:pPr>
            <w:r>
              <w:t>A</w:t>
            </w:r>
          </w:p>
          <w:p w14:paraId="00BE84F7" w14:textId="77777777" w:rsidR="00A21FDC" w:rsidRDefault="00252176">
            <w:pPr>
              <w:spacing w:after="24" w:line="259" w:lineRule="auto"/>
              <w:ind w:left="113" w:firstLine="0"/>
              <w:jc w:val="left"/>
            </w:pPr>
            <w:r>
              <w:t>A</w:t>
            </w:r>
          </w:p>
          <w:p w14:paraId="27FFA3A4" w14:textId="77777777" w:rsidR="00A21FDC" w:rsidRDefault="00252176">
            <w:pPr>
              <w:spacing w:after="24" w:line="259" w:lineRule="auto"/>
              <w:ind w:left="113" w:firstLine="0"/>
              <w:jc w:val="left"/>
            </w:pPr>
            <w:r>
              <w:t>X</w:t>
            </w:r>
          </w:p>
          <w:p w14:paraId="15358EFE" w14:textId="77777777" w:rsidR="00A21FDC" w:rsidRDefault="00252176">
            <w:pPr>
              <w:spacing w:after="24" w:line="259" w:lineRule="auto"/>
              <w:ind w:left="113" w:firstLine="0"/>
              <w:jc w:val="left"/>
            </w:pPr>
            <w:r>
              <w:t>X</w:t>
            </w:r>
          </w:p>
          <w:p w14:paraId="42BB5F08" w14:textId="77777777" w:rsidR="00A21FDC" w:rsidRDefault="00252176">
            <w:pPr>
              <w:spacing w:after="0" w:line="259" w:lineRule="auto"/>
              <w:ind w:left="113" w:firstLine="0"/>
              <w:jc w:val="left"/>
            </w:pPr>
            <w:r>
              <w:t>A</w:t>
            </w:r>
          </w:p>
        </w:tc>
      </w:tr>
    </w:tbl>
    <w:p w14:paraId="20D4EDF5" w14:textId="77777777" w:rsidR="00A21FDC" w:rsidRDefault="00252176">
      <w:pPr>
        <w:spacing w:after="67"/>
        <w:ind w:right="164" w:hanging="10"/>
        <w:jc w:val="center"/>
      </w:pPr>
      <w:r>
        <w:t>Table 3.6: All possible conflicts on retrospective updates regarding their resolvability</w:t>
      </w:r>
    </w:p>
    <w:p w14:paraId="23B98295" w14:textId="77777777" w:rsidR="00A21FDC" w:rsidRDefault="00252176">
      <w:pPr>
        <w:spacing w:after="30" w:line="265" w:lineRule="auto"/>
        <w:ind w:right="164" w:hanging="10"/>
        <w:jc w:val="center"/>
      </w:pPr>
      <w:r>
        <w:rPr>
          <w:sz w:val="18"/>
        </w:rPr>
        <w:t xml:space="preserve">X = no conflict, A = automatic, S = semi-automatic, </w:t>
      </w:r>
      <w:r>
        <w:rPr>
          <w:b/>
          <w:sz w:val="18"/>
        </w:rPr>
        <w:t xml:space="preserve">M </w:t>
      </w:r>
      <w:r>
        <w:rPr>
          <w:sz w:val="18"/>
        </w:rPr>
        <w:t>= manual resolution</w:t>
      </w:r>
    </w:p>
    <w:p w14:paraId="1ED358E9" w14:textId="77777777" w:rsidR="00A21FDC" w:rsidRDefault="00252176">
      <w:pPr>
        <w:spacing w:after="500" w:line="265" w:lineRule="auto"/>
        <w:ind w:right="225" w:hanging="10"/>
        <w:jc w:val="center"/>
      </w:pPr>
      <w:r>
        <w:rPr>
          <w:sz w:val="18"/>
        </w:rPr>
        <w:t xml:space="preserve">For semi-automatic resolution, the resolvability of the two options is stated like </w:t>
      </w:r>
      <w:proofErr w:type="gramStart"/>
      <w:r>
        <w:rPr>
          <w:sz w:val="18"/>
        </w:rPr>
        <w:t>S(</w:t>
      </w:r>
      <w:proofErr w:type="gramEnd"/>
      <w:r>
        <w:rPr>
          <w:sz w:val="18"/>
        </w:rPr>
        <w:t>1</w:t>
      </w:r>
      <w:r>
        <w:rPr>
          <w:sz w:val="18"/>
          <w:vertAlign w:val="superscript"/>
        </w:rPr>
        <w:t>st</w:t>
      </w:r>
      <w:r>
        <w:rPr>
          <w:i/>
          <w:sz w:val="18"/>
        </w:rPr>
        <w:t>|</w:t>
      </w:r>
      <w:r>
        <w:rPr>
          <w:sz w:val="18"/>
        </w:rPr>
        <w:t>2</w:t>
      </w:r>
      <w:r>
        <w:rPr>
          <w:sz w:val="18"/>
          <w:vertAlign w:val="superscript"/>
        </w:rPr>
        <w:t>nd</w:t>
      </w:r>
      <w:r>
        <w:rPr>
          <w:sz w:val="18"/>
        </w:rPr>
        <w:t>)</w:t>
      </w:r>
    </w:p>
    <w:p w14:paraId="2D06A0C3" w14:textId="77777777" w:rsidR="00A21FDC" w:rsidRDefault="00252176">
      <w:pPr>
        <w:spacing w:after="564"/>
        <w:ind w:left="2" w:right="163"/>
      </w:pPr>
      <w:r>
        <w:t>All possible cases and their resolvability are visualized in figure 3.6. It became clear in the extensive examination of the conflicting cases that inserting a retrospective update into a spatio-temporal system is not straightforward at all. Especially if a separation or secession is added somewhere not to the end of the timeline, in almost all cases the user has to decide between two alternatives. In three cases there is even a manual resolution necessary. A lot of cases also require recursive updates, meaning the retrospective update can lead to a potentially high number of semi-automatic or even manual resolutions by the user, which an potentially be frustrating. On top of that the examination completely disregarded the situation of combined cases, e.g. if the original operation is a combination of SEC+INC resulting from a user-defined border change (BCH) between two Areas. This might become even more complex. In summary, the Hivent Model needs to be checked for potential adaption that might simplify retrospective updates and make the data handling less frustrating.</w:t>
      </w:r>
    </w:p>
    <w:p w14:paraId="72522291" w14:textId="77777777" w:rsidR="00A21FDC" w:rsidRDefault="00252176">
      <w:pPr>
        <w:pStyle w:val="Heading3"/>
        <w:tabs>
          <w:tab w:val="center" w:pos="1974"/>
        </w:tabs>
        <w:ind w:left="-13" w:firstLine="0"/>
      </w:pPr>
      <w:bookmarkStart w:id="217" w:name="_Toc129109"/>
      <w:r>
        <w:lastRenderedPageBreak/>
        <w:t>3.2.4</w:t>
      </w:r>
      <w:r>
        <w:tab/>
        <w:t>Backward Operations</w:t>
      </w:r>
      <w:bookmarkEnd w:id="217"/>
    </w:p>
    <w:p w14:paraId="54050AB0" w14:textId="77777777" w:rsidR="00A21FDC" w:rsidRDefault="00252176">
      <w:pPr>
        <w:ind w:left="2" w:right="163"/>
      </w:pPr>
      <w:r>
        <w:t xml:space="preserve">From a relative time point </w:t>
      </w:r>
      <w:r>
        <w:rPr>
          <w:i/>
        </w:rPr>
        <w:t>t</w:t>
      </w:r>
      <w:r>
        <w:rPr>
          <w:i/>
          <w:vertAlign w:val="subscript"/>
        </w:rPr>
        <w:t xml:space="preserve">i </w:t>
      </w:r>
      <w:r>
        <w:t xml:space="preserve">there are two historical directions: forward into the future with a predefined end at the current time point </w:t>
      </w:r>
      <w:r>
        <w:rPr>
          <w:i/>
        </w:rPr>
        <w:t>t</w:t>
      </w:r>
      <w:r>
        <w:rPr>
          <w:i/>
          <w:vertAlign w:val="subscript"/>
        </w:rPr>
        <w:t xml:space="preserve">now </w:t>
      </w:r>
      <w:r>
        <w:t xml:space="preserve">and backward into the past until the predefined start point of the system </w:t>
      </w:r>
      <w:r>
        <w:rPr>
          <w:i/>
        </w:rPr>
        <w:t>t</w:t>
      </w:r>
      <w:r>
        <w:rPr>
          <w:vertAlign w:val="subscript"/>
        </w:rPr>
        <w:t>0</w:t>
      </w:r>
      <w:r>
        <w:t xml:space="preserve">. Everything until now was focused on forward operations that change the current state of the system at the set time point </w:t>
      </w:r>
      <w:r>
        <w:rPr>
          <w:i/>
        </w:rPr>
        <w:t>t</w:t>
      </w:r>
      <w:r>
        <w:rPr>
          <w:i/>
          <w:vertAlign w:val="subscript"/>
        </w:rPr>
        <w:t xml:space="preserve">i </w:t>
      </w:r>
      <w:r>
        <w:t xml:space="preserve">into the future, either until another operation changes it again or until </w:t>
      </w:r>
      <w:r>
        <w:rPr>
          <w:i/>
        </w:rPr>
        <w:t>t</w:t>
      </w:r>
      <w:r>
        <w:rPr>
          <w:i/>
          <w:vertAlign w:val="subscript"/>
        </w:rPr>
        <w:t>now</w:t>
      </w:r>
      <w:r>
        <w:t>.</w:t>
      </w:r>
    </w:p>
    <w:p w14:paraId="6077DF12" w14:textId="77777777" w:rsidR="00A21FDC" w:rsidRDefault="00252176">
      <w:pPr>
        <w:ind w:left="2" w:right="163"/>
      </w:pPr>
      <w:r>
        <w:t xml:space="preserve">As it has been argued in the previous section 3.2.3 for retrospective updates, only forward operations to the end of the timeline are not sufficient for historical research. For an historian to edit a state in the past, a backward operation might be useful: A Hivent Operation is inserted at time point </w:t>
      </w:r>
      <w:r>
        <w:rPr>
          <w:i/>
        </w:rPr>
        <w:t>t</w:t>
      </w:r>
      <w:r>
        <w:rPr>
          <w:i/>
          <w:vertAlign w:val="subscript"/>
        </w:rPr>
        <w:t>i</w:t>
      </w:r>
      <w:r>
        <w:t xml:space="preserve">, but into the past: </w:t>
      </w:r>
      <w:r>
        <w:rPr>
          <w:i/>
        </w:rPr>
        <w:t>t</w:t>
      </w:r>
      <w:r>
        <w:rPr>
          <w:vertAlign w:val="subscript"/>
        </w:rPr>
        <w:t xml:space="preserve">0 </w:t>
      </w:r>
      <w:r>
        <w:rPr>
          <w:i/>
          <w:sz w:val="31"/>
          <w:vertAlign w:val="subscript"/>
        </w:rPr>
        <w:t>&lt; t</w:t>
      </w:r>
      <w:r>
        <w:rPr>
          <w:i/>
          <w:vertAlign w:val="subscript"/>
        </w:rPr>
        <w:t xml:space="preserve">i </w:t>
      </w:r>
      <w:r>
        <w:rPr>
          <w:i/>
          <w:sz w:val="31"/>
          <w:vertAlign w:val="subscript"/>
        </w:rPr>
        <w:t>&lt; t</w:t>
      </w:r>
      <w:r>
        <w:rPr>
          <w:i/>
          <w:vertAlign w:val="subscript"/>
        </w:rPr>
        <w:t>now</w:t>
      </w:r>
      <w:r>
        <w:t xml:space="preserve">. As an example: Given the initial state 10.06.2016 with present-day Germany created on 03.10.1990 on the map. The user wants to enter the German Reunification. The HGIS must support separating Germany into East and West, but indicating that this was the state </w:t>
      </w:r>
      <w:r>
        <w:rPr>
          <w:i/>
        </w:rPr>
        <w:t xml:space="preserve">before </w:t>
      </w:r>
      <w:r>
        <w:t xml:space="preserve">1990 and the original state was </w:t>
      </w:r>
      <w:r>
        <w:rPr>
          <w:i/>
        </w:rPr>
        <w:t xml:space="preserve">after </w:t>
      </w:r>
      <w:r>
        <w:t>this date. This is complicated, because the conceptual, data and computational model have to adapt to this requirement.</w:t>
      </w:r>
    </w:p>
    <w:p w14:paraId="71B5AD46" w14:textId="77777777" w:rsidR="00A21FDC" w:rsidRDefault="00252176">
      <w:pPr>
        <w:ind w:left="2" w:right="163"/>
      </w:pPr>
      <w:r>
        <w:t xml:space="preserve">The Hivent Operations themselves allow to be executed the other way, because each of them has an inverse operation: A UNI can be inverted with a SEP and </w:t>
      </w:r>
      <w:proofErr w:type="gramStart"/>
      <w:r>
        <w:t>a</w:t>
      </w:r>
      <w:proofErr w:type="gramEnd"/>
      <w:r>
        <w:t xml:space="preserve"> INC with a SEC operation. NCH can be inverted with itself by swapping the old and new name.</w:t>
      </w:r>
    </w:p>
    <w:p w14:paraId="61C53A4F" w14:textId="77777777" w:rsidR="00A21FDC" w:rsidRDefault="00252176">
      <w:pPr>
        <w:spacing w:after="676"/>
        <w:ind w:left="2" w:right="163"/>
      </w:pPr>
      <w:r>
        <w:t xml:space="preserve">One problem is the conceptual model: The user interface has to provide a visual clue that inverting the direction of an operation is possible. Additionally, if </w:t>
      </w:r>
      <w:proofErr w:type="gramStart"/>
      <w:r>
        <w:t>an</w:t>
      </w:r>
      <w:proofErr w:type="gramEnd"/>
      <w:r>
        <w:t xml:space="preserve"> Hivent Operation is inserted backwards, another problems comes into play: all new Areas of the operation would now be active from </w:t>
      </w:r>
      <w:r>
        <w:rPr>
          <w:i/>
        </w:rPr>
        <w:t>t</w:t>
      </w:r>
      <w:r>
        <w:rPr>
          <w:i/>
          <w:vertAlign w:val="subscript"/>
        </w:rPr>
        <w:t xml:space="preserve">i </w:t>
      </w:r>
      <w:r>
        <w:t xml:space="preserve">on backwards into the </w:t>
      </w:r>
      <w:r>
        <w:rPr>
          <w:i/>
        </w:rPr>
        <w:t>past</w:t>
      </w:r>
      <w:r>
        <w:t xml:space="preserve">. Each Area that is created in a backward operation has to be provided with another operation that ceases it in backward direction or creates it in forward direction, otherwise the Area would be active all the back to </w:t>
      </w:r>
      <w:r>
        <w:rPr>
          <w:i/>
        </w:rPr>
        <w:t>t</w:t>
      </w:r>
      <w:r>
        <w:rPr>
          <w:vertAlign w:val="subscript"/>
        </w:rPr>
        <w:t>0</w:t>
      </w:r>
      <w:r>
        <w:t>. This is probably not desirable.</w:t>
      </w:r>
    </w:p>
    <w:p w14:paraId="665AC77B" w14:textId="77777777" w:rsidR="00A21FDC" w:rsidRDefault="00252176">
      <w:pPr>
        <w:pStyle w:val="Heading2"/>
        <w:tabs>
          <w:tab w:val="center" w:pos="2701"/>
        </w:tabs>
        <w:ind w:left="-13" w:firstLine="0"/>
      </w:pPr>
      <w:bookmarkStart w:id="218" w:name="_Toc129110"/>
      <w:r>
        <w:t>3.3</w:t>
      </w:r>
      <w:r>
        <w:tab/>
        <w:t>User Interface Design Process</w:t>
      </w:r>
      <w:bookmarkEnd w:id="218"/>
    </w:p>
    <w:p w14:paraId="43A3B145" w14:textId="77777777" w:rsidR="00A21FDC" w:rsidRDefault="00252176">
      <w:pPr>
        <w:ind w:left="2" w:right="163"/>
      </w:pPr>
      <w:r>
        <w:t>The Hivent Model presented in the section 3.1 and the methods to edit the data in section 3.2 serve as the foundation of HistoGlobe. However, developing the system bottom-up from the data model to the interface might not lead to usable system. Human Centered Design promotes a top-down process from the user via the interface into the core of the application. This section illustrates the iterative design process for this thesis seen in figure 3.1</w:t>
      </w:r>
    </w:p>
    <w:p w14:paraId="79D47A02" w14:textId="77777777" w:rsidR="00A21FDC" w:rsidRDefault="00252176">
      <w:pPr>
        <w:ind w:left="2" w:right="163"/>
      </w:pPr>
      <w:r>
        <w:t xml:space="preserve">The two main use cases for HistoGlobe that are focused in this thesis are </w:t>
      </w:r>
      <w:r>
        <w:rPr>
          <w:i/>
        </w:rPr>
        <w:t xml:space="preserve">understanding </w:t>
      </w:r>
      <w:r>
        <w:t xml:space="preserve">the history of countries and </w:t>
      </w:r>
      <w:r>
        <w:rPr>
          <w:i/>
        </w:rPr>
        <w:t xml:space="preserve">editing </w:t>
      </w:r>
      <w:r>
        <w:t xml:space="preserve">it. The initial interviews confirmed that the combination of a map and a timeline are a very appropriate way to interactively visualize the history of countries. Therefore, the main interface concept of HistoGlobe introduced in section 2.4 does not need to be changed. It is extended by the </w:t>
      </w:r>
      <w:r>
        <w:rPr>
          <w:i/>
        </w:rPr>
        <w:t xml:space="preserve">HistoGraph </w:t>
      </w:r>
      <w:r>
        <w:t xml:space="preserve">introduced in section 3.1.4. This promising set of visualizations forms the </w:t>
      </w:r>
      <w:r>
        <w:rPr>
          <w:i/>
        </w:rPr>
        <w:t xml:space="preserve">Browsing Mode </w:t>
      </w:r>
      <w:r>
        <w:t>of HistoGlobe to understand the history of countries.</w:t>
      </w:r>
    </w:p>
    <w:p w14:paraId="675985AD" w14:textId="77777777" w:rsidR="00A21FDC" w:rsidRDefault="00252176">
      <w:pPr>
        <w:ind w:left="2" w:right="163"/>
      </w:pPr>
      <w:r>
        <w:lastRenderedPageBreak/>
        <w:t xml:space="preserve">For editing purposes the idea of a second interface mode was developed: The </w:t>
      </w:r>
      <w:r>
        <w:rPr>
          <w:i/>
        </w:rPr>
        <w:t xml:space="preserve">Edit Mode </w:t>
      </w:r>
      <w:r>
        <w:t>is the main product of the iterative design process illustrated in this section. It is based on the Edit Operations, the workflow to edit the data and the concepts of retrospective updates and backward operations from section 3.2. The Edit Mode allows to intuitively edit Hivents, Areas and operations directly in HistoGlobe, without the need to write data into database tables.</w:t>
      </w:r>
    </w:p>
    <w:p w14:paraId="706A2DDD" w14:textId="77777777" w:rsidR="00A21FDC" w:rsidRDefault="00252176">
      <w:pPr>
        <w:pStyle w:val="Heading3"/>
        <w:tabs>
          <w:tab w:val="center" w:pos="1714"/>
        </w:tabs>
        <w:ind w:left="-13" w:firstLine="0"/>
      </w:pPr>
      <w:bookmarkStart w:id="219" w:name="_Toc129111"/>
      <w:r>
        <w:t>3.3.1</w:t>
      </w:r>
      <w:r>
        <w:tab/>
        <w:t>Paper Prototype</w:t>
      </w:r>
      <w:bookmarkEnd w:id="219"/>
    </w:p>
    <w:p w14:paraId="346E6654" w14:textId="77777777" w:rsidR="00A21FDC" w:rsidRDefault="00252176">
      <w:pPr>
        <w:ind w:left="2" w:right="163"/>
      </w:pPr>
      <w:r>
        <w:t>The initial interviews it became clear that usability is the key to a successful interface that humanity scholars would actually use. In the second phase, the idea of the Edit Mode was developed in a paper prototype. It consisted of a map of Europe, a timeline and a set of buttons and dialogs for the Edit Mode. The prototypes were evaluated with three test subjects each that had to solve four tasks covering different use cases and operations:</w:t>
      </w:r>
    </w:p>
    <w:p w14:paraId="0A5885DA" w14:textId="77777777" w:rsidR="00A21FDC" w:rsidRDefault="00252176">
      <w:pPr>
        <w:numPr>
          <w:ilvl w:val="0"/>
          <w:numId w:val="21"/>
        </w:numPr>
        <w:spacing w:after="14"/>
        <w:ind w:right="163" w:hanging="255"/>
      </w:pPr>
      <w:r>
        <w:t>1300: Rename incorrectly spelled name of Switzerland on the map (</w:t>
      </w:r>
      <w:r>
        <w:rPr>
          <w:i/>
        </w:rPr>
        <w:t>correction</w:t>
      </w:r>
      <w:r>
        <w:t>)</w:t>
      </w:r>
    </w:p>
    <w:p w14:paraId="0113ADCD" w14:textId="77777777" w:rsidR="00A21FDC" w:rsidRDefault="00252176">
      <w:pPr>
        <w:numPr>
          <w:ilvl w:val="0"/>
          <w:numId w:val="21"/>
        </w:numPr>
        <w:spacing w:after="14"/>
        <w:ind w:right="163" w:hanging="255"/>
      </w:pPr>
      <w:r>
        <w:t>1990: Unite East and West Germany (</w:t>
      </w:r>
      <w:r>
        <w:rPr>
          <w:i/>
        </w:rPr>
        <w:t>forward change</w:t>
      </w:r>
      <w:r>
        <w:t>)</w:t>
      </w:r>
    </w:p>
    <w:p w14:paraId="6AFF4E63" w14:textId="77777777" w:rsidR="00A21FDC" w:rsidRDefault="00252176">
      <w:pPr>
        <w:numPr>
          <w:ilvl w:val="0"/>
          <w:numId w:val="21"/>
        </w:numPr>
        <w:spacing w:after="14"/>
        <w:ind w:right="163" w:hanging="255"/>
      </w:pPr>
      <w:r>
        <w:t>1993: Separate the Soviet Union into Russia, Estonia, Latvia, etc. (</w:t>
      </w:r>
      <w:r>
        <w:rPr>
          <w:i/>
        </w:rPr>
        <w:t>forward change</w:t>
      </w:r>
      <w:r>
        <w:t>)</w:t>
      </w:r>
    </w:p>
    <w:p w14:paraId="5F6F1FA7" w14:textId="77777777" w:rsidR="00A21FDC" w:rsidRDefault="00252176">
      <w:pPr>
        <w:numPr>
          <w:ilvl w:val="0"/>
          <w:numId w:val="21"/>
        </w:numPr>
        <w:spacing w:after="0"/>
        <w:ind w:right="163" w:hanging="255"/>
      </w:pPr>
      <w:r>
        <w:t>1944: Change the border between Finland and the Soviet Union before 1944 (</w:t>
      </w:r>
      <w:r>
        <w:rPr>
          <w:i/>
        </w:rPr>
        <w:t>backward change</w:t>
      </w:r>
      <w:r>
        <w:t>)</w:t>
      </w:r>
    </w:p>
    <w:p w14:paraId="451E406E" w14:textId="77777777" w:rsidR="00A21FDC" w:rsidRDefault="00252176">
      <w:pPr>
        <w:spacing w:after="170" w:line="259" w:lineRule="auto"/>
        <w:ind w:left="2" w:right="-167" w:firstLine="0"/>
        <w:jc w:val="left"/>
      </w:pPr>
      <w:r>
        <w:rPr>
          <w:noProof/>
          <w:sz w:val="22"/>
        </w:rPr>
        <mc:AlternateContent>
          <mc:Choice Requires="wpg">
            <w:drawing>
              <wp:inline distT="0" distB="0" distL="0" distR="0" wp14:anchorId="3E67DC04" wp14:editId="31705494">
                <wp:extent cx="5503250" cy="1607207"/>
                <wp:effectExtent l="0" t="0" r="0" b="0"/>
                <wp:docPr id="106024" name="Group 106024"/>
                <wp:cNvGraphicFramePr/>
                <a:graphic xmlns:a="http://schemas.openxmlformats.org/drawingml/2006/main">
                  <a:graphicData uri="http://schemas.microsoft.com/office/word/2010/wordprocessingGroup">
                    <wpg:wgp>
                      <wpg:cNvGrpSpPr/>
                      <wpg:grpSpPr>
                        <a:xfrm>
                          <a:off x="0" y="0"/>
                          <a:ext cx="5503250" cy="1607207"/>
                          <a:chOff x="0" y="0"/>
                          <a:chExt cx="5503250" cy="1607207"/>
                        </a:xfrm>
                      </wpg:grpSpPr>
                      <pic:pic xmlns:pic="http://schemas.openxmlformats.org/drawingml/2006/picture">
                        <pic:nvPicPr>
                          <pic:cNvPr id="11047" name="Picture 11047"/>
                          <pic:cNvPicPr/>
                        </pic:nvPicPr>
                        <pic:blipFill>
                          <a:blip r:embed="rId32"/>
                          <a:stretch>
                            <a:fillRect/>
                          </a:stretch>
                        </pic:blipFill>
                        <pic:spPr>
                          <a:xfrm>
                            <a:off x="0" y="0"/>
                            <a:ext cx="2857256" cy="1607207"/>
                          </a:xfrm>
                          <a:prstGeom prst="rect">
                            <a:avLst/>
                          </a:prstGeom>
                        </pic:spPr>
                      </pic:pic>
                      <pic:pic xmlns:pic="http://schemas.openxmlformats.org/drawingml/2006/picture">
                        <pic:nvPicPr>
                          <pic:cNvPr id="11048" name="Picture 11048"/>
                          <pic:cNvPicPr/>
                        </pic:nvPicPr>
                        <pic:blipFill>
                          <a:blip r:embed="rId40"/>
                          <a:stretch>
                            <a:fillRect/>
                          </a:stretch>
                        </pic:blipFill>
                        <pic:spPr>
                          <a:xfrm>
                            <a:off x="2645994" y="0"/>
                            <a:ext cx="2857256" cy="1607207"/>
                          </a:xfrm>
                          <a:prstGeom prst="rect">
                            <a:avLst/>
                          </a:prstGeom>
                        </pic:spPr>
                      </pic:pic>
                    </wpg:wgp>
                  </a:graphicData>
                </a:graphic>
              </wp:inline>
            </w:drawing>
          </mc:Choice>
          <mc:Fallback>
            <w:pict>
              <v:group w14:anchorId="4CDDB4AD" id="Group 106024" o:spid="_x0000_s1026" style="width:433.35pt;height:126.55pt;mso-position-horizontal-relative:char;mso-position-vertical-relative:line" coordsize="55032,160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BcTZEqNzsEADc7BAAUAAAAZHJzL21lZGlhL2ltYWdlMi5qcGf/2P/gABBKRklGAAEB&#10;AQAAAAAAAP/bAEMAAwICAwICAwMDAwQDAwQFCAUFBAQFCgcHBggMCgwMCwoLCw0OEhANDhEOCwsQ&#10;FhARExQVFRUMDxcYFhQYEhQVFP/bAEMBAwQEBQQFCQUFCRQNCw0UFBQUFBQUFBQUFBQUFBQUFBQU&#10;FBQUFBQUFBQUFBQUFBQUFBQUFBQUFBQUFBQUFBQUFP/AABEIBIAI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H7ZB5mzzV3emaAJqKi+1Q5x5qZ+tJ9rgzjzUzjP3hQBNRVW41O1tYhJJO&#10;oTOMjn+VPjvreXAWZCcZxnn8qAJ6Kj+0R7Q3mLt9c07zF3Y3DPpmgB1FQm6hViDKoI6jNK1zEoBa&#10;RQD0yaAJaKiW6hbGJUOTjrVK78QWFlMIpZ8P6Kpb+QoA0qKqpqVpJjbcRnPQbhmnm+t1YKZ4wzHA&#10;G4c0AT0VGZ41OC65+tMjvbeZ9iTRu2M7QwJoAnopNw9aNw9aA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SlooAjigjhBEcaxgnJCqBT6WigBK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onuYo22vKit1wzAGm/bbf/nvF/wB9igCeioluoGBI&#10;mjIXk4YcUfaof+e0f/fQoAloqH7XByPOjz/vCnC4ibpKh/4EKAJKKj+0R5A8xc/7wptxeQWkLSzz&#10;RwxL1eRgAPxoAmoqmmsWElmbpL23a1HBmEilPzzio18QaZJwuoWrH2mX/GgDQoqguv6Y3TULU/SZ&#10;f8aVNd06T7t/bN34lU/1oAvUVS/trT9wX7bb7jyB5q5/nT4dTs7ibyYrqGSbGfLWQFsDqcUAW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&#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&#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">
                <v:shape id="Picture 11047" o:spid="_x0000_s1027" type="#_x0000_t75" style="position:absolute;width:28572;height:16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EovDFAAAA3gAAAA8AAABkcnMvZG93bnJldi54bWxET99rwjAQfhf8H8IJvshMFXWja5QhCCKD&#10;qRujj7fmbMuaS0mi7f77ZTDw7T6+n5dtetOIGzlfW1YwmyYgiAuray4VfLzvHp5A+ICssbFMCn7I&#10;w2Y9HGSYatvxiW7nUIoYwj5FBVUIbSqlLyoy6Ke2JY7cxTqDIUJXSu2wi+GmkfMkWUmDNceGClva&#10;VlR8n69GwXH3mW8nE728LN9eO/0lD7mzqNR41L88gwjUh7v4373Xcf4sWTzC3zvxBr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BKLwxQAAAN4AAAAPAAAAAAAAAAAAAAAA&#10;AJ8CAABkcnMvZG93bnJldi54bWxQSwUGAAAAAAQABAD3AAAAkQMAAAAA&#10;">
                  <v:imagedata r:id="rId41" o:title=""/>
                </v:shape>
                <v:shape id="Picture 11048" o:spid="_x0000_s1028" type="#_x0000_t75" style="position:absolute;left:26459;width:28573;height:16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lwKbFAAAA3gAAAA8AAABkcnMvZG93bnJldi54bWxEj0FvwjAMhe9I+w+RJ3GDlA2hqiMgOmlj&#10;t4mCdrYa01Y0TpcE6P79fJi0m633/N7n9XZ0vbpRiJ1nA4t5Boq49rbjxsDp+DbLQcWEbLH3TAZ+&#10;KMJ28zBZY2H9nQ90q1KjJIRjgQbalIZC61i35DDO/UAs2tkHh0nW0Ggb8C7hrtdPWbbSDjuWhhYH&#10;em2pvlRXZ+D7/RSedZlXdn/9smeisll+lsZMH8fdC6hEY/o3/11/WMFfZEvhlXdkBr3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JcCmxQAAAN4AAAAPAAAAAAAAAAAAAAAA&#10;AJ8CAABkcnMvZG93bnJldi54bWxQSwUGAAAAAAQABAD3AAAAkQMAAAAA&#10;">
                  <v:imagedata r:id="rId42" o:title=""/>
                </v:shape>
                <w10:anchorlock/>
              </v:group>
            </w:pict>
          </mc:Fallback>
        </mc:AlternateContent>
      </w:r>
    </w:p>
    <w:p w14:paraId="349A91FB" w14:textId="77777777" w:rsidR="00A21FDC" w:rsidRDefault="00252176">
      <w:pPr>
        <w:spacing w:after="559"/>
        <w:ind w:right="164" w:hanging="10"/>
        <w:jc w:val="center"/>
      </w:pPr>
      <w:r>
        <w:t>Figure 3.11: The two iterations of the paper prototype for the Edit Mode</w:t>
      </w:r>
    </w:p>
    <w:p w14:paraId="28DF11BE" w14:textId="77777777" w:rsidR="00A21FDC" w:rsidRDefault="00252176">
      <w:pPr>
        <w:ind w:left="2" w:right="163"/>
      </w:pPr>
      <w:r>
        <w:t>Two paper prototype iterations were created. Each iteration took about three full work days including the creation of the prototype, the conduction of the study and the analysis of the results. Most parts of the interface concept were understood and all subjects were able to solve the first three tasks. However, paper prototyping was very helpful to identify the following flaws early in the design process:</w:t>
      </w:r>
    </w:p>
    <w:p w14:paraId="10B86B69" w14:textId="77777777" w:rsidR="00A21FDC" w:rsidRDefault="00252176">
      <w:pPr>
        <w:numPr>
          <w:ilvl w:val="0"/>
          <w:numId w:val="22"/>
        </w:numPr>
        <w:spacing w:after="14"/>
        <w:ind w:right="163" w:hanging="255"/>
      </w:pPr>
      <w:r>
        <w:t>The difference between Hivents, the history of a country and an historical change was unclear.</w:t>
      </w:r>
    </w:p>
    <w:p w14:paraId="0DFD5644" w14:textId="77777777" w:rsidR="00A21FDC" w:rsidRDefault="00252176">
      <w:pPr>
        <w:numPr>
          <w:ilvl w:val="0"/>
          <w:numId w:val="22"/>
        </w:numPr>
        <w:spacing w:after="14"/>
        <w:ind w:right="163" w:hanging="255"/>
      </w:pPr>
      <w:r>
        <w:t>The backward change was not understood.</w:t>
      </w:r>
    </w:p>
    <w:p w14:paraId="4AE32E3E" w14:textId="77777777" w:rsidR="00A21FDC" w:rsidRDefault="00252176">
      <w:pPr>
        <w:numPr>
          <w:ilvl w:val="0"/>
          <w:numId w:val="22"/>
        </w:numPr>
        <w:ind w:right="163" w:hanging="255"/>
      </w:pPr>
      <w:r>
        <w:t>Correcting the name Switzerland by changing the event that created it in 1300 caused confusion.</w:t>
      </w:r>
    </w:p>
    <w:p w14:paraId="0871DB91" w14:textId="77777777" w:rsidR="00A21FDC" w:rsidRDefault="00252176">
      <w:pPr>
        <w:ind w:left="2" w:right="163"/>
      </w:pPr>
      <w:r>
        <w:t xml:space="preserve">The main finding of this step was that depending on the task, there is both </w:t>
      </w:r>
      <w:proofErr w:type="gramStart"/>
      <w:r>
        <w:t>an</w:t>
      </w:r>
      <w:proofErr w:type="gramEnd"/>
      <w:r>
        <w:t xml:space="preserve"> Hivent-based and an Area-based mental model of the task. This became apparent in the German Reunification Hivent: Some users started the unification operation first, and added West and East Germany afterwards – and some selected first West Germany, then initiated a unification operation and then added East Germany. From </w:t>
      </w:r>
      <w:r>
        <w:lastRenderedPageBreak/>
        <w:t xml:space="preserve">that finding arose that the interface has to support both </w:t>
      </w:r>
      <w:proofErr w:type="gramStart"/>
      <w:r>
        <w:t>an</w:t>
      </w:r>
      <w:proofErr w:type="gramEnd"/>
      <w:r>
        <w:t xml:space="preserve"> Hivent-based and an Area-based approach to introduce historical changes and correct information on the map.</w:t>
      </w:r>
    </w:p>
    <w:p w14:paraId="1300F164" w14:textId="77777777" w:rsidR="00A21FDC" w:rsidRDefault="00252176">
      <w:pPr>
        <w:pStyle w:val="Heading3"/>
        <w:tabs>
          <w:tab w:val="center" w:pos="1836"/>
        </w:tabs>
        <w:ind w:left="-13" w:firstLine="0"/>
      </w:pPr>
      <w:bookmarkStart w:id="220" w:name="_Toc129112"/>
      <w:r>
        <w:t>3.3.2</w:t>
      </w:r>
      <w:r>
        <w:tab/>
        <w:t>Mockup Prototype</w:t>
      </w:r>
      <w:bookmarkEnd w:id="220"/>
    </w:p>
    <w:p w14:paraId="26394725" w14:textId="77777777" w:rsidR="00A21FDC" w:rsidRDefault="00252176">
      <w:pPr>
        <w:spacing w:after="108"/>
        <w:ind w:left="2" w:right="163"/>
      </w:pPr>
      <w:r>
        <w:t xml:space="preserve">The main part of the design process was spent on the mockup prototypes. Their purpose is to rapidly develop an interface workflow that is understandable by the users. The prototypes were created in </w:t>
      </w:r>
      <w:r>
        <w:rPr>
          <w:i/>
        </w:rPr>
        <w:t>LibreOffice Impress</w:t>
      </w:r>
      <w:r>
        <w:t>, an open-source slide-based presentation tool. The interface is simulated on slides: the map is a background image, the timeline, the set of buttons and dialogs for the Edit Mode and HistoGraph are modeled with geometric elements: lines, circles and rectangles. Interactivity is simulated by linking a click on an element to a different slide that shows the effect of the operation. This allows to model sudden changes in the interface.</w:t>
      </w:r>
    </w:p>
    <w:p w14:paraId="7E6B2AA8" w14:textId="77777777" w:rsidR="00A21FDC" w:rsidRDefault="00252176">
      <w:pPr>
        <w:spacing w:after="330" w:line="259" w:lineRule="auto"/>
        <w:ind w:left="285" w:firstLine="0"/>
        <w:jc w:val="left"/>
      </w:pPr>
      <w:r>
        <w:rPr>
          <w:noProof/>
          <w:sz w:val="22"/>
        </w:rPr>
        <mc:AlternateContent>
          <mc:Choice Requires="wpg">
            <w:drawing>
              <wp:inline distT="0" distB="0" distL="0" distR="0" wp14:anchorId="3D698469" wp14:editId="14099766">
                <wp:extent cx="4931771" cy="1285131"/>
                <wp:effectExtent l="0" t="0" r="0" b="0"/>
                <wp:docPr id="124727" name="Group 124727"/>
                <wp:cNvGraphicFramePr/>
                <a:graphic xmlns:a="http://schemas.openxmlformats.org/drawingml/2006/main">
                  <a:graphicData uri="http://schemas.microsoft.com/office/word/2010/wordprocessingGroup">
                    <wpg:wgp>
                      <wpg:cNvGrpSpPr/>
                      <wpg:grpSpPr>
                        <a:xfrm>
                          <a:off x="0" y="0"/>
                          <a:ext cx="4931771" cy="1285131"/>
                          <a:chOff x="0" y="0"/>
                          <a:chExt cx="4931771" cy="1285131"/>
                        </a:xfrm>
                      </wpg:grpSpPr>
                      <pic:pic xmlns:pic="http://schemas.openxmlformats.org/drawingml/2006/picture">
                        <pic:nvPicPr>
                          <pic:cNvPr id="11093" name="Picture 11093"/>
                          <pic:cNvPicPr/>
                        </pic:nvPicPr>
                        <pic:blipFill>
                          <a:blip r:embed="rId43"/>
                          <a:stretch>
                            <a:fillRect/>
                          </a:stretch>
                        </pic:blipFill>
                        <pic:spPr>
                          <a:xfrm>
                            <a:off x="0" y="0"/>
                            <a:ext cx="2285790" cy="1285131"/>
                          </a:xfrm>
                          <a:prstGeom prst="rect">
                            <a:avLst/>
                          </a:prstGeom>
                        </pic:spPr>
                      </pic:pic>
                      <pic:pic xmlns:pic="http://schemas.openxmlformats.org/drawingml/2006/picture">
                        <pic:nvPicPr>
                          <pic:cNvPr id="11094" name="Picture 11094"/>
                          <pic:cNvPicPr/>
                        </pic:nvPicPr>
                        <pic:blipFill>
                          <a:blip r:embed="rId44"/>
                          <a:stretch>
                            <a:fillRect/>
                          </a:stretch>
                        </pic:blipFill>
                        <pic:spPr>
                          <a:xfrm>
                            <a:off x="2645982" y="0"/>
                            <a:ext cx="2285790" cy="1285131"/>
                          </a:xfrm>
                          <a:prstGeom prst="rect">
                            <a:avLst/>
                          </a:prstGeom>
                        </pic:spPr>
                      </pic:pic>
                    </wpg:wgp>
                  </a:graphicData>
                </a:graphic>
              </wp:inline>
            </w:drawing>
          </mc:Choice>
          <mc:Fallback>
            <w:pict>
              <v:group w14:anchorId="61625D73" id="Group 124727" o:spid="_x0000_s1026" style="width:388.35pt;height:101.2pt;mso-position-horizontal-relative:char;mso-position-vertical-relative:line" coordsize="49317,12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">
                <v:shape id="Picture 11093" o:spid="_x0000_s1027" type="#_x0000_t75" style="position:absolute;width:22857;height:1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AAuXBAAAA3gAAAA8AAABkcnMvZG93bnJldi54bWxET02LwjAQvS/4H8IIe9umKojWpqKFBXFP&#10;q+J5aMa22ExKE2v7782CsLd5vM9Jt4NpRE+dqy0rmEUxCOLC6ppLBZfz99cKhPPIGhvLpGAkB9ts&#10;8pFiou2Tf6k/+VKEEHYJKqi8bxMpXVGRQRfZljhwN9sZ9AF2pdQdPkO4aeQ8jpfSYM2hocKW8oqK&#10;++lhFPBVj6v9cWTH16I/LH7yh9vnSn1Oh90GhKfB/4vf7oMO82fxegF/74QbZPY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AAuXBAAAA3gAAAA8AAAAAAAAAAAAAAAAAnwIA&#10;AGRycy9kb3ducmV2LnhtbFBLBQYAAAAABAAEAPcAAACNAwAAAAA=&#10;">
                  <v:imagedata r:id="rId45" o:title=""/>
                </v:shape>
                <v:shape id="Picture 11094" o:spid="_x0000_s1028" type="#_x0000_t75" style="position:absolute;left:26459;width:22858;height:1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U4vCAAAA3gAAAA8AAABkcnMvZG93bnJldi54bWxET9uKwjAQfRf8hzDCvmlqFdl2jSKCUARB&#10;637A0Mw2xWZSmqjdv98sCL7N4VxnvR1sKx7U+8axgvksAUFcOd1wreD7eph+gvABWWPrmBT8koft&#10;ZjxaY67dky/0KEMtYgj7HBWYELpcSl8ZsuhnriOO3I/rLYYI+1rqHp8x3LYyTZKVtNhwbDDY0d5Q&#10;dSvvVsG+PPpjujOntMi6w+3sCrOolkp9TIbdF4hAQ3iLX+5Cx/nzJFvC/zvxBr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tVOLwgAAAN4AAAAPAAAAAAAAAAAAAAAAAJ8C&#10;AABkcnMvZG93bnJldi54bWxQSwUGAAAAAAQABAD3AAAAjgMAAAAA&#10;">
                  <v:imagedata r:id="rId46" o:title=""/>
                </v:shape>
                <w10:anchorlock/>
              </v:group>
            </w:pict>
          </mc:Fallback>
        </mc:AlternateContent>
      </w:r>
    </w:p>
    <w:p w14:paraId="70507586" w14:textId="77777777" w:rsidR="00A21FDC" w:rsidRDefault="00252176">
      <w:pPr>
        <w:spacing w:after="271"/>
        <w:ind w:right="164" w:hanging="10"/>
        <w:jc w:val="center"/>
      </w:pPr>
      <w:r>
        <w:t>Figure 3.12: Two iteration stages of the mockup prototype for the Edit Mode</w:t>
      </w:r>
    </w:p>
    <w:p w14:paraId="59B997AE" w14:textId="77777777" w:rsidR="00A21FDC" w:rsidRDefault="00252176">
      <w:pPr>
        <w:spacing w:after="10"/>
        <w:ind w:left="2" w:right="163"/>
      </w:pPr>
      <w:r>
        <w:t>Each prototype iteration was tested with multiple subjects and similar tasks as for the paper prototype. From one test to the next one changes to the interfaces were made. A lot of design problems, e.g.</w:t>
      </w:r>
    </w:p>
    <w:p w14:paraId="3FFCCDBF" w14:textId="77777777" w:rsidR="00A21FDC" w:rsidRDefault="00252176">
      <w:pPr>
        <w:spacing w:after="315"/>
        <w:ind w:left="2" w:right="163"/>
      </w:pPr>
      <w:proofErr w:type="gramStart"/>
      <w:r>
        <w:t>position</w:t>
      </w:r>
      <w:proofErr w:type="gramEnd"/>
      <w:r>
        <w:t xml:space="preserve"> of buttons, font sizes or color schemes were solved, but also conceptual issues arose.</w:t>
      </w:r>
    </w:p>
    <w:p w14:paraId="606DE290" w14:textId="77777777" w:rsidR="00A21FDC" w:rsidRDefault="00252176">
      <w:pPr>
        <w:tabs>
          <w:tab w:val="center" w:pos="2213"/>
          <w:tab w:val="center" w:pos="6113"/>
        </w:tabs>
        <w:spacing w:after="124" w:line="259" w:lineRule="auto"/>
        <w:ind w:left="0" w:firstLine="0"/>
        <w:jc w:val="left"/>
      </w:pPr>
      <w:r>
        <w:rPr>
          <w:sz w:val="22"/>
        </w:rPr>
        <w:tab/>
      </w:r>
      <w:r>
        <w:rPr>
          <w:i/>
        </w:rPr>
        <w:t>“</w:t>
      </w:r>
      <w:proofErr w:type="gramStart"/>
      <w:r>
        <w:rPr>
          <w:i/>
        </w:rPr>
        <w:t>this</w:t>
      </w:r>
      <w:proofErr w:type="gramEnd"/>
      <w:r>
        <w:rPr>
          <w:i/>
        </w:rPr>
        <w:t xml:space="preserve"> was much easier than I thought”</w:t>
      </w:r>
      <w:r>
        <w:rPr>
          <w:i/>
        </w:rPr>
        <w:tab/>
        <w:t>“there is a training session needed”</w:t>
      </w:r>
    </w:p>
    <w:p w14:paraId="7299A7C5" w14:textId="77777777" w:rsidR="00A21FDC" w:rsidRDefault="00252176">
      <w:pPr>
        <w:spacing w:after="0" w:line="332" w:lineRule="auto"/>
        <w:ind w:left="620" w:right="618" w:firstLine="0"/>
        <w:jc w:val="left"/>
      </w:pPr>
      <w:r>
        <w:rPr>
          <w:i/>
        </w:rPr>
        <w:t>“</w:t>
      </w:r>
      <w:proofErr w:type="gramStart"/>
      <w:r>
        <w:rPr>
          <w:i/>
        </w:rPr>
        <w:t>the</w:t>
      </w:r>
      <w:proofErr w:type="gramEnd"/>
      <w:r>
        <w:rPr>
          <w:i/>
        </w:rPr>
        <w:t xml:space="preserve"> interface is very clear</w:t>
      </w:r>
      <w:r>
        <w:rPr>
          <w:i/>
        </w:rPr>
        <w:tab/>
        <w:t>“the logic makes sense, and graphically pleasing”</w:t>
      </w:r>
      <w:r>
        <w:rPr>
          <w:i/>
        </w:rPr>
        <w:tab/>
        <w:t>it is just very complex” “it’s looking good”</w:t>
      </w:r>
      <w:r>
        <w:rPr>
          <w:i/>
        </w:rPr>
        <w:tab/>
        <w:t>“a nice tutorial and a good</w:t>
      </w:r>
    </w:p>
    <w:p w14:paraId="0BC61B45" w14:textId="77777777" w:rsidR="00A21FDC" w:rsidRDefault="00252176">
      <w:pPr>
        <w:spacing w:after="106" w:line="265" w:lineRule="auto"/>
        <w:ind w:right="919" w:hanging="10"/>
        <w:jc w:val="right"/>
      </w:pPr>
      <w:proofErr w:type="gramStart"/>
      <w:r>
        <w:rPr>
          <w:i/>
        </w:rPr>
        <w:t>documentation</w:t>
      </w:r>
      <w:proofErr w:type="gramEnd"/>
      <w:r>
        <w:rPr>
          <w:i/>
        </w:rPr>
        <w:t xml:space="preserve"> are necessary”</w:t>
      </w:r>
    </w:p>
    <w:p w14:paraId="4A10CC5B" w14:textId="77777777" w:rsidR="00A21FDC" w:rsidRDefault="00252176">
      <w:pPr>
        <w:spacing w:after="227" w:line="261" w:lineRule="auto"/>
        <w:ind w:right="179" w:hanging="10"/>
        <w:jc w:val="right"/>
      </w:pPr>
      <w:r>
        <w:t xml:space="preserve">– </w:t>
      </w:r>
      <w:proofErr w:type="gramStart"/>
      <w:r>
        <w:t>interesting</w:t>
      </w:r>
      <w:proofErr w:type="gramEnd"/>
      <w:r>
        <w:t xml:space="preserve"> quotes from the users of the mockup prototype</w:t>
      </w:r>
    </w:p>
    <w:p w14:paraId="017C91EF" w14:textId="77777777" w:rsidR="00A21FDC" w:rsidRDefault="00252176">
      <w:pPr>
        <w:ind w:left="2" w:right="163"/>
      </w:pPr>
      <w:r>
        <w:t xml:space="preserve">Especially the problem to initiate a retrospective update and a backward backward change proved to be very difficult. There was a design solutions developed for each problem: For retrospective updates, the interface needs to provide a visual clue where the next potential conflict arises: Figure 3.13a shows that West Germany can only be active until 1990, because then present-day Germany uses its territory. For backward operations a button that flips an Edit Operation is introduced in figure 3.13b: the SEC operation introduced to secede East Germany from Germany will be flipped into an INC operation to incorporate East Germany into Germany. The two gray Hivent markers on the left side of the timeline indicate that West and East Germany need a creation event, otherwise they would be active backwards all the way to </w:t>
      </w:r>
      <w:r>
        <w:rPr>
          <w:i/>
        </w:rPr>
        <w:t>t</w:t>
      </w:r>
      <w:r>
        <w:rPr>
          <w:vertAlign w:val="subscript"/>
        </w:rPr>
        <w:t>0</w:t>
      </w:r>
      <w:r>
        <w:t>, the initial state of the system.</w:t>
      </w:r>
    </w:p>
    <w:p w14:paraId="22F72D42" w14:textId="77777777" w:rsidR="00A21FDC" w:rsidRDefault="00252176">
      <w:pPr>
        <w:spacing w:after="179" w:line="259" w:lineRule="auto"/>
        <w:ind w:left="85" w:firstLine="0"/>
        <w:jc w:val="left"/>
      </w:pPr>
      <w:r>
        <w:rPr>
          <w:noProof/>
          <w:sz w:val="22"/>
        </w:rPr>
        <w:lastRenderedPageBreak/>
        <mc:AlternateContent>
          <mc:Choice Requires="wpg">
            <w:drawing>
              <wp:inline distT="0" distB="0" distL="0" distR="0" wp14:anchorId="4F01E312" wp14:editId="1670FA2A">
                <wp:extent cx="5185982" cy="1428750"/>
                <wp:effectExtent l="0" t="0" r="0" b="0"/>
                <wp:docPr id="105606" name="Group 105606"/>
                <wp:cNvGraphicFramePr/>
                <a:graphic xmlns:a="http://schemas.openxmlformats.org/drawingml/2006/main">
                  <a:graphicData uri="http://schemas.microsoft.com/office/word/2010/wordprocessingGroup">
                    <wpg:wgp>
                      <wpg:cNvGrpSpPr/>
                      <wpg:grpSpPr>
                        <a:xfrm>
                          <a:off x="0" y="0"/>
                          <a:ext cx="5185982" cy="1428750"/>
                          <a:chOff x="0" y="0"/>
                          <a:chExt cx="5185982" cy="1428750"/>
                        </a:xfrm>
                      </wpg:grpSpPr>
                      <pic:pic xmlns:pic="http://schemas.openxmlformats.org/drawingml/2006/picture">
                        <pic:nvPicPr>
                          <pic:cNvPr id="11135" name="Picture 11135"/>
                          <pic:cNvPicPr/>
                        </pic:nvPicPr>
                        <pic:blipFill>
                          <a:blip r:embed="rId47"/>
                          <a:stretch>
                            <a:fillRect/>
                          </a:stretch>
                        </pic:blipFill>
                        <pic:spPr>
                          <a:xfrm>
                            <a:off x="0" y="627"/>
                            <a:ext cx="2539876" cy="1428123"/>
                          </a:xfrm>
                          <a:prstGeom prst="rect">
                            <a:avLst/>
                          </a:prstGeom>
                        </pic:spPr>
                      </pic:pic>
                      <pic:pic xmlns:pic="http://schemas.openxmlformats.org/drawingml/2006/picture">
                        <pic:nvPicPr>
                          <pic:cNvPr id="11137" name="Picture 11137"/>
                          <pic:cNvPicPr/>
                        </pic:nvPicPr>
                        <pic:blipFill>
                          <a:blip r:embed="rId48"/>
                          <a:stretch>
                            <a:fillRect/>
                          </a:stretch>
                        </pic:blipFill>
                        <pic:spPr>
                          <a:xfrm>
                            <a:off x="2645982" y="0"/>
                            <a:ext cx="2540000" cy="1428750"/>
                          </a:xfrm>
                          <a:prstGeom prst="rect">
                            <a:avLst/>
                          </a:prstGeom>
                        </pic:spPr>
                      </pic:pic>
                    </wpg:wgp>
                  </a:graphicData>
                </a:graphic>
              </wp:inline>
            </w:drawing>
          </mc:Choice>
          <mc:Fallback>
            <w:pict>
              <v:group w14:anchorId="16750E82" id="Group 105606" o:spid="_x0000_s1026" style="width:408.35pt;height:112.5pt;mso-position-horizontal-relative:char;mso-position-vertical-relative:line" coordsize="51859,142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J4k/&#10;5d/+Bf0o8N/8vH/Af60eJP8Al3/4F/Sjw3/y8f8AAf61l9s2+wbdFFFam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E8Sf8ALv8A&#10;8C/pR4b/AOXj/gP9aPEn/Lv/AMC/pR4b/wCXj/gP9ay+2bfYNuiiitT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TxJ/y7/wDAv6UeG/8Al4/4D/Wj&#10;xJ/y7/8AAv6UeG/+Xj/gP9ay+2bfYNuiiitTE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TxJ/y7/8AAv6UeG/+Xj/gP9aPEn/Lv/wL+lHhv/l4/wCA&#10;/wBay+2bfYNuiiitT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TxJ/y7/8C/pR4b/5eP8AgP8AWjxJ/wAu/wDwL+lHhv8A5eP+A/1rL7Zt9g26KKK1&#10;M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xPEn/&#10;AC7/APAv6UeG/wDl4/4D/WjxJ/y7/wDAv6UeG/8Al4/4D/Wsvtm32DbooorUx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A5i/bdvRYCAL0WAgAUAAAAZHJzL21lZGlhL2ltYWdlMi5qcGf/2P/gABBKRklGAAEBAQAA&#10;AAAAAP/bAEMAAwICAwICAwMDAwQDAwQFCAUFBAQFCgcHBggMCgwMCwoLCw0OEhANDhEOCwsQFhAR&#10;ExQVFRUMDxcYFhQYEhQVFP/bAEMBAwQEBQQFCQUFCRQNCw0UFBQUFBQUFBQUFBQUFBQUFBQUFBQU&#10;FBQUFBQUFBQUFBQUFBQUFBQUFBQUFBQUFBQUFP/AABEIA4QG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">
                <v:shape id="Picture 11135" o:spid="_x0000_s1027" type="#_x0000_t75" style="position:absolute;top:6;width:25398;height:14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zk9fEAAAA3gAAAA8AAABkcnMvZG93bnJldi54bWxET99rwjAQfh/4P4QT9jbTKo7RGWUIBWVP&#10;OsHt7dacTbfmUpJU639vhMHe7uP7eYvVYFtxJh8axwrySQaCuHK64VrB4aN8egERIrLG1jEpuFKA&#10;1XL0sMBCuwvv6LyPtUghHApUYGLsCilDZchimLiOOHEn5y3GBH0ttcdLCretnGbZs7TYcGow2NHa&#10;UPW7762C0v3ovN9+b94/v4zdnUruen9U6nE8vL2CiDTEf/Gfe6PT/DyfzeH+TrpB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zk9fEAAAA3gAAAA8AAAAAAAAAAAAAAAAA&#10;nwIAAGRycy9kb3ducmV2LnhtbFBLBQYAAAAABAAEAPcAAACQAwAAAAA=&#10;">
                  <v:imagedata r:id="rId49" o:title=""/>
                </v:shape>
                <v:shape id="Picture 11137" o:spid="_x0000_s1028" type="#_x0000_t75" style="position:absolute;left:26459;width:25400;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6xsfBAAAA3gAAAA8AAABkcnMvZG93bnJldi54bWxET99rwjAQfh/4P4QT9jaTKmxSjSLi0D2u&#10;6vuZnG21uZQms91/vwwGe7uP7+ct14NrxIO6UHvWkE0UCGLjbc2lhtPx/WUOIkRki41n0vBNAdar&#10;0dMSc+t7/qRHEUuRQjjkqKGKsc2lDKYih2HiW+LEXX3nMCbYldJ22Kdw18ipUq/SYc2pocKWthWZ&#10;e/HlNJz3ikrGS3G77WT4OPQ7ZYzS+nk8bBYgIg3xX/znPtg0P8tmb/D7TrpBr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6xsfBAAAA3gAAAA8AAAAAAAAAAAAAAAAAnwIA&#10;AGRycy9kb3ducmV2LnhtbFBLBQYAAAAABAAEAPcAAACNAwAAAAA=&#10;">
                  <v:imagedata r:id="rId50" o:title=""/>
                </v:shape>
                <w10:anchorlock/>
              </v:group>
            </w:pict>
          </mc:Fallback>
        </mc:AlternateContent>
      </w:r>
    </w:p>
    <w:p w14:paraId="7F8FEFA0" w14:textId="77777777" w:rsidR="00A21FDC" w:rsidRDefault="00252176">
      <w:pPr>
        <w:spacing w:after="731" w:line="265" w:lineRule="auto"/>
        <w:ind w:left="12" w:hanging="10"/>
        <w:jc w:val="left"/>
      </w:pPr>
      <w:r>
        <w:rPr>
          <w:sz w:val="18"/>
        </w:rPr>
        <w:t>(a) Retrospective updates: Visualizing the next conflict (b) Backward operation: flipping the Edit Operation</w:t>
      </w:r>
    </w:p>
    <w:p w14:paraId="4FE8D0BC" w14:textId="77777777" w:rsidR="00A21FDC" w:rsidRDefault="00252176">
      <w:pPr>
        <w:spacing w:after="565"/>
        <w:ind w:left="2" w:right="163"/>
      </w:pPr>
      <w:r>
        <w:t>The prototype was very valuable for the development process. In a total of two weeks, an interface concept and workflow was designed the users understood. Its creation took longer than the paper prototype, but was much faster than implementing an interactive Web-based interface.</w:t>
      </w:r>
    </w:p>
    <w:p w14:paraId="319CAB6B" w14:textId="77777777" w:rsidR="00A21FDC" w:rsidRDefault="00252176">
      <w:pPr>
        <w:pStyle w:val="Heading3"/>
        <w:tabs>
          <w:tab w:val="center" w:pos="1975"/>
        </w:tabs>
        <w:ind w:left="-13" w:firstLine="0"/>
      </w:pPr>
      <w:bookmarkStart w:id="221" w:name="_Toc129113"/>
      <w:r>
        <w:t>3.3.3</w:t>
      </w:r>
      <w:r>
        <w:tab/>
        <w:t>Web-based prototype</w:t>
      </w:r>
      <w:bookmarkEnd w:id="221"/>
    </w:p>
    <w:p w14:paraId="6268E9A8" w14:textId="77777777" w:rsidR="00A21FDC" w:rsidRDefault="00252176">
      <w:pPr>
        <w:ind w:left="2" w:right="163"/>
      </w:pPr>
      <w:r>
        <w:t>The main advantage of the design process so far is that it prevents major redesigns of the final Webbased prototype. After three months of implementation of the final system, the interface looks very similar to the last version of the mockup prototype. The main elements of the interface are the map, the timeline with the Now Marker the control buttons the map and the timeline and the Edit Mode.</w:t>
      </w:r>
    </w:p>
    <w:p w14:paraId="6DD8BE4D" w14:textId="77777777" w:rsidR="00A21FDC" w:rsidRDefault="00252176">
      <w:pPr>
        <w:ind w:left="2" w:right="163"/>
      </w:pPr>
      <w:r>
        <w:t>However, not all desired features could be implemented: For the HistoGraph there were too many conceptual problems mentioned in section 3.1.4 that have to be solved first. Backward operations and retrospective updates are not supported as well, because of their complex nature behind the interface. The HistoGlobe version developed in this thesis only supports editing the history of countries with forward operations at the end of the timeline. The interaction and behavior is introduced in this section at the example of the fictional secession of Scotland from the United Kingdom in 2018.</w:t>
      </w:r>
    </w:p>
    <w:p w14:paraId="2F097BDF" w14:textId="77777777" w:rsidR="00A21FDC" w:rsidRDefault="00A21FDC">
      <w:pPr>
        <w:sectPr w:rsidR="00A21FDC">
          <w:footerReference w:type="even" r:id="rId51"/>
          <w:footerReference w:type="default" r:id="rId52"/>
          <w:footerReference w:type="first" r:id="rId53"/>
          <w:pgSz w:w="11906" w:h="16838"/>
          <w:pgMar w:top="1600" w:right="1620" w:bottom="2969" w:left="1784" w:header="720" w:footer="720" w:gutter="0"/>
          <w:pgNumType w:start="0"/>
          <w:cols w:space="720"/>
          <w:titlePg/>
        </w:sectPr>
      </w:pPr>
    </w:p>
    <w:p w14:paraId="19E1E312" w14:textId="77777777" w:rsidR="00A21FDC" w:rsidRDefault="00252176">
      <w:pPr>
        <w:spacing w:after="339"/>
        <w:ind w:left="2"/>
      </w:pPr>
      <w:r>
        <w:rPr>
          <w:noProof/>
          <w:sz w:val="22"/>
        </w:rPr>
        <mc:AlternateContent>
          <mc:Choice Requires="wpg">
            <w:drawing>
              <wp:anchor distT="0" distB="0" distL="114300" distR="114300" simplePos="0" relativeHeight="251697152" behindDoc="0" locked="0" layoutInCell="1" allowOverlap="1" wp14:anchorId="0739E1D2" wp14:editId="5298F07B">
                <wp:simplePos x="0" y="0"/>
                <wp:positionH relativeFrom="margin">
                  <wp:posOffset>0</wp:posOffset>
                </wp:positionH>
                <wp:positionV relativeFrom="paragraph">
                  <wp:posOffset>-1333292</wp:posOffset>
                </wp:positionV>
                <wp:extent cx="5248514" cy="1225240"/>
                <wp:effectExtent l="0" t="0" r="0" b="0"/>
                <wp:wrapTopAndBottom/>
                <wp:docPr id="110477" name="Group 110477"/>
                <wp:cNvGraphicFramePr/>
                <a:graphic xmlns:a="http://schemas.openxmlformats.org/drawingml/2006/main">
                  <a:graphicData uri="http://schemas.microsoft.com/office/word/2010/wordprocessingGroup">
                    <wpg:wgp>
                      <wpg:cNvGrpSpPr/>
                      <wpg:grpSpPr>
                        <a:xfrm>
                          <a:off x="0" y="0"/>
                          <a:ext cx="5248514" cy="1225240"/>
                          <a:chOff x="0" y="0"/>
                          <a:chExt cx="5248514" cy="1225240"/>
                        </a:xfrm>
                      </wpg:grpSpPr>
                      <pic:pic xmlns:pic="http://schemas.openxmlformats.org/drawingml/2006/picture">
                        <pic:nvPicPr>
                          <pic:cNvPr id="11164" name="Picture 11164"/>
                          <pic:cNvPicPr/>
                        </pic:nvPicPr>
                        <pic:blipFill>
                          <a:blip r:embed="rId54"/>
                          <a:stretch>
                            <a:fillRect/>
                          </a:stretch>
                        </pic:blipFill>
                        <pic:spPr>
                          <a:xfrm>
                            <a:off x="0" y="0"/>
                            <a:ext cx="2487140" cy="1225240"/>
                          </a:xfrm>
                          <a:prstGeom prst="rect">
                            <a:avLst/>
                          </a:prstGeom>
                        </pic:spPr>
                      </pic:pic>
                      <pic:pic xmlns:pic="http://schemas.openxmlformats.org/drawingml/2006/picture">
                        <pic:nvPicPr>
                          <pic:cNvPr id="11170" name="Picture 11170"/>
                          <pic:cNvPicPr/>
                        </pic:nvPicPr>
                        <pic:blipFill>
                          <a:blip r:embed="rId55"/>
                          <a:stretch>
                            <a:fillRect/>
                          </a:stretch>
                        </pic:blipFill>
                        <pic:spPr>
                          <a:xfrm>
                            <a:off x="2761374" y="0"/>
                            <a:ext cx="2487140" cy="1225240"/>
                          </a:xfrm>
                          <a:prstGeom prst="rect">
                            <a:avLst/>
                          </a:prstGeom>
                        </pic:spPr>
                      </pic:pic>
                    </wpg:wgp>
                  </a:graphicData>
                </a:graphic>
              </wp:anchor>
            </w:drawing>
          </mc:Choice>
          <mc:Fallback>
            <w:pict>
              <v:group w14:anchorId="73FB6C02" id="Group 110477" o:spid="_x0000_s1026" style="position:absolute;margin-left:0;margin-top:-105pt;width:413.25pt;height:96.5pt;z-index:251697152;mso-position-horizontal-relative:margin" coordsize="52485,1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Cooor1TzAooooAKKKKACiprWxub1iLe3&#10;lnI6iJC38qLqxubJgtxbywMeglQr/Oo5483LfUdnuQ0UUVY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">
                <v:shape id="Picture 11164" o:spid="_x0000_s1027" type="#_x0000_t75" style="position:absolute;width:24871;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zpFbEAAAA3gAAAA8AAABkcnMvZG93bnJldi54bWxET01Lw0AQvQv+h2UEL6XdREq1sdsSBKFQ&#10;tBjb+zQ7JsHsbMiOTfrvXaHgbR7vc1ab0bXqTH1oPBtIZwko4tLbhisDh8/X6ROoIMgWW89k4EIB&#10;NuvbmxVm1g/8QedCKhVDOGRooBbpMq1DWZPDMPMdceS+fO9QIuwrbXscYrhr9UOSLLTDhmNDjR29&#10;1FR+Fz/OwO7tcbI87If3BiU/bYPkx11RGXN/N+bPoIRG+Rdf3Vsb56fpYg5/78Qb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zpFbEAAAA3gAAAA8AAAAAAAAAAAAAAAAA&#10;nwIAAGRycy9kb3ducmV2LnhtbFBLBQYAAAAABAAEAPcAAACQAwAAAAA=&#10;">
                  <v:imagedata r:id="rId56" o:title=""/>
                </v:shape>
                <v:shape id="Picture 11170" o:spid="_x0000_s1028" type="#_x0000_t75" style="position:absolute;left:27613;width:24872;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PiArFAAAA3gAAAA8AAABkcnMvZG93bnJldi54bWxEj0FrwzAMhe+D/gejwm6rkzGWkdUtpVDo&#10;NemgV9VWk9BYDrHbZPv102Gwm4Se3nvfejv7Xj1ojF1gA/kqA0Vsg+u4MfB1Orx8gIoJ2WEfmAx8&#10;U4TtZvG0xtKFiSt61KlRYsKxRANtSkOpdbQteYyrMBDL7RpGj0nWsdFuxEnMfa9fs+xde+xYEloc&#10;aN+SvdV3b6Cwl/rycz9NVXZ8s9eiOZ+rmY15Xs67T1CJ5vQv/vs+Oqmf54UACI7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z4gKxQAAAN4AAAAPAAAAAAAAAAAAAAAA&#10;AJ8CAABkcnMvZG93bnJldi54bWxQSwUGAAAAAAQABAD3AAAAkQMAAAAA&#10;">
                  <v:imagedata r:id="rId57" o:title=""/>
                </v:shape>
                <w10:wrap type="topAndBottom" anchorx="margin"/>
              </v:group>
            </w:pict>
          </mc:Fallback>
        </mc:AlternateContent>
      </w:r>
      <w:r>
        <w:t>Figure 3.14: Initial state of the Browsing Mode</w:t>
      </w:r>
    </w:p>
    <w:p w14:paraId="09D0E0D7" w14:textId="77777777" w:rsidR="00A21FDC" w:rsidRDefault="00252176">
      <w:pPr>
        <w:ind w:left="2"/>
      </w:pPr>
      <w:r>
        <w:rPr>
          <w:noProof/>
          <w:sz w:val="22"/>
        </w:rPr>
        <w:lastRenderedPageBreak/>
        <mc:AlternateContent>
          <mc:Choice Requires="wpg">
            <w:drawing>
              <wp:anchor distT="0" distB="0" distL="114300" distR="114300" simplePos="0" relativeHeight="251698176" behindDoc="0" locked="0" layoutInCell="1" allowOverlap="1" wp14:anchorId="504E8B8E" wp14:editId="704C9D80">
                <wp:simplePos x="0" y="0"/>
                <wp:positionH relativeFrom="margin">
                  <wp:posOffset>0</wp:posOffset>
                </wp:positionH>
                <wp:positionV relativeFrom="paragraph">
                  <wp:posOffset>1147398</wp:posOffset>
                </wp:positionV>
                <wp:extent cx="5248514" cy="1225240"/>
                <wp:effectExtent l="0" t="0" r="0" b="0"/>
                <wp:wrapTopAndBottom/>
                <wp:docPr id="110478" name="Group 110478"/>
                <wp:cNvGraphicFramePr/>
                <a:graphic xmlns:a="http://schemas.openxmlformats.org/drawingml/2006/main">
                  <a:graphicData uri="http://schemas.microsoft.com/office/word/2010/wordprocessingGroup">
                    <wpg:wgp>
                      <wpg:cNvGrpSpPr/>
                      <wpg:grpSpPr>
                        <a:xfrm>
                          <a:off x="0" y="0"/>
                          <a:ext cx="5248514" cy="1225240"/>
                          <a:chOff x="0" y="0"/>
                          <a:chExt cx="5248514" cy="1225240"/>
                        </a:xfrm>
                      </wpg:grpSpPr>
                      <pic:pic xmlns:pic="http://schemas.openxmlformats.org/drawingml/2006/picture">
                        <pic:nvPicPr>
                          <pic:cNvPr id="11177" name="Picture 11177"/>
                          <pic:cNvPicPr/>
                        </pic:nvPicPr>
                        <pic:blipFill>
                          <a:blip r:embed="rId58"/>
                          <a:stretch>
                            <a:fillRect/>
                          </a:stretch>
                        </pic:blipFill>
                        <pic:spPr>
                          <a:xfrm>
                            <a:off x="0" y="0"/>
                            <a:ext cx="2487140" cy="1225240"/>
                          </a:xfrm>
                          <a:prstGeom prst="rect">
                            <a:avLst/>
                          </a:prstGeom>
                        </pic:spPr>
                      </pic:pic>
                      <pic:pic xmlns:pic="http://schemas.openxmlformats.org/drawingml/2006/picture">
                        <pic:nvPicPr>
                          <pic:cNvPr id="11192" name="Picture 11192"/>
                          <pic:cNvPicPr/>
                        </pic:nvPicPr>
                        <pic:blipFill>
                          <a:blip r:embed="rId59"/>
                          <a:stretch>
                            <a:fillRect/>
                          </a:stretch>
                        </pic:blipFill>
                        <pic:spPr>
                          <a:xfrm>
                            <a:off x="2761374" y="0"/>
                            <a:ext cx="2487140" cy="1225240"/>
                          </a:xfrm>
                          <a:prstGeom prst="rect">
                            <a:avLst/>
                          </a:prstGeom>
                        </pic:spPr>
                      </pic:pic>
                    </wpg:wgp>
                  </a:graphicData>
                </a:graphic>
              </wp:anchor>
            </w:drawing>
          </mc:Choice>
          <mc:Fallback>
            <w:pict>
              <v:group w14:anchorId="53CD8B66" id="Group 110478" o:spid="_x0000_s1026" style="position:absolute;margin-left:0;margin-top:90.35pt;width:413.25pt;height:96.5pt;z-index:251698176;mso-position-horizontal-relative:margin" coordsize="52485,1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K&#10;iiivVPMCiiigAooooAKKmtbG5vWIt7eWcjqIkLfyourG5smC3FvLAx6CVCv86jnjzct9R2e5DRRR&#10;V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Cooor1TzAooooAKKKKACiprWxub1iLe3lnI6iJC38qLqxubJ&#10;gtxbywMeglQr/Oo5483LfUdnuQ0UUVY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">
                <v:shape id="Picture 11177" o:spid="_x0000_s1027" type="#_x0000_t75" style="position:absolute;width:24871;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2hvnCAAAA3gAAAA8AAABkcnMvZG93bnJldi54bWxET02LwjAQvQv7H8IseNO04lrpGkWKgj3q&#10;evA4NLNt2WZSkqj135sFwds83uesNoPpxI2cby0rSKcJCOLK6pZrBeef/WQJwgdkjZ1lUvAgD5v1&#10;x2iFubZ3PtLtFGoRQ9jnqKAJoc+l9FVDBv3U9sSR+7XOYIjQ1VI7vMdw08lZkiykwZZjQ4M9FQ1V&#10;f6erUVAW5e5C+3L5uAznWea+2vncFUqNP4ftN4hAQ3iLX+6DjvPTNMvg/514g1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9ob5wgAAAN4AAAAPAAAAAAAAAAAAAAAAAJ8C&#10;AABkcnMvZG93bnJldi54bWxQSwUGAAAAAAQABAD3AAAAjgMAAAAA&#10;">
                  <v:imagedata r:id="rId60" o:title=""/>
                </v:shape>
                <v:shape id="Picture 11192" o:spid="_x0000_s1028" type="#_x0000_t75" style="position:absolute;left:27613;width:24872;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vCnvEAAAA3gAAAA8AAABkcnMvZG93bnJldi54bWxET01rwkAQvQv9D8sUejOb5FBs6iqhIFqq&#10;B03peZqdJsHsbMxuNP57Vyh4m8f7nPlyNK04U+8aywqSKAZBXFrdcKXgu1hNZyCcR9bYWiYFV3Kw&#10;XDxN5phpe+E9nQ++EiGEXYYKau+7TEpX1mTQRbYjDtyf7Q36APtK6h4vIdy0Mo3jV2mw4dBQY0cf&#10;NZXHw2AU/NqjO33mg+n2xe5rG69/nJGpUi/PY/4OwtPoH+J/90aH+UnylsL9nXC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vCnvEAAAA3gAAAA8AAAAAAAAAAAAAAAAA&#10;nwIAAGRycy9kb3ducmV2LnhtbFBLBQYAAAAABAAEAPcAAACQAwAAAAA=&#10;">
                  <v:imagedata r:id="rId61" o:title=""/>
                </v:shape>
                <w10:wrap type="topAndBottom" anchorx="margin"/>
              </v:group>
            </w:pict>
          </mc:Fallback>
        </mc:AlternateContent>
      </w:r>
      <w:r>
        <w:t>The initial state of the user interface. Additional to the original elements, there is an edit button on the upper right corner. Clicking it enters the Edit Mode of the system.</w:t>
      </w:r>
    </w:p>
    <w:p w14:paraId="2D4E4D88" w14:textId="77777777" w:rsidR="00A21FDC" w:rsidRDefault="00252176">
      <w:pPr>
        <w:spacing w:after="337"/>
        <w:ind w:hanging="10"/>
        <w:jc w:val="center"/>
      </w:pPr>
      <w:r>
        <w:t>Figure 3.15: Initial state of the Edit Mode</w:t>
      </w:r>
    </w:p>
    <w:p w14:paraId="30012171" w14:textId="77777777" w:rsidR="00A21FDC" w:rsidRDefault="00252176">
      <w:pPr>
        <w:ind w:left="2"/>
      </w:pPr>
      <w:r>
        <w:t>In the Edit Mode, a title bar and six buttons for the Edit Operations are revealed. Clicking a button starts the operation workflow introduced in section 3.2.2.</w:t>
      </w:r>
    </w:p>
    <w:p w14:paraId="366CA705" w14:textId="77777777" w:rsidR="00A21FDC" w:rsidRDefault="00A21FDC">
      <w:pPr>
        <w:sectPr w:rsidR="00A21FDC">
          <w:type w:val="continuous"/>
          <w:pgSz w:w="11906" w:h="16838"/>
          <w:pgMar w:top="1440" w:right="1854" w:bottom="1440" w:left="1786" w:header="720" w:footer="720" w:gutter="0"/>
          <w:cols w:num="2" w:space="432"/>
        </w:sectPr>
      </w:pPr>
    </w:p>
    <w:p w14:paraId="015042C9" w14:textId="77777777" w:rsidR="00A21FDC" w:rsidRDefault="00252176">
      <w:pPr>
        <w:spacing w:after="337"/>
        <w:ind w:hanging="10"/>
        <w:jc w:val="center"/>
      </w:pPr>
      <w:r>
        <w:t>Figure 3.16: 1) Select old Areas</w:t>
      </w:r>
    </w:p>
    <w:p w14:paraId="7F1ED5EF" w14:textId="77777777" w:rsidR="00A21FDC" w:rsidRDefault="00252176">
      <w:pPr>
        <w:ind w:left="2"/>
      </w:pPr>
      <w:r>
        <w:t xml:space="preserve">A </w:t>
      </w:r>
      <w:r>
        <w:rPr>
          <w:i/>
        </w:rPr>
        <w:t xml:space="preserve">Workflow Window </w:t>
      </w:r>
      <w:r>
        <w:t>guides the user step-bystep through the process of completing the Edit Operation. In the case of DIS, the user has to select the country to be dissolved by clicking it on the map. After the step is completed, clicking the next button in the workflow window proceeds to the next step. At each point in the workflow, clicking the back button reverts the previous action.</w:t>
      </w:r>
    </w:p>
    <w:p w14:paraId="5D022583" w14:textId="77777777" w:rsidR="00A21FDC" w:rsidRDefault="00252176">
      <w:pPr>
        <w:spacing w:after="337"/>
        <w:ind w:hanging="10"/>
        <w:jc w:val="center"/>
      </w:pPr>
      <w:r>
        <w:t>Figure 3.17: 2) Set a new territory</w:t>
      </w:r>
    </w:p>
    <w:p w14:paraId="3666095A" w14:textId="77777777" w:rsidR="00A21FDC" w:rsidRDefault="00252176">
      <w:pPr>
        <w:ind w:left="2"/>
      </w:pPr>
      <w:r>
        <w:t xml:space="preserve">In step two, the user has to create a territory for each new Area. The </w:t>
      </w:r>
      <w:r>
        <w:rPr>
          <w:i/>
        </w:rPr>
        <w:t xml:space="preserve">New Territory Tool </w:t>
      </w:r>
      <w:r>
        <w:t>provides the functionality to create, manipulate and delete polygons directly on the map. The drawn polypolygon is intersected with the old territory to create the new Area. After at least one new territory is created successfully, the remaining old territory can be selected on the map to be used as the last territory. If the whole old territory is distributed among the new Areas, the workflow proceeds to the next step.</w:t>
      </w:r>
    </w:p>
    <w:p w14:paraId="038197B8" w14:textId="77777777" w:rsidR="00A21FDC" w:rsidRDefault="00252176">
      <w:pPr>
        <w:spacing w:after="337"/>
        <w:ind w:hanging="10"/>
        <w:jc w:val="center"/>
      </w:pPr>
      <w:r>
        <w:rPr>
          <w:noProof/>
          <w:sz w:val="22"/>
        </w:rPr>
        <mc:AlternateContent>
          <mc:Choice Requires="wpg">
            <w:drawing>
              <wp:anchor distT="0" distB="0" distL="114300" distR="114300" simplePos="0" relativeHeight="251699200" behindDoc="0" locked="0" layoutInCell="1" allowOverlap="1" wp14:anchorId="46432C50" wp14:editId="1A07D9CC">
                <wp:simplePos x="0" y="0"/>
                <wp:positionH relativeFrom="margin">
                  <wp:posOffset>0</wp:posOffset>
                </wp:positionH>
                <wp:positionV relativeFrom="paragraph">
                  <wp:posOffset>-1333292</wp:posOffset>
                </wp:positionV>
                <wp:extent cx="5248514" cy="1225240"/>
                <wp:effectExtent l="0" t="0" r="0" b="0"/>
                <wp:wrapTopAndBottom/>
                <wp:docPr id="116404" name="Group 116404"/>
                <wp:cNvGraphicFramePr/>
                <a:graphic xmlns:a="http://schemas.openxmlformats.org/drawingml/2006/main">
                  <a:graphicData uri="http://schemas.microsoft.com/office/word/2010/wordprocessingGroup">
                    <wpg:wgp>
                      <wpg:cNvGrpSpPr/>
                      <wpg:grpSpPr>
                        <a:xfrm>
                          <a:off x="0" y="0"/>
                          <a:ext cx="5248514" cy="1225240"/>
                          <a:chOff x="0" y="0"/>
                          <a:chExt cx="5248514" cy="1225240"/>
                        </a:xfrm>
                      </wpg:grpSpPr>
                      <pic:pic xmlns:pic="http://schemas.openxmlformats.org/drawingml/2006/picture">
                        <pic:nvPicPr>
                          <pic:cNvPr id="11211" name="Picture 11211"/>
                          <pic:cNvPicPr/>
                        </pic:nvPicPr>
                        <pic:blipFill>
                          <a:blip r:embed="rId62"/>
                          <a:stretch>
                            <a:fillRect/>
                          </a:stretch>
                        </pic:blipFill>
                        <pic:spPr>
                          <a:xfrm>
                            <a:off x="0" y="0"/>
                            <a:ext cx="2487140" cy="1225240"/>
                          </a:xfrm>
                          <a:prstGeom prst="rect">
                            <a:avLst/>
                          </a:prstGeom>
                        </pic:spPr>
                      </pic:pic>
                      <pic:pic xmlns:pic="http://schemas.openxmlformats.org/drawingml/2006/picture">
                        <pic:nvPicPr>
                          <pic:cNvPr id="11222" name="Picture 11222"/>
                          <pic:cNvPicPr/>
                        </pic:nvPicPr>
                        <pic:blipFill>
                          <a:blip r:embed="rId63"/>
                          <a:stretch>
                            <a:fillRect/>
                          </a:stretch>
                        </pic:blipFill>
                        <pic:spPr>
                          <a:xfrm>
                            <a:off x="2761374" y="0"/>
                            <a:ext cx="2487140" cy="1225240"/>
                          </a:xfrm>
                          <a:prstGeom prst="rect">
                            <a:avLst/>
                          </a:prstGeom>
                        </pic:spPr>
                      </pic:pic>
                    </wpg:wgp>
                  </a:graphicData>
                </a:graphic>
              </wp:anchor>
            </w:drawing>
          </mc:Choice>
          <mc:Fallback>
            <w:pict>
              <v:group w14:anchorId="319CC79D" id="Group 116404" o:spid="_x0000_s1026" style="position:absolute;margin-left:0;margin-top:-105pt;width:413.25pt;height:96.5pt;z-index:251699200;mso-position-horizontal-relative:margin" coordsize="52485,1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qK&#10;KK9U8wKKKKACiiigAoqa1sbm9Yi3t5ZyOoiQt/Ki6sbmyYLcW8sDHoJUK/zqOePNy31HZ7kNFFFW&#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qKKK9U8wKKKKAC&#10;iiigAoqa1sbm9Yi3t5ZyOoiQt/Ki6sbmyYLcW8sDHoJUK/zqOePNy31HZ7kNFFFW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">
                <v:shape id="Picture 11211" o:spid="_x0000_s1027" type="#_x0000_t75" style="position:absolute;width:24871;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IQnEAAAA3gAAAA8AAABkcnMvZG93bnJldi54bWxET9uKwjAQfV/wH8IIviyatLJSqlFcL7BP&#10;C14+YGjGtthMapPV+vdmYWHf5nCus1j1thF36nztWEMyUSCIC2dqLjWcT/txBsIHZIONY9LwJA+r&#10;5eBtgblxDz7Q/RhKEUPY56ihCqHNpfRFRRb9xLXEkbu4zmKIsCul6fARw20jU6Vm0mLNsaHCljYV&#10;Fdfjj9WwyT63z49pfflW9paqs/Xv112m9WjYr+cgAvXhX/zn/jJxfpImCfy+E2+Qy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XIQnEAAAA3gAAAA8AAAAAAAAAAAAAAAAA&#10;nwIAAGRycy9kb3ducmV2LnhtbFBLBQYAAAAABAAEAPcAAACQAwAAAAA=&#10;">
                  <v:imagedata r:id="rId64" o:title=""/>
                </v:shape>
                <v:shape id="Picture 11222" o:spid="_x0000_s1028" type="#_x0000_t75" style="position:absolute;left:27613;width:24872;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J0ofDAAAA3gAAAA8AAABkcnMvZG93bnJldi54bWxET0trwkAQvhf8D8sUvNWNOUiJrlIDVm9S&#10;qwdvQ3aaDc3Oxuw2j3/vCkJv8/E9Z7UZbC06an3lWMF8loAgLpyuuFRw/t69vYPwAVlj7ZgUjORh&#10;s568rDDTrucv6k6hFDGEfYYKTAhNJqUvDFn0M9cQR+7HtRZDhG0pdYt9DLe1TJNkIS1WHBsMNpQb&#10;Kn5Pf1bBZbsbb6Ohaz4cz/0+Z7vt6FOp6evwsQQRaAj/4qf7oOP8eZqm8Hgn3i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UnSh8MAAADeAAAADwAAAAAAAAAAAAAAAACf&#10;AgAAZHJzL2Rvd25yZXYueG1sUEsFBgAAAAAEAAQA9wAAAI8DAAAAAA==&#10;">
                  <v:imagedata r:id="rId65" o:title=""/>
                </v:shape>
                <w10:wrap type="topAndBottom" anchorx="margin"/>
              </v:group>
            </w:pict>
          </mc:Fallback>
        </mc:AlternateContent>
      </w:r>
      <w:r>
        <w:t>Figure 3.18: 3) Set a new name</w:t>
      </w:r>
    </w:p>
    <w:p w14:paraId="1DA60F0A" w14:textId="77777777" w:rsidR="00A21FDC" w:rsidRDefault="00252176">
      <w:pPr>
        <w:spacing w:after="378"/>
        <w:ind w:left="2"/>
      </w:pPr>
      <w:r>
        <w:t xml:space="preserve">In the next step, the user has to define a name for each Area that has just been created. The </w:t>
      </w:r>
      <w:r>
        <w:rPr>
          <w:i/>
        </w:rPr>
        <w:t xml:space="preserve">New Name Tool </w:t>
      </w:r>
      <w:r>
        <w:t>is a draggable box with two lines for the short and formal name. Via instant search, the user can select existing country names from the database to be put in. When clicking the confirm button, the short name is put directly on the map.</w:t>
      </w:r>
    </w:p>
    <w:p w14:paraId="069BB805" w14:textId="77777777" w:rsidR="00A21FDC" w:rsidRDefault="00252176">
      <w:pPr>
        <w:spacing w:after="0" w:line="259" w:lineRule="auto"/>
        <w:ind w:left="0" w:firstLine="0"/>
        <w:jc w:val="left"/>
      </w:pPr>
      <w:r>
        <w:rPr>
          <w:noProof/>
        </w:rPr>
        <w:drawing>
          <wp:inline distT="0" distB="0" distL="0" distR="0" wp14:anchorId="3A3B2DB1" wp14:editId="0B54BD31">
            <wp:extent cx="2487140" cy="1225240"/>
            <wp:effectExtent l="0" t="0" r="0" b="0"/>
            <wp:docPr id="11231" name="Picture 11231"/>
            <wp:cNvGraphicFramePr/>
            <a:graphic xmlns:a="http://schemas.openxmlformats.org/drawingml/2006/main">
              <a:graphicData uri="http://schemas.openxmlformats.org/drawingml/2006/picture">
                <pic:pic xmlns:pic="http://schemas.openxmlformats.org/drawingml/2006/picture">
                  <pic:nvPicPr>
                    <pic:cNvPr id="11231" name="Picture 11231"/>
                    <pic:cNvPicPr/>
                  </pic:nvPicPr>
                  <pic:blipFill>
                    <a:blip r:embed="rId66"/>
                    <a:stretch>
                      <a:fillRect/>
                    </a:stretch>
                  </pic:blipFill>
                  <pic:spPr>
                    <a:xfrm>
                      <a:off x="0" y="0"/>
                      <a:ext cx="2487140" cy="1225240"/>
                    </a:xfrm>
                    <a:prstGeom prst="rect">
                      <a:avLst/>
                    </a:prstGeom>
                  </pic:spPr>
                </pic:pic>
              </a:graphicData>
            </a:graphic>
          </wp:inline>
        </w:drawing>
      </w:r>
    </w:p>
    <w:p w14:paraId="1EEF52F0" w14:textId="77777777" w:rsidR="00A21FDC" w:rsidRDefault="00252176">
      <w:pPr>
        <w:spacing w:after="339"/>
        <w:ind w:left="2"/>
      </w:pPr>
      <w:r>
        <w:t>Figure 3.19: 4) Add the Operation to a Hivent</w:t>
      </w:r>
    </w:p>
    <w:p w14:paraId="5E4D80BA" w14:textId="77777777" w:rsidR="00A21FDC" w:rsidRDefault="00252176">
      <w:pPr>
        <w:spacing w:after="951"/>
        <w:ind w:left="2"/>
      </w:pPr>
      <w:r>
        <w:t xml:space="preserve">When all names are set, the Edit Operation is complete. In the last step of the workflow, it has to be added to </w:t>
      </w:r>
      <w:proofErr w:type="gramStart"/>
      <w:r>
        <w:t>an</w:t>
      </w:r>
      <w:proofErr w:type="gramEnd"/>
      <w:r>
        <w:t xml:space="preserve"> Hivent. The </w:t>
      </w:r>
      <w:r>
        <w:rPr>
          <w:i/>
        </w:rPr>
        <w:t xml:space="preserve">New Hivent Box </w:t>
      </w:r>
      <w:r>
        <w:t>offers two possibilities: search for an existing Hivent and add the operation to it or create a new Hivent.</w:t>
      </w:r>
    </w:p>
    <w:p w14:paraId="5E503A9B" w14:textId="77777777" w:rsidR="00A21FDC" w:rsidRDefault="00252176">
      <w:pPr>
        <w:spacing w:after="0" w:line="259" w:lineRule="auto"/>
        <w:ind w:left="0" w:firstLine="0"/>
        <w:jc w:val="left"/>
      </w:pPr>
      <w:r>
        <w:rPr>
          <w:noProof/>
        </w:rPr>
        <w:lastRenderedPageBreak/>
        <w:drawing>
          <wp:inline distT="0" distB="0" distL="0" distR="0" wp14:anchorId="4CEAA4C4" wp14:editId="60BFD43C">
            <wp:extent cx="2487140" cy="1225240"/>
            <wp:effectExtent l="0" t="0" r="0" b="0"/>
            <wp:docPr id="11240" name="Picture 11240"/>
            <wp:cNvGraphicFramePr/>
            <a:graphic xmlns:a="http://schemas.openxmlformats.org/drawingml/2006/main">
              <a:graphicData uri="http://schemas.openxmlformats.org/drawingml/2006/picture">
                <pic:pic xmlns:pic="http://schemas.openxmlformats.org/drawingml/2006/picture">
                  <pic:nvPicPr>
                    <pic:cNvPr id="11240" name="Picture 11240"/>
                    <pic:cNvPicPr/>
                  </pic:nvPicPr>
                  <pic:blipFill>
                    <a:blip r:embed="rId67"/>
                    <a:stretch>
                      <a:fillRect/>
                    </a:stretch>
                  </pic:blipFill>
                  <pic:spPr>
                    <a:xfrm>
                      <a:off x="0" y="0"/>
                      <a:ext cx="2487140" cy="1225240"/>
                    </a:xfrm>
                    <a:prstGeom prst="rect">
                      <a:avLst/>
                    </a:prstGeom>
                  </pic:spPr>
                </pic:pic>
              </a:graphicData>
            </a:graphic>
          </wp:inline>
        </w:drawing>
      </w:r>
    </w:p>
    <w:p w14:paraId="46E540BF" w14:textId="77777777" w:rsidR="00A21FDC" w:rsidRDefault="00A21FDC">
      <w:pPr>
        <w:sectPr w:rsidR="00A21FDC">
          <w:type w:val="continuous"/>
          <w:pgSz w:w="11906" w:h="16838"/>
          <w:pgMar w:top="4559" w:right="1854" w:bottom="3988" w:left="1786" w:header="720" w:footer="720" w:gutter="0"/>
          <w:cols w:num="2" w:space="432"/>
        </w:sectPr>
      </w:pPr>
    </w:p>
    <w:p w14:paraId="63F1C390" w14:textId="77777777" w:rsidR="00A21FDC" w:rsidRDefault="00252176">
      <w:pPr>
        <w:spacing w:after="337"/>
        <w:ind w:hanging="10"/>
        <w:jc w:val="center"/>
      </w:pPr>
      <w:r>
        <w:t>Figure 3.20: 4) Create a new Hivent</w:t>
      </w:r>
    </w:p>
    <w:p w14:paraId="4CE865E5" w14:textId="77777777" w:rsidR="00A21FDC" w:rsidRDefault="00252176">
      <w:pPr>
        <w:ind w:left="2"/>
      </w:pPr>
      <w:r>
        <w:t>The new Hivent created for that change is the “Scottish Independence” on 01.01.2018 with a description of the Hivent and possibly a location and a link to a Wikipedia article. In the last line, the historical change “Secession of Scotland from the United Kingdom” is noted. Clicking the confirm button finalizes the workflow.</w:t>
      </w:r>
    </w:p>
    <w:p w14:paraId="0A99E254" w14:textId="77777777" w:rsidR="00A21FDC" w:rsidRDefault="00252176">
      <w:pPr>
        <w:spacing w:after="337"/>
        <w:ind w:hanging="10"/>
        <w:jc w:val="center"/>
      </w:pPr>
      <w:r>
        <w:t>Figure 3.21: The final state with Scotland</w:t>
      </w:r>
    </w:p>
    <w:p w14:paraId="4C8C65B7" w14:textId="77777777" w:rsidR="00A21FDC" w:rsidRDefault="00252176">
      <w:pPr>
        <w:ind w:left="2"/>
      </w:pPr>
      <w:r>
        <w:t>Clicking the edit button again leaves the Edit mode back to the Browsing Mode. Scotland and the United Kingdom are visible as separate Areas on the map after 2018. When moving the timeline before 2018, Scotland is still part of the UK.</w:t>
      </w:r>
    </w:p>
    <w:p w14:paraId="4126F5F9" w14:textId="77777777" w:rsidR="00A21FDC" w:rsidRDefault="00A21FDC">
      <w:pPr>
        <w:sectPr w:rsidR="00A21FDC">
          <w:type w:val="continuous"/>
          <w:pgSz w:w="11906" w:h="16838"/>
          <w:pgMar w:top="1440" w:right="1854" w:bottom="1440" w:left="1786" w:header="720" w:footer="720" w:gutter="0"/>
          <w:cols w:num="2" w:space="432"/>
        </w:sectPr>
      </w:pPr>
    </w:p>
    <w:p w14:paraId="0EB718CB" w14:textId="77777777" w:rsidR="00A21FDC" w:rsidRDefault="00252176">
      <w:pPr>
        <w:pStyle w:val="Heading2"/>
        <w:tabs>
          <w:tab w:val="center" w:pos="1747"/>
        </w:tabs>
        <w:ind w:left="-13" w:firstLine="0"/>
      </w:pPr>
      <w:bookmarkStart w:id="222" w:name="_Toc129114"/>
      <w:r>
        <w:t>3.4</w:t>
      </w:r>
      <w:r>
        <w:tab/>
        <w:t>Implementation</w:t>
      </w:r>
      <w:bookmarkEnd w:id="222"/>
    </w:p>
    <w:p w14:paraId="213ED43A" w14:textId="77777777" w:rsidR="00A21FDC" w:rsidRDefault="00252176">
      <w:pPr>
        <w:spacing w:after="550" w:line="289" w:lineRule="auto"/>
        <w:ind w:left="-3" w:right="115" w:hanging="10"/>
        <w:jc w:val="left"/>
      </w:pPr>
      <w:r>
        <w:t>HistoGlobe is a Web-based Historical Geographic Information System. The data model and the conceptual interface model were introduced in the first sections of this chapter. This section introduces the underlying database model, a specific implementation of the data model, and the computational model that translates between the conceptual model and the database model. The first part provides an overview about the architecture of the system in section 3.4.1. The remaining part of the section presents the implementation of the server-side and the client-side application in HistoGlobe.</w:t>
      </w:r>
    </w:p>
    <w:p w14:paraId="02607C8E" w14:textId="77777777" w:rsidR="00A21FDC" w:rsidRDefault="00252176">
      <w:pPr>
        <w:pStyle w:val="Heading3"/>
        <w:tabs>
          <w:tab w:val="center" w:pos="1921"/>
        </w:tabs>
        <w:ind w:left="-13" w:firstLine="0"/>
      </w:pPr>
      <w:bookmarkStart w:id="223" w:name="_Toc129115"/>
      <w:r>
        <w:lastRenderedPageBreak/>
        <w:t>3.4.1</w:t>
      </w:r>
      <w:r>
        <w:tab/>
        <w:t>System Architecture</w:t>
      </w:r>
      <w:bookmarkEnd w:id="223"/>
    </w:p>
    <w:p w14:paraId="4A971200" w14:textId="77777777" w:rsidR="00A21FDC" w:rsidRDefault="00252176">
      <w:pPr>
        <w:spacing w:after="281"/>
        <w:ind w:left="2" w:right="314"/>
      </w:pPr>
      <w:r>
        <w:t xml:space="preserve">HistoGlobe uses a classical client-server architecture of a Web-based information system. The user opens the application and interacts with it through the user interface in a Web browser, the </w:t>
      </w:r>
      <w:r>
        <w:rPr>
          <w:i/>
        </w:rPr>
        <w:t xml:space="preserve">client </w:t>
      </w:r>
      <w:r>
        <w:t xml:space="preserve">side of the system. The Web </w:t>
      </w:r>
      <w:r>
        <w:rPr>
          <w:i/>
        </w:rPr>
        <w:t xml:space="preserve">server </w:t>
      </w:r>
      <w:r>
        <w:t>is a remote computer that hosts the database and the middleware. The user interacts with the interface and the client-side application sends a request to the Web server for new data. The middleware checks the request and queries the necessary data from the database. It transforms the data and sends it back to the client. The interface shows the new information.</w:t>
      </w:r>
    </w:p>
    <w:p w14:paraId="209A6F9B" w14:textId="77777777" w:rsidR="00A21FDC" w:rsidRDefault="00252176">
      <w:pPr>
        <w:tabs>
          <w:tab w:val="center" w:pos="3322"/>
          <w:tab w:val="center" w:pos="4911"/>
        </w:tabs>
        <w:spacing w:after="0" w:line="259" w:lineRule="auto"/>
        <w:ind w:left="0" w:firstLine="0"/>
        <w:jc w:val="left"/>
      </w:pPr>
      <w:r>
        <w:rPr>
          <w:sz w:val="22"/>
        </w:rPr>
        <w:tab/>
      </w:r>
      <w:r>
        <w:rPr>
          <w:color w:val="141414"/>
          <w:sz w:val="14"/>
        </w:rPr>
        <w:t>Browsing Mode</w:t>
      </w:r>
      <w:r>
        <w:rPr>
          <w:color w:val="141414"/>
          <w:sz w:val="14"/>
        </w:rPr>
        <w:tab/>
        <w:t>Edit Mode</w:t>
      </w:r>
    </w:p>
    <w:p w14:paraId="5FB86379" w14:textId="77777777" w:rsidR="00A21FDC" w:rsidRDefault="00252176">
      <w:pPr>
        <w:spacing w:after="181" w:line="259" w:lineRule="auto"/>
        <w:ind w:left="1237" w:firstLine="0"/>
        <w:jc w:val="left"/>
      </w:pPr>
      <w:r>
        <w:rPr>
          <w:noProof/>
          <w:sz w:val="22"/>
        </w:rPr>
        <mc:AlternateContent>
          <mc:Choice Requires="wpg">
            <w:drawing>
              <wp:inline distT="0" distB="0" distL="0" distR="0" wp14:anchorId="3A3DE441" wp14:editId="736A5F03">
                <wp:extent cx="3719996" cy="2316451"/>
                <wp:effectExtent l="0" t="0" r="0" b="0"/>
                <wp:docPr id="110472" name="Group 110472"/>
                <wp:cNvGraphicFramePr/>
                <a:graphic xmlns:a="http://schemas.openxmlformats.org/drawingml/2006/main">
                  <a:graphicData uri="http://schemas.microsoft.com/office/word/2010/wordprocessingGroup">
                    <wpg:wgp>
                      <wpg:cNvGrpSpPr/>
                      <wpg:grpSpPr>
                        <a:xfrm>
                          <a:off x="0" y="0"/>
                          <a:ext cx="3719996" cy="2316451"/>
                          <a:chOff x="0" y="0"/>
                          <a:chExt cx="3719996" cy="2316451"/>
                        </a:xfrm>
                      </wpg:grpSpPr>
                      <pic:pic xmlns:pic="http://schemas.openxmlformats.org/drawingml/2006/picture">
                        <pic:nvPicPr>
                          <pic:cNvPr id="11270" name="Picture 11270"/>
                          <pic:cNvPicPr/>
                        </pic:nvPicPr>
                        <pic:blipFill>
                          <a:blip r:embed="rId68"/>
                          <a:stretch>
                            <a:fillRect/>
                          </a:stretch>
                        </pic:blipFill>
                        <pic:spPr>
                          <a:xfrm>
                            <a:off x="868791" y="0"/>
                            <a:ext cx="916960" cy="458480"/>
                          </a:xfrm>
                          <a:prstGeom prst="rect">
                            <a:avLst/>
                          </a:prstGeom>
                        </pic:spPr>
                      </pic:pic>
                      <pic:pic xmlns:pic="http://schemas.openxmlformats.org/drawingml/2006/picture">
                        <pic:nvPicPr>
                          <pic:cNvPr id="11271" name="Picture 11271"/>
                          <pic:cNvPicPr/>
                        </pic:nvPicPr>
                        <pic:blipFill>
                          <a:blip r:embed="rId69"/>
                          <a:stretch>
                            <a:fillRect/>
                          </a:stretch>
                        </pic:blipFill>
                        <pic:spPr>
                          <a:xfrm>
                            <a:off x="1877448" y="0"/>
                            <a:ext cx="916960" cy="458480"/>
                          </a:xfrm>
                          <a:prstGeom prst="rect">
                            <a:avLst/>
                          </a:prstGeom>
                        </pic:spPr>
                      </pic:pic>
                      <wps:wsp>
                        <wps:cNvPr id="11272" name="Rectangle 11272"/>
                        <wps:cNvSpPr/>
                        <wps:spPr>
                          <a:xfrm>
                            <a:off x="0" y="156571"/>
                            <a:ext cx="789795" cy="174516"/>
                          </a:xfrm>
                          <a:prstGeom prst="rect">
                            <a:avLst/>
                          </a:prstGeom>
                          <a:ln>
                            <a:noFill/>
                          </a:ln>
                        </wps:spPr>
                        <wps:txbx>
                          <w:txbxContent>
                            <w:p w14:paraId="1895A2FD" w14:textId="77777777" w:rsidR="006E2FA2" w:rsidRDefault="006E2FA2">
                              <w:pPr>
                                <w:spacing w:after="160" w:line="259" w:lineRule="auto"/>
                                <w:ind w:left="0" w:firstLine="0"/>
                                <w:jc w:val="left"/>
                              </w:pPr>
                              <w:r>
                                <w:rPr>
                                  <w:b/>
                                  <w:color w:val="141414"/>
                                  <w:w w:val="111"/>
                                  <w:sz w:val="14"/>
                                </w:rPr>
                                <w:t>User</w:t>
                              </w:r>
                              <w:r>
                                <w:rPr>
                                  <w:b/>
                                  <w:color w:val="141414"/>
                                  <w:spacing w:val="20"/>
                                  <w:w w:val="111"/>
                                  <w:sz w:val="14"/>
                                </w:rPr>
                                <w:t xml:space="preserve"> </w:t>
                              </w:r>
                              <w:r>
                                <w:rPr>
                                  <w:b/>
                                  <w:color w:val="141414"/>
                                  <w:w w:val="111"/>
                                  <w:sz w:val="14"/>
                                </w:rPr>
                                <w:t>Interface</w:t>
                              </w:r>
                            </w:p>
                          </w:txbxContent>
                        </wps:txbx>
                        <wps:bodyPr horzOverflow="overflow" vert="horz" lIns="0" tIns="0" rIns="0" bIns="0" rtlCol="0">
                          <a:noAutofit/>
                        </wps:bodyPr>
                      </wps:wsp>
                      <wps:wsp>
                        <wps:cNvPr id="11273" name="Rectangle 11273"/>
                        <wps:cNvSpPr/>
                        <wps:spPr>
                          <a:xfrm>
                            <a:off x="202199" y="2091358"/>
                            <a:ext cx="520392" cy="174516"/>
                          </a:xfrm>
                          <a:prstGeom prst="rect">
                            <a:avLst/>
                          </a:prstGeom>
                          <a:ln>
                            <a:noFill/>
                          </a:ln>
                        </wps:spPr>
                        <wps:txbx>
                          <w:txbxContent>
                            <w:p w14:paraId="25A06E98" w14:textId="77777777" w:rsidR="006E2FA2" w:rsidRDefault="006E2FA2">
                              <w:pPr>
                                <w:spacing w:after="160" w:line="259" w:lineRule="auto"/>
                                <w:ind w:left="0" w:firstLine="0"/>
                                <w:jc w:val="left"/>
                              </w:pPr>
                              <w:r>
                                <w:rPr>
                                  <w:b/>
                                  <w:color w:val="141414"/>
                                  <w:w w:val="113"/>
                                  <w:sz w:val="14"/>
                                </w:rPr>
                                <w:t>Database</w:t>
                              </w:r>
                            </w:p>
                          </w:txbxContent>
                        </wps:txbx>
                        <wps:bodyPr horzOverflow="overflow" vert="horz" lIns="0" tIns="0" rIns="0" bIns="0" rtlCol="0">
                          <a:noAutofit/>
                        </wps:bodyPr>
                      </wps:wsp>
                      <wps:wsp>
                        <wps:cNvPr id="11274" name="Rectangle 11274"/>
                        <wps:cNvSpPr/>
                        <wps:spPr>
                          <a:xfrm>
                            <a:off x="115696" y="1522842"/>
                            <a:ext cx="635763" cy="174516"/>
                          </a:xfrm>
                          <a:prstGeom prst="rect">
                            <a:avLst/>
                          </a:prstGeom>
                          <a:ln>
                            <a:noFill/>
                          </a:ln>
                        </wps:spPr>
                        <wps:txbx>
                          <w:txbxContent>
                            <w:p w14:paraId="4B4477F6" w14:textId="77777777" w:rsidR="006E2FA2" w:rsidRDefault="006E2FA2">
                              <w:pPr>
                                <w:spacing w:after="160" w:line="259" w:lineRule="auto"/>
                                <w:ind w:left="0" w:firstLine="0"/>
                                <w:jc w:val="left"/>
                              </w:pPr>
                              <w:r>
                                <w:rPr>
                                  <w:b/>
                                  <w:color w:val="141414"/>
                                  <w:w w:val="107"/>
                                  <w:sz w:val="14"/>
                                </w:rPr>
                                <w:t>Middleware</w:t>
                              </w:r>
                            </w:p>
                          </w:txbxContent>
                        </wps:txbx>
                        <wps:bodyPr horzOverflow="overflow" vert="horz" lIns="0" tIns="0" rIns="0" bIns="0" rtlCol="0">
                          <a:noAutofit/>
                        </wps:bodyPr>
                      </wps:wsp>
                      <wps:wsp>
                        <wps:cNvPr id="11275" name="Shape 11275"/>
                        <wps:cNvSpPr/>
                        <wps:spPr>
                          <a:xfrm>
                            <a:off x="1376552" y="2029928"/>
                            <a:ext cx="818393" cy="268214"/>
                          </a:xfrm>
                          <a:custGeom>
                            <a:avLst/>
                            <a:gdLst/>
                            <a:ahLst/>
                            <a:cxnLst/>
                            <a:rect l="0" t="0" r="0" b="0"/>
                            <a:pathLst>
                              <a:path w="818393" h="268214">
                                <a:moveTo>
                                  <a:pt x="409211" y="0"/>
                                </a:moveTo>
                                <a:cubicBezTo>
                                  <a:pt x="572854" y="0"/>
                                  <a:pt x="654721" y="11169"/>
                                  <a:pt x="818393" y="44703"/>
                                </a:cubicBezTo>
                                <a:lnTo>
                                  <a:pt x="818393" y="223507"/>
                                </a:lnTo>
                                <a:cubicBezTo>
                                  <a:pt x="654721" y="257022"/>
                                  <a:pt x="572854" y="268214"/>
                                  <a:pt x="409211" y="268214"/>
                                </a:cubicBezTo>
                                <a:cubicBezTo>
                                  <a:pt x="245539" y="268214"/>
                                  <a:pt x="163672" y="257022"/>
                                  <a:pt x="0" y="223507"/>
                                </a:cubicBezTo>
                                <a:lnTo>
                                  <a:pt x="0" y="44703"/>
                                </a:lnTo>
                                <a:cubicBezTo>
                                  <a:pt x="163672" y="11169"/>
                                  <a:pt x="245539" y="0"/>
                                  <a:pt x="409211" y="0"/>
                                </a:cubicBezTo>
                                <a:close/>
                              </a:path>
                            </a:pathLst>
                          </a:custGeom>
                          <a:ln w="5155" cap="flat">
                            <a:miter lim="100000"/>
                          </a:ln>
                        </wps:spPr>
                        <wps:style>
                          <a:lnRef idx="1">
                            <a:srgbClr val="505050"/>
                          </a:lnRef>
                          <a:fillRef idx="1">
                            <a:srgbClr val="DCDCDC"/>
                          </a:fillRef>
                          <a:effectRef idx="0">
                            <a:scrgbClr r="0" g="0" b="0"/>
                          </a:effectRef>
                          <a:fontRef idx="none"/>
                        </wps:style>
                        <wps:bodyPr/>
                      </wps:wsp>
                      <wps:wsp>
                        <wps:cNvPr id="11276" name="Shape 11276"/>
                        <wps:cNvSpPr/>
                        <wps:spPr>
                          <a:xfrm>
                            <a:off x="1376753" y="2076401"/>
                            <a:ext cx="818192" cy="44035"/>
                          </a:xfrm>
                          <a:custGeom>
                            <a:avLst/>
                            <a:gdLst/>
                            <a:ahLst/>
                            <a:cxnLst/>
                            <a:rect l="0" t="0" r="0" b="0"/>
                            <a:pathLst>
                              <a:path w="818192" h="44035">
                                <a:moveTo>
                                  <a:pt x="0" y="0"/>
                                </a:moveTo>
                                <a:lnTo>
                                  <a:pt x="818192" y="0"/>
                                </a:lnTo>
                                <a:cubicBezTo>
                                  <a:pt x="654566" y="33022"/>
                                  <a:pt x="572722" y="44035"/>
                                  <a:pt x="409096" y="44035"/>
                                </a:cubicBezTo>
                                <a:cubicBezTo>
                                  <a:pt x="245493" y="44035"/>
                                  <a:pt x="163626" y="33022"/>
                                  <a:pt x="0" y="0"/>
                                </a:cubicBezTo>
                                <a:close/>
                              </a:path>
                            </a:pathLst>
                          </a:custGeom>
                          <a:ln w="5117" cap="flat">
                            <a:miter lim="100000"/>
                          </a:ln>
                        </wps:spPr>
                        <wps:style>
                          <a:lnRef idx="1">
                            <a:srgbClr val="505050"/>
                          </a:lnRef>
                          <a:fillRef idx="1">
                            <a:srgbClr val="DCDCDC"/>
                          </a:fillRef>
                          <a:effectRef idx="0">
                            <a:scrgbClr r="0" g="0" b="0"/>
                          </a:effectRef>
                          <a:fontRef idx="none"/>
                        </wps:style>
                        <wps:bodyPr/>
                      </wps:wsp>
                      <wps:wsp>
                        <wps:cNvPr id="11277" name="Shape 11277"/>
                        <wps:cNvSpPr/>
                        <wps:spPr>
                          <a:xfrm>
                            <a:off x="2316351" y="2001293"/>
                            <a:ext cx="257872" cy="303673"/>
                          </a:xfrm>
                          <a:custGeom>
                            <a:avLst/>
                            <a:gdLst/>
                            <a:ahLst/>
                            <a:cxnLst/>
                            <a:rect l="0" t="0" r="0" b="0"/>
                            <a:pathLst>
                              <a:path w="257872" h="303673">
                                <a:moveTo>
                                  <a:pt x="43676" y="279340"/>
                                </a:moveTo>
                                <a:cubicBezTo>
                                  <a:pt x="92298" y="303673"/>
                                  <a:pt x="150594" y="298189"/>
                                  <a:pt x="193845" y="265259"/>
                                </a:cubicBezTo>
                                <a:cubicBezTo>
                                  <a:pt x="237120" y="232306"/>
                                  <a:pt x="257872" y="177571"/>
                                  <a:pt x="247373" y="124199"/>
                                </a:cubicBezTo>
                                <a:cubicBezTo>
                                  <a:pt x="236828" y="70851"/>
                                  <a:pt x="196866" y="28070"/>
                                  <a:pt x="144324" y="14036"/>
                                </a:cubicBezTo>
                                <a:cubicBezTo>
                                  <a:pt x="91736" y="0"/>
                                  <a:pt x="35773" y="17061"/>
                                  <a:pt x="0" y="58025"/>
                                </a:cubicBezTo>
                              </a:path>
                            </a:pathLst>
                          </a:custGeom>
                          <a:ln w="11462" cap="flat">
                            <a:miter lim="100000"/>
                          </a:ln>
                        </wps:spPr>
                        <wps:style>
                          <a:lnRef idx="1">
                            <a:srgbClr val="323232"/>
                          </a:lnRef>
                          <a:fillRef idx="0">
                            <a:srgbClr val="000000">
                              <a:alpha val="0"/>
                            </a:srgbClr>
                          </a:fillRef>
                          <a:effectRef idx="0">
                            <a:scrgbClr r="0" g="0" b="0"/>
                          </a:effectRef>
                          <a:fontRef idx="none"/>
                        </wps:style>
                        <wps:bodyPr/>
                      </wps:wsp>
                      <wps:wsp>
                        <wps:cNvPr id="11278" name="Shape 11278"/>
                        <wps:cNvSpPr/>
                        <wps:spPr>
                          <a:xfrm>
                            <a:off x="2323314" y="2255112"/>
                            <a:ext cx="69173" cy="61339"/>
                          </a:xfrm>
                          <a:custGeom>
                            <a:avLst/>
                            <a:gdLst/>
                            <a:ahLst/>
                            <a:cxnLst/>
                            <a:rect l="0" t="0" r="0" b="0"/>
                            <a:pathLst>
                              <a:path w="69173" h="61339">
                                <a:moveTo>
                                  <a:pt x="0" y="0"/>
                                </a:moveTo>
                                <a:lnTo>
                                  <a:pt x="69173" y="10030"/>
                                </a:lnTo>
                                <a:lnTo>
                                  <a:pt x="38501" y="26775"/>
                                </a:lnTo>
                                <a:lnTo>
                                  <a:pt x="33463" y="61339"/>
                                </a:lnTo>
                                <a:lnTo>
                                  <a:pt x="0" y="0"/>
                                </a:lnTo>
                                <a:close/>
                              </a:path>
                            </a:pathLst>
                          </a:custGeom>
                          <a:ln w="0" cap="flat">
                            <a:miter lim="100000"/>
                          </a:ln>
                        </wps:spPr>
                        <wps:style>
                          <a:lnRef idx="0">
                            <a:srgbClr val="000000">
                              <a:alpha val="0"/>
                            </a:srgbClr>
                          </a:lnRef>
                          <a:fillRef idx="1">
                            <a:srgbClr val="323232"/>
                          </a:fillRef>
                          <a:effectRef idx="0">
                            <a:scrgbClr r="0" g="0" b="0"/>
                          </a:effectRef>
                          <a:fontRef idx="none"/>
                        </wps:style>
                        <wps:bodyPr/>
                      </wps:wsp>
                      <wps:wsp>
                        <wps:cNvPr id="134273" name="Shape 134273"/>
                        <wps:cNvSpPr/>
                        <wps:spPr>
                          <a:xfrm>
                            <a:off x="1376552" y="1507264"/>
                            <a:ext cx="818393" cy="176499"/>
                          </a:xfrm>
                          <a:custGeom>
                            <a:avLst/>
                            <a:gdLst/>
                            <a:ahLst/>
                            <a:cxnLst/>
                            <a:rect l="0" t="0" r="0" b="0"/>
                            <a:pathLst>
                              <a:path w="818393" h="176499">
                                <a:moveTo>
                                  <a:pt x="0" y="0"/>
                                </a:moveTo>
                                <a:lnTo>
                                  <a:pt x="818393" y="0"/>
                                </a:lnTo>
                                <a:lnTo>
                                  <a:pt x="818393" y="176499"/>
                                </a:lnTo>
                                <a:lnTo>
                                  <a:pt x="0" y="176499"/>
                                </a:lnTo>
                                <a:lnTo>
                                  <a:pt x="0" y="0"/>
                                </a:lnTo>
                              </a:path>
                            </a:pathLst>
                          </a:custGeom>
                          <a:ln w="5459" cap="flat">
                            <a:miter lim="100000"/>
                          </a:ln>
                        </wps:spPr>
                        <wps:style>
                          <a:lnRef idx="1">
                            <a:srgbClr val="505050"/>
                          </a:lnRef>
                          <a:fillRef idx="1">
                            <a:srgbClr val="DCDCDC"/>
                          </a:fillRef>
                          <a:effectRef idx="0">
                            <a:scrgbClr r="0" g="0" b="0"/>
                          </a:effectRef>
                          <a:fontRef idx="none"/>
                        </wps:style>
                        <wps:bodyPr/>
                      </wps:wsp>
                      <wps:wsp>
                        <wps:cNvPr id="11280" name="Shape 11280"/>
                        <wps:cNvSpPr/>
                        <wps:spPr>
                          <a:xfrm>
                            <a:off x="1785763" y="1772434"/>
                            <a:ext cx="0" cy="189034"/>
                          </a:xfrm>
                          <a:custGeom>
                            <a:avLst/>
                            <a:gdLst/>
                            <a:ahLst/>
                            <a:cxnLst/>
                            <a:rect l="0" t="0" r="0" b="0"/>
                            <a:pathLst>
                              <a:path h="189034">
                                <a:moveTo>
                                  <a:pt x="0" y="189034"/>
                                </a:moveTo>
                                <a:lnTo>
                                  <a:pt x="0" y="0"/>
                                </a:lnTo>
                              </a:path>
                            </a:pathLst>
                          </a:custGeom>
                          <a:ln w="8876" cap="flat">
                            <a:miter lim="100000"/>
                          </a:ln>
                        </wps:spPr>
                        <wps:style>
                          <a:lnRef idx="1">
                            <a:srgbClr val="323232"/>
                          </a:lnRef>
                          <a:fillRef idx="0">
                            <a:srgbClr val="000000">
                              <a:alpha val="0"/>
                            </a:srgbClr>
                          </a:fillRef>
                          <a:effectRef idx="0">
                            <a:scrgbClr r="0" g="0" b="0"/>
                          </a:effectRef>
                          <a:fontRef idx="none"/>
                        </wps:style>
                        <wps:bodyPr/>
                      </wps:wsp>
                      <wps:wsp>
                        <wps:cNvPr id="11281" name="Shape 11281"/>
                        <wps:cNvSpPr/>
                        <wps:spPr>
                          <a:xfrm>
                            <a:off x="1751933" y="1729050"/>
                            <a:ext cx="67632" cy="40542"/>
                          </a:xfrm>
                          <a:custGeom>
                            <a:avLst/>
                            <a:gdLst/>
                            <a:ahLst/>
                            <a:cxnLst/>
                            <a:rect l="0" t="0" r="0" b="0"/>
                            <a:pathLst>
                              <a:path w="67632" h="40542">
                                <a:moveTo>
                                  <a:pt x="33830" y="0"/>
                                </a:moveTo>
                                <a:lnTo>
                                  <a:pt x="67632" y="40542"/>
                                </a:lnTo>
                                <a:lnTo>
                                  <a:pt x="33830" y="30423"/>
                                </a:lnTo>
                                <a:lnTo>
                                  <a:pt x="0" y="40542"/>
                                </a:lnTo>
                                <a:lnTo>
                                  <a:pt x="3383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282" name="Shape 11282"/>
                        <wps:cNvSpPr/>
                        <wps:spPr>
                          <a:xfrm>
                            <a:off x="1751933" y="1962430"/>
                            <a:ext cx="67632" cy="40542"/>
                          </a:xfrm>
                          <a:custGeom>
                            <a:avLst/>
                            <a:gdLst/>
                            <a:ahLst/>
                            <a:cxnLst/>
                            <a:rect l="0" t="0" r="0" b="0"/>
                            <a:pathLst>
                              <a:path w="67632" h="40542">
                                <a:moveTo>
                                  <a:pt x="0" y="0"/>
                                </a:moveTo>
                                <a:lnTo>
                                  <a:pt x="33830" y="10143"/>
                                </a:lnTo>
                                <a:lnTo>
                                  <a:pt x="67632" y="0"/>
                                </a:lnTo>
                                <a:lnTo>
                                  <a:pt x="33830" y="40542"/>
                                </a:lnTo>
                                <a:lnTo>
                                  <a:pt x="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283" name="Rectangle 11283"/>
                        <wps:cNvSpPr/>
                        <wps:spPr>
                          <a:xfrm>
                            <a:off x="3069496" y="96924"/>
                            <a:ext cx="342212" cy="178419"/>
                          </a:xfrm>
                          <a:prstGeom prst="rect">
                            <a:avLst/>
                          </a:prstGeom>
                          <a:ln>
                            <a:noFill/>
                          </a:ln>
                        </wps:spPr>
                        <wps:txbx>
                          <w:txbxContent>
                            <w:p w14:paraId="4D3DB228" w14:textId="77777777" w:rsidR="006E2FA2" w:rsidRDefault="006E2FA2">
                              <w:pPr>
                                <w:spacing w:after="160" w:line="259" w:lineRule="auto"/>
                                <w:ind w:left="0" w:firstLine="0"/>
                                <w:jc w:val="left"/>
                              </w:pPr>
                              <w:r>
                                <w:rPr>
                                  <w:color w:val="141414"/>
                                  <w:w w:val="118"/>
                                  <w:sz w:val="14"/>
                                </w:rPr>
                                <w:t>HTML</w:t>
                              </w:r>
                            </w:p>
                          </w:txbxContent>
                        </wps:txbx>
                        <wps:bodyPr horzOverflow="overflow" vert="horz" lIns="0" tIns="0" rIns="0" bIns="0" rtlCol="0">
                          <a:noAutofit/>
                        </wps:bodyPr>
                      </wps:wsp>
                      <wps:wsp>
                        <wps:cNvPr id="11284" name="Rectangle 11284"/>
                        <wps:cNvSpPr/>
                        <wps:spPr>
                          <a:xfrm>
                            <a:off x="3069496" y="211543"/>
                            <a:ext cx="254281" cy="178419"/>
                          </a:xfrm>
                          <a:prstGeom prst="rect">
                            <a:avLst/>
                          </a:prstGeom>
                          <a:ln>
                            <a:noFill/>
                          </a:ln>
                        </wps:spPr>
                        <wps:txbx>
                          <w:txbxContent>
                            <w:p w14:paraId="3B71389C" w14:textId="77777777" w:rsidR="006E2FA2" w:rsidRDefault="006E2FA2">
                              <w:pPr>
                                <w:spacing w:after="160" w:line="259" w:lineRule="auto"/>
                                <w:ind w:left="0" w:firstLine="0"/>
                                <w:jc w:val="left"/>
                              </w:pPr>
                              <w:r>
                                <w:rPr>
                                  <w:color w:val="141414"/>
                                  <w:w w:val="103"/>
                                  <w:sz w:val="14"/>
                                </w:rPr>
                                <w:t>Less</w:t>
                              </w:r>
                              <w:r>
                                <w:rPr>
                                  <w:color w:val="141414"/>
                                  <w:spacing w:val="15"/>
                                  <w:w w:val="103"/>
                                  <w:sz w:val="14"/>
                                </w:rPr>
                                <w:t xml:space="preserve"> </w:t>
                              </w:r>
                            </w:p>
                          </w:txbxContent>
                        </wps:txbx>
                        <wps:bodyPr horzOverflow="overflow" vert="horz" lIns="0" tIns="0" rIns="0" bIns="0" rtlCol="0">
                          <a:noAutofit/>
                        </wps:bodyPr>
                      </wps:wsp>
                      <wps:wsp>
                        <wps:cNvPr id="11285" name="Rectangle 11285"/>
                        <wps:cNvSpPr/>
                        <wps:spPr>
                          <a:xfrm>
                            <a:off x="3260685" y="211543"/>
                            <a:ext cx="121957" cy="178419"/>
                          </a:xfrm>
                          <a:prstGeom prst="rect">
                            <a:avLst/>
                          </a:prstGeom>
                          <a:ln>
                            <a:noFill/>
                          </a:ln>
                        </wps:spPr>
                        <wps:txbx>
                          <w:txbxContent>
                            <w:p w14:paraId="600335B4" w14:textId="77777777" w:rsidR="006E2FA2" w:rsidRDefault="006E2FA2">
                              <w:pPr>
                                <w:spacing w:after="160" w:line="259" w:lineRule="auto"/>
                                <w:ind w:left="0" w:firstLine="0"/>
                                <w:jc w:val="left"/>
                              </w:pPr>
                              <w:r>
                                <w:rPr>
                                  <w:color w:val="141414"/>
                                  <w:w w:val="110"/>
                                  <w:sz w:val="14"/>
                                </w:rPr>
                                <w:t>→</w:t>
                              </w:r>
                            </w:p>
                          </w:txbxContent>
                        </wps:txbx>
                        <wps:bodyPr horzOverflow="overflow" vert="horz" lIns="0" tIns="0" rIns="0" bIns="0" rtlCol="0">
                          <a:noAutofit/>
                        </wps:bodyPr>
                      </wps:wsp>
                      <wps:wsp>
                        <wps:cNvPr id="11286" name="Rectangle 11286"/>
                        <wps:cNvSpPr/>
                        <wps:spPr>
                          <a:xfrm>
                            <a:off x="3352382" y="211543"/>
                            <a:ext cx="254525" cy="178419"/>
                          </a:xfrm>
                          <a:prstGeom prst="rect">
                            <a:avLst/>
                          </a:prstGeom>
                          <a:ln>
                            <a:noFill/>
                          </a:ln>
                        </wps:spPr>
                        <wps:txbx>
                          <w:txbxContent>
                            <w:p w14:paraId="2F31454D" w14:textId="77777777" w:rsidR="006E2FA2" w:rsidRDefault="006E2FA2">
                              <w:pPr>
                                <w:spacing w:after="160" w:line="259" w:lineRule="auto"/>
                                <w:ind w:left="0" w:firstLine="0"/>
                                <w:jc w:val="left"/>
                              </w:pPr>
                              <w:r>
                                <w:rPr>
                                  <w:color w:val="141414"/>
                                  <w:spacing w:val="15"/>
                                  <w:w w:val="121"/>
                                  <w:sz w:val="14"/>
                                </w:rPr>
                                <w:t xml:space="preserve"> </w:t>
                              </w:r>
                              <w:r>
                                <w:rPr>
                                  <w:color w:val="141414"/>
                                  <w:w w:val="121"/>
                                  <w:sz w:val="14"/>
                                </w:rPr>
                                <w:t>CSS</w:t>
                              </w:r>
                            </w:p>
                          </w:txbxContent>
                        </wps:txbx>
                        <wps:bodyPr horzOverflow="overflow" vert="horz" lIns="0" tIns="0" rIns="0" bIns="0" rtlCol="0">
                          <a:noAutofit/>
                        </wps:bodyPr>
                      </wps:wsp>
                      <wps:wsp>
                        <wps:cNvPr id="11287" name="Rectangle 11287"/>
                        <wps:cNvSpPr/>
                        <wps:spPr>
                          <a:xfrm>
                            <a:off x="3072981" y="2029922"/>
                            <a:ext cx="606737" cy="178419"/>
                          </a:xfrm>
                          <a:prstGeom prst="rect">
                            <a:avLst/>
                          </a:prstGeom>
                          <a:ln>
                            <a:noFill/>
                          </a:ln>
                        </wps:spPr>
                        <wps:txbx>
                          <w:txbxContent>
                            <w:p w14:paraId="790CB03C" w14:textId="77777777" w:rsidR="006E2FA2" w:rsidRDefault="006E2FA2">
                              <w:pPr>
                                <w:spacing w:after="160" w:line="259" w:lineRule="auto"/>
                                <w:ind w:left="0" w:firstLine="0"/>
                                <w:jc w:val="left"/>
                              </w:pPr>
                              <w:r>
                                <w:rPr>
                                  <w:color w:val="141414"/>
                                  <w:w w:val="108"/>
                                  <w:sz w:val="14"/>
                                </w:rPr>
                                <w:t>PostgreSQL</w:t>
                              </w:r>
                            </w:p>
                          </w:txbxContent>
                        </wps:txbx>
                        <wps:bodyPr horzOverflow="overflow" vert="horz" lIns="0" tIns="0" rIns="0" bIns="0" rtlCol="0">
                          <a:noAutofit/>
                        </wps:bodyPr>
                      </wps:wsp>
                      <wps:wsp>
                        <wps:cNvPr id="109911" name="Rectangle 109911"/>
                        <wps:cNvSpPr/>
                        <wps:spPr>
                          <a:xfrm>
                            <a:off x="3072981" y="2144542"/>
                            <a:ext cx="94882" cy="178418"/>
                          </a:xfrm>
                          <a:prstGeom prst="rect">
                            <a:avLst/>
                          </a:prstGeom>
                          <a:ln>
                            <a:noFill/>
                          </a:ln>
                        </wps:spPr>
                        <wps:txbx>
                          <w:txbxContent>
                            <w:p w14:paraId="6B79AC37" w14:textId="77777777" w:rsidR="006E2FA2" w:rsidRDefault="006E2FA2">
                              <w:pPr>
                                <w:spacing w:after="160" w:line="259" w:lineRule="auto"/>
                                <w:ind w:left="0" w:firstLine="0"/>
                                <w:jc w:val="left"/>
                              </w:pPr>
                              <w:r>
                                <w:rPr>
                                  <w:color w:val="141414"/>
                                  <w:w w:val="156"/>
                                  <w:sz w:val="14"/>
                                </w:rPr>
                                <w:t>+</w:t>
                              </w:r>
                            </w:p>
                          </w:txbxContent>
                        </wps:txbx>
                        <wps:bodyPr horzOverflow="overflow" vert="horz" lIns="0" tIns="0" rIns="0" bIns="0" rtlCol="0">
                          <a:noAutofit/>
                        </wps:bodyPr>
                      </wps:wsp>
                      <wps:wsp>
                        <wps:cNvPr id="109914" name="Rectangle 109914"/>
                        <wps:cNvSpPr/>
                        <wps:spPr>
                          <a:xfrm>
                            <a:off x="3144321" y="2144542"/>
                            <a:ext cx="450022" cy="178418"/>
                          </a:xfrm>
                          <a:prstGeom prst="rect">
                            <a:avLst/>
                          </a:prstGeom>
                          <a:ln>
                            <a:noFill/>
                          </a:ln>
                        </wps:spPr>
                        <wps:txbx>
                          <w:txbxContent>
                            <w:p w14:paraId="206FD242" w14:textId="77777777" w:rsidR="006E2FA2" w:rsidRDefault="006E2FA2">
                              <w:pPr>
                                <w:spacing w:after="160" w:line="259" w:lineRule="auto"/>
                                <w:ind w:left="0" w:firstLine="0"/>
                                <w:jc w:val="left"/>
                              </w:pPr>
                              <w:r>
                                <w:rPr>
                                  <w:color w:val="141414"/>
                                  <w:spacing w:val="15"/>
                                  <w:w w:val="109"/>
                                  <w:sz w:val="14"/>
                                </w:rPr>
                                <w:t xml:space="preserve"> </w:t>
                              </w:r>
                              <w:r>
                                <w:rPr>
                                  <w:color w:val="141414"/>
                                  <w:w w:val="109"/>
                                  <w:sz w:val="14"/>
                                </w:rPr>
                                <w:t>PostGIS</w:t>
                              </w:r>
                            </w:p>
                          </w:txbxContent>
                        </wps:txbx>
                        <wps:bodyPr horzOverflow="overflow" vert="horz" lIns="0" tIns="0" rIns="0" bIns="0" rtlCol="0">
                          <a:noAutofit/>
                        </wps:bodyPr>
                      </wps:wsp>
                      <wps:wsp>
                        <wps:cNvPr id="11289" name="Rectangle 11289"/>
                        <wps:cNvSpPr/>
                        <wps:spPr>
                          <a:xfrm>
                            <a:off x="3069313" y="1512618"/>
                            <a:ext cx="865409" cy="178419"/>
                          </a:xfrm>
                          <a:prstGeom prst="rect">
                            <a:avLst/>
                          </a:prstGeom>
                          <a:ln>
                            <a:noFill/>
                          </a:ln>
                        </wps:spPr>
                        <wps:txbx>
                          <w:txbxContent>
                            <w:p w14:paraId="040B28DB" w14:textId="77777777" w:rsidR="006E2FA2" w:rsidRDefault="006E2FA2">
                              <w:pPr>
                                <w:spacing w:after="160" w:line="259" w:lineRule="auto"/>
                                <w:ind w:left="0" w:firstLine="0"/>
                                <w:jc w:val="left"/>
                              </w:pPr>
                              <w:r>
                                <w:rPr>
                                  <w:color w:val="141414"/>
                                  <w:w w:val="108"/>
                                  <w:sz w:val="14"/>
                                </w:rPr>
                                <w:t>Django</w:t>
                              </w:r>
                              <w:r>
                                <w:rPr>
                                  <w:color w:val="141414"/>
                                  <w:spacing w:val="15"/>
                                  <w:w w:val="108"/>
                                  <w:sz w:val="14"/>
                                </w:rPr>
                                <w:t xml:space="preserve"> </w:t>
                              </w:r>
                              <w:r>
                                <w:rPr>
                                  <w:color w:val="141414"/>
                                  <w:w w:val="108"/>
                                  <w:sz w:val="14"/>
                                </w:rPr>
                                <w:t>(Python)</w:t>
                              </w:r>
                            </w:p>
                          </w:txbxContent>
                        </wps:txbx>
                        <wps:bodyPr horzOverflow="overflow" vert="horz" lIns="0" tIns="0" rIns="0" bIns="0" rtlCol="0">
                          <a:noAutofit/>
                        </wps:bodyPr>
                      </wps:wsp>
                      <wps:wsp>
                        <wps:cNvPr id="11290" name="Shape 11290"/>
                        <wps:cNvSpPr/>
                        <wps:spPr>
                          <a:xfrm>
                            <a:off x="685411" y="1288319"/>
                            <a:ext cx="2292401" cy="0"/>
                          </a:xfrm>
                          <a:custGeom>
                            <a:avLst/>
                            <a:gdLst/>
                            <a:ahLst/>
                            <a:cxnLst/>
                            <a:rect l="0" t="0" r="0" b="0"/>
                            <a:pathLst>
                              <a:path w="2292401">
                                <a:moveTo>
                                  <a:pt x="0" y="0"/>
                                </a:moveTo>
                                <a:lnTo>
                                  <a:pt x="2292401" y="0"/>
                                </a:lnTo>
                              </a:path>
                            </a:pathLst>
                          </a:custGeom>
                          <a:ln w="45848" cap="flat">
                            <a:custDash>
                              <a:ds d="361008" sp="722016"/>
                            </a:custDash>
                            <a:miter lim="100000"/>
                          </a:ln>
                        </wps:spPr>
                        <wps:style>
                          <a:lnRef idx="1">
                            <a:srgbClr val="B4B4B4"/>
                          </a:lnRef>
                          <a:fillRef idx="0">
                            <a:srgbClr val="000000">
                              <a:alpha val="0"/>
                            </a:srgbClr>
                          </a:fillRef>
                          <a:effectRef idx="0">
                            <a:scrgbClr r="0" g="0" b="0"/>
                          </a:effectRef>
                          <a:fontRef idx="none"/>
                        </wps:style>
                        <wps:bodyPr/>
                      </wps:wsp>
                      <wps:wsp>
                        <wps:cNvPr id="11291" name="Rectangle 11291"/>
                        <wps:cNvSpPr/>
                        <wps:spPr>
                          <a:xfrm>
                            <a:off x="324343" y="531242"/>
                            <a:ext cx="297454" cy="178419"/>
                          </a:xfrm>
                          <a:prstGeom prst="rect">
                            <a:avLst/>
                          </a:prstGeom>
                          <a:ln>
                            <a:noFill/>
                          </a:ln>
                        </wps:spPr>
                        <wps:txbx>
                          <w:txbxContent>
                            <w:p w14:paraId="7C74F163" w14:textId="77777777" w:rsidR="006E2FA2" w:rsidRDefault="006E2FA2">
                              <w:pPr>
                                <w:spacing w:after="160" w:line="259" w:lineRule="auto"/>
                                <w:ind w:left="0" w:firstLine="0"/>
                                <w:jc w:val="left"/>
                              </w:pPr>
                              <w:r>
                                <w:rPr>
                                  <w:color w:val="141414"/>
                                  <w:w w:val="105"/>
                                  <w:sz w:val="14"/>
                                </w:rPr>
                                <w:t>Client</w:t>
                              </w:r>
                            </w:p>
                          </w:txbxContent>
                        </wps:txbx>
                        <wps:bodyPr horzOverflow="overflow" vert="horz" lIns="0" tIns="0" rIns="0" bIns="0" rtlCol="0">
                          <a:noAutofit/>
                        </wps:bodyPr>
                      </wps:wsp>
                      <wps:wsp>
                        <wps:cNvPr id="11292" name="Rectangle 11292"/>
                        <wps:cNvSpPr/>
                        <wps:spPr>
                          <a:xfrm>
                            <a:off x="321201" y="1805771"/>
                            <a:ext cx="315747" cy="178418"/>
                          </a:xfrm>
                          <a:prstGeom prst="rect">
                            <a:avLst/>
                          </a:prstGeom>
                          <a:ln>
                            <a:noFill/>
                          </a:ln>
                        </wps:spPr>
                        <wps:txbx>
                          <w:txbxContent>
                            <w:p w14:paraId="739DEFC3" w14:textId="77777777" w:rsidR="006E2FA2" w:rsidRDefault="006E2FA2">
                              <w:pPr>
                                <w:spacing w:after="160" w:line="259" w:lineRule="auto"/>
                                <w:ind w:left="0" w:firstLine="0"/>
                                <w:jc w:val="left"/>
                              </w:pPr>
                              <w:r>
                                <w:rPr>
                                  <w:color w:val="141414"/>
                                  <w:sz w:val="14"/>
                                </w:rPr>
                                <w:t>Server</w:t>
                              </w:r>
                            </w:p>
                          </w:txbxContent>
                        </wps:txbx>
                        <wps:bodyPr horzOverflow="overflow" vert="horz" lIns="0" tIns="0" rIns="0" bIns="0" rtlCol="0">
                          <a:noAutofit/>
                        </wps:bodyPr>
                      </wps:wsp>
                      <wps:wsp>
                        <wps:cNvPr id="134295" name="Shape 134295"/>
                        <wps:cNvSpPr/>
                        <wps:spPr>
                          <a:xfrm>
                            <a:off x="1376552" y="892882"/>
                            <a:ext cx="818393" cy="176520"/>
                          </a:xfrm>
                          <a:custGeom>
                            <a:avLst/>
                            <a:gdLst/>
                            <a:ahLst/>
                            <a:cxnLst/>
                            <a:rect l="0" t="0" r="0" b="0"/>
                            <a:pathLst>
                              <a:path w="818393" h="176520">
                                <a:moveTo>
                                  <a:pt x="0" y="0"/>
                                </a:moveTo>
                                <a:lnTo>
                                  <a:pt x="818393" y="0"/>
                                </a:lnTo>
                                <a:lnTo>
                                  <a:pt x="818393" y="176520"/>
                                </a:lnTo>
                                <a:lnTo>
                                  <a:pt x="0" y="176520"/>
                                </a:lnTo>
                                <a:lnTo>
                                  <a:pt x="0" y="0"/>
                                </a:lnTo>
                              </a:path>
                            </a:pathLst>
                          </a:custGeom>
                          <a:ln w="5459" cap="flat">
                            <a:miter lim="100000"/>
                          </a:ln>
                        </wps:spPr>
                        <wps:style>
                          <a:lnRef idx="1">
                            <a:srgbClr val="505050"/>
                          </a:lnRef>
                          <a:fillRef idx="1">
                            <a:srgbClr val="DCDCDC"/>
                          </a:fillRef>
                          <a:effectRef idx="0">
                            <a:scrgbClr r="0" g="0" b="0"/>
                          </a:effectRef>
                          <a:fontRef idx="none"/>
                        </wps:style>
                        <wps:bodyPr/>
                      </wps:wsp>
                      <wps:wsp>
                        <wps:cNvPr id="11294" name="Shape 11294"/>
                        <wps:cNvSpPr/>
                        <wps:spPr>
                          <a:xfrm>
                            <a:off x="1785763" y="1194746"/>
                            <a:ext cx="0" cy="189034"/>
                          </a:xfrm>
                          <a:custGeom>
                            <a:avLst/>
                            <a:gdLst/>
                            <a:ahLst/>
                            <a:cxnLst/>
                            <a:rect l="0" t="0" r="0" b="0"/>
                            <a:pathLst>
                              <a:path h="189034">
                                <a:moveTo>
                                  <a:pt x="0" y="189034"/>
                                </a:moveTo>
                                <a:lnTo>
                                  <a:pt x="0" y="0"/>
                                </a:lnTo>
                              </a:path>
                            </a:pathLst>
                          </a:custGeom>
                          <a:ln w="8876" cap="flat">
                            <a:miter lim="100000"/>
                          </a:ln>
                        </wps:spPr>
                        <wps:style>
                          <a:lnRef idx="1">
                            <a:srgbClr val="323232"/>
                          </a:lnRef>
                          <a:fillRef idx="0">
                            <a:srgbClr val="000000">
                              <a:alpha val="0"/>
                            </a:srgbClr>
                          </a:fillRef>
                          <a:effectRef idx="0">
                            <a:scrgbClr r="0" g="0" b="0"/>
                          </a:effectRef>
                          <a:fontRef idx="none"/>
                        </wps:style>
                        <wps:bodyPr/>
                      </wps:wsp>
                      <wps:wsp>
                        <wps:cNvPr id="11295" name="Shape 11295"/>
                        <wps:cNvSpPr/>
                        <wps:spPr>
                          <a:xfrm>
                            <a:off x="1751933" y="1151358"/>
                            <a:ext cx="67632" cy="40566"/>
                          </a:xfrm>
                          <a:custGeom>
                            <a:avLst/>
                            <a:gdLst/>
                            <a:ahLst/>
                            <a:cxnLst/>
                            <a:rect l="0" t="0" r="0" b="0"/>
                            <a:pathLst>
                              <a:path w="67632" h="40566">
                                <a:moveTo>
                                  <a:pt x="33830" y="0"/>
                                </a:moveTo>
                                <a:lnTo>
                                  <a:pt x="67632" y="40566"/>
                                </a:lnTo>
                                <a:lnTo>
                                  <a:pt x="33830" y="30424"/>
                                </a:lnTo>
                                <a:lnTo>
                                  <a:pt x="0" y="40566"/>
                                </a:lnTo>
                                <a:lnTo>
                                  <a:pt x="3383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296" name="Shape 11296"/>
                        <wps:cNvSpPr/>
                        <wps:spPr>
                          <a:xfrm>
                            <a:off x="1751933" y="1384742"/>
                            <a:ext cx="67632" cy="40563"/>
                          </a:xfrm>
                          <a:custGeom>
                            <a:avLst/>
                            <a:gdLst/>
                            <a:ahLst/>
                            <a:cxnLst/>
                            <a:rect l="0" t="0" r="0" b="0"/>
                            <a:pathLst>
                              <a:path w="67632" h="40563">
                                <a:moveTo>
                                  <a:pt x="0" y="0"/>
                                </a:moveTo>
                                <a:lnTo>
                                  <a:pt x="33830" y="10139"/>
                                </a:lnTo>
                                <a:lnTo>
                                  <a:pt x="67632" y="0"/>
                                </a:lnTo>
                                <a:lnTo>
                                  <a:pt x="33830" y="40563"/>
                                </a:lnTo>
                                <a:lnTo>
                                  <a:pt x="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297" name="Shape 11297"/>
                        <wps:cNvSpPr/>
                        <wps:spPr>
                          <a:xfrm>
                            <a:off x="1556523" y="571206"/>
                            <a:ext cx="0" cy="189034"/>
                          </a:xfrm>
                          <a:custGeom>
                            <a:avLst/>
                            <a:gdLst/>
                            <a:ahLst/>
                            <a:cxnLst/>
                            <a:rect l="0" t="0" r="0" b="0"/>
                            <a:pathLst>
                              <a:path h="189034">
                                <a:moveTo>
                                  <a:pt x="0" y="189034"/>
                                </a:moveTo>
                                <a:lnTo>
                                  <a:pt x="0" y="0"/>
                                </a:lnTo>
                              </a:path>
                            </a:pathLst>
                          </a:custGeom>
                          <a:ln w="8876" cap="flat">
                            <a:miter lim="100000"/>
                          </a:ln>
                        </wps:spPr>
                        <wps:style>
                          <a:lnRef idx="1">
                            <a:srgbClr val="323232"/>
                          </a:lnRef>
                          <a:fillRef idx="0">
                            <a:srgbClr val="000000">
                              <a:alpha val="0"/>
                            </a:srgbClr>
                          </a:fillRef>
                          <a:effectRef idx="0">
                            <a:scrgbClr r="0" g="0" b="0"/>
                          </a:effectRef>
                          <a:fontRef idx="none"/>
                        </wps:style>
                        <wps:bodyPr/>
                      </wps:wsp>
                      <wps:wsp>
                        <wps:cNvPr id="11298" name="Shape 11298"/>
                        <wps:cNvSpPr/>
                        <wps:spPr>
                          <a:xfrm>
                            <a:off x="1522693" y="527822"/>
                            <a:ext cx="67632" cy="40566"/>
                          </a:xfrm>
                          <a:custGeom>
                            <a:avLst/>
                            <a:gdLst/>
                            <a:ahLst/>
                            <a:cxnLst/>
                            <a:rect l="0" t="0" r="0" b="0"/>
                            <a:pathLst>
                              <a:path w="67632" h="40566">
                                <a:moveTo>
                                  <a:pt x="33830" y="0"/>
                                </a:moveTo>
                                <a:lnTo>
                                  <a:pt x="67632" y="40566"/>
                                </a:lnTo>
                                <a:lnTo>
                                  <a:pt x="33830" y="30423"/>
                                </a:lnTo>
                                <a:lnTo>
                                  <a:pt x="0" y="40566"/>
                                </a:lnTo>
                                <a:lnTo>
                                  <a:pt x="3383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299" name="Shape 11299"/>
                        <wps:cNvSpPr/>
                        <wps:spPr>
                          <a:xfrm>
                            <a:off x="1522693" y="761202"/>
                            <a:ext cx="67632" cy="40566"/>
                          </a:xfrm>
                          <a:custGeom>
                            <a:avLst/>
                            <a:gdLst/>
                            <a:ahLst/>
                            <a:cxnLst/>
                            <a:rect l="0" t="0" r="0" b="0"/>
                            <a:pathLst>
                              <a:path w="67632" h="40566">
                                <a:moveTo>
                                  <a:pt x="0" y="0"/>
                                </a:moveTo>
                                <a:lnTo>
                                  <a:pt x="33830" y="10142"/>
                                </a:lnTo>
                                <a:lnTo>
                                  <a:pt x="67632" y="0"/>
                                </a:lnTo>
                                <a:lnTo>
                                  <a:pt x="33830" y="40566"/>
                                </a:lnTo>
                                <a:lnTo>
                                  <a:pt x="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300" name="Shape 11300"/>
                        <wps:cNvSpPr/>
                        <wps:spPr>
                          <a:xfrm>
                            <a:off x="2060851" y="571206"/>
                            <a:ext cx="0" cy="189034"/>
                          </a:xfrm>
                          <a:custGeom>
                            <a:avLst/>
                            <a:gdLst/>
                            <a:ahLst/>
                            <a:cxnLst/>
                            <a:rect l="0" t="0" r="0" b="0"/>
                            <a:pathLst>
                              <a:path h="189034">
                                <a:moveTo>
                                  <a:pt x="0" y="189034"/>
                                </a:moveTo>
                                <a:lnTo>
                                  <a:pt x="0" y="0"/>
                                </a:lnTo>
                              </a:path>
                            </a:pathLst>
                          </a:custGeom>
                          <a:ln w="8876" cap="flat">
                            <a:miter lim="100000"/>
                          </a:ln>
                        </wps:spPr>
                        <wps:style>
                          <a:lnRef idx="1">
                            <a:srgbClr val="323232"/>
                          </a:lnRef>
                          <a:fillRef idx="0">
                            <a:srgbClr val="000000">
                              <a:alpha val="0"/>
                            </a:srgbClr>
                          </a:fillRef>
                          <a:effectRef idx="0">
                            <a:scrgbClr r="0" g="0" b="0"/>
                          </a:effectRef>
                          <a:fontRef idx="none"/>
                        </wps:style>
                        <wps:bodyPr/>
                      </wps:wsp>
                      <wps:wsp>
                        <wps:cNvPr id="11301" name="Shape 11301"/>
                        <wps:cNvSpPr/>
                        <wps:spPr>
                          <a:xfrm>
                            <a:off x="2027021" y="527822"/>
                            <a:ext cx="67632" cy="40566"/>
                          </a:xfrm>
                          <a:custGeom>
                            <a:avLst/>
                            <a:gdLst/>
                            <a:ahLst/>
                            <a:cxnLst/>
                            <a:rect l="0" t="0" r="0" b="0"/>
                            <a:pathLst>
                              <a:path w="67632" h="40566">
                                <a:moveTo>
                                  <a:pt x="33830" y="0"/>
                                </a:moveTo>
                                <a:lnTo>
                                  <a:pt x="67632" y="40566"/>
                                </a:lnTo>
                                <a:lnTo>
                                  <a:pt x="33830" y="30423"/>
                                </a:lnTo>
                                <a:lnTo>
                                  <a:pt x="0" y="40566"/>
                                </a:lnTo>
                                <a:lnTo>
                                  <a:pt x="3383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302" name="Shape 11302"/>
                        <wps:cNvSpPr/>
                        <wps:spPr>
                          <a:xfrm>
                            <a:off x="2027021" y="761202"/>
                            <a:ext cx="67632" cy="40566"/>
                          </a:xfrm>
                          <a:custGeom>
                            <a:avLst/>
                            <a:gdLst/>
                            <a:ahLst/>
                            <a:cxnLst/>
                            <a:rect l="0" t="0" r="0" b="0"/>
                            <a:pathLst>
                              <a:path w="67632" h="40566">
                                <a:moveTo>
                                  <a:pt x="0" y="0"/>
                                </a:moveTo>
                                <a:lnTo>
                                  <a:pt x="33830" y="10142"/>
                                </a:lnTo>
                                <a:lnTo>
                                  <a:pt x="67632" y="0"/>
                                </a:lnTo>
                                <a:lnTo>
                                  <a:pt x="33830" y="40566"/>
                                </a:lnTo>
                                <a:lnTo>
                                  <a:pt x="0" y="0"/>
                                </a:lnTo>
                                <a:close/>
                              </a:path>
                            </a:pathLst>
                          </a:custGeom>
                          <a:ln w="895" cap="flat">
                            <a:miter lim="100000"/>
                          </a:ln>
                        </wps:spPr>
                        <wps:style>
                          <a:lnRef idx="1">
                            <a:srgbClr val="323232"/>
                          </a:lnRef>
                          <a:fillRef idx="1">
                            <a:srgbClr val="323232"/>
                          </a:fillRef>
                          <a:effectRef idx="0">
                            <a:scrgbClr r="0" g="0" b="0"/>
                          </a:effectRef>
                          <a:fontRef idx="none"/>
                        </wps:style>
                        <wps:bodyPr/>
                      </wps:wsp>
                      <wps:wsp>
                        <wps:cNvPr id="11303" name="Rectangle 11303"/>
                        <wps:cNvSpPr/>
                        <wps:spPr>
                          <a:xfrm>
                            <a:off x="3073072" y="841953"/>
                            <a:ext cx="138907" cy="178420"/>
                          </a:xfrm>
                          <a:prstGeom prst="rect">
                            <a:avLst/>
                          </a:prstGeom>
                          <a:ln>
                            <a:noFill/>
                          </a:ln>
                        </wps:spPr>
                        <wps:txbx>
                          <w:txbxContent>
                            <w:p w14:paraId="6BA2DDF5" w14:textId="77777777" w:rsidR="006E2FA2" w:rsidRDefault="006E2FA2">
                              <w:pPr>
                                <w:spacing w:after="160" w:line="259" w:lineRule="auto"/>
                                <w:ind w:left="0" w:firstLine="0"/>
                                <w:jc w:val="left"/>
                              </w:pPr>
                              <w:r>
                                <w:rPr>
                                  <w:w w:val="107"/>
                                  <w:sz w:val="14"/>
                                </w:rPr>
                                <w:t>Co</w:t>
                              </w:r>
                            </w:p>
                          </w:txbxContent>
                        </wps:txbx>
                        <wps:bodyPr horzOverflow="overflow" vert="horz" lIns="0" tIns="0" rIns="0" bIns="0" rtlCol="0">
                          <a:noAutofit/>
                        </wps:bodyPr>
                      </wps:wsp>
                      <wps:wsp>
                        <wps:cNvPr id="11304" name="Rectangle 11304"/>
                        <wps:cNvSpPr/>
                        <wps:spPr>
                          <a:xfrm>
                            <a:off x="3177514" y="841953"/>
                            <a:ext cx="71100" cy="178420"/>
                          </a:xfrm>
                          <a:prstGeom prst="rect">
                            <a:avLst/>
                          </a:prstGeom>
                          <a:ln>
                            <a:noFill/>
                          </a:ln>
                        </wps:spPr>
                        <wps:txbx>
                          <w:txbxContent>
                            <w:p w14:paraId="7B409DA8" w14:textId="77777777" w:rsidR="006E2FA2" w:rsidRDefault="006E2FA2">
                              <w:pPr>
                                <w:spacing w:after="160" w:line="259" w:lineRule="auto"/>
                                <w:ind w:left="0" w:firstLine="0"/>
                                <w:jc w:val="left"/>
                              </w:pPr>
                              <w:proofErr w:type="gramStart"/>
                              <w:r>
                                <w:rPr>
                                  <w:w w:val="97"/>
                                  <w:sz w:val="14"/>
                                </w:rPr>
                                <w:t>ff</w:t>
                              </w:r>
                              <w:proofErr w:type="gramEnd"/>
                            </w:p>
                          </w:txbxContent>
                        </wps:txbx>
                        <wps:bodyPr horzOverflow="overflow" vert="horz" lIns="0" tIns="0" rIns="0" bIns="0" rtlCol="0">
                          <a:noAutofit/>
                        </wps:bodyPr>
                      </wps:wsp>
                      <wps:wsp>
                        <wps:cNvPr id="11305" name="Rectangle 11305"/>
                        <wps:cNvSpPr/>
                        <wps:spPr>
                          <a:xfrm>
                            <a:off x="3230973" y="841953"/>
                            <a:ext cx="408186" cy="178420"/>
                          </a:xfrm>
                          <a:prstGeom prst="rect">
                            <a:avLst/>
                          </a:prstGeom>
                          <a:ln>
                            <a:noFill/>
                          </a:ln>
                        </wps:spPr>
                        <wps:txbx>
                          <w:txbxContent>
                            <w:p w14:paraId="3F5A8CB7" w14:textId="77777777" w:rsidR="006E2FA2" w:rsidRDefault="006E2FA2">
                              <w:pPr>
                                <w:spacing w:after="160" w:line="259" w:lineRule="auto"/>
                                <w:ind w:left="0" w:firstLine="0"/>
                                <w:jc w:val="left"/>
                              </w:pPr>
                              <w:proofErr w:type="gramStart"/>
                              <w:r>
                                <w:rPr>
                                  <w:w w:val="102"/>
                                  <w:sz w:val="14"/>
                                </w:rPr>
                                <w:t>eeScript</w:t>
                              </w:r>
                              <w:proofErr w:type="gramEnd"/>
                            </w:p>
                          </w:txbxContent>
                        </wps:txbx>
                        <wps:bodyPr horzOverflow="overflow" vert="horz" lIns="0" tIns="0" rIns="0" bIns="0" rtlCol="0">
                          <a:noAutofit/>
                        </wps:bodyPr>
                      </wps:wsp>
                      <wps:wsp>
                        <wps:cNvPr id="11306" name="Rectangle 11306"/>
                        <wps:cNvSpPr/>
                        <wps:spPr>
                          <a:xfrm>
                            <a:off x="3073072" y="956573"/>
                            <a:ext cx="121956" cy="178421"/>
                          </a:xfrm>
                          <a:prstGeom prst="rect">
                            <a:avLst/>
                          </a:prstGeom>
                          <a:ln>
                            <a:noFill/>
                          </a:ln>
                        </wps:spPr>
                        <wps:txbx>
                          <w:txbxContent>
                            <w:p w14:paraId="7C480FD7" w14:textId="77777777" w:rsidR="006E2FA2" w:rsidRDefault="006E2FA2">
                              <w:pPr>
                                <w:spacing w:after="160" w:line="259" w:lineRule="auto"/>
                                <w:ind w:left="0" w:firstLine="0"/>
                                <w:jc w:val="left"/>
                              </w:pPr>
                              <w:r>
                                <w:rPr>
                                  <w:w w:val="110"/>
                                  <w:sz w:val="14"/>
                                </w:rPr>
                                <w:t>→</w:t>
                              </w:r>
                            </w:p>
                          </w:txbxContent>
                        </wps:txbx>
                        <wps:bodyPr horzOverflow="overflow" vert="horz" lIns="0" tIns="0" rIns="0" bIns="0" rtlCol="0">
                          <a:noAutofit/>
                        </wps:bodyPr>
                      </wps:wsp>
                      <wps:wsp>
                        <wps:cNvPr id="11307" name="Rectangle 11307"/>
                        <wps:cNvSpPr/>
                        <wps:spPr>
                          <a:xfrm>
                            <a:off x="3164768" y="956573"/>
                            <a:ext cx="571606" cy="178421"/>
                          </a:xfrm>
                          <a:prstGeom prst="rect">
                            <a:avLst/>
                          </a:prstGeom>
                          <a:ln>
                            <a:noFill/>
                          </a:ln>
                        </wps:spPr>
                        <wps:txbx>
                          <w:txbxContent>
                            <w:p w14:paraId="28ED0DEA" w14:textId="77777777" w:rsidR="006E2FA2" w:rsidRDefault="006E2FA2">
                              <w:pPr>
                                <w:spacing w:after="160" w:line="259" w:lineRule="auto"/>
                                <w:ind w:left="0" w:firstLine="0"/>
                                <w:jc w:val="left"/>
                              </w:pPr>
                              <w:r>
                                <w:rPr>
                                  <w:spacing w:val="15"/>
                                  <w:w w:val="109"/>
                                  <w:sz w:val="14"/>
                                </w:rPr>
                                <w:t xml:space="preserve"> </w:t>
                              </w:r>
                              <w:r>
                                <w:rPr>
                                  <w:w w:val="109"/>
                                  <w:sz w:val="14"/>
                                </w:rPr>
                                <w:t>JavaScript</w:t>
                              </w:r>
                            </w:p>
                          </w:txbxContent>
                        </wps:txbx>
                        <wps:bodyPr horzOverflow="overflow" vert="horz" lIns="0" tIns="0" rIns="0" bIns="0" rtlCol="0">
                          <a:noAutofit/>
                        </wps:bodyPr>
                      </wps:wsp>
                      <wps:wsp>
                        <wps:cNvPr id="11308" name="Rectangle 11308"/>
                        <wps:cNvSpPr/>
                        <wps:spPr>
                          <a:xfrm>
                            <a:off x="294434" y="1213827"/>
                            <a:ext cx="398068" cy="178419"/>
                          </a:xfrm>
                          <a:prstGeom prst="rect">
                            <a:avLst/>
                          </a:prstGeom>
                          <a:ln>
                            <a:noFill/>
                          </a:ln>
                        </wps:spPr>
                        <wps:txbx>
                          <w:txbxContent>
                            <w:p w14:paraId="6D68EBC4" w14:textId="77777777" w:rsidR="006E2FA2" w:rsidRDefault="006E2FA2">
                              <w:pPr>
                                <w:spacing w:after="160" w:line="259" w:lineRule="auto"/>
                                <w:ind w:left="0" w:firstLine="0"/>
                                <w:jc w:val="left"/>
                              </w:pPr>
                              <w:r>
                                <w:rPr>
                                  <w:color w:val="141414"/>
                                  <w:w w:val="99"/>
                                  <w:sz w:val="14"/>
                                </w:rPr>
                                <w:t>Internet</w:t>
                              </w:r>
                            </w:p>
                          </w:txbxContent>
                        </wps:txbx>
                        <wps:bodyPr horzOverflow="overflow" vert="horz" lIns="0" tIns="0" rIns="0" bIns="0" rtlCol="0">
                          <a:noAutofit/>
                        </wps:bodyPr>
                      </wps:wsp>
                      <wps:wsp>
                        <wps:cNvPr id="11309" name="Rectangle 11309"/>
                        <wps:cNvSpPr/>
                        <wps:spPr>
                          <a:xfrm>
                            <a:off x="126307" y="900089"/>
                            <a:ext cx="628324" cy="174516"/>
                          </a:xfrm>
                          <a:prstGeom prst="rect">
                            <a:avLst/>
                          </a:prstGeom>
                          <a:ln>
                            <a:noFill/>
                          </a:ln>
                        </wps:spPr>
                        <wps:txbx>
                          <w:txbxContent>
                            <w:p w14:paraId="7072A777" w14:textId="77777777" w:rsidR="006E2FA2" w:rsidRDefault="006E2FA2">
                              <w:pPr>
                                <w:spacing w:after="160" w:line="259" w:lineRule="auto"/>
                                <w:ind w:left="0" w:firstLine="0"/>
                                <w:jc w:val="left"/>
                              </w:pPr>
                              <w:r>
                                <w:rPr>
                                  <w:b/>
                                  <w:color w:val="141414"/>
                                  <w:w w:val="113"/>
                                  <w:sz w:val="14"/>
                                </w:rPr>
                                <w:t>Application</w:t>
                              </w:r>
                            </w:p>
                          </w:txbxContent>
                        </wps:txbx>
                        <wps:bodyPr horzOverflow="overflow" vert="horz" lIns="0" tIns="0" rIns="0" bIns="0" rtlCol="0">
                          <a:noAutofit/>
                        </wps:bodyPr>
                      </wps:wsp>
                    </wpg:wgp>
                  </a:graphicData>
                </a:graphic>
              </wp:inline>
            </w:drawing>
          </mc:Choice>
          <mc:Fallback>
            <w:pict>
              <v:group w14:anchorId="3A3DE441" id="Group 110472" o:spid="_x0000_s2832" style="width:292.9pt;height:182.4pt;mso-position-horizontal-relative:char;mso-position-vertical-relative:line" coordsize="37199,231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HooooAKKKKACiiigAoqSG2muDiKJ5T/sKT/Kia3mtziWJ4j6OpFAEd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">
                <v:shape id="Picture 11270" o:spid="_x0000_s2833" type="#_x0000_t75" style="position:absolute;left:8687;width:9170;height:4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rBBLGAAAA3gAAAA8AAABkcnMvZG93bnJldi54bWxEj09vwjAMxe+T9h0iT9ptpHDYn0JAbBPS&#10;tBPrEFytxrQRjdM1WWm/PT4gcfOT3+/Zb7EafKN66qILbGA6yUARl8E6rgzsfjdPr6BiQrbYBCYD&#10;I0VYLe/vFpjbcOYf6otUKQnhmKOBOqU21zqWNXmMk9ASy+4YOo9JZFdp2+FZwn2jZ1n2rD06lgs1&#10;tvRRU3kq/r280bv3Yr9+K/829vDptuP3aBmNeXwY1nNQiYZ0M1/pLyvcdPYiBaSOzK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esEEsYAAADeAAAADwAAAAAAAAAAAAAA&#10;AACfAgAAZHJzL2Rvd25yZXYueG1sUEsFBgAAAAAEAAQA9wAAAJIDAAAAAA==&#10;">
                  <v:imagedata r:id="rId70" o:title=""/>
                </v:shape>
                <v:shape id="Picture 11271" o:spid="_x0000_s2834" type="#_x0000_t75" style="position:absolute;left:18774;width:9170;height:4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3+znDAAAA3gAAAA8AAABkcnMvZG93bnJldi54bWxETz1rwzAQ3Qv9D+IK3RrZGZriRg4hEJoh&#10;GRpnyHhIV9vYOimWarv/vgoUut3jfd56M9tejDSE1rGCfJGBINbOtFwruFT7lzcQISIb7B2Tgh8K&#10;sCkfH9ZYGDfxJ43nWIsUwqFABU2MvpAy6IYshoXzxIn7coPFmOBQSzPglMJtL5dZ9iottpwaGvS0&#10;a0h352+rYHU7VuNH6/10rTsZKqPDeNJKPT/N23cQkeb4L/5zH0yany9XOdzfSTfI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f7OcMAAADeAAAADwAAAAAAAAAAAAAAAACf&#10;AgAAZHJzL2Rvd25yZXYueG1sUEsFBgAAAAAEAAQA9wAAAI8DAAAAAA==&#10;">
                  <v:imagedata r:id="rId71" o:title=""/>
                </v:shape>
                <v:rect id="Rectangle 11272" o:spid="_x0000_s2835" style="position:absolute;top:1565;width:789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14:paraId="1895A2FD" w14:textId="77777777" w:rsidR="006E2FA2" w:rsidRDefault="006E2FA2">
                        <w:pPr>
                          <w:spacing w:after="160" w:line="259" w:lineRule="auto"/>
                          <w:ind w:left="0" w:firstLine="0"/>
                          <w:jc w:val="left"/>
                        </w:pPr>
                        <w:r>
                          <w:rPr>
                            <w:b/>
                            <w:color w:val="141414"/>
                            <w:w w:val="111"/>
                            <w:sz w:val="14"/>
                          </w:rPr>
                          <w:t>User</w:t>
                        </w:r>
                        <w:r>
                          <w:rPr>
                            <w:b/>
                            <w:color w:val="141414"/>
                            <w:spacing w:val="20"/>
                            <w:w w:val="111"/>
                            <w:sz w:val="14"/>
                          </w:rPr>
                          <w:t xml:space="preserve"> </w:t>
                        </w:r>
                        <w:r>
                          <w:rPr>
                            <w:b/>
                            <w:color w:val="141414"/>
                            <w:w w:val="111"/>
                            <w:sz w:val="14"/>
                          </w:rPr>
                          <w:t>Interface</w:t>
                        </w:r>
                      </w:p>
                    </w:txbxContent>
                  </v:textbox>
                </v:rect>
                <v:rect id="Rectangle 11273" o:spid="_x0000_s2836" style="position:absolute;left:2021;top:20913;width:5204;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14:paraId="25A06E98" w14:textId="77777777" w:rsidR="006E2FA2" w:rsidRDefault="006E2FA2">
                        <w:pPr>
                          <w:spacing w:after="160" w:line="259" w:lineRule="auto"/>
                          <w:ind w:left="0" w:firstLine="0"/>
                          <w:jc w:val="left"/>
                        </w:pPr>
                        <w:r>
                          <w:rPr>
                            <w:b/>
                            <w:color w:val="141414"/>
                            <w:w w:val="113"/>
                            <w:sz w:val="14"/>
                          </w:rPr>
                          <w:t>Database</w:t>
                        </w:r>
                      </w:p>
                    </w:txbxContent>
                  </v:textbox>
                </v:rect>
                <v:rect id="Rectangle 11274" o:spid="_x0000_s2837" style="position:absolute;left:1156;top:15228;width:63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YC8QA&#10;AADeAAAADwAAAGRycy9kb3ducmV2LnhtbERPS4vCMBC+C/sfwix401QR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LWAvEAAAA3gAAAA8AAAAAAAAAAAAAAAAAmAIAAGRycy9k&#10;b3ducmV2LnhtbFBLBQYAAAAABAAEAPUAAACJAwAAAAA=&#10;" filled="f" stroked="f">
                  <v:textbox inset="0,0,0,0">
                    <w:txbxContent>
                      <w:p w14:paraId="4B4477F6" w14:textId="77777777" w:rsidR="006E2FA2" w:rsidRDefault="006E2FA2">
                        <w:pPr>
                          <w:spacing w:after="160" w:line="259" w:lineRule="auto"/>
                          <w:ind w:left="0" w:firstLine="0"/>
                          <w:jc w:val="left"/>
                        </w:pPr>
                        <w:r>
                          <w:rPr>
                            <w:b/>
                            <w:color w:val="141414"/>
                            <w:w w:val="107"/>
                            <w:sz w:val="14"/>
                          </w:rPr>
                          <w:t>Middleware</w:t>
                        </w:r>
                      </w:p>
                    </w:txbxContent>
                  </v:textbox>
                </v:rect>
                <v:shape id="Shape 11275" o:spid="_x0000_s2838" style="position:absolute;left:13765;top:20299;width:8184;height:2682;visibility:visible;mso-wrap-style:square;v-text-anchor:top" coordsize="818393,268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7D8UA&#10;AADeAAAADwAAAGRycy9kb3ducmV2LnhtbERPTWvCQBC9F/wPywi91Y1CVdJsREoFe1mslbbehuyY&#10;BLOzIbvG+O+7QqG3ebzPyVaDbURPna8dK5hOEhDEhTM1lwoOn5unJQgfkA02jknBjTys8tFDhqlx&#10;V/6gfh9KEUPYp6igCqFNpfRFRRb9xLXEkTu5zmKIsCul6fAaw20jZ0kylxZrjg0VtvRaUXHeX6yC&#10;xVzr5l1fbl+7nn7etMZve0SlHsfD+gVEoCH8i//cWxPnT2eLZ7i/E2+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TsPxQAAAN4AAAAPAAAAAAAAAAAAAAAAAJgCAABkcnMv&#10;ZG93bnJldi54bWxQSwUGAAAAAAQABAD1AAAAigMAAAAA&#10;" path="m409211,c572854,,654721,11169,818393,44703r,178804c654721,257022,572854,268214,409211,268214,245539,268214,163672,257022,,223507l,44703c163672,11169,245539,,409211,xe" fillcolor="#dcdcdc" strokecolor="#505050" strokeweight=".14319mm">
                  <v:stroke miterlimit="1" joinstyle="miter"/>
                  <v:path arrowok="t" textboxrect="0,0,818393,268214"/>
                </v:shape>
                <v:shape id="Shape 11276" o:spid="_x0000_s2839" style="position:absolute;left:13767;top:20764;width:8182;height:440;visibility:visible;mso-wrap-style:square;v-text-anchor:top" coordsize="818192,44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kcMUA&#10;AADeAAAADwAAAGRycy9kb3ducmV2LnhtbERPTWvCQBC9C/0PyxR6kboxUJXoKrVQ6aFiTT14HLJj&#10;NpidDdk1xn/vFoTe5vE+Z7HqbS06an3lWMF4lIAgLpyuuFRw+P18nYHwAVlj7ZgU3MjDavk0WGCm&#10;3ZX31OWhFDGEfYYKTAhNJqUvDFn0I9cQR+7kWoshwraUusVrDLe1TJNkIi1WHBsMNvRhqDjnF6sg&#10;+dkW+W6NfnjcnL/f9rZL12an1Mtz/z4HEagP/+KH+0vH+eN0OoG/d+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eRwxQAAAN4AAAAPAAAAAAAAAAAAAAAAAJgCAABkcnMv&#10;ZG93bnJldi54bWxQSwUGAAAAAAQABAD1AAAAigMAAAAA&#10;" path="m,l818192,c654566,33022,572722,44035,409096,44035,245493,44035,163626,33022,,xe" fillcolor="#dcdcdc" strokecolor="#505050" strokeweight=".14214mm">
                  <v:stroke miterlimit="1" joinstyle="miter"/>
                  <v:path arrowok="t" textboxrect="0,0,818192,44035"/>
                </v:shape>
                <v:shape id="Shape 11277" o:spid="_x0000_s2840" style="position:absolute;left:23163;top:20012;width:2579;height:3037;visibility:visible;mso-wrap-style:square;v-text-anchor:top" coordsize="257872,30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gnRMMA&#10;AADeAAAADwAAAGRycy9kb3ducmV2LnhtbERPTYvCMBC9C/6HMII3TRXZ1tpUqiLsZQ+6e/A4NGNb&#10;bCaliVr/vVlY2Ns83udk28G04kG9aywrWMwjEMSl1Q1XCn6+j7MEhPPIGlvLpOBFDrb5eJRhqu2T&#10;T/Q4+0qEEHYpKqi971IpXVmTQTe3HXHgrrY36APsK6l7fIZw08plFH1Igw2Hhho72tdU3s53oyC5&#10;FK/CrUx7SoryEO3o6x53a6Wmk6HYgPA0+H/xn/tTh/mLZRzD7zvhBp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gnRMMAAADeAAAADwAAAAAAAAAAAAAAAACYAgAAZHJzL2Rv&#10;d25yZXYueG1sUEsFBgAAAAAEAAQA9QAAAIgDAAAAAA==&#10;" path="m43676,279340v48622,24333,106918,18849,150169,-14081c237120,232306,257872,177571,247373,124199,236828,70851,196866,28070,144324,14036,91736,,35773,17061,,58025e" filled="f" strokecolor="#323232" strokeweight=".31839mm">
                  <v:stroke miterlimit="1" joinstyle="miter"/>
                  <v:path arrowok="t" textboxrect="0,0,257872,303673"/>
                </v:shape>
                <v:shape id="Shape 11278" o:spid="_x0000_s2841" style="position:absolute;left:23233;top:22551;width:691;height:613;visibility:visible;mso-wrap-style:square;v-text-anchor:top" coordsize="69173,6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Q98gA&#10;AADeAAAADwAAAGRycy9kb3ducmV2LnhtbESPT2vCQBDF7wW/wzKCl6IbPbQSXUUURSo9+OfibciO&#10;STA7G7Krif30nUOhtxnem/d+M192rlJPakLp2cB4lIAizrwtOTdwOW+HU1AhIlusPJOBFwVYLnpv&#10;c0ytb/lIz1PMlYRwSNFAEWOdah2yghyGka+JRbv5xmGUtcm1bbCVcFfpSZJ8aIclS0OBNa0Lyu6n&#10;hzMw3d0OX4xhvWsfh+v36mfj3rdnYwb9bjUDFamL/+a/670V/PHkU3jlHZlBL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9pD3yAAAAN4AAAAPAAAAAAAAAAAAAAAAAJgCAABk&#10;cnMvZG93bnJldi54bWxQSwUGAAAAAAQABAD1AAAAjQMAAAAA&#10;" path="m,l69173,10030,38501,26775,33463,61339,,xe" fillcolor="#323232" stroked="f" strokeweight="0">
                  <v:stroke miterlimit="1" joinstyle="miter"/>
                  <v:path arrowok="t" textboxrect="0,0,69173,61339"/>
                </v:shape>
                <v:shape id="Shape 134273" o:spid="_x0000_s2842" style="position:absolute;left:13765;top:15072;width:8184;height:1765;visibility:visible;mso-wrap-style:square;v-text-anchor:top" coordsize="818393,176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OcsMA&#10;AADfAAAADwAAAGRycy9kb3ducmV2LnhtbERPy4rCMBTdC/5DuMJsRFMfqFSjOILgZmBGRXB3aa5t&#10;sbkpSaz1783AwCwP573atKYSDTlfWlYwGiYgiDOrS84VnE/7wQKED8gaK8uk4EUeNutuZ4Wptk/+&#10;oeYYchFD2KeooAihTqX0WUEG/dDWxJG7WWcwROhyqR0+Y7ip5DhJZtJgybGhwJp2BWX348MoaGrz&#10;5ebfXl8OM75+vnbTR/9slfrotdsliEBt+Bf/uQ86zp9Mx/MJ/P6JA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uOcsMAAADfAAAADwAAAAAAAAAAAAAAAACYAgAAZHJzL2Rv&#10;d25yZXYueG1sUEsFBgAAAAAEAAQA9QAAAIgDAAAAAA==&#10;" path="m,l818393,r,176499l,176499,,e" fillcolor="#dcdcdc" strokecolor="#505050" strokeweight=".15164mm">
                  <v:stroke miterlimit="1" joinstyle="miter"/>
                  <v:path arrowok="t" textboxrect="0,0,818393,176499"/>
                </v:shape>
                <v:shape id="Shape 11280" o:spid="_x0000_s2843" style="position:absolute;left:17857;top:17724;width:0;height:1890;visibility:visible;mso-wrap-style:square;v-text-anchor:top" coordsize="0,18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kZ8YA&#10;AADeAAAADwAAAGRycy9kb3ducmV2LnhtbESPQWvCQBCF7wX/wzJCb3UTC0WiqwRBaKHUVr14G7Jj&#10;Es3Oxuyqsb++cyh4m2Hee/O92aJ3jbpSF2rPBtJRAoq48Lbm0sBuu3qZgAoR2WLjmQzcKcBiPnia&#10;YWb9jX/ouomlkhAOGRqoYmwzrUNRkcMw8i2x3A6+cxhl7UptO7xJuGv0OEnetMOa5UOFLS0rKk6b&#10;izOQf361rzkdf1P3/ZGv92churAxz8M+n4KK1MeH+N/9bgU/HU+kgNS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8kZ8YAAADeAAAADwAAAAAAAAAAAAAAAACYAgAAZHJz&#10;L2Rvd25yZXYueG1sUEsFBgAAAAAEAAQA9QAAAIsDAAAAAA==&#10;" path="m,189034l,e" filled="f" strokecolor="#323232" strokeweight=".24656mm">
                  <v:stroke miterlimit="1" joinstyle="miter"/>
                  <v:path arrowok="t" textboxrect="0,0,0,189034"/>
                </v:shape>
                <v:shape id="Shape 11281" o:spid="_x0000_s2844" style="position:absolute;left:17519;top:17290;width:676;height:405;visibility:visible;mso-wrap-style:square;v-text-anchor:top" coordsize="67632,40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H3sQA&#10;AADeAAAADwAAAGRycy9kb3ducmV2LnhtbERP32vCMBB+F/wfwgl7EU1bQaQaZcgGbshg3Xw/mrOp&#10;ay6lSbX7740w2Nt9fD9vsxtsI67U+dqxgnSegCAuna65UvD99TpbgfABWWPjmBT8kofddjzaYK7d&#10;jT/pWoRKxBD2OSowIbS5lL40ZNHPXUscubPrLIYIu0rqDm8x3DYyS5KltFhzbDDY0t5Q+VP0VkHf&#10;t5dLWr+8nw4Ls5xmx+Ljrdor9TQZntcgAg3hX/znPug4P81WKTzeiT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EB97EAAAA3gAAAA8AAAAAAAAAAAAAAAAAmAIAAGRycy9k&#10;b3ducmV2LnhtbFBLBQYAAAAABAAEAPUAAACJAwAAAAA=&#10;" path="m33830,l67632,40542,33830,30423,,40542,33830,xe" fillcolor="#323232" strokecolor="#323232" strokeweight=".02486mm">
                  <v:stroke miterlimit="1" joinstyle="miter"/>
                  <v:path arrowok="t" textboxrect="0,0,67632,40542"/>
                </v:shape>
                <v:shape id="Shape 11282" o:spid="_x0000_s2845" style="position:absolute;left:17519;top:19624;width:676;height:405;visibility:visible;mso-wrap-style:square;v-text-anchor:top" coordsize="67632,40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ZqcQA&#10;AADeAAAADwAAAGRycy9kb3ducmV2LnhtbERP32vCMBB+F/wfwgl7EU1bQaQaZcgGbshg3Xw/mrOp&#10;ay6lSbX7740w2Nt9fD9vsxtsI67U+dqxgnSegCAuna65UvD99TpbgfABWWPjmBT8kofddjzaYK7d&#10;jT/pWoRKxBD2OSowIbS5lL40ZNHPXUscubPrLIYIu0rqDm8x3DYyS5KltFhzbDDY0t5Q+VP0VkHf&#10;t5dLWr+8nw4Ls5xmx+Ljrdor9TQZntcgAg3hX/znPug4P81WGTzeiT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WmanEAAAA3gAAAA8AAAAAAAAAAAAAAAAAmAIAAGRycy9k&#10;b3ducmV2LnhtbFBLBQYAAAAABAAEAPUAAACJAwAAAAA=&#10;" path="m,l33830,10143,67632,,33830,40542,,xe" fillcolor="#323232" strokecolor="#323232" strokeweight=".02486mm">
                  <v:stroke miterlimit="1" joinstyle="miter"/>
                  <v:path arrowok="t" textboxrect="0,0,67632,40542"/>
                </v:shape>
                <v:rect id="Rectangle 11283" o:spid="_x0000_s2846" style="position:absolute;left:30694;top:969;width:3423;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wWMQA&#10;AADeAAAADwAAAGRycy9kb3ducmV2LnhtbERPS4vCMBC+C/sfwix401QF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3sFjEAAAA3gAAAA8AAAAAAAAAAAAAAAAAmAIAAGRycy9k&#10;b3ducmV2LnhtbFBLBQYAAAAABAAEAPUAAACJAwAAAAA=&#10;" filled="f" stroked="f">
                  <v:textbox inset="0,0,0,0">
                    <w:txbxContent>
                      <w:p w14:paraId="4D3DB228" w14:textId="77777777" w:rsidR="006E2FA2" w:rsidRDefault="006E2FA2">
                        <w:pPr>
                          <w:spacing w:after="160" w:line="259" w:lineRule="auto"/>
                          <w:ind w:left="0" w:firstLine="0"/>
                          <w:jc w:val="left"/>
                        </w:pPr>
                        <w:r>
                          <w:rPr>
                            <w:color w:val="141414"/>
                            <w:w w:val="118"/>
                            <w:sz w:val="14"/>
                          </w:rPr>
                          <w:t>HTML</w:t>
                        </w:r>
                      </w:p>
                    </w:txbxContent>
                  </v:textbox>
                </v:rect>
                <v:rect id="Rectangle 11284" o:spid="_x0000_s2847" style="position:absolute;left:30694;top:2115;width:2543;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4oLMQA&#10;AADeAAAADwAAAGRycy9kb3ducmV2LnhtbERPS4vCMBC+C/sfwix401QR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KCzEAAAA3gAAAA8AAAAAAAAAAAAAAAAAmAIAAGRycy9k&#10;b3ducmV2LnhtbFBLBQYAAAAABAAEAPUAAACJAwAAAAA=&#10;" filled="f" stroked="f">
                  <v:textbox inset="0,0,0,0">
                    <w:txbxContent>
                      <w:p w14:paraId="3B71389C" w14:textId="77777777" w:rsidR="006E2FA2" w:rsidRDefault="006E2FA2">
                        <w:pPr>
                          <w:spacing w:after="160" w:line="259" w:lineRule="auto"/>
                          <w:ind w:left="0" w:firstLine="0"/>
                          <w:jc w:val="left"/>
                        </w:pPr>
                        <w:r>
                          <w:rPr>
                            <w:color w:val="141414"/>
                            <w:w w:val="103"/>
                            <w:sz w:val="14"/>
                          </w:rPr>
                          <w:t>Less</w:t>
                        </w:r>
                        <w:r>
                          <w:rPr>
                            <w:color w:val="141414"/>
                            <w:spacing w:val="15"/>
                            <w:w w:val="103"/>
                            <w:sz w:val="14"/>
                          </w:rPr>
                          <w:t xml:space="preserve"> </w:t>
                        </w:r>
                      </w:p>
                    </w:txbxContent>
                  </v:textbox>
                </v:rect>
                <v:rect id="Rectangle 11285" o:spid="_x0000_s2848" style="position:absolute;left:32606;top:2115;width:1220;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Nt8QA&#10;AADeAAAADwAAAGRycy9kb3ducmV2LnhtbERPS4vCMBC+C/sfwix401RBqdUosqvo0ceC621oZtuy&#10;zaQ00VZ/vREEb/PxPWe2aE0prlS7wrKCQT8CQZxaXXCm4Oe47sUgnEfWWFomBTdysJh/dGaYaNvw&#10;nq4Hn4kQwi5BBbn3VSKlS3My6Pq2Ig7cn60N+gDrTOoamxBuSjmMorE0WHBoyLGir5zS/8PFKNjE&#10;1fJ3a+9NVq7Om9PuNPk+Trx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jbfEAAAA3gAAAA8AAAAAAAAAAAAAAAAAmAIAAGRycy9k&#10;b3ducmV2LnhtbFBLBQYAAAAABAAEAPUAAACJAwAAAAA=&#10;" filled="f" stroked="f">
                  <v:textbox inset="0,0,0,0">
                    <w:txbxContent>
                      <w:p w14:paraId="600335B4" w14:textId="77777777" w:rsidR="006E2FA2" w:rsidRDefault="006E2FA2">
                        <w:pPr>
                          <w:spacing w:after="160" w:line="259" w:lineRule="auto"/>
                          <w:ind w:left="0" w:firstLine="0"/>
                          <w:jc w:val="left"/>
                        </w:pPr>
                        <w:r>
                          <w:rPr>
                            <w:color w:val="141414"/>
                            <w:w w:val="110"/>
                            <w:sz w:val="14"/>
                          </w:rPr>
                          <w:t>→</w:t>
                        </w:r>
                      </w:p>
                    </w:txbxContent>
                  </v:textbox>
                </v:rect>
                <v:rect id="Rectangle 11286" o:spid="_x0000_s2849" style="position:absolute;left:33523;top:2115;width:254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TwMMA&#10;AADeAAAADwAAAGRycy9kb3ducmV2LnhtbERPS4vCMBC+C/sfwix401QPUqtRxF3Ro48F9TY0Y1ts&#10;JqWJtvrrjSDsbT6+50znrSnFnWpXWFYw6EcgiFOrC84U/B1WvRiE88gaS8uk4EEO5rOvzhQTbRve&#10;0X3vMxFC2CWoIPe+SqR0aU4GXd9WxIG72NqgD7DOpK6xCeGmlMMoGkmDBYeGHCta5pRe9zejYB1X&#10;i9PGPpus/D2vj9vj+Ocw9kp1v9vFBISn1v+LP+6NDvMHw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ATwMMAAADeAAAADwAAAAAAAAAAAAAAAACYAgAAZHJzL2Rv&#10;d25yZXYueG1sUEsFBgAAAAAEAAQA9QAAAIgDAAAAAA==&#10;" filled="f" stroked="f">
                  <v:textbox inset="0,0,0,0">
                    <w:txbxContent>
                      <w:p w14:paraId="2F31454D" w14:textId="77777777" w:rsidR="006E2FA2" w:rsidRDefault="006E2FA2">
                        <w:pPr>
                          <w:spacing w:after="160" w:line="259" w:lineRule="auto"/>
                          <w:ind w:left="0" w:firstLine="0"/>
                          <w:jc w:val="left"/>
                        </w:pPr>
                        <w:r>
                          <w:rPr>
                            <w:color w:val="141414"/>
                            <w:spacing w:val="15"/>
                            <w:w w:val="121"/>
                            <w:sz w:val="14"/>
                          </w:rPr>
                          <w:t xml:space="preserve"> </w:t>
                        </w:r>
                        <w:r>
                          <w:rPr>
                            <w:color w:val="141414"/>
                            <w:w w:val="121"/>
                            <w:sz w:val="14"/>
                          </w:rPr>
                          <w:t>CSS</w:t>
                        </w:r>
                      </w:p>
                    </w:txbxContent>
                  </v:textbox>
                </v:rect>
                <v:rect id="Rectangle 11287" o:spid="_x0000_s2850" style="position:absolute;left:30729;top:20299;width:6068;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2W8QA&#10;AADeAAAADwAAAGRycy9kb3ducmV2LnhtbERPS4vCMBC+C/sfwix401QPWqtRZFfRo48F19vQzLZl&#10;m0lpoq3+eiMI3ubje85s0ZpSXKl2hWUFg34Egji1uuBMwc9x3YtBOI+ssbRMCm7kYDH/6Mww0bbh&#10;PV0PPhMhhF2CCnLvq0RKl+Zk0PVtRRy4P1sb9AHWmdQ1NiHclHIYRSNpsODQkGNFXzml/4eLUbCJ&#10;q+Xv1t6brFydN6fdafJ9nHilup/tcgrCU+vf4pd7q8P8wT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MtlvEAAAA3gAAAA8AAAAAAAAAAAAAAAAAmAIAAGRycy9k&#10;b3ducmV2LnhtbFBLBQYAAAAABAAEAPUAAACJAwAAAAA=&#10;" filled="f" stroked="f">
                  <v:textbox inset="0,0,0,0">
                    <w:txbxContent>
                      <w:p w14:paraId="790CB03C" w14:textId="77777777" w:rsidR="006E2FA2" w:rsidRDefault="006E2FA2">
                        <w:pPr>
                          <w:spacing w:after="160" w:line="259" w:lineRule="auto"/>
                          <w:ind w:left="0" w:firstLine="0"/>
                          <w:jc w:val="left"/>
                        </w:pPr>
                        <w:r>
                          <w:rPr>
                            <w:color w:val="141414"/>
                            <w:w w:val="108"/>
                            <w:sz w:val="14"/>
                          </w:rPr>
                          <w:t>PostgreSQL</w:t>
                        </w:r>
                      </w:p>
                    </w:txbxContent>
                  </v:textbox>
                </v:rect>
                <v:rect id="Rectangle 109911" o:spid="_x0000_s2851" style="position:absolute;left:30729;top:21445;width:949;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HcMQA&#10;AADfAAAADwAAAGRycy9kb3ducmV2LnhtbERPTWvCQBC9F/wPywjemk16KEl0FakWc7RaiL0N2WkS&#10;mp0N2a2J/vpuodDj432vNpPpxJUG11pWkEQxCOLK6pZrBe/n18cUhPPIGjvLpOBGDjbr2cMKc21H&#10;fqPrydcihLDLUUHjfZ9L6aqGDLrI9sSB+7SDQR/gUEs94BjCTSef4vhZGmw5NDTY00tD1dfp2yg4&#10;pP32Utj7WHf7j0N5LLPdOfNKLebTdgnC0+T/xX/uQof5cZYlCfz+C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IB3DEAAAA3wAAAA8AAAAAAAAAAAAAAAAAmAIAAGRycy9k&#10;b3ducmV2LnhtbFBLBQYAAAAABAAEAPUAAACJAwAAAAA=&#10;" filled="f" stroked="f">
                  <v:textbox inset="0,0,0,0">
                    <w:txbxContent>
                      <w:p w14:paraId="6B79AC37" w14:textId="77777777" w:rsidR="006E2FA2" w:rsidRDefault="006E2FA2">
                        <w:pPr>
                          <w:spacing w:after="160" w:line="259" w:lineRule="auto"/>
                          <w:ind w:left="0" w:firstLine="0"/>
                          <w:jc w:val="left"/>
                        </w:pPr>
                        <w:r>
                          <w:rPr>
                            <w:color w:val="141414"/>
                            <w:w w:val="156"/>
                            <w:sz w:val="14"/>
                          </w:rPr>
                          <w:t>+</w:t>
                        </w:r>
                      </w:p>
                    </w:txbxContent>
                  </v:textbox>
                </v:rect>
                <v:rect id="Rectangle 109914" o:spid="_x0000_s2852" style="position:absolute;left:31443;top:21445;width:4500;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6MMA&#10;AADfAAAADwAAAGRycy9kb3ducmV2LnhtbERPTYvCMBC9C/6HMMLeNHWRxVajiKvo0VVBvQ3N2Bab&#10;SWmi7e6vNwuCx8f7ns5bU4oH1a6wrGA4iEAQp1YXnCk4Htb9MQjnkTWWlknBLzmYz7qdKSbaNvxD&#10;j73PRAhhl6CC3PsqkdKlORl0A1sRB+5qa4M+wDqTusYmhJtSfkbRlzRYcGjIsaJlTultfzcKNuNq&#10;cd7avyYrV5fNaXeKvw+xV+qj1y4mIDy1/i1+ubc6zI/ieDiC/z8B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k6MMAAADfAAAADwAAAAAAAAAAAAAAAACYAgAAZHJzL2Rv&#10;d25yZXYueG1sUEsFBgAAAAAEAAQA9QAAAIgDAAAAAA==&#10;" filled="f" stroked="f">
                  <v:textbox inset="0,0,0,0">
                    <w:txbxContent>
                      <w:p w14:paraId="206FD242" w14:textId="77777777" w:rsidR="006E2FA2" w:rsidRDefault="006E2FA2">
                        <w:pPr>
                          <w:spacing w:after="160" w:line="259" w:lineRule="auto"/>
                          <w:ind w:left="0" w:firstLine="0"/>
                          <w:jc w:val="left"/>
                        </w:pPr>
                        <w:r>
                          <w:rPr>
                            <w:color w:val="141414"/>
                            <w:spacing w:val="15"/>
                            <w:w w:val="109"/>
                            <w:sz w:val="14"/>
                          </w:rPr>
                          <w:t xml:space="preserve"> </w:t>
                        </w:r>
                        <w:r>
                          <w:rPr>
                            <w:color w:val="141414"/>
                            <w:w w:val="109"/>
                            <w:sz w:val="14"/>
                          </w:rPr>
                          <w:t>PostGIS</w:t>
                        </w:r>
                      </w:p>
                    </w:txbxContent>
                  </v:textbox>
                </v:rect>
                <v:rect id="Rectangle 11289" o:spid="_x0000_s2853" style="position:absolute;left:30693;top:15126;width:865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14:paraId="040B28DB" w14:textId="77777777" w:rsidR="006E2FA2" w:rsidRDefault="006E2FA2">
                        <w:pPr>
                          <w:spacing w:after="160" w:line="259" w:lineRule="auto"/>
                          <w:ind w:left="0" w:firstLine="0"/>
                          <w:jc w:val="left"/>
                        </w:pPr>
                        <w:r>
                          <w:rPr>
                            <w:color w:val="141414"/>
                            <w:w w:val="108"/>
                            <w:sz w:val="14"/>
                          </w:rPr>
                          <w:t>Django</w:t>
                        </w:r>
                        <w:r>
                          <w:rPr>
                            <w:color w:val="141414"/>
                            <w:spacing w:val="15"/>
                            <w:w w:val="108"/>
                            <w:sz w:val="14"/>
                          </w:rPr>
                          <w:t xml:space="preserve"> </w:t>
                        </w:r>
                        <w:r>
                          <w:rPr>
                            <w:color w:val="141414"/>
                            <w:w w:val="108"/>
                            <w:sz w:val="14"/>
                          </w:rPr>
                          <w:t>(Python)</w:t>
                        </w:r>
                      </w:p>
                    </w:txbxContent>
                  </v:textbox>
                </v:rect>
                <v:shape id="Shape 11290" o:spid="_x0000_s2854" style="position:absolute;left:6854;top:12883;width:22924;height:0;visibility:visible;mso-wrap-style:square;v-text-anchor:top" coordsize="2292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uus8UA&#10;AADeAAAADwAAAGRycy9kb3ducmV2LnhtbESPQYvCQAyF74L/YcjC3nSqsKJdR1kEpUdXPXiMnWxb&#10;7GRKZ6rVX785CN4S8vLe+5br3tXqRm2oPBuYjBNQxLm3FRcGTsftaA4qRGSLtWcy8KAA69VwsMTU&#10;+jv/0u0QCyUmHFI0UMbYpFqHvCSHYewbYrn9+dZhlLUttG3xLuau1tMkmWmHFUtCiQ1tSsqvh84Z&#10;2F4eXbYpdvNrd5x5n+3t1/kZjfn86H++QUXq41v8+s6s1J9MFwIgODKD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66zxQAAAN4AAAAPAAAAAAAAAAAAAAAAAJgCAABkcnMv&#10;ZG93bnJldi54bWxQSwUGAAAAAAQABAD1AAAAigMAAAAA&#10;" path="m,l2292401,e" filled="f" strokecolor="#b4b4b4" strokeweight="1.2736mm">
                  <v:stroke miterlimit="1" joinstyle="miter"/>
                  <v:path arrowok="t" textboxrect="0,0,2292401,0"/>
                </v:shape>
                <v:rect id="Rectangle 11291" o:spid="_x0000_s2855" style="position:absolute;left:3243;top:5312;width:2974;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dacMA&#10;AADeAAAADwAAAGRycy9kb3ducmV2LnhtbERPTYvCMBC9C/sfwgjeNK0HsV2jiKvocdUFd29DM7bF&#10;ZlKaaOv+eiMI3ubxPme26EwlbtS40rKCeBSBIM6sLjlX8HPcDKcgnEfWWFkmBXdysJh/9GaYatvy&#10;nm4Hn4sQwi5FBYX3dSqlywoy6Ea2Jg7c2TYGfYBNLnWDbQg3lRxH0UQaLDk0FFjTqqDscrgaBdtp&#10;vfzd2f82r9Z/29P3Kfk6Jl6pQb9bfoLw1Pm3+OXe6TA/Hi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AdacMAAADeAAAADwAAAAAAAAAAAAAAAACYAgAAZHJzL2Rv&#10;d25yZXYueG1sUEsFBgAAAAAEAAQA9QAAAIgDAAAAAA==&#10;" filled="f" stroked="f">
                  <v:textbox inset="0,0,0,0">
                    <w:txbxContent>
                      <w:p w14:paraId="7C74F163" w14:textId="77777777" w:rsidR="006E2FA2" w:rsidRDefault="006E2FA2">
                        <w:pPr>
                          <w:spacing w:after="160" w:line="259" w:lineRule="auto"/>
                          <w:ind w:left="0" w:firstLine="0"/>
                          <w:jc w:val="left"/>
                        </w:pPr>
                        <w:r>
                          <w:rPr>
                            <w:color w:val="141414"/>
                            <w:w w:val="105"/>
                            <w:sz w:val="14"/>
                          </w:rPr>
                          <w:t>Client</w:t>
                        </w:r>
                      </w:p>
                    </w:txbxContent>
                  </v:textbox>
                </v:rect>
                <v:rect id="Rectangle 11292" o:spid="_x0000_s2856" style="position:absolute;left:3212;top:18057;width:3157;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14:paraId="739DEFC3" w14:textId="77777777" w:rsidR="006E2FA2" w:rsidRDefault="006E2FA2">
                        <w:pPr>
                          <w:spacing w:after="160" w:line="259" w:lineRule="auto"/>
                          <w:ind w:left="0" w:firstLine="0"/>
                          <w:jc w:val="left"/>
                        </w:pPr>
                        <w:r>
                          <w:rPr>
                            <w:color w:val="141414"/>
                            <w:sz w:val="14"/>
                          </w:rPr>
                          <w:t>Server</w:t>
                        </w:r>
                      </w:p>
                    </w:txbxContent>
                  </v:textbox>
                </v:rect>
                <v:shape id="Shape 134295" o:spid="_x0000_s2857" style="position:absolute;left:13765;top:8928;width:8184;height:1766;visibility:visible;mso-wrap-style:square;v-text-anchor:top" coordsize="818393,17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RA8AA&#10;AADfAAAADwAAAGRycy9kb3ducmV2LnhtbERPy4rCMBTdC/5DuII7TX0Vp2MUEZTZWgW31+badqa5&#10;KU209e8nguDycN6rTWcq8aDGlZYVTMYRCOLM6pJzBefTfrQE4TyyxsoyKXiSg82631thom3LR3qk&#10;PhchhF2CCgrv60RKlxVk0I1tTRy4m20M+gCbXOoG2xBuKjmNolgaLDk0FFjTrqDsL70bBVf5a6Jb&#10;nOv40t5nB3utsE33Sg0H3fYbhKfOf8Rv948O82fz6dcCXn8C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YWRA8AAAADfAAAADwAAAAAAAAAAAAAAAACYAgAAZHJzL2Rvd25y&#10;ZXYueG1sUEsFBgAAAAAEAAQA9QAAAIUDAAAAAA==&#10;" path="m,l818393,r,176520l,176520,,e" fillcolor="#dcdcdc" strokecolor="#505050" strokeweight=".15164mm">
                  <v:stroke miterlimit="1" joinstyle="miter"/>
                  <v:path arrowok="t" textboxrect="0,0,818393,176520"/>
                </v:shape>
                <v:shape id="Shape 11294" o:spid="_x0000_s2858" style="position:absolute;left:17857;top:11947;width:0;height:1890;visibility:visible;mso-wrap-style:square;v-text-anchor:top" coordsize="0,18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20ucgA&#10;AADeAAAADwAAAGRycy9kb3ducmV2LnhtbESPT2vCQBDF7wW/wzJCb7qJLcXGbCQIhRaK/9pLb0N2&#10;TKLZ2ZhdNfXTuwWhtxnem/d+k85704gzda62rCAeRyCIC6trLhV8f72NpiCcR9bYWCYFv+Rgng0e&#10;Uky0vfCGzltfihDCLkEFlfdtIqUrKjLoxrYlDtrOdgZ9WLtS6g4vIdw0chJFL9JgzaGhwpYWFRWH&#10;7ckoyD+X7VNO+2ts1h/56ucYiE6s1OOwz2cgPPX+33y/ftcBP568PsPfO2EGm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3bS5yAAAAN4AAAAPAAAAAAAAAAAAAAAAAJgCAABk&#10;cnMvZG93bnJldi54bWxQSwUGAAAAAAQABAD1AAAAjQMAAAAA&#10;" path="m,189034l,e" filled="f" strokecolor="#323232" strokeweight=".24656mm">
                  <v:stroke miterlimit="1" joinstyle="miter"/>
                  <v:path arrowok="t" textboxrect="0,0,0,189034"/>
                </v:shape>
                <v:shape id="Shape 11295" o:spid="_x0000_s2859" style="position:absolute;left:17519;top:11513;width:676;height:406;visibility:visible;mso-wrap-style:square;v-text-anchor:top" coordsize="67632,4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oAsYA&#10;AADeAAAADwAAAGRycy9kb3ducmV2LnhtbERPTWsCMRC9C/6HMIKXolmllbo1SlGUehCpCra3YTPN&#10;Lt1Mlk3U1V9vCgVv83ifM5k1thRnqn3hWMGgn4Agzpwu2Cg47Je9VxA+IGssHZOCK3mYTdutCaba&#10;XfiTzrtgRAxhn6KCPIQqldJnOVn0fVcRR+7H1RZDhLWRusZLDLelHCbJSFosODbkWNE8p+x3d7IK&#10;vo5Phvzt9rwt1/PVZnH9PnizVqrbad7fQARqwkP87/7Qcf5gOH6Bv3fiDX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RoAsYAAADeAAAADwAAAAAAAAAAAAAAAACYAgAAZHJz&#10;L2Rvd25yZXYueG1sUEsFBgAAAAAEAAQA9QAAAIsDAAAAAA==&#10;" path="m33830,l67632,40566,33830,30424,,40566,33830,xe" fillcolor="#323232" strokecolor="#323232" strokeweight=".02486mm">
                  <v:stroke miterlimit="1" joinstyle="miter"/>
                  <v:path arrowok="t" textboxrect="0,0,67632,40566"/>
                </v:shape>
                <v:shape id="Shape 11296" o:spid="_x0000_s2860" style="position:absolute;left:17519;top:13847;width:676;height:406;visibility:visible;mso-wrap-style:square;v-text-anchor:top" coordsize="67632,40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jfcIA&#10;AADeAAAADwAAAGRycy9kb3ducmV2LnhtbERPzYrCMBC+C75DGMGbpiqIVqOIrLuLt1UfYGzGpthM&#10;ahPb+vabBWFv8/H9znrb2VI0VPvCsYLJOAFBnDldcK7gcj6MFiB8QNZYOiYFL/Kw3fR7a0y1a/mH&#10;mlPIRQxhn6ICE0KVSukzQxb92FXEkbu52mKIsM6lrrGN4baU0ySZS4sFxwaDFe0NZffT0ypoXtez&#10;D8fF4/CFy9Z/zj6eprkoNRx0uxWIQF34F7/d3zrOn0yXc/h7J9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qN9wgAAAN4AAAAPAAAAAAAAAAAAAAAAAJgCAABkcnMvZG93&#10;bnJldi54bWxQSwUGAAAAAAQABAD1AAAAhwMAAAAA&#10;" path="m,l33830,10139,67632,,33830,40563,,xe" fillcolor="#323232" strokecolor="#323232" strokeweight=".02486mm">
                  <v:stroke miterlimit="1" joinstyle="miter"/>
                  <v:path arrowok="t" textboxrect="0,0,67632,40563"/>
                </v:shape>
                <v:shape id="Shape 11297" o:spid="_x0000_s2861" style="position:absolute;left:15565;top:5712;width:0;height:1890;visibility:visible;mso-wrap-style:square;v-text-anchor:top" coordsize="0,18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qzsgA&#10;AADeAAAADwAAAGRycy9kb3ducmV2LnhtbESPT2vCQBDF7wW/wzJCb7qJhdbGbCQIhRaK/9pLb0N2&#10;TKLZ2ZhdNfXTuwWhtxnem/d+k85704gzda62rCAeRyCIC6trLhV8f72NpiCcR9bYWCYFv+Rgng0e&#10;Uky0vfCGzltfihDCLkEFlfdtIqUrKjLoxrYlDtrOdgZ9WLtS6g4vIdw0chJFz9JgzaGhwpYWFRWH&#10;7ckoyD+X7VNO+2ts1h/56ucYiE6s1OOwz2cgPPX+33y/ftcBP568vsDfO2EGm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DyrOyAAAAN4AAAAPAAAAAAAAAAAAAAAAAJgCAABk&#10;cnMvZG93bnJldi54bWxQSwUGAAAAAAQABAD1AAAAjQMAAAAA&#10;" path="m,189034l,e" filled="f" strokecolor="#323232" strokeweight=".24656mm">
                  <v:stroke miterlimit="1" joinstyle="miter"/>
                  <v:path arrowok="t" textboxrect="0,0,0,189034"/>
                </v:shape>
                <v:shape id="Shape 11298" o:spid="_x0000_s2862" style="position:absolute;left:15226;top:5278;width:677;height:405;visibility:visible;mso-wrap-style:square;v-text-anchor:top" coordsize="67632,4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XHnMkA&#10;AADeAAAADwAAAGRycy9kb3ducmV2LnhtbESPQUvDQBCF74L/YRnBS2k3LSIasylSUexBirFQvQ3Z&#10;cRPMzobs2qb99c6h4G2G9+a9b4rl6Du1pyG2gQ3MZxko4jrYlp2B7cfz9A5UTMgWu8Bk4EgRluXl&#10;RYG5DQd+p32VnJIQjjkaaFLqc61j3ZDHOAs9sWjfYfCYZB2ctgMeJNx3epFlt9pjy9LQYE+rhuqf&#10;6tcb+NxNHMXT6WbTrVcvb0/Hr210a2Our8bHB1CJxvRvPl+/WsGfL+6FV96RGXT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5XHnMkAAADeAAAADwAAAAAAAAAAAAAAAACYAgAA&#10;ZHJzL2Rvd25yZXYueG1sUEsFBgAAAAAEAAQA9QAAAI4DAAAAAA==&#10;" path="m33830,l67632,40566,33830,30423,,40566,33830,xe" fillcolor="#323232" strokecolor="#323232" strokeweight=".02486mm">
                  <v:stroke miterlimit="1" joinstyle="miter"/>
                  <v:path arrowok="t" textboxrect="0,0,67632,40566"/>
                </v:shape>
                <v:shape id="Shape 11299" o:spid="_x0000_s2863" style="position:absolute;left:15226;top:7612;width:677;height:405;visibility:visible;mso-wrap-style:square;v-text-anchor:top" coordsize="67632,4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liB8YA&#10;AADeAAAADwAAAGRycy9kb3ducmV2LnhtbERPTWsCMRC9F/wPYYReSs0qIroapVgqehDRCq23YTNm&#10;FzeTZRN19dcbodDbPN7nTGaNLcWFal84VtDtJCCIM6cLNgr231/vQxA+IGssHZOCG3mYTVsvE0y1&#10;u/KWLrtgRAxhn6KCPIQqldJnOVn0HVcRR+7oaoshwtpIXeM1httS9pJkIC0WHBtyrGieU3bana2C&#10;3583Q/5+72/K1Xyx/rwd9t6slHptNx9jEIGa8C/+cy91nN/tjUbwfCfe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liB8YAAADeAAAADwAAAAAAAAAAAAAAAACYAgAAZHJz&#10;L2Rvd25yZXYueG1sUEsFBgAAAAAEAAQA9QAAAIsDAAAAAA==&#10;" path="m,l33830,10142,67632,,33830,40566,,xe" fillcolor="#323232" strokecolor="#323232" strokeweight=".02486mm">
                  <v:stroke miterlimit="1" joinstyle="miter"/>
                  <v:path arrowok="t" textboxrect="0,0,67632,40566"/>
                </v:shape>
                <v:shape id="Shape 11300" o:spid="_x0000_s2864" style="position:absolute;left:20608;top:5712;width:0;height:1890;visibility:visible;mso-wrap-style:square;v-text-anchor:top" coordsize="0,189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ooMcA&#10;AADeAAAADwAAAGRycy9kb3ducmV2LnhtbESPzWrDQAyE74W+w6JCb/XaDYTgZBNModBCyW8vvQmv&#10;Yjvxal3vJnH69NUhkJuEZkbfzBaDa9WZ+tB4NpAlKSji0tuGKwPfu/eXCagQkS22nsnAlQIs5o8P&#10;M8ytv/CGzttYKQnhkKOBOsYu1zqUNTkMie+I5bb3vcMoa19p2+NFwl2rX9N0rB02LB9q7OitpvK4&#10;PTkDxdeyGxV0+Mvc+rNY/fwK0YmNeX4aiimoSEO8i2/uDyv42SiVAlJHZt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NKKDHAAAA3gAAAA8AAAAAAAAAAAAAAAAAmAIAAGRy&#10;cy9kb3ducmV2LnhtbFBLBQYAAAAABAAEAPUAAACMAwAAAAA=&#10;" path="m,189034l,e" filled="f" strokecolor="#323232" strokeweight=".24656mm">
                  <v:stroke miterlimit="1" joinstyle="miter"/>
                  <v:path arrowok="t" textboxrect="0,0,0,189034"/>
                </v:shape>
                <v:shape id="Shape 11301" o:spid="_x0000_s2865" style="position:absolute;left:20270;top:5278;width:676;height:405;visibility:visible;mso-wrap-style:square;v-text-anchor:top" coordsize="67632,4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0G8YA&#10;AADeAAAADwAAAGRycy9kb3ducmV2LnhtbERPTWsCMRC9F/wPYYReSs1uK0VWo4ii1INIVWh7GzZj&#10;dnEzWTZRV3+9EQq9zeN9zmjS2kqcqfGlYwVpLwFBnDtdslGw3y1eByB8QNZYOSYFV/IwGXeeRphp&#10;d+EvOm+DETGEfYYKihDqTEqfF2TR91xNHLmDayyGCBsjdYOXGG4r+ZYkH9JiybGhwJpmBeXH7ckq&#10;+Pl+MeRvt/6mWs2W6/n1d+/NSqnnbjsdggjUhn/xn/tTx/npe5LC4514gx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T0G8YAAADeAAAADwAAAAAAAAAAAAAAAACYAgAAZHJz&#10;L2Rvd25yZXYueG1sUEsFBgAAAAAEAAQA9QAAAIsDAAAAAA==&#10;" path="m33830,l67632,40566,33830,30423,,40566,33830,xe" fillcolor="#323232" strokecolor="#323232" strokeweight=".02486mm">
                  <v:stroke miterlimit="1" joinstyle="miter"/>
                  <v:path arrowok="t" textboxrect="0,0,67632,40566"/>
                </v:shape>
                <v:shape id="Shape 11302" o:spid="_x0000_s2866" style="position:absolute;left:20270;top:7612;width:676;height:405;visibility:visible;mso-wrap-style:square;v-text-anchor:top" coordsize="67632,4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qbMcA&#10;AADeAAAADwAAAGRycy9kb3ducmV2LnhtbERPS2vCQBC+F/wPywi9SN1oRUrqJhRLSz0U8QHa25Ad&#10;N8HsbMhuNfrru4LQ23x8z5nlna3FiVpfOVYwGiYgiAunKzYKtpuPpxcQPiBrrB2Tggt5yLPewwxT&#10;7c68otM6GBFD2KeooAyhSaX0RUkW/dA1xJE7uNZiiLA1Urd4juG2luMkmUqLFceGEhual1Qc179W&#10;wX43MOSv18myXsw/v98vP1tvFko99ru3VxCBuvAvvru/dJw/ek7GcHsn3i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amzHAAAA3gAAAA8AAAAAAAAAAAAAAAAAmAIAAGRy&#10;cy9kb3ducmV2LnhtbFBLBQYAAAAABAAEAPUAAACMAwAAAAA=&#10;" path="m,l33830,10142,67632,,33830,40566,,xe" fillcolor="#323232" strokecolor="#323232" strokeweight=".02486mm">
                  <v:stroke miterlimit="1" joinstyle="miter"/>
                  <v:path arrowok="t" textboxrect="0,0,67632,40566"/>
                </v:shape>
                <v:rect id="Rectangle 11303" o:spid="_x0000_s2867" style="position:absolute;left:30730;top:8419;width:1389;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14:paraId="6BA2DDF5" w14:textId="77777777" w:rsidR="006E2FA2" w:rsidRDefault="006E2FA2">
                        <w:pPr>
                          <w:spacing w:after="160" w:line="259" w:lineRule="auto"/>
                          <w:ind w:left="0" w:firstLine="0"/>
                          <w:jc w:val="left"/>
                        </w:pPr>
                        <w:r>
                          <w:rPr>
                            <w:w w:val="107"/>
                            <w:sz w:val="14"/>
                          </w:rPr>
                          <w:t>Co</w:t>
                        </w:r>
                      </w:p>
                    </w:txbxContent>
                  </v:textbox>
                </v:rect>
                <v:rect id="Rectangle 11304" o:spid="_x0000_s2868" style="position:absolute;left:31775;top:8419;width:711;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k68UA&#10;AADeAAAADwAAAGRycy9kb3ducmV2LnhtbERPTWvCQBC9F/wPywje6kYt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CTrxQAAAN4AAAAPAAAAAAAAAAAAAAAAAJgCAABkcnMv&#10;ZG93bnJldi54bWxQSwUGAAAAAAQABAD1AAAAigMAAAAA&#10;" filled="f" stroked="f">
                  <v:textbox inset="0,0,0,0">
                    <w:txbxContent>
                      <w:p w14:paraId="7B409DA8" w14:textId="77777777" w:rsidR="006E2FA2" w:rsidRDefault="006E2FA2">
                        <w:pPr>
                          <w:spacing w:after="160" w:line="259" w:lineRule="auto"/>
                          <w:ind w:left="0" w:firstLine="0"/>
                          <w:jc w:val="left"/>
                        </w:pPr>
                        <w:proofErr w:type="gramStart"/>
                        <w:r>
                          <w:rPr>
                            <w:w w:val="97"/>
                            <w:sz w:val="14"/>
                          </w:rPr>
                          <w:t>ff</w:t>
                        </w:r>
                        <w:proofErr w:type="gramEnd"/>
                      </w:p>
                    </w:txbxContent>
                  </v:textbox>
                </v:rect>
                <v:rect id="Rectangle 11305" o:spid="_x0000_s2869" style="position:absolute;left:32309;top:8419;width:4082;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14:paraId="3F5A8CB7" w14:textId="77777777" w:rsidR="006E2FA2" w:rsidRDefault="006E2FA2">
                        <w:pPr>
                          <w:spacing w:after="160" w:line="259" w:lineRule="auto"/>
                          <w:ind w:left="0" w:firstLine="0"/>
                          <w:jc w:val="left"/>
                        </w:pPr>
                        <w:proofErr w:type="gramStart"/>
                        <w:r>
                          <w:rPr>
                            <w:w w:val="102"/>
                            <w:sz w:val="14"/>
                          </w:rPr>
                          <w:t>eeScript</w:t>
                        </w:r>
                        <w:proofErr w:type="gramEnd"/>
                      </w:p>
                    </w:txbxContent>
                  </v:textbox>
                </v:rect>
                <v:rect id="Rectangle 11306" o:spid="_x0000_s2870" style="position:absolute;left:30730;top:9565;width:1220;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14:paraId="7C480FD7" w14:textId="77777777" w:rsidR="006E2FA2" w:rsidRDefault="006E2FA2">
                        <w:pPr>
                          <w:spacing w:after="160" w:line="259" w:lineRule="auto"/>
                          <w:ind w:left="0" w:firstLine="0"/>
                          <w:jc w:val="left"/>
                        </w:pPr>
                        <w:r>
                          <w:rPr>
                            <w:w w:val="110"/>
                            <w:sz w:val="14"/>
                          </w:rPr>
                          <w:t>→</w:t>
                        </w:r>
                      </w:p>
                    </w:txbxContent>
                  </v:textbox>
                </v:rect>
                <v:rect id="Rectangle 11307" o:spid="_x0000_s2871" style="position:absolute;left:31647;top:9565;width:5716;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66nMUA&#10;AADeAAAADwAAAGRycy9kb3ducmV2LnhtbERPTWvCQBC9F/wPywje6kaFNqauImoxxzYRtLchO01C&#10;s7MhuzWpv94tFHqbx/uc1WYwjbhS52rLCmbTCARxYXXNpYJT/voYg3AeWWNjmRT8kIPNevSwwkTb&#10;nt/pmvlShBB2CSqovG8TKV1RkUE3tS1x4D5tZ9AH2JVSd9iHcNPIeRQ9SYM1h4YKW9pVVHxl30bB&#10;MW63l9Te+rI5fBzPb+flPl96pSbjYfsCwtPg/8V/7lSH+bNF9A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PrqcxQAAAN4AAAAPAAAAAAAAAAAAAAAAAJgCAABkcnMv&#10;ZG93bnJldi54bWxQSwUGAAAAAAQABAD1AAAAigMAAAAA&#10;" filled="f" stroked="f">
                  <v:textbox inset="0,0,0,0">
                    <w:txbxContent>
                      <w:p w14:paraId="28ED0DEA" w14:textId="77777777" w:rsidR="006E2FA2" w:rsidRDefault="006E2FA2">
                        <w:pPr>
                          <w:spacing w:after="160" w:line="259" w:lineRule="auto"/>
                          <w:ind w:left="0" w:firstLine="0"/>
                          <w:jc w:val="left"/>
                        </w:pPr>
                        <w:r>
                          <w:rPr>
                            <w:spacing w:val="15"/>
                            <w:w w:val="109"/>
                            <w:sz w:val="14"/>
                          </w:rPr>
                          <w:t xml:space="preserve"> </w:t>
                        </w:r>
                        <w:r>
                          <w:rPr>
                            <w:w w:val="109"/>
                            <w:sz w:val="14"/>
                          </w:rPr>
                          <w:t>JavaScript</w:t>
                        </w:r>
                      </w:p>
                    </w:txbxContent>
                  </v:textbox>
                </v:rect>
                <v:rect id="Rectangle 11308" o:spid="_x0000_s2872" style="position:absolute;left:2944;top:12138;width:3981;height:1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Eu7s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hLu7HAAAA3gAAAA8AAAAAAAAAAAAAAAAAmAIAAGRy&#10;cy9kb3ducmV2LnhtbFBLBQYAAAAABAAEAPUAAACMAwAAAAA=&#10;" filled="f" stroked="f">
                  <v:textbox inset="0,0,0,0">
                    <w:txbxContent>
                      <w:p w14:paraId="6D68EBC4" w14:textId="77777777" w:rsidR="006E2FA2" w:rsidRDefault="006E2FA2">
                        <w:pPr>
                          <w:spacing w:after="160" w:line="259" w:lineRule="auto"/>
                          <w:ind w:left="0" w:firstLine="0"/>
                          <w:jc w:val="left"/>
                        </w:pPr>
                        <w:r>
                          <w:rPr>
                            <w:color w:val="141414"/>
                            <w:w w:val="99"/>
                            <w:sz w:val="14"/>
                          </w:rPr>
                          <w:t>Internet</w:t>
                        </w:r>
                      </w:p>
                    </w:txbxContent>
                  </v:textbox>
                </v:rect>
                <v:rect id="Rectangle 11309" o:spid="_x0000_s2873" style="position:absolute;left:1263;top:9000;width:628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2LdcUA&#10;AADeAAAADwAAAGRycy9kb3ducmV2LnhtbERPTWvCQBC9F/oflil4azZaEBOzitSWeKxasL0N2TEJ&#10;zc6G7DaJ/vquIPQ2j/c52Xo0jeipc7VlBdMoBkFcWF1zqeDz+P68AOE8ssbGMim4kIP16vEhw1Tb&#10;gffUH3wpQgi7FBVU3replK6oyKCLbEscuLPtDPoAu1LqDocQbho5i+O5NFhzaKiwpdeKip/Dr1GQ&#10;L9rN185eh7J5+85PH6dke0y8UpOncbME4Wn0/+K7e6fD/OlL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Yt1xQAAAN4AAAAPAAAAAAAAAAAAAAAAAJgCAABkcnMv&#10;ZG93bnJldi54bWxQSwUGAAAAAAQABAD1AAAAigMAAAAA&#10;" filled="f" stroked="f">
                  <v:textbox inset="0,0,0,0">
                    <w:txbxContent>
                      <w:p w14:paraId="7072A777" w14:textId="77777777" w:rsidR="006E2FA2" w:rsidRDefault="006E2FA2">
                        <w:pPr>
                          <w:spacing w:after="160" w:line="259" w:lineRule="auto"/>
                          <w:ind w:left="0" w:firstLine="0"/>
                          <w:jc w:val="left"/>
                        </w:pPr>
                        <w:r>
                          <w:rPr>
                            <w:b/>
                            <w:color w:val="141414"/>
                            <w:w w:val="113"/>
                            <w:sz w:val="14"/>
                          </w:rPr>
                          <w:t>Application</w:t>
                        </w:r>
                      </w:p>
                    </w:txbxContent>
                  </v:textbox>
                </v:rect>
                <w10:anchorlock/>
              </v:group>
            </w:pict>
          </mc:Fallback>
        </mc:AlternateContent>
      </w:r>
    </w:p>
    <w:p w14:paraId="3FCD14D0" w14:textId="77777777" w:rsidR="00A21FDC" w:rsidRDefault="00252176">
      <w:pPr>
        <w:spacing w:after="559"/>
        <w:ind w:right="314" w:hanging="10"/>
        <w:jc w:val="center"/>
      </w:pPr>
      <w:r>
        <w:t>Figure 3.22: The system architecture of HistoGlobe</w:t>
      </w:r>
    </w:p>
    <w:p w14:paraId="39A45311" w14:textId="77777777" w:rsidR="00A21FDC" w:rsidRDefault="00252176">
      <w:pPr>
        <w:spacing w:after="589"/>
        <w:ind w:left="2" w:right="314"/>
      </w:pPr>
      <w:r>
        <w:t xml:space="preserve">This clear separation between the data, the application and the user interaction in this chapter and in the system follows directly from the </w:t>
      </w:r>
      <w:r>
        <w:rPr>
          <w:i/>
        </w:rPr>
        <w:t xml:space="preserve">model-view-controller </w:t>
      </w:r>
      <w:r>
        <w:t>pattern: One part can be changed independently from the others parts: if the 2D map is replaced by a 3D globe, only the view changes, but the middleware and the database can stay untouched. Likewise, the implementation of a new database technology has no consequences to the view.</w:t>
      </w:r>
    </w:p>
    <w:p w14:paraId="70139567" w14:textId="77777777" w:rsidR="00A21FDC" w:rsidRDefault="00252176">
      <w:pPr>
        <w:pStyle w:val="Heading3"/>
        <w:tabs>
          <w:tab w:val="center" w:pos="2083"/>
        </w:tabs>
        <w:ind w:left="-13" w:firstLine="0"/>
      </w:pPr>
      <w:bookmarkStart w:id="224" w:name="_Toc129116"/>
      <w:r>
        <w:t>3.4.2</w:t>
      </w:r>
      <w:r>
        <w:tab/>
        <w:t>Server-Side Application</w:t>
      </w:r>
      <w:bookmarkEnd w:id="224"/>
    </w:p>
    <w:p w14:paraId="3A5795A4" w14:textId="77777777" w:rsidR="00A21FDC" w:rsidRDefault="00252176">
      <w:pPr>
        <w:spacing w:after="519"/>
        <w:ind w:left="2" w:right="314"/>
      </w:pPr>
      <w:r>
        <w:t xml:space="preserve">The underlying Hivent Model is implemented on the server-side of the application. HistoGlobe uses </w:t>
      </w:r>
      <w:r>
        <w:rPr>
          <w:i/>
        </w:rPr>
        <w:t>Django</w:t>
      </w:r>
      <w:r>
        <w:t xml:space="preserve">, a free and open-source web </w:t>
      </w:r>
      <w:proofErr w:type="gramStart"/>
      <w:r>
        <w:t xml:space="preserve">framework </w:t>
      </w:r>
      <w:proofErr w:type="gramEnd"/>
      <w:r>
        <w:rPr>
          <w:vertAlign w:val="superscript"/>
        </w:rPr>
        <w:footnoteReference w:id="27"/>
      </w:r>
      <w:r>
        <w:t xml:space="preserve">, combined with </w:t>
      </w:r>
      <w:r>
        <w:rPr>
          <w:i/>
        </w:rPr>
        <w:t xml:space="preserve">PostgreSQL </w:t>
      </w:r>
      <w:r>
        <w:rPr>
          <w:vertAlign w:val="superscript"/>
        </w:rPr>
        <w:footnoteReference w:id="28"/>
      </w:r>
      <w:r>
        <w:rPr>
          <w:vertAlign w:val="superscript"/>
        </w:rPr>
        <w:t xml:space="preserve"> </w:t>
      </w:r>
      <w:r>
        <w:t xml:space="preserve">, introduced in section 2.3.6. This allows HistoGlobe to take advantage of object-oriented concepts in a stable and fast </w:t>
      </w:r>
      <w:r>
        <w:lastRenderedPageBreak/>
        <w:t xml:space="preserve">relational database. Since the database is using a lot of geospatial data, </w:t>
      </w:r>
      <w:r>
        <w:rPr>
          <w:i/>
        </w:rPr>
        <w:t xml:space="preserve">PostGIS </w:t>
      </w:r>
      <w:r>
        <w:t xml:space="preserve">is used as a spatial database extension for </w:t>
      </w:r>
      <w:proofErr w:type="gramStart"/>
      <w:r>
        <w:t xml:space="preserve">PostgreSQL </w:t>
      </w:r>
      <w:proofErr w:type="gramEnd"/>
      <w:r>
        <w:rPr>
          <w:vertAlign w:val="superscript"/>
        </w:rPr>
        <w:footnoteReference w:id="29"/>
      </w:r>
      <w:r>
        <w:t>. With these tools at hand, the Hivent Model form section 3.1 was implemented in a database model shown in figure 3.23. It is the final result of a highly iterative process that underwent many improvements and adaptations to new requirements introduced in the Human Centered Design process. The model is structured in two parts: The lower part of the Areas and the upper part of the Hivents and the historical changes.</w:t>
      </w:r>
    </w:p>
    <w:p w14:paraId="4D148CEB" w14:textId="77777777" w:rsidR="00A21FDC" w:rsidRDefault="00252176">
      <w:pPr>
        <w:spacing w:after="434"/>
        <w:ind w:left="2" w:right="163"/>
      </w:pPr>
      <w:r>
        <w:rPr>
          <w:b/>
        </w:rPr>
        <w:t xml:space="preserve">Semantic, Spatial and Thematic Domain </w:t>
      </w:r>
      <w:proofErr w:type="gramStart"/>
      <w:r>
        <w:t>The</w:t>
      </w:r>
      <w:proofErr w:type="gramEnd"/>
      <w:r>
        <w:t xml:space="preserve"> Hivent Model introduces Areas as visible entities on the map with a name and a territory. In the database model they are represented by:</w:t>
      </w:r>
    </w:p>
    <w:p w14:paraId="286EF322" w14:textId="77777777" w:rsidR="00A21FDC" w:rsidRDefault="00252176">
      <w:pPr>
        <w:numPr>
          <w:ilvl w:val="0"/>
          <w:numId w:val="23"/>
        </w:numPr>
        <w:spacing w:after="205"/>
        <w:ind w:left="499" w:right="163" w:hanging="255"/>
      </w:pPr>
      <w:r>
        <w:t>Area: semantic domain defining one identical Area with potentially changing name and territory. The universe attribute is true for Ω, for the other Areas it is false.</w:t>
      </w:r>
    </w:p>
    <w:p w14:paraId="43721813" w14:textId="77777777" w:rsidR="00A21FDC" w:rsidRDefault="00252176">
      <w:pPr>
        <w:numPr>
          <w:ilvl w:val="0"/>
          <w:numId w:val="23"/>
        </w:numPr>
        <w:spacing w:after="170" w:line="216" w:lineRule="auto"/>
        <w:ind w:left="499" w:right="163" w:hanging="255"/>
      </w:pPr>
      <w:r>
        <w:t>AreaTerritory: spatial domain. A polypolygon describes the geometry of the territory and a representative</w:t>
      </w:r>
      <w:r>
        <w:rPr>
          <w:sz w:val="31"/>
          <w:vertAlign w:val="subscript"/>
        </w:rPr>
        <w:t xml:space="preserve">point </w:t>
      </w:r>
      <w:r>
        <w:t>the position of the name label on the map.</w:t>
      </w:r>
    </w:p>
    <w:p w14:paraId="0B1257A3" w14:textId="77777777" w:rsidR="00A21FDC" w:rsidRDefault="00252176">
      <w:pPr>
        <w:numPr>
          <w:ilvl w:val="0"/>
          <w:numId w:val="23"/>
        </w:numPr>
        <w:spacing w:after="396"/>
        <w:ind w:left="499" w:right="163" w:hanging="255"/>
      </w:pPr>
      <w:r>
        <w:t>AreaName: thematic domain. It is defined by a short</w:t>
      </w:r>
      <w:r>
        <w:rPr>
          <w:sz w:val="31"/>
          <w:vertAlign w:val="subscript"/>
        </w:rPr>
        <w:t xml:space="preserve">name </w:t>
      </w:r>
      <w:r>
        <w:t>and a formal</w:t>
      </w:r>
      <w:r>
        <w:rPr>
          <w:sz w:val="31"/>
          <w:vertAlign w:val="subscript"/>
        </w:rPr>
        <w:t>name</w:t>
      </w:r>
      <w:r>
        <w:t>.</w:t>
      </w:r>
    </w:p>
    <w:p w14:paraId="59B8CDAC" w14:textId="77777777" w:rsidR="00A21FDC" w:rsidRDefault="00252176">
      <w:pPr>
        <w:ind w:left="2" w:right="314"/>
      </w:pPr>
      <w:r>
        <w:rPr>
          <w:b/>
        </w:rPr>
        <w:t xml:space="preserve">Temporal Domain </w:t>
      </w:r>
      <w:r>
        <w:t xml:space="preserve">The main idea of the model is that the Areas can change over time. These changes are introduced by Hivents, the main entity of the eponymic model with five attributes: The name and a textual description of the Hivent, the point in time the Hivent happened (date), the Hivent location as a simple string and a link (URL) to the related article, serving as a historical source. Each Hivent consists of a set of EditOperations introduced by the user. They are an abstraction layer in the Hivent Model between the </w:t>
      </w:r>
      <w:r>
        <w:rPr>
          <w:i/>
        </w:rPr>
        <w:t xml:space="preserve">Hivent </w:t>
      </w:r>
      <w:r>
        <w:t>and the HiventOperations. They replace a set of OldAreas with a set of NewAreas and might update the name or the territory of one specific UpdateArea.</w:t>
      </w:r>
    </w:p>
    <w:p w14:paraId="21B727F0" w14:textId="77777777" w:rsidR="00A21FDC" w:rsidRDefault="00252176">
      <w:pPr>
        <w:spacing w:after="177" w:line="259" w:lineRule="auto"/>
        <w:ind w:left="840" w:firstLine="0"/>
        <w:jc w:val="left"/>
      </w:pPr>
      <w:r>
        <w:rPr>
          <w:noProof/>
          <w:sz w:val="22"/>
        </w:rPr>
        <w:lastRenderedPageBreak/>
        <mc:AlternateContent>
          <mc:Choice Requires="wpg">
            <w:drawing>
              <wp:inline distT="0" distB="0" distL="0" distR="0" wp14:anchorId="52CBE848" wp14:editId="739AE519">
                <wp:extent cx="4225492" cy="3829369"/>
                <wp:effectExtent l="0" t="0" r="0" b="0"/>
                <wp:docPr id="109477" name="Group 109477"/>
                <wp:cNvGraphicFramePr/>
                <a:graphic xmlns:a="http://schemas.openxmlformats.org/drawingml/2006/main">
                  <a:graphicData uri="http://schemas.microsoft.com/office/word/2010/wordprocessingGroup">
                    <wpg:wgp>
                      <wpg:cNvGrpSpPr/>
                      <wpg:grpSpPr>
                        <a:xfrm>
                          <a:off x="0" y="0"/>
                          <a:ext cx="4225492" cy="3829369"/>
                          <a:chOff x="0" y="0"/>
                          <a:chExt cx="4225492" cy="3829369"/>
                        </a:xfrm>
                      </wpg:grpSpPr>
                      <wps:wsp>
                        <wps:cNvPr id="11478" name="Shape 11478"/>
                        <wps:cNvSpPr/>
                        <wps:spPr>
                          <a:xfrm>
                            <a:off x="2112746" y="596661"/>
                            <a:ext cx="0" cy="207132"/>
                          </a:xfrm>
                          <a:custGeom>
                            <a:avLst/>
                            <a:gdLst/>
                            <a:ahLst/>
                            <a:cxnLst/>
                            <a:rect l="0" t="0" r="0" b="0"/>
                            <a:pathLst>
                              <a:path h="207132">
                                <a:moveTo>
                                  <a:pt x="0" y="207132"/>
                                </a:move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479" name="Shape 11479"/>
                        <wps:cNvSpPr/>
                        <wps:spPr>
                          <a:xfrm>
                            <a:off x="2071320" y="762366"/>
                            <a:ext cx="82853" cy="41427"/>
                          </a:xfrm>
                          <a:custGeom>
                            <a:avLst/>
                            <a:gdLst/>
                            <a:ahLst/>
                            <a:cxnLst/>
                            <a:rect l="0" t="0" r="0" b="0"/>
                            <a:pathLst>
                              <a:path w="82853" h="41427">
                                <a:moveTo>
                                  <a:pt x="82853" y="41427"/>
                                </a:moveTo>
                                <a:lnTo>
                                  <a:pt x="41426" y="0"/>
                                </a:lnTo>
                                <a:lnTo>
                                  <a:pt x="0" y="41427"/>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480" name="Shape 11480"/>
                        <wps:cNvSpPr/>
                        <wps:spPr>
                          <a:xfrm>
                            <a:off x="2112746" y="1095227"/>
                            <a:ext cx="0" cy="207132"/>
                          </a:xfrm>
                          <a:custGeom>
                            <a:avLst/>
                            <a:gdLst/>
                            <a:ahLst/>
                            <a:cxnLst/>
                            <a:rect l="0" t="0" r="0" b="0"/>
                            <a:pathLst>
                              <a:path h="207132">
                                <a:moveTo>
                                  <a:pt x="0" y="207132"/>
                                </a:move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481" name="Shape 11481"/>
                        <wps:cNvSpPr/>
                        <wps:spPr>
                          <a:xfrm>
                            <a:off x="2071320" y="1260933"/>
                            <a:ext cx="82853" cy="41426"/>
                          </a:xfrm>
                          <a:custGeom>
                            <a:avLst/>
                            <a:gdLst/>
                            <a:ahLst/>
                            <a:cxnLst/>
                            <a:rect l="0" t="0" r="0" b="0"/>
                            <a:pathLst>
                              <a:path w="82853" h="41426">
                                <a:moveTo>
                                  <a:pt x="82853" y="41426"/>
                                </a:moveTo>
                                <a:lnTo>
                                  <a:pt x="41426" y="0"/>
                                </a:lnTo>
                                <a:lnTo>
                                  <a:pt x="0" y="41426"/>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482" name="Shape 11482"/>
                        <wps:cNvSpPr/>
                        <wps:spPr>
                          <a:xfrm>
                            <a:off x="0" y="1840902"/>
                            <a:ext cx="1323180" cy="497117"/>
                          </a:xfrm>
                          <a:custGeom>
                            <a:avLst/>
                            <a:gdLst/>
                            <a:ahLst/>
                            <a:cxnLst/>
                            <a:rect l="0" t="0" r="0" b="0"/>
                            <a:pathLst>
                              <a:path w="1323180" h="497117">
                                <a:moveTo>
                                  <a:pt x="41427" y="0"/>
                                </a:moveTo>
                                <a:lnTo>
                                  <a:pt x="1281753" y="0"/>
                                </a:lnTo>
                                <a:cubicBezTo>
                                  <a:pt x="1304735" y="0"/>
                                  <a:pt x="1323180" y="18497"/>
                                  <a:pt x="1323180" y="41426"/>
                                </a:cubicBezTo>
                                <a:lnTo>
                                  <a:pt x="1323180" y="455690"/>
                                </a:lnTo>
                                <a:cubicBezTo>
                                  <a:pt x="1323180" y="478672"/>
                                  <a:pt x="1304735" y="497117"/>
                                  <a:pt x="1281753" y="497117"/>
                                </a:cubicBezTo>
                                <a:lnTo>
                                  <a:pt x="41427" y="497117"/>
                                </a:lnTo>
                                <a:cubicBezTo>
                                  <a:pt x="18497" y="497117"/>
                                  <a:pt x="0" y="478672"/>
                                  <a:pt x="0" y="455690"/>
                                </a:cubicBezTo>
                                <a:lnTo>
                                  <a:pt x="0" y="41426"/>
                                </a:lnTo>
                                <a:cubicBezTo>
                                  <a:pt x="0" y="18497"/>
                                  <a:pt x="18497" y="0"/>
                                  <a:pt x="41427"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483" name="Rectangle 11483"/>
                        <wps:cNvSpPr/>
                        <wps:spPr>
                          <a:xfrm>
                            <a:off x="476317" y="1822761"/>
                            <a:ext cx="486353" cy="176134"/>
                          </a:xfrm>
                          <a:prstGeom prst="rect">
                            <a:avLst/>
                          </a:prstGeom>
                          <a:ln>
                            <a:noFill/>
                          </a:ln>
                        </wps:spPr>
                        <wps:txbx>
                          <w:txbxContent>
                            <w:p w14:paraId="0D3422A2" w14:textId="77777777" w:rsidR="006E2FA2" w:rsidRDefault="006E2FA2">
                              <w:pPr>
                                <w:spacing w:after="160" w:line="259" w:lineRule="auto"/>
                                <w:ind w:left="0" w:firstLine="0"/>
                                <w:jc w:val="left"/>
                              </w:pPr>
                              <w:r>
                                <w:rPr>
                                  <w:color w:val="141414"/>
                                  <w:w w:val="112"/>
                                  <w:sz w:val="16"/>
                                </w:rPr>
                                <w:t>OldArea</w:t>
                              </w:r>
                            </w:p>
                          </w:txbxContent>
                        </wps:txbx>
                        <wps:bodyPr horzOverflow="overflow" vert="horz" lIns="0" tIns="0" rIns="0" bIns="0" rtlCol="0">
                          <a:noAutofit/>
                        </wps:bodyPr>
                      </wps:wsp>
                      <wps:wsp>
                        <wps:cNvPr id="11484" name="Shape 11484"/>
                        <wps:cNvSpPr/>
                        <wps:spPr>
                          <a:xfrm>
                            <a:off x="0" y="1965181"/>
                            <a:ext cx="1323180" cy="0"/>
                          </a:xfrm>
                          <a:custGeom>
                            <a:avLst/>
                            <a:gdLst/>
                            <a:ahLst/>
                            <a:cxnLst/>
                            <a:rect l="0" t="0" r="0" b="0"/>
                            <a:pathLst>
                              <a:path w="1323180">
                                <a:moveTo>
                                  <a:pt x="0" y="0"/>
                                </a:moveTo>
                                <a:lnTo>
                                  <a:pt x="132318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485" name="Rectangle 11485"/>
                        <wps:cNvSpPr/>
                        <wps:spPr>
                          <a:xfrm>
                            <a:off x="41447" y="1972294"/>
                            <a:ext cx="1675062" cy="132101"/>
                          </a:xfrm>
                          <a:prstGeom prst="rect">
                            <a:avLst/>
                          </a:prstGeom>
                          <a:ln>
                            <a:noFill/>
                          </a:ln>
                        </wps:spPr>
                        <wps:txbx>
                          <w:txbxContent>
                            <w:p w14:paraId="2CC6F689"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wps:txbx>
                        <wps:bodyPr horzOverflow="overflow" vert="horz" lIns="0" tIns="0" rIns="0" bIns="0" rtlCol="0">
                          <a:noAutofit/>
                        </wps:bodyPr>
                      </wps:wsp>
                      <wps:wsp>
                        <wps:cNvPr id="11486" name="Rectangle 11486"/>
                        <wps:cNvSpPr/>
                        <wps:spPr>
                          <a:xfrm>
                            <a:off x="41447" y="2055146"/>
                            <a:ext cx="208267" cy="132101"/>
                          </a:xfrm>
                          <a:prstGeom prst="rect">
                            <a:avLst/>
                          </a:prstGeom>
                          <a:ln>
                            <a:noFill/>
                          </a:ln>
                        </wps:spPr>
                        <wps:txbx>
                          <w:txbxContent>
                            <w:p w14:paraId="7E187104" w14:textId="77777777" w:rsidR="006E2FA2" w:rsidRDefault="006E2FA2">
                              <w:pPr>
                                <w:spacing w:after="160" w:line="259" w:lineRule="auto"/>
                                <w:ind w:left="0" w:firstLine="0"/>
                                <w:jc w:val="left"/>
                              </w:pPr>
                              <w:proofErr w:type="gramStart"/>
                              <w:r>
                                <w:rPr>
                                  <w:color w:val="141414"/>
                                  <w:w w:val="117"/>
                                  <w:sz w:val="12"/>
                                </w:rPr>
                                <w:t>area</w:t>
                              </w:r>
                              <w:proofErr w:type="gramEnd"/>
                            </w:p>
                          </w:txbxContent>
                        </wps:txbx>
                        <wps:bodyPr horzOverflow="overflow" vert="horz" lIns="0" tIns="0" rIns="0" bIns="0" rtlCol="0">
                          <a:noAutofit/>
                        </wps:bodyPr>
                      </wps:wsp>
                      <wps:wsp>
                        <wps:cNvPr id="11487" name="Rectangle 11487"/>
                        <wps:cNvSpPr/>
                        <wps:spPr>
                          <a:xfrm>
                            <a:off x="41447" y="2137999"/>
                            <a:ext cx="208267" cy="132101"/>
                          </a:xfrm>
                          <a:prstGeom prst="rect">
                            <a:avLst/>
                          </a:prstGeom>
                          <a:ln>
                            <a:noFill/>
                          </a:ln>
                        </wps:spPr>
                        <wps:txbx>
                          <w:txbxContent>
                            <w:p w14:paraId="4F47CE54" w14:textId="77777777" w:rsidR="006E2FA2" w:rsidRDefault="006E2FA2">
                              <w:pPr>
                                <w:spacing w:after="160" w:line="259" w:lineRule="auto"/>
                                <w:ind w:left="0" w:firstLine="0"/>
                                <w:jc w:val="left"/>
                              </w:pPr>
                              <w:proofErr w:type="gramStart"/>
                              <w:r>
                                <w:rPr>
                                  <w:color w:val="141414"/>
                                  <w:w w:val="92"/>
                                  <w:sz w:val="12"/>
                                </w:rPr>
                                <w:t>name</w:t>
                              </w:r>
                              <w:proofErr w:type="gramEnd"/>
                            </w:p>
                          </w:txbxContent>
                        </wps:txbx>
                        <wps:bodyPr horzOverflow="overflow" vert="horz" lIns="0" tIns="0" rIns="0" bIns="0" rtlCol="0">
                          <a:noAutofit/>
                        </wps:bodyPr>
                      </wps:wsp>
                      <wps:wsp>
                        <wps:cNvPr id="11488" name="Rectangle 11488"/>
                        <wps:cNvSpPr/>
                        <wps:spPr>
                          <a:xfrm>
                            <a:off x="41447" y="2220853"/>
                            <a:ext cx="468898" cy="132102"/>
                          </a:xfrm>
                          <a:prstGeom prst="rect">
                            <a:avLst/>
                          </a:prstGeom>
                          <a:ln>
                            <a:noFill/>
                          </a:ln>
                        </wps:spPr>
                        <wps:txbx>
                          <w:txbxContent>
                            <w:p w14:paraId="31126457" w14:textId="77777777" w:rsidR="006E2FA2" w:rsidRDefault="006E2FA2">
                              <w:pPr>
                                <w:spacing w:after="160" w:line="259" w:lineRule="auto"/>
                                <w:ind w:left="0" w:firstLine="0"/>
                                <w:jc w:val="left"/>
                              </w:pPr>
                              <w:proofErr w:type="gramStart"/>
                              <w:r>
                                <w:rPr>
                                  <w:color w:val="141414"/>
                                  <w:w w:val="140"/>
                                  <w:sz w:val="12"/>
                                </w:rPr>
                                <w:t>territory</w:t>
                              </w:r>
                              <w:proofErr w:type="gramEnd"/>
                            </w:p>
                          </w:txbxContent>
                        </wps:txbx>
                        <wps:bodyPr horzOverflow="overflow" vert="horz" lIns="0" tIns="0" rIns="0" bIns="0" rtlCol="0">
                          <a:noAutofit/>
                        </wps:bodyPr>
                      </wps:wsp>
                      <wps:wsp>
                        <wps:cNvPr id="11489" name="Rectangle 11489"/>
                        <wps:cNvSpPr/>
                        <wps:spPr>
                          <a:xfrm>
                            <a:off x="745696" y="2055146"/>
                            <a:ext cx="199143" cy="132101"/>
                          </a:xfrm>
                          <a:prstGeom prst="rect">
                            <a:avLst/>
                          </a:prstGeom>
                          <a:ln>
                            <a:noFill/>
                          </a:ln>
                        </wps:spPr>
                        <wps:txbx>
                          <w:txbxContent>
                            <w:p w14:paraId="01035308" w14:textId="77777777" w:rsidR="006E2FA2" w:rsidRDefault="006E2FA2">
                              <w:pPr>
                                <w:spacing w:after="160" w:line="259" w:lineRule="auto"/>
                                <w:ind w:left="0" w:firstLine="0"/>
                                <w:jc w:val="left"/>
                              </w:pPr>
                              <w:r>
                                <w:rPr>
                                  <w:color w:val="141414"/>
                                  <w:spacing w:val="-4"/>
                                  <w:w w:val="107"/>
                                  <w:sz w:val="12"/>
                                </w:rPr>
                                <w:t>Area</w:t>
                              </w:r>
                            </w:p>
                          </w:txbxContent>
                        </wps:txbx>
                        <wps:bodyPr horzOverflow="overflow" vert="horz" lIns="0" tIns="0" rIns="0" bIns="0" rtlCol="0">
                          <a:noAutofit/>
                        </wps:bodyPr>
                      </wps:wsp>
                      <wps:wsp>
                        <wps:cNvPr id="11490" name="Rectangle 11490"/>
                        <wps:cNvSpPr/>
                        <wps:spPr>
                          <a:xfrm>
                            <a:off x="745696" y="2137999"/>
                            <a:ext cx="395211" cy="132101"/>
                          </a:xfrm>
                          <a:prstGeom prst="rect">
                            <a:avLst/>
                          </a:prstGeom>
                          <a:ln>
                            <a:noFill/>
                          </a:ln>
                        </wps:spPr>
                        <wps:txbx>
                          <w:txbxContent>
                            <w:p w14:paraId="2C885644" w14:textId="77777777" w:rsidR="006E2FA2" w:rsidRDefault="006E2FA2">
                              <w:pPr>
                                <w:spacing w:after="160" w:line="259" w:lineRule="auto"/>
                                <w:ind w:left="0" w:firstLine="0"/>
                                <w:jc w:val="left"/>
                              </w:pPr>
                              <w:r>
                                <w:rPr>
                                  <w:color w:val="141414"/>
                                  <w:spacing w:val="-4"/>
                                  <w:w w:val="93"/>
                                  <w:sz w:val="12"/>
                                </w:rPr>
                                <w:t>AreaName</w:t>
                              </w:r>
                            </w:p>
                          </w:txbxContent>
                        </wps:txbx>
                        <wps:bodyPr horzOverflow="overflow" vert="horz" lIns="0" tIns="0" rIns="0" bIns="0" rtlCol="0">
                          <a:noAutofit/>
                        </wps:bodyPr>
                      </wps:wsp>
                      <wps:wsp>
                        <wps:cNvPr id="11491" name="Rectangle 11491"/>
                        <wps:cNvSpPr/>
                        <wps:spPr>
                          <a:xfrm>
                            <a:off x="745696" y="2220853"/>
                            <a:ext cx="640372" cy="132102"/>
                          </a:xfrm>
                          <a:prstGeom prst="rect">
                            <a:avLst/>
                          </a:prstGeom>
                          <a:ln>
                            <a:noFill/>
                          </a:ln>
                        </wps:spPr>
                        <wps:txbx>
                          <w:txbxContent>
                            <w:p w14:paraId="264C50C2" w14:textId="77777777" w:rsidR="006E2FA2" w:rsidRDefault="006E2FA2">
                              <w:pPr>
                                <w:spacing w:after="160" w:line="259" w:lineRule="auto"/>
                                <w:ind w:left="0" w:firstLine="0"/>
                                <w:jc w:val="left"/>
                              </w:pPr>
                              <w:r>
                                <w:rPr>
                                  <w:color w:val="141414"/>
                                  <w:spacing w:val="-4"/>
                                  <w:w w:val="119"/>
                                  <w:sz w:val="12"/>
                                </w:rPr>
                                <w:t>AreaTerritory</w:t>
                              </w:r>
                            </w:p>
                          </w:txbxContent>
                        </wps:txbx>
                        <wps:bodyPr horzOverflow="overflow" vert="horz" lIns="0" tIns="0" rIns="0" bIns="0" rtlCol="0">
                          <a:noAutofit/>
                        </wps:bodyPr>
                      </wps:wsp>
                      <wps:wsp>
                        <wps:cNvPr id="11492" name="Shape 11492"/>
                        <wps:cNvSpPr/>
                        <wps:spPr>
                          <a:xfrm>
                            <a:off x="2899848" y="1840902"/>
                            <a:ext cx="1325645" cy="497117"/>
                          </a:xfrm>
                          <a:custGeom>
                            <a:avLst/>
                            <a:gdLst/>
                            <a:ahLst/>
                            <a:cxnLst/>
                            <a:rect l="0" t="0" r="0" b="0"/>
                            <a:pathLst>
                              <a:path w="1325645" h="497117">
                                <a:moveTo>
                                  <a:pt x="41427" y="0"/>
                                </a:moveTo>
                                <a:lnTo>
                                  <a:pt x="1284218" y="0"/>
                                </a:lnTo>
                                <a:cubicBezTo>
                                  <a:pt x="1307199" y="0"/>
                                  <a:pt x="1325645" y="18497"/>
                                  <a:pt x="1325645" y="41426"/>
                                </a:cubicBezTo>
                                <a:lnTo>
                                  <a:pt x="1325645" y="455690"/>
                                </a:lnTo>
                                <a:cubicBezTo>
                                  <a:pt x="1325645" y="478672"/>
                                  <a:pt x="1307199" y="497117"/>
                                  <a:pt x="1284218" y="497117"/>
                                </a:cubicBezTo>
                                <a:lnTo>
                                  <a:pt x="41427" y="497117"/>
                                </a:lnTo>
                                <a:cubicBezTo>
                                  <a:pt x="18497" y="497117"/>
                                  <a:pt x="0" y="478672"/>
                                  <a:pt x="0" y="455690"/>
                                </a:cubicBezTo>
                                <a:lnTo>
                                  <a:pt x="0" y="41426"/>
                                </a:lnTo>
                                <a:cubicBezTo>
                                  <a:pt x="0" y="18497"/>
                                  <a:pt x="18497" y="0"/>
                                  <a:pt x="41427"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493" name="Rectangle 11493"/>
                        <wps:cNvSpPr/>
                        <wps:spPr>
                          <a:xfrm>
                            <a:off x="3378790" y="1822761"/>
                            <a:ext cx="486353" cy="176134"/>
                          </a:xfrm>
                          <a:prstGeom prst="rect">
                            <a:avLst/>
                          </a:prstGeom>
                          <a:ln>
                            <a:noFill/>
                          </a:ln>
                        </wps:spPr>
                        <wps:txbx>
                          <w:txbxContent>
                            <w:p w14:paraId="465FFA42" w14:textId="77777777" w:rsidR="006E2FA2" w:rsidRDefault="006E2FA2">
                              <w:pPr>
                                <w:spacing w:after="160" w:line="259" w:lineRule="auto"/>
                                <w:ind w:left="0" w:firstLine="0"/>
                                <w:jc w:val="left"/>
                              </w:pPr>
                              <w:r>
                                <w:rPr>
                                  <w:color w:val="121212"/>
                                  <w:w w:val="99"/>
                                  <w:sz w:val="16"/>
                                </w:rPr>
                                <w:t>NewArea</w:t>
                              </w:r>
                            </w:p>
                          </w:txbxContent>
                        </wps:txbx>
                        <wps:bodyPr horzOverflow="overflow" vert="horz" lIns="0" tIns="0" rIns="0" bIns="0" rtlCol="0">
                          <a:noAutofit/>
                        </wps:bodyPr>
                      </wps:wsp>
                      <wps:wsp>
                        <wps:cNvPr id="11494" name="Shape 11494"/>
                        <wps:cNvSpPr/>
                        <wps:spPr>
                          <a:xfrm>
                            <a:off x="2899848" y="1965181"/>
                            <a:ext cx="1325645" cy="0"/>
                          </a:xfrm>
                          <a:custGeom>
                            <a:avLst/>
                            <a:gdLst/>
                            <a:ahLst/>
                            <a:cxnLst/>
                            <a:rect l="0" t="0" r="0" b="0"/>
                            <a:pathLst>
                              <a:path w="1325645">
                                <a:moveTo>
                                  <a:pt x="0" y="0"/>
                                </a:moveTo>
                                <a:lnTo>
                                  <a:pt x="1325645"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495" name="Rectangle 11495"/>
                        <wps:cNvSpPr/>
                        <wps:spPr>
                          <a:xfrm>
                            <a:off x="2941295" y="1972294"/>
                            <a:ext cx="1675062" cy="132101"/>
                          </a:xfrm>
                          <a:prstGeom prst="rect">
                            <a:avLst/>
                          </a:prstGeom>
                          <a:ln>
                            <a:noFill/>
                          </a:ln>
                        </wps:spPr>
                        <wps:txbx>
                          <w:txbxContent>
                            <w:p w14:paraId="781BF78E"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wps:txbx>
                        <wps:bodyPr horzOverflow="overflow" vert="horz" lIns="0" tIns="0" rIns="0" bIns="0" rtlCol="0">
                          <a:noAutofit/>
                        </wps:bodyPr>
                      </wps:wsp>
                      <wps:wsp>
                        <wps:cNvPr id="11496" name="Rectangle 11496"/>
                        <wps:cNvSpPr/>
                        <wps:spPr>
                          <a:xfrm>
                            <a:off x="2941295" y="2055146"/>
                            <a:ext cx="208267" cy="132101"/>
                          </a:xfrm>
                          <a:prstGeom prst="rect">
                            <a:avLst/>
                          </a:prstGeom>
                          <a:ln>
                            <a:noFill/>
                          </a:ln>
                        </wps:spPr>
                        <wps:txbx>
                          <w:txbxContent>
                            <w:p w14:paraId="4AAF4329" w14:textId="77777777" w:rsidR="006E2FA2" w:rsidRDefault="006E2FA2">
                              <w:pPr>
                                <w:spacing w:after="160" w:line="259" w:lineRule="auto"/>
                                <w:ind w:left="0" w:firstLine="0"/>
                                <w:jc w:val="left"/>
                              </w:pPr>
                              <w:proofErr w:type="gramStart"/>
                              <w:r>
                                <w:rPr>
                                  <w:color w:val="141414"/>
                                  <w:w w:val="117"/>
                                  <w:sz w:val="12"/>
                                </w:rPr>
                                <w:t>area</w:t>
                              </w:r>
                              <w:proofErr w:type="gramEnd"/>
                            </w:p>
                          </w:txbxContent>
                        </wps:txbx>
                        <wps:bodyPr horzOverflow="overflow" vert="horz" lIns="0" tIns="0" rIns="0" bIns="0" rtlCol="0">
                          <a:noAutofit/>
                        </wps:bodyPr>
                      </wps:wsp>
                      <wps:wsp>
                        <wps:cNvPr id="11497" name="Rectangle 11497"/>
                        <wps:cNvSpPr/>
                        <wps:spPr>
                          <a:xfrm>
                            <a:off x="2941295" y="2137999"/>
                            <a:ext cx="208267" cy="132101"/>
                          </a:xfrm>
                          <a:prstGeom prst="rect">
                            <a:avLst/>
                          </a:prstGeom>
                          <a:ln>
                            <a:noFill/>
                          </a:ln>
                        </wps:spPr>
                        <wps:txbx>
                          <w:txbxContent>
                            <w:p w14:paraId="4B1A5956" w14:textId="77777777" w:rsidR="006E2FA2" w:rsidRDefault="006E2FA2">
                              <w:pPr>
                                <w:spacing w:after="160" w:line="259" w:lineRule="auto"/>
                                <w:ind w:left="0" w:firstLine="0"/>
                                <w:jc w:val="left"/>
                              </w:pPr>
                              <w:proofErr w:type="gramStart"/>
                              <w:r>
                                <w:rPr>
                                  <w:color w:val="141414"/>
                                  <w:w w:val="92"/>
                                  <w:sz w:val="12"/>
                                </w:rPr>
                                <w:t>name</w:t>
                              </w:r>
                              <w:proofErr w:type="gramEnd"/>
                            </w:p>
                          </w:txbxContent>
                        </wps:txbx>
                        <wps:bodyPr horzOverflow="overflow" vert="horz" lIns="0" tIns="0" rIns="0" bIns="0" rtlCol="0">
                          <a:noAutofit/>
                        </wps:bodyPr>
                      </wps:wsp>
                      <wps:wsp>
                        <wps:cNvPr id="11498" name="Rectangle 11498"/>
                        <wps:cNvSpPr/>
                        <wps:spPr>
                          <a:xfrm>
                            <a:off x="2941295" y="2220853"/>
                            <a:ext cx="468898" cy="132102"/>
                          </a:xfrm>
                          <a:prstGeom prst="rect">
                            <a:avLst/>
                          </a:prstGeom>
                          <a:ln>
                            <a:noFill/>
                          </a:ln>
                        </wps:spPr>
                        <wps:txbx>
                          <w:txbxContent>
                            <w:p w14:paraId="164CF348" w14:textId="77777777" w:rsidR="006E2FA2" w:rsidRDefault="006E2FA2">
                              <w:pPr>
                                <w:spacing w:after="160" w:line="259" w:lineRule="auto"/>
                                <w:ind w:left="0" w:firstLine="0"/>
                                <w:jc w:val="left"/>
                              </w:pPr>
                              <w:proofErr w:type="gramStart"/>
                              <w:r>
                                <w:rPr>
                                  <w:color w:val="141414"/>
                                  <w:w w:val="140"/>
                                  <w:sz w:val="12"/>
                                </w:rPr>
                                <w:t>territory</w:t>
                              </w:r>
                              <w:proofErr w:type="gramEnd"/>
                            </w:p>
                          </w:txbxContent>
                        </wps:txbx>
                        <wps:bodyPr horzOverflow="overflow" vert="horz" lIns="0" tIns="0" rIns="0" bIns="0" rtlCol="0">
                          <a:noAutofit/>
                        </wps:bodyPr>
                      </wps:wsp>
                      <wps:wsp>
                        <wps:cNvPr id="11499" name="Rectangle 11499"/>
                        <wps:cNvSpPr/>
                        <wps:spPr>
                          <a:xfrm>
                            <a:off x="3645543" y="2055146"/>
                            <a:ext cx="199143" cy="132101"/>
                          </a:xfrm>
                          <a:prstGeom prst="rect">
                            <a:avLst/>
                          </a:prstGeom>
                          <a:ln>
                            <a:noFill/>
                          </a:ln>
                        </wps:spPr>
                        <wps:txbx>
                          <w:txbxContent>
                            <w:p w14:paraId="0D9771D4" w14:textId="77777777" w:rsidR="006E2FA2" w:rsidRDefault="006E2FA2">
                              <w:pPr>
                                <w:spacing w:after="160" w:line="259" w:lineRule="auto"/>
                                <w:ind w:left="0" w:firstLine="0"/>
                                <w:jc w:val="left"/>
                              </w:pPr>
                              <w:r>
                                <w:rPr>
                                  <w:color w:val="141414"/>
                                  <w:spacing w:val="-4"/>
                                  <w:w w:val="107"/>
                                  <w:sz w:val="12"/>
                                </w:rPr>
                                <w:t>Area</w:t>
                              </w:r>
                            </w:p>
                          </w:txbxContent>
                        </wps:txbx>
                        <wps:bodyPr horzOverflow="overflow" vert="horz" lIns="0" tIns="0" rIns="0" bIns="0" rtlCol="0">
                          <a:noAutofit/>
                        </wps:bodyPr>
                      </wps:wsp>
                      <wps:wsp>
                        <wps:cNvPr id="11500" name="Rectangle 11500"/>
                        <wps:cNvSpPr/>
                        <wps:spPr>
                          <a:xfrm>
                            <a:off x="3645543" y="2137999"/>
                            <a:ext cx="395212" cy="132101"/>
                          </a:xfrm>
                          <a:prstGeom prst="rect">
                            <a:avLst/>
                          </a:prstGeom>
                          <a:ln>
                            <a:noFill/>
                          </a:ln>
                        </wps:spPr>
                        <wps:txbx>
                          <w:txbxContent>
                            <w:p w14:paraId="5FADCA73" w14:textId="77777777" w:rsidR="006E2FA2" w:rsidRDefault="006E2FA2">
                              <w:pPr>
                                <w:spacing w:after="160" w:line="259" w:lineRule="auto"/>
                                <w:ind w:left="0" w:firstLine="0"/>
                                <w:jc w:val="left"/>
                              </w:pPr>
                              <w:r>
                                <w:rPr>
                                  <w:color w:val="141414"/>
                                  <w:spacing w:val="-4"/>
                                  <w:w w:val="93"/>
                                  <w:sz w:val="12"/>
                                </w:rPr>
                                <w:t>AreaName</w:t>
                              </w:r>
                            </w:p>
                          </w:txbxContent>
                        </wps:txbx>
                        <wps:bodyPr horzOverflow="overflow" vert="horz" lIns="0" tIns="0" rIns="0" bIns="0" rtlCol="0">
                          <a:noAutofit/>
                        </wps:bodyPr>
                      </wps:wsp>
                      <wps:wsp>
                        <wps:cNvPr id="11501" name="Rectangle 11501"/>
                        <wps:cNvSpPr/>
                        <wps:spPr>
                          <a:xfrm>
                            <a:off x="3645543" y="2220853"/>
                            <a:ext cx="640371" cy="132102"/>
                          </a:xfrm>
                          <a:prstGeom prst="rect">
                            <a:avLst/>
                          </a:prstGeom>
                          <a:ln>
                            <a:noFill/>
                          </a:ln>
                        </wps:spPr>
                        <wps:txbx>
                          <w:txbxContent>
                            <w:p w14:paraId="120D3FD2" w14:textId="77777777" w:rsidR="006E2FA2" w:rsidRDefault="006E2FA2">
                              <w:pPr>
                                <w:spacing w:after="160" w:line="259" w:lineRule="auto"/>
                                <w:ind w:left="0" w:firstLine="0"/>
                                <w:jc w:val="left"/>
                              </w:pPr>
                              <w:r>
                                <w:rPr>
                                  <w:color w:val="141414"/>
                                  <w:spacing w:val="-4"/>
                                  <w:w w:val="119"/>
                                  <w:sz w:val="12"/>
                                </w:rPr>
                                <w:t>AreaTerritory</w:t>
                              </w:r>
                            </w:p>
                          </w:txbxContent>
                        </wps:txbx>
                        <wps:bodyPr horzOverflow="overflow" vert="horz" lIns="0" tIns="0" rIns="0" bIns="0" rtlCol="0">
                          <a:noAutofit/>
                        </wps:bodyPr>
                      </wps:wsp>
                      <wps:wsp>
                        <wps:cNvPr id="11502" name="Shape 11502"/>
                        <wps:cNvSpPr/>
                        <wps:spPr>
                          <a:xfrm>
                            <a:off x="1449924" y="1840902"/>
                            <a:ext cx="1325645" cy="662822"/>
                          </a:xfrm>
                          <a:custGeom>
                            <a:avLst/>
                            <a:gdLst/>
                            <a:ahLst/>
                            <a:cxnLst/>
                            <a:rect l="0" t="0" r="0" b="0"/>
                            <a:pathLst>
                              <a:path w="1325645" h="662822">
                                <a:moveTo>
                                  <a:pt x="41426" y="0"/>
                                </a:moveTo>
                                <a:lnTo>
                                  <a:pt x="1284218" y="0"/>
                                </a:lnTo>
                                <a:cubicBezTo>
                                  <a:pt x="1307200" y="0"/>
                                  <a:pt x="1325645" y="18497"/>
                                  <a:pt x="1325645" y="41426"/>
                                </a:cubicBezTo>
                                <a:lnTo>
                                  <a:pt x="1325645" y="621396"/>
                                </a:lnTo>
                                <a:cubicBezTo>
                                  <a:pt x="1325645" y="644377"/>
                                  <a:pt x="1307200" y="662822"/>
                                  <a:pt x="1284218" y="662822"/>
                                </a:cubicBezTo>
                                <a:lnTo>
                                  <a:pt x="41426" y="662822"/>
                                </a:lnTo>
                                <a:cubicBezTo>
                                  <a:pt x="18497" y="662822"/>
                                  <a:pt x="0" y="644377"/>
                                  <a:pt x="0" y="621396"/>
                                </a:cubicBezTo>
                                <a:lnTo>
                                  <a:pt x="0" y="41426"/>
                                </a:lnTo>
                                <a:cubicBezTo>
                                  <a:pt x="0" y="18497"/>
                                  <a:pt x="18497" y="0"/>
                                  <a:pt x="41426"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03" name="Rectangle 11503"/>
                        <wps:cNvSpPr/>
                        <wps:spPr>
                          <a:xfrm>
                            <a:off x="1849120" y="1822761"/>
                            <a:ext cx="694620" cy="176134"/>
                          </a:xfrm>
                          <a:prstGeom prst="rect">
                            <a:avLst/>
                          </a:prstGeom>
                          <a:ln>
                            <a:noFill/>
                          </a:ln>
                        </wps:spPr>
                        <wps:txbx>
                          <w:txbxContent>
                            <w:p w14:paraId="7E8C9AD8" w14:textId="77777777" w:rsidR="006E2FA2" w:rsidRDefault="006E2FA2">
                              <w:pPr>
                                <w:spacing w:after="160" w:line="259" w:lineRule="auto"/>
                                <w:ind w:left="0" w:firstLine="0"/>
                                <w:jc w:val="left"/>
                              </w:pPr>
                              <w:r>
                                <w:rPr>
                                  <w:color w:val="121212"/>
                                  <w:w w:val="108"/>
                                  <w:sz w:val="16"/>
                                </w:rPr>
                                <w:t>UpdateArea</w:t>
                              </w:r>
                            </w:p>
                          </w:txbxContent>
                        </wps:txbx>
                        <wps:bodyPr horzOverflow="overflow" vert="horz" lIns="0" tIns="0" rIns="0" bIns="0" rtlCol="0">
                          <a:noAutofit/>
                        </wps:bodyPr>
                      </wps:wsp>
                      <wps:wsp>
                        <wps:cNvPr id="11504" name="Shape 11504"/>
                        <wps:cNvSpPr/>
                        <wps:spPr>
                          <a:xfrm>
                            <a:off x="1449924" y="1965181"/>
                            <a:ext cx="1325645" cy="0"/>
                          </a:xfrm>
                          <a:custGeom>
                            <a:avLst/>
                            <a:gdLst/>
                            <a:ahLst/>
                            <a:cxnLst/>
                            <a:rect l="0" t="0" r="0" b="0"/>
                            <a:pathLst>
                              <a:path w="1325645">
                                <a:moveTo>
                                  <a:pt x="0" y="0"/>
                                </a:moveTo>
                                <a:lnTo>
                                  <a:pt x="1325645"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05" name="Rectangle 11505"/>
                        <wps:cNvSpPr/>
                        <wps:spPr>
                          <a:xfrm>
                            <a:off x="1491371" y="1972294"/>
                            <a:ext cx="1675062" cy="132101"/>
                          </a:xfrm>
                          <a:prstGeom prst="rect">
                            <a:avLst/>
                          </a:prstGeom>
                          <a:ln>
                            <a:noFill/>
                          </a:ln>
                        </wps:spPr>
                        <wps:txbx>
                          <w:txbxContent>
                            <w:p w14:paraId="46A9C86F"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wps:txbx>
                        <wps:bodyPr horzOverflow="overflow" vert="horz" lIns="0" tIns="0" rIns="0" bIns="0" rtlCol="0">
                          <a:noAutofit/>
                        </wps:bodyPr>
                      </wps:wsp>
                      <wps:wsp>
                        <wps:cNvPr id="11506" name="Rectangle 11506"/>
                        <wps:cNvSpPr/>
                        <wps:spPr>
                          <a:xfrm>
                            <a:off x="1491371" y="2055146"/>
                            <a:ext cx="208267" cy="132101"/>
                          </a:xfrm>
                          <a:prstGeom prst="rect">
                            <a:avLst/>
                          </a:prstGeom>
                          <a:ln>
                            <a:noFill/>
                          </a:ln>
                        </wps:spPr>
                        <wps:txbx>
                          <w:txbxContent>
                            <w:p w14:paraId="63CD9268" w14:textId="77777777" w:rsidR="006E2FA2" w:rsidRDefault="006E2FA2">
                              <w:pPr>
                                <w:spacing w:after="160" w:line="259" w:lineRule="auto"/>
                                <w:ind w:left="0" w:firstLine="0"/>
                                <w:jc w:val="left"/>
                              </w:pPr>
                              <w:proofErr w:type="gramStart"/>
                              <w:r>
                                <w:rPr>
                                  <w:color w:val="141414"/>
                                  <w:w w:val="117"/>
                                  <w:sz w:val="12"/>
                                </w:rPr>
                                <w:t>area</w:t>
                              </w:r>
                              <w:proofErr w:type="gramEnd"/>
                            </w:p>
                          </w:txbxContent>
                        </wps:txbx>
                        <wps:bodyPr horzOverflow="overflow" vert="horz" lIns="0" tIns="0" rIns="0" bIns="0" rtlCol="0">
                          <a:noAutofit/>
                        </wps:bodyPr>
                      </wps:wsp>
                      <wps:wsp>
                        <wps:cNvPr id="11507" name="Rectangle 11507"/>
                        <wps:cNvSpPr/>
                        <wps:spPr>
                          <a:xfrm>
                            <a:off x="1491371" y="2137999"/>
                            <a:ext cx="416831" cy="132101"/>
                          </a:xfrm>
                          <a:prstGeom prst="rect">
                            <a:avLst/>
                          </a:prstGeom>
                          <a:ln>
                            <a:noFill/>
                          </a:ln>
                        </wps:spPr>
                        <wps:txbx>
                          <w:txbxContent>
                            <w:p w14:paraId="3FD37004" w14:textId="77777777" w:rsidR="006E2FA2" w:rsidRDefault="006E2FA2">
                              <w:pPr>
                                <w:spacing w:after="160" w:line="259" w:lineRule="auto"/>
                                <w:ind w:left="0" w:firstLine="0"/>
                                <w:jc w:val="left"/>
                              </w:pPr>
                              <w:r>
                                <w:rPr>
                                  <w:color w:val="141414"/>
                                  <w:w w:val="104"/>
                                  <w:sz w:val="12"/>
                                </w:rPr>
                                <w:t>old_name</w:t>
                              </w:r>
                            </w:p>
                          </w:txbxContent>
                        </wps:txbx>
                        <wps:bodyPr horzOverflow="overflow" vert="horz" lIns="0" tIns="0" rIns="0" bIns="0" rtlCol="0">
                          <a:noAutofit/>
                        </wps:bodyPr>
                      </wps:wsp>
                      <wps:wsp>
                        <wps:cNvPr id="11508" name="Rectangle 11508"/>
                        <wps:cNvSpPr/>
                        <wps:spPr>
                          <a:xfrm>
                            <a:off x="1491371" y="2303705"/>
                            <a:ext cx="677166" cy="132101"/>
                          </a:xfrm>
                          <a:prstGeom prst="rect">
                            <a:avLst/>
                          </a:prstGeom>
                          <a:ln>
                            <a:noFill/>
                          </a:ln>
                        </wps:spPr>
                        <wps:txbx>
                          <w:txbxContent>
                            <w:p w14:paraId="33559637" w14:textId="77777777" w:rsidR="006E2FA2" w:rsidRDefault="006E2FA2">
                              <w:pPr>
                                <w:spacing w:after="160" w:line="259" w:lineRule="auto"/>
                                <w:ind w:left="0" w:firstLine="0"/>
                                <w:jc w:val="left"/>
                              </w:pPr>
                              <w:r>
                                <w:rPr>
                                  <w:color w:val="141414"/>
                                  <w:w w:val="133"/>
                                  <w:sz w:val="12"/>
                                </w:rPr>
                                <w:t>old_territory</w:t>
                              </w:r>
                            </w:p>
                          </w:txbxContent>
                        </wps:txbx>
                        <wps:bodyPr horzOverflow="overflow" vert="horz" lIns="0" tIns="0" rIns="0" bIns="0" rtlCol="0">
                          <a:noAutofit/>
                        </wps:bodyPr>
                      </wps:wsp>
                      <wps:wsp>
                        <wps:cNvPr id="11509" name="Rectangle 11509"/>
                        <wps:cNvSpPr/>
                        <wps:spPr>
                          <a:xfrm>
                            <a:off x="2195620" y="2055146"/>
                            <a:ext cx="199143" cy="132101"/>
                          </a:xfrm>
                          <a:prstGeom prst="rect">
                            <a:avLst/>
                          </a:prstGeom>
                          <a:ln>
                            <a:noFill/>
                          </a:ln>
                        </wps:spPr>
                        <wps:txbx>
                          <w:txbxContent>
                            <w:p w14:paraId="78730A83" w14:textId="77777777" w:rsidR="006E2FA2" w:rsidRDefault="006E2FA2">
                              <w:pPr>
                                <w:spacing w:after="160" w:line="259" w:lineRule="auto"/>
                                <w:ind w:left="0" w:firstLine="0"/>
                                <w:jc w:val="left"/>
                              </w:pPr>
                              <w:r>
                                <w:rPr>
                                  <w:color w:val="141414"/>
                                  <w:spacing w:val="-4"/>
                                  <w:w w:val="107"/>
                                  <w:sz w:val="12"/>
                                </w:rPr>
                                <w:t>Area</w:t>
                              </w:r>
                            </w:p>
                          </w:txbxContent>
                        </wps:txbx>
                        <wps:bodyPr horzOverflow="overflow" vert="horz" lIns="0" tIns="0" rIns="0" bIns="0" rtlCol="0">
                          <a:noAutofit/>
                        </wps:bodyPr>
                      </wps:wsp>
                      <wps:wsp>
                        <wps:cNvPr id="11510" name="Rectangle 11510"/>
                        <wps:cNvSpPr/>
                        <wps:spPr>
                          <a:xfrm>
                            <a:off x="2195620" y="2137999"/>
                            <a:ext cx="395212" cy="132101"/>
                          </a:xfrm>
                          <a:prstGeom prst="rect">
                            <a:avLst/>
                          </a:prstGeom>
                          <a:ln>
                            <a:noFill/>
                          </a:ln>
                        </wps:spPr>
                        <wps:txbx>
                          <w:txbxContent>
                            <w:p w14:paraId="45CB870B" w14:textId="77777777" w:rsidR="006E2FA2" w:rsidRDefault="006E2FA2">
                              <w:pPr>
                                <w:spacing w:after="160" w:line="259" w:lineRule="auto"/>
                                <w:ind w:left="0" w:firstLine="0"/>
                                <w:jc w:val="left"/>
                              </w:pPr>
                              <w:r>
                                <w:rPr>
                                  <w:color w:val="141414"/>
                                  <w:spacing w:val="-4"/>
                                  <w:w w:val="93"/>
                                  <w:sz w:val="12"/>
                                </w:rPr>
                                <w:t>AreaName</w:t>
                              </w:r>
                            </w:p>
                          </w:txbxContent>
                        </wps:txbx>
                        <wps:bodyPr horzOverflow="overflow" vert="horz" lIns="0" tIns="0" rIns="0" bIns="0" rtlCol="0">
                          <a:noAutofit/>
                        </wps:bodyPr>
                      </wps:wsp>
                      <wps:wsp>
                        <wps:cNvPr id="11511" name="Rectangle 11511"/>
                        <wps:cNvSpPr/>
                        <wps:spPr>
                          <a:xfrm>
                            <a:off x="2195620" y="2303705"/>
                            <a:ext cx="640371" cy="132101"/>
                          </a:xfrm>
                          <a:prstGeom prst="rect">
                            <a:avLst/>
                          </a:prstGeom>
                          <a:ln>
                            <a:noFill/>
                          </a:ln>
                        </wps:spPr>
                        <wps:txbx>
                          <w:txbxContent>
                            <w:p w14:paraId="5EC3056A" w14:textId="77777777" w:rsidR="006E2FA2" w:rsidRDefault="006E2FA2">
                              <w:pPr>
                                <w:spacing w:after="160" w:line="259" w:lineRule="auto"/>
                                <w:ind w:left="0" w:firstLine="0"/>
                                <w:jc w:val="left"/>
                              </w:pPr>
                              <w:r>
                                <w:rPr>
                                  <w:color w:val="141414"/>
                                  <w:spacing w:val="-4"/>
                                  <w:w w:val="119"/>
                                  <w:sz w:val="12"/>
                                </w:rPr>
                                <w:t>AreaTerritory</w:t>
                              </w:r>
                            </w:p>
                          </w:txbxContent>
                        </wps:txbx>
                        <wps:bodyPr horzOverflow="overflow" vert="horz" lIns="0" tIns="0" rIns="0" bIns="0" rtlCol="0">
                          <a:noAutofit/>
                        </wps:bodyPr>
                      </wps:wsp>
                      <wps:wsp>
                        <wps:cNvPr id="18537" name="Rectangle 18537"/>
                        <wps:cNvSpPr/>
                        <wps:spPr>
                          <a:xfrm>
                            <a:off x="1491371" y="2220853"/>
                            <a:ext cx="416831" cy="132101"/>
                          </a:xfrm>
                          <a:prstGeom prst="rect">
                            <a:avLst/>
                          </a:prstGeom>
                          <a:ln>
                            <a:noFill/>
                          </a:ln>
                        </wps:spPr>
                        <wps:txbx>
                          <w:txbxContent>
                            <w:p w14:paraId="553121C7" w14:textId="77777777" w:rsidR="006E2FA2" w:rsidRDefault="006E2FA2">
                              <w:pPr>
                                <w:spacing w:after="160" w:line="259" w:lineRule="auto"/>
                                <w:ind w:left="0" w:firstLine="0"/>
                                <w:jc w:val="left"/>
                              </w:pPr>
                              <w:r>
                                <w:rPr>
                                  <w:color w:val="141414"/>
                                  <w:w w:val="93"/>
                                  <w:sz w:val="12"/>
                                </w:rPr>
                                <w:t>new_name</w:t>
                              </w:r>
                            </w:p>
                          </w:txbxContent>
                        </wps:txbx>
                        <wps:bodyPr horzOverflow="overflow" vert="horz" lIns="0" tIns="0" rIns="0" bIns="0" rtlCol="0">
                          <a:noAutofit/>
                        </wps:bodyPr>
                      </wps:wsp>
                      <wps:wsp>
                        <wps:cNvPr id="18538" name="Rectangle 18538"/>
                        <wps:cNvSpPr/>
                        <wps:spPr>
                          <a:xfrm>
                            <a:off x="2195661" y="2220853"/>
                            <a:ext cx="395211" cy="132101"/>
                          </a:xfrm>
                          <a:prstGeom prst="rect">
                            <a:avLst/>
                          </a:prstGeom>
                          <a:ln>
                            <a:noFill/>
                          </a:ln>
                        </wps:spPr>
                        <wps:txbx>
                          <w:txbxContent>
                            <w:p w14:paraId="1AADA520" w14:textId="77777777" w:rsidR="006E2FA2" w:rsidRDefault="006E2FA2">
                              <w:pPr>
                                <w:spacing w:after="160" w:line="259" w:lineRule="auto"/>
                                <w:ind w:left="0" w:firstLine="0"/>
                                <w:jc w:val="left"/>
                              </w:pPr>
                              <w:r>
                                <w:rPr>
                                  <w:color w:val="141414"/>
                                  <w:spacing w:val="-4"/>
                                  <w:w w:val="93"/>
                                  <w:sz w:val="12"/>
                                </w:rPr>
                                <w:t>AreaName</w:t>
                              </w:r>
                            </w:p>
                          </w:txbxContent>
                        </wps:txbx>
                        <wps:bodyPr horzOverflow="overflow" vert="horz" lIns="0" tIns="0" rIns="0" bIns="0" rtlCol="0">
                          <a:noAutofit/>
                        </wps:bodyPr>
                      </wps:wsp>
                      <wps:wsp>
                        <wps:cNvPr id="18539" name="Rectangle 18539"/>
                        <wps:cNvSpPr/>
                        <wps:spPr>
                          <a:xfrm>
                            <a:off x="1491371" y="2386558"/>
                            <a:ext cx="677166" cy="132101"/>
                          </a:xfrm>
                          <a:prstGeom prst="rect">
                            <a:avLst/>
                          </a:prstGeom>
                          <a:ln>
                            <a:noFill/>
                          </a:ln>
                        </wps:spPr>
                        <wps:txbx>
                          <w:txbxContent>
                            <w:p w14:paraId="4A7B9AF6" w14:textId="77777777" w:rsidR="006E2FA2" w:rsidRDefault="006E2FA2">
                              <w:pPr>
                                <w:spacing w:after="160" w:line="259" w:lineRule="auto"/>
                                <w:ind w:left="0" w:firstLine="0"/>
                                <w:jc w:val="left"/>
                              </w:pPr>
                              <w:r>
                                <w:rPr>
                                  <w:color w:val="141414"/>
                                  <w:w w:val="122"/>
                                  <w:sz w:val="12"/>
                                </w:rPr>
                                <w:t>new_territory</w:t>
                              </w:r>
                            </w:p>
                          </w:txbxContent>
                        </wps:txbx>
                        <wps:bodyPr horzOverflow="overflow" vert="horz" lIns="0" tIns="0" rIns="0" bIns="0" rtlCol="0">
                          <a:noAutofit/>
                        </wps:bodyPr>
                      </wps:wsp>
                      <wps:wsp>
                        <wps:cNvPr id="18540" name="Rectangle 18540"/>
                        <wps:cNvSpPr/>
                        <wps:spPr>
                          <a:xfrm>
                            <a:off x="2195661" y="2386558"/>
                            <a:ext cx="640371" cy="132101"/>
                          </a:xfrm>
                          <a:prstGeom prst="rect">
                            <a:avLst/>
                          </a:prstGeom>
                          <a:ln>
                            <a:noFill/>
                          </a:ln>
                        </wps:spPr>
                        <wps:txbx>
                          <w:txbxContent>
                            <w:p w14:paraId="7E6B2F2A" w14:textId="77777777" w:rsidR="006E2FA2" w:rsidRDefault="006E2FA2">
                              <w:pPr>
                                <w:spacing w:after="160" w:line="259" w:lineRule="auto"/>
                                <w:ind w:left="0" w:firstLine="0"/>
                                <w:jc w:val="left"/>
                              </w:pPr>
                              <w:r>
                                <w:rPr>
                                  <w:color w:val="141414"/>
                                  <w:spacing w:val="-4"/>
                                  <w:w w:val="119"/>
                                  <w:sz w:val="12"/>
                                </w:rPr>
                                <w:t>AreaTerritory</w:t>
                              </w:r>
                            </w:p>
                          </w:txbxContent>
                        </wps:txbx>
                        <wps:bodyPr horzOverflow="overflow" vert="horz" lIns="0" tIns="0" rIns="0" bIns="0" rtlCol="0">
                          <a:noAutofit/>
                        </wps:bodyPr>
                      </wps:wsp>
                      <wps:wsp>
                        <wps:cNvPr id="11514" name="Shape 11514"/>
                        <wps:cNvSpPr/>
                        <wps:spPr>
                          <a:xfrm>
                            <a:off x="1594916" y="805242"/>
                            <a:ext cx="1035660" cy="331411"/>
                          </a:xfrm>
                          <a:custGeom>
                            <a:avLst/>
                            <a:gdLst/>
                            <a:ahLst/>
                            <a:cxnLst/>
                            <a:rect l="0" t="0" r="0" b="0"/>
                            <a:pathLst>
                              <a:path w="1035660" h="331411">
                                <a:moveTo>
                                  <a:pt x="41426" y="0"/>
                                </a:moveTo>
                                <a:lnTo>
                                  <a:pt x="994233" y="0"/>
                                </a:lnTo>
                                <a:cubicBezTo>
                                  <a:pt x="1017215" y="0"/>
                                  <a:pt x="1035660" y="18497"/>
                                  <a:pt x="1035660" y="41426"/>
                                </a:cubicBezTo>
                                <a:lnTo>
                                  <a:pt x="1035660" y="289985"/>
                                </a:lnTo>
                                <a:cubicBezTo>
                                  <a:pt x="1035660" y="312966"/>
                                  <a:pt x="1017215" y="331411"/>
                                  <a:pt x="994233" y="331411"/>
                                </a:cubicBezTo>
                                <a:lnTo>
                                  <a:pt x="41426" y="331411"/>
                                </a:lnTo>
                                <a:cubicBezTo>
                                  <a:pt x="18497" y="331411"/>
                                  <a:pt x="0" y="312966"/>
                                  <a:pt x="0" y="289985"/>
                                </a:cubicBezTo>
                                <a:lnTo>
                                  <a:pt x="0" y="41426"/>
                                </a:lnTo>
                                <a:cubicBezTo>
                                  <a:pt x="0" y="18497"/>
                                  <a:pt x="18497" y="0"/>
                                  <a:pt x="41426"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15" name="Rectangle 11515"/>
                        <wps:cNvSpPr/>
                        <wps:spPr>
                          <a:xfrm>
                            <a:off x="1772553" y="787101"/>
                            <a:ext cx="902887" cy="176134"/>
                          </a:xfrm>
                          <a:prstGeom prst="rect">
                            <a:avLst/>
                          </a:prstGeom>
                          <a:ln>
                            <a:noFill/>
                          </a:ln>
                        </wps:spPr>
                        <wps:txbx>
                          <w:txbxContent>
                            <w:p w14:paraId="43237D49" w14:textId="77777777" w:rsidR="006E2FA2" w:rsidRDefault="006E2FA2">
                              <w:pPr>
                                <w:spacing w:after="160" w:line="259" w:lineRule="auto"/>
                                <w:ind w:left="0" w:firstLine="0"/>
                                <w:jc w:val="left"/>
                              </w:pPr>
                              <w:r>
                                <w:rPr>
                                  <w:color w:val="141414"/>
                                  <w:w w:val="121"/>
                                  <w:sz w:val="16"/>
                                </w:rPr>
                                <w:t>EditOperation</w:t>
                              </w:r>
                            </w:p>
                          </w:txbxContent>
                        </wps:txbx>
                        <wps:bodyPr horzOverflow="overflow" vert="horz" lIns="0" tIns="0" rIns="0" bIns="0" rtlCol="0">
                          <a:noAutofit/>
                        </wps:bodyPr>
                      </wps:wsp>
                      <wps:wsp>
                        <wps:cNvPr id="11516" name="Shape 11516"/>
                        <wps:cNvSpPr/>
                        <wps:spPr>
                          <a:xfrm>
                            <a:off x="1594916" y="929522"/>
                            <a:ext cx="1035660" cy="0"/>
                          </a:xfrm>
                          <a:custGeom>
                            <a:avLst/>
                            <a:gdLst/>
                            <a:ahLst/>
                            <a:cxnLst/>
                            <a:rect l="0" t="0" r="0" b="0"/>
                            <a:pathLst>
                              <a:path w="1035660">
                                <a:moveTo>
                                  <a:pt x="0" y="0"/>
                                </a:moveTo>
                                <a:lnTo>
                                  <a:pt x="103566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8534" name="Rectangle 18534"/>
                        <wps:cNvSpPr/>
                        <wps:spPr>
                          <a:xfrm>
                            <a:off x="2233334" y="1019487"/>
                            <a:ext cx="468898" cy="132101"/>
                          </a:xfrm>
                          <a:prstGeom prst="rect">
                            <a:avLst/>
                          </a:prstGeom>
                          <a:ln>
                            <a:noFill/>
                          </a:ln>
                        </wps:spPr>
                        <wps:txbx>
                          <w:txbxContent>
                            <w:p w14:paraId="253AC09E" w14:textId="77777777" w:rsidR="006E2FA2" w:rsidRDefault="006E2FA2">
                              <w:pPr>
                                <w:spacing w:after="160" w:line="259" w:lineRule="auto"/>
                                <w:ind w:left="0" w:firstLine="0"/>
                                <w:jc w:val="left"/>
                              </w:pPr>
                              <w:proofErr w:type="gramStart"/>
                              <w:r>
                                <w:rPr>
                                  <w:color w:val="141414"/>
                                  <w:w w:val="140"/>
                                  <w:sz w:val="12"/>
                                </w:rPr>
                                <w:t>string[</w:t>
                              </w:r>
                              <w:proofErr w:type="gramEnd"/>
                              <w:r>
                                <w:rPr>
                                  <w:color w:val="141414"/>
                                  <w:w w:val="140"/>
                                  <w:sz w:val="12"/>
                                </w:rPr>
                                <w:t>3]</w:t>
                              </w:r>
                            </w:p>
                          </w:txbxContent>
                        </wps:txbx>
                        <wps:bodyPr horzOverflow="overflow" vert="horz" lIns="0" tIns="0" rIns="0" bIns="0" rtlCol="0">
                          <a:noAutofit/>
                        </wps:bodyPr>
                      </wps:wsp>
                      <wps:wsp>
                        <wps:cNvPr id="18533" name="Rectangle 18533"/>
                        <wps:cNvSpPr/>
                        <wps:spPr>
                          <a:xfrm>
                            <a:off x="1636049" y="1019487"/>
                            <a:ext cx="468898" cy="132101"/>
                          </a:xfrm>
                          <a:prstGeom prst="rect">
                            <a:avLst/>
                          </a:prstGeom>
                          <a:ln>
                            <a:noFill/>
                          </a:ln>
                        </wps:spPr>
                        <wps:txbx>
                          <w:txbxContent>
                            <w:p w14:paraId="3A7A2C8B" w14:textId="77777777" w:rsidR="006E2FA2" w:rsidRDefault="006E2FA2">
                              <w:pPr>
                                <w:spacing w:after="160" w:line="259" w:lineRule="auto"/>
                                <w:ind w:left="0" w:firstLine="0"/>
                                <w:jc w:val="left"/>
                              </w:pPr>
                              <w:proofErr w:type="gramStart"/>
                              <w:r>
                                <w:rPr>
                                  <w:color w:val="141414"/>
                                  <w:w w:val="119"/>
                                  <w:sz w:val="12"/>
                                </w:rPr>
                                <w:t>operation</w:t>
                              </w:r>
                              <w:proofErr w:type="gramEnd"/>
                            </w:p>
                          </w:txbxContent>
                        </wps:txbx>
                        <wps:bodyPr horzOverflow="overflow" vert="horz" lIns="0" tIns="0" rIns="0" bIns="0" rtlCol="0">
                          <a:noAutofit/>
                        </wps:bodyPr>
                      </wps:wsp>
                      <wps:wsp>
                        <wps:cNvPr id="11518" name="Rectangle 11518"/>
                        <wps:cNvSpPr/>
                        <wps:spPr>
                          <a:xfrm>
                            <a:off x="2237046" y="936634"/>
                            <a:ext cx="312401" cy="132101"/>
                          </a:xfrm>
                          <a:prstGeom prst="rect">
                            <a:avLst/>
                          </a:prstGeom>
                          <a:ln>
                            <a:noFill/>
                          </a:ln>
                        </wps:spPr>
                        <wps:txbx>
                          <w:txbxContent>
                            <w:p w14:paraId="68476341" w14:textId="77777777" w:rsidR="006E2FA2" w:rsidRDefault="006E2FA2">
                              <w:pPr>
                                <w:spacing w:after="160" w:line="259" w:lineRule="auto"/>
                                <w:ind w:left="0" w:firstLine="0"/>
                                <w:jc w:val="left"/>
                              </w:pPr>
                              <w:r>
                                <w:rPr>
                                  <w:color w:val="141414"/>
                                  <w:w w:val="120"/>
                                  <w:sz w:val="12"/>
                                </w:rPr>
                                <w:t>Hivent</w:t>
                              </w:r>
                            </w:p>
                          </w:txbxContent>
                        </wps:txbx>
                        <wps:bodyPr horzOverflow="overflow" vert="horz" lIns="0" tIns="0" rIns="0" bIns="0" rtlCol="0">
                          <a:noAutofit/>
                        </wps:bodyPr>
                      </wps:wsp>
                      <wps:wsp>
                        <wps:cNvPr id="11519" name="Rectangle 11519"/>
                        <wps:cNvSpPr/>
                        <wps:spPr>
                          <a:xfrm>
                            <a:off x="1634337" y="936634"/>
                            <a:ext cx="312401" cy="132101"/>
                          </a:xfrm>
                          <a:prstGeom prst="rect">
                            <a:avLst/>
                          </a:prstGeom>
                          <a:ln>
                            <a:noFill/>
                          </a:ln>
                        </wps:spPr>
                        <wps:txbx>
                          <w:txbxContent>
                            <w:p w14:paraId="41B21DD8" w14:textId="77777777" w:rsidR="006E2FA2" w:rsidRDefault="006E2FA2">
                              <w:pPr>
                                <w:spacing w:after="160" w:line="259" w:lineRule="auto"/>
                                <w:ind w:left="0" w:firstLine="0"/>
                                <w:jc w:val="left"/>
                              </w:pPr>
                              <w:proofErr w:type="gramStart"/>
                              <w:r>
                                <w:rPr>
                                  <w:color w:val="141414"/>
                                  <w:w w:val="124"/>
                                  <w:sz w:val="12"/>
                                </w:rPr>
                                <w:t>hivent</w:t>
                              </w:r>
                              <w:proofErr w:type="gramEnd"/>
                            </w:p>
                          </w:txbxContent>
                        </wps:txbx>
                        <wps:bodyPr horzOverflow="overflow" vert="horz" lIns="0" tIns="0" rIns="0" bIns="0" rtlCol="0">
                          <a:noAutofit/>
                        </wps:bodyPr>
                      </wps:wsp>
                      <wps:wsp>
                        <wps:cNvPr id="11520" name="Shape 11520"/>
                        <wps:cNvSpPr/>
                        <wps:spPr>
                          <a:xfrm>
                            <a:off x="1594916" y="18141"/>
                            <a:ext cx="1035660" cy="579970"/>
                          </a:xfrm>
                          <a:custGeom>
                            <a:avLst/>
                            <a:gdLst/>
                            <a:ahLst/>
                            <a:cxnLst/>
                            <a:rect l="0" t="0" r="0" b="0"/>
                            <a:pathLst>
                              <a:path w="1035660" h="579970">
                                <a:moveTo>
                                  <a:pt x="41426" y="0"/>
                                </a:moveTo>
                                <a:lnTo>
                                  <a:pt x="994233" y="0"/>
                                </a:lnTo>
                                <a:cubicBezTo>
                                  <a:pt x="1017215" y="0"/>
                                  <a:pt x="1035660" y="18497"/>
                                  <a:pt x="1035660" y="41426"/>
                                </a:cubicBezTo>
                                <a:lnTo>
                                  <a:pt x="1035660" y="538543"/>
                                </a:lnTo>
                                <a:cubicBezTo>
                                  <a:pt x="1035660" y="561524"/>
                                  <a:pt x="1017215" y="579970"/>
                                  <a:pt x="994233" y="579970"/>
                                </a:cubicBezTo>
                                <a:lnTo>
                                  <a:pt x="41426" y="579970"/>
                                </a:lnTo>
                                <a:cubicBezTo>
                                  <a:pt x="18497" y="579970"/>
                                  <a:pt x="0" y="561524"/>
                                  <a:pt x="0" y="538543"/>
                                </a:cubicBezTo>
                                <a:lnTo>
                                  <a:pt x="0" y="41426"/>
                                </a:lnTo>
                                <a:cubicBezTo>
                                  <a:pt x="0" y="18497"/>
                                  <a:pt x="18497" y="0"/>
                                  <a:pt x="41426"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21" name="Rectangle 11521"/>
                        <wps:cNvSpPr/>
                        <wps:spPr>
                          <a:xfrm>
                            <a:off x="1957248" y="0"/>
                            <a:ext cx="416534" cy="176133"/>
                          </a:xfrm>
                          <a:prstGeom prst="rect">
                            <a:avLst/>
                          </a:prstGeom>
                          <a:ln>
                            <a:noFill/>
                          </a:ln>
                        </wps:spPr>
                        <wps:txbx>
                          <w:txbxContent>
                            <w:p w14:paraId="650428CE" w14:textId="77777777" w:rsidR="006E2FA2" w:rsidRDefault="006E2FA2">
                              <w:pPr>
                                <w:spacing w:after="160" w:line="259" w:lineRule="auto"/>
                                <w:ind w:left="0" w:firstLine="0"/>
                                <w:jc w:val="left"/>
                              </w:pPr>
                              <w:r>
                                <w:rPr>
                                  <w:color w:val="141414"/>
                                  <w:w w:val="120"/>
                                  <w:sz w:val="16"/>
                                </w:rPr>
                                <w:t>Hivent</w:t>
                              </w:r>
                            </w:p>
                          </w:txbxContent>
                        </wps:txbx>
                        <wps:bodyPr horzOverflow="overflow" vert="horz" lIns="0" tIns="0" rIns="0" bIns="0" rtlCol="0">
                          <a:noAutofit/>
                        </wps:bodyPr>
                      </wps:wsp>
                      <wps:wsp>
                        <wps:cNvPr id="11522" name="Shape 11522"/>
                        <wps:cNvSpPr/>
                        <wps:spPr>
                          <a:xfrm>
                            <a:off x="1594916" y="142420"/>
                            <a:ext cx="1035660" cy="0"/>
                          </a:xfrm>
                          <a:custGeom>
                            <a:avLst/>
                            <a:gdLst/>
                            <a:ahLst/>
                            <a:cxnLst/>
                            <a:rect l="0" t="0" r="0" b="0"/>
                            <a:pathLst>
                              <a:path w="1035660">
                                <a:moveTo>
                                  <a:pt x="0" y="0"/>
                                </a:moveTo>
                                <a:lnTo>
                                  <a:pt x="103566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23" name="Rectangle 11523"/>
                        <wps:cNvSpPr/>
                        <wps:spPr>
                          <a:xfrm>
                            <a:off x="1636049" y="149532"/>
                            <a:ext cx="208267" cy="132102"/>
                          </a:xfrm>
                          <a:prstGeom prst="rect">
                            <a:avLst/>
                          </a:prstGeom>
                          <a:ln>
                            <a:noFill/>
                          </a:ln>
                        </wps:spPr>
                        <wps:txbx>
                          <w:txbxContent>
                            <w:p w14:paraId="3390E296" w14:textId="77777777" w:rsidR="006E2FA2" w:rsidRDefault="006E2FA2">
                              <w:pPr>
                                <w:spacing w:after="160" w:line="259" w:lineRule="auto"/>
                                <w:ind w:left="0" w:firstLine="0"/>
                                <w:jc w:val="left"/>
                              </w:pPr>
                              <w:proofErr w:type="gramStart"/>
                              <w:r>
                                <w:rPr>
                                  <w:color w:val="141414"/>
                                  <w:w w:val="92"/>
                                  <w:sz w:val="12"/>
                                </w:rPr>
                                <w:t>name</w:t>
                              </w:r>
                              <w:proofErr w:type="gramEnd"/>
                            </w:p>
                          </w:txbxContent>
                        </wps:txbx>
                        <wps:bodyPr horzOverflow="overflow" vert="horz" lIns="0" tIns="0" rIns="0" bIns="0" rtlCol="0">
                          <a:noAutofit/>
                        </wps:bodyPr>
                      </wps:wsp>
                      <wps:wsp>
                        <wps:cNvPr id="11524" name="Rectangle 11524"/>
                        <wps:cNvSpPr/>
                        <wps:spPr>
                          <a:xfrm>
                            <a:off x="1636049" y="398091"/>
                            <a:ext cx="573032" cy="132101"/>
                          </a:xfrm>
                          <a:prstGeom prst="rect">
                            <a:avLst/>
                          </a:prstGeom>
                          <a:ln>
                            <a:noFill/>
                          </a:ln>
                        </wps:spPr>
                        <wps:txbx>
                          <w:txbxContent>
                            <w:p w14:paraId="45CC1285" w14:textId="77777777" w:rsidR="006E2FA2" w:rsidRDefault="006E2FA2">
                              <w:pPr>
                                <w:spacing w:after="160" w:line="259" w:lineRule="auto"/>
                                <w:ind w:left="0" w:firstLine="0"/>
                                <w:jc w:val="left"/>
                              </w:pPr>
                              <w:proofErr w:type="gramStart"/>
                              <w:r>
                                <w:rPr>
                                  <w:color w:val="141414"/>
                                  <w:w w:val="128"/>
                                  <w:sz w:val="12"/>
                                </w:rPr>
                                <w:t>description</w:t>
                              </w:r>
                              <w:proofErr w:type="gramEnd"/>
                            </w:p>
                          </w:txbxContent>
                        </wps:txbx>
                        <wps:bodyPr horzOverflow="overflow" vert="horz" lIns="0" tIns="0" rIns="0" bIns="0" rtlCol="0">
                          <a:noAutofit/>
                        </wps:bodyPr>
                      </wps:wsp>
                      <wps:wsp>
                        <wps:cNvPr id="11525" name="Rectangle 11525"/>
                        <wps:cNvSpPr/>
                        <wps:spPr>
                          <a:xfrm>
                            <a:off x="2212604" y="149532"/>
                            <a:ext cx="312401" cy="132102"/>
                          </a:xfrm>
                          <a:prstGeom prst="rect">
                            <a:avLst/>
                          </a:prstGeom>
                          <a:ln>
                            <a:noFill/>
                          </a:ln>
                        </wps:spPr>
                        <wps:txbx>
                          <w:txbxContent>
                            <w:p w14:paraId="35D3F55D"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1526" name="Rectangle 11526"/>
                        <wps:cNvSpPr/>
                        <wps:spPr>
                          <a:xfrm>
                            <a:off x="2212604" y="398091"/>
                            <a:ext cx="312401" cy="132101"/>
                          </a:xfrm>
                          <a:prstGeom prst="rect">
                            <a:avLst/>
                          </a:prstGeom>
                          <a:ln>
                            <a:noFill/>
                          </a:ln>
                        </wps:spPr>
                        <wps:txbx>
                          <w:txbxContent>
                            <w:p w14:paraId="75674BCC"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8528" name="Rectangle 18528"/>
                        <wps:cNvSpPr/>
                        <wps:spPr>
                          <a:xfrm>
                            <a:off x="2212605" y="232385"/>
                            <a:ext cx="208267" cy="132101"/>
                          </a:xfrm>
                          <a:prstGeom prst="rect">
                            <a:avLst/>
                          </a:prstGeom>
                          <a:ln>
                            <a:noFill/>
                          </a:ln>
                        </wps:spPr>
                        <wps:txbx>
                          <w:txbxContent>
                            <w:p w14:paraId="568D81C2" w14:textId="77777777" w:rsidR="006E2FA2" w:rsidRDefault="006E2FA2">
                              <w:pPr>
                                <w:spacing w:after="160" w:line="259" w:lineRule="auto"/>
                                <w:ind w:left="0" w:firstLine="0"/>
                                <w:jc w:val="left"/>
                              </w:pPr>
                              <w:proofErr w:type="gramStart"/>
                              <w:r>
                                <w:rPr>
                                  <w:color w:val="141414"/>
                                  <w:w w:val="115"/>
                                  <w:sz w:val="12"/>
                                </w:rPr>
                                <w:t>date</w:t>
                              </w:r>
                              <w:proofErr w:type="gramEnd"/>
                            </w:p>
                          </w:txbxContent>
                        </wps:txbx>
                        <wps:bodyPr horzOverflow="overflow" vert="horz" lIns="0" tIns="0" rIns="0" bIns="0" rtlCol="0">
                          <a:noAutofit/>
                        </wps:bodyPr>
                      </wps:wsp>
                      <wps:wsp>
                        <wps:cNvPr id="18527" name="Rectangle 18527"/>
                        <wps:cNvSpPr/>
                        <wps:spPr>
                          <a:xfrm>
                            <a:off x="1636049" y="232385"/>
                            <a:ext cx="208267" cy="132101"/>
                          </a:xfrm>
                          <a:prstGeom prst="rect">
                            <a:avLst/>
                          </a:prstGeom>
                          <a:ln>
                            <a:noFill/>
                          </a:ln>
                        </wps:spPr>
                        <wps:txbx>
                          <w:txbxContent>
                            <w:p w14:paraId="5F56D2B9" w14:textId="77777777" w:rsidR="006E2FA2" w:rsidRDefault="006E2FA2">
                              <w:pPr>
                                <w:spacing w:after="160" w:line="259" w:lineRule="auto"/>
                                <w:ind w:left="0" w:firstLine="0"/>
                                <w:jc w:val="left"/>
                              </w:pPr>
                              <w:proofErr w:type="gramStart"/>
                              <w:r>
                                <w:rPr>
                                  <w:color w:val="141414"/>
                                  <w:w w:val="115"/>
                                  <w:sz w:val="12"/>
                                </w:rPr>
                                <w:t>date</w:t>
                              </w:r>
                              <w:proofErr w:type="gramEnd"/>
                            </w:p>
                          </w:txbxContent>
                        </wps:txbx>
                        <wps:bodyPr horzOverflow="overflow" vert="horz" lIns="0" tIns="0" rIns="0" bIns="0" rtlCol="0">
                          <a:noAutofit/>
                        </wps:bodyPr>
                      </wps:wsp>
                      <wps:wsp>
                        <wps:cNvPr id="18530" name="Rectangle 18530"/>
                        <wps:cNvSpPr/>
                        <wps:spPr>
                          <a:xfrm>
                            <a:off x="2212605" y="315239"/>
                            <a:ext cx="312401" cy="132101"/>
                          </a:xfrm>
                          <a:prstGeom prst="rect">
                            <a:avLst/>
                          </a:prstGeom>
                          <a:ln>
                            <a:noFill/>
                          </a:ln>
                        </wps:spPr>
                        <wps:txbx>
                          <w:txbxContent>
                            <w:p w14:paraId="25CC4DBE"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8529" name="Rectangle 18529"/>
                        <wps:cNvSpPr/>
                        <wps:spPr>
                          <a:xfrm>
                            <a:off x="1636049" y="315239"/>
                            <a:ext cx="416832" cy="132101"/>
                          </a:xfrm>
                          <a:prstGeom prst="rect">
                            <a:avLst/>
                          </a:prstGeom>
                          <a:ln>
                            <a:noFill/>
                          </a:ln>
                        </wps:spPr>
                        <wps:txbx>
                          <w:txbxContent>
                            <w:p w14:paraId="0D2BB6AA" w14:textId="77777777" w:rsidR="006E2FA2" w:rsidRDefault="006E2FA2">
                              <w:pPr>
                                <w:spacing w:after="160" w:line="259" w:lineRule="auto"/>
                                <w:ind w:left="0" w:firstLine="0"/>
                                <w:jc w:val="left"/>
                              </w:pPr>
                              <w:proofErr w:type="gramStart"/>
                              <w:r>
                                <w:rPr>
                                  <w:color w:val="141414"/>
                                  <w:w w:val="130"/>
                                  <w:sz w:val="12"/>
                                </w:rPr>
                                <w:t>location</w:t>
                              </w:r>
                              <w:proofErr w:type="gramEnd"/>
                            </w:p>
                          </w:txbxContent>
                        </wps:txbx>
                        <wps:bodyPr horzOverflow="overflow" vert="horz" lIns="0" tIns="0" rIns="0" bIns="0" rtlCol="0">
                          <a:noAutofit/>
                        </wps:bodyPr>
                      </wps:wsp>
                      <wps:wsp>
                        <wps:cNvPr id="18532" name="Rectangle 18532"/>
                        <wps:cNvSpPr/>
                        <wps:spPr>
                          <a:xfrm>
                            <a:off x="2212605" y="480943"/>
                            <a:ext cx="312401" cy="132101"/>
                          </a:xfrm>
                          <a:prstGeom prst="rect">
                            <a:avLst/>
                          </a:prstGeom>
                          <a:ln>
                            <a:noFill/>
                          </a:ln>
                        </wps:spPr>
                        <wps:txbx>
                          <w:txbxContent>
                            <w:p w14:paraId="092130AC"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8531" name="Rectangle 18531"/>
                        <wps:cNvSpPr/>
                        <wps:spPr>
                          <a:xfrm>
                            <a:off x="1636049" y="480943"/>
                            <a:ext cx="208267" cy="132101"/>
                          </a:xfrm>
                          <a:prstGeom prst="rect">
                            <a:avLst/>
                          </a:prstGeom>
                          <a:ln>
                            <a:noFill/>
                          </a:ln>
                        </wps:spPr>
                        <wps:txbx>
                          <w:txbxContent>
                            <w:p w14:paraId="288F4054" w14:textId="77777777" w:rsidR="006E2FA2" w:rsidRDefault="006E2FA2">
                              <w:pPr>
                                <w:spacing w:after="160" w:line="259" w:lineRule="auto"/>
                                <w:ind w:left="0" w:firstLine="0"/>
                                <w:jc w:val="left"/>
                              </w:pPr>
                              <w:proofErr w:type="gramStart"/>
                              <w:r>
                                <w:rPr>
                                  <w:color w:val="141414"/>
                                  <w:w w:val="149"/>
                                  <w:sz w:val="12"/>
                                </w:rPr>
                                <w:t>link</w:t>
                              </w:r>
                              <w:proofErr w:type="gramEnd"/>
                            </w:p>
                          </w:txbxContent>
                        </wps:txbx>
                        <wps:bodyPr horzOverflow="overflow" vert="horz" lIns="0" tIns="0" rIns="0" bIns="0" rtlCol="0">
                          <a:noAutofit/>
                        </wps:bodyPr>
                      </wps:wsp>
                      <wps:wsp>
                        <wps:cNvPr id="11530" name="Shape 11530"/>
                        <wps:cNvSpPr/>
                        <wps:spPr>
                          <a:xfrm>
                            <a:off x="2444157" y="3125120"/>
                            <a:ext cx="536803" cy="208312"/>
                          </a:xfrm>
                          <a:custGeom>
                            <a:avLst/>
                            <a:gdLst/>
                            <a:ahLst/>
                            <a:cxnLst/>
                            <a:rect l="0" t="0" r="0" b="0"/>
                            <a:pathLst>
                              <a:path w="536803" h="208312">
                                <a:moveTo>
                                  <a:pt x="536803" y="208312"/>
                                </a:moveTo>
                                <a:lnTo>
                                  <a:pt x="536803" y="1181"/>
                                </a:lnTo>
                                <a:cubicBezTo>
                                  <a:pt x="370580" y="1263"/>
                                  <a:pt x="166234" y="735"/>
                                  <a:pt x="0" y="0"/>
                                </a:cubicBez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31" name="Shape 11531"/>
                        <wps:cNvSpPr/>
                        <wps:spPr>
                          <a:xfrm>
                            <a:off x="2939420" y="3292006"/>
                            <a:ext cx="82853" cy="41427"/>
                          </a:xfrm>
                          <a:custGeom>
                            <a:avLst/>
                            <a:gdLst/>
                            <a:ahLst/>
                            <a:cxnLst/>
                            <a:rect l="0" t="0" r="0" b="0"/>
                            <a:pathLst>
                              <a:path w="82853" h="41427">
                                <a:moveTo>
                                  <a:pt x="0" y="41427"/>
                                </a:moveTo>
                                <a:lnTo>
                                  <a:pt x="41427" y="0"/>
                                </a:lnTo>
                                <a:lnTo>
                                  <a:pt x="82853" y="41427"/>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32" name="Shape 11532"/>
                        <wps:cNvSpPr/>
                        <wps:spPr>
                          <a:xfrm>
                            <a:off x="1242719" y="3125120"/>
                            <a:ext cx="538616" cy="208312"/>
                          </a:xfrm>
                          <a:custGeom>
                            <a:avLst/>
                            <a:gdLst/>
                            <a:ahLst/>
                            <a:cxnLst/>
                            <a:rect l="0" t="0" r="0" b="0"/>
                            <a:pathLst>
                              <a:path w="538616" h="208312">
                                <a:moveTo>
                                  <a:pt x="0" y="208312"/>
                                </a:moveTo>
                                <a:lnTo>
                                  <a:pt x="0" y="1181"/>
                                </a:lnTo>
                                <a:lnTo>
                                  <a:pt x="538616"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33" name="Shape 11533"/>
                        <wps:cNvSpPr/>
                        <wps:spPr>
                          <a:xfrm>
                            <a:off x="1201407" y="3292006"/>
                            <a:ext cx="82853" cy="41427"/>
                          </a:xfrm>
                          <a:custGeom>
                            <a:avLst/>
                            <a:gdLst/>
                            <a:ahLst/>
                            <a:cxnLst/>
                            <a:rect l="0" t="0" r="0" b="0"/>
                            <a:pathLst>
                              <a:path w="82853" h="41427">
                                <a:moveTo>
                                  <a:pt x="82853" y="41427"/>
                                </a:moveTo>
                                <a:lnTo>
                                  <a:pt x="41426" y="0"/>
                                </a:lnTo>
                                <a:lnTo>
                                  <a:pt x="0" y="41427"/>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34" name="Shape 11534"/>
                        <wps:cNvSpPr/>
                        <wps:spPr>
                          <a:xfrm>
                            <a:off x="2319878" y="2338019"/>
                            <a:ext cx="1118513" cy="621396"/>
                          </a:xfrm>
                          <a:custGeom>
                            <a:avLst/>
                            <a:gdLst/>
                            <a:ahLst/>
                            <a:cxnLst/>
                            <a:rect l="0" t="0" r="0" b="0"/>
                            <a:pathLst>
                              <a:path w="1118513" h="621396">
                                <a:moveTo>
                                  <a:pt x="0" y="621396"/>
                                </a:moveTo>
                                <a:lnTo>
                                  <a:pt x="0" y="414264"/>
                                </a:lnTo>
                                <a:lnTo>
                                  <a:pt x="1118513" y="414264"/>
                                </a:lnTo>
                                <a:lnTo>
                                  <a:pt x="1118513"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35" name="Shape 11535"/>
                        <wps:cNvSpPr/>
                        <wps:spPr>
                          <a:xfrm>
                            <a:off x="1328648" y="1302364"/>
                            <a:ext cx="1568248" cy="331410"/>
                          </a:xfrm>
                          <a:custGeom>
                            <a:avLst/>
                            <a:gdLst/>
                            <a:ahLst/>
                            <a:cxnLst/>
                            <a:rect l="0" t="0" r="0" b="0"/>
                            <a:pathLst>
                              <a:path w="1568248" h="331410">
                                <a:moveTo>
                                  <a:pt x="62699" y="0"/>
                                </a:moveTo>
                                <a:lnTo>
                                  <a:pt x="1505549" y="0"/>
                                </a:lnTo>
                                <a:cubicBezTo>
                                  <a:pt x="1540295" y="0"/>
                                  <a:pt x="1568248" y="18486"/>
                                  <a:pt x="1568248" y="41425"/>
                                </a:cubicBezTo>
                                <a:lnTo>
                                  <a:pt x="1568248" y="289985"/>
                                </a:lnTo>
                                <a:cubicBezTo>
                                  <a:pt x="1568248" y="312965"/>
                                  <a:pt x="1540295" y="331410"/>
                                  <a:pt x="1505549" y="331410"/>
                                </a:cubicBezTo>
                                <a:lnTo>
                                  <a:pt x="62699" y="331410"/>
                                </a:lnTo>
                                <a:cubicBezTo>
                                  <a:pt x="27952" y="331410"/>
                                  <a:pt x="0" y="312965"/>
                                  <a:pt x="0" y="289985"/>
                                </a:cubicBezTo>
                                <a:lnTo>
                                  <a:pt x="0" y="41425"/>
                                </a:lnTo>
                                <a:cubicBezTo>
                                  <a:pt x="0" y="18486"/>
                                  <a:pt x="27952" y="0"/>
                                  <a:pt x="62699" y="0"/>
                                </a:cubicBezTo>
                                <a:close/>
                              </a:path>
                            </a:pathLst>
                          </a:custGeom>
                          <a:ln w="6733" cap="flat">
                            <a:miter lim="100000"/>
                          </a:ln>
                        </wps:spPr>
                        <wps:style>
                          <a:lnRef idx="1">
                            <a:srgbClr val="323232"/>
                          </a:lnRef>
                          <a:fillRef idx="1">
                            <a:srgbClr val="EBEBEB"/>
                          </a:fillRef>
                          <a:effectRef idx="0">
                            <a:scrgbClr r="0" g="0" b="0"/>
                          </a:effectRef>
                          <a:fontRef idx="none"/>
                        </wps:style>
                        <wps:bodyPr/>
                      </wps:wsp>
                      <wps:wsp>
                        <wps:cNvPr id="11536" name="Rectangle 11536"/>
                        <wps:cNvSpPr/>
                        <wps:spPr>
                          <a:xfrm>
                            <a:off x="1720316" y="1284218"/>
                            <a:ext cx="1042129" cy="176134"/>
                          </a:xfrm>
                          <a:prstGeom prst="rect">
                            <a:avLst/>
                          </a:prstGeom>
                          <a:ln>
                            <a:noFill/>
                          </a:ln>
                        </wps:spPr>
                        <wps:txbx>
                          <w:txbxContent>
                            <w:p w14:paraId="100E3A25" w14:textId="77777777" w:rsidR="006E2FA2" w:rsidRDefault="006E2FA2">
                              <w:pPr>
                                <w:spacing w:after="160" w:line="259" w:lineRule="auto"/>
                                <w:ind w:left="0" w:firstLine="0"/>
                                <w:jc w:val="left"/>
                              </w:pPr>
                              <w:r>
                                <w:rPr>
                                  <w:color w:val="141414"/>
                                  <w:w w:val="117"/>
                                  <w:sz w:val="16"/>
                                </w:rPr>
                                <w:t>HiventOperation</w:t>
                              </w:r>
                            </w:p>
                          </w:txbxContent>
                        </wps:txbx>
                        <wps:bodyPr horzOverflow="overflow" vert="horz" lIns="0" tIns="0" rIns="0" bIns="0" rtlCol="0">
                          <a:noAutofit/>
                        </wps:bodyPr>
                      </wps:wsp>
                      <wps:wsp>
                        <wps:cNvPr id="11537" name="Shape 11537"/>
                        <wps:cNvSpPr/>
                        <wps:spPr>
                          <a:xfrm>
                            <a:off x="1325645" y="1426638"/>
                            <a:ext cx="1574203" cy="0"/>
                          </a:xfrm>
                          <a:custGeom>
                            <a:avLst/>
                            <a:gdLst/>
                            <a:ahLst/>
                            <a:cxnLst/>
                            <a:rect l="0" t="0" r="0" b="0"/>
                            <a:pathLst>
                              <a:path w="1574203">
                                <a:moveTo>
                                  <a:pt x="0" y="0"/>
                                </a:moveTo>
                                <a:lnTo>
                                  <a:pt x="1574203"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8536" name="Rectangle 18536"/>
                        <wps:cNvSpPr/>
                        <wps:spPr>
                          <a:xfrm>
                            <a:off x="2233339" y="1516604"/>
                            <a:ext cx="468898" cy="132101"/>
                          </a:xfrm>
                          <a:prstGeom prst="rect">
                            <a:avLst/>
                          </a:prstGeom>
                          <a:ln>
                            <a:noFill/>
                          </a:ln>
                        </wps:spPr>
                        <wps:txbx>
                          <w:txbxContent>
                            <w:p w14:paraId="0A0A61A3" w14:textId="77777777" w:rsidR="006E2FA2" w:rsidRDefault="006E2FA2">
                              <w:pPr>
                                <w:spacing w:after="160" w:line="259" w:lineRule="auto"/>
                                <w:ind w:left="0" w:firstLine="0"/>
                                <w:jc w:val="left"/>
                              </w:pPr>
                              <w:proofErr w:type="gramStart"/>
                              <w:r>
                                <w:rPr>
                                  <w:color w:val="141414"/>
                                  <w:w w:val="140"/>
                                  <w:sz w:val="12"/>
                                </w:rPr>
                                <w:t>string[</w:t>
                              </w:r>
                              <w:proofErr w:type="gramEnd"/>
                              <w:r>
                                <w:rPr>
                                  <w:color w:val="141414"/>
                                  <w:w w:val="140"/>
                                  <w:sz w:val="12"/>
                                </w:rPr>
                                <w:t>3]</w:t>
                              </w:r>
                            </w:p>
                          </w:txbxContent>
                        </wps:txbx>
                        <wps:bodyPr horzOverflow="overflow" vert="horz" lIns="0" tIns="0" rIns="0" bIns="0" rtlCol="0">
                          <a:noAutofit/>
                        </wps:bodyPr>
                      </wps:wsp>
                      <wps:wsp>
                        <wps:cNvPr id="18535" name="Rectangle 18535"/>
                        <wps:cNvSpPr/>
                        <wps:spPr>
                          <a:xfrm>
                            <a:off x="1368803" y="1516604"/>
                            <a:ext cx="468898" cy="132101"/>
                          </a:xfrm>
                          <a:prstGeom prst="rect">
                            <a:avLst/>
                          </a:prstGeom>
                          <a:ln>
                            <a:noFill/>
                          </a:ln>
                        </wps:spPr>
                        <wps:txbx>
                          <w:txbxContent>
                            <w:p w14:paraId="68491CE3" w14:textId="77777777" w:rsidR="006E2FA2" w:rsidRDefault="006E2FA2">
                              <w:pPr>
                                <w:spacing w:after="160" w:line="259" w:lineRule="auto"/>
                                <w:ind w:left="0" w:firstLine="0"/>
                                <w:jc w:val="left"/>
                              </w:pPr>
                              <w:proofErr w:type="gramStart"/>
                              <w:r>
                                <w:rPr>
                                  <w:color w:val="141414"/>
                                  <w:w w:val="119"/>
                                  <w:sz w:val="12"/>
                                </w:rPr>
                                <w:t>operation</w:t>
                              </w:r>
                              <w:proofErr w:type="gramEnd"/>
                            </w:p>
                          </w:txbxContent>
                        </wps:txbx>
                        <wps:bodyPr horzOverflow="overflow" vert="horz" lIns="0" tIns="0" rIns="0" bIns="0" rtlCol="0">
                          <a:noAutofit/>
                        </wps:bodyPr>
                      </wps:wsp>
                      <wps:wsp>
                        <wps:cNvPr id="11539" name="Rectangle 11539"/>
                        <wps:cNvSpPr/>
                        <wps:spPr>
                          <a:xfrm>
                            <a:off x="2237046" y="1433751"/>
                            <a:ext cx="677165" cy="132101"/>
                          </a:xfrm>
                          <a:prstGeom prst="rect">
                            <a:avLst/>
                          </a:prstGeom>
                          <a:ln>
                            <a:noFill/>
                          </a:ln>
                        </wps:spPr>
                        <wps:txbx>
                          <w:txbxContent>
                            <w:p w14:paraId="34FFC0A1" w14:textId="77777777" w:rsidR="006E2FA2" w:rsidRDefault="006E2FA2">
                              <w:pPr>
                                <w:spacing w:after="160" w:line="259" w:lineRule="auto"/>
                                <w:ind w:left="0" w:firstLine="0"/>
                                <w:jc w:val="left"/>
                              </w:pPr>
                              <w:r>
                                <w:rPr>
                                  <w:color w:val="141414"/>
                                  <w:w w:val="121"/>
                                  <w:sz w:val="12"/>
                                </w:rPr>
                                <w:t>EditOperation</w:t>
                              </w:r>
                            </w:p>
                          </w:txbxContent>
                        </wps:txbx>
                        <wps:bodyPr horzOverflow="overflow" vert="horz" lIns="0" tIns="0" rIns="0" bIns="0" rtlCol="0">
                          <a:noAutofit/>
                        </wps:bodyPr>
                      </wps:wsp>
                      <wps:wsp>
                        <wps:cNvPr id="11540" name="Rectangle 11540"/>
                        <wps:cNvSpPr/>
                        <wps:spPr>
                          <a:xfrm>
                            <a:off x="1367092" y="1433751"/>
                            <a:ext cx="729530" cy="132101"/>
                          </a:xfrm>
                          <a:prstGeom prst="rect">
                            <a:avLst/>
                          </a:prstGeom>
                          <a:ln>
                            <a:noFill/>
                          </a:ln>
                        </wps:spPr>
                        <wps:txbx>
                          <w:txbxContent>
                            <w:p w14:paraId="225198C4" w14:textId="77777777" w:rsidR="006E2FA2" w:rsidRDefault="006E2FA2">
                              <w:pPr>
                                <w:spacing w:after="160" w:line="259" w:lineRule="auto"/>
                                <w:ind w:left="0" w:firstLine="0"/>
                                <w:jc w:val="left"/>
                              </w:pPr>
                              <w:r>
                                <w:rPr>
                                  <w:color w:val="141414"/>
                                  <w:w w:val="122"/>
                                  <w:sz w:val="12"/>
                                </w:rPr>
                                <w:t>edit_operation</w:t>
                              </w:r>
                            </w:p>
                          </w:txbxContent>
                        </wps:txbx>
                        <wps:bodyPr horzOverflow="overflow" vert="horz" lIns="0" tIns="0" rIns="0" bIns="0" rtlCol="0">
                          <a:noAutofit/>
                        </wps:bodyPr>
                      </wps:wsp>
                      <wps:wsp>
                        <wps:cNvPr id="11541" name="Shape 11541"/>
                        <wps:cNvSpPr/>
                        <wps:spPr>
                          <a:xfrm>
                            <a:off x="2112746" y="1630819"/>
                            <a:ext cx="0" cy="207132"/>
                          </a:xfrm>
                          <a:custGeom>
                            <a:avLst/>
                            <a:gdLst/>
                            <a:ahLst/>
                            <a:cxnLst/>
                            <a:rect l="0" t="0" r="0" b="0"/>
                            <a:pathLst>
                              <a:path h="207132">
                                <a:moveTo>
                                  <a:pt x="0" y="207132"/>
                                </a:move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42" name="Shape 11542"/>
                        <wps:cNvSpPr/>
                        <wps:spPr>
                          <a:xfrm>
                            <a:off x="1760622" y="2959415"/>
                            <a:ext cx="704249" cy="248558"/>
                          </a:xfrm>
                          <a:custGeom>
                            <a:avLst/>
                            <a:gdLst/>
                            <a:ahLst/>
                            <a:cxnLst/>
                            <a:rect l="0" t="0" r="0" b="0"/>
                            <a:pathLst>
                              <a:path w="704249" h="248558">
                                <a:moveTo>
                                  <a:pt x="41426" y="0"/>
                                </a:moveTo>
                                <a:lnTo>
                                  <a:pt x="662822" y="0"/>
                                </a:lnTo>
                                <a:cubicBezTo>
                                  <a:pt x="685804" y="0"/>
                                  <a:pt x="704249" y="18497"/>
                                  <a:pt x="704249" y="41427"/>
                                </a:cubicBezTo>
                                <a:lnTo>
                                  <a:pt x="704249" y="207132"/>
                                </a:lnTo>
                                <a:cubicBezTo>
                                  <a:pt x="704249" y="230113"/>
                                  <a:pt x="685804" y="248558"/>
                                  <a:pt x="662822" y="248558"/>
                                </a:cubicBezTo>
                                <a:lnTo>
                                  <a:pt x="41426" y="248558"/>
                                </a:lnTo>
                                <a:cubicBezTo>
                                  <a:pt x="18497" y="248558"/>
                                  <a:pt x="0" y="230113"/>
                                  <a:pt x="0" y="207132"/>
                                </a:cubicBezTo>
                                <a:lnTo>
                                  <a:pt x="0" y="41427"/>
                                </a:lnTo>
                                <a:cubicBezTo>
                                  <a:pt x="0" y="18497"/>
                                  <a:pt x="18497" y="0"/>
                                  <a:pt x="41426"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43" name="Rectangle 11543"/>
                        <wps:cNvSpPr/>
                        <wps:spPr>
                          <a:xfrm>
                            <a:off x="2007270" y="2941274"/>
                            <a:ext cx="277689" cy="176135"/>
                          </a:xfrm>
                          <a:prstGeom prst="rect">
                            <a:avLst/>
                          </a:prstGeom>
                          <a:ln>
                            <a:noFill/>
                          </a:ln>
                        </wps:spPr>
                        <wps:txbx>
                          <w:txbxContent>
                            <w:p w14:paraId="5406F178" w14:textId="77777777" w:rsidR="006E2FA2" w:rsidRDefault="006E2FA2">
                              <w:pPr>
                                <w:spacing w:after="160" w:line="259" w:lineRule="auto"/>
                                <w:ind w:left="0" w:firstLine="0"/>
                                <w:jc w:val="left"/>
                              </w:pPr>
                              <w:r>
                                <w:rPr>
                                  <w:color w:val="141414"/>
                                  <w:w w:val="112"/>
                                  <w:sz w:val="16"/>
                                </w:rPr>
                                <w:t>Area</w:t>
                              </w:r>
                            </w:p>
                          </w:txbxContent>
                        </wps:txbx>
                        <wps:bodyPr horzOverflow="overflow" vert="horz" lIns="0" tIns="0" rIns="0" bIns="0" rtlCol="0">
                          <a:noAutofit/>
                        </wps:bodyPr>
                      </wps:wsp>
                      <wps:wsp>
                        <wps:cNvPr id="11544" name="Shape 11544"/>
                        <wps:cNvSpPr/>
                        <wps:spPr>
                          <a:xfrm>
                            <a:off x="1760622" y="3083694"/>
                            <a:ext cx="704249" cy="0"/>
                          </a:xfrm>
                          <a:custGeom>
                            <a:avLst/>
                            <a:gdLst/>
                            <a:ahLst/>
                            <a:cxnLst/>
                            <a:rect l="0" t="0" r="0" b="0"/>
                            <a:pathLst>
                              <a:path w="704249">
                                <a:moveTo>
                                  <a:pt x="0" y="0"/>
                                </a:moveTo>
                                <a:lnTo>
                                  <a:pt x="704249"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8541" name="Rectangle 18541"/>
                        <wps:cNvSpPr/>
                        <wps:spPr>
                          <a:xfrm>
                            <a:off x="1802069" y="3090806"/>
                            <a:ext cx="416832" cy="132101"/>
                          </a:xfrm>
                          <a:prstGeom prst="rect">
                            <a:avLst/>
                          </a:prstGeom>
                          <a:ln>
                            <a:noFill/>
                          </a:ln>
                        </wps:spPr>
                        <wps:txbx>
                          <w:txbxContent>
                            <w:p w14:paraId="74E404BD" w14:textId="77777777" w:rsidR="006E2FA2" w:rsidRDefault="006E2FA2">
                              <w:pPr>
                                <w:spacing w:after="160" w:line="259" w:lineRule="auto"/>
                                <w:ind w:left="0" w:firstLine="0"/>
                                <w:jc w:val="left"/>
                              </w:pPr>
                              <w:proofErr w:type="gramStart"/>
                              <w:r>
                                <w:rPr>
                                  <w:color w:val="141414"/>
                                  <w:w w:val="122"/>
                                  <w:sz w:val="12"/>
                                </w:rPr>
                                <w:t>universe</w:t>
                              </w:r>
                              <w:proofErr w:type="gramEnd"/>
                            </w:p>
                          </w:txbxContent>
                        </wps:txbx>
                        <wps:bodyPr horzOverflow="overflow" vert="horz" lIns="0" tIns="0" rIns="0" bIns="0" rtlCol="0">
                          <a:noAutofit/>
                        </wps:bodyPr>
                      </wps:wsp>
                      <wps:wsp>
                        <wps:cNvPr id="18542" name="Rectangle 18542"/>
                        <wps:cNvSpPr/>
                        <wps:spPr>
                          <a:xfrm>
                            <a:off x="2257751" y="3090806"/>
                            <a:ext cx="208267" cy="132101"/>
                          </a:xfrm>
                          <a:prstGeom prst="rect">
                            <a:avLst/>
                          </a:prstGeom>
                          <a:ln>
                            <a:noFill/>
                          </a:ln>
                        </wps:spPr>
                        <wps:txbx>
                          <w:txbxContent>
                            <w:p w14:paraId="33BCD074" w14:textId="77777777" w:rsidR="006E2FA2" w:rsidRDefault="006E2FA2">
                              <w:pPr>
                                <w:spacing w:after="160" w:line="259" w:lineRule="auto"/>
                                <w:ind w:left="0" w:firstLine="0"/>
                                <w:jc w:val="left"/>
                              </w:pPr>
                              <w:proofErr w:type="gramStart"/>
                              <w:r>
                                <w:rPr>
                                  <w:color w:val="141414"/>
                                  <w:w w:val="117"/>
                                  <w:sz w:val="12"/>
                                </w:rPr>
                                <w:t>bool</w:t>
                              </w:r>
                              <w:proofErr w:type="gramEnd"/>
                            </w:p>
                          </w:txbxContent>
                        </wps:txbx>
                        <wps:bodyPr horzOverflow="overflow" vert="horz" lIns="0" tIns="0" rIns="0" bIns="0" rtlCol="0">
                          <a:noAutofit/>
                        </wps:bodyPr>
                      </wps:wsp>
                      <wps:wsp>
                        <wps:cNvPr id="11546" name="Shape 11546"/>
                        <wps:cNvSpPr/>
                        <wps:spPr>
                          <a:xfrm>
                            <a:off x="119350" y="3332252"/>
                            <a:ext cx="1203830" cy="414264"/>
                          </a:xfrm>
                          <a:custGeom>
                            <a:avLst/>
                            <a:gdLst/>
                            <a:ahLst/>
                            <a:cxnLst/>
                            <a:rect l="0" t="0" r="0" b="0"/>
                            <a:pathLst>
                              <a:path w="1203830" h="414264">
                                <a:moveTo>
                                  <a:pt x="41426" y="0"/>
                                </a:moveTo>
                                <a:lnTo>
                                  <a:pt x="1162404" y="0"/>
                                </a:lnTo>
                                <a:cubicBezTo>
                                  <a:pt x="1185385" y="0"/>
                                  <a:pt x="1203830" y="18497"/>
                                  <a:pt x="1203830" y="41427"/>
                                </a:cubicBezTo>
                                <a:lnTo>
                                  <a:pt x="1203830" y="372838"/>
                                </a:lnTo>
                                <a:cubicBezTo>
                                  <a:pt x="1203830" y="395819"/>
                                  <a:pt x="1185385" y="414264"/>
                                  <a:pt x="1162404" y="414264"/>
                                </a:cubicBezTo>
                                <a:lnTo>
                                  <a:pt x="41426" y="414264"/>
                                </a:lnTo>
                                <a:cubicBezTo>
                                  <a:pt x="18486" y="414264"/>
                                  <a:pt x="0" y="395819"/>
                                  <a:pt x="0" y="372838"/>
                                </a:cubicBezTo>
                                <a:lnTo>
                                  <a:pt x="0" y="41427"/>
                                </a:lnTo>
                                <a:cubicBezTo>
                                  <a:pt x="0" y="18497"/>
                                  <a:pt x="18486" y="0"/>
                                  <a:pt x="41426"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47" name="Rectangle 11547"/>
                        <wps:cNvSpPr/>
                        <wps:spPr>
                          <a:xfrm>
                            <a:off x="514048" y="3314111"/>
                            <a:ext cx="555775" cy="176135"/>
                          </a:xfrm>
                          <a:prstGeom prst="rect">
                            <a:avLst/>
                          </a:prstGeom>
                          <a:ln>
                            <a:noFill/>
                          </a:ln>
                        </wps:spPr>
                        <wps:txbx>
                          <w:txbxContent>
                            <w:p w14:paraId="2301F8EC" w14:textId="77777777" w:rsidR="006E2FA2" w:rsidRDefault="006E2FA2">
                              <w:pPr>
                                <w:spacing w:after="160" w:line="259" w:lineRule="auto"/>
                                <w:ind w:left="0" w:firstLine="0"/>
                                <w:jc w:val="left"/>
                              </w:pPr>
                              <w:r>
                                <w:rPr>
                                  <w:color w:val="141414"/>
                                  <w:w w:val="98"/>
                                  <w:sz w:val="16"/>
                                </w:rPr>
                                <w:t>AreaName</w:t>
                              </w:r>
                            </w:p>
                          </w:txbxContent>
                        </wps:txbx>
                        <wps:bodyPr horzOverflow="overflow" vert="horz" lIns="0" tIns="0" rIns="0" bIns="0" rtlCol="0">
                          <a:noAutofit/>
                        </wps:bodyPr>
                      </wps:wsp>
                      <wps:wsp>
                        <wps:cNvPr id="11548" name="Shape 11548"/>
                        <wps:cNvSpPr/>
                        <wps:spPr>
                          <a:xfrm>
                            <a:off x="119350" y="3456531"/>
                            <a:ext cx="1203830" cy="0"/>
                          </a:xfrm>
                          <a:custGeom>
                            <a:avLst/>
                            <a:gdLst/>
                            <a:ahLst/>
                            <a:cxnLst/>
                            <a:rect l="0" t="0" r="0" b="0"/>
                            <a:pathLst>
                              <a:path w="1203830">
                                <a:moveTo>
                                  <a:pt x="0" y="0"/>
                                </a:moveTo>
                                <a:lnTo>
                                  <a:pt x="120383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8548" name="Rectangle 18548"/>
                        <wps:cNvSpPr/>
                        <wps:spPr>
                          <a:xfrm>
                            <a:off x="823848" y="3546497"/>
                            <a:ext cx="312401" cy="132101"/>
                          </a:xfrm>
                          <a:prstGeom prst="rect">
                            <a:avLst/>
                          </a:prstGeom>
                          <a:ln>
                            <a:noFill/>
                          </a:ln>
                        </wps:spPr>
                        <wps:txbx>
                          <w:txbxContent>
                            <w:p w14:paraId="1B15DBDB"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8547" name="Rectangle 18547"/>
                        <wps:cNvSpPr/>
                        <wps:spPr>
                          <a:xfrm>
                            <a:off x="160794" y="3546497"/>
                            <a:ext cx="520965" cy="132101"/>
                          </a:xfrm>
                          <a:prstGeom prst="rect">
                            <a:avLst/>
                          </a:prstGeom>
                          <a:ln>
                            <a:noFill/>
                          </a:ln>
                        </wps:spPr>
                        <wps:txbx>
                          <w:txbxContent>
                            <w:p w14:paraId="08B768BD" w14:textId="77777777" w:rsidR="006E2FA2" w:rsidRDefault="006E2FA2">
                              <w:pPr>
                                <w:spacing w:after="160" w:line="259" w:lineRule="auto"/>
                                <w:ind w:left="0" w:firstLine="0"/>
                                <w:jc w:val="left"/>
                              </w:pPr>
                              <w:r>
                                <w:rPr>
                                  <w:color w:val="141414"/>
                                  <w:w w:val="107"/>
                                  <w:sz w:val="12"/>
                                </w:rPr>
                                <w:t>short_name</w:t>
                              </w:r>
                            </w:p>
                          </w:txbxContent>
                        </wps:txbx>
                        <wps:bodyPr horzOverflow="overflow" vert="horz" lIns="0" tIns="0" rIns="0" bIns="0" rtlCol="0">
                          <a:noAutofit/>
                        </wps:bodyPr>
                      </wps:wsp>
                      <wps:wsp>
                        <wps:cNvPr id="18543" name="Rectangle 18543"/>
                        <wps:cNvSpPr/>
                        <wps:spPr>
                          <a:xfrm>
                            <a:off x="160794" y="3463644"/>
                            <a:ext cx="208267" cy="132101"/>
                          </a:xfrm>
                          <a:prstGeom prst="rect">
                            <a:avLst/>
                          </a:prstGeom>
                          <a:ln>
                            <a:noFill/>
                          </a:ln>
                        </wps:spPr>
                        <wps:txbx>
                          <w:txbxContent>
                            <w:p w14:paraId="66AEB182" w14:textId="77777777" w:rsidR="006E2FA2" w:rsidRDefault="006E2FA2">
                              <w:pPr>
                                <w:spacing w:after="160" w:line="259" w:lineRule="auto"/>
                                <w:ind w:left="0" w:firstLine="0"/>
                                <w:jc w:val="left"/>
                              </w:pPr>
                              <w:proofErr w:type="gramStart"/>
                              <w:r>
                                <w:rPr>
                                  <w:color w:val="141414"/>
                                  <w:w w:val="117"/>
                                  <w:sz w:val="12"/>
                                </w:rPr>
                                <w:t>area</w:t>
                              </w:r>
                              <w:proofErr w:type="gramEnd"/>
                            </w:p>
                          </w:txbxContent>
                        </wps:txbx>
                        <wps:bodyPr horzOverflow="overflow" vert="horz" lIns="0" tIns="0" rIns="0" bIns="0" rtlCol="0">
                          <a:noAutofit/>
                        </wps:bodyPr>
                      </wps:wsp>
                      <wps:wsp>
                        <wps:cNvPr id="18544" name="Rectangle 18544"/>
                        <wps:cNvSpPr/>
                        <wps:spPr>
                          <a:xfrm>
                            <a:off x="827204" y="3463644"/>
                            <a:ext cx="208267" cy="132101"/>
                          </a:xfrm>
                          <a:prstGeom prst="rect">
                            <a:avLst/>
                          </a:prstGeom>
                          <a:ln>
                            <a:noFill/>
                          </a:ln>
                        </wps:spPr>
                        <wps:txbx>
                          <w:txbxContent>
                            <w:p w14:paraId="6A8FA8D8" w14:textId="77777777" w:rsidR="006E2FA2" w:rsidRDefault="006E2FA2">
                              <w:pPr>
                                <w:spacing w:after="160" w:line="259" w:lineRule="auto"/>
                                <w:ind w:left="0" w:firstLine="0"/>
                                <w:jc w:val="left"/>
                              </w:pPr>
                              <w:r>
                                <w:rPr>
                                  <w:color w:val="141414"/>
                                  <w:w w:val="112"/>
                                  <w:sz w:val="12"/>
                                </w:rPr>
                                <w:t>Area</w:t>
                              </w:r>
                            </w:p>
                          </w:txbxContent>
                        </wps:txbx>
                        <wps:bodyPr horzOverflow="overflow" vert="horz" lIns="0" tIns="0" rIns="0" bIns="0" rtlCol="0">
                          <a:noAutofit/>
                        </wps:bodyPr>
                      </wps:wsp>
                      <wps:wsp>
                        <wps:cNvPr id="11551" name="Rectangle 11551"/>
                        <wps:cNvSpPr/>
                        <wps:spPr>
                          <a:xfrm>
                            <a:off x="823847" y="3629350"/>
                            <a:ext cx="312401" cy="132101"/>
                          </a:xfrm>
                          <a:prstGeom prst="rect">
                            <a:avLst/>
                          </a:prstGeom>
                          <a:ln>
                            <a:noFill/>
                          </a:ln>
                        </wps:spPr>
                        <wps:txbx>
                          <w:txbxContent>
                            <w:p w14:paraId="45B10574" w14:textId="77777777" w:rsidR="006E2FA2" w:rsidRDefault="006E2FA2">
                              <w:pPr>
                                <w:spacing w:after="160" w:line="259" w:lineRule="auto"/>
                                <w:ind w:left="0" w:firstLine="0"/>
                                <w:jc w:val="left"/>
                              </w:pPr>
                              <w:proofErr w:type="gramStart"/>
                              <w:r>
                                <w:rPr>
                                  <w:color w:val="141414"/>
                                  <w:w w:val="138"/>
                                  <w:sz w:val="12"/>
                                </w:rPr>
                                <w:t>string</w:t>
                              </w:r>
                              <w:proofErr w:type="gramEnd"/>
                            </w:p>
                          </w:txbxContent>
                        </wps:txbx>
                        <wps:bodyPr horzOverflow="overflow" vert="horz" lIns="0" tIns="0" rIns="0" bIns="0" rtlCol="0">
                          <a:noAutofit/>
                        </wps:bodyPr>
                      </wps:wsp>
                      <wps:wsp>
                        <wps:cNvPr id="11552" name="Rectangle 11552"/>
                        <wps:cNvSpPr/>
                        <wps:spPr>
                          <a:xfrm>
                            <a:off x="161109" y="3629350"/>
                            <a:ext cx="573032" cy="132101"/>
                          </a:xfrm>
                          <a:prstGeom prst="rect">
                            <a:avLst/>
                          </a:prstGeom>
                          <a:ln>
                            <a:noFill/>
                          </a:ln>
                        </wps:spPr>
                        <wps:txbx>
                          <w:txbxContent>
                            <w:p w14:paraId="1586CBE5" w14:textId="77777777" w:rsidR="006E2FA2" w:rsidRDefault="006E2FA2">
                              <w:pPr>
                                <w:spacing w:after="160" w:line="259" w:lineRule="auto"/>
                                <w:ind w:left="0" w:firstLine="0"/>
                                <w:jc w:val="left"/>
                              </w:pPr>
                              <w:r>
                                <w:rPr>
                                  <w:color w:val="141414"/>
                                  <w:w w:val="106"/>
                                  <w:sz w:val="12"/>
                                </w:rPr>
                                <w:t>formal_name</w:t>
                              </w:r>
                            </w:p>
                          </w:txbxContent>
                        </wps:txbx>
                        <wps:bodyPr horzOverflow="overflow" vert="horz" lIns="0" tIns="0" rIns="0" bIns="0" rtlCol="0">
                          <a:noAutofit/>
                        </wps:bodyPr>
                      </wps:wsp>
                      <wps:wsp>
                        <wps:cNvPr id="11553" name="Shape 11553"/>
                        <wps:cNvSpPr/>
                        <wps:spPr>
                          <a:xfrm>
                            <a:off x="2899848" y="3332252"/>
                            <a:ext cx="1201365" cy="497117"/>
                          </a:xfrm>
                          <a:custGeom>
                            <a:avLst/>
                            <a:gdLst/>
                            <a:ahLst/>
                            <a:cxnLst/>
                            <a:rect l="0" t="0" r="0" b="0"/>
                            <a:pathLst>
                              <a:path w="1201365" h="497117">
                                <a:moveTo>
                                  <a:pt x="41427" y="0"/>
                                </a:moveTo>
                                <a:lnTo>
                                  <a:pt x="1159939" y="0"/>
                                </a:lnTo>
                                <a:cubicBezTo>
                                  <a:pt x="1182920" y="0"/>
                                  <a:pt x="1201365" y="18497"/>
                                  <a:pt x="1201365" y="41427"/>
                                </a:cubicBezTo>
                                <a:lnTo>
                                  <a:pt x="1201365" y="455690"/>
                                </a:lnTo>
                                <a:cubicBezTo>
                                  <a:pt x="1201365" y="478672"/>
                                  <a:pt x="1182920" y="497117"/>
                                  <a:pt x="1159939" y="497117"/>
                                </a:cubicBezTo>
                                <a:lnTo>
                                  <a:pt x="41427" y="497117"/>
                                </a:lnTo>
                                <a:cubicBezTo>
                                  <a:pt x="18497" y="497117"/>
                                  <a:pt x="0" y="478672"/>
                                  <a:pt x="0" y="455690"/>
                                </a:cubicBezTo>
                                <a:lnTo>
                                  <a:pt x="0" y="41427"/>
                                </a:lnTo>
                                <a:cubicBezTo>
                                  <a:pt x="0" y="18497"/>
                                  <a:pt x="18497" y="0"/>
                                  <a:pt x="41427" y="0"/>
                                </a:cubicBezTo>
                                <a:close/>
                              </a:path>
                            </a:pathLst>
                          </a:custGeom>
                          <a:ln w="8285" cap="flat">
                            <a:miter lim="100000"/>
                          </a:ln>
                        </wps:spPr>
                        <wps:style>
                          <a:lnRef idx="1">
                            <a:srgbClr val="323232"/>
                          </a:lnRef>
                          <a:fillRef idx="1">
                            <a:srgbClr val="EBEBEB"/>
                          </a:fillRef>
                          <a:effectRef idx="0">
                            <a:scrgbClr r="0" g="0" b="0"/>
                          </a:effectRef>
                          <a:fontRef idx="none"/>
                        </wps:style>
                        <wps:bodyPr/>
                      </wps:wsp>
                      <wps:wsp>
                        <wps:cNvPr id="11554" name="Rectangle 11554"/>
                        <wps:cNvSpPr/>
                        <wps:spPr>
                          <a:xfrm>
                            <a:off x="3160936" y="3314111"/>
                            <a:ext cx="902887" cy="176135"/>
                          </a:xfrm>
                          <a:prstGeom prst="rect">
                            <a:avLst/>
                          </a:prstGeom>
                          <a:ln>
                            <a:noFill/>
                          </a:ln>
                        </wps:spPr>
                        <wps:txbx>
                          <w:txbxContent>
                            <w:p w14:paraId="54A712E1" w14:textId="77777777" w:rsidR="006E2FA2" w:rsidRDefault="006E2FA2">
                              <w:pPr>
                                <w:spacing w:after="160" w:line="259" w:lineRule="auto"/>
                                <w:ind w:left="0" w:firstLine="0"/>
                                <w:jc w:val="left"/>
                              </w:pPr>
                              <w:r>
                                <w:rPr>
                                  <w:color w:val="141414"/>
                                  <w:w w:val="126"/>
                                  <w:sz w:val="16"/>
                                </w:rPr>
                                <w:t>AreaTerritory</w:t>
                              </w:r>
                            </w:p>
                          </w:txbxContent>
                        </wps:txbx>
                        <wps:bodyPr horzOverflow="overflow" vert="horz" lIns="0" tIns="0" rIns="0" bIns="0" rtlCol="0">
                          <a:noAutofit/>
                        </wps:bodyPr>
                      </wps:wsp>
                      <wps:wsp>
                        <wps:cNvPr id="11555" name="Shape 11555"/>
                        <wps:cNvSpPr/>
                        <wps:spPr>
                          <a:xfrm>
                            <a:off x="2899848" y="3456531"/>
                            <a:ext cx="1201365" cy="0"/>
                          </a:xfrm>
                          <a:custGeom>
                            <a:avLst/>
                            <a:gdLst/>
                            <a:ahLst/>
                            <a:cxnLst/>
                            <a:rect l="0" t="0" r="0" b="0"/>
                            <a:pathLst>
                              <a:path w="1201365">
                                <a:moveTo>
                                  <a:pt x="0" y="0"/>
                                </a:moveTo>
                                <a:lnTo>
                                  <a:pt x="1201365"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56" name="Rectangle 11556"/>
                        <wps:cNvSpPr/>
                        <wps:spPr>
                          <a:xfrm>
                            <a:off x="2940980" y="3629350"/>
                            <a:ext cx="781596" cy="132101"/>
                          </a:xfrm>
                          <a:prstGeom prst="rect">
                            <a:avLst/>
                          </a:prstGeom>
                          <a:ln>
                            <a:noFill/>
                          </a:ln>
                        </wps:spPr>
                        <wps:txbx>
                          <w:txbxContent>
                            <w:p w14:paraId="24273620" w14:textId="77777777" w:rsidR="006E2FA2" w:rsidRDefault="006E2FA2">
                              <w:pPr>
                                <w:spacing w:after="160" w:line="259" w:lineRule="auto"/>
                                <w:ind w:left="0" w:firstLine="0"/>
                                <w:jc w:val="left"/>
                              </w:pPr>
                              <w:r>
                                <w:rPr>
                                  <w:color w:val="141414"/>
                                  <w:w w:val="123"/>
                                  <w:sz w:val="12"/>
                                </w:rPr>
                                <w:t>representative_</w:t>
                              </w:r>
                            </w:p>
                          </w:txbxContent>
                        </wps:txbx>
                        <wps:bodyPr horzOverflow="overflow" vert="horz" lIns="0" tIns="0" rIns="0" bIns="0" rtlCol="0">
                          <a:noAutofit/>
                        </wps:bodyPr>
                      </wps:wsp>
                      <wps:wsp>
                        <wps:cNvPr id="11557" name="Rectangle 11557"/>
                        <wps:cNvSpPr/>
                        <wps:spPr>
                          <a:xfrm>
                            <a:off x="2940980" y="3722559"/>
                            <a:ext cx="260334" cy="132101"/>
                          </a:xfrm>
                          <a:prstGeom prst="rect">
                            <a:avLst/>
                          </a:prstGeom>
                          <a:ln>
                            <a:noFill/>
                          </a:ln>
                        </wps:spPr>
                        <wps:txbx>
                          <w:txbxContent>
                            <w:p w14:paraId="2D7C4B9D" w14:textId="77777777" w:rsidR="006E2FA2" w:rsidRDefault="006E2FA2">
                              <w:pPr>
                                <w:spacing w:after="160" w:line="259" w:lineRule="auto"/>
                                <w:ind w:left="0" w:firstLine="0"/>
                                <w:jc w:val="left"/>
                              </w:pPr>
                              <w:proofErr w:type="gramStart"/>
                              <w:r>
                                <w:rPr>
                                  <w:color w:val="141414"/>
                                  <w:w w:val="124"/>
                                  <w:sz w:val="12"/>
                                </w:rPr>
                                <w:t>point</w:t>
                              </w:r>
                              <w:proofErr w:type="gramEnd"/>
                            </w:p>
                          </w:txbxContent>
                        </wps:txbx>
                        <wps:bodyPr horzOverflow="overflow" vert="horz" lIns="0" tIns="0" rIns="0" bIns="0" rtlCol="0">
                          <a:noAutofit/>
                        </wps:bodyPr>
                      </wps:wsp>
                      <wps:wsp>
                        <wps:cNvPr id="11558" name="Rectangle 11558"/>
                        <wps:cNvSpPr/>
                        <wps:spPr>
                          <a:xfrm>
                            <a:off x="3604117" y="3712203"/>
                            <a:ext cx="260334" cy="132101"/>
                          </a:xfrm>
                          <a:prstGeom prst="rect">
                            <a:avLst/>
                          </a:prstGeom>
                          <a:ln>
                            <a:noFill/>
                          </a:ln>
                        </wps:spPr>
                        <wps:txbx>
                          <w:txbxContent>
                            <w:p w14:paraId="49034F6E" w14:textId="77777777" w:rsidR="006E2FA2" w:rsidRDefault="006E2FA2">
                              <w:pPr>
                                <w:spacing w:after="160" w:line="259" w:lineRule="auto"/>
                                <w:ind w:left="0" w:firstLine="0"/>
                                <w:jc w:val="left"/>
                              </w:pPr>
                              <w:r>
                                <w:rPr>
                                  <w:color w:val="141414"/>
                                  <w:w w:val="125"/>
                                  <w:sz w:val="12"/>
                                </w:rPr>
                                <w:t>Point</w:t>
                              </w:r>
                            </w:p>
                          </w:txbxContent>
                        </wps:txbx>
                        <wps:bodyPr horzOverflow="overflow" vert="horz" lIns="0" tIns="0" rIns="0" bIns="0" rtlCol="0">
                          <a:noAutofit/>
                        </wps:bodyPr>
                      </wps:wsp>
                      <wps:wsp>
                        <wps:cNvPr id="18545" name="Rectangle 18545"/>
                        <wps:cNvSpPr/>
                        <wps:spPr>
                          <a:xfrm>
                            <a:off x="2942400" y="3463644"/>
                            <a:ext cx="208267" cy="132101"/>
                          </a:xfrm>
                          <a:prstGeom prst="rect">
                            <a:avLst/>
                          </a:prstGeom>
                          <a:ln>
                            <a:noFill/>
                          </a:ln>
                        </wps:spPr>
                        <wps:txbx>
                          <w:txbxContent>
                            <w:p w14:paraId="07741A18" w14:textId="77777777" w:rsidR="006E2FA2" w:rsidRDefault="006E2FA2">
                              <w:pPr>
                                <w:spacing w:after="160" w:line="259" w:lineRule="auto"/>
                                <w:ind w:left="0" w:firstLine="0"/>
                                <w:jc w:val="left"/>
                              </w:pPr>
                              <w:proofErr w:type="gramStart"/>
                              <w:r>
                                <w:rPr>
                                  <w:color w:val="141414"/>
                                  <w:w w:val="117"/>
                                  <w:sz w:val="12"/>
                                </w:rPr>
                                <w:t>area</w:t>
                              </w:r>
                              <w:proofErr w:type="gramEnd"/>
                            </w:p>
                          </w:txbxContent>
                        </wps:txbx>
                        <wps:bodyPr horzOverflow="overflow" vert="horz" lIns="0" tIns="0" rIns="0" bIns="0" rtlCol="0">
                          <a:noAutofit/>
                        </wps:bodyPr>
                      </wps:wsp>
                      <wps:wsp>
                        <wps:cNvPr id="18546" name="Rectangle 18546"/>
                        <wps:cNvSpPr/>
                        <wps:spPr>
                          <a:xfrm>
                            <a:off x="3604112" y="3463644"/>
                            <a:ext cx="208267" cy="132101"/>
                          </a:xfrm>
                          <a:prstGeom prst="rect">
                            <a:avLst/>
                          </a:prstGeom>
                          <a:ln>
                            <a:noFill/>
                          </a:ln>
                        </wps:spPr>
                        <wps:txbx>
                          <w:txbxContent>
                            <w:p w14:paraId="52ADD551" w14:textId="77777777" w:rsidR="006E2FA2" w:rsidRDefault="006E2FA2">
                              <w:pPr>
                                <w:spacing w:after="160" w:line="259" w:lineRule="auto"/>
                                <w:ind w:left="0" w:firstLine="0"/>
                                <w:jc w:val="left"/>
                              </w:pPr>
                              <w:r>
                                <w:rPr>
                                  <w:color w:val="141414"/>
                                  <w:w w:val="112"/>
                                  <w:sz w:val="12"/>
                                </w:rPr>
                                <w:t>Area</w:t>
                              </w:r>
                            </w:p>
                          </w:txbxContent>
                        </wps:txbx>
                        <wps:bodyPr horzOverflow="overflow" vert="horz" lIns="0" tIns="0" rIns="0" bIns="0" rtlCol="0">
                          <a:noAutofit/>
                        </wps:bodyPr>
                      </wps:wsp>
                      <wps:wsp>
                        <wps:cNvPr id="18549" name="Rectangle 18549"/>
                        <wps:cNvSpPr/>
                        <wps:spPr>
                          <a:xfrm>
                            <a:off x="2940980" y="3546497"/>
                            <a:ext cx="416832" cy="132101"/>
                          </a:xfrm>
                          <a:prstGeom prst="rect">
                            <a:avLst/>
                          </a:prstGeom>
                          <a:ln>
                            <a:noFill/>
                          </a:ln>
                        </wps:spPr>
                        <wps:txbx>
                          <w:txbxContent>
                            <w:p w14:paraId="57AC4363" w14:textId="77777777" w:rsidR="006E2FA2" w:rsidRDefault="006E2FA2">
                              <w:pPr>
                                <w:spacing w:after="160" w:line="259" w:lineRule="auto"/>
                                <w:ind w:left="0" w:firstLine="0"/>
                                <w:jc w:val="left"/>
                              </w:pPr>
                              <w:proofErr w:type="gramStart"/>
                              <w:r>
                                <w:rPr>
                                  <w:color w:val="141414"/>
                                  <w:w w:val="108"/>
                                  <w:sz w:val="12"/>
                                </w:rPr>
                                <w:t>geometry</w:t>
                              </w:r>
                              <w:proofErr w:type="gramEnd"/>
                            </w:p>
                          </w:txbxContent>
                        </wps:txbx>
                        <wps:bodyPr horzOverflow="overflow" vert="horz" lIns="0" tIns="0" rIns="0" bIns="0" rtlCol="0">
                          <a:noAutofit/>
                        </wps:bodyPr>
                      </wps:wsp>
                      <wps:wsp>
                        <wps:cNvPr id="18550" name="Rectangle 18550"/>
                        <wps:cNvSpPr/>
                        <wps:spPr>
                          <a:xfrm>
                            <a:off x="3604109" y="3546497"/>
                            <a:ext cx="625099" cy="132101"/>
                          </a:xfrm>
                          <a:prstGeom prst="rect">
                            <a:avLst/>
                          </a:prstGeom>
                          <a:ln>
                            <a:noFill/>
                          </a:ln>
                        </wps:spPr>
                        <wps:txbx>
                          <w:txbxContent>
                            <w:p w14:paraId="1272CCEC" w14:textId="77777777" w:rsidR="006E2FA2" w:rsidRDefault="006E2FA2">
                              <w:pPr>
                                <w:spacing w:after="160" w:line="259" w:lineRule="auto"/>
                                <w:ind w:left="0" w:firstLine="0"/>
                                <w:jc w:val="left"/>
                              </w:pPr>
                              <w:r>
                                <w:rPr>
                                  <w:color w:val="141414"/>
                                  <w:w w:val="118"/>
                                  <w:sz w:val="12"/>
                                </w:rPr>
                                <w:t>MultiPolygon</w:t>
                              </w:r>
                            </w:p>
                          </w:txbxContent>
                        </wps:txbx>
                        <wps:bodyPr horzOverflow="overflow" vert="horz" lIns="0" tIns="0" rIns="0" bIns="0" rtlCol="0">
                          <a:noAutofit/>
                        </wps:bodyPr>
                      </wps:wsp>
                      <wps:wsp>
                        <wps:cNvPr id="11561" name="Shape 11561"/>
                        <wps:cNvSpPr/>
                        <wps:spPr>
                          <a:xfrm>
                            <a:off x="2899848" y="1509491"/>
                            <a:ext cx="662015" cy="332747"/>
                          </a:xfrm>
                          <a:custGeom>
                            <a:avLst/>
                            <a:gdLst/>
                            <a:ahLst/>
                            <a:cxnLst/>
                            <a:rect l="0" t="0" r="0" b="0"/>
                            <a:pathLst>
                              <a:path w="662015" h="332747">
                                <a:moveTo>
                                  <a:pt x="662015" y="332747"/>
                                </a:moveTo>
                                <a:lnTo>
                                  <a:pt x="662015" y="0"/>
                                </a:ln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2" name="Shape 11562"/>
                        <wps:cNvSpPr/>
                        <wps:spPr>
                          <a:xfrm>
                            <a:off x="3520477" y="1800812"/>
                            <a:ext cx="82853" cy="41426"/>
                          </a:xfrm>
                          <a:custGeom>
                            <a:avLst/>
                            <a:gdLst/>
                            <a:ahLst/>
                            <a:cxnLst/>
                            <a:rect l="0" t="0" r="0" b="0"/>
                            <a:pathLst>
                              <a:path w="82853" h="41426">
                                <a:moveTo>
                                  <a:pt x="0" y="41426"/>
                                </a:moveTo>
                                <a:lnTo>
                                  <a:pt x="41426" y="0"/>
                                </a:lnTo>
                                <a:lnTo>
                                  <a:pt x="82853" y="41426"/>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3" name="Shape 11563"/>
                        <wps:cNvSpPr/>
                        <wps:spPr>
                          <a:xfrm>
                            <a:off x="666830" y="1509491"/>
                            <a:ext cx="664645" cy="332747"/>
                          </a:xfrm>
                          <a:custGeom>
                            <a:avLst/>
                            <a:gdLst/>
                            <a:ahLst/>
                            <a:cxnLst/>
                            <a:rect l="0" t="0" r="0" b="0"/>
                            <a:pathLst>
                              <a:path w="664645" h="332747">
                                <a:moveTo>
                                  <a:pt x="0" y="332747"/>
                                </a:moveTo>
                                <a:lnTo>
                                  <a:pt x="0" y="0"/>
                                </a:lnTo>
                                <a:lnTo>
                                  <a:pt x="664645"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4" name="Shape 11564"/>
                        <wps:cNvSpPr/>
                        <wps:spPr>
                          <a:xfrm>
                            <a:off x="625363" y="1800812"/>
                            <a:ext cx="82853" cy="41426"/>
                          </a:xfrm>
                          <a:custGeom>
                            <a:avLst/>
                            <a:gdLst/>
                            <a:ahLst/>
                            <a:cxnLst/>
                            <a:rect l="0" t="0" r="0" b="0"/>
                            <a:pathLst>
                              <a:path w="82853" h="41426">
                                <a:moveTo>
                                  <a:pt x="82853" y="41426"/>
                                </a:moveTo>
                                <a:lnTo>
                                  <a:pt x="41426" y="0"/>
                                </a:lnTo>
                                <a:lnTo>
                                  <a:pt x="0" y="41426"/>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5" name="Shape 11565"/>
                        <wps:cNvSpPr/>
                        <wps:spPr>
                          <a:xfrm>
                            <a:off x="2112746" y="2503404"/>
                            <a:ext cx="0" cy="456011"/>
                          </a:xfrm>
                          <a:custGeom>
                            <a:avLst/>
                            <a:gdLst/>
                            <a:ahLst/>
                            <a:cxnLst/>
                            <a:rect l="0" t="0" r="0" b="0"/>
                            <a:pathLst>
                              <a:path h="456011">
                                <a:moveTo>
                                  <a:pt x="0" y="0"/>
                                </a:moveTo>
                                <a:lnTo>
                                  <a:pt x="0" y="456011"/>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6" name="Shape 11566"/>
                        <wps:cNvSpPr/>
                        <wps:spPr>
                          <a:xfrm>
                            <a:off x="2071320" y="2503404"/>
                            <a:ext cx="82853" cy="41426"/>
                          </a:xfrm>
                          <a:custGeom>
                            <a:avLst/>
                            <a:gdLst/>
                            <a:ahLst/>
                            <a:cxnLst/>
                            <a:rect l="0" t="0" r="0" b="0"/>
                            <a:pathLst>
                              <a:path w="82853" h="41426">
                                <a:moveTo>
                                  <a:pt x="82853" y="0"/>
                                </a:moveTo>
                                <a:lnTo>
                                  <a:pt x="41426" y="41426"/>
                                </a:ln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1567" name="Shape 11567"/>
                        <wps:cNvSpPr/>
                        <wps:spPr>
                          <a:xfrm>
                            <a:off x="2237025" y="2503724"/>
                            <a:ext cx="869954" cy="828528"/>
                          </a:xfrm>
                          <a:custGeom>
                            <a:avLst/>
                            <a:gdLst/>
                            <a:ahLst/>
                            <a:cxnLst/>
                            <a:rect l="0" t="0" r="0" b="0"/>
                            <a:pathLst>
                              <a:path w="869954" h="828528">
                                <a:moveTo>
                                  <a:pt x="869954" y="828528"/>
                                </a:moveTo>
                                <a:lnTo>
                                  <a:pt x="869954" y="331411"/>
                                </a:lnTo>
                                <a:lnTo>
                                  <a:pt x="0" y="331411"/>
                                </a:lnTo>
                                <a:lnTo>
                                  <a:pt x="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68" name="Shape 11568"/>
                        <wps:cNvSpPr/>
                        <wps:spPr>
                          <a:xfrm>
                            <a:off x="1118513" y="2503724"/>
                            <a:ext cx="869954" cy="828528"/>
                          </a:xfrm>
                          <a:custGeom>
                            <a:avLst/>
                            <a:gdLst/>
                            <a:ahLst/>
                            <a:cxnLst/>
                            <a:rect l="0" t="0" r="0" b="0"/>
                            <a:pathLst>
                              <a:path w="869954" h="828528">
                                <a:moveTo>
                                  <a:pt x="869954" y="0"/>
                                </a:moveTo>
                                <a:lnTo>
                                  <a:pt x="869954" y="331411"/>
                                </a:lnTo>
                                <a:lnTo>
                                  <a:pt x="0" y="331411"/>
                                </a:lnTo>
                                <a:lnTo>
                                  <a:pt x="0" y="828528"/>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69" name="Shape 11569"/>
                        <wps:cNvSpPr/>
                        <wps:spPr>
                          <a:xfrm>
                            <a:off x="787102" y="2338019"/>
                            <a:ext cx="1118512" cy="621396"/>
                          </a:xfrm>
                          <a:custGeom>
                            <a:avLst/>
                            <a:gdLst/>
                            <a:ahLst/>
                            <a:cxnLst/>
                            <a:rect l="0" t="0" r="0" b="0"/>
                            <a:pathLst>
                              <a:path w="1118512" h="621396">
                                <a:moveTo>
                                  <a:pt x="1118512" y="621396"/>
                                </a:moveTo>
                                <a:lnTo>
                                  <a:pt x="1118512" y="414264"/>
                                </a:lnTo>
                                <a:lnTo>
                                  <a:pt x="0" y="414264"/>
                                </a:lnTo>
                                <a:lnTo>
                                  <a:pt x="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70" name="Shape 11570"/>
                        <wps:cNvSpPr/>
                        <wps:spPr>
                          <a:xfrm>
                            <a:off x="662822" y="2338019"/>
                            <a:ext cx="0" cy="994234"/>
                          </a:xfrm>
                          <a:custGeom>
                            <a:avLst/>
                            <a:gdLst/>
                            <a:ahLst/>
                            <a:cxnLst/>
                            <a:rect l="0" t="0" r="0" b="0"/>
                            <a:pathLst>
                              <a:path h="994234">
                                <a:moveTo>
                                  <a:pt x="0" y="994234"/>
                                </a:moveTo>
                                <a:lnTo>
                                  <a:pt x="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71" name="Shape 11571"/>
                        <wps:cNvSpPr/>
                        <wps:spPr>
                          <a:xfrm>
                            <a:off x="3562670" y="2338019"/>
                            <a:ext cx="0" cy="994234"/>
                          </a:xfrm>
                          <a:custGeom>
                            <a:avLst/>
                            <a:gdLst/>
                            <a:ahLst/>
                            <a:cxnLst/>
                            <a:rect l="0" t="0" r="0" b="0"/>
                            <a:pathLst>
                              <a:path h="994234">
                                <a:moveTo>
                                  <a:pt x="0" y="994234"/>
                                </a:moveTo>
                                <a:lnTo>
                                  <a:pt x="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72" name="Shape 11572"/>
                        <wps:cNvSpPr/>
                        <wps:spPr>
                          <a:xfrm>
                            <a:off x="994234" y="2338019"/>
                            <a:ext cx="2319878" cy="994234"/>
                          </a:xfrm>
                          <a:custGeom>
                            <a:avLst/>
                            <a:gdLst/>
                            <a:ahLst/>
                            <a:cxnLst/>
                            <a:rect l="0" t="0" r="0" b="0"/>
                            <a:pathLst>
                              <a:path w="2319878" h="994234">
                                <a:moveTo>
                                  <a:pt x="0" y="994234"/>
                                </a:moveTo>
                                <a:lnTo>
                                  <a:pt x="0" y="331411"/>
                                </a:lnTo>
                                <a:lnTo>
                                  <a:pt x="2319878" y="331411"/>
                                </a:lnTo>
                                <a:lnTo>
                                  <a:pt x="2319878"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s:wsp>
                        <wps:cNvPr id="11573" name="Shape 11573"/>
                        <wps:cNvSpPr/>
                        <wps:spPr>
                          <a:xfrm>
                            <a:off x="911381" y="2338019"/>
                            <a:ext cx="2319878" cy="994234"/>
                          </a:xfrm>
                          <a:custGeom>
                            <a:avLst/>
                            <a:gdLst/>
                            <a:ahLst/>
                            <a:cxnLst/>
                            <a:rect l="0" t="0" r="0" b="0"/>
                            <a:pathLst>
                              <a:path w="2319878" h="994234">
                                <a:moveTo>
                                  <a:pt x="2319878" y="994234"/>
                                </a:moveTo>
                                <a:lnTo>
                                  <a:pt x="2319878" y="248558"/>
                                </a:lnTo>
                                <a:lnTo>
                                  <a:pt x="0" y="248558"/>
                                </a:lnTo>
                                <a:lnTo>
                                  <a:pt x="0" y="0"/>
                                </a:lnTo>
                              </a:path>
                            </a:pathLst>
                          </a:custGeom>
                          <a:ln w="8285" cap="flat">
                            <a:miter lim="100000"/>
                          </a:ln>
                        </wps:spPr>
                        <wps:style>
                          <a:lnRef idx="1">
                            <a:srgbClr val="323232"/>
                          </a:lnRef>
                          <a:fillRef idx="0">
                            <a:srgbClr val="000000">
                              <a:alpha val="0"/>
                            </a:srgbClr>
                          </a:fillRef>
                          <a:effectRef idx="0">
                            <a:scrgbClr r="0" g="0" b="0"/>
                          </a:effectRef>
                          <a:fontRef idx="none"/>
                        </wps:style>
                        <wps:bodyPr/>
                      </wps:wsp>
                    </wpg:wgp>
                  </a:graphicData>
                </a:graphic>
              </wp:inline>
            </w:drawing>
          </mc:Choice>
          <mc:Fallback>
            <w:pict>
              <v:group w14:anchorId="52CBE848" id="Group 109477" o:spid="_x0000_s2874" style="width:332.7pt;height:301.55pt;mso-position-horizontal-relative:char;mso-position-vertical-relative:line" coordsize="42254,3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">
                <v:shape id="Shape 11478" o:spid="_x0000_s2875" style="position:absolute;left:21127;top:5966;width:0;height:2071;visibility:visible;mso-wrap-style:square;v-text-anchor:top" coordsize="0,20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UM8UA&#10;AADeAAAADwAAAGRycy9kb3ducmV2LnhtbESPQYvCQAyF78L+hyGCN50qotJ1FFldEfYgVcFr6GTb&#10;YidTOrNa/705LHhLeC/vfVmuO1erO7Wh8mxgPEpAEefeVlwYuJy/hwtQISJbrD2TgScFWK8+ektM&#10;rX9wRvdTLJSEcEjRQBljk2od8pIchpFviEX79a3DKGtbaNviQ8JdrSdJMtMOK5aGEhv6Kim/nf6c&#10;geP2SpN9fGZYhznpzl9ui5+dMYN+t/kEFamLb/P/9cEK/ng6F155R2b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2JQzxQAAAN4AAAAPAAAAAAAAAAAAAAAAAJgCAABkcnMv&#10;ZG93bnJldi54bWxQSwUGAAAAAAQABAD1AAAAigMAAAAA&#10;" path="m,207132l,e" filled="f" strokecolor="#323232" strokeweight="0">
                  <v:stroke miterlimit="1" joinstyle="miter"/>
                  <v:path arrowok="t" textboxrect="0,0,0,207132"/>
                </v:shape>
                <v:shape id="Shape 11479" o:spid="_x0000_s2876" style="position:absolute;left:20713;top:7623;width:828;height:414;visibility:visible;mso-wrap-style:square;v-text-anchor:top" coordsize="82853,41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bg8UA&#10;AADeAAAADwAAAGRycy9kb3ducmV2LnhtbERPS2vCQBC+C/6HZQq9lLqJFRtTVxFB8SLiA89jdpoN&#10;zc6G7Fbjv+8KBW/z8T1nOu9sLa7U+sqxgnSQgCAunK64VHA6rt4zED4ga6wdk4I7eZjP+r0p5trd&#10;eE/XQyhFDGGfowITQpNL6QtDFv3ANcSR+3atxRBhW0rd4i2G21oOk2QsLVYcGww2tDRU/Bx+rQJX&#10;3dey2L59nMe7yyXNTqXJlgulXl+6xReIQF14iv/dGx3np6PPCTzei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duDxQAAAN4AAAAPAAAAAAAAAAAAAAAAAJgCAABkcnMv&#10;ZG93bnJldi54bWxQSwUGAAAAAAQABAD1AAAAigMAAAAA&#10;" path="m82853,41427l41426,,,41427e" filled="f" strokecolor="#323232" strokeweight="0">
                  <v:stroke miterlimit="1" joinstyle="miter"/>
                  <v:path arrowok="t" textboxrect="0,0,82853,41427"/>
                </v:shape>
                <v:shape id="Shape 11480" o:spid="_x0000_s2877" style="position:absolute;left:21127;top:10952;width:0;height:2071;visibility:visible;mso-wrap-style:square;v-text-anchor:top" coordsize="0,20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oEsYA&#10;AADeAAAADwAAAGRycy9kb3ducmV2LnhtbESPzWrDQAyE74W+w6JCbs3aJrTGySaUpAmFHkp+IFfh&#10;VW0Tr9Z4t7bz9tWh0JuERjPzrTaTa9VAfWg8G0jnCSji0tuGKwOX8/45BxUissXWMxm4U4DN+vFh&#10;hYX1Ix9pOMVKiQmHAg3UMXaF1qGsyWGY+45Ybt++dxhl7SttexzF3LU6S5IX7bBhSaixo21N5e30&#10;4wx87a6UHeL9iG14JT35yy3/fDdm9jS9LUFFmuK/+O/7w0r9dJELgOD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oEsYAAADeAAAADwAAAAAAAAAAAAAAAACYAgAAZHJz&#10;L2Rvd25yZXYueG1sUEsFBgAAAAAEAAQA9QAAAIsDAAAAAA==&#10;" path="m,207132l,e" filled="f" strokecolor="#323232" strokeweight="0">
                  <v:stroke miterlimit="1" joinstyle="miter"/>
                  <v:path arrowok="t" textboxrect="0,0,0,207132"/>
                </v:shape>
                <v:shape id="Shape 11481" o:spid="_x0000_s2878" style="position:absolute;left:20713;top:12609;width:828;height:414;visibility:visible;mso-wrap-style:square;v-text-anchor:top" coordsize="82853,4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7BMQA&#10;AADeAAAADwAAAGRycy9kb3ducmV2LnhtbESP3YrCMBCF7wXfIcyCd5pWZJWuURb/2KsFfx5gaGbb&#10;YjOpSWzr2xtB2LsZzvnOnFmue1OLlpyvLCtIJwkI4tzqigsFl/N+vADhA7LG2jIpeJCH9Wo4WGKm&#10;bcdHak+hEDGEfYYKyhCaTEqfl2TQT2xDHLU/6wyGuLpCaoddDDe1nCbJpzRYcbxQYkObkvLr6W5i&#10;jZuz/XW3w8tvp7d7uXVtdZgrNfrov79ABOrDv/lN/+jIpbNFCq934gx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bewTEAAAA3gAAAA8AAAAAAAAAAAAAAAAAmAIAAGRycy9k&#10;b3ducmV2LnhtbFBLBQYAAAAABAAEAPUAAACJAwAAAAA=&#10;" path="m82853,41426l41426,,,41426e" filled="f" strokecolor="#323232" strokeweight="0">
                  <v:stroke miterlimit="1" joinstyle="miter"/>
                  <v:path arrowok="t" textboxrect="0,0,82853,41426"/>
                </v:shape>
                <v:shape id="Shape 11482" o:spid="_x0000_s2879" style="position:absolute;top:18409;width:13231;height:4971;visibility:visible;mso-wrap-style:square;v-text-anchor:top" coordsize="1323180,49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lN3sMA&#10;AADeAAAADwAAAGRycy9kb3ducmV2LnhtbERPTYvCMBC9L/gfwgh7W9OqLFKNoivCHgRZFcTbkIxt&#10;sZl0m6j13xtB8DaP9zmTWWsrcaXGl44VpL0EBLF2puRcwX63+hqB8AHZYOWYFNzJw2za+ZhgZtyN&#10;/+i6DbmIIewzVFCEUGdSel2QRd9zNXHkTq6xGCJscmkavMVwW8l+knxLiyXHhgJr+ilIn7cXq8Dp&#10;9dGWh6EL90W6OS83A9T/B6U+u+18DCJQG97il/vXxPnpcNSH5zvx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lN3sMAAADeAAAADwAAAAAAAAAAAAAAAACYAgAAZHJzL2Rv&#10;d25yZXYueG1sUEsFBgAAAAAEAAQA9QAAAIgDAAAAAA==&#10;" path="m41427,l1281753,v22982,,41427,18497,41427,41426l1323180,455690v,22982,-18445,41427,-41427,41427l41427,497117c18497,497117,,478672,,455690l,41426c,18497,18497,,41427,xe" fillcolor="#ebebeb" strokecolor="#323232" strokeweight=".23014mm">
                  <v:stroke miterlimit="1" joinstyle="miter"/>
                  <v:path arrowok="t" textboxrect="0,0,1323180,497117"/>
                </v:shape>
                <v:rect id="Rectangle 11483" o:spid="_x0000_s2880" style="position:absolute;left:4763;top:18227;width:4863;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14:paraId="0D3422A2" w14:textId="77777777" w:rsidR="006E2FA2" w:rsidRDefault="006E2FA2">
                        <w:pPr>
                          <w:spacing w:after="160" w:line="259" w:lineRule="auto"/>
                          <w:ind w:left="0" w:firstLine="0"/>
                          <w:jc w:val="left"/>
                        </w:pPr>
                        <w:r>
                          <w:rPr>
                            <w:color w:val="141414"/>
                            <w:w w:val="112"/>
                            <w:sz w:val="16"/>
                          </w:rPr>
                          <w:t>OldArea</w:t>
                        </w:r>
                      </w:p>
                    </w:txbxContent>
                  </v:textbox>
                </v:rect>
                <v:shape id="Shape 11484" o:spid="_x0000_s2881" style="position:absolute;top:19651;width:13231;height:0;visibility:visible;mso-wrap-style:square;v-text-anchor:top" coordsize="1323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fj8YA&#10;AADeAAAADwAAAGRycy9kb3ducmV2LnhtbERPS2vCQBC+F/oflhG8lLrxQTGpqxSxpZci2hza25Cd&#10;JsHsbMxONf57Vyj0Nh/fcxar3jXqRF2oPRsYjxJQxIW3NZcG8s/XxzmoIMgWG89k4EIBVsv7uwVm&#10;1p95R6e9lCqGcMjQQCXSZlqHoiKHYeRb4sj9+M6hRNiV2nZ4juGu0ZMkedIOa44NFba0rqg47H+d&#10;gYfpJN++HfOp5F8be/lIJf3epcYMB/3LMyihXv7Ff+53G+ePZ/MZ3N6JN+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Gfj8YAAADeAAAADwAAAAAAAAAAAAAAAACYAgAAZHJz&#10;L2Rvd25yZXYueG1sUEsFBgAAAAAEAAQA9QAAAIsDAAAAAA==&#10;" path="m,l1323180,e" filled="f" strokecolor="#323232" strokeweight=".23014mm">
                  <v:stroke miterlimit="1" joinstyle="miter"/>
                  <v:path arrowok="t" textboxrect="0,0,1323180,0"/>
                </v:shape>
                <v:rect id="Rectangle 11485" o:spid="_x0000_s2882" style="position:absolute;left:414;top:19722;width:1675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14:paraId="2CC6F689"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v:textbox>
                </v:rect>
                <v:rect id="Rectangle 11486" o:spid="_x0000_s2883" style="position:absolute;left:414;top:20551;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14:paraId="7E187104" w14:textId="77777777" w:rsidR="006E2FA2" w:rsidRDefault="006E2FA2">
                        <w:pPr>
                          <w:spacing w:after="160" w:line="259" w:lineRule="auto"/>
                          <w:ind w:left="0" w:firstLine="0"/>
                          <w:jc w:val="left"/>
                        </w:pPr>
                        <w:proofErr w:type="gramStart"/>
                        <w:r>
                          <w:rPr>
                            <w:color w:val="141414"/>
                            <w:w w:val="117"/>
                            <w:sz w:val="12"/>
                          </w:rPr>
                          <w:t>area</w:t>
                        </w:r>
                        <w:proofErr w:type="gramEnd"/>
                      </w:p>
                    </w:txbxContent>
                  </v:textbox>
                </v:rect>
                <v:rect id="Rectangle 11487" o:spid="_x0000_s2884" style="position:absolute;left:414;top:21379;width:2083;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14:paraId="4F47CE54" w14:textId="77777777" w:rsidR="006E2FA2" w:rsidRDefault="006E2FA2">
                        <w:pPr>
                          <w:spacing w:after="160" w:line="259" w:lineRule="auto"/>
                          <w:ind w:left="0" w:firstLine="0"/>
                          <w:jc w:val="left"/>
                        </w:pPr>
                        <w:proofErr w:type="gramStart"/>
                        <w:r>
                          <w:rPr>
                            <w:color w:val="141414"/>
                            <w:w w:val="92"/>
                            <w:sz w:val="12"/>
                          </w:rPr>
                          <w:t>name</w:t>
                        </w:r>
                        <w:proofErr w:type="gramEnd"/>
                      </w:p>
                    </w:txbxContent>
                  </v:textbox>
                </v:rect>
                <v:rect id="Rectangle 11488" o:spid="_x0000_s2885" style="position:absolute;left:414;top:22208;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14:paraId="31126457" w14:textId="77777777" w:rsidR="006E2FA2" w:rsidRDefault="006E2FA2">
                        <w:pPr>
                          <w:spacing w:after="160" w:line="259" w:lineRule="auto"/>
                          <w:ind w:left="0" w:firstLine="0"/>
                          <w:jc w:val="left"/>
                        </w:pPr>
                        <w:proofErr w:type="gramStart"/>
                        <w:r>
                          <w:rPr>
                            <w:color w:val="141414"/>
                            <w:w w:val="140"/>
                            <w:sz w:val="12"/>
                          </w:rPr>
                          <w:t>territory</w:t>
                        </w:r>
                        <w:proofErr w:type="gramEnd"/>
                      </w:p>
                    </w:txbxContent>
                  </v:textbox>
                </v:rect>
                <v:rect id="Rectangle 11489" o:spid="_x0000_s2886" style="position:absolute;left:7456;top:20551;width:199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14:paraId="01035308" w14:textId="77777777" w:rsidR="006E2FA2" w:rsidRDefault="006E2FA2">
                        <w:pPr>
                          <w:spacing w:after="160" w:line="259" w:lineRule="auto"/>
                          <w:ind w:left="0" w:firstLine="0"/>
                          <w:jc w:val="left"/>
                        </w:pPr>
                        <w:r>
                          <w:rPr>
                            <w:color w:val="141414"/>
                            <w:spacing w:val="-4"/>
                            <w:w w:val="107"/>
                            <w:sz w:val="12"/>
                          </w:rPr>
                          <w:t>Area</w:t>
                        </w:r>
                      </w:p>
                    </w:txbxContent>
                  </v:textbox>
                </v:rect>
                <v:rect id="Rectangle 11490" o:spid="_x0000_s2887" style="position:absolute;left:7456;top:21379;width:3953;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6CscA&#10;AADeAAAADwAAAGRycy9kb3ducmV2LnhtbESPQWvCQBCF74X+h2UK3upGk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3egrHAAAA3gAAAA8AAAAAAAAAAAAAAAAAmAIAAGRy&#10;cy9kb3ducmV2LnhtbFBLBQYAAAAABAAEAPUAAACMAwAAAAA=&#10;" filled="f" stroked="f">
                  <v:textbox inset="0,0,0,0">
                    <w:txbxContent>
                      <w:p w14:paraId="2C885644" w14:textId="77777777" w:rsidR="006E2FA2" w:rsidRDefault="006E2FA2">
                        <w:pPr>
                          <w:spacing w:after="160" w:line="259" w:lineRule="auto"/>
                          <w:ind w:left="0" w:firstLine="0"/>
                          <w:jc w:val="left"/>
                        </w:pPr>
                        <w:r>
                          <w:rPr>
                            <w:color w:val="141414"/>
                            <w:spacing w:val="-4"/>
                            <w:w w:val="93"/>
                            <w:sz w:val="12"/>
                          </w:rPr>
                          <w:t>AreaName</w:t>
                        </w:r>
                      </w:p>
                    </w:txbxContent>
                  </v:textbox>
                </v:rect>
                <v:rect id="Rectangle 11491" o:spid="_x0000_s2888" style="position:absolute;left:7456;top:22208;width:640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fkcUA&#10;AADeAAAADwAAAGRycy9kb3ducmV2LnhtbERPTWvCQBC9F/oflin0VjeRI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9+RxQAAAN4AAAAPAAAAAAAAAAAAAAAAAJgCAABkcnMv&#10;ZG93bnJldi54bWxQSwUGAAAAAAQABAD1AAAAigMAAAAA&#10;" filled="f" stroked="f">
                  <v:textbox inset="0,0,0,0">
                    <w:txbxContent>
                      <w:p w14:paraId="264C50C2" w14:textId="77777777" w:rsidR="006E2FA2" w:rsidRDefault="006E2FA2">
                        <w:pPr>
                          <w:spacing w:after="160" w:line="259" w:lineRule="auto"/>
                          <w:ind w:left="0" w:firstLine="0"/>
                          <w:jc w:val="left"/>
                        </w:pPr>
                        <w:r>
                          <w:rPr>
                            <w:color w:val="141414"/>
                            <w:spacing w:val="-4"/>
                            <w:w w:val="119"/>
                            <w:sz w:val="12"/>
                          </w:rPr>
                          <w:t>AreaTerritory</w:t>
                        </w:r>
                      </w:p>
                    </w:txbxContent>
                  </v:textbox>
                </v:rect>
                <v:shape id="Shape 11492" o:spid="_x0000_s2889" style="position:absolute;left:28998;top:18409;width:13256;height:4971;visibility:visible;mso-wrap-style:square;v-text-anchor:top" coordsize="1325645,49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aXVccA&#10;AADeAAAADwAAAGRycy9kb3ducmV2LnhtbESPQWsCMRCF74X+hzBCL1KzLq3U1ShFaCntQVzF85CM&#10;u4ubyZLEdfvvG0HobYb35n1vluvBtqInHxrHCqaTDASxdqbhSsFh//H8BiJEZIOtY1LwSwHWq8eH&#10;JRbGXXlHfRkrkUI4FKigjrErpAy6Joth4jripJ2ctxjT6itpPF5TuG1lnmUzabHhRKixo01N+lxe&#10;bOJ22tPe9PpzXP2Ur/R9zLfjo1JPo+F9ASLSEP/N9+svk+pPX+Y53N5JM8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l1XHAAAA3gAAAA8AAAAAAAAAAAAAAAAAmAIAAGRy&#10;cy9kb3ducmV2LnhtbFBLBQYAAAAABAAEAPUAAACMAwAAAAA=&#10;" path="m41427,l1284218,v22981,,41427,18497,41427,41426l1325645,455690v,22982,-18446,41427,-41427,41427l41427,497117c18497,497117,,478672,,455690l,41426c,18497,18497,,41427,xe" fillcolor="#ebebeb" strokecolor="#323232" strokeweight=".23014mm">
                  <v:stroke miterlimit="1" joinstyle="miter"/>
                  <v:path arrowok="t" textboxrect="0,0,1325645,497117"/>
                </v:shape>
                <v:rect id="Rectangle 11493" o:spid="_x0000_s2890" style="position:absolute;left:33787;top:18227;width:4864;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XkfcUA&#10;AADeAAAADwAAAGRycy9kb3ducmV2LnhtbERPS2vCQBC+F/oflin0VjdaK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R9xQAAAN4AAAAPAAAAAAAAAAAAAAAAAJgCAABkcnMv&#10;ZG93bnJldi54bWxQSwUGAAAAAAQABAD1AAAAigMAAAAA&#10;" filled="f" stroked="f">
                  <v:textbox inset="0,0,0,0">
                    <w:txbxContent>
                      <w:p w14:paraId="465FFA42" w14:textId="77777777" w:rsidR="006E2FA2" w:rsidRDefault="006E2FA2">
                        <w:pPr>
                          <w:spacing w:after="160" w:line="259" w:lineRule="auto"/>
                          <w:ind w:left="0" w:firstLine="0"/>
                          <w:jc w:val="left"/>
                        </w:pPr>
                        <w:r>
                          <w:rPr>
                            <w:color w:val="121212"/>
                            <w:w w:val="99"/>
                            <w:sz w:val="16"/>
                          </w:rPr>
                          <w:t>NewArea</w:t>
                        </w:r>
                      </w:p>
                    </w:txbxContent>
                  </v:textbox>
                </v:rect>
                <v:shape id="Shape 11494" o:spid="_x0000_s2891" style="position:absolute;left:28998;top:19651;width:13256;height:0;visibility:visible;mso-wrap-style:square;v-text-anchor:top" coordsize="1325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KSsYA&#10;AADeAAAADwAAAGRycy9kb3ducmV2LnhtbERPTWvCQBC9F/oflil4qxtrkBpdpbSIHnqoaQ/xNmTH&#10;bDQ7G7Krif++WxB6m8f7nOV6sI24Uudrxwom4wQEcel0zZWCn+/N8ysIH5A1No5JwY08rFePD0vM&#10;tOt5T9c8VCKGsM9QgQmhzaT0pSGLfuxa4sgdXWcxRNhVUnfYx3DbyJckmUmLNccGgy29GyrP+cUq&#10;SA/Hc3MoTq7YfvbTj695Xpj9TanR0/C2ABFoCP/iu3un4/xJOk/h7514g1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qKSsYAAADeAAAADwAAAAAAAAAAAAAAAACYAgAAZHJz&#10;L2Rvd25yZXYueG1sUEsFBgAAAAAEAAQA9QAAAIsDAAAAAA==&#10;" path="m,l1325645,e" filled="f" strokecolor="#323232" strokeweight=".23014mm">
                  <v:stroke miterlimit="1" joinstyle="miter"/>
                  <v:path arrowok="t" textboxrect="0,0,1325645,0"/>
                </v:shape>
                <v:rect id="Rectangle 11495" o:spid="_x0000_s2892" style="position:absolute;left:29412;top:19722;width:1675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ZksUA&#10;AADeAAAADwAAAGRycy9kb3ducmV2LnhtbERPS2vCQBC+F/oflin0VjdKLSa6ivhAj/UB6m3Ijkkw&#10;Oxuyq4n+erdQ8DYf33NGk9aU4ka1Kywr6HYiEMSp1QVnCva75dcAhPPIGkvLpOBODibj97cRJto2&#10;vKHb1mcihLBLUEHufZVI6dKcDLqOrYgDd7a1QR9gnUldYxPCTSl7UfQjDRYcGnKsaJZTetlejYLV&#10;oJoe1/bRZOXitDr8HuL5LvZKfX600yEIT61/if/dax3md7/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NmSxQAAAN4AAAAPAAAAAAAAAAAAAAAAAJgCAABkcnMv&#10;ZG93bnJldi54bWxQSwUGAAAAAAQABAD1AAAAigMAAAAA&#10;" filled="f" stroked="f">
                  <v:textbox inset="0,0,0,0">
                    <w:txbxContent>
                      <w:p w14:paraId="781BF78E"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v:textbox>
                </v:rect>
                <v:rect id="Rectangle 11496" o:spid="_x0000_s2893" style="position:absolute;left:29412;top:20551;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JH5cQA&#10;AADeAAAADwAAAGRycy9kb3ducmV2LnhtbERPS4vCMBC+C/6HMMLeNFUW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R+XEAAAA3gAAAA8AAAAAAAAAAAAAAAAAmAIAAGRycy9k&#10;b3ducmV2LnhtbFBLBQYAAAAABAAEAPUAAACJAwAAAAA=&#10;" filled="f" stroked="f">
                  <v:textbox inset="0,0,0,0">
                    <w:txbxContent>
                      <w:p w14:paraId="4AAF4329" w14:textId="77777777" w:rsidR="006E2FA2" w:rsidRDefault="006E2FA2">
                        <w:pPr>
                          <w:spacing w:after="160" w:line="259" w:lineRule="auto"/>
                          <w:ind w:left="0" w:firstLine="0"/>
                          <w:jc w:val="left"/>
                        </w:pPr>
                        <w:proofErr w:type="gramStart"/>
                        <w:r>
                          <w:rPr>
                            <w:color w:val="141414"/>
                            <w:w w:val="117"/>
                            <w:sz w:val="12"/>
                          </w:rPr>
                          <w:t>area</w:t>
                        </w:r>
                        <w:proofErr w:type="gramEnd"/>
                      </w:p>
                    </w:txbxContent>
                  </v:textbox>
                </v:rect>
                <v:rect id="Rectangle 11497" o:spid="_x0000_s2894" style="position:absolute;left:29412;top:21379;width:2083;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ifsUA&#10;AADeAAAADwAAAGRycy9kb3ducmV2LnhtbERPS2vCQBC+F/oflin0VjdKs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uJ+xQAAAN4AAAAPAAAAAAAAAAAAAAAAAJgCAABkcnMv&#10;ZG93bnJldi54bWxQSwUGAAAAAAQABAD1AAAAigMAAAAA&#10;" filled="f" stroked="f">
                  <v:textbox inset="0,0,0,0">
                    <w:txbxContent>
                      <w:p w14:paraId="4B1A5956" w14:textId="77777777" w:rsidR="006E2FA2" w:rsidRDefault="006E2FA2">
                        <w:pPr>
                          <w:spacing w:after="160" w:line="259" w:lineRule="auto"/>
                          <w:ind w:left="0" w:firstLine="0"/>
                          <w:jc w:val="left"/>
                        </w:pPr>
                        <w:proofErr w:type="gramStart"/>
                        <w:r>
                          <w:rPr>
                            <w:color w:val="141414"/>
                            <w:w w:val="92"/>
                            <w:sz w:val="12"/>
                          </w:rPr>
                          <w:t>name</w:t>
                        </w:r>
                        <w:proofErr w:type="gramEnd"/>
                      </w:p>
                    </w:txbxContent>
                  </v:textbox>
                </v:rect>
                <v:rect id="Rectangle 11498" o:spid="_x0000_s2895" style="position:absolute;left:29412;top:22208;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2DMcA&#10;AADeAAAADwAAAGRycy9kb3ducmV2LnhtbESPQWvCQBCF74X+h2UK3upGk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BdgzHAAAA3gAAAA8AAAAAAAAAAAAAAAAAmAIAAGRy&#10;cy9kb3ducmV2LnhtbFBLBQYAAAAABAAEAPUAAACMAwAAAAA=&#10;" filled="f" stroked="f">
                  <v:textbox inset="0,0,0,0">
                    <w:txbxContent>
                      <w:p w14:paraId="164CF348" w14:textId="77777777" w:rsidR="006E2FA2" w:rsidRDefault="006E2FA2">
                        <w:pPr>
                          <w:spacing w:after="160" w:line="259" w:lineRule="auto"/>
                          <w:ind w:left="0" w:firstLine="0"/>
                          <w:jc w:val="left"/>
                        </w:pPr>
                        <w:proofErr w:type="gramStart"/>
                        <w:r>
                          <w:rPr>
                            <w:color w:val="141414"/>
                            <w:w w:val="140"/>
                            <w:sz w:val="12"/>
                          </w:rPr>
                          <w:t>territory</w:t>
                        </w:r>
                        <w:proofErr w:type="gramEnd"/>
                      </w:p>
                    </w:txbxContent>
                  </v:textbox>
                </v:rect>
                <v:rect id="Rectangle 11499" o:spid="_x0000_s2896" style="position:absolute;left:36455;top:20551;width:199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14:paraId="0D9771D4" w14:textId="77777777" w:rsidR="006E2FA2" w:rsidRDefault="006E2FA2">
                        <w:pPr>
                          <w:spacing w:after="160" w:line="259" w:lineRule="auto"/>
                          <w:ind w:left="0" w:firstLine="0"/>
                          <w:jc w:val="left"/>
                        </w:pPr>
                        <w:r>
                          <w:rPr>
                            <w:color w:val="141414"/>
                            <w:spacing w:val="-4"/>
                            <w:w w:val="107"/>
                            <w:sz w:val="12"/>
                          </w:rPr>
                          <w:t>Area</w:t>
                        </w:r>
                      </w:p>
                    </w:txbxContent>
                  </v:textbox>
                </v:rect>
                <v:rect id="Rectangle 11500" o:spid="_x0000_s2897" style="position:absolute;left:36455;top:21379;width:3952;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14:paraId="5FADCA73" w14:textId="77777777" w:rsidR="006E2FA2" w:rsidRDefault="006E2FA2">
                        <w:pPr>
                          <w:spacing w:after="160" w:line="259" w:lineRule="auto"/>
                          <w:ind w:left="0" w:firstLine="0"/>
                          <w:jc w:val="left"/>
                        </w:pPr>
                        <w:r>
                          <w:rPr>
                            <w:color w:val="141414"/>
                            <w:spacing w:val="-4"/>
                            <w:w w:val="93"/>
                            <w:sz w:val="12"/>
                          </w:rPr>
                          <w:t>AreaName</w:t>
                        </w:r>
                      </w:p>
                    </w:txbxContent>
                  </v:textbox>
                </v:rect>
                <v:rect id="Rectangle 11501" o:spid="_x0000_s2898" style="position:absolute;left:36455;top:22208;width:640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14:paraId="120D3FD2" w14:textId="77777777" w:rsidR="006E2FA2" w:rsidRDefault="006E2FA2">
                        <w:pPr>
                          <w:spacing w:after="160" w:line="259" w:lineRule="auto"/>
                          <w:ind w:left="0" w:firstLine="0"/>
                          <w:jc w:val="left"/>
                        </w:pPr>
                        <w:r>
                          <w:rPr>
                            <w:color w:val="141414"/>
                            <w:spacing w:val="-4"/>
                            <w:w w:val="119"/>
                            <w:sz w:val="12"/>
                          </w:rPr>
                          <w:t>AreaTerritory</w:t>
                        </w:r>
                      </w:p>
                    </w:txbxContent>
                  </v:textbox>
                </v:rect>
                <v:shape id="Shape 11502" o:spid="_x0000_s2899" style="position:absolute;left:14499;top:18409;width:13256;height:6628;visibility:visible;mso-wrap-style:square;v-text-anchor:top" coordsize="1325645,662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L1MUA&#10;AADeAAAADwAAAGRycy9kb3ducmV2LnhtbERP22rCQBB9L/gPywh9qxsDVomuooJSaKX1AurbkB2T&#10;aHY2ZFdN/75bEHybw7nOaNKYUtyodoVlBd1OBII4tbrgTMFuu3gbgHAeWWNpmRT8koPJuPUywkTb&#10;O6/ptvGZCCHsElSQe18lUro0J4OuYyviwJ1sbdAHWGdS13gP4aaUcRS9S4MFh4YcK5rnlF42V6OA&#10;Dn77LfufVbr6OsbL8+znuu9PlXptN9MhCE+Nf4of7g8d5nd7UQz/74Qb5Pg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4vUxQAAAN4AAAAPAAAAAAAAAAAAAAAAAJgCAABkcnMv&#10;ZG93bnJldi54bWxQSwUGAAAAAAQABAD1AAAAigMAAAAA&#10;" path="m41426,l1284218,v22982,,41427,18497,41427,41426l1325645,621396v,22981,-18445,41426,-41427,41426l41426,662822c18497,662822,,644377,,621396l,41426c,18497,18497,,41426,xe" fillcolor="#ebebeb" strokecolor="#323232" strokeweight=".23014mm">
                  <v:stroke miterlimit="1" joinstyle="miter"/>
                  <v:path arrowok="t" textboxrect="0,0,1325645,662822"/>
                </v:shape>
                <v:rect id="Rectangle 11503" o:spid="_x0000_s2900" style="position:absolute;left:18491;top:18227;width:6946;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14:paraId="7E8C9AD8" w14:textId="77777777" w:rsidR="006E2FA2" w:rsidRDefault="006E2FA2">
                        <w:pPr>
                          <w:spacing w:after="160" w:line="259" w:lineRule="auto"/>
                          <w:ind w:left="0" w:firstLine="0"/>
                          <w:jc w:val="left"/>
                        </w:pPr>
                        <w:r>
                          <w:rPr>
                            <w:color w:val="121212"/>
                            <w:w w:val="108"/>
                            <w:sz w:val="16"/>
                          </w:rPr>
                          <w:t>UpdateArea</w:t>
                        </w:r>
                      </w:p>
                    </w:txbxContent>
                  </v:textbox>
                </v:rect>
                <v:shape id="Shape 11504" o:spid="_x0000_s2901" style="position:absolute;left:14499;top:19651;width:13256;height:0;visibility:visible;mso-wrap-style:square;v-text-anchor:top" coordsize="1325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EQUMYA&#10;AADeAAAADwAAAGRycy9kb3ducmV2LnhtbERPPW/CMBDdK/EfrEPqVhwKRW2KQagIwdChhA5hO8VH&#10;HIjPUeyS8O9xpUrd7ul93nzZ21pcqfWVYwXjUQKCuHC64lLB92Hz9ArCB2SNtWNScCMPy8XgYY6p&#10;dh3v6ZqFUsQQ9ikqMCE0qZS+MGTRj1xDHLmTay2GCNtS6ha7GG5r+ZwkM2mx4thgsKEPQ8Ul+7EK&#10;psfTpT7mZ5dvP7vJ+usty83+ptTjsF+9gwjUh3/xn3un4/zxSzKF33fiDX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EQUMYAAADeAAAADwAAAAAAAAAAAAAAAACYAgAAZHJz&#10;L2Rvd25yZXYueG1sUEsFBgAAAAAEAAQA9QAAAIsDAAAAAA==&#10;" path="m,l1325645,e" filled="f" strokecolor="#323232" strokeweight=".23014mm">
                  <v:stroke miterlimit="1" joinstyle="miter"/>
                  <v:path arrowok="t" textboxrect="0,0,1325645,0"/>
                </v:shape>
                <v:rect id="Rectangle 11505" o:spid="_x0000_s2902" style="position:absolute;left:14913;top:19722;width:1675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DiMUA&#10;AADeAAAADwAAAGRycy9kb3ducmV2LnhtbERPTWvCQBC9F/wPywjemo2C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60OIxQAAAN4AAAAPAAAAAAAAAAAAAAAAAJgCAABkcnMv&#10;ZG93bnJldi54bWxQSwUGAAAAAAQABAD1AAAAigMAAAAA&#10;" filled="f" stroked="f">
                  <v:textbox inset="0,0,0,0">
                    <w:txbxContent>
                      <w:p w14:paraId="46A9C86F" w14:textId="77777777" w:rsidR="006E2FA2" w:rsidRDefault="006E2FA2">
                        <w:pPr>
                          <w:spacing w:after="160" w:line="259" w:lineRule="auto"/>
                          <w:ind w:left="0" w:firstLine="0"/>
                          <w:jc w:val="left"/>
                        </w:pPr>
                        <w:proofErr w:type="gramStart"/>
                        <w:r>
                          <w:rPr>
                            <w:color w:val="141414"/>
                            <w:w w:val="116"/>
                            <w:sz w:val="12"/>
                          </w:rPr>
                          <w:t>hivent_operation</w:t>
                        </w:r>
                        <w:proofErr w:type="gramEnd"/>
                        <w:r>
                          <w:rPr>
                            <w:color w:val="141414"/>
                            <w:spacing w:val="95"/>
                            <w:w w:val="116"/>
                            <w:sz w:val="12"/>
                          </w:rPr>
                          <w:t xml:space="preserve"> </w:t>
                        </w:r>
                        <w:r>
                          <w:rPr>
                            <w:color w:val="141414"/>
                            <w:w w:val="116"/>
                            <w:sz w:val="12"/>
                          </w:rPr>
                          <w:t>HiventOperation</w:t>
                        </w:r>
                      </w:p>
                    </w:txbxContent>
                  </v:textbox>
                </v:rect>
                <v:rect id="Rectangle 11506" o:spid="_x0000_s2903" style="position:absolute;left:14913;top:20551;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d/8UA&#10;AADeAAAADwAAAGRycy9kb3ducmV2LnhtbERPTWvCQBC9F/oflin01mwUKk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d3/xQAAAN4AAAAPAAAAAAAAAAAAAAAAAJgCAABkcnMv&#10;ZG93bnJldi54bWxQSwUGAAAAAAQABAD1AAAAigMAAAAA&#10;" filled="f" stroked="f">
                  <v:textbox inset="0,0,0,0">
                    <w:txbxContent>
                      <w:p w14:paraId="63CD9268" w14:textId="77777777" w:rsidR="006E2FA2" w:rsidRDefault="006E2FA2">
                        <w:pPr>
                          <w:spacing w:after="160" w:line="259" w:lineRule="auto"/>
                          <w:ind w:left="0" w:firstLine="0"/>
                          <w:jc w:val="left"/>
                        </w:pPr>
                        <w:proofErr w:type="gramStart"/>
                        <w:r>
                          <w:rPr>
                            <w:color w:val="141414"/>
                            <w:w w:val="117"/>
                            <w:sz w:val="12"/>
                          </w:rPr>
                          <w:t>area</w:t>
                        </w:r>
                        <w:proofErr w:type="gramEnd"/>
                      </w:p>
                    </w:txbxContent>
                  </v:textbox>
                </v:rect>
                <v:rect id="Rectangle 11507" o:spid="_x0000_s2904" style="position:absolute;left:14913;top:21379;width:4169;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4ZMUA&#10;AADeAAAADwAAAGRycy9kb3ducmV2LnhtbERPTWvCQBC9F/wPywje6kbBNqauImoxxzYRtLchO01C&#10;s7MhuzWpv94tFHqbx/uc1WYwjbhS52rLCmbTCARxYXXNpYJT/voYg3AeWWNjmRT8kIPNevSwwkTb&#10;nt/pmvlShBB2CSqovG8TKV1RkUE3tS1x4D5tZ9AH2JVSd9iHcNPIeRQ9SYM1h4YKW9pVVHxl30bB&#10;MW63l9Te+rI5fBzPb+flPl96pSbjYfsCwtPg/8V/7lSH+bNF9A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XhkxQAAAN4AAAAPAAAAAAAAAAAAAAAAAJgCAABkcnMv&#10;ZG93bnJldi54bWxQSwUGAAAAAAQABAD1AAAAigMAAAAA&#10;" filled="f" stroked="f">
                  <v:textbox inset="0,0,0,0">
                    <w:txbxContent>
                      <w:p w14:paraId="3FD37004" w14:textId="77777777" w:rsidR="006E2FA2" w:rsidRDefault="006E2FA2">
                        <w:pPr>
                          <w:spacing w:after="160" w:line="259" w:lineRule="auto"/>
                          <w:ind w:left="0" w:firstLine="0"/>
                          <w:jc w:val="left"/>
                        </w:pPr>
                        <w:r>
                          <w:rPr>
                            <w:color w:val="141414"/>
                            <w:w w:val="104"/>
                            <w:sz w:val="12"/>
                          </w:rPr>
                          <w:t>old_name</w:t>
                        </w:r>
                      </w:p>
                    </w:txbxContent>
                  </v:textbox>
                </v:rect>
                <v:rect id="Rectangle 11508" o:spid="_x0000_s2905" style="position:absolute;left:14913;top:23037;width:677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14:paraId="33559637" w14:textId="77777777" w:rsidR="006E2FA2" w:rsidRDefault="006E2FA2">
                        <w:pPr>
                          <w:spacing w:after="160" w:line="259" w:lineRule="auto"/>
                          <w:ind w:left="0" w:firstLine="0"/>
                          <w:jc w:val="left"/>
                        </w:pPr>
                        <w:r>
                          <w:rPr>
                            <w:color w:val="141414"/>
                            <w:w w:val="133"/>
                            <w:sz w:val="12"/>
                          </w:rPr>
                          <w:t>old_territory</w:t>
                        </w:r>
                      </w:p>
                    </w:txbxContent>
                  </v:textbox>
                </v:rect>
                <v:rect id="Rectangle 11509" o:spid="_x0000_s2906" style="position:absolute;left:21956;top:20551;width:199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JjcUA&#10;AADeAAAADwAAAGRycy9kb3ducmV2LnhtbERPTWvCQBC9F/oflil4azYKFROzitSWeKxasL0N2TEJ&#10;zc6G7DaJ/vquIPQ2j/c52Xo0jeipc7VlBdMoBkFcWF1zqeDz+P68AOE8ssbGMim4kIP16vEhw1Tb&#10;gffUH3wpQgi7FBVU3replK6oyKCLbEscuLPtDPoAu1LqDocQbho5i+O5NFhzaKiwpdeKip/Dr1GQ&#10;L9rN185eh7J5+85PH6dke0y8UpOncbME4Wn0/+K7e6fD/OlL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kmNxQAAAN4AAAAPAAAAAAAAAAAAAAAAAJgCAABkcnMv&#10;ZG93bnJldi54bWxQSwUGAAAAAAQABAD1AAAAigMAAAAA&#10;" filled="f" stroked="f">
                  <v:textbox inset="0,0,0,0">
                    <w:txbxContent>
                      <w:p w14:paraId="78730A83" w14:textId="77777777" w:rsidR="006E2FA2" w:rsidRDefault="006E2FA2">
                        <w:pPr>
                          <w:spacing w:after="160" w:line="259" w:lineRule="auto"/>
                          <w:ind w:left="0" w:firstLine="0"/>
                          <w:jc w:val="left"/>
                        </w:pPr>
                        <w:r>
                          <w:rPr>
                            <w:color w:val="141414"/>
                            <w:spacing w:val="-4"/>
                            <w:w w:val="107"/>
                            <w:sz w:val="12"/>
                          </w:rPr>
                          <w:t>Area</w:t>
                        </w:r>
                      </w:p>
                    </w:txbxContent>
                  </v:textbox>
                </v:rect>
                <v:rect id="Rectangle 11510" o:spid="_x0000_s2907" style="position:absolute;left:21956;top:21379;width:3952;height:1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2zccA&#10;AADeAAAADwAAAGRycy9kb3ducmV2LnhtbESPQWvCQBCF7wX/wzKF3uomBYumriJW0aNVQb0N2WkS&#10;mp0N2dWk/fXOoeBthnnz3vum897V6kZtqDwbSIcJKOLc24oLA8fD+nUMKkRki7VnMvBLAeazwdMU&#10;M+s7/qLbPhZKTDhkaKCMscm0DnlJDsPQN8Ry+/atwyhrW2jbYifmrtZvSfKuHVYsCSU2tCwp/9lf&#10;nYHNuFmct/6vK+rVZXPanSafh0k05uW5X3yAitTHh/j/e2ulfjpK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Fds3HAAAA3gAAAA8AAAAAAAAAAAAAAAAAmAIAAGRy&#10;cy9kb3ducmV2LnhtbFBLBQYAAAAABAAEAPUAAACMAwAAAAA=&#10;" filled="f" stroked="f">
                  <v:textbox inset="0,0,0,0">
                    <w:txbxContent>
                      <w:p w14:paraId="45CB870B" w14:textId="77777777" w:rsidR="006E2FA2" w:rsidRDefault="006E2FA2">
                        <w:pPr>
                          <w:spacing w:after="160" w:line="259" w:lineRule="auto"/>
                          <w:ind w:left="0" w:firstLine="0"/>
                          <w:jc w:val="left"/>
                        </w:pPr>
                        <w:r>
                          <w:rPr>
                            <w:color w:val="141414"/>
                            <w:spacing w:val="-4"/>
                            <w:w w:val="93"/>
                            <w:sz w:val="12"/>
                          </w:rPr>
                          <w:t>AreaName</w:t>
                        </w:r>
                      </w:p>
                    </w:txbxContent>
                  </v:textbox>
                </v:rect>
                <v:rect id="Rectangle 11511" o:spid="_x0000_s2908" style="position:absolute;left:21956;top:23037;width:640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TVsUA&#10;AADeAAAADwAAAGRycy9kb3ducmV2LnhtbERPTWvCQBC9F/oflil4azYRKhqzitQWPVZTSHsbsmMS&#10;mp0N2a2J/vquIPQ2j/c52Xo0rThT7xrLCpIoBkFcWt1wpeAzf3+eg3AeWWNrmRRcyMF69fiQYart&#10;wAc6H30lQgi7FBXU3neplK6syaCLbEccuJPtDfoA+0rqHocQblo5jeOZNNhwaKixo9eayp/jr1Gw&#10;m3ebr729DlX79r0rPorFNl94pSZP42YJwtPo/8V3916H+clL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dNWxQAAAN4AAAAPAAAAAAAAAAAAAAAAAJgCAABkcnMv&#10;ZG93bnJldi54bWxQSwUGAAAAAAQABAD1AAAAigMAAAAA&#10;" filled="f" stroked="f">
                  <v:textbox inset="0,0,0,0">
                    <w:txbxContent>
                      <w:p w14:paraId="5EC3056A" w14:textId="77777777" w:rsidR="006E2FA2" w:rsidRDefault="006E2FA2">
                        <w:pPr>
                          <w:spacing w:after="160" w:line="259" w:lineRule="auto"/>
                          <w:ind w:left="0" w:firstLine="0"/>
                          <w:jc w:val="left"/>
                        </w:pPr>
                        <w:r>
                          <w:rPr>
                            <w:color w:val="141414"/>
                            <w:spacing w:val="-4"/>
                            <w:w w:val="119"/>
                            <w:sz w:val="12"/>
                          </w:rPr>
                          <w:t>AreaTerritory</w:t>
                        </w:r>
                      </w:p>
                    </w:txbxContent>
                  </v:textbox>
                </v:rect>
                <v:rect id="Rectangle 18537" o:spid="_x0000_s2909" style="position:absolute;left:14913;top:22208;width:41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Ar8UA&#10;AADeAAAADwAAAGRycy9kb3ducmV2LnhtbERPS2vCQBC+F/wPywje6kalNUZXEW3RY32AehuyYxLM&#10;zobs1qT99a5Q6G0+vufMFq0pxZ1qV1hWMOhHIIhTqwvOFBwPn68xCOeRNZaWScEPOVjMOy8zTLRt&#10;eEf3vc9ECGGXoILc+yqR0qU5GXR9WxEH7mprgz7AOpO6xiaEm1IOo+hdGiw4NORY0Sqn9Lb/Ngo2&#10;cbU8b+1vk5Ufl83p6zRZHyZeqV63XU5BeGr9v/jPvdVhfvw2G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CvxQAAAN4AAAAPAAAAAAAAAAAAAAAAAJgCAABkcnMv&#10;ZG93bnJldi54bWxQSwUGAAAAAAQABAD1AAAAigMAAAAA&#10;" filled="f" stroked="f">
                  <v:textbox inset="0,0,0,0">
                    <w:txbxContent>
                      <w:p w14:paraId="553121C7" w14:textId="77777777" w:rsidR="006E2FA2" w:rsidRDefault="006E2FA2">
                        <w:pPr>
                          <w:spacing w:after="160" w:line="259" w:lineRule="auto"/>
                          <w:ind w:left="0" w:firstLine="0"/>
                          <w:jc w:val="left"/>
                        </w:pPr>
                        <w:r>
                          <w:rPr>
                            <w:color w:val="141414"/>
                            <w:w w:val="93"/>
                            <w:sz w:val="12"/>
                          </w:rPr>
                          <w:t>new_name</w:t>
                        </w:r>
                      </w:p>
                    </w:txbxContent>
                  </v:textbox>
                </v:rect>
                <v:rect id="Rectangle 18538" o:spid="_x0000_s2910" style="position:absolute;left:21956;top:22208;width:395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FU3cgA&#10;AADeAAAADwAAAGRycy9kb3ducmV2LnhtbESPQWvCQBCF7wX/wzJCb3VjxRJTVxGr6NGqoL0N2WkS&#10;mp0N2a1J++udQ6G3Gd6b976ZL3tXqxu1ofJsYDxKQBHn3lZcGDiftk8pqBCRLdaeycAPBVguBg9z&#10;zKzv+J1ux1goCeGQoYEyxibTOuQlOQwj3xCL9ulbh1HWttC2xU7CXa2fk+RFO6xYGkpsaF1S/nX8&#10;dgZ2abO67v1vV9Sbj93lcJm9nWbRmMdhv3oFFamP/+a/670V/HQ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VTdyAAAAN4AAAAPAAAAAAAAAAAAAAAAAJgCAABk&#10;cnMvZG93bnJldi54bWxQSwUGAAAAAAQABAD1AAAAjQMAAAAA&#10;" filled="f" stroked="f">
                  <v:textbox inset="0,0,0,0">
                    <w:txbxContent>
                      <w:p w14:paraId="1AADA520" w14:textId="77777777" w:rsidR="006E2FA2" w:rsidRDefault="006E2FA2">
                        <w:pPr>
                          <w:spacing w:after="160" w:line="259" w:lineRule="auto"/>
                          <w:ind w:left="0" w:firstLine="0"/>
                          <w:jc w:val="left"/>
                        </w:pPr>
                        <w:r>
                          <w:rPr>
                            <w:color w:val="141414"/>
                            <w:spacing w:val="-4"/>
                            <w:w w:val="93"/>
                            <w:sz w:val="12"/>
                          </w:rPr>
                          <w:t>AreaName</w:t>
                        </w:r>
                      </w:p>
                    </w:txbxContent>
                  </v:textbox>
                </v:rect>
                <v:rect id="Rectangle 18539" o:spid="_x0000_s2911" style="position:absolute;left:14913;top:23865;width:677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3xRsUA&#10;AADeAAAADwAAAGRycy9kb3ducmV2LnhtbERPS2vCQBC+C/0PyxS86aYVJUldRaqiRx8F29uQnSah&#10;2dmQXU3017uC0Nt8fM+ZzjtTiQs1rrSs4G0YgSDOrC45V/B1XA9iEM4ja6wsk4IrOZjPXnpTTLVt&#10;eU+Xg89FCGGXooLC+zqV0mUFGXRDWxMH7tc2Bn2ATS51g20IN5V8j6KJNFhyaCiwps+Csr/D2SjY&#10;xPXie2tvbV6tfjan3SlZHhOvVP+1W3yA8NT5f/HTvdVhfjwe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fFGxQAAAN4AAAAPAAAAAAAAAAAAAAAAAJgCAABkcnMv&#10;ZG93bnJldi54bWxQSwUGAAAAAAQABAD1AAAAigMAAAAA&#10;" filled="f" stroked="f">
                  <v:textbox inset="0,0,0,0">
                    <w:txbxContent>
                      <w:p w14:paraId="4A7B9AF6" w14:textId="77777777" w:rsidR="006E2FA2" w:rsidRDefault="006E2FA2">
                        <w:pPr>
                          <w:spacing w:after="160" w:line="259" w:lineRule="auto"/>
                          <w:ind w:left="0" w:firstLine="0"/>
                          <w:jc w:val="left"/>
                        </w:pPr>
                        <w:r>
                          <w:rPr>
                            <w:color w:val="141414"/>
                            <w:w w:val="122"/>
                            <w:sz w:val="12"/>
                          </w:rPr>
                          <w:t>new_territory</w:t>
                        </w:r>
                      </w:p>
                    </w:txbxContent>
                  </v:textbox>
                </v:rect>
                <v:rect id="Rectangle 18540" o:spid="_x0000_s2912" style="position:absolute;left:21956;top:23865;width:640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ErpsgA&#10;AADeAAAADwAAAGRycy9kb3ducmV2LnhtbESPQWvCQBCF7wX/wzJCb3Vj0RJTVxGr6NGqoL0N2WkS&#10;mp0N2a1J++udQ6G3GebNe++bL3tXqxu1ofJsYDxKQBHn3lZcGDiftk8pqBCRLdaeycAPBVguBg9z&#10;zKzv+J1ux1goMeGQoYEyxibTOuQlOQwj3xDL7dO3DqOsbaFti52Yu1o/J8mLdlixJJTY0Lqk/Ov4&#10;7Qzs0mZ13fvfrqg3H7vL4TJ7O82iMY/DfvUKKlIf/8V/33sr9dPp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4SumyAAAAN4AAAAPAAAAAAAAAAAAAAAAAJgCAABk&#10;cnMvZG93bnJldi54bWxQSwUGAAAAAAQABAD1AAAAjQMAAAAA&#10;" filled="f" stroked="f">
                  <v:textbox inset="0,0,0,0">
                    <w:txbxContent>
                      <w:p w14:paraId="7E6B2F2A" w14:textId="77777777" w:rsidR="006E2FA2" w:rsidRDefault="006E2FA2">
                        <w:pPr>
                          <w:spacing w:after="160" w:line="259" w:lineRule="auto"/>
                          <w:ind w:left="0" w:firstLine="0"/>
                          <w:jc w:val="left"/>
                        </w:pPr>
                        <w:r>
                          <w:rPr>
                            <w:color w:val="141414"/>
                            <w:spacing w:val="-4"/>
                            <w:w w:val="119"/>
                            <w:sz w:val="12"/>
                          </w:rPr>
                          <w:t>AreaTerritory</w:t>
                        </w:r>
                      </w:p>
                    </w:txbxContent>
                  </v:textbox>
                </v:rect>
                <v:shape id="Shape 11514" o:spid="_x0000_s2913" style="position:absolute;left:15949;top:8052;width:10356;height:3314;visibility:visible;mso-wrap-style:square;v-text-anchor:top" coordsize="1035660,331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WSpcMA&#10;AADeAAAADwAAAGRycy9kb3ducmV2LnhtbERPTWsCMRC9F/wPYQq91WStVdkaRYRC7a2uF29DMt1d&#10;upmsm6irv74RBG/zeJ8zX/auESfqQu1ZQzZUIIiNtzWXGnbF5+sMRIjIFhvPpOFCAZaLwdMcc+vP&#10;/EOnbSxFCuGQo4YqxjaXMpiKHIahb4kT9+s7hzHBrpS2w3MKd40cKTWRDmtODRW2tK7I/G2PTsP0&#10;7cqb8XdxXEWlNvuDCUSF0frluV99gIjUx4f47v6yaX72no3h9k6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WSpcMAAADeAAAADwAAAAAAAAAAAAAAAACYAgAAZHJzL2Rv&#10;d25yZXYueG1sUEsFBgAAAAAEAAQA9QAAAIgDAAAAAA==&#10;" path="m41426,l994233,v22982,,41427,18497,41427,41426l1035660,289985v,22981,-18445,41426,-41427,41426l41426,331411c18497,331411,,312966,,289985l,41426c,18497,18497,,41426,xe" fillcolor="#ebebeb" strokecolor="#323232" strokeweight=".23014mm">
                  <v:stroke miterlimit="1" joinstyle="miter"/>
                  <v:path arrowok="t" textboxrect="0,0,1035660,331411"/>
                </v:shape>
                <v:rect id="Rectangle 11515" o:spid="_x0000_s2914" style="position:absolute;left:17725;top:7871;width:9029;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VVcQA&#10;AADeAAAADwAAAGRycy9kb3ducmV2LnhtbERPS4vCMBC+C/sfwix407SCotUosuuiR1+g3oZmti3b&#10;TEqTtdVfbwTB23x8z5ktWlOKK9WusKwg7kcgiFOrC84UHA8/vTEI55E1lpZJwY0cLOYfnRkm2ja8&#10;o+veZyKEsEtQQe59lUjp0pwMur6tiAP3a2uDPsA6k7rGJoSbUg6iaCQNFhwacqzoK6f0b/9vFKzH&#10;1fK8sfcmK1eX9Wl7mnwfJl6p7me7nILw1Pq3+OXe6DA/HsZ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1VXEAAAA3gAAAA8AAAAAAAAAAAAAAAAAmAIAAGRycy9k&#10;b3ducmV2LnhtbFBLBQYAAAAABAAEAPUAAACJAwAAAAA=&#10;" filled="f" stroked="f">
                  <v:textbox inset="0,0,0,0">
                    <w:txbxContent>
                      <w:p w14:paraId="43237D49" w14:textId="77777777" w:rsidR="006E2FA2" w:rsidRDefault="006E2FA2">
                        <w:pPr>
                          <w:spacing w:after="160" w:line="259" w:lineRule="auto"/>
                          <w:ind w:left="0" w:firstLine="0"/>
                          <w:jc w:val="left"/>
                        </w:pPr>
                        <w:r>
                          <w:rPr>
                            <w:color w:val="141414"/>
                            <w:w w:val="121"/>
                            <w:sz w:val="16"/>
                          </w:rPr>
                          <w:t>EditOperation</w:t>
                        </w:r>
                      </w:p>
                    </w:txbxContent>
                  </v:textbox>
                </v:rect>
                <v:shape id="Shape 11516" o:spid="_x0000_s2915" style="position:absolute;left:15949;top:9295;width:10356;height:0;visibility:visible;mso-wrap-style:square;v-text-anchor:top" coordsize="1035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D8UA&#10;AADeAAAADwAAAGRycy9kb3ducmV2LnhtbERPS2vCQBC+C/0PyxR6q5sUDDa6ivQBPZRiY9DrmB2T&#10;YHY2ZNck/nu3UPA2H99zluvRNKKnztWWFcTTCARxYXXNpYJ89/k8B+E8ssbGMim4koP16mGyxFTb&#10;gX+pz3wpQgi7FBVU3replK6oyKCb2pY4cCfbGfQBdqXUHQ4h3DTyJYoSabDm0FBhS28VFefsYhQc&#10;v/OP9udA7pDs35NtLV8v55lX6ulx3CxAeBr9Xfzv/tJhfjyLE/h7J9w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dAPxQAAAN4AAAAPAAAAAAAAAAAAAAAAAJgCAABkcnMv&#10;ZG93bnJldi54bWxQSwUGAAAAAAQABAD1AAAAigMAAAAA&#10;" path="m,l1035660,e" filled="f" strokecolor="#323232" strokeweight=".23014mm">
                  <v:stroke miterlimit="1" joinstyle="miter"/>
                  <v:path arrowok="t" textboxrect="0,0,1035660,0"/>
                </v:shape>
                <v:rect id="Rectangle 18534" o:spid="_x0000_s2916" style="position:absolute;left:22333;top:10194;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xe2MUA&#10;AADeAAAADwAAAGRycy9kb3ducmV2LnhtbERPS2vCQBC+F/wPywje6kZtJUZXEW3RY32AehuyYxLM&#10;zobs1qT99a5Q6G0+vufMFq0pxZ1qV1hWMOhHIIhTqwvOFBwPn68xCOeRNZaWScEPOVjMOy8zTLRt&#10;eEf3vc9ECGGXoILc+yqR0qU5GXR9WxEH7mprgz7AOpO6xiaEm1IOo2gsDRYcGnKsaJVTett/GwWb&#10;uFqet/a3ycqPy+b0dZqsDxOvVK/bLqcgPLX+X/zn3uowP34f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F7YxQAAAN4AAAAPAAAAAAAAAAAAAAAAAJgCAABkcnMv&#10;ZG93bnJldi54bWxQSwUGAAAAAAQABAD1AAAAigMAAAAA&#10;" filled="f" stroked="f">
                  <v:textbox inset="0,0,0,0">
                    <w:txbxContent>
                      <w:p w14:paraId="253AC09E" w14:textId="77777777" w:rsidR="006E2FA2" w:rsidRDefault="006E2FA2">
                        <w:pPr>
                          <w:spacing w:after="160" w:line="259" w:lineRule="auto"/>
                          <w:ind w:left="0" w:firstLine="0"/>
                          <w:jc w:val="left"/>
                        </w:pPr>
                        <w:proofErr w:type="gramStart"/>
                        <w:r>
                          <w:rPr>
                            <w:color w:val="141414"/>
                            <w:w w:val="140"/>
                            <w:sz w:val="12"/>
                          </w:rPr>
                          <w:t>string[</w:t>
                        </w:r>
                        <w:proofErr w:type="gramEnd"/>
                        <w:r>
                          <w:rPr>
                            <w:color w:val="141414"/>
                            <w:w w:val="140"/>
                            <w:sz w:val="12"/>
                          </w:rPr>
                          <w:t>3]</w:t>
                        </w:r>
                      </w:p>
                    </w:txbxContent>
                  </v:textbox>
                </v:rect>
                <v:rect id="Rectangle 18533" o:spid="_x0000_s2917" style="position:absolute;left:16360;top:10194;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XGrMQA&#10;AADeAAAADwAAAGRycy9kb3ducmV2LnhtbERPS4vCMBC+C/sfwgh709SVlVqNIvtAj75AvQ3N2Bab&#10;SWmytuuvN4LgbT6+50znrSnFlWpXWFYw6EcgiFOrC84U7He/vRiE88gaS8uk4J8czGdvnSkm2ja8&#10;oevWZyKEsEtQQe59lUjp0pwMur6tiAN3trVBH2CdSV1jE8JNKT+iaCQNFhwacqzoK6f0sv0zCpZx&#10;tTiu7K3Jyp/T8rA+jL93Y6/Ue7ddTEB4av1L/HSvdJgffw6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1xqzEAAAA3gAAAA8AAAAAAAAAAAAAAAAAmAIAAGRycy9k&#10;b3ducmV2LnhtbFBLBQYAAAAABAAEAPUAAACJAwAAAAA=&#10;" filled="f" stroked="f">
                  <v:textbox inset="0,0,0,0">
                    <w:txbxContent>
                      <w:p w14:paraId="3A7A2C8B" w14:textId="77777777" w:rsidR="006E2FA2" w:rsidRDefault="006E2FA2">
                        <w:pPr>
                          <w:spacing w:after="160" w:line="259" w:lineRule="auto"/>
                          <w:ind w:left="0" w:firstLine="0"/>
                          <w:jc w:val="left"/>
                        </w:pPr>
                        <w:proofErr w:type="gramStart"/>
                        <w:r>
                          <w:rPr>
                            <w:color w:val="141414"/>
                            <w:w w:val="119"/>
                            <w:sz w:val="12"/>
                          </w:rPr>
                          <w:t>operation</w:t>
                        </w:r>
                        <w:proofErr w:type="gramEnd"/>
                      </w:p>
                    </w:txbxContent>
                  </v:textbox>
                </v:rect>
                <v:rect id="Rectangle 11518" o:spid="_x0000_s2918" style="position:absolute;left:22370;top:9366;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6y8cA&#10;AADeAAAADwAAAGRycy9kb3ducmV2LnhtbESPQWvCQBCF7wX/wzKF3uomBYumriJW0aNVQb0N2WkS&#10;mp0N2dWk/fXOoeBthvfmvW+m897V6kZtqDwbSIcJKOLc24oLA8fD+nUMKkRki7VnMvBLAeazwdMU&#10;M+s7/qLbPhZKQjhkaKCMscm0DnlJDsPQN8SiffvWYZS1LbRtsZNwV+u3JHnXDiuWhhIbWpaU/+yv&#10;zsBm3CzOW//XFfXqsjntTpPPwyQa8/LcLz5ARerjw/x/vbWCn45S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zesvHAAAA3gAAAA8AAAAAAAAAAAAAAAAAmAIAAGRy&#10;cy9kb3ducmV2LnhtbFBLBQYAAAAABAAEAPUAAACMAwAAAAA=&#10;" filled="f" stroked="f">
                  <v:textbox inset="0,0,0,0">
                    <w:txbxContent>
                      <w:p w14:paraId="68476341" w14:textId="77777777" w:rsidR="006E2FA2" w:rsidRDefault="006E2FA2">
                        <w:pPr>
                          <w:spacing w:after="160" w:line="259" w:lineRule="auto"/>
                          <w:ind w:left="0" w:firstLine="0"/>
                          <w:jc w:val="left"/>
                        </w:pPr>
                        <w:r>
                          <w:rPr>
                            <w:color w:val="141414"/>
                            <w:w w:val="120"/>
                            <w:sz w:val="12"/>
                          </w:rPr>
                          <w:t>Hivent</w:t>
                        </w:r>
                      </w:p>
                    </w:txbxContent>
                  </v:textbox>
                </v:rect>
                <v:rect id="Rectangle 11519" o:spid="_x0000_s2919" style="position:absolute;left:16343;top:9366;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14:paraId="41B21DD8" w14:textId="77777777" w:rsidR="006E2FA2" w:rsidRDefault="006E2FA2">
                        <w:pPr>
                          <w:spacing w:after="160" w:line="259" w:lineRule="auto"/>
                          <w:ind w:left="0" w:firstLine="0"/>
                          <w:jc w:val="left"/>
                        </w:pPr>
                        <w:proofErr w:type="gramStart"/>
                        <w:r>
                          <w:rPr>
                            <w:color w:val="141414"/>
                            <w:w w:val="124"/>
                            <w:sz w:val="12"/>
                          </w:rPr>
                          <w:t>hivent</w:t>
                        </w:r>
                        <w:proofErr w:type="gramEnd"/>
                      </w:p>
                    </w:txbxContent>
                  </v:textbox>
                </v:rect>
                <v:shape id="Shape 11520" o:spid="_x0000_s2920" style="position:absolute;left:15949;top:181;width:10356;height:5800;visibility:visible;mso-wrap-style:square;v-text-anchor:top" coordsize="1035660,579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3ZMgA&#10;AADeAAAADwAAAGRycy9kb3ducmV2LnhtbESPQWvCQBCF74X+h2UKvRTdGKgt0VWkpbSgPZiK5yE7&#10;JrHZ2XR3q/HfO4dCbzPMm/feN18OrlMnCrH1bGAyzkARV962XBvYfb2NnkHFhGyx80wGLhRhubi9&#10;mWNh/Zm3dCpTrcSEY4EGmpT6QutYNeQwjn1PLLeDDw6TrKHWNuBZzF2n8yybaoctS0KDPb00VH2X&#10;v87AtNrH1+P7T78ptw8uPAWbr9afxtzfDasZqERD+hf/fX9YqT95zAVAcGQGv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OzdkyAAAAN4AAAAPAAAAAAAAAAAAAAAAAJgCAABk&#10;cnMvZG93bnJldi54bWxQSwUGAAAAAAQABAD1AAAAjQMAAAAA&#10;" path="m41426,l994233,v22982,,41427,18497,41427,41426l1035660,538543v,22981,-18445,41427,-41427,41427l41426,579970c18497,579970,,561524,,538543l,41426c,18497,18497,,41426,xe" fillcolor="#ebebeb" strokecolor="#323232" strokeweight=".23014mm">
                  <v:stroke miterlimit="1" joinstyle="miter"/>
                  <v:path arrowok="t" textboxrect="0,0,1035660,579970"/>
                </v:shape>
                <v:rect id="Rectangle 11521" o:spid="_x0000_s2921" style="position:absolute;left:19572;width:4165;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UZ68UA&#10;AADeAAAADwAAAGRycy9kb3ducmV2LnhtbERPS2vCQBC+F/wPywi91U0Ei0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RnrxQAAAN4AAAAPAAAAAAAAAAAAAAAAAJgCAABkcnMv&#10;ZG93bnJldi54bWxQSwUGAAAAAAQABAD1AAAAigMAAAAA&#10;" filled="f" stroked="f">
                  <v:textbox inset="0,0,0,0">
                    <w:txbxContent>
                      <w:p w14:paraId="650428CE" w14:textId="77777777" w:rsidR="006E2FA2" w:rsidRDefault="006E2FA2">
                        <w:pPr>
                          <w:spacing w:after="160" w:line="259" w:lineRule="auto"/>
                          <w:ind w:left="0" w:firstLine="0"/>
                          <w:jc w:val="left"/>
                        </w:pPr>
                        <w:r>
                          <w:rPr>
                            <w:color w:val="141414"/>
                            <w:w w:val="120"/>
                            <w:sz w:val="16"/>
                          </w:rPr>
                          <w:t>Hivent</w:t>
                        </w:r>
                      </w:p>
                    </w:txbxContent>
                  </v:textbox>
                </v:rect>
                <v:shape id="Shape 11522" o:spid="_x0000_s2922" style="position:absolute;left:15949;top:1424;width:10356;height:0;visibility:visible;mso-wrap-style:square;v-text-anchor:top" coordsize="1035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cscUA&#10;AADeAAAADwAAAGRycy9kb3ducmV2LnhtbERPTWvCQBC9C/0PyxR6M5sEEmzqKqVa6KEUtdJcx+yY&#10;BLOzIbtq+u+7BcHbPN7nzJej6cSFBtdaVpBEMQjiyuqWawX77/fpDITzyBo7y6TglxwsFw+TORba&#10;XnlLl52vRQhhV6CCxvu+kNJVDRl0ke2JA3e0g0Ef4FBLPeA1hJtOpnGcS4Mth4YGe3prqDrtzkbB&#10;4XO/7r9KcmX+s8o3rXw+nzKv1NPj+PoCwtPo7+Kb+0OH+UmWpvD/Tr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hyxxQAAAN4AAAAPAAAAAAAAAAAAAAAAAJgCAABkcnMv&#10;ZG93bnJldi54bWxQSwUGAAAAAAQABAD1AAAAigMAAAAA&#10;" path="m,l1035660,e" filled="f" strokecolor="#323232" strokeweight=".23014mm">
                  <v:stroke miterlimit="1" joinstyle="miter"/>
                  <v:path arrowok="t" textboxrect="0,0,1035660,0"/>
                </v:shape>
                <v:rect id="Rectangle 11523" o:spid="_x0000_s2923" style="position:absolute;left:16360;top:1495;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14:paraId="3390E296" w14:textId="77777777" w:rsidR="006E2FA2" w:rsidRDefault="006E2FA2">
                        <w:pPr>
                          <w:spacing w:after="160" w:line="259" w:lineRule="auto"/>
                          <w:ind w:left="0" w:firstLine="0"/>
                          <w:jc w:val="left"/>
                        </w:pPr>
                        <w:proofErr w:type="gramStart"/>
                        <w:r>
                          <w:rPr>
                            <w:color w:val="141414"/>
                            <w:w w:val="92"/>
                            <w:sz w:val="12"/>
                          </w:rPr>
                          <w:t>name</w:t>
                        </w:r>
                        <w:proofErr w:type="gramEnd"/>
                      </w:p>
                    </w:txbxContent>
                  </v:textbox>
                </v:rect>
                <v:rect id="Rectangle 11524" o:spid="_x0000_s2924" style="position:absolute;left:16360;top:3980;width:5730;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K6c8QA&#10;AADeAAAADwAAAGRycy9kb3ducmV2LnhtbERPS4vCMBC+C/sfwix401RR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SunPEAAAA3gAAAA8AAAAAAAAAAAAAAAAAmAIAAGRycy9k&#10;b3ducmV2LnhtbFBLBQYAAAAABAAEAPUAAACJAwAAAAA=&#10;" filled="f" stroked="f">
                  <v:textbox inset="0,0,0,0">
                    <w:txbxContent>
                      <w:p w14:paraId="45CC1285" w14:textId="77777777" w:rsidR="006E2FA2" w:rsidRDefault="006E2FA2">
                        <w:pPr>
                          <w:spacing w:after="160" w:line="259" w:lineRule="auto"/>
                          <w:ind w:left="0" w:firstLine="0"/>
                          <w:jc w:val="left"/>
                        </w:pPr>
                        <w:proofErr w:type="gramStart"/>
                        <w:r>
                          <w:rPr>
                            <w:color w:val="141414"/>
                            <w:w w:val="128"/>
                            <w:sz w:val="12"/>
                          </w:rPr>
                          <w:t>description</w:t>
                        </w:r>
                        <w:proofErr w:type="gramEnd"/>
                      </w:p>
                    </w:txbxContent>
                  </v:textbox>
                </v:rect>
                <v:rect id="Rectangle 11525" o:spid="_x0000_s2925" style="position:absolute;left:22126;top:1495;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4f6MUA&#10;AADeAAAADwAAAGRycy9kb3ducmV2LnhtbERPTWvCQBC9F/wPyxR6azYRL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h/oxQAAAN4AAAAPAAAAAAAAAAAAAAAAAJgCAABkcnMv&#10;ZG93bnJldi54bWxQSwUGAAAAAAQABAD1AAAAigMAAAAA&#10;" filled="f" stroked="f">
                  <v:textbox inset="0,0,0,0">
                    <w:txbxContent>
                      <w:p w14:paraId="35D3F55D"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1526" o:spid="_x0000_s2926" style="position:absolute;left:22126;top:3980;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14:paraId="75674BCC"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8528" o:spid="_x0000_s2927" style="position:absolute;left:22126;top:2323;width:208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CAMcA&#10;AADeAAAADwAAAGRycy9kb3ducmV2LnhtbESPT2vCQBDF74LfYRmhN90otMToKtI/6NFqQb0N2TEJ&#10;ZmdDdmvSfnrnUOhthvfmvd8s172r1Z3aUHk2MJ0koIhzbysuDHwdP8YpqBCRLdaeycAPBVivhoMl&#10;ZtZ3/En3QyyUhHDI0EAZY5NpHfKSHIaJb4hFu/rWYZS1LbRtsZNwV+tZkrxohxVLQ4kNvZaU3w7f&#10;zsA2bTbnnf/tivr9sj3tT/O34zwa8zTqNwtQkfr4b/673lnBT59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IwgDHAAAA3gAAAA8AAAAAAAAAAAAAAAAAmAIAAGRy&#10;cy9kb3ducmV2LnhtbFBLBQYAAAAABAAEAPUAAACMAwAAAAA=&#10;" filled="f" stroked="f">
                  <v:textbox inset="0,0,0,0">
                    <w:txbxContent>
                      <w:p w14:paraId="568D81C2" w14:textId="77777777" w:rsidR="006E2FA2" w:rsidRDefault="006E2FA2">
                        <w:pPr>
                          <w:spacing w:after="160" w:line="259" w:lineRule="auto"/>
                          <w:ind w:left="0" w:firstLine="0"/>
                          <w:jc w:val="left"/>
                        </w:pPr>
                        <w:proofErr w:type="gramStart"/>
                        <w:r>
                          <w:rPr>
                            <w:color w:val="141414"/>
                            <w:w w:val="115"/>
                            <w:sz w:val="12"/>
                          </w:rPr>
                          <w:t>date</w:t>
                        </w:r>
                        <w:proofErr w:type="gramEnd"/>
                      </w:p>
                    </w:txbxContent>
                  </v:textbox>
                </v:rect>
                <v:rect id="Rectangle 18527" o:spid="_x0000_s2928" style="position:absolute;left:16360;top:2323;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WcsUA&#10;AADeAAAADwAAAGRycy9kb3ducmV2LnhtbERPTWvCQBC9F/oflin01mwqVGN0FWkretRYSL0N2WkS&#10;mp0N2dXE/vquIHibx/uc+XIwjThT52rLCl6jGARxYXXNpYKvw/olAeE8ssbGMim4kIPl4vFhjqm2&#10;Pe/pnPlShBB2KSqovG9TKV1RkUEX2ZY4cD+2M+gD7EqpO+xDuGnkKI7H0mDNoaHClt4rKn6zk1Gw&#10;SdrV99b+9WXzedzku3z6cZh6pZ6fhtUMhKfB38U391aH+cnba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11ZyxQAAAN4AAAAPAAAAAAAAAAAAAAAAAJgCAABkcnMv&#10;ZG93bnJldi54bWxQSwUGAAAAAAQABAD1AAAAigMAAAAA&#10;" filled="f" stroked="f">
                  <v:textbox inset="0,0,0,0">
                    <w:txbxContent>
                      <w:p w14:paraId="5F56D2B9" w14:textId="77777777" w:rsidR="006E2FA2" w:rsidRDefault="006E2FA2">
                        <w:pPr>
                          <w:spacing w:after="160" w:line="259" w:lineRule="auto"/>
                          <w:ind w:left="0" w:firstLine="0"/>
                          <w:jc w:val="left"/>
                        </w:pPr>
                        <w:proofErr w:type="gramStart"/>
                        <w:r>
                          <w:rPr>
                            <w:color w:val="141414"/>
                            <w:w w:val="115"/>
                            <w:sz w:val="12"/>
                          </w:rPr>
                          <w:t>date</w:t>
                        </w:r>
                        <w:proofErr w:type="gramEnd"/>
                      </w:p>
                    </w:txbxContent>
                  </v:textbox>
                </v:rect>
                <v:rect id="Rectangle 18530" o:spid="_x0000_s2929" style="position:absolute;left:22126;top:3152;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Y28gA&#10;AADeAAAADwAAAGRycy9kb3ducmV2LnhtbESPQWvCQBCF7wX/wzJCb3VjxRJTVxGr6NGqoL0N2WkS&#10;mp0N2a1J++udQ6G3GebNe++bL3tXqxu1ofJsYDxKQBHn3lZcGDiftk8pqBCRLdaeycAPBVguBg9z&#10;zKzv+J1ux1goMeGQoYEyxibTOuQlOQwj3xDL7dO3DqOsbaFti52Yu1o/J8mLdlixJJTY0Lqk/Ov4&#10;7Qzs0mZ13fvfrqg3H7vL4TJ7O82iMY/DfvUKKlIf/8V/33sr9dPp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1jbyAAAAN4AAAAPAAAAAAAAAAAAAAAAAJgCAABk&#10;cnMvZG93bnJldi54bWxQSwUGAAAAAAQABAD1AAAAjQMAAAAA&#10;" filled="f" stroked="f">
                  <v:textbox inset="0,0,0,0">
                    <w:txbxContent>
                      <w:p w14:paraId="25CC4DBE"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8529" o:spid="_x0000_s2930" style="position:absolute;left:16360;top:3152;width:4168;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nm8UA&#10;AADeAAAADwAAAGRycy9kb3ducmV2LnhtbERPS2vCQBC+F/oflil4q5sKlSRmI9IHeqymoN6G7JiE&#10;ZmdDdmuiv74rCL3Nx/ecbDmaVpypd41lBS/TCARxaXXDlYLv4vM5BuE8ssbWMim4kINl/viQYart&#10;wFs673wlQgi7FBXU3neplK6syaCb2o44cCfbG/QB9pXUPQ4h3LRyFkVzabDh0FBjR281lT+7X6Ng&#10;HXerw8Zeh6r9OK73X/vkvUi8UpOncbUA4Wn0/+K7e6PD/Ph1ls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BGebxQAAAN4AAAAPAAAAAAAAAAAAAAAAAJgCAABkcnMv&#10;ZG93bnJldi54bWxQSwUGAAAAAAQABAD1AAAAigMAAAAA&#10;" filled="f" stroked="f">
                  <v:textbox inset="0,0,0,0">
                    <w:txbxContent>
                      <w:p w14:paraId="0D2BB6AA" w14:textId="77777777" w:rsidR="006E2FA2" w:rsidRDefault="006E2FA2">
                        <w:pPr>
                          <w:spacing w:after="160" w:line="259" w:lineRule="auto"/>
                          <w:ind w:left="0" w:firstLine="0"/>
                          <w:jc w:val="left"/>
                        </w:pPr>
                        <w:proofErr w:type="gramStart"/>
                        <w:r>
                          <w:rPr>
                            <w:color w:val="141414"/>
                            <w:w w:val="130"/>
                            <w:sz w:val="12"/>
                          </w:rPr>
                          <w:t>location</w:t>
                        </w:r>
                        <w:proofErr w:type="gramEnd"/>
                      </w:p>
                    </w:txbxContent>
                  </v:textbox>
                </v:rect>
                <v:rect id="Rectangle 18532" o:spid="_x0000_s2931" style="position:absolute;left:22126;top:4809;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jN8UA&#10;AADeAAAADwAAAGRycy9kb3ducmV2LnhtbERPTWvCQBC9F/oflin01mxqUWJ0FWkretRYSL0N2WkS&#10;mp0N2dXE/vquIHibx/uc+XIwjThT52rLCl6jGARxYXXNpYKvw/olAeE8ssbGMim4kIPl4vFhjqm2&#10;Pe/pnPlShBB2KSqovG9TKV1RkUEX2ZY4cD+2M+gD7EqpO+xDuGnkKI4n0mDNoaHClt4rKn6zk1Gw&#10;SdrV99b+9WXzedzku3z6cZh6pZ6fhtUMhKfB38U391aH+cn4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WM3xQAAAN4AAAAPAAAAAAAAAAAAAAAAAJgCAABkcnMv&#10;ZG93bnJldi54bWxQSwUGAAAAAAQABAD1AAAAigMAAAAA&#10;" filled="f" stroked="f">
                  <v:textbox inset="0,0,0,0">
                    <w:txbxContent>
                      <w:p w14:paraId="092130AC"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8531" o:spid="_x0000_s2932" style="position:absolute;left:16360;top:4809;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v9QMQA&#10;AADeAAAADwAAAGRycy9kb3ducmV2LnhtbERPS2vCQBC+C/0PyxS86cZKJUZXkaro0UfBehuy0yQ0&#10;Oxuyq0n99a4geJuP7znTeWtKcaXaFZYVDPoRCOLU6oIzBd/HdS8G4TyyxtIyKfgnB/PZW2eKibYN&#10;7+l68JkIIewSVJB7XyVSujQng65vK+LA/draoA+wzqSusQnhppQfUTSSBgsODTlW9JVT+ne4GAWb&#10;uFr8bO2tycrVeXPancbL49gr1X1vFxMQnlr/Ej/dWx3mx5/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UDEAAAA3gAAAA8AAAAAAAAAAAAAAAAAmAIAAGRycy9k&#10;b3ducmV2LnhtbFBLBQYAAAAABAAEAPUAAACJAwAAAAA=&#10;" filled="f" stroked="f">
                  <v:textbox inset="0,0,0,0">
                    <w:txbxContent>
                      <w:p w14:paraId="288F4054" w14:textId="77777777" w:rsidR="006E2FA2" w:rsidRDefault="006E2FA2">
                        <w:pPr>
                          <w:spacing w:after="160" w:line="259" w:lineRule="auto"/>
                          <w:ind w:left="0" w:firstLine="0"/>
                          <w:jc w:val="left"/>
                        </w:pPr>
                        <w:proofErr w:type="gramStart"/>
                        <w:r>
                          <w:rPr>
                            <w:color w:val="141414"/>
                            <w:w w:val="149"/>
                            <w:sz w:val="12"/>
                          </w:rPr>
                          <w:t>link</w:t>
                        </w:r>
                        <w:proofErr w:type="gramEnd"/>
                      </w:p>
                    </w:txbxContent>
                  </v:textbox>
                </v:rect>
                <v:shape id="Shape 11530" o:spid="_x0000_s2933" style="position:absolute;left:24441;top:31251;width:5368;height:2083;visibility:visible;mso-wrap-style:square;v-text-anchor:top" coordsize="536803,20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03cYA&#10;AADeAAAADwAAAGRycy9kb3ducmV2LnhtbESPQWvDMAyF74P9B6NBb6vTlnQlq1vGoLBbWTvYVYtV&#10;J1ssB9tN0/766TDYTUJP771vvR19pwaKqQ1sYDYtQBHXwbbsDHwcd48rUCkjW+wCk4ErJdhu7u/W&#10;WNlw4XcaDtkpMeFUoYEm577SOtUNeUzT0BPL7RSixyxrdNpGvIi57/S8KJbaY8uS0GBPrw3VP4ez&#10;N5BvbuifOLrb97Xcnb+6z3I/XxgzeRhfnkFlGvO/+O/7zUr9WbkQ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03cYAAADeAAAADwAAAAAAAAAAAAAAAACYAgAAZHJz&#10;L2Rvd25yZXYueG1sUEsFBgAAAAAEAAQA9QAAAIsDAAAAAA==&#10;" path="m536803,208312r,-207131c370580,1263,166234,735,,e" filled="f" strokecolor="#323232" strokeweight="0">
                  <v:stroke miterlimit="1" joinstyle="miter"/>
                  <v:path arrowok="t" textboxrect="0,0,536803,208312"/>
                </v:shape>
                <v:shape id="Shape 11531" o:spid="_x0000_s2934" style="position:absolute;left:29394;top:32920;width:828;height:414;visibility:visible;mso-wrap-style:square;v-text-anchor:top" coordsize="82853,41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Rh2MMA&#10;AADeAAAADwAAAGRycy9kb3ducmV2LnhtbERPTYvCMBC9C/6HMMJeRNMqSqlGEWFlLyK6suexGZti&#10;MylNVuu/N8LC3ubxPme57mwt7tT6yrGCdJyAIC6crrhUcP7+HGUgfEDWWDsmBU/ysF71e0vMtXvw&#10;ke6nUIoYwj5HBSaEJpfSF4Ys+rFriCN3da3FEGFbSt3iI4bbWk6SZC4tVhwbDDa0NVTcTr9Wgaue&#10;O1nsh9Of+eFySbNzabLtRqmPQbdZgAjUhX/xn/tLx/npbJrC+514g1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Rh2MMAAADeAAAADwAAAAAAAAAAAAAAAACYAgAAZHJzL2Rv&#10;d25yZXYueG1sUEsFBgAAAAAEAAQA9QAAAIgDAAAAAA==&#10;" path="m,41427l41427,,82853,41427e" filled="f" strokecolor="#323232" strokeweight="0">
                  <v:stroke miterlimit="1" joinstyle="miter"/>
                  <v:path arrowok="t" textboxrect="0,0,82853,41427"/>
                </v:shape>
                <v:shape id="Shape 11532" o:spid="_x0000_s2935" style="position:absolute;left:12427;top:31251;width:5386;height:2083;visibility:visible;mso-wrap-style:square;v-text-anchor:top" coordsize="538616,208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e5MUA&#10;AADeAAAADwAAAGRycy9kb3ducmV2LnhtbERPS2sCMRC+F/wPYQreaqLSVlajqFjoqY+tgsfpZtws&#10;u5ksm3Td/vumUOhtPr7nrDaDa0RPXag8a5hOFAjiwpuKSw3Hj6e7BYgQkQ02nknDNwXYrEc3K8yM&#10;v/I79XksRQrhkKEGG2ObSRkKSw7DxLfEibv4zmFMsCul6fCawl0jZ0o9SIcVpwaLLe0tFXX+5TS8&#10;1gfXP/rT7vL5dq5PRVT2Zae0Ht8O2yWISEP8F/+5n02aP72fz+D3nXSD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J7kxQAAAN4AAAAPAAAAAAAAAAAAAAAAAJgCAABkcnMv&#10;ZG93bnJldi54bWxQSwUGAAAAAAQABAD1AAAAigMAAAAA&#10;" path="m,208312l,1181,538616,e" filled="f" strokecolor="#323232" strokeweight="0">
                  <v:stroke miterlimit="1" joinstyle="miter"/>
                  <v:path arrowok="t" textboxrect="0,0,538616,208312"/>
                </v:shape>
                <v:shape id="Shape 11533" o:spid="_x0000_s2936" style="position:absolute;left:12014;top:32920;width:828;height:414;visibility:visible;mso-wrap-style:square;v-text-anchor:top" coordsize="82853,41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aNMQA&#10;AADeAAAADwAAAGRycy9kb3ducmV2LnhtbERPTYvCMBC9L/gfwgheFk27ZaVUo4jg4kWWdWXPYzM2&#10;xWZSmqj135sFwds83ufMl71txJU6XztWkE4SEMSl0zVXCg6/m3EOwgdkjY1jUnAnD8vF4G2OhXY3&#10;/qHrPlQihrAvUIEJoS2k9KUhi37iWuLInVxnMUTYVVJ3eIvhtpEfSTKVFmuODQZbWhsqz/uLVeDq&#10;+5csd+/Z3/T7eEzzQ2Xy9Uqp0bBfzUAE6sNL/HRvdZyffmYZ/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aWjTEAAAA3gAAAA8AAAAAAAAAAAAAAAAAmAIAAGRycy9k&#10;b3ducmV2LnhtbFBLBQYAAAAABAAEAPUAAACJAwAAAAA=&#10;" path="m82853,41427l41426,,,41427e" filled="f" strokecolor="#323232" strokeweight="0">
                  <v:stroke miterlimit="1" joinstyle="miter"/>
                  <v:path arrowok="t" textboxrect="0,0,82853,41427"/>
                </v:shape>
                <v:shape id="Shape 11534" o:spid="_x0000_s2937" style="position:absolute;left:23198;top:23380;width:11185;height:6214;visibility:visible;mso-wrap-style:square;v-text-anchor:top" coordsize="1118513,62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1pMYA&#10;AADeAAAADwAAAGRycy9kb3ducmV2LnhtbERPTWvCQBC9C/6HZQQvohtjtZq6ihQEe5JaD/U2ZMck&#10;bXY2zW40+uu7QqG3ebzPWa5bU4oL1a6wrGA8ikAQp1YXnCk4fmyHcxDOI2ssLZOCGzlYr7qdJSba&#10;XvmdLgefiRDCLkEFufdVIqVLczLoRrYiDtzZ1gZ9gHUmdY3XEG5KGUfRTBosODTkWNFrTun3oTEK&#10;mvst41Pzs/+MF1/x83HauLfJQKl+r928gPDU+n/xn3unw/zxdPIEj3fCDX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b1pMYAAADeAAAADwAAAAAAAAAAAAAAAACYAgAAZHJz&#10;L2Rvd25yZXYueG1sUEsFBgAAAAAEAAQA9QAAAIsDAAAAAA==&#10;" path="m,621396l,414264r1118513,l1118513,e" filled="f" strokecolor="#323232" strokeweight=".23014mm">
                  <v:stroke miterlimit="1" joinstyle="miter"/>
                  <v:path arrowok="t" textboxrect="0,0,1118513,621396"/>
                </v:shape>
                <v:shape id="Shape 11535" o:spid="_x0000_s2938" style="position:absolute;left:13286;top:13023;width:15682;height:3314;visibility:visible;mso-wrap-style:square;v-text-anchor:top" coordsize="1568248,331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stn8UA&#10;AADeAAAADwAAAGRycy9kb3ducmV2LnhtbERP22rCQBB9L/gPywh9qxstFo2uIkGhlEjr7X3Ijkkw&#10;Oxt3t5r267uFQt/mcK4zX3amETdyvrasYDhIQBAXVtdcKjgeNk8TED4ga2wsk4Iv8rBc9B7mmGp7&#10;5x3d9qEUMYR9igqqENpUSl9UZNAPbEscubN1BkOErpTa4T2Gm0aOkuRFGqw5NlTYUlZRcdl/GgXr&#10;72n2cc1zs83etid3lGdq8nelHvvdagYiUBf+xX/uVx3nD8fPY/h9J94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y2fxQAAAN4AAAAPAAAAAAAAAAAAAAAAAJgCAABkcnMv&#10;ZG93bnJldi54bWxQSwUGAAAAAAQABAD1AAAAigMAAAAA&#10;" path="m62699,l1505549,v34746,,62699,18486,62699,41425l1568248,289985v,22980,-27953,41425,-62699,41425l62699,331410c27952,331410,,312965,,289985l,41425c,18486,27952,,62699,xe" fillcolor="#ebebeb" strokecolor="#323232" strokeweight=".18703mm">
                  <v:stroke miterlimit="1" joinstyle="miter"/>
                  <v:path arrowok="t" textboxrect="0,0,1568248,331410"/>
                </v:shape>
                <v:rect id="Rectangle 11536" o:spid="_x0000_s2939" style="position:absolute;left:17203;top:12842;width:10421;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14:paraId="100E3A25" w14:textId="77777777" w:rsidR="006E2FA2" w:rsidRDefault="006E2FA2">
                        <w:pPr>
                          <w:spacing w:after="160" w:line="259" w:lineRule="auto"/>
                          <w:ind w:left="0" w:firstLine="0"/>
                          <w:jc w:val="left"/>
                        </w:pPr>
                        <w:r>
                          <w:rPr>
                            <w:color w:val="141414"/>
                            <w:w w:val="117"/>
                            <w:sz w:val="16"/>
                          </w:rPr>
                          <w:t>HiventOperation</w:t>
                        </w:r>
                      </w:p>
                    </w:txbxContent>
                  </v:textbox>
                </v:rect>
                <v:shape id="Shape 11537" o:spid="_x0000_s2940" style="position:absolute;left:13256;top:14266;width:15742;height:0;visibility:visible;mso-wrap-style:square;v-text-anchor:top" coordsize="15742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f9McA&#10;AADeAAAADwAAAGRycy9kb3ducmV2LnhtbESPQWsCMRCF74L/IYzQS9GsSlVWo5SCUEpBXQXxNm7G&#10;3cXNZElSXf99Uyh4m+G9982bxao1tbiR85VlBcNBAoI4t7riQsFhv+7PQPiArLG2TAoe5GG17HYW&#10;mGp75x3dslCICGGfooIyhCaV0uclGfQD2xBH7WKdwRBXV0jt8B7hppajJJlIgxXHCyU29FFSfs1+&#10;TKR8HV/lXldyazfucMbT5btINkq99Nr3OYhAbXia/9OfOtYfvo2n8PdOnEE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MX/THAAAA3gAAAA8AAAAAAAAAAAAAAAAAmAIAAGRy&#10;cy9kb3ducmV2LnhtbFBLBQYAAAAABAAEAPUAAACMAwAAAAA=&#10;" path="m,l1574203,e" filled="f" strokecolor="#323232" strokeweight=".23014mm">
                  <v:stroke miterlimit="1" joinstyle="miter"/>
                  <v:path arrowok="t" textboxrect="0,0,1574203,0"/>
                </v:shape>
                <v:rect id="Rectangle 18536" o:spid="_x0000_s2941" style="position:absolute;left:22333;top:15166;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lNMUA&#10;AADeAAAADwAAAGRycy9kb3ducmV2LnhtbERPS2vCQBC+C/0PyxR6M5u2VGJ0FekDPfoopN6G7JgE&#10;s7MhuzXRX+8Kgrf5+J4znfemFidqXWVZwWsUgyDOra64UPC7+xkmIJxH1lhbJgVncjCfPQ2mmGrb&#10;8YZOW1+IEMIuRQWl900qpctLMugi2xAH7mBbgz7AtpC6xS6Em1q+xfFIGqw4NJTY0GdJ+XH7bxQs&#10;k2bxt7KXrqi/98tsnY2/dmOv1Mtzv5iA8NT7h/juXukwP/l4H8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mU0xQAAAN4AAAAPAAAAAAAAAAAAAAAAAJgCAABkcnMv&#10;ZG93bnJldi54bWxQSwUGAAAAAAQABAD1AAAAigMAAAAA&#10;" filled="f" stroked="f">
                  <v:textbox inset="0,0,0,0">
                    <w:txbxContent>
                      <w:p w14:paraId="0A0A61A3" w14:textId="77777777" w:rsidR="006E2FA2" w:rsidRDefault="006E2FA2">
                        <w:pPr>
                          <w:spacing w:after="160" w:line="259" w:lineRule="auto"/>
                          <w:ind w:left="0" w:firstLine="0"/>
                          <w:jc w:val="left"/>
                        </w:pPr>
                        <w:proofErr w:type="gramStart"/>
                        <w:r>
                          <w:rPr>
                            <w:color w:val="141414"/>
                            <w:w w:val="140"/>
                            <w:sz w:val="12"/>
                          </w:rPr>
                          <w:t>string[</w:t>
                        </w:r>
                        <w:proofErr w:type="gramEnd"/>
                        <w:r>
                          <w:rPr>
                            <w:color w:val="141414"/>
                            <w:w w:val="140"/>
                            <w:sz w:val="12"/>
                          </w:rPr>
                          <w:t>3]</w:t>
                        </w:r>
                      </w:p>
                    </w:txbxContent>
                  </v:textbox>
                </v:rect>
                <v:rect id="Rectangle 18535" o:spid="_x0000_s2942" style="position:absolute;left:13688;top:15166;width:468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7Q8UA&#10;AADeAAAADwAAAGRycy9kb3ducmV2LnhtbERPTWvCQBC9F/oflil4aza1WGJ0FaktetRYSL0N2TEJ&#10;ZmdDdjVpf31XKHibx/uc+XIwjbhS52rLCl6iGARxYXXNpYKvw+dzAsJ5ZI2NZVLwQw6Wi8eHOaba&#10;9ryna+ZLEULYpaig8r5NpXRFRQZdZFviwJ1sZ9AH2JVSd9iHcNPIcRy/SYM1h4YKW3qvqDhnF6Ng&#10;k7Sr76397cvm47jJd/l0fZh6pUZPw2oGwtPg7+J/91aH+cn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PtDxQAAAN4AAAAPAAAAAAAAAAAAAAAAAJgCAABkcnMv&#10;ZG93bnJldi54bWxQSwUGAAAAAAQABAD1AAAAigMAAAAA&#10;" filled="f" stroked="f">
                  <v:textbox inset="0,0,0,0">
                    <w:txbxContent>
                      <w:p w14:paraId="68491CE3" w14:textId="77777777" w:rsidR="006E2FA2" w:rsidRDefault="006E2FA2">
                        <w:pPr>
                          <w:spacing w:after="160" w:line="259" w:lineRule="auto"/>
                          <w:ind w:left="0" w:firstLine="0"/>
                          <w:jc w:val="left"/>
                        </w:pPr>
                        <w:proofErr w:type="gramStart"/>
                        <w:r>
                          <w:rPr>
                            <w:color w:val="141414"/>
                            <w:w w:val="119"/>
                            <w:sz w:val="12"/>
                          </w:rPr>
                          <w:t>operation</w:t>
                        </w:r>
                        <w:proofErr w:type="gramEnd"/>
                      </w:p>
                    </w:txbxContent>
                  </v:textbox>
                </v:rect>
                <v:rect id="Rectangle 11539" o:spid="_x0000_s2943" style="position:absolute;left:22370;top:14337;width:677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DMMUA&#10;AADeAAAADwAAAGRycy9kb3ducmV2LnhtbERPS2vCQBC+F/oflin0VjdaLC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oMwxQAAAN4AAAAPAAAAAAAAAAAAAAAAAJgCAABkcnMv&#10;ZG93bnJldi54bWxQSwUGAAAAAAQABAD1AAAAigMAAAAA&#10;" filled="f" stroked="f">
                  <v:textbox inset="0,0,0,0">
                    <w:txbxContent>
                      <w:p w14:paraId="34FFC0A1" w14:textId="77777777" w:rsidR="006E2FA2" w:rsidRDefault="006E2FA2">
                        <w:pPr>
                          <w:spacing w:after="160" w:line="259" w:lineRule="auto"/>
                          <w:ind w:left="0" w:firstLine="0"/>
                          <w:jc w:val="left"/>
                        </w:pPr>
                        <w:r>
                          <w:rPr>
                            <w:color w:val="141414"/>
                            <w:w w:val="121"/>
                            <w:sz w:val="12"/>
                          </w:rPr>
                          <w:t>EditOperation</w:t>
                        </w:r>
                      </w:p>
                    </w:txbxContent>
                  </v:textbox>
                </v:rect>
                <v:rect id="Rectangle 11540" o:spid="_x0000_s2944" style="position:absolute;left:13670;top:14337;width:729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0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9lnQyAAAAN4AAAAPAAAAAAAAAAAAAAAAAJgCAABk&#10;cnMvZG93bnJldi54bWxQSwUGAAAAAAQABAD1AAAAjQMAAAAA&#10;" filled="f" stroked="f">
                  <v:textbox inset="0,0,0,0">
                    <w:txbxContent>
                      <w:p w14:paraId="225198C4" w14:textId="77777777" w:rsidR="006E2FA2" w:rsidRDefault="006E2FA2">
                        <w:pPr>
                          <w:spacing w:after="160" w:line="259" w:lineRule="auto"/>
                          <w:ind w:left="0" w:firstLine="0"/>
                          <w:jc w:val="left"/>
                        </w:pPr>
                        <w:r>
                          <w:rPr>
                            <w:color w:val="141414"/>
                            <w:w w:val="122"/>
                            <w:sz w:val="12"/>
                          </w:rPr>
                          <w:t>edit_operation</w:t>
                        </w:r>
                      </w:p>
                    </w:txbxContent>
                  </v:textbox>
                </v:rect>
                <v:shape id="Shape 11541" o:spid="_x0000_s2945" style="position:absolute;left:21127;top:16308;width:0;height:2071;visibility:visible;mso-wrap-style:square;v-text-anchor:top" coordsize="0,20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4jsMA&#10;AADeAAAADwAAAGRycy9kb3ducmV2LnhtbERPS2vCQBC+F/wPywi96SahVYmuQbQtQg/iA7wO2TEJ&#10;ZmdDdpvEf98VCr3Nx/ecVTaYWnTUusqygngagSDOra64UHA5f04WIJxH1lhbJgUPcpCtRy8rTLXt&#10;+UjdyRcihLBLUUHpfZNK6fKSDLqpbYgDd7OtQR9gW0jdYh/CTS2TKJpJgxWHhhIb2paU308/RsFh&#10;d6Xkyz+OWLs5ycFe7ovvD6Vex8NmCcLT4P/Ff+69DvPj97cYnu+EG+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4jsMAAADeAAAADwAAAAAAAAAAAAAAAACYAgAAZHJzL2Rv&#10;d25yZXYueG1sUEsFBgAAAAAEAAQA9QAAAIgDAAAAAA==&#10;" path="m,207132l,e" filled="f" strokecolor="#323232" strokeweight="0">
                  <v:stroke miterlimit="1" joinstyle="miter"/>
                  <v:path arrowok="t" textboxrect="0,0,0,207132"/>
                </v:shape>
                <v:shape id="Shape 11542" o:spid="_x0000_s2946" style="position:absolute;left:17606;top:29594;width:7042;height:2485;visibility:visible;mso-wrap-style:square;v-text-anchor:top" coordsize="704249,248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uZMgA&#10;AADeAAAADwAAAGRycy9kb3ducmV2LnhtbESPQUvDQBCF74L/YRnBi7SbFCsldhNKUamn0mjvQ3bM&#10;RrOzMbumib/eLRS8zfDevO/NuhhtKwbqfeNYQTpPQBBXTjdcK3h/e56tQPiArLF1TAom8lDk11dr&#10;zLQ78YGGMtQihrDPUIEJocuk9JUhi37uOuKofbjeYohrX0vd4ymG21YukuRBWmw4Egx2tDVUfZU/&#10;NkI2x7vp5em4334O32b3OpW/qZuUur0ZN48gAo3h33y53ulYP13eL+D8TpxB5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YW5kyAAAAN4AAAAPAAAAAAAAAAAAAAAAAJgCAABk&#10;cnMvZG93bnJldi54bWxQSwUGAAAAAAQABAD1AAAAjQMAAAAA&#10;" path="m41426,l662822,v22982,,41427,18497,41427,41427l704249,207132v,22981,-18445,41426,-41427,41426l41426,248558c18497,248558,,230113,,207132l,41427c,18497,18497,,41426,xe" fillcolor="#ebebeb" strokecolor="#323232" strokeweight=".23014mm">
                  <v:stroke miterlimit="1" joinstyle="miter"/>
                  <v:path arrowok="t" textboxrect="0,0,704249,248558"/>
                </v:shape>
                <v:rect id="Rectangle 11543" o:spid="_x0000_s2947" style="position:absolute;left:20072;top:29412;width:277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THp8YA&#10;AADeAAAADwAAAGRycy9kb3ducmV2LnhtbERPTWvCQBC9F/oflin0VjdaKxpdRdpKctQoqLchOybB&#10;7GzIbk3aX98tFLzN433OYtWbWtyodZVlBcNBBII4t7riQsFhv3mZgnAeWWNtmRR8k4PV8vFhgbG2&#10;He/olvlChBB2MSoovW9iKV1ekkE3sA1x4C62NegDbAupW+xCuKnlKIom0mDFoaHEht5Lyq/Zl1GQ&#10;TJv1KbU/XVF/npPj9jj72M+8Us9P/XoOwlPv7+J/d6rD/OHb+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THp8YAAADeAAAADwAAAAAAAAAAAAAAAACYAgAAZHJz&#10;L2Rvd25yZXYueG1sUEsFBgAAAAAEAAQA9QAAAIsDAAAAAA==&#10;" filled="f" stroked="f">
                  <v:textbox inset="0,0,0,0">
                    <w:txbxContent>
                      <w:p w14:paraId="5406F178" w14:textId="77777777" w:rsidR="006E2FA2" w:rsidRDefault="006E2FA2">
                        <w:pPr>
                          <w:spacing w:after="160" w:line="259" w:lineRule="auto"/>
                          <w:ind w:left="0" w:firstLine="0"/>
                          <w:jc w:val="left"/>
                        </w:pPr>
                        <w:r>
                          <w:rPr>
                            <w:color w:val="141414"/>
                            <w:w w:val="112"/>
                            <w:sz w:val="16"/>
                          </w:rPr>
                          <w:t>Area</w:t>
                        </w:r>
                      </w:p>
                    </w:txbxContent>
                  </v:textbox>
                </v:rect>
                <v:shape id="Shape 11544" o:spid="_x0000_s2948" style="position:absolute;left:17606;top:30836;width:7042;height:0;visibility:visible;mso-wrap-style:square;v-text-anchor:top" coordsize="7042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sZcQA&#10;AADeAAAADwAAAGRycy9kb3ducmV2LnhtbERPTWvCQBC9C/6HZYTedJOiYlNXkaJiT6Vp0euQnWaj&#10;2dmQ3cb4791Cwds83ucs172tRUetrxwrSCcJCOLC6YpLBd9fu/EChA/IGmvHpOBGHtar4WCJmXZX&#10;/qQuD6WIIewzVGBCaDIpfWHIop+4hjhyP661GCJsS6lbvMZwW8vnJJlLixXHBoMNvRkqLvmvVbCd&#10;m/dF8eK7y+yjz88nPhqf7pV6GvWbVxCB+vAQ/7sPOs5PZ9Mp/L0Tb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bGXEAAAA3gAAAA8AAAAAAAAAAAAAAAAAmAIAAGRycy9k&#10;b3ducmV2LnhtbFBLBQYAAAAABAAEAPUAAACJAwAAAAA=&#10;" path="m,l704249,e" filled="f" strokecolor="#323232" strokeweight=".23014mm">
                  <v:stroke miterlimit="1" joinstyle="miter"/>
                  <v:path arrowok="t" textboxrect="0,0,704249,0"/>
                </v:shape>
                <v:rect id="Rectangle 18541" o:spid="_x0000_s2949" style="position:absolute;left:18020;top:30908;width:41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2OPcQA&#10;AADeAAAADwAAAGRycy9kb3ducmV2LnhtbERPS2vCQBC+C/0PyxS86cZiJUZXkaro0UfBehuy0yQ0&#10;Oxuyq0n99a4geJuP7znTeWtKcaXaFZYVDPoRCOLU6oIzBd/HdS8G4TyyxtIyKfgnB/PZW2eKibYN&#10;7+l68JkIIewSVJB7XyVSujQng65vK+LA/draoA+wzqSusQnhppQfUTSSBgsODTlW9JVT+ne4GAWb&#10;uFr8bO2tycrVeXPancbL49gr1X1vFxMQnlr/Ej/dWx3mx5/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tjj3EAAAA3gAAAA8AAAAAAAAAAAAAAAAAmAIAAGRycy9k&#10;b3ducmV2LnhtbFBLBQYAAAAABAAEAPUAAACJAwAAAAA=&#10;" filled="f" stroked="f">
                  <v:textbox inset="0,0,0,0">
                    <w:txbxContent>
                      <w:p w14:paraId="74E404BD" w14:textId="77777777" w:rsidR="006E2FA2" w:rsidRDefault="006E2FA2">
                        <w:pPr>
                          <w:spacing w:after="160" w:line="259" w:lineRule="auto"/>
                          <w:ind w:left="0" w:firstLine="0"/>
                          <w:jc w:val="left"/>
                        </w:pPr>
                        <w:proofErr w:type="gramStart"/>
                        <w:r>
                          <w:rPr>
                            <w:color w:val="141414"/>
                            <w:w w:val="122"/>
                            <w:sz w:val="12"/>
                          </w:rPr>
                          <w:t>universe</w:t>
                        </w:r>
                        <w:proofErr w:type="gramEnd"/>
                      </w:p>
                    </w:txbxContent>
                  </v:textbox>
                </v:rect>
                <v:rect id="Rectangle 18542" o:spid="_x0000_s2950" style="position:absolute;left:22577;top:30908;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QSsUA&#10;AADeAAAADwAAAGRycy9kb3ducmV2LnhtbERPTWvCQBC9F/oflin01mwqVWJ0FWkretRYSL0N2WkS&#10;mp0N2dXE/vquIHibx/uc+XIwjThT52rLCl6jGARxYXXNpYKvw/olAeE8ssbGMim4kIPl4vFhjqm2&#10;Pe/pnPlShBB2KSqovG9TKV1RkUEX2ZY4cD+2M+gD7EqpO+xDuGnkKI4n0mDNoaHClt4rKn6zk1Gw&#10;SdrV99b+9WXzedzku3z6cZh6pZ6fhtUMhKfB38U391aH+cn4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xBKxQAAAN4AAAAPAAAAAAAAAAAAAAAAAJgCAABkcnMv&#10;ZG93bnJldi54bWxQSwUGAAAAAAQABAD1AAAAigMAAAAA&#10;" filled="f" stroked="f">
                  <v:textbox inset="0,0,0,0">
                    <w:txbxContent>
                      <w:p w14:paraId="33BCD074" w14:textId="77777777" w:rsidR="006E2FA2" w:rsidRDefault="006E2FA2">
                        <w:pPr>
                          <w:spacing w:after="160" w:line="259" w:lineRule="auto"/>
                          <w:ind w:left="0" w:firstLine="0"/>
                          <w:jc w:val="left"/>
                        </w:pPr>
                        <w:proofErr w:type="gramStart"/>
                        <w:r>
                          <w:rPr>
                            <w:color w:val="141414"/>
                            <w:w w:val="117"/>
                            <w:sz w:val="12"/>
                          </w:rPr>
                          <w:t>bool</w:t>
                        </w:r>
                        <w:proofErr w:type="gramEnd"/>
                      </w:p>
                    </w:txbxContent>
                  </v:textbox>
                </v:rect>
                <v:shape id="Shape 11546" o:spid="_x0000_s2951" style="position:absolute;left:1193;top:33322;width:12038;height:4143;visibility:visible;mso-wrap-style:square;v-text-anchor:top" coordsize="1203830,414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dcIA&#10;AADeAAAADwAAAGRycy9kb3ducmV2LnhtbERPTWvCQBC9C/0PyxR6041WQ0ndSCtUPGpaeh6yYzZp&#10;djZkV5P+e1cQvM3jfc56M9pWXKj3tWMF81kCgrh0uuZKwc/31/QNhA/IGlvHpOCfPGzyp8kaM+0G&#10;PtKlCJWIIewzVGBC6DIpfWnIop+5jjhyJ9dbDBH2ldQ9DjHctnKRJKm0WHNsMNjR1lD5V5ytgk+7&#10;wN0p7F4TahqTrn4Pgy0GpV6ex493EIHG8BDf3Xsd589XyxRu78Qb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N1wgAAAN4AAAAPAAAAAAAAAAAAAAAAAJgCAABkcnMvZG93&#10;bnJldi54bWxQSwUGAAAAAAQABAD1AAAAhwMAAAAA&#10;" path="m41426,l1162404,v22981,,41426,18497,41426,41427l1203830,372838v,22981,-18445,41426,-41426,41426l41426,414264c18486,414264,,395819,,372838l,41427c,18497,18486,,41426,xe" fillcolor="#ebebeb" strokecolor="#323232" strokeweight=".23014mm">
                  <v:stroke miterlimit="1" joinstyle="miter"/>
                  <v:path arrowok="t" textboxrect="0,0,1203830,414264"/>
                </v:shape>
                <v:rect id="Rectangle 11547" o:spid="_x0000_s2952" style="position:absolute;left:5140;top:33141;width:5558;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pMYA&#10;AADeAAAADwAAAGRycy9kb3ducmV2LnhtbERPTWvCQBC9F/oflin0VjdKr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BpMYAAADeAAAADwAAAAAAAAAAAAAAAACYAgAAZHJz&#10;L2Rvd25yZXYueG1sUEsFBgAAAAAEAAQA9QAAAIsDAAAAAA==&#10;" filled="f" stroked="f">
                  <v:textbox inset="0,0,0,0">
                    <w:txbxContent>
                      <w:p w14:paraId="2301F8EC" w14:textId="77777777" w:rsidR="006E2FA2" w:rsidRDefault="006E2FA2">
                        <w:pPr>
                          <w:spacing w:after="160" w:line="259" w:lineRule="auto"/>
                          <w:ind w:left="0" w:firstLine="0"/>
                          <w:jc w:val="left"/>
                        </w:pPr>
                        <w:r>
                          <w:rPr>
                            <w:color w:val="141414"/>
                            <w:w w:val="98"/>
                            <w:sz w:val="16"/>
                          </w:rPr>
                          <w:t>AreaName</w:t>
                        </w:r>
                      </w:p>
                    </w:txbxContent>
                  </v:textbox>
                </v:rect>
                <v:shape id="Shape 11548" o:spid="_x0000_s2953" style="position:absolute;left:1193;top:34565;width:12038;height:0;visibility:visible;mso-wrap-style:square;v-text-anchor:top" coordsize="1203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O7GccA&#10;AADeAAAADwAAAGRycy9kb3ducmV2LnhtbESPQWvCQBCF70L/wzKF3sxGUZHoKlIoWOmhRgWPY3ZM&#10;gtnZkN1q/PedQ6G3Gd6b975ZrnvXqDt1ofZsYJSkoIgLb2suDRwPH8M5qBCRLTaeycCTAqxXL4Ml&#10;ZtY/eE/3PJZKQjhkaKCKsc20DkVFDkPiW2LRrr5zGGXtSm07fEi4a/Q4TWfaYc3SUGFL7xUVt/zH&#10;Gdh9PmeTfV6m33ra7OrL6fx1CWdj3l77zQJUpD7+m/+ut1bwR9OJ8Mo7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TuxnHAAAA3gAAAA8AAAAAAAAAAAAAAAAAmAIAAGRy&#10;cy9kb3ducmV2LnhtbFBLBQYAAAAABAAEAPUAAACMAwAAAAA=&#10;" path="m,l1203830,e" filled="f" strokecolor="#323232" strokeweight=".23014mm">
                  <v:stroke miterlimit="1" joinstyle="miter"/>
                  <v:path arrowok="t" textboxrect="0,0,1203830,0"/>
                </v:shape>
                <v:rect id="Rectangle 18548" o:spid="_x0000_s2954" style="position:absolute;left:8238;top:35464;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noMgA&#10;AADeAAAADwAAAGRycy9kb3ducmV2LnhtbESPQWvCQBCF7wX/wzJCb3Vj0RJTVxGr6NGqoL0N2WkS&#10;mp0N2a1J++udQ6G3Gd6b976ZL3tXqxu1ofJsYDxKQBHn3lZcGDiftk8pqBCRLdaeycAPBVguBg9z&#10;zKzv+J1ux1goCeGQoYEyxibTOuQlOQwj3xCL9ulbh1HWttC2xU7CXa2fk+RFO6xYGkpsaF1S/nX8&#10;dgZ2abO67v1vV9Sbj93lcJm9nWbRmMdhv3oFFamP/+a/670V/HQ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yegyAAAAN4AAAAPAAAAAAAAAAAAAAAAAJgCAABk&#10;cnMvZG93bnJldi54bWxQSwUGAAAAAAQABAD1AAAAjQMAAAAA&#10;" filled="f" stroked="f">
                  <v:textbox inset="0,0,0,0">
                    <w:txbxContent>
                      <w:p w14:paraId="1B15DBDB"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8547" o:spid="_x0000_s2955" style="position:absolute;left:1607;top:35464;width:5210;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z0sUA&#10;AADeAAAADwAAAGRycy9kb3ducmV2LnhtbERPS2vCQBC+F/wPywje6kaxNUZXEW3RY32AehuyYxLM&#10;zobs1qT99a5Q6G0+vufMFq0pxZ1qV1hWMOhHIIhTqwvOFBwPn68xCOeRNZaWScEPOVjMOy8zTLRt&#10;eEf3vc9ECGGXoILc+yqR0qU5GXR9WxEH7mprgz7AOpO6xiaEm1IOo+hdGiw4NORY0Sqn9Lb/Ngo2&#10;cbU8b+1vk5Ufl83p6zRZHyZeqV63XU5BeGr9v/jPvdVhfvw2G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LPSxQAAAN4AAAAPAAAAAAAAAAAAAAAAAJgCAABkcnMv&#10;ZG93bnJldi54bWxQSwUGAAAAAAQABAD1AAAAigMAAAAA&#10;" filled="f" stroked="f">
                  <v:textbox inset="0,0,0,0">
                    <w:txbxContent>
                      <w:p w14:paraId="08B768BD" w14:textId="77777777" w:rsidR="006E2FA2" w:rsidRDefault="006E2FA2">
                        <w:pPr>
                          <w:spacing w:after="160" w:line="259" w:lineRule="auto"/>
                          <w:ind w:left="0" w:firstLine="0"/>
                          <w:jc w:val="left"/>
                        </w:pPr>
                        <w:r>
                          <w:rPr>
                            <w:color w:val="141414"/>
                            <w:w w:val="107"/>
                            <w:sz w:val="12"/>
                          </w:rPr>
                          <w:t>short_name</w:t>
                        </w:r>
                      </w:p>
                    </w:txbxContent>
                  </v:textbox>
                </v:rect>
                <v:rect id="Rectangle 18543" o:spid="_x0000_s2956" style="position:absolute;left:1607;top:34636;width:208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O10cUA&#10;AADeAAAADwAAAGRycy9kb3ducmV2LnhtbERPS2vCQBC+F/wPywje6kZtJUZXEW3RY32AehuyYxLM&#10;zobs1qT99a5Q6G0+vufMFq0pxZ1qV1hWMOhHIIhTqwvOFBwPn68xCOeRNZaWScEPOVjMOy8zTLRt&#10;eEf3vc9ECGGXoILc+yqR0qU5GXR9WxEH7mprgz7AOpO6xiaEm1IOo2gsDRYcGnKsaJVTett/GwWb&#10;uFqet/a3ycqPy+b0dZqsDxOvVK/bLqcgPLX+X/zn3uowP35/G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7XRxQAAAN4AAAAPAAAAAAAAAAAAAAAAAJgCAABkcnMv&#10;ZG93bnJldi54bWxQSwUGAAAAAAQABAD1AAAAigMAAAAA&#10;" filled="f" stroked="f">
                  <v:textbox inset="0,0,0,0">
                    <w:txbxContent>
                      <w:p w14:paraId="66AEB182" w14:textId="77777777" w:rsidR="006E2FA2" w:rsidRDefault="006E2FA2">
                        <w:pPr>
                          <w:spacing w:after="160" w:line="259" w:lineRule="auto"/>
                          <w:ind w:left="0" w:firstLine="0"/>
                          <w:jc w:val="left"/>
                        </w:pPr>
                        <w:proofErr w:type="gramStart"/>
                        <w:r>
                          <w:rPr>
                            <w:color w:val="141414"/>
                            <w:w w:val="117"/>
                            <w:sz w:val="12"/>
                          </w:rPr>
                          <w:t>area</w:t>
                        </w:r>
                        <w:proofErr w:type="gramEnd"/>
                      </w:p>
                    </w:txbxContent>
                  </v:textbox>
                </v:rect>
                <v:rect id="Rectangle 18544" o:spid="_x0000_s2957" style="position:absolute;left:8272;top:34636;width:208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tpcQA&#10;AADeAAAADwAAAGRycy9kb3ducmV2LnhtbERPS4vCMBC+C/sfwgh709TFlVqNIvtAj75AvQ3N2Bab&#10;SWmytuuvN4LgbT6+50znrSnFlWpXWFYw6EcgiFOrC84U7He/vRiE88gaS8uk4J8czGdvnSkm2ja8&#10;oevWZyKEsEtQQe59lUjp0pwMur6tiAN3trVBH2CdSV1jE8JNKT+iaCQNFhwacqzoK6f0sv0zCpZx&#10;tTiu7K3Jyp/T8rA+jL93Y6/Ue7ddTEB4av1L/HSvdJgffw6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aLaXEAAAA3gAAAA8AAAAAAAAAAAAAAAAAmAIAAGRycy9k&#10;b3ducmV2LnhtbFBLBQYAAAAABAAEAPUAAACJAwAAAAA=&#10;" filled="f" stroked="f">
                  <v:textbox inset="0,0,0,0">
                    <w:txbxContent>
                      <w:p w14:paraId="6A8FA8D8" w14:textId="77777777" w:rsidR="006E2FA2" w:rsidRDefault="006E2FA2">
                        <w:pPr>
                          <w:spacing w:after="160" w:line="259" w:lineRule="auto"/>
                          <w:ind w:left="0" w:firstLine="0"/>
                          <w:jc w:val="left"/>
                        </w:pPr>
                        <w:r>
                          <w:rPr>
                            <w:color w:val="141414"/>
                            <w:w w:val="112"/>
                            <w:sz w:val="12"/>
                          </w:rPr>
                          <w:t>Area</w:t>
                        </w:r>
                      </w:p>
                    </w:txbxContent>
                  </v:textbox>
                </v:rect>
                <v:rect id="Rectangle 11551" o:spid="_x0000_s2958" style="position:absolute;left:8238;top:36293;width:312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14:paraId="45B10574" w14:textId="77777777" w:rsidR="006E2FA2" w:rsidRDefault="006E2FA2">
                        <w:pPr>
                          <w:spacing w:after="160" w:line="259" w:lineRule="auto"/>
                          <w:ind w:left="0" w:firstLine="0"/>
                          <w:jc w:val="left"/>
                        </w:pPr>
                        <w:proofErr w:type="gramStart"/>
                        <w:r>
                          <w:rPr>
                            <w:color w:val="141414"/>
                            <w:w w:val="138"/>
                            <w:sz w:val="12"/>
                          </w:rPr>
                          <w:t>string</w:t>
                        </w:r>
                        <w:proofErr w:type="gramEnd"/>
                      </w:p>
                    </w:txbxContent>
                  </v:textbox>
                </v:rect>
                <v:rect id="Rectangle 11552" o:spid="_x0000_s2959" style="position:absolute;left:1611;top:36293;width:5730;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14:paraId="1586CBE5" w14:textId="77777777" w:rsidR="006E2FA2" w:rsidRDefault="006E2FA2">
                        <w:pPr>
                          <w:spacing w:after="160" w:line="259" w:lineRule="auto"/>
                          <w:ind w:left="0" w:firstLine="0"/>
                          <w:jc w:val="left"/>
                        </w:pPr>
                        <w:r>
                          <w:rPr>
                            <w:color w:val="141414"/>
                            <w:w w:val="106"/>
                            <w:sz w:val="12"/>
                          </w:rPr>
                          <w:t>formal_name</w:t>
                        </w:r>
                      </w:p>
                    </w:txbxContent>
                  </v:textbox>
                </v:rect>
                <v:shape id="Shape 11553" o:spid="_x0000_s2960" style="position:absolute;left:28998;top:33322;width:12014;height:4971;visibility:visible;mso-wrap-style:square;v-text-anchor:top" coordsize="1201365,49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ksQA&#10;AADeAAAADwAAAGRycy9kb3ducmV2LnhtbERPTWvDMAy9D/YfjAq7rU43UkpaJ5RCITussLRsVxGr&#10;cWgsh9hJs38/Dwa76fE+tStm24mJBt86VrBaJiCIa6dbbhRczsfnDQgfkDV2jknBN3ko8seHHWba&#10;3fmDpio0Ioawz1CBCaHPpPS1IYt+6XriyF3dYDFEODRSD3iP4baTL0mylhZbjg0GezoYqm/VaBWU&#10;X4fmZN4/jxv3hqdxWie0x4tST4t5vwURaA7/4j93qeP8VZq+wu878Qa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obJLEAAAA3gAAAA8AAAAAAAAAAAAAAAAAmAIAAGRycy9k&#10;b3ducmV2LnhtbFBLBQYAAAAABAAEAPUAAACJAwAAAAA=&#10;" path="m41427,l1159939,v22981,,41426,18497,41426,41427l1201365,455690v,22982,-18445,41427,-41426,41427l41427,497117c18497,497117,,478672,,455690l,41427c,18497,18497,,41427,xe" fillcolor="#ebebeb" strokecolor="#323232" strokeweight=".23014mm">
                  <v:stroke miterlimit="1" joinstyle="miter"/>
                  <v:path arrowok="t" textboxrect="0,0,1201365,497117"/>
                </v:shape>
                <v:rect id="Rectangle 11554" o:spid="_x0000_s2961" style="position:absolute;left:31609;top:33141;width:9029;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TJDsQA&#10;AADeAAAADwAAAGRycy9kb3ducmV2LnhtbERPS4vCMBC+C/sfwix401RR0WoUWRU9+lhw9zY0Y1u2&#10;mZQm2uqvN4Kwt/n4njNbNKYQN6pcbllBrxuBIE6szjlV8H3adMYgnEfWWFgmBXdysJh/tGYYa1vz&#10;gW5Hn4oQwi5GBZn3ZSylSzIy6Lq2JA7cxVYGfYBVKnWFdQg3hexH0UgazDk0ZFjSV0bJ3/FqFGzH&#10;5fJnZx91Wqx/t+f9ebI6TbxS7c9mOQXhqfH/4rd7p8P83n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UyQ7EAAAA3gAAAA8AAAAAAAAAAAAAAAAAmAIAAGRycy9k&#10;b3ducmV2LnhtbFBLBQYAAAAABAAEAPUAAACJAwAAAAA=&#10;" filled="f" stroked="f">
                  <v:textbox inset="0,0,0,0">
                    <w:txbxContent>
                      <w:p w14:paraId="54A712E1" w14:textId="77777777" w:rsidR="006E2FA2" w:rsidRDefault="006E2FA2">
                        <w:pPr>
                          <w:spacing w:after="160" w:line="259" w:lineRule="auto"/>
                          <w:ind w:left="0" w:firstLine="0"/>
                          <w:jc w:val="left"/>
                        </w:pPr>
                        <w:r>
                          <w:rPr>
                            <w:color w:val="141414"/>
                            <w:w w:val="126"/>
                            <w:sz w:val="16"/>
                          </w:rPr>
                          <w:t>AreaTerritory</w:t>
                        </w:r>
                      </w:p>
                    </w:txbxContent>
                  </v:textbox>
                </v:rect>
                <v:shape id="Shape 11555" o:spid="_x0000_s2962" style="position:absolute;left:28998;top:34565;width:12014;height:0;visibility:visible;mso-wrap-style:square;v-text-anchor:top" coordsize="12013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Dp8MA&#10;AADeAAAADwAAAGRycy9kb3ducmV2LnhtbERPTWvCQBC9F/wPywje6iaxEYmuIoK0EFCq9T5kxySY&#10;nQ3ZrUn/fVcQvM3jfc5qM5hG3KlztWUF8TQCQVxYXXOp4Oe8f1+AcB5ZY2OZFPyRg8169LbCTNue&#10;v+l+8qUIIewyVFB532ZSuqIig25qW+LAXW1n0AfYlVJ32Idw08gkiubSYM2hocKWdhUVt9OvUeAO&#10;n7Mkz8/7fkg+KN/O5eUQH5WajIftEoSnwb/ET/eXDvPjNE3h8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nDp8MAAADeAAAADwAAAAAAAAAAAAAAAACYAgAAZHJzL2Rv&#10;d25yZXYueG1sUEsFBgAAAAAEAAQA9QAAAIgDAAAAAA==&#10;" path="m,l1201365,e" filled="f" strokecolor="#323232" strokeweight=".23014mm">
                  <v:stroke miterlimit="1" joinstyle="miter"/>
                  <v:path arrowok="t" textboxrect="0,0,1201365,0"/>
                </v:shape>
                <v:rect id="Rectangle 11556" o:spid="_x0000_s2963" style="position:absolute;left:29409;top:36293;width:7816;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y4sQA&#10;AADeAAAADwAAAGRycy9kb3ducmV2LnhtbERPTYvCMBC9L/gfwizsbU0VFK1GEXXRo1rB3dvQjG3Z&#10;ZlKaaKu/3giCt3m8z5nOW1OKK9WusKyg141AEKdWF5wpOCY/3yMQziNrLC2Tghs5mM86H1OMtW14&#10;T9eDz0QIYRejgtz7KpbSpTkZdF1bEQfubGuDPsA6k7rGJoSbUvajaCgNFhwacqxomVP6f7gYBZtR&#10;tfjd2nuTleu/zWl3Gq+SsVfq67NdTEB4av1b/HJvdZjfGw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K8uLEAAAA3gAAAA8AAAAAAAAAAAAAAAAAmAIAAGRycy9k&#10;b3ducmV2LnhtbFBLBQYAAAAABAAEAPUAAACJAwAAAAA=&#10;" filled="f" stroked="f">
                  <v:textbox inset="0,0,0,0">
                    <w:txbxContent>
                      <w:p w14:paraId="24273620" w14:textId="77777777" w:rsidR="006E2FA2" w:rsidRDefault="006E2FA2">
                        <w:pPr>
                          <w:spacing w:after="160" w:line="259" w:lineRule="auto"/>
                          <w:ind w:left="0" w:firstLine="0"/>
                          <w:jc w:val="left"/>
                        </w:pPr>
                        <w:r>
                          <w:rPr>
                            <w:color w:val="141414"/>
                            <w:w w:val="123"/>
                            <w:sz w:val="12"/>
                          </w:rPr>
                          <w:t>representative_</w:t>
                        </w:r>
                      </w:p>
                    </w:txbxContent>
                  </v:textbox>
                </v:rect>
                <v:rect id="Rectangle 11557" o:spid="_x0000_s2964" style="position:absolute;left:29409;top:37225;width:2604;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XecQA&#10;AADeAAAADwAAAGRycy9kb3ducmV2LnhtbERPS4vCMBC+C/sfwix401TBVzWKrIoefSy4exuasS3b&#10;TEoTbfXXG0HY23x8z5ktGlOIG1Uut6yg141AECdW55wq+D5tOmMQziNrLCyTgjs5WMw/WjOMta35&#10;QLejT0UIYRejgsz7MpbSJRkZdF1bEgfuYiuDPsAqlbrCOoSbQvajaCgN5hwaMizpK6Pk73g1Crbj&#10;cvmzs486Lda/2/P+PFmdJl6p9meznILw1Ph/8du902F+bzA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GV3nEAAAA3gAAAA8AAAAAAAAAAAAAAAAAmAIAAGRycy9k&#10;b3ducmV2LnhtbFBLBQYAAAAABAAEAPUAAACJAwAAAAA=&#10;" filled="f" stroked="f">
                  <v:textbox inset="0,0,0,0">
                    <w:txbxContent>
                      <w:p w14:paraId="2D7C4B9D" w14:textId="77777777" w:rsidR="006E2FA2" w:rsidRDefault="006E2FA2">
                        <w:pPr>
                          <w:spacing w:after="160" w:line="259" w:lineRule="auto"/>
                          <w:ind w:left="0" w:firstLine="0"/>
                          <w:jc w:val="left"/>
                        </w:pPr>
                        <w:proofErr w:type="gramStart"/>
                        <w:r>
                          <w:rPr>
                            <w:color w:val="141414"/>
                            <w:w w:val="124"/>
                            <w:sz w:val="12"/>
                          </w:rPr>
                          <w:t>point</w:t>
                        </w:r>
                        <w:proofErr w:type="gramEnd"/>
                      </w:p>
                    </w:txbxContent>
                  </v:textbox>
                </v:rect>
                <v:rect id="Rectangle 11558" o:spid="_x0000_s2965" style="position:absolute;left:36041;top:37122;width:2603;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DC8gA&#10;AADeAAAADwAAAGRycy9kb3ducmV2LnhtbESPT2vCQBDF74V+h2UKvdWNBUV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WcMLyAAAAN4AAAAPAAAAAAAAAAAAAAAAAJgCAABk&#10;cnMvZG93bnJldi54bWxQSwUGAAAAAAQABAD1AAAAjQMAAAAA&#10;" filled="f" stroked="f">
                  <v:textbox inset="0,0,0,0">
                    <w:txbxContent>
                      <w:p w14:paraId="49034F6E" w14:textId="77777777" w:rsidR="006E2FA2" w:rsidRDefault="006E2FA2">
                        <w:pPr>
                          <w:spacing w:after="160" w:line="259" w:lineRule="auto"/>
                          <w:ind w:left="0" w:firstLine="0"/>
                          <w:jc w:val="left"/>
                        </w:pPr>
                        <w:r>
                          <w:rPr>
                            <w:color w:val="141414"/>
                            <w:w w:val="125"/>
                            <w:sz w:val="12"/>
                          </w:rPr>
                          <w:t>Point</w:t>
                        </w:r>
                      </w:p>
                    </w:txbxContent>
                  </v:textbox>
                </v:rect>
                <v:rect id="Rectangle 18545" o:spid="_x0000_s2966" style="position:absolute;left:29424;top:34636;width:208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IPsUA&#10;AADeAAAADwAAAGRycy9kb3ducmV2LnhtbERPTWvCQBC9F/oflil4azaVWmJ0FaktetRYSL0N2TEJ&#10;ZmdDdjVpf31XKHibx/uc+XIwjbhS52rLCl6iGARxYXXNpYKvw+dzAsJ5ZI2NZVLwQw6Wi8eHOaba&#10;9ryna+ZLEULYpaig8r5NpXRFRQZdZFviwJ1sZ9AH2JVSd9iHcNPIcRy/SYM1h4YKW3qvqDhnF6Ng&#10;k7Sr76397cvm47jJd/l0fZh6pUZPw2oGwtPg7+J/91aH+cn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og+xQAAAN4AAAAPAAAAAAAAAAAAAAAAAJgCAABkcnMv&#10;ZG93bnJldi54bWxQSwUGAAAAAAQABAD1AAAAigMAAAAA&#10;" filled="f" stroked="f">
                  <v:textbox inset="0,0,0,0">
                    <w:txbxContent>
                      <w:p w14:paraId="07741A18" w14:textId="77777777" w:rsidR="006E2FA2" w:rsidRDefault="006E2FA2">
                        <w:pPr>
                          <w:spacing w:after="160" w:line="259" w:lineRule="auto"/>
                          <w:ind w:left="0" w:firstLine="0"/>
                          <w:jc w:val="left"/>
                        </w:pPr>
                        <w:proofErr w:type="gramStart"/>
                        <w:r>
                          <w:rPr>
                            <w:color w:val="141414"/>
                            <w:w w:val="117"/>
                            <w:sz w:val="12"/>
                          </w:rPr>
                          <w:t>area</w:t>
                        </w:r>
                        <w:proofErr w:type="gramEnd"/>
                      </w:p>
                    </w:txbxContent>
                  </v:textbox>
                </v:rect>
                <v:rect id="Rectangle 18546" o:spid="_x0000_s2967" style="position:absolute;left:36041;top:34636;width:2082;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WScUA&#10;AADeAAAADwAAAGRycy9kb3ducmV2LnhtbERPS2vCQBC+C/0PyxR6M5uWVmJ0FekDPfoopN6G7JgE&#10;s7MhuzXRX+8Kgrf5+J4znfemFidqXWVZwWsUgyDOra64UPC7+xkmIJxH1lhbJgVncjCfPQ2mmGrb&#10;8YZOW1+IEMIuRQWl900qpctLMugi2xAH7mBbgz7AtpC6xS6Em1q+xfFIGqw4NJTY0GdJ+XH7bxQs&#10;k2bxt7KXrqi/98tsnY2/dmOv1Mtzv5iA8NT7h/juXukwP/l4H8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BZJxQAAAN4AAAAPAAAAAAAAAAAAAAAAAJgCAABkcnMv&#10;ZG93bnJldi54bWxQSwUGAAAAAAQABAD1AAAAigMAAAAA&#10;" filled="f" stroked="f">
                  <v:textbox inset="0,0,0,0">
                    <w:txbxContent>
                      <w:p w14:paraId="52ADD551" w14:textId="77777777" w:rsidR="006E2FA2" w:rsidRDefault="006E2FA2">
                        <w:pPr>
                          <w:spacing w:after="160" w:line="259" w:lineRule="auto"/>
                          <w:ind w:left="0" w:firstLine="0"/>
                          <w:jc w:val="left"/>
                        </w:pPr>
                        <w:r>
                          <w:rPr>
                            <w:color w:val="141414"/>
                            <w:w w:val="112"/>
                            <w:sz w:val="12"/>
                          </w:rPr>
                          <w:t>Area</w:t>
                        </w:r>
                      </w:p>
                    </w:txbxContent>
                  </v:textbox>
                </v:rect>
                <v:rect id="Rectangle 18549" o:spid="_x0000_s2968" style="position:absolute;left:29409;top:35464;width:4169;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CO8UA&#10;AADeAAAADwAAAGRycy9kb3ducmV2LnhtbERPS2vCQBC+C/0PyxS86aZFJUldRaqiRx8F29uQnSah&#10;2dmQXU3017uC0Nt8fM+ZzjtTiQs1rrSs4G0YgSDOrC45V/B1XA9iEM4ja6wsk4IrOZjPXnpTTLVt&#10;eU+Xg89FCGGXooLC+zqV0mUFGXRDWxMH7tc2Bn2ATS51g20IN5V8j6KJNFhyaCiwps+Csr/D2SjY&#10;xPXie2tvbV6tfjan3SlZHhOvVP+1W3yA8NT5f/HTvdVhfjwe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24I7xQAAAN4AAAAPAAAAAAAAAAAAAAAAAJgCAABkcnMv&#10;ZG93bnJldi54bWxQSwUGAAAAAAQABAD1AAAAigMAAAAA&#10;" filled="f" stroked="f">
                  <v:textbox inset="0,0,0,0">
                    <w:txbxContent>
                      <w:p w14:paraId="57AC4363" w14:textId="77777777" w:rsidR="006E2FA2" w:rsidRDefault="006E2FA2">
                        <w:pPr>
                          <w:spacing w:after="160" w:line="259" w:lineRule="auto"/>
                          <w:ind w:left="0" w:firstLine="0"/>
                          <w:jc w:val="left"/>
                        </w:pPr>
                        <w:proofErr w:type="gramStart"/>
                        <w:r>
                          <w:rPr>
                            <w:color w:val="141414"/>
                            <w:w w:val="108"/>
                            <w:sz w:val="12"/>
                          </w:rPr>
                          <w:t>geometry</w:t>
                        </w:r>
                        <w:proofErr w:type="gramEnd"/>
                      </w:p>
                    </w:txbxContent>
                  </v:textbox>
                </v:rect>
                <v:rect id="Rectangle 18550" o:spid="_x0000_s2969" style="position:absolute;left:36041;top:35464;width:6251;height: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9e8cA&#10;AADeAAAADwAAAGRycy9kb3ducmV2LnhtbESPQWvCQBCF70L/wzKF3nRTQYmpq4ha9GhVsL0N2WkS&#10;mp0N2a1J/fXOoeBthnnz3vvmy97V6kptqDwbeB0loIhzbysuDJxP78MUVIjIFmvPZOCPAiwXT4M5&#10;ZtZ3/EHXYyyUmHDI0EAZY5NpHfKSHIaRb4jl9u1bh1HWttC2xU7MXa3HSTLVDiuWhBIbWpeU/xx/&#10;nYFd2qw+9/7WFfX2a3c5XGab0ywa8/Lcr95ARerjQ/z/vbdSP51M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4vXvHAAAA3gAAAA8AAAAAAAAAAAAAAAAAmAIAAGRy&#10;cy9kb3ducmV2LnhtbFBLBQYAAAAABAAEAPUAAACMAwAAAAA=&#10;" filled="f" stroked="f">
                  <v:textbox inset="0,0,0,0">
                    <w:txbxContent>
                      <w:p w14:paraId="1272CCEC" w14:textId="77777777" w:rsidR="006E2FA2" w:rsidRDefault="006E2FA2">
                        <w:pPr>
                          <w:spacing w:after="160" w:line="259" w:lineRule="auto"/>
                          <w:ind w:left="0" w:firstLine="0"/>
                          <w:jc w:val="left"/>
                        </w:pPr>
                        <w:r>
                          <w:rPr>
                            <w:color w:val="141414"/>
                            <w:w w:val="118"/>
                            <w:sz w:val="12"/>
                          </w:rPr>
                          <w:t>MultiPolygon</w:t>
                        </w:r>
                      </w:p>
                    </w:txbxContent>
                  </v:textbox>
                </v:rect>
                <v:shape id="Shape 11561" o:spid="_x0000_s2970" style="position:absolute;left:28998;top:15094;width:6620;height:3328;visibility:visible;mso-wrap-style:square;v-text-anchor:top" coordsize="662015,332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mw8UA&#10;AADeAAAADwAAAGRycy9kb3ducmV2LnhtbERPS2vCQBC+F/wPyxR6q5sUIpq6SpFKFUHwceltyE6z&#10;odnZmF2T+O/dQsHbfHzPmS8HW4uOWl85VpCOExDEhdMVlwrOp/XrFIQPyBprx6TgRh6Wi9HTHHPt&#10;ej5QdwyliCHsc1RgQmhyKX1hyKIfu4Y4cj+utRgibEupW+xjuK3lW5JMpMWKY4PBhlaGit/j1Sro&#10;d91p9nnY7rLvIbsUxl72XxUq9fI8fLyDCDSEh/jfvdFxfppNUvh7J9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bDxQAAAN4AAAAPAAAAAAAAAAAAAAAAAJgCAABkcnMv&#10;ZG93bnJldi54bWxQSwUGAAAAAAQABAD1AAAAigMAAAAA&#10;" path="m662015,332747l662015,,,e" filled="f" strokecolor="#323232" strokeweight="0">
                  <v:stroke miterlimit="1" joinstyle="miter"/>
                  <v:path arrowok="t" textboxrect="0,0,662015,332747"/>
                </v:shape>
                <v:shape id="Shape 11562" o:spid="_x0000_s2971" style="position:absolute;left:35204;top:18008;width:829;height:414;visibility:visible;mso-wrap-style:square;v-text-anchor:top" coordsize="82853,4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MFMUA&#10;AADeAAAADwAAAGRycy9kb3ducmV2LnhtbESP0WrCQBBF3wv+wzKCb81GwbREV5FqpE+F2nzAkB2T&#10;YHY27m6T+PfdQqFvM9x77tzZ7ifTiYGcby0rWCYpCOLK6pZrBeVX8fwKwgdkjZ1lUvAgD/vd7GmL&#10;ubYjf9JwCbWIIexzVNCE0OdS+qohgz6xPXHUrtYZDHF1tdQOxxhuOrlK00wabDleaLCnt4aq2+Xb&#10;xBp3Z6fb6YTlx6iPhTy6oT2/KLWYT4cNiEBT+Df/0e86cst1toLfd+IM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AwUxQAAAN4AAAAPAAAAAAAAAAAAAAAAAJgCAABkcnMv&#10;ZG93bnJldi54bWxQSwUGAAAAAAQABAD1AAAAigMAAAAA&#10;" path="m,41426l41426,,82853,41426e" filled="f" strokecolor="#323232" strokeweight="0">
                  <v:stroke miterlimit="1" joinstyle="miter"/>
                  <v:path arrowok="t" textboxrect="0,0,82853,41426"/>
                </v:shape>
                <v:shape id="Shape 11563" o:spid="_x0000_s2972" style="position:absolute;left:6668;top:15094;width:6646;height:3328;visibility:visible;mso-wrap-style:square;v-text-anchor:top" coordsize="664645,332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6RzsUA&#10;AADeAAAADwAAAGRycy9kb3ducmV2LnhtbERPTWsCMRC9C/0PYQq9SM1urYusRmktgtBTtRdvw2bc&#10;rG4mS5Lqbn99Uyj0No/3Oct1b1txJR8axwrySQaCuHK64VrB52H7OAcRIrLG1jEpGCjAenU3WmKp&#10;3Y0/6LqPtUghHEpUYGLsSilDZchimLiOOHEn5y3GBH0ttcdbCretfMqyQlpsODUY7GhjqLrsv6yC&#10;5yGc3zf520Bc6OPs25vx7vCq1MN9/7IAEamP/+I/906n+fmsmMLvO+k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pHOxQAAAN4AAAAPAAAAAAAAAAAAAAAAAJgCAABkcnMv&#10;ZG93bnJldi54bWxQSwUGAAAAAAQABAD1AAAAigMAAAAA&#10;" path="m,332747l,,664645,e" filled="f" strokecolor="#323232" strokeweight="0">
                  <v:stroke miterlimit="1" joinstyle="miter"/>
                  <v:path arrowok="t" textboxrect="0,0,664645,332747"/>
                </v:shape>
                <v:shape id="Shape 11564" o:spid="_x0000_s2973" style="position:absolute;left:6253;top:18008;width:829;height:414;visibility:visible;mso-wrap-style:square;v-text-anchor:top" coordsize="82853,4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x+8QA&#10;AADeAAAADwAAAGRycy9kb3ducmV2LnhtbESP3YrCMBCF74V9hzAL3mmqrLpUoyz+4ZWg6wMMzdgW&#10;m0k3ybb17Y0geDfDOd+ZM4tVZyrRkPOlZQWjYQKCOLO65FzB5Xc3+AbhA7LGyjIpuJOH1fKjt8BU&#10;25ZP1JxDLmII+xQVFCHUqZQ+K8igH9qaOGpX6wyGuLpcaodtDDeVHCfJVBosOV4osKZ1Qdnt/G9i&#10;jT9nu9t2i5djqzc7uXFNuZ8p1f/sfuYgAnXhbX7RBx250WT6Bc934gx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BMfvEAAAA3gAAAA8AAAAAAAAAAAAAAAAAmAIAAGRycy9k&#10;b3ducmV2LnhtbFBLBQYAAAAABAAEAPUAAACJAwAAAAA=&#10;" path="m82853,41426l41426,,,41426e" filled="f" strokecolor="#323232" strokeweight="0">
                  <v:stroke miterlimit="1" joinstyle="miter"/>
                  <v:path arrowok="t" textboxrect="0,0,82853,41426"/>
                </v:shape>
                <v:shape id="Shape 11565" o:spid="_x0000_s2974" style="position:absolute;left:21127;top:25034;width:0;height:4560;visibility:visible;mso-wrap-style:square;v-text-anchor:top" coordsize="0,4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NYsMA&#10;AADeAAAADwAAAGRycy9kb3ducmV2LnhtbERPPWvDMBDdC/0P4gLdGtkBm+JGDiUQSEuXpl6yHdbZ&#10;FrFORlJj999XgUC3e7zP2+4WO4or+WAcK8jXGQji1mnDvYLm+/D8AiJEZI2jY1LwSwF29ePDFivt&#10;Zv6i6yn2IoVwqFDBEONUSRnagSyGtZuIE9c5bzEm6HupPc4p3I5yk2WltGg4NQw40X6g9nL6sQqM&#10;LLhkef40h3H+eF/yi++aRqmn1fL2CiLSEv/Fd/dRp/l5URZweyfdI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wNYsMAAADeAAAADwAAAAAAAAAAAAAAAACYAgAAZHJzL2Rv&#10;d25yZXYueG1sUEsFBgAAAAAEAAQA9QAAAIgDAAAAAA==&#10;" path="m,l,456011e" filled="f" strokecolor="#323232" strokeweight="0">
                  <v:stroke miterlimit="1" joinstyle="miter"/>
                  <v:path arrowok="t" textboxrect="0,0,0,456011"/>
                </v:shape>
                <v:shape id="Shape 11566" o:spid="_x0000_s2975" style="position:absolute;left:20713;top:25034;width:828;height:414;visibility:visible;mso-wrap-style:square;v-text-anchor:top" coordsize="82853,4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F8UA&#10;AADeAAAADwAAAGRycy9kb3ducmV2LnhtbESPzWrDMBCE74W+g9hCbrWcQNzgRAklP6WnQp08wGJt&#10;bRFr5UiK7b59VSj0tsvMNzu72U22EwP5YBwrmGc5COLaacONgsv59LwCESKyxs4xKfimALvt48MG&#10;S+1G/qShio1IIRxKVNDG2JdShroliyFzPXHSvpy3GNPqG6k9jincdnKR54W0aDhdaLGnfUv1tbrb&#10;VOPm3XQ9HvHyMerDSR78YN5elJo9Ta9rEJGm+G/+o9914ubLooDfd9IM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XwoXxQAAAN4AAAAPAAAAAAAAAAAAAAAAAJgCAABkcnMv&#10;ZG93bnJldi54bWxQSwUGAAAAAAQABAD1AAAAigMAAAAA&#10;" path="m82853,l41426,41426,,e" filled="f" strokecolor="#323232" strokeweight="0">
                  <v:stroke miterlimit="1" joinstyle="miter"/>
                  <v:path arrowok="t" textboxrect="0,0,82853,41426"/>
                </v:shape>
                <v:shape id="Shape 11567" o:spid="_x0000_s2976" style="position:absolute;left:22370;top:25037;width:8699;height:8285;visibility:visible;mso-wrap-style:square;v-text-anchor:top" coordsize="869954,828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wlsYA&#10;AADeAAAADwAAAGRycy9kb3ducmV2LnhtbERP30vDMBB+F/Y/hBv45tINnNItGzJYEUGc3Xzw7Whu&#10;TbG51CS23X9vBGFv9/H9vPV2tK3oyYfGsYL5LANBXDndcK3gdNzfPYIIEVlj65gUXCjAdjO5WWOu&#10;3cDv1JexFimEQ44KTIxdLmWoDFkMM9cRJ+7svMWYoK+l9jikcNvKRZYtpcWGU4PBjnaGqq/yxyoo&#10;PouPQ385DOWr8ce30+Ll2xSo1O10fFqBiDTGq/jf/azT/Pn98gH+3kk3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QwlsYAAADeAAAADwAAAAAAAAAAAAAAAACYAgAAZHJz&#10;L2Rvd25yZXYueG1sUEsFBgAAAAAEAAQA9QAAAIsDAAAAAA==&#10;" path="m869954,828528r,-497117l,331411,,e" filled="f" strokecolor="#323232" strokeweight=".23014mm">
                  <v:stroke miterlimit="1" joinstyle="miter"/>
                  <v:path arrowok="t" textboxrect="0,0,869954,828528"/>
                </v:shape>
                <v:shape id="Shape 11568" o:spid="_x0000_s2977" style="position:absolute;left:11185;top:25037;width:8699;height:8285;visibility:visible;mso-wrap-style:square;v-text-anchor:top" coordsize="869954,828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uk5McA&#10;AADeAAAADwAAAGRycy9kb3ducmV2LnhtbESPQUvDQBCF74L/YRnBm920YJHYbRHBIIJY0/bgbciO&#10;2WB2Nu6uSfrvnYPgbYb35r1vNrvZ92qkmLrABpaLAhRxE2zHrYHj4enmDlTKyBb7wGTgTAl228uL&#10;DZY2TPxOY51bJSGcSjTgch5KrVPjyGNahIFYtM8QPWZZY6ttxEnCfa9XRbHWHjuWBocDPTpqvuof&#10;b6D6qE778byf6lcXD2/H1cu3q9CY66v54R5Upjn/m/+un63gL2/Xwivv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rpOTHAAAA3gAAAA8AAAAAAAAAAAAAAAAAmAIAAGRy&#10;cy9kb3ducmV2LnhtbFBLBQYAAAAABAAEAPUAAACMAwAAAAA=&#10;" path="m869954,r,331411l,331411,,828528e" filled="f" strokecolor="#323232" strokeweight=".23014mm">
                  <v:stroke miterlimit="1" joinstyle="miter"/>
                  <v:path arrowok="t" textboxrect="0,0,869954,828528"/>
                </v:shape>
                <v:shape id="Shape 11569" o:spid="_x0000_s2978" style="position:absolute;left:7871;top:23380;width:11185;height:6214;visibility:visible;mso-wrap-style:square;v-text-anchor:top" coordsize="1118512,62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Y5I8EA&#10;AADeAAAADwAAAGRycy9kb3ducmV2LnhtbERP24rCMBB9F/Yfwgj7pmllvVWjLIKgT6LZDxia2ba0&#10;mZQm1fr3mwXBtzmc62z3g23EnTpfOVaQThMQxLkzFRcKfvRxsgLhA7LBxjEpeJKH/e5jtMXMuAdf&#10;6X4LhYgh7DNUUIbQZlL6vCSLfupa4sj9us5iiLArpOnwEcNtI2dJspAWK44NJbZ0KCmvb71VIHV9&#10;SXt90mzP+rj+WvmleeZKfY6H7w2IQEN4i1/uk4nz0/liDf/vxBv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mOSPBAAAA3gAAAA8AAAAAAAAAAAAAAAAAmAIAAGRycy9kb3du&#10;cmV2LnhtbFBLBQYAAAAABAAEAPUAAACGAwAAAAA=&#10;" path="m1118512,621396r,-207132l,414264,,e" filled="f" strokecolor="#323232" strokeweight=".23014mm">
                  <v:stroke miterlimit="1" joinstyle="miter"/>
                  <v:path arrowok="t" textboxrect="0,0,1118512,621396"/>
                </v:shape>
                <v:shape id="Shape 11570" o:spid="_x0000_s2979" style="position:absolute;left:6628;top:23380;width:0;height:9942;visibility:visible;mso-wrap-style:square;v-text-anchor:top" coordsize="0,994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ticgA&#10;AADeAAAADwAAAGRycy9kb3ducmV2LnhtbESPQUsDMRCF70L/QxjBm8224FrWpqUVC4KXtvagt2Ez&#10;7i7dTEKSbld/vXMQvM0wb95733I9ul4NFFPn2cBsWoAirr3tuDFwet/dL0CljGyx90wGvinBejW5&#10;WWJl/ZUPNBxzo8SEU4UG2pxDpXWqW3KYpj4Qy+3LR4dZ1thoG/Eq5q7X86IotcOOJaHFQM8t1efj&#10;xRl4CT97+7aYn+J+U5YfPGw/z+FgzN3tuHkClWnM/+K/71cr9WcPjwIgODKD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xi2JyAAAAN4AAAAPAAAAAAAAAAAAAAAAAJgCAABk&#10;cnMvZG93bnJldi54bWxQSwUGAAAAAAQABAD1AAAAjQMAAAAA&#10;" path="m,994234l,e" filled="f" strokecolor="#323232" strokeweight=".23014mm">
                  <v:stroke miterlimit="1" joinstyle="miter"/>
                  <v:path arrowok="t" textboxrect="0,0,0,994234"/>
                </v:shape>
                <v:shape id="Shape 11571" o:spid="_x0000_s2980" style="position:absolute;left:35626;top:23380;width:0;height:9942;visibility:visible;mso-wrap-style:square;v-text-anchor:top" coordsize="0,994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IEsUA&#10;AADeAAAADwAAAGRycy9kb3ducmV2LnhtbERPTWsCMRC9C/0PYYTeNLtCt7I1ihULBS9qPbS3YTPu&#10;Lm4mIUnXrb++KRS8zeN9zmI1mE705ENrWUE+zUAQV1a3XCs4fbxN5iBCRNbYWSYFPxRgtXwYLbDU&#10;9soH6o+xFimEQ4kKmhhdKWWoGjIYptYRJ+5svcGYoK+l9nhN4aaTsywrpMGWU0ODjjYNVZfjt1Gw&#10;dbe93s1nJ79fF8Un969fF3dQ6nE8rF9ARBriXfzvftdpfv70nMP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ogSxQAAAN4AAAAPAAAAAAAAAAAAAAAAAJgCAABkcnMv&#10;ZG93bnJldi54bWxQSwUGAAAAAAQABAD1AAAAigMAAAAA&#10;" path="m,994234l,e" filled="f" strokecolor="#323232" strokeweight=".23014mm">
                  <v:stroke miterlimit="1" joinstyle="miter"/>
                  <v:path arrowok="t" textboxrect="0,0,0,994234"/>
                </v:shape>
                <v:shape id="Shape 11572" o:spid="_x0000_s2981" style="position:absolute;left:9942;top:23380;width:23199;height:9942;visibility:visible;mso-wrap-style:square;v-text-anchor:top" coordsize="2319878,994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pC8MA&#10;AADeAAAADwAAAGRycy9kb3ducmV2LnhtbERPTYvCMBC9C/sfwix401RxVbpGEUFQxIO1eB6a2bba&#10;TGoTtf77jSB4m8f7nNmiNZW4U+NKywoG/QgEcWZ1ybmC9LjuTUE4j6yxskwKnuRgMf/qzDDW9sEH&#10;uic+FyGEXYwKCu/rWEqXFWTQ9W1NHLg/2xj0ATa51A0+Qrip5DCKxtJgyaGhwJpWBWWX5GYU7K7u&#10;JNcjqvbnbXqdXJLzPn0elep+t8tfEJ5a/xG/3Rsd5g9+JkN4vR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mpC8MAAADeAAAADwAAAAAAAAAAAAAAAACYAgAAZHJzL2Rv&#10;d25yZXYueG1sUEsFBgAAAAAEAAQA9QAAAIgDAAAAAA==&#10;" path="m,994234l,331411r2319878,l2319878,e" filled="f" strokecolor="#323232" strokeweight=".23014mm">
                  <v:stroke miterlimit="1" joinstyle="miter"/>
                  <v:path arrowok="t" textboxrect="0,0,2319878,994234"/>
                </v:shape>
                <v:shape id="Shape 11573" o:spid="_x0000_s2982" style="position:absolute;left:9113;top:23380;width:23199;height:9942;visibility:visible;mso-wrap-style:square;v-text-anchor:top" coordsize="2319878,994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MkMMA&#10;AADeAAAADwAAAGRycy9kb3ducmV2LnhtbERPTYvCMBC9L/gfwgje1lTdValGEUHYRTxYi+ehGdtq&#10;M6lN1PrvN8KCt3m8z5kvW1OJOzWutKxg0I9AEGdWl5wrSA+bzykI55E1VpZJwZMcLBedjznG2j54&#10;T/fE5yKEsItRQeF9HUvpsoIMur6tiQN3so1BH2CTS93gI4SbSg6jaCwNlhwaCqxpXVB2SW5Gwfbq&#10;jnLzRdXu/JteJ5fkvEufB6V63XY1A+Gp9W/xv/tHh/mD78kIXu+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UMkMMAAADeAAAADwAAAAAAAAAAAAAAAACYAgAAZHJzL2Rv&#10;d25yZXYueG1sUEsFBgAAAAAEAAQA9QAAAIgDAAAAAA==&#10;" path="m2319878,994234r,-745676l,248558,,e" filled="f" strokecolor="#323232" strokeweight=".23014mm">
                  <v:stroke miterlimit="1" joinstyle="miter"/>
                  <v:path arrowok="t" textboxrect="0,0,2319878,994234"/>
                </v:shape>
                <w10:anchorlock/>
              </v:group>
            </w:pict>
          </mc:Fallback>
        </mc:AlternateContent>
      </w:r>
    </w:p>
    <w:p w14:paraId="0A83DD9C" w14:textId="77777777" w:rsidR="00A21FDC" w:rsidRDefault="00252176">
      <w:pPr>
        <w:spacing w:after="13"/>
        <w:ind w:right="314" w:hanging="10"/>
        <w:jc w:val="center"/>
      </w:pPr>
      <w:r>
        <w:t>Figure 3.23: The Hivent Database Model</w:t>
      </w:r>
    </w:p>
    <w:p w14:paraId="7FD95EB8" w14:textId="77777777" w:rsidR="00A21FDC" w:rsidRDefault="00252176">
      <w:pPr>
        <w:spacing w:after="401" w:line="265" w:lineRule="auto"/>
        <w:ind w:right="396" w:hanging="10"/>
        <w:jc w:val="center"/>
      </w:pPr>
      <w:r>
        <w:rPr>
          <w:sz w:val="18"/>
        </w:rPr>
        <w:t>Each entity additionally has an id attribute, which is omitted for simplification purposes.</w:t>
      </w:r>
    </w:p>
    <w:p w14:paraId="5113A9C3" w14:textId="77777777" w:rsidR="00A21FDC" w:rsidRDefault="00252176">
      <w:pPr>
        <w:spacing w:after="24"/>
        <w:ind w:left="2" w:right="314"/>
      </w:pPr>
      <w:r>
        <w:t>Figure 3.24 shows the Hivent Database Model at the example of the German Reunification on 3. October 1990. Before 1990, there were the Areas GDR (“German Democratic Republic”, East Germany) and FRG (“Federal Republic of Germany”, West Germany). A user introduced a Merge operation</w:t>
      </w:r>
    </w:p>
    <w:p w14:paraId="7A646D7C" w14:textId="77777777" w:rsidR="00A21FDC" w:rsidRDefault="00252176">
      <w:pPr>
        <w:spacing w:after="500" w:line="289" w:lineRule="auto"/>
        <w:ind w:left="-3" w:right="115" w:hanging="10"/>
        <w:jc w:val="left"/>
      </w:pPr>
      <w:r>
        <w:t>(MRG) in the Edit Mode between FRG and GDR. The new Area received the short name “Germany” and the same formal name “Federal Republic of Germany”, previously held by West Germany. Internally, the Edit Mode translates this to an INC of GDR into FRG and a subsequent NCH of FRG. One Area ceases, one Area is updated twice and no new Area is created.</w:t>
      </w:r>
    </w:p>
    <w:p w14:paraId="79C93178" w14:textId="77777777" w:rsidR="00A21FDC" w:rsidRDefault="00252176">
      <w:pPr>
        <w:ind w:left="2" w:right="314"/>
      </w:pPr>
      <w:r>
        <w:rPr>
          <w:b/>
        </w:rPr>
        <w:t xml:space="preserve">Initial Dataset </w:t>
      </w:r>
      <w:r>
        <w:t>Section 2.2.5 explained the lack of data about historical countries. It is out of the scope of this thesis to create a large testing dataset with the historical countries in the world. The initial dataset consists of the following countries, their names and borders: the 193 UN members and 2 observer states – created by CRE operation – and seven countries with limited international recognition: Kosovo, Transnistria, South Ossetia, Abkhazia, Nagorno-Karabakh, Somaliland and Sahrawi Arab Democratic Republic. Their issue is explained in section 2.1.1. These seven Areas were created by a DIS operations from their homeland on the day of their declaration of independence.</w:t>
      </w:r>
    </w:p>
    <w:p w14:paraId="367BB983" w14:textId="77777777" w:rsidR="00A21FDC" w:rsidRDefault="00252176">
      <w:pPr>
        <w:spacing w:after="175" w:line="259" w:lineRule="auto"/>
        <w:ind w:left="-7" w:firstLine="0"/>
        <w:jc w:val="left"/>
      </w:pPr>
      <w:r>
        <w:rPr>
          <w:noProof/>
        </w:rPr>
        <w:lastRenderedPageBreak/>
        <w:drawing>
          <wp:inline distT="0" distB="0" distL="0" distR="0" wp14:anchorId="1853F336" wp14:editId="67A60D4C">
            <wp:extent cx="4767072" cy="2785872"/>
            <wp:effectExtent l="0" t="0" r="0" b="0"/>
            <wp:docPr id="124638" name="Picture 124638"/>
            <wp:cNvGraphicFramePr/>
            <a:graphic xmlns:a="http://schemas.openxmlformats.org/drawingml/2006/main">
              <a:graphicData uri="http://schemas.openxmlformats.org/drawingml/2006/picture">
                <pic:pic xmlns:pic="http://schemas.openxmlformats.org/drawingml/2006/picture">
                  <pic:nvPicPr>
                    <pic:cNvPr id="124638" name="Picture 124638"/>
                    <pic:cNvPicPr/>
                  </pic:nvPicPr>
                  <pic:blipFill>
                    <a:blip r:embed="rId72"/>
                    <a:stretch>
                      <a:fillRect/>
                    </a:stretch>
                  </pic:blipFill>
                  <pic:spPr>
                    <a:xfrm>
                      <a:off x="0" y="0"/>
                      <a:ext cx="4767072" cy="2785872"/>
                    </a:xfrm>
                    <a:prstGeom prst="rect">
                      <a:avLst/>
                    </a:prstGeom>
                  </pic:spPr>
                </pic:pic>
              </a:graphicData>
            </a:graphic>
          </wp:inline>
        </w:drawing>
      </w:r>
    </w:p>
    <w:p w14:paraId="4388A63D" w14:textId="77777777" w:rsidR="00A21FDC" w:rsidRDefault="00252176">
      <w:pPr>
        <w:spacing w:after="386"/>
        <w:ind w:right="314" w:hanging="10"/>
        <w:jc w:val="center"/>
      </w:pPr>
      <w:r>
        <w:t>Figure 3.24: Visualization of the German Reunification in the Hivent Database Model</w:t>
      </w:r>
    </w:p>
    <w:p w14:paraId="6C5E4F38" w14:textId="77777777" w:rsidR="00A21FDC" w:rsidRDefault="00252176">
      <w:pPr>
        <w:spacing w:after="398"/>
        <w:ind w:left="2" w:right="314"/>
      </w:pPr>
      <w:r>
        <w:rPr>
          <w:b/>
        </w:rPr>
        <w:t xml:space="preserve">Middleware </w:t>
      </w:r>
      <w:proofErr w:type="gramStart"/>
      <w:r>
        <w:t>The</w:t>
      </w:r>
      <w:proofErr w:type="gramEnd"/>
      <w:r>
        <w:t xml:space="preserve"> Django web framework provides </w:t>
      </w:r>
      <w:r>
        <w:rPr>
          <w:i/>
        </w:rPr>
        <w:t xml:space="preserve">view </w:t>
      </w:r>
      <w:r>
        <w:t>classes that receive requests from the client, processes them, queries the necessary data from the database and returns an HttpResponse back to the client. In the naive implementation of the system, the middleware provides only two views for the two use cases:</w:t>
      </w:r>
    </w:p>
    <w:p w14:paraId="7912081C" w14:textId="77777777" w:rsidR="00A21FDC" w:rsidRDefault="00252176">
      <w:pPr>
        <w:numPr>
          <w:ilvl w:val="0"/>
          <w:numId w:val="24"/>
        </w:numPr>
        <w:spacing w:after="186"/>
        <w:ind w:left="499" w:right="163" w:hanging="255"/>
      </w:pPr>
      <w:proofErr w:type="gramStart"/>
      <w:r>
        <w:rPr>
          <w:b/>
        </w:rPr>
        <w:t>get</w:t>
      </w:r>
      <w:r>
        <w:rPr>
          <w:b/>
          <w:sz w:val="31"/>
          <w:vertAlign w:val="subscript"/>
        </w:rPr>
        <w:t>all</w:t>
      </w:r>
      <w:proofErr w:type="gramEnd"/>
      <w:r>
        <w:rPr>
          <w:b/>
          <w:sz w:val="31"/>
          <w:vertAlign w:val="subscript"/>
        </w:rPr>
        <w:t xml:space="preserve"> </w:t>
      </w:r>
      <w:r>
        <w:t xml:space="preserve">is initially called by the client side on loading the web service. The server responds to this HttpRequest with all data from the database in one </w:t>
      </w:r>
      <w:r>
        <w:rPr>
          <w:i/>
        </w:rPr>
        <w:t xml:space="preserve">JSON </w:t>
      </w:r>
      <w:r>
        <w:t>object.</w:t>
      </w:r>
    </w:p>
    <w:p w14:paraId="43CE023F" w14:textId="77777777" w:rsidR="00A21FDC" w:rsidRDefault="00252176">
      <w:pPr>
        <w:numPr>
          <w:ilvl w:val="0"/>
          <w:numId w:val="24"/>
        </w:numPr>
        <w:spacing w:after="73"/>
        <w:ind w:left="499" w:right="163" w:hanging="255"/>
      </w:pPr>
      <w:proofErr w:type="gramStart"/>
      <w:r>
        <w:rPr>
          <w:b/>
        </w:rPr>
        <w:t>save</w:t>
      </w:r>
      <w:r>
        <w:rPr>
          <w:b/>
          <w:sz w:val="31"/>
          <w:vertAlign w:val="subscript"/>
        </w:rPr>
        <w:t>editoperation</w:t>
      </w:r>
      <w:proofErr w:type="gramEnd"/>
      <w:r>
        <w:rPr>
          <w:b/>
          <w:sz w:val="31"/>
          <w:vertAlign w:val="subscript"/>
        </w:rPr>
        <w:t xml:space="preserve"> </w:t>
      </w:r>
      <w:r>
        <w:t>is called by the client after an Edit Operation has been completely created in the Edit Mode. In the last step, the client assembles the relevant data: the as-</w:t>
      </w:r>
    </w:p>
    <w:p w14:paraId="51391044" w14:textId="77777777" w:rsidR="00A21FDC" w:rsidRDefault="00252176">
      <w:pPr>
        <w:spacing w:after="550"/>
        <w:ind w:left="506" w:right="314"/>
      </w:pPr>
      <w:proofErr w:type="gramStart"/>
      <w:r>
        <w:t>sociated</w:t>
      </w:r>
      <w:proofErr w:type="gramEnd"/>
      <w:r>
        <w:t xml:space="preserve"> Hivent and HiventOperations, data about each OldArea, UpdateArea and NewArea. The view checks the data for integrity and stores them in the database. The method returns to the client a confirmation and a set of final ids for the entities stored in the database.</w:t>
      </w:r>
    </w:p>
    <w:p w14:paraId="1531D154" w14:textId="77777777" w:rsidR="00A21FDC" w:rsidRDefault="00252176">
      <w:pPr>
        <w:pStyle w:val="Heading3"/>
        <w:tabs>
          <w:tab w:val="center" w:pos="2061"/>
        </w:tabs>
        <w:ind w:left="-13" w:firstLine="0"/>
      </w:pPr>
      <w:bookmarkStart w:id="225" w:name="_Toc129117"/>
      <w:r>
        <w:t>3.4.3</w:t>
      </w:r>
      <w:r>
        <w:tab/>
        <w:t>Client-Side Application</w:t>
      </w:r>
      <w:bookmarkEnd w:id="225"/>
    </w:p>
    <w:p w14:paraId="33384813" w14:textId="77777777" w:rsidR="00A21FDC" w:rsidRDefault="00252176">
      <w:pPr>
        <w:ind w:left="2" w:right="314"/>
      </w:pPr>
      <w:r>
        <w:t xml:space="preserve">The main application of HistoGlobe runs on the client. As introduced in section 2.4, the software is built upon a module system. The modules used in this this implementation of HistoGlobe are emphasized in </w:t>
      </w:r>
      <w:r>
        <w:rPr>
          <w:b/>
        </w:rPr>
        <w:t xml:space="preserve">bold </w:t>
      </w:r>
      <w:r>
        <w:t>in the class diagram in figure 3.25. The remaining classes were created at run time by one of the seven modules. The classes are structured by their functionality regarding the Model-View-Controller pattern.</w:t>
      </w:r>
    </w:p>
    <w:p w14:paraId="1131E276" w14:textId="77777777" w:rsidR="00A21FDC" w:rsidRDefault="00252176">
      <w:pPr>
        <w:spacing w:after="0" w:line="259" w:lineRule="auto"/>
        <w:ind w:left="553" w:firstLine="0"/>
        <w:jc w:val="left"/>
      </w:pPr>
      <w:r>
        <w:rPr>
          <w:noProof/>
        </w:rPr>
        <w:lastRenderedPageBreak/>
        <w:drawing>
          <wp:inline distT="0" distB="0" distL="0" distR="0" wp14:anchorId="6858FCAA" wp14:editId="38E200B7">
            <wp:extent cx="4495801" cy="7114033"/>
            <wp:effectExtent l="0" t="0" r="0" b="0"/>
            <wp:docPr id="124640" name="Picture 124640"/>
            <wp:cNvGraphicFramePr/>
            <a:graphic xmlns:a="http://schemas.openxmlformats.org/drawingml/2006/main">
              <a:graphicData uri="http://schemas.openxmlformats.org/drawingml/2006/picture">
                <pic:pic xmlns:pic="http://schemas.openxmlformats.org/drawingml/2006/picture">
                  <pic:nvPicPr>
                    <pic:cNvPr id="124640" name="Picture 124640"/>
                    <pic:cNvPicPr/>
                  </pic:nvPicPr>
                  <pic:blipFill>
                    <a:blip r:embed="rId73"/>
                    <a:stretch>
                      <a:fillRect/>
                    </a:stretch>
                  </pic:blipFill>
                  <pic:spPr>
                    <a:xfrm>
                      <a:off x="0" y="0"/>
                      <a:ext cx="4495801" cy="7114033"/>
                    </a:xfrm>
                    <a:prstGeom prst="rect">
                      <a:avLst/>
                    </a:prstGeom>
                  </pic:spPr>
                </pic:pic>
              </a:graphicData>
            </a:graphic>
          </wp:inline>
        </w:drawing>
      </w:r>
    </w:p>
    <w:p w14:paraId="41C98F60" w14:textId="77777777" w:rsidR="00A21FDC" w:rsidRDefault="00252176">
      <w:pPr>
        <w:spacing w:after="493" w:line="336" w:lineRule="auto"/>
        <w:ind w:left="2" w:right="314"/>
      </w:pPr>
      <w:r>
        <w:rPr>
          <w:b/>
        </w:rPr>
        <w:t xml:space="preserve">Initialization </w:t>
      </w:r>
      <w:r>
        <w:t xml:space="preserve">The main HistoGlobe instance in the bottom initializes all modules, mainly the interface elements, the controllers and the DatabaseInterface. This class communicates with the middleware </w:t>
      </w:r>
      <w:r>
        <w:lastRenderedPageBreak/>
        <w:t>(section 3.4.2), loads data from and stores data in the database. Initially, each Hivent and the related EditOperations are created. Each HiventOperation is assembled by its associated set of OldAreas, NewAreas and the UpdateArea from the database model in figure 3.23. Afterwards, each Area, AreaName and AreaTerritory is loaded. A double-link is established to their associated HiventOperations via the startOperation, updateOperation and endOperation.</w:t>
      </w:r>
    </w:p>
    <w:p w14:paraId="6C8E2CCA" w14:textId="77777777" w:rsidR="00A21FDC" w:rsidRDefault="00252176">
      <w:pPr>
        <w:spacing w:after="144"/>
        <w:ind w:left="2" w:right="314"/>
      </w:pPr>
      <w:r>
        <w:rPr>
          <w:b/>
        </w:rPr>
        <w:t xml:space="preserve">Executing historical changes </w:t>
      </w:r>
      <w:r>
        <w:t>HistoGlobe visualizes time on the interactive Timeline and the NowMarker showing the current date of the application: the NowDate. Both view classes can manipulate the current date by moving the Timeline or entering a date. The TimeController stores the NowDate and tells all other modules if the current visualization has changed.</w:t>
      </w:r>
    </w:p>
    <w:p w14:paraId="25593633" w14:textId="77777777" w:rsidR="00A21FDC" w:rsidRDefault="00252176">
      <w:pPr>
        <w:spacing w:after="155" w:line="259" w:lineRule="auto"/>
        <w:ind w:left="841" w:firstLine="0"/>
        <w:jc w:val="left"/>
      </w:pPr>
      <w:r>
        <w:rPr>
          <w:noProof/>
          <w:sz w:val="22"/>
        </w:rPr>
        <mc:AlternateContent>
          <mc:Choice Requires="wpg">
            <w:drawing>
              <wp:inline distT="0" distB="0" distL="0" distR="0" wp14:anchorId="51424917" wp14:editId="76FAE4AC">
                <wp:extent cx="4224552" cy="1280983"/>
                <wp:effectExtent l="0" t="0" r="0" b="0"/>
                <wp:docPr id="112963" name="Group 112963"/>
                <wp:cNvGraphicFramePr/>
                <a:graphic xmlns:a="http://schemas.openxmlformats.org/drawingml/2006/main">
                  <a:graphicData uri="http://schemas.microsoft.com/office/word/2010/wordprocessingGroup">
                    <wpg:wgp>
                      <wpg:cNvGrpSpPr/>
                      <wpg:grpSpPr>
                        <a:xfrm>
                          <a:off x="0" y="0"/>
                          <a:ext cx="4224552" cy="1280983"/>
                          <a:chOff x="0" y="0"/>
                          <a:chExt cx="4224552" cy="1280983"/>
                        </a:xfrm>
                      </wpg:grpSpPr>
                      <wps:wsp>
                        <wps:cNvPr id="134447" name="Shape 134447"/>
                        <wps:cNvSpPr/>
                        <wps:spPr>
                          <a:xfrm>
                            <a:off x="841622" y="86206"/>
                            <a:ext cx="658060" cy="94008"/>
                          </a:xfrm>
                          <a:custGeom>
                            <a:avLst/>
                            <a:gdLst/>
                            <a:ahLst/>
                            <a:cxnLst/>
                            <a:rect l="0" t="0" r="0" b="0"/>
                            <a:pathLst>
                              <a:path w="658060" h="94008">
                                <a:moveTo>
                                  <a:pt x="0" y="0"/>
                                </a:moveTo>
                                <a:lnTo>
                                  <a:pt x="658060" y="0"/>
                                </a:lnTo>
                                <a:lnTo>
                                  <a:pt x="658060" y="94008"/>
                                </a:lnTo>
                                <a:lnTo>
                                  <a:pt x="0" y="94008"/>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2134" name="Rectangle 12134"/>
                        <wps:cNvSpPr/>
                        <wps:spPr>
                          <a:xfrm>
                            <a:off x="32127" y="653307"/>
                            <a:ext cx="1028207" cy="219505"/>
                          </a:xfrm>
                          <a:prstGeom prst="rect">
                            <a:avLst/>
                          </a:prstGeom>
                          <a:ln>
                            <a:noFill/>
                          </a:ln>
                        </wps:spPr>
                        <wps:txbx>
                          <w:txbxContent>
                            <w:p w14:paraId="10FCE934" w14:textId="77777777" w:rsidR="006E2FA2" w:rsidRDefault="006E2FA2">
                              <w:pPr>
                                <w:spacing w:after="160" w:line="259" w:lineRule="auto"/>
                                <w:ind w:left="0" w:firstLine="0"/>
                                <w:jc w:val="left"/>
                              </w:pPr>
                              <w:r>
                                <w:rPr>
                                  <w:w w:val="102"/>
                                  <w:sz w:val="18"/>
                                  <w:shd w:val="clear" w:color="auto" w:fill="AAAAAA"/>
                                </w:rPr>
                                <w:t>HiventController</w:t>
                              </w:r>
                            </w:p>
                          </w:txbxContent>
                        </wps:txbx>
                        <wps:bodyPr horzOverflow="overflow" vert="horz" lIns="0" tIns="0" rIns="0" bIns="0" rtlCol="0">
                          <a:noAutofit/>
                        </wps:bodyPr>
                      </wps:wsp>
                      <wps:wsp>
                        <wps:cNvPr id="134450" name="Shape 134450"/>
                        <wps:cNvSpPr/>
                        <wps:spPr>
                          <a:xfrm>
                            <a:off x="1875717" y="650256"/>
                            <a:ext cx="235021" cy="188017"/>
                          </a:xfrm>
                          <a:custGeom>
                            <a:avLst/>
                            <a:gdLst/>
                            <a:ahLst/>
                            <a:cxnLst/>
                            <a:rect l="0" t="0" r="0" b="0"/>
                            <a:pathLst>
                              <a:path w="235021" h="188017">
                                <a:moveTo>
                                  <a:pt x="0" y="0"/>
                                </a:moveTo>
                                <a:lnTo>
                                  <a:pt x="235021" y="0"/>
                                </a:lnTo>
                                <a:lnTo>
                                  <a:pt x="235021" y="188017"/>
                                </a:lnTo>
                                <a:lnTo>
                                  <a:pt x="0" y="188017"/>
                                </a:lnTo>
                                <a:lnTo>
                                  <a:pt x="0" y="0"/>
                                </a:lnTo>
                              </a:path>
                            </a:pathLst>
                          </a:custGeom>
                          <a:ln w="8582" cap="flat">
                            <a:round/>
                          </a:ln>
                        </wps:spPr>
                        <wps:style>
                          <a:lnRef idx="1">
                            <a:srgbClr val="323232"/>
                          </a:lnRef>
                          <a:fillRef idx="1">
                            <a:srgbClr val="969696"/>
                          </a:fillRef>
                          <a:effectRef idx="0">
                            <a:scrgbClr r="0" g="0" b="0"/>
                          </a:effectRef>
                          <a:fontRef idx="none"/>
                        </wps:style>
                        <wps:bodyPr/>
                      </wps:wsp>
                      <wps:wsp>
                        <wps:cNvPr id="134451" name="Shape 134451"/>
                        <wps:cNvSpPr/>
                        <wps:spPr>
                          <a:xfrm>
                            <a:off x="2298756" y="650256"/>
                            <a:ext cx="235022" cy="188017"/>
                          </a:xfrm>
                          <a:custGeom>
                            <a:avLst/>
                            <a:gdLst/>
                            <a:ahLst/>
                            <a:cxnLst/>
                            <a:rect l="0" t="0" r="0" b="0"/>
                            <a:pathLst>
                              <a:path w="235022" h="188017">
                                <a:moveTo>
                                  <a:pt x="0" y="0"/>
                                </a:moveTo>
                                <a:lnTo>
                                  <a:pt x="235022" y="0"/>
                                </a:lnTo>
                                <a:lnTo>
                                  <a:pt x="235022" y="188017"/>
                                </a:lnTo>
                                <a:lnTo>
                                  <a:pt x="0" y="188017"/>
                                </a:lnTo>
                                <a:lnTo>
                                  <a:pt x="0" y="0"/>
                                </a:lnTo>
                              </a:path>
                            </a:pathLst>
                          </a:custGeom>
                          <a:ln w="8582" cap="flat">
                            <a:round/>
                          </a:ln>
                        </wps:spPr>
                        <wps:style>
                          <a:lnRef idx="1">
                            <a:srgbClr val="323232"/>
                          </a:lnRef>
                          <a:fillRef idx="1">
                            <a:srgbClr val="969696"/>
                          </a:fillRef>
                          <a:effectRef idx="0">
                            <a:scrgbClr r="0" g="0" b="0"/>
                          </a:effectRef>
                          <a:fontRef idx="none"/>
                        </wps:style>
                        <wps:bodyPr/>
                      </wps:wsp>
                      <wps:wsp>
                        <wps:cNvPr id="134452" name="Shape 134452"/>
                        <wps:cNvSpPr/>
                        <wps:spPr>
                          <a:xfrm>
                            <a:off x="2721795" y="650256"/>
                            <a:ext cx="235021" cy="188017"/>
                          </a:xfrm>
                          <a:custGeom>
                            <a:avLst/>
                            <a:gdLst/>
                            <a:ahLst/>
                            <a:cxnLst/>
                            <a:rect l="0" t="0" r="0" b="0"/>
                            <a:pathLst>
                              <a:path w="235021" h="188017">
                                <a:moveTo>
                                  <a:pt x="0" y="0"/>
                                </a:moveTo>
                                <a:lnTo>
                                  <a:pt x="235021" y="0"/>
                                </a:lnTo>
                                <a:lnTo>
                                  <a:pt x="235021" y="188017"/>
                                </a:lnTo>
                                <a:lnTo>
                                  <a:pt x="0" y="188017"/>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34453" name="Shape 134453"/>
                        <wps:cNvSpPr/>
                        <wps:spPr>
                          <a:xfrm>
                            <a:off x="3566217" y="650256"/>
                            <a:ext cx="235021" cy="188017"/>
                          </a:xfrm>
                          <a:custGeom>
                            <a:avLst/>
                            <a:gdLst/>
                            <a:ahLst/>
                            <a:cxnLst/>
                            <a:rect l="0" t="0" r="0" b="0"/>
                            <a:pathLst>
                              <a:path w="235021" h="188017">
                                <a:moveTo>
                                  <a:pt x="0" y="0"/>
                                </a:moveTo>
                                <a:lnTo>
                                  <a:pt x="235021" y="0"/>
                                </a:lnTo>
                                <a:lnTo>
                                  <a:pt x="235021" y="188017"/>
                                </a:lnTo>
                                <a:lnTo>
                                  <a:pt x="0" y="188017"/>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2139" name="Shape 12139"/>
                        <wps:cNvSpPr/>
                        <wps:spPr>
                          <a:xfrm>
                            <a:off x="2110744" y="697261"/>
                            <a:ext cx="188016" cy="0"/>
                          </a:xfrm>
                          <a:custGeom>
                            <a:avLst/>
                            <a:gdLst/>
                            <a:ahLst/>
                            <a:cxnLst/>
                            <a:rect l="0" t="0" r="0" b="0"/>
                            <a:pathLst>
                              <a:path w="188016">
                                <a:moveTo>
                                  <a:pt x="0" y="0"/>
                                </a:moveTo>
                                <a:lnTo>
                                  <a:pt x="188016"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40" name="Shape 12140"/>
                        <wps:cNvSpPr/>
                        <wps:spPr>
                          <a:xfrm>
                            <a:off x="2248490" y="676426"/>
                            <a:ext cx="56511" cy="41540"/>
                          </a:xfrm>
                          <a:custGeom>
                            <a:avLst/>
                            <a:gdLst/>
                            <a:ahLst/>
                            <a:cxnLst/>
                            <a:rect l="0" t="0" r="0" b="0"/>
                            <a:pathLst>
                              <a:path w="56511" h="41540">
                                <a:moveTo>
                                  <a:pt x="0" y="0"/>
                                </a:moveTo>
                                <a:lnTo>
                                  <a:pt x="56511" y="20834"/>
                                </a:lnTo>
                                <a:lnTo>
                                  <a:pt x="0" y="41540"/>
                                </a:lnTo>
                                <a:cubicBezTo>
                                  <a:pt x="9048" y="29283"/>
                                  <a:pt x="9001"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41" name="Shape 12141"/>
                        <wps:cNvSpPr/>
                        <wps:spPr>
                          <a:xfrm>
                            <a:off x="2110744" y="791269"/>
                            <a:ext cx="188016" cy="0"/>
                          </a:xfrm>
                          <a:custGeom>
                            <a:avLst/>
                            <a:gdLst/>
                            <a:ahLst/>
                            <a:cxnLst/>
                            <a:rect l="0" t="0" r="0" b="0"/>
                            <a:pathLst>
                              <a:path w="188016">
                                <a:moveTo>
                                  <a:pt x="188016"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42" name="Shape 12142"/>
                        <wps:cNvSpPr/>
                        <wps:spPr>
                          <a:xfrm>
                            <a:off x="2104493" y="770434"/>
                            <a:ext cx="56511" cy="41540"/>
                          </a:xfrm>
                          <a:custGeom>
                            <a:avLst/>
                            <a:gdLst/>
                            <a:ahLst/>
                            <a:cxnLst/>
                            <a:rect l="0" t="0" r="0" b="0"/>
                            <a:pathLst>
                              <a:path w="56511" h="41540">
                                <a:moveTo>
                                  <a:pt x="56511" y="0"/>
                                </a:moveTo>
                                <a:cubicBezTo>
                                  <a:pt x="47510" y="12480"/>
                                  <a:pt x="47462"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2143" name="Shape 12143"/>
                        <wps:cNvSpPr/>
                        <wps:spPr>
                          <a:xfrm>
                            <a:off x="2533782"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44" name="Shape 12144"/>
                        <wps:cNvSpPr/>
                        <wps:spPr>
                          <a:xfrm>
                            <a:off x="2671528" y="676426"/>
                            <a:ext cx="56511" cy="41540"/>
                          </a:xfrm>
                          <a:custGeom>
                            <a:avLst/>
                            <a:gdLst/>
                            <a:ahLst/>
                            <a:cxnLst/>
                            <a:rect l="0" t="0" r="0" b="0"/>
                            <a:pathLst>
                              <a:path w="56511" h="41540">
                                <a:moveTo>
                                  <a:pt x="0" y="0"/>
                                </a:moveTo>
                                <a:lnTo>
                                  <a:pt x="56511" y="20834"/>
                                </a:lnTo>
                                <a:lnTo>
                                  <a:pt x="0" y="41540"/>
                                </a:lnTo>
                                <a:cubicBezTo>
                                  <a:pt x="9048" y="29283"/>
                                  <a:pt x="9001"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45" name="Shape 12145"/>
                        <wps:cNvSpPr/>
                        <wps:spPr>
                          <a:xfrm>
                            <a:off x="2533782"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46" name="Shape 12146"/>
                        <wps:cNvSpPr/>
                        <wps:spPr>
                          <a:xfrm>
                            <a:off x="2527531" y="770434"/>
                            <a:ext cx="56511" cy="41540"/>
                          </a:xfrm>
                          <a:custGeom>
                            <a:avLst/>
                            <a:gdLst/>
                            <a:ahLst/>
                            <a:cxnLst/>
                            <a:rect l="0" t="0" r="0" b="0"/>
                            <a:pathLst>
                              <a:path w="56511" h="41540">
                                <a:moveTo>
                                  <a:pt x="56511" y="0"/>
                                </a:moveTo>
                                <a:cubicBezTo>
                                  <a:pt x="47510" y="12480"/>
                                  <a:pt x="47462"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2147" name="Shape 12147"/>
                        <wps:cNvSpPr/>
                        <wps:spPr>
                          <a:xfrm>
                            <a:off x="2956820"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48" name="Shape 12148"/>
                        <wps:cNvSpPr/>
                        <wps:spPr>
                          <a:xfrm>
                            <a:off x="3094566" y="676426"/>
                            <a:ext cx="56511" cy="41540"/>
                          </a:xfrm>
                          <a:custGeom>
                            <a:avLst/>
                            <a:gdLst/>
                            <a:ahLst/>
                            <a:cxnLst/>
                            <a:rect l="0" t="0" r="0" b="0"/>
                            <a:pathLst>
                              <a:path w="56511" h="41540">
                                <a:moveTo>
                                  <a:pt x="0" y="0"/>
                                </a:moveTo>
                                <a:lnTo>
                                  <a:pt x="56511" y="20834"/>
                                </a:lnTo>
                                <a:lnTo>
                                  <a:pt x="0" y="41540"/>
                                </a:lnTo>
                                <a:cubicBezTo>
                                  <a:pt x="9048" y="29283"/>
                                  <a:pt x="9001"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49" name="Shape 12149"/>
                        <wps:cNvSpPr/>
                        <wps:spPr>
                          <a:xfrm>
                            <a:off x="2956820"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50" name="Shape 12150"/>
                        <wps:cNvSpPr/>
                        <wps:spPr>
                          <a:xfrm>
                            <a:off x="2950569" y="770434"/>
                            <a:ext cx="56511" cy="41540"/>
                          </a:xfrm>
                          <a:custGeom>
                            <a:avLst/>
                            <a:gdLst/>
                            <a:ahLst/>
                            <a:cxnLst/>
                            <a:rect l="0" t="0" r="0" b="0"/>
                            <a:pathLst>
                              <a:path w="56511" h="41540">
                                <a:moveTo>
                                  <a:pt x="56511" y="0"/>
                                </a:moveTo>
                                <a:cubicBezTo>
                                  <a:pt x="47510" y="12480"/>
                                  <a:pt x="47462"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2151" name="Shape 12151"/>
                        <wps:cNvSpPr/>
                        <wps:spPr>
                          <a:xfrm>
                            <a:off x="3379858"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52" name="Shape 12152"/>
                        <wps:cNvSpPr/>
                        <wps:spPr>
                          <a:xfrm>
                            <a:off x="3517604" y="676426"/>
                            <a:ext cx="56511" cy="41540"/>
                          </a:xfrm>
                          <a:custGeom>
                            <a:avLst/>
                            <a:gdLst/>
                            <a:ahLst/>
                            <a:cxnLst/>
                            <a:rect l="0" t="0" r="0" b="0"/>
                            <a:pathLst>
                              <a:path w="56511" h="41540">
                                <a:moveTo>
                                  <a:pt x="0" y="0"/>
                                </a:moveTo>
                                <a:lnTo>
                                  <a:pt x="56511" y="20834"/>
                                </a:lnTo>
                                <a:lnTo>
                                  <a:pt x="0" y="41540"/>
                                </a:lnTo>
                                <a:cubicBezTo>
                                  <a:pt x="9048" y="29283"/>
                                  <a:pt x="9001"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53" name="Shape 12153"/>
                        <wps:cNvSpPr/>
                        <wps:spPr>
                          <a:xfrm>
                            <a:off x="3379858"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54" name="Shape 12154"/>
                        <wps:cNvSpPr/>
                        <wps:spPr>
                          <a:xfrm>
                            <a:off x="3373607" y="770434"/>
                            <a:ext cx="56511" cy="41540"/>
                          </a:xfrm>
                          <a:custGeom>
                            <a:avLst/>
                            <a:gdLst/>
                            <a:ahLst/>
                            <a:cxnLst/>
                            <a:rect l="0" t="0" r="0" b="0"/>
                            <a:pathLst>
                              <a:path w="56511" h="41540">
                                <a:moveTo>
                                  <a:pt x="56511" y="0"/>
                                </a:moveTo>
                                <a:cubicBezTo>
                                  <a:pt x="47510" y="12480"/>
                                  <a:pt x="47463"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34454" name="Shape 134454"/>
                        <wps:cNvSpPr/>
                        <wps:spPr>
                          <a:xfrm>
                            <a:off x="3989530" y="650256"/>
                            <a:ext cx="235022" cy="188017"/>
                          </a:xfrm>
                          <a:custGeom>
                            <a:avLst/>
                            <a:gdLst/>
                            <a:ahLst/>
                            <a:cxnLst/>
                            <a:rect l="0" t="0" r="0" b="0"/>
                            <a:pathLst>
                              <a:path w="235022" h="188017">
                                <a:moveTo>
                                  <a:pt x="0" y="0"/>
                                </a:moveTo>
                                <a:lnTo>
                                  <a:pt x="235022" y="0"/>
                                </a:lnTo>
                                <a:lnTo>
                                  <a:pt x="235022" y="188017"/>
                                </a:lnTo>
                                <a:lnTo>
                                  <a:pt x="0" y="188017"/>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2156" name="Rectangle 12156"/>
                        <wps:cNvSpPr/>
                        <wps:spPr>
                          <a:xfrm>
                            <a:off x="4033374" y="667907"/>
                            <a:ext cx="194924" cy="182921"/>
                          </a:xfrm>
                          <a:prstGeom prst="rect">
                            <a:avLst/>
                          </a:prstGeom>
                          <a:ln>
                            <a:noFill/>
                          </a:ln>
                        </wps:spPr>
                        <wps:txbx>
                          <w:txbxContent>
                            <w:p w14:paraId="62B314FD" w14:textId="77777777" w:rsidR="006E2FA2" w:rsidRDefault="006E2FA2">
                              <w:pPr>
                                <w:spacing w:after="160" w:line="259" w:lineRule="auto"/>
                                <w:ind w:left="0" w:firstLine="0"/>
                                <w:jc w:val="left"/>
                              </w:pPr>
                              <w:r>
                                <w:rPr>
                                  <w:color w:val="141414"/>
                                  <w:w w:val="111"/>
                                  <w:sz w:val="15"/>
                                </w:rPr>
                                <w:t>Tail</w:t>
                              </w:r>
                            </w:p>
                          </w:txbxContent>
                        </wps:txbx>
                        <wps:bodyPr horzOverflow="overflow" vert="horz" lIns="0" tIns="0" rIns="0" bIns="0" rtlCol="0">
                          <a:noAutofit/>
                        </wps:bodyPr>
                      </wps:wsp>
                      <wps:wsp>
                        <wps:cNvPr id="12157" name="Shape 12157"/>
                        <wps:cNvSpPr/>
                        <wps:spPr>
                          <a:xfrm>
                            <a:off x="3803166"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58" name="Shape 12158"/>
                        <wps:cNvSpPr/>
                        <wps:spPr>
                          <a:xfrm>
                            <a:off x="3940970" y="676426"/>
                            <a:ext cx="56452" cy="41540"/>
                          </a:xfrm>
                          <a:custGeom>
                            <a:avLst/>
                            <a:gdLst/>
                            <a:ahLst/>
                            <a:cxnLst/>
                            <a:rect l="0" t="0" r="0" b="0"/>
                            <a:pathLst>
                              <a:path w="56452" h="41540">
                                <a:moveTo>
                                  <a:pt x="0" y="0"/>
                                </a:moveTo>
                                <a:lnTo>
                                  <a:pt x="56452" y="20834"/>
                                </a:lnTo>
                                <a:lnTo>
                                  <a:pt x="0" y="41540"/>
                                </a:lnTo>
                                <a:cubicBezTo>
                                  <a:pt x="8990" y="29283"/>
                                  <a:pt x="8943"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59" name="Shape 12159"/>
                        <wps:cNvSpPr/>
                        <wps:spPr>
                          <a:xfrm>
                            <a:off x="3803166"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60" name="Shape 12160"/>
                        <wps:cNvSpPr/>
                        <wps:spPr>
                          <a:xfrm>
                            <a:off x="3796927" y="770434"/>
                            <a:ext cx="56499" cy="41540"/>
                          </a:xfrm>
                          <a:custGeom>
                            <a:avLst/>
                            <a:gdLst/>
                            <a:ahLst/>
                            <a:cxnLst/>
                            <a:rect l="0" t="0" r="0" b="0"/>
                            <a:pathLst>
                              <a:path w="56499" h="41540">
                                <a:moveTo>
                                  <a:pt x="56499" y="0"/>
                                </a:moveTo>
                                <a:cubicBezTo>
                                  <a:pt x="47556" y="12480"/>
                                  <a:pt x="47463" y="29284"/>
                                  <a:pt x="56499" y="41540"/>
                                </a:cubicBezTo>
                                <a:lnTo>
                                  <a:pt x="0" y="20835"/>
                                </a:lnTo>
                                <a:lnTo>
                                  <a:pt x="56499" y="0"/>
                                </a:lnTo>
                                <a:close/>
                              </a:path>
                            </a:pathLst>
                          </a:custGeom>
                          <a:ln w="3232" cap="flat">
                            <a:round/>
                          </a:ln>
                        </wps:spPr>
                        <wps:style>
                          <a:lnRef idx="1">
                            <a:srgbClr val="646464"/>
                          </a:lnRef>
                          <a:fillRef idx="1">
                            <a:srgbClr val="646464"/>
                          </a:fillRef>
                          <a:effectRef idx="0">
                            <a:scrgbClr r="0" g="0" b="0"/>
                          </a:effectRef>
                          <a:fontRef idx="none"/>
                        </wps:style>
                        <wps:bodyPr/>
                      </wps:wsp>
                      <wps:wsp>
                        <wps:cNvPr id="12161" name="Rectangle 12161"/>
                        <wps:cNvSpPr/>
                        <wps:spPr>
                          <a:xfrm>
                            <a:off x="3225412" y="682808"/>
                            <a:ext cx="104276" cy="182920"/>
                          </a:xfrm>
                          <a:prstGeom prst="rect">
                            <a:avLst/>
                          </a:prstGeom>
                          <a:ln>
                            <a:noFill/>
                          </a:ln>
                        </wps:spPr>
                        <wps:txbx>
                          <w:txbxContent>
                            <w:p w14:paraId="2AA82BD9" w14:textId="77777777" w:rsidR="006E2FA2" w:rsidRDefault="006E2FA2">
                              <w:pPr>
                                <w:spacing w:after="160" w:line="259" w:lineRule="auto"/>
                                <w:ind w:left="0" w:firstLine="0"/>
                                <w:jc w:val="left"/>
                              </w:pPr>
                              <w:r>
                                <w:rPr>
                                  <w:color w:val="141414"/>
                                  <w:w w:val="113"/>
                                  <w:sz w:val="15"/>
                                </w:rPr>
                                <w:t>...</w:t>
                              </w:r>
                            </w:p>
                          </w:txbxContent>
                        </wps:txbx>
                        <wps:bodyPr horzOverflow="overflow" vert="horz" lIns="0" tIns="0" rIns="0" bIns="0" rtlCol="0">
                          <a:noAutofit/>
                        </wps:bodyPr>
                      </wps:wsp>
                      <wps:wsp>
                        <wps:cNvPr id="12162" name="Rectangle 12162"/>
                        <wps:cNvSpPr/>
                        <wps:spPr>
                          <a:xfrm>
                            <a:off x="3225412" y="588799"/>
                            <a:ext cx="104276" cy="182921"/>
                          </a:xfrm>
                          <a:prstGeom prst="rect">
                            <a:avLst/>
                          </a:prstGeom>
                          <a:ln>
                            <a:noFill/>
                          </a:ln>
                        </wps:spPr>
                        <wps:txbx>
                          <w:txbxContent>
                            <w:p w14:paraId="6F6497EA" w14:textId="77777777" w:rsidR="006E2FA2" w:rsidRDefault="006E2FA2">
                              <w:pPr>
                                <w:spacing w:after="160" w:line="259" w:lineRule="auto"/>
                                <w:ind w:left="0" w:firstLine="0"/>
                                <w:jc w:val="left"/>
                              </w:pPr>
                              <w:r>
                                <w:rPr>
                                  <w:color w:val="141414"/>
                                  <w:w w:val="113"/>
                                  <w:sz w:val="15"/>
                                </w:rPr>
                                <w:t>...</w:t>
                              </w:r>
                            </w:p>
                          </w:txbxContent>
                        </wps:txbx>
                        <wps:bodyPr horzOverflow="overflow" vert="horz" lIns="0" tIns="0" rIns="0" bIns="0" rtlCol="0">
                          <a:noAutofit/>
                        </wps:bodyPr>
                      </wps:wsp>
                      <wps:wsp>
                        <wps:cNvPr id="134461" name="Shape 134461"/>
                        <wps:cNvSpPr/>
                        <wps:spPr>
                          <a:xfrm>
                            <a:off x="1029179" y="650256"/>
                            <a:ext cx="235022" cy="188017"/>
                          </a:xfrm>
                          <a:custGeom>
                            <a:avLst/>
                            <a:gdLst/>
                            <a:ahLst/>
                            <a:cxnLst/>
                            <a:rect l="0" t="0" r="0" b="0"/>
                            <a:pathLst>
                              <a:path w="235022" h="188017">
                                <a:moveTo>
                                  <a:pt x="0" y="0"/>
                                </a:moveTo>
                                <a:lnTo>
                                  <a:pt x="235022" y="0"/>
                                </a:lnTo>
                                <a:lnTo>
                                  <a:pt x="235022" y="188017"/>
                                </a:lnTo>
                                <a:lnTo>
                                  <a:pt x="0" y="188017"/>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34462" name="Shape 134462"/>
                        <wps:cNvSpPr/>
                        <wps:spPr>
                          <a:xfrm>
                            <a:off x="1452218" y="650256"/>
                            <a:ext cx="235021" cy="188017"/>
                          </a:xfrm>
                          <a:custGeom>
                            <a:avLst/>
                            <a:gdLst/>
                            <a:ahLst/>
                            <a:cxnLst/>
                            <a:rect l="0" t="0" r="0" b="0"/>
                            <a:pathLst>
                              <a:path w="235021" h="188017">
                                <a:moveTo>
                                  <a:pt x="0" y="0"/>
                                </a:moveTo>
                                <a:lnTo>
                                  <a:pt x="235021" y="0"/>
                                </a:lnTo>
                                <a:lnTo>
                                  <a:pt x="235021" y="188017"/>
                                </a:lnTo>
                                <a:lnTo>
                                  <a:pt x="0" y="188017"/>
                                </a:lnTo>
                                <a:lnTo>
                                  <a:pt x="0" y="0"/>
                                </a:lnTo>
                              </a:path>
                            </a:pathLst>
                          </a:custGeom>
                          <a:ln w="8582" cap="flat">
                            <a:round/>
                          </a:ln>
                        </wps:spPr>
                        <wps:style>
                          <a:lnRef idx="1">
                            <a:srgbClr val="323232"/>
                          </a:lnRef>
                          <a:fillRef idx="1">
                            <a:srgbClr val="DCDCDC"/>
                          </a:fillRef>
                          <a:effectRef idx="0">
                            <a:scrgbClr r="0" g="0" b="0"/>
                          </a:effectRef>
                          <a:fontRef idx="none"/>
                        </wps:style>
                        <wps:bodyPr/>
                      </wps:wsp>
                      <wps:wsp>
                        <wps:cNvPr id="12165" name="Rectangle 12165"/>
                        <wps:cNvSpPr/>
                        <wps:spPr>
                          <a:xfrm>
                            <a:off x="1045137" y="667907"/>
                            <a:ext cx="268817" cy="182921"/>
                          </a:xfrm>
                          <a:prstGeom prst="rect">
                            <a:avLst/>
                          </a:prstGeom>
                          <a:ln>
                            <a:noFill/>
                          </a:ln>
                        </wps:spPr>
                        <wps:txbx>
                          <w:txbxContent>
                            <w:p w14:paraId="7FEB6C58" w14:textId="77777777" w:rsidR="006E2FA2" w:rsidRDefault="006E2FA2">
                              <w:pPr>
                                <w:spacing w:after="160" w:line="259" w:lineRule="auto"/>
                                <w:ind w:left="0" w:firstLine="0"/>
                                <w:jc w:val="left"/>
                              </w:pPr>
                              <w:r>
                                <w:rPr>
                                  <w:color w:val="141414"/>
                                  <w:w w:val="102"/>
                                  <w:sz w:val="15"/>
                                </w:rPr>
                                <w:t>Head</w:t>
                              </w:r>
                            </w:p>
                          </w:txbxContent>
                        </wps:txbx>
                        <wps:bodyPr horzOverflow="overflow" vert="horz" lIns="0" tIns="0" rIns="0" bIns="0" rtlCol="0">
                          <a:noAutofit/>
                        </wps:bodyPr>
                      </wps:wsp>
                      <wps:wsp>
                        <wps:cNvPr id="12166" name="Shape 12166"/>
                        <wps:cNvSpPr/>
                        <wps:spPr>
                          <a:xfrm>
                            <a:off x="1264198"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67" name="Shape 12167"/>
                        <wps:cNvSpPr/>
                        <wps:spPr>
                          <a:xfrm>
                            <a:off x="1402003" y="676426"/>
                            <a:ext cx="56464" cy="41540"/>
                          </a:xfrm>
                          <a:custGeom>
                            <a:avLst/>
                            <a:gdLst/>
                            <a:ahLst/>
                            <a:cxnLst/>
                            <a:rect l="0" t="0" r="0" b="0"/>
                            <a:pathLst>
                              <a:path w="56464" h="41540">
                                <a:moveTo>
                                  <a:pt x="0" y="0"/>
                                </a:moveTo>
                                <a:lnTo>
                                  <a:pt x="56464" y="20834"/>
                                </a:lnTo>
                                <a:lnTo>
                                  <a:pt x="0" y="41540"/>
                                </a:lnTo>
                                <a:cubicBezTo>
                                  <a:pt x="9001" y="29283"/>
                                  <a:pt x="8954"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68" name="Shape 12168"/>
                        <wps:cNvSpPr/>
                        <wps:spPr>
                          <a:xfrm>
                            <a:off x="1264198"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69" name="Shape 12169"/>
                        <wps:cNvSpPr/>
                        <wps:spPr>
                          <a:xfrm>
                            <a:off x="1257958" y="770434"/>
                            <a:ext cx="56511" cy="41540"/>
                          </a:xfrm>
                          <a:custGeom>
                            <a:avLst/>
                            <a:gdLst/>
                            <a:ahLst/>
                            <a:cxnLst/>
                            <a:rect l="0" t="0" r="0" b="0"/>
                            <a:pathLst>
                              <a:path w="56511" h="41540">
                                <a:moveTo>
                                  <a:pt x="56511" y="0"/>
                                </a:moveTo>
                                <a:cubicBezTo>
                                  <a:pt x="47510" y="12480"/>
                                  <a:pt x="47462"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2170" name="Shape 12170"/>
                        <wps:cNvSpPr/>
                        <wps:spPr>
                          <a:xfrm>
                            <a:off x="1687236" y="697261"/>
                            <a:ext cx="188017" cy="0"/>
                          </a:xfrm>
                          <a:custGeom>
                            <a:avLst/>
                            <a:gdLst/>
                            <a:ahLst/>
                            <a:cxnLst/>
                            <a:rect l="0" t="0" r="0" b="0"/>
                            <a:pathLst>
                              <a:path w="188017">
                                <a:moveTo>
                                  <a:pt x="0" y="0"/>
                                </a:moveTo>
                                <a:lnTo>
                                  <a:pt x="188017"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71" name="Shape 12171"/>
                        <wps:cNvSpPr/>
                        <wps:spPr>
                          <a:xfrm>
                            <a:off x="1825041" y="676426"/>
                            <a:ext cx="56464" cy="41540"/>
                          </a:xfrm>
                          <a:custGeom>
                            <a:avLst/>
                            <a:gdLst/>
                            <a:ahLst/>
                            <a:cxnLst/>
                            <a:rect l="0" t="0" r="0" b="0"/>
                            <a:pathLst>
                              <a:path w="56464" h="41540">
                                <a:moveTo>
                                  <a:pt x="0" y="0"/>
                                </a:moveTo>
                                <a:lnTo>
                                  <a:pt x="56464" y="20834"/>
                                </a:lnTo>
                                <a:lnTo>
                                  <a:pt x="0" y="41540"/>
                                </a:lnTo>
                                <a:cubicBezTo>
                                  <a:pt x="9001" y="29283"/>
                                  <a:pt x="8954" y="12479"/>
                                  <a:pt x="0" y="0"/>
                                </a:cubicBezTo>
                                <a:close/>
                              </a:path>
                            </a:pathLst>
                          </a:custGeom>
                          <a:ln w="3232" cap="flat">
                            <a:round/>
                          </a:ln>
                        </wps:spPr>
                        <wps:style>
                          <a:lnRef idx="1">
                            <a:srgbClr val="646464"/>
                          </a:lnRef>
                          <a:fillRef idx="1">
                            <a:srgbClr val="646464"/>
                          </a:fillRef>
                          <a:effectRef idx="0">
                            <a:scrgbClr r="0" g="0" b="0"/>
                          </a:effectRef>
                          <a:fontRef idx="none"/>
                        </wps:style>
                        <wps:bodyPr/>
                      </wps:wsp>
                      <wps:wsp>
                        <wps:cNvPr id="12172" name="Shape 12172"/>
                        <wps:cNvSpPr/>
                        <wps:spPr>
                          <a:xfrm>
                            <a:off x="1687236" y="791269"/>
                            <a:ext cx="188017" cy="0"/>
                          </a:xfrm>
                          <a:custGeom>
                            <a:avLst/>
                            <a:gdLst/>
                            <a:ahLst/>
                            <a:cxnLst/>
                            <a:rect l="0" t="0" r="0" b="0"/>
                            <a:pathLst>
                              <a:path w="188017">
                                <a:moveTo>
                                  <a:pt x="188017" y="0"/>
                                </a:moveTo>
                                <a:lnTo>
                                  <a:pt x="0" y="0"/>
                                </a:lnTo>
                              </a:path>
                            </a:pathLst>
                          </a:custGeom>
                          <a:ln w="4700" cap="flat">
                            <a:miter lim="100000"/>
                          </a:ln>
                        </wps:spPr>
                        <wps:style>
                          <a:lnRef idx="1">
                            <a:srgbClr val="646464"/>
                          </a:lnRef>
                          <a:fillRef idx="0">
                            <a:srgbClr val="000000">
                              <a:alpha val="0"/>
                            </a:srgbClr>
                          </a:fillRef>
                          <a:effectRef idx="0">
                            <a:scrgbClr r="0" g="0" b="0"/>
                          </a:effectRef>
                          <a:fontRef idx="none"/>
                        </wps:style>
                        <wps:bodyPr/>
                      </wps:wsp>
                      <wps:wsp>
                        <wps:cNvPr id="12173" name="Shape 12173"/>
                        <wps:cNvSpPr/>
                        <wps:spPr>
                          <a:xfrm>
                            <a:off x="1680996" y="770434"/>
                            <a:ext cx="56511" cy="41540"/>
                          </a:xfrm>
                          <a:custGeom>
                            <a:avLst/>
                            <a:gdLst/>
                            <a:ahLst/>
                            <a:cxnLst/>
                            <a:rect l="0" t="0" r="0" b="0"/>
                            <a:pathLst>
                              <a:path w="56511" h="41540">
                                <a:moveTo>
                                  <a:pt x="56511" y="0"/>
                                </a:moveTo>
                                <a:cubicBezTo>
                                  <a:pt x="47510" y="12480"/>
                                  <a:pt x="47463" y="29284"/>
                                  <a:pt x="56511" y="41540"/>
                                </a:cubicBezTo>
                                <a:lnTo>
                                  <a:pt x="0" y="20835"/>
                                </a:lnTo>
                                <a:lnTo>
                                  <a:pt x="56511" y="0"/>
                                </a:lnTo>
                                <a:close/>
                              </a:path>
                            </a:pathLst>
                          </a:custGeom>
                          <a:ln w="3232" cap="flat">
                            <a:round/>
                          </a:ln>
                        </wps:spPr>
                        <wps:style>
                          <a:lnRef idx="1">
                            <a:srgbClr val="646464"/>
                          </a:lnRef>
                          <a:fillRef idx="1">
                            <a:srgbClr val="646464"/>
                          </a:fillRef>
                          <a:effectRef idx="0">
                            <a:scrgbClr r="0" g="0" b="0"/>
                          </a:effectRef>
                          <a:fontRef idx="none"/>
                        </wps:style>
                        <wps:bodyPr/>
                      </wps:wsp>
                      <wps:wsp>
                        <wps:cNvPr id="12174" name="Rectangle 12174"/>
                        <wps:cNvSpPr/>
                        <wps:spPr>
                          <a:xfrm>
                            <a:off x="1472070" y="641997"/>
                            <a:ext cx="255664" cy="146336"/>
                          </a:xfrm>
                          <a:prstGeom prst="rect">
                            <a:avLst/>
                          </a:prstGeom>
                          <a:ln>
                            <a:noFill/>
                          </a:ln>
                        </wps:spPr>
                        <wps:txbx>
                          <w:txbxContent>
                            <w:p w14:paraId="291F9323" w14:textId="77777777" w:rsidR="006E2FA2" w:rsidRDefault="006E2FA2">
                              <w:pPr>
                                <w:spacing w:after="160" w:line="259" w:lineRule="auto"/>
                                <w:ind w:left="0" w:firstLine="0"/>
                                <w:jc w:val="left"/>
                              </w:pPr>
                              <w:r>
                                <w:rPr>
                                  <w:color w:val="141414"/>
                                  <w:w w:val="101"/>
                                  <w:sz w:val="12"/>
                                </w:rPr>
                                <w:t>05.06.</w:t>
                              </w:r>
                            </w:p>
                          </w:txbxContent>
                        </wps:txbx>
                        <wps:bodyPr horzOverflow="overflow" vert="horz" lIns="0" tIns="0" rIns="0" bIns="0" rtlCol="0">
                          <a:noAutofit/>
                        </wps:bodyPr>
                      </wps:wsp>
                      <wps:wsp>
                        <wps:cNvPr id="12175" name="Rectangle 12175"/>
                        <wps:cNvSpPr/>
                        <wps:spPr>
                          <a:xfrm>
                            <a:off x="1492928" y="723973"/>
                            <a:ext cx="200050" cy="146336"/>
                          </a:xfrm>
                          <a:prstGeom prst="rect">
                            <a:avLst/>
                          </a:prstGeom>
                          <a:ln>
                            <a:noFill/>
                          </a:ln>
                        </wps:spPr>
                        <wps:txbx>
                          <w:txbxContent>
                            <w:p w14:paraId="6420B894" w14:textId="77777777" w:rsidR="006E2FA2" w:rsidRDefault="006E2FA2">
                              <w:pPr>
                                <w:spacing w:after="160" w:line="259" w:lineRule="auto"/>
                                <w:ind w:left="0" w:firstLine="0"/>
                                <w:jc w:val="left"/>
                              </w:pPr>
                              <w:r>
                                <w:rPr>
                                  <w:color w:val="141414"/>
                                  <w:w w:val="98"/>
                                  <w:sz w:val="12"/>
                                </w:rPr>
                                <w:t>1945</w:t>
                              </w:r>
                            </w:p>
                          </w:txbxContent>
                        </wps:txbx>
                        <wps:bodyPr horzOverflow="overflow" vert="horz" lIns="0" tIns="0" rIns="0" bIns="0" rtlCol="0">
                          <a:noAutofit/>
                        </wps:bodyPr>
                      </wps:wsp>
                      <wps:wsp>
                        <wps:cNvPr id="12176" name="Shape 12176"/>
                        <wps:cNvSpPr/>
                        <wps:spPr>
                          <a:xfrm>
                            <a:off x="1569725" y="838273"/>
                            <a:ext cx="0" cy="235021"/>
                          </a:xfrm>
                          <a:custGeom>
                            <a:avLst/>
                            <a:gdLst/>
                            <a:ahLst/>
                            <a:cxnLst/>
                            <a:rect l="0" t="0" r="0" b="0"/>
                            <a:pathLst>
                              <a:path h="235021">
                                <a:moveTo>
                                  <a:pt x="0" y="235021"/>
                                </a:moveTo>
                                <a:lnTo>
                                  <a:pt x="0" y="0"/>
                                </a:lnTo>
                              </a:path>
                            </a:pathLst>
                          </a:custGeom>
                          <a:ln w="7521" cap="flat">
                            <a:miter lim="100000"/>
                          </a:ln>
                        </wps:spPr>
                        <wps:style>
                          <a:lnRef idx="1">
                            <a:srgbClr val="808080"/>
                          </a:lnRef>
                          <a:fillRef idx="0">
                            <a:srgbClr val="000000">
                              <a:alpha val="0"/>
                            </a:srgbClr>
                          </a:fillRef>
                          <a:effectRef idx="0">
                            <a:scrgbClr r="0" g="0" b="0"/>
                          </a:effectRef>
                          <a:fontRef idx="none"/>
                        </wps:style>
                        <wps:bodyPr/>
                      </wps:wsp>
                      <wps:wsp>
                        <wps:cNvPr id="12177" name="Shape 12177"/>
                        <wps:cNvSpPr/>
                        <wps:spPr>
                          <a:xfrm>
                            <a:off x="1539666" y="839695"/>
                            <a:ext cx="60177" cy="52010"/>
                          </a:xfrm>
                          <a:custGeom>
                            <a:avLst/>
                            <a:gdLst/>
                            <a:ahLst/>
                            <a:cxnLst/>
                            <a:rect l="0" t="0" r="0" b="0"/>
                            <a:pathLst>
                              <a:path w="60177" h="52010">
                                <a:moveTo>
                                  <a:pt x="30059" y="0"/>
                                </a:moveTo>
                                <a:lnTo>
                                  <a:pt x="60177" y="52010"/>
                                </a:lnTo>
                                <a:lnTo>
                                  <a:pt x="0" y="52010"/>
                                </a:lnTo>
                                <a:lnTo>
                                  <a:pt x="30059" y="0"/>
                                </a:lnTo>
                                <a:close/>
                              </a:path>
                            </a:pathLst>
                          </a:custGeom>
                          <a:ln w="0" cap="flat">
                            <a:miter lim="100000"/>
                          </a:ln>
                        </wps:spPr>
                        <wps:style>
                          <a:lnRef idx="1">
                            <a:srgbClr val="808080"/>
                          </a:lnRef>
                          <a:fillRef idx="1">
                            <a:srgbClr val="808080"/>
                          </a:fillRef>
                          <a:effectRef idx="0">
                            <a:scrgbClr r="0" g="0" b="0"/>
                          </a:effectRef>
                          <a:fontRef idx="none"/>
                        </wps:style>
                        <wps:bodyPr/>
                      </wps:wsp>
                      <wps:wsp>
                        <wps:cNvPr id="12178" name="Rectangle 12178"/>
                        <wps:cNvSpPr/>
                        <wps:spPr>
                          <a:xfrm>
                            <a:off x="1497941" y="1058841"/>
                            <a:ext cx="183046" cy="182921"/>
                          </a:xfrm>
                          <a:prstGeom prst="rect">
                            <a:avLst/>
                          </a:prstGeom>
                          <a:ln>
                            <a:noFill/>
                          </a:ln>
                        </wps:spPr>
                        <wps:txbx>
                          <w:txbxContent>
                            <w:p w14:paraId="3A640CF8" w14:textId="77777777" w:rsidR="006E2FA2" w:rsidRDefault="006E2FA2">
                              <w:pPr>
                                <w:spacing w:after="160" w:line="259" w:lineRule="auto"/>
                                <w:ind w:left="0" w:firstLine="0"/>
                                <w:jc w:val="left"/>
                              </w:pPr>
                              <w:proofErr w:type="gramStart"/>
                              <w:r>
                                <w:rPr>
                                  <w:color w:val="808080"/>
                                  <w:w w:val="104"/>
                                  <w:sz w:val="15"/>
                                </w:rPr>
                                <w:t>last</w:t>
                              </w:r>
                              <w:proofErr w:type="gramEnd"/>
                            </w:p>
                          </w:txbxContent>
                        </wps:txbx>
                        <wps:bodyPr horzOverflow="overflow" vert="horz" lIns="0" tIns="0" rIns="0" bIns="0" rtlCol="0">
                          <a:noAutofit/>
                        </wps:bodyPr>
                      </wps:wsp>
                      <wps:wsp>
                        <wps:cNvPr id="12179" name="Rectangle 12179"/>
                        <wps:cNvSpPr/>
                        <wps:spPr>
                          <a:xfrm>
                            <a:off x="1438359" y="1143449"/>
                            <a:ext cx="341335" cy="182921"/>
                          </a:xfrm>
                          <a:prstGeom prst="rect">
                            <a:avLst/>
                          </a:prstGeom>
                          <a:ln>
                            <a:noFill/>
                          </a:ln>
                        </wps:spPr>
                        <wps:txbx>
                          <w:txbxContent>
                            <w:p w14:paraId="10B316F5" w14:textId="77777777" w:rsidR="006E2FA2" w:rsidRDefault="006E2FA2">
                              <w:pPr>
                                <w:spacing w:after="160" w:line="259" w:lineRule="auto"/>
                                <w:ind w:left="0" w:firstLine="0"/>
                                <w:jc w:val="left"/>
                              </w:pPr>
                              <w:r>
                                <w:rPr>
                                  <w:color w:val="808080"/>
                                  <w:w w:val="104"/>
                                  <w:sz w:val="15"/>
                                </w:rPr>
                                <w:t>Hivent</w:t>
                              </w:r>
                            </w:p>
                          </w:txbxContent>
                        </wps:txbx>
                        <wps:bodyPr horzOverflow="overflow" vert="horz" lIns="0" tIns="0" rIns="0" bIns="0" rtlCol="0">
                          <a:noAutofit/>
                        </wps:bodyPr>
                      </wps:wsp>
                      <wps:wsp>
                        <wps:cNvPr id="12180" name="Shape 12180"/>
                        <wps:cNvSpPr/>
                        <wps:spPr>
                          <a:xfrm>
                            <a:off x="1786203" y="415236"/>
                            <a:ext cx="0" cy="235021"/>
                          </a:xfrm>
                          <a:custGeom>
                            <a:avLst/>
                            <a:gdLst/>
                            <a:ahLst/>
                            <a:cxnLst/>
                            <a:rect l="0" t="0" r="0" b="0"/>
                            <a:pathLst>
                              <a:path h="235021">
                                <a:moveTo>
                                  <a:pt x="0" y="0"/>
                                </a:moveTo>
                                <a:lnTo>
                                  <a:pt x="0" y="235021"/>
                                </a:lnTo>
                              </a:path>
                            </a:pathLst>
                          </a:custGeom>
                          <a:ln w="7521" cap="flat">
                            <a:miter lim="100000"/>
                          </a:ln>
                        </wps:spPr>
                        <wps:style>
                          <a:lnRef idx="1">
                            <a:srgbClr val="808080"/>
                          </a:lnRef>
                          <a:fillRef idx="0">
                            <a:srgbClr val="000000">
                              <a:alpha val="0"/>
                            </a:srgbClr>
                          </a:fillRef>
                          <a:effectRef idx="0">
                            <a:scrgbClr r="0" g="0" b="0"/>
                          </a:effectRef>
                          <a:fontRef idx="none"/>
                        </wps:style>
                        <wps:bodyPr/>
                      </wps:wsp>
                      <wps:wsp>
                        <wps:cNvPr id="12181" name="Shape 12181"/>
                        <wps:cNvSpPr/>
                        <wps:spPr>
                          <a:xfrm>
                            <a:off x="1756097" y="596871"/>
                            <a:ext cx="60177" cy="52010"/>
                          </a:xfrm>
                          <a:custGeom>
                            <a:avLst/>
                            <a:gdLst/>
                            <a:ahLst/>
                            <a:cxnLst/>
                            <a:rect l="0" t="0" r="0" b="0"/>
                            <a:pathLst>
                              <a:path w="60177" h="52010">
                                <a:moveTo>
                                  <a:pt x="0" y="0"/>
                                </a:moveTo>
                                <a:lnTo>
                                  <a:pt x="60177" y="0"/>
                                </a:lnTo>
                                <a:lnTo>
                                  <a:pt x="30106" y="52010"/>
                                </a:lnTo>
                                <a:lnTo>
                                  <a:pt x="0" y="0"/>
                                </a:lnTo>
                                <a:close/>
                              </a:path>
                            </a:pathLst>
                          </a:custGeom>
                          <a:ln w="0" cap="flat">
                            <a:miter lim="100000"/>
                          </a:ln>
                        </wps:spPr>
                        <wps:style>
                          <a:lnRef idx="1">
                            <a:srgbClr val="808080"/>
                          </a:lnRef>
                          <a:fillRef idx="1">
                            <a:srgbClr val="808080"/>
                          </a:fillRef>
                          <a:effectRef idx="0">
                            <a:scrgbClr r="0" g="0" b="0"/>
                          </a:effectRef>
                          <a:fontRef idx="none"/>
                        </wps:style>
                        <wps:bodyPr/>
                      </wps:wsp>
                      <wps:wsp>
                        <wps:cNvPr id="12182" name="Rectangle 12182"/>
                        <wps:cNvSpPr/>
                        <wps:spPr>
                          <a:xfrm>
                            <a:off x="1613556" y="199603"/>
                            <a:ext cx="460240" cy="182921"/>
                          </a:xfrm>
                          <a:prstGeom prst="rect">
                            <a:avLst/>
                          </a:prstGeom>
                          <a:ln>
                            <a:noFill/>
                          </a:ln>
                        </wps:spPr>
                        <wps:txbx>
                          <w:txbxContent>
                            <w:p w14:paraId="127A87E6" w14:textId="77777777" w:rsidR="006E2FA2" w:rsidRDefault="006E2FA2">
                              <w:pPr>
                                <w:spacing w:after="160" w:line="259" w:lineRule="auto"/>
                                <w:ind w:left="0" w:firstLine="0"/>
                                <w:jc w:val="left"/>
                              </w:pPr>
                              <w:proofErr w:type="gramStart"/>
                              <w:r>
                                <w:rPr>
                                  <w:color w:val="808080"/>
                                  <w:w w:val="101"/>
                                  <w:sz w:val="15"/>
                                </w:rPr>
                                <w:t>nowDate</w:t>
                              </w:r>
                              <w:proofErr w:type="gramEnd"/>
                            </w:p>
                          </w:txbxContent>
                        </wps:txbx>
                        <wps:bodyPr horzOverflow="overflow" vert="horz" lIns="0" tIns="0" rIns="0" bIns="0" rtlCol="0">
                          <a:noAutofit/>
                        </wps:bodyPr>
                      </wps:wsp>
                      <wps:wsp>
                        <wps:cNvPr id="12183" name="Rectangle 12183"/>
                        <wps:cNvSpPr/>
                        <wps:spPr>
                          <a:xfrm>
                            <a:off x="1572519" y="284211"/>
                            <a:ext cx="569642" cy="182920"/>
                          </a:xfrm>
                          <a:prstGeom prst="rect">
                            <a:avLst/>
                          </a:prstGeom>
                          <a:ln>
                            <a:noFill/>
                          </a:ln>
                        </wps:spPr>
                        <wps:txbx>
                          <w:txbxContent>
                            <w:p w14:paraId="2C9700E6" w14:textId="77777777" w:rsidR="006E2FA2" w:rsidRDefault="006E2FA2">
                              <w:pPr>
                                <w:spacing w:after="160" w:line="259" w:lineRule="auto"/>
                                <w:ind w:left="0" w:firstLine="0"/>
                                <w:jc w:val="left"/>
                              </w:pPr>
                              <w:r>
                                <w:rPr>
                                  <w:color w:val="808080"/>
                                  <w:sz w:val="15"/>
                                </w:rPr>
                                <w:t>05.08.1945</w:t>
                              </w:r>
                            </w:p>
                          </w:txbxContent>
                        </wps:txbx>
                        <wps:bodyPr horzOverflow="overflow" vert="horz" lIns="0" tIns="0" rIns="0" bIns="0" rtlCol="0">
                          <a:noAutofit/>
                        </wps:bodyPr>
                      </wps:wsp>
                      <wps:wsp>
                        <wps:cNvPr id="134477" name="Shape 134477"/>
                        <wps:cNvSpPr/>
                        <wps:spPr>
                          <a:xfrm>
                            <a:off x="0" y="0"/>
                            <a:ext cx="846075" cy="282025"/>
                          </a:xfrm>
                          <a:custGeom>
                            <a:avLst/>
                            <a:gdLst/>
                            <a:ahLst/>
                            <a:cxnLst/>
                            <a:rect l="0" t="0" r="0" b="0"/>
                            <a:pathLst>
                              <a:path w="846075" h="282025">
                                <a:moveTo>
                                  <a:pt x="0" y="0"/>
                                </a:moveTo>
                                <a:lnTo>
                                  <a:pt x="846075" y="0"/>
                                </a:lnTo>
                                <a:lnTo>
                                  <a:pt x="846075" y="282025"/>
                                </a:lnTo>
                                <a:lnTo>
                                  <a:pt x="0" y="282025"/>
                                </a:lnTo>
                                <a:lnTo>
                                  <a:pt x="0" y="0"/>
                                </a:lnTo>
                              </a:path>
                            </a:pathLst>
                          </a:custGeom>
                          <a:ln w="8582" cap="flat">
                            <a:round/>
                          </a:ln>
                        </wps:spPr>
                        <wps:style>
                          <a:lnRef idx="1">
                            <a:srgbClr val="323232"/>
                          </a:lnRef>
                          <a:fillRef idx="1">
                            <a:srgbClr val="AAAAAA"/>
                          </a:fillRef>
                          <a:effectRef idx="0">
                            <a:scrgbClr r="0" g="0" b="0"/>
                          </a:effectRef>
                          <a:fontRef idx="none"/>
                        </wps:style>
                        <wps:bodyPr/>
                      </wps:wsp>
                      <wps:wsp>
                        <wps:cNvPr id="12185" name="Rectangle 12185"/>
                        <wps:cNvSpPr/>
                        <wps:spPr>
                          <a:xfrm>
                            <a:off x="64406" y="50055"/>
                            <a:ext cx="942385" cy="219505"/>
                          </a:xfrm>
                          <a:prstGeom prst="rect">
                            <a:avLst/>
                          </a:prstGeom>
                          <a:ln>
                            <a:noFill/>
                          </a:ln>
                        </wps:spPr>
                        <wps:txbx>
                          <w:txbxContent>
                            <w:p w14:paraId="7C88B364" w14:textId="77777777" w:rsidR="006E2FA2" w:rsidRDefault="006E2FA2">
                              <w:pPr>
                                <w:spacing w:after="160" w:line="259" w:lineRule="auto"/>
                                <w:ind w:left="0" w:firstLine="0"/>
                                <w:jc w:val="left"/>
                              </w:pPr>
                              <w:r>
                                <w:rPr>
                                  <w:w w:val="103"/>
                                  <w:sz w:val="18"/>
                                </w:rPr>
                                <w:t>TimeController</w:t>
                              </w:r>
                            </w:p>
                          </w:txbxContent>
                        </wps:txbx>
                        <wps:bodyPr horzOverflow="overflow" vert="horz" lIns="0" tIns="0" rIns="0" bIns="0" rtlCol="0">
                          <a:noAutofit/>
                        </wps:bodyPr>
                      </wps:wsp>
                      <wps:wsp>
                        <wps:cNvPr id="12186" name="Rectangle 12186"/>
                        <wps:cNvSpPr/>
                        <wps:spPr>
                          <a:xfrm>
                            <a:off x="865222" y="56052"/>
                            <a:ext cx="812328" cy="182922"/>
                          </a:xfrm>
                          <a:prstGeom prst="rect">
                            <a:avLst/>
                          </a:prstGeom>
                          <a:ln>
                            <a:noFill/>
                          </a:ln>
                        </wps:spPr>
                        <wps:txbx>
                          <w:txbxContent>
                            <w:p w14:paraId="5D5A3CB4" w14:textId="77777777" w:rsidR="006E2FA2" w:rsidRDefault="006E2FA2">
                              <w:pPr>
                                <w:spacing w:after="160" w:line="259" w:lineRule="auto"/>
                                <w:ind w:left="0" w:firstLine="0"/>
                                <w:jc w:val="left"/>
                              </w:pPr>
                              <w:proofErr w:type="gramStart"/>
                              <w:r>
                                <w:rPr>
                                  <w:color w:val="141414"/>
                                  <w:w w:val="101"/>
                                  <w:sz w:val="15"/>
                                </w:rPr>
                                <w:t>onNowChanged</w:t>
                              </w:r>
                              <w:proofErr w:type="gramEnd"/>
                            </w:p>
                          </w:txbxContent>
                        </wps:txbx>
                        <wps:bodyPr horzOverflow="overflow" vert="horz" lIns="0" tIns="0" rIns="0" bIns="0" rtlCol="0">
                          <a:noAutofit/>
                        </wps:bodyPr>
                      </wps:wsp>
                      <wps:wsp>
                        <wps:cNvPr id="12187" name="Shape 12187"/>
                        <wps:cNvSpPr/>
                        <wps:spPr>
                          <a:xfrm>
                            <a:off x="1499689" y="133210"/>
                            <a:ext cx="1128101" cy="94008"/>
                          </a:xfrm>
                          <a:custGeom>
                            <a:avLst/>
                            <a:gdLst/>
                            <a:ahLst/>
                            <a:cxnLst/>
                            <a:rect l="0" t="0" r="0" b="0"/>
                            <a:pathLst>
                              <a:path w="1128101" h="94008">
                                <a:moveTo>
                                  <a:pt x="0" y="0"/>
                                </a:moveTo>
                                <a:lnTo>
                                  <a:pt x="1128101" y="0"/>
                                </a:lnTo>
                                <a:lnTo>
                                  <a:pt x="1128101" y="94008"/>
                                </a:lnTo>
                              </a:path>
                            </a:pathLst>
                          </a:custGeom>
                          <a:ln w="7521" cap="flat">
                            <a:miter lim="100000"/>
                          </a:ln>
                        </wps:spPr>
                        <wps:style>
                          <a:lnRef idx="1">
                            <a:srgbClr val="323232"/>
                          </a:lnRef>
                          <a:fillRef idx="0">
                            <a:srgbClr val="000000">
                              <a:alpha val="0"/>
                            </a:srgbClr>
                          </a:fillRef>
                          <a:effectRef idx="0">
                            <a:scrgbClr r="0" g="0" b="0"/>
                          </a:effectRef>
                          <a:fontRef idx="none"/>
                        </wps:style>
                        <wps:bodyPr/>
                      </wps:wsp>
                      <wps:wsp>
                        <wps:cNvPr id="12188" name="Rectangle 12188"/>
                        <wps:cNvSpPr/>
                        <wps:spPr>
                          <a:xfrm>
                            <a:off x="1899247" y="641997"/>
                            <a:ext cx="255664" cy="146336"/>
                          </a:xfrm>
                          <a:prstGeom prst="rect">
                            <a:avLst/>
                          </a:prstGeom>
                          <a:ln>
                            <a:noFill/>
                          </a:ln>
                        </wps:spPr>
                        <wps:txbx>
                          <w:txbxContent>
                            <w:p w14:paraId="10018C3D" w14:textId="77777777" w:rsidR="006E2FA2" w:rsidRDefault="006E2FA2">
                              <w:pPr>
                                <w:spacing w:after="160" w:line="259" w:lineRule="auto"/>
                                <w:ind w:left="0" w:firstLine="0"/>
                                <w:jc w:val="left"/>
                              </w:pPr>
                              <w:r>
                                <w:rPr>
                                  <w:color w:val="141414"/>
                                  <w:w w:val="101"/>
                                  <w:sz w:val="12"/>
                                </w:rPr>
                                <w:t>16.02.</w:t>
                              </w:r>
                            </w:p>
                          </w:txbxContent>
                        </wps:txbx>
                        <wps:bodyPr horzOverflow="overflow" vert="horz" lIns="0" tIns="0" rIns="0" bIns="0" rtlCol="0">
                          <a:noAutofit/>
                        </wps:bodyPr>
                      </wps:wsp>
                      <wps:wsp>
                        <wps:cNvPr id="12189" name="Rectangle 12189"/>
                        <wps:cNvSpPr/>
                        <wps:spPr>
                          <a:xfrm>
                            <a:off x="1920106" y="723973"/>
                            <a:ext cx="200050" cy="146336"/>
                          </a:xfrm>
                          <a:prstGeom prst="rect">
                            <a:avLst/>
                          </a:prstGeom>
                          <a:ln>
                            <a:noFill/>
                          </a:ln>
                        </wps:spPr>
                        <wps:txbx>
                          <w:txbxContent>
                            <w:p w14:paraId="5A1E1F8C" w14:textId="77777777" w:rsidR="006E2FA2" w:rsidRDefault="006E2FA2">
                              <w:pPr>
                                <w:spacing w:after="160" w:line="259" w:lineRule="auto"/>
                                <w:ind w:left="0" w:firstLine="0"/>
                                <w:jc w:val="left"/>
                              </w:pPr>
                              <w:r>
                                <w:rPr>
                                  <w:color w:val="141414"/>
                                  <w:w w:val="98"/>
                                  <w:sz w:val="12"/>
                                </w:rPr>
                                <w:t>1946</w:t>
                              </w:r>
                            </w:p>
                          </w:txbxContent>
                        </wps:txbx>
                        <wps:bodyPr horzOverflow="overflow" vert="horz" lIns="0" tIns="0" rIns="0" bIns="0" rtlCol="0">
                          <a:noAutofit/>
                        </wps:bodyPr>
                      </wps:wsp>
                      <wps:wsp>
                        <wps:cNvPr id="12190" name="Rectangle 12190"/>
                        <wps:cNvSpPr/>
                        <wps:spPr>
                          <a:xfrm>
                            <a:off x="2320518" y="641997"/>
                            <a:ext cx="255664" cy="146336"/>
                          </a:xfrm>
                          <a:prstGeom prst="rect">
                            <a:avLst/>
                          </a:prstGeom>
                          <a:ln>
                            <a:noFill/>
                          </a:ln>
                        </wps:spPr>
                        <wps:txbx>
                          <w:txbxContent>
                            <w:p w14:paraId="1F9D6FB9" w14:textId="77777777" w:rsidR="006E2FA2" w:rsidRDefault="006E2FA2">
                              <w:pPr>
                                <w:spacing w:after="160" w:line="259" w:lineRule="auto"/>
                                <w:ind w:left="0" w:firstLine="0"/>
                                <w:jc w:val="left"/>
                              </w:pPr>
                              <w:r>
                                <w:rPr>
                                  <w:color w:val="141414"/>
                                  <w:w w:val="101"/>
                                  <w:sz w:val="12"/>
                                </w:rPr>
                                <w:t>28.05.</w:t>
                              </w:r>
                            </w:p>
                          </w:txbxContent>
                        </wps:txbx>
                        <wps:bodyPr horzOverflow="overflow" vert="horz" lIns="0" tIns="0" rIns="0" bIns="0" rtlCol="0">
                          <a:noAutofit/>
                        </wps:bodyPr>
                      </wps:wsp>
                      <wps:wsp>
                        <wps:cNvPr id="12191" name="Rectangle 12191"/>
                        <wps:cNvSpPr/>
                        <wps:spPr>
                          <a:xfrm>
                            <a:off x="2341377" y="723973"/>
                            <a:ext cx="200050" cy="146336"/>
                          </a:xfrm>
                          <a:prstGeom prst="rect">
                            <a:avLst/>
                          </a:prstGeom>
                          <a:ln>
                            <a:noFill/>
                          </a:ln>
                        </wps:spPr>
                        <wps:txbx>
                          <w:txbxContent>
                            <w:p w14:paraId="5833C552" w14:textId="77777777" w:rsidR="006E2FA2" w:rsidRDefault="006E2FA2">
                              <w:pPr>
                                <w:spacing w:after="160" w:line="259" w:lineRule="auto"/>
                                <w:ind w:left="0" w:firstLine="0"/>
                                <w:jc w:val="left"/>
                              </w:pPr>
                              <w:r>
                                <w:rPr>
                                  <w:color w:val="141414"/>
                                  <w:w w:val="98"/>
                                  <w:sz w:val="12"/>
                                </w:rPr>
                                <w:t>1949</w:t>
                              </w:r>
                            </w:p>
                          </w:txbxContent>
                        </wps:txbx>
                        <wps:bodyPr horzOverflow="overflow" vert="horz" lIns="0" tIns="0" rIns="0" bIns="0" rtlCol="0">
                          <a:noAutofit/>
                        </wps:bodyPr>
                      </wps:wsp>
                      <wps:wsp>
                        <wps:cNvPr id="12192" name="Rectangle 12192"/>
                        <wps:cNvSpPr/>
                        <wps:spPr>
                          <a:xfrm>
                            <a:off x="2755753" y="641997"/>
                            <a:ext cx="227857" cy="146336"/>
                          </a:xfrm>
                          <a:prstGeom prst="rect">
                            <a:avLst/>
                          </a:prstGeom>
                          <a:ln>
                            <a:noFill/>
                          </a:ln>
                        </wps:spPr>
                        <wps:txbx>
                          <w:txbxContent>
                            <w:p w14:paraId="25E22FE2" w14:textId="77777777" w:rsidR="006E2FA2" w:rsidRDefault="006E2FA2">
                              <w:pPr>
                                <w:spacing w:after="160" w:line="259" w:lineRule="auto"/>
                                <w:ind w:left="0" w:firstLine="0"/>
                                <w:jc w:val="left"/>
                              </w:pPr>
                              <w:r>
                                <w:rPr>
                                  <w:color w:val="141414"/>
                                  <w:sz w:val="12"/>
                                </w:rPr>
                                <w:t>07.10</w:t>
                              </w:r>
                            </w:p>
                          </w:txbxContent>
                        </wps:txbx>
                        <wps:bodyPr horzOverflow="overflow" vert="horz" lIns="0" tIns="0" rIns="0" bIns="0" rtlCol="0">
                          <a:noAutofit/>
                        </wps:bodyPr>
                      </wps:wsp>
                      <wps:wsp>
                        <wps:cNvPr id="12193" name="Rectangle 12193"/>
                        <wps:cNvSpPr/>
                        <wps:spPr>
                          <a:xfrm>
                            <a:off x="2766182" y="723973"/>
                            <a:ext cx="200050" cy="146336"/>
                          </a:xfrm>
                          <a:prstGeom prst="rect">
                            <a:avLst/>
                          </a:prstGeom>
                          <a:ln>
                            <a:noFill/>
                          </a:ln>
                        </wps:spPr>
                        <wps:txbx>
                          <w:txbxContent>
                            <w:p w14:paraId="31F746C4" w14:textId="77777777" w:rsidR="006E2FA2" w:rsidRDefault="006E2FA2">
                              <w:pPr>
                                <w:spacing w:after="160" w:line="259" w:lineRule="auto"/>
                                <w:ind w:left="0" w:firstLine="0"/>
                                <w:jc w:val="left"/>
                              </w:pPr>
                              <w:r>
                                <w:rPr>
                                  <w:color w:val="141414"/>
                                  <w:w w:val="98"/>
                                  <w:sz w:val="12"/>
                                </w:rPr>
                                <w:t>1949</w:t>
                              </w:r>
                            </w:p>
                          </w:txbxContent>
                        </wps:txbx>
                        <wps:bodyPr horzOverflow="overflow" vert="horz" lIns="0" tIns="0" rIns="0" bIns="0" rtlCol="0">
                          <a:noAutofit/>
                        </wps:bodyPr>
                      </wps:wsp>
                      <wps:wsp>
                        <wps:cNvPr id="12194" name="Rectangle 12194"/>
                        <wps:cNvSpPr/>
                        <wps:spPr>
                          <a:xfrm>
                            <a:off x="3598107" y="641997"/>
                            <a:ext cx="227857" cy="146336"/>
                          </a:xfrm>
                          <a:prstGeom prst="rect">
                            <a:avLst/>
                          </a:prstGeom>
                          <a:ln>
                            <a:noFill/>
                          </a:ln>
                        </wps:spPr>
                        <wps:txbx>
                          <w:txbxContent>
                            <w:p w14:paraId="3E95C65D" w14:textId="77777777" w:rsidR="006E2FA2" w:rsidRDefault="006E2FA2">
                              <w:pPr>
                                <w:spacing w:after="160" w:line="259" w:lineRule="auto"/>
                                <w:ind w:left="0" w:firstLine="0"/>
                                <w:jc w:val="left"/>
                              </w:pPr>
                              <w:r>
                                <w:rPr>
                                  <w:color w:val="141414"/>
                                  <w:sz w:val="12"/>
                                </w:rPr>
                                <w:t>03.10</w:t>
                              </w:r>
                            </w:p>
                          </w:txbxContent>
                        </wps:txbx>
                        <wps:bodyPr horzOverflow="overflow" vert="horz" lIns="0" tIns="0" rIns="0" bIns="0" rtlCol="0">
                          <a:noAutofit/>
                        </wps:bodyPr>
                      </wps:wsp>
                      <wps:wsp>
                        <wps:cNvPr id="12195" name="Rectangle 12195"/>
                        <wps:cNvSpPr/>
                        <wps:spPr>
                          <a:xfrm>
                            <a:off x="3608536" y="723973"/>
                            <a:ext cx="200050" cy="146336"/>
                          </a:xfrm>
                          <a:prstGeom prst="rect">
                            <a:avLst/>
                          </a:prstGeom>
                          <a:ln>
                            <a:noFill/>
                          </a:ln>
                        </wps:spPr>
                        <wps:txbx>
                          <w:txbxContent>
                            <w:p w14:paraId="5C6B5E97" w14:textId="77777777" w:rsidR="006E2FA2" w:rsidRDefault="006E2FA2">
                              <w:pPr>
                                <w:spacing w:after="160" w:line="259" w:lineRule="auto"/>
                                <w:ind w:left="0" w:firstLine="0"/>
                                <w:jc w:val="left"/>
                              </w:pPr>
                              <w:r>
                                <w:rPr>
                                  <w:color w:val="141414"/>
                                  <w:w w:val="98"/>
                                  <w:sz w:val="12"/>
                                </w:rPr>
                                <w:t>1990</w:t>
                              </w:r>
                            </w:p>
                          </w:txbxContent>
                        </wps:txbx>
                        <wps:bodyPr horzOverflow="overflow" vert="horz" lIns="0" tIns="0" rIns="0" bIns="0" rtlCol="0">
                          <a:noAutofit/>
                        </wps:bodyPr>
                      </wps:wsp>
                      <wps:wsp>
                        <wps:cNvPr id="12196" name="Rectangle 12196"/>
                        <wps:cNvSpPr/>
                        <wps:spPr>
                          <a:xfrm>
                            <a:off x="2455328" y="199603"/>
                            <a:ext cx="460240" cy="182921"/>
                          </a:xfrm>
                          <a:prstGeom prst="rect">
                            <a:avLst/>
                          </a:prstGeom>
                          <a:ln>
                            <a:noFill/>
                          </a:ln>
                        </wps:spPr>
                        <wps:txbx>
                          <w:txbxContent>
                            <w:p w14:paraId="362F2C6B" w14:textId="77777777" w:rsidR="006E2FA2" w:rsidRDefault="006E2FA2">
                              <w:pPr>
                                <w:spacing w:after="160" w:line="259" w:lineRule="auto"/>
                                <w:ind w:left="0" w:firstLine="0"/>
                                <w:jc w:val="left"/>
                              </w:pPr>
                              <w:proofErr w:type="gramStart"/>
                              <w:r>
                                <w:rPr>
                                  <w:color w:val="141414"/>
                                  <w:w w:val="101"/>
                                  <w:sz w:val="15"/>
                                </w:rPr>
                                <w:t>nowDate</w:t>
                              </w:r>
                              <w:proofErr w:type="gramEnd"/>
                            </w:p>
                          </w:txbxContent>
                        </wps:txbx>
                        <wps:bodyPr horzOverflow="overflow" vert="horz" lIns="0" tIns="0" rIns="0" bIns="0" rtlCol="0">
                          <a:noAutofit/>
                        </wps:bodyPr>
                      </wps:wsp>
                      <wps:wsp>
                        <wps:cNvPr id="12197" name="Rectangle 12197"/>
                        <wps:cNvSpPr/>
                        <wps:spPr>
                          <a:xfrm>
                            <a:off x="2414291" y="284211"/>
                            <a:ext cx="569642" cy="182920"/>
                          </a:xfrm>
                          <a:prstGeom prst="rect">
                            <a:avLst/>
                          </a:prstGeom>
                          <a:ln>
                            <a:noFill/>
                          </a:ln>
                        </wps:spPr>
                        <wps:txbx>
                          <w:txbxContent>
                            <w:p w14:paraId="6DFA5D58" w14:textId="77777777" w:rsidR="006E2FA2" w:rsidRDefault="006E2FA2">
                              <w:pPr>
                                <w:spacing w:after="160" w:line="259" w:lineRule="auto"/>
                                <w:ind w:left="0" w:firstLine="0"/>
                                <w:jc w:val="left"/>
                              </w:pPr>
                              <w:r>
                                <w:rPr>
                                  <w:color w:val="141414"/>
                                  <w:sz w:val="15"/>
                                </w:rPr>
                                <w:t>14.07.1949</w:t>
                              </w:r>
                            </w:p>
                          </w:txbxContent>
                        </wps:txbx>
                        <wps:bodyPr horzOverflow="overflow" vert="horz" lIns="0" tIns="0" rIns="0" bIns="0" rtlCol="0">
                          <a:noAutofit/>
                        </wps:bodyPr>
                      </wps:wsp>
                      <wps:wsp>
                        <wps:cNvPr id="12198" name="Shape 12198"/>
                        <wps:cNvSpPr/>
                        <wps:spPr>
                          <a:xfrm>
                            <a:off x="1593698" y="838273"/>
                            <a:ext cx="376034" cy="282025"/>
                          </a:xfrm>
                          <a:custGeom>
                            <a:avLst/>
                            <a:gdLst/>
                            <a:ahLst/>
                            <a:cxnLst/>
                            <a:rect l="0" t="0" r="0" b="0"/>
                            <a:pathLst>
                              <a:path w="376034" h="282025">
                                <a:moveTo>
                                  <a:pt x="0" y="0"/>
                                </a:moveTo>
                                <a:cubicBezTo>
                                  <a:pt x="3901" y="0"/>
                                  <a:pt x="165432" y="282025"/>
                                  <a:pt x="376034" y="0"/>
                                </a:cubicBezTo>
                              </a:path>
                            </a:pathLst>
                          </a:custGeom>
                          <a:ln w="5641" cap="flat">
                            <a:miter lim="100000"/>
                          </a:ln>
                        </wps:spPr>
                        <wps:style>
                          <a:lnRef idx="1">
                            <a:srgbClr val="141414"/>
                          </a:lnRef>
                          <a:fillRef idx="0">
                            <a:srgbClr val="000000">
                              <a:alpha val="0"/>
                            </a:srgbClr>
                          </a:fillRef>
                          <a:effectRef idx="0">
                            <a:scrgbClr r="0" g="0" b="0"/>
                          </a:effectRef>
                          <a:fontRef idx="none"/>
                        </wps:style>
                        <wps:bodyPr/>
                      </wps:wsp>
                      <wps:wsp>
                        <wps:cNvPr id="12199" name="Shape 12199"/>
                        <wps:cNvSpPr/>
                        <wps:spPr>
                          <a:xfrm>
                            <a:off x="1927672" y="839150"/>
                            <a:ext cx="41458" cy="44755"/>
                          </a:xfrm>
                          <a:custGeom>
                            <a:avLst/>
                            <a:gdLst/>
                            <a:ahLst/>
                            <a:cxnLst/>
                            <a:rect l="0" t="0" r="0" b="0"/>
                            <a:pathLst>
                              <a:path w="41458" h="44755">
                                <a:moveTo>
                                  <a:pt x="41458" y="0"/>
                                </a:moveTo>
                                <a:lnTo>
                                  <a:pt x="36187" y="44755"/>
                                </a:lnTo>
                                <a:lnTo>
                                  <a:pt x="0" y="17766"/>
                                </a:lnTo>
                                <a:lnTo>
                                  <a:pt x="41458" y="0"/>
                                </a:lnTo>
                                <a:close/>
                              </a:path>
                            </a:pathLst>
                          </a:custGeom>
                          <a:ln w="3375" cap="flat">
                            <a:miter lim="100000"/>
                          </a:ln>
                        </wps:spPr>
                        <wps:style>
                          <a:lnRef idx="1">
                            <a:srgbClr val="141414"/>
                          </a:lnRef>
                          <a:fillRef idx="1">
                            <a:srgbClr val="141414"/>
                          </a:fillRef>
                          <a:effectRef idx="0">
                            <a:scrgbClr r="0" g="0" b="0"/>
                          </a:effectRef>
                          <a:fontRef idx="none"/>
                        </wps:style>
                        <wps:bodyPr/>
                      </wps:wsp>
                      <wps:wsp>
                        <wps:cNvPr id="12200" name="Shape 12200"/>
                        <wps:cNvSpPr/>
                        <wps:spPr>
                          <a:xfrm>
                            <a:off x="2016266" y="838273"/>
                            <a:ext cx="376034" cy="282025"/>
                          </a:xfrm>
                          <a:custGeom>
                            <a:avLst/>
                            <a:gdLst/>
                            <a:ahLst/>
                            <a:cxnLst/>
                            <a:rect l="0" t="0" r="0" b="0"/>
                            <a:pathLst>
                              <a:path w="376034" h="282025">
                                <a:moveTo>
                                  <a:pt x="0" y="0"/>
                                </a:moveTo>
                                <a:cubicBezTo>
                                  <a:pt x="3490" y="0"/>
                                  <a:pt x="165713" y="282025"/>
                                  <a:pt x="376034" y="0"/>
                                </a:cubicBezTo>
                              </a:path>
                            </a:pathLst>
                          </a:custGeom>
                          <a:ln w="5641" cap="flat">
                            <a:miter lim="100000"/>
                          </a:ln>
                        </wps:spPr>
                        <wps:style>
                          <a:lnRef idx="1">
                            <a:srgbClr val="141414"/>
                          </a:lnRef>
                          <a:fillRef idx="0">
                            <a:srgbClr val="000000">
                              <a:alpha val="0"/>
                            </a:srgbClr>
                          </a:fillRef>
                          <a:effectRef idx="0">
                            <a:scrgbClr r="0" g="0" b="0"/>
                          </a:effectRef>
                          <a:fontRef idx="none"/>
                        </wps:style>
                        <wps:bodyPr/>
                      </wps:wsp>
                      <wps:wsp>
                        <wps:cNvPr id="12201" name="Shape 12201"/>
                        <wps:cNvSpPr/>
                        <wps:spPr>
                          <a:xfrm>
                            <a:off x="2350260" y="839145"/>
                            <a:ext cx="41450" cy="44764"/>
                          </a:xfrm>
                          <a:custGeom>
                            <a:avLst/>
                            <a:gdLst/>
                            <a:ahLst/>
                            <a:cxnLst/>
                            <a:rect l="0" t="0" r="0" b="0"/>
                            <a:pathLst>
                              <a:path w="41450" h="44764">
                                <a:moveTo>
                                  <a:pt x="41450" y="0"/>
                                </a:moveTo>
                                <a:lnTo>
                                  <a:pt x="36173" y="44764"/>
                                </a:lnTo>
                                <a:lnTo>
                                  <a:pt x="0" y="17767"/>
                                </a:lnTo>
                                <a:lnTo>
                                  <a:pt x="41450" y="0"/>
                                </a:lnTo>
                                <a:close/>
                              </a:path>
                            </a:pathLst>
                          </a:custGeom>
                          <a:ln w="3372" cap="flat">
                            <a:miter lim="100000"/>
                          </a:ln>
                        </wps:spPr>
                        <wps:style>
                          <a:lnRef idx="1">
                            <a:srgbClr val="141414"/>
                          </a:lnRef>
                          <a:fillRef idx="1">
                            <a:srgbClr val="141414"/>
                          </a:fillRef>
                          <a:effectRef idx="0">
                            <a:scrgbClr r="0" g="0" b="0"/>
                          </a:effectRef>
                          <a:fontRef idx="none"/>
                        </wps:style>
                        <wps:bodyPr/>
                      </wps:wsp>
                      <wps:wsp>
                        <wps:cNvPr id="12202" name="Shape 12202"/>
                        <wps:cNvSpPr/>
                        <wps:spPr>
                          <a:xfrm>
                            <a:off x="2423064" y="838273"/>
                            <a:ext cx="0" cy="235021"/>
                          </a:xfrm>
                          <a:custGeom>
                            <a:avLst/>
                            <a:gdLst/>
                            <a:ahLst/>
                            <a:cxnLst/>
                            <a:rect l="0" t="0" r="0" b="0"/>
                            <a:pathLst>
                              <a:path h="235021">
                                <a:moveTo>
                                  <a:pt x="0" y="235021"/>
                                </a:moveTo>
                                <a:lnTo>
                                  <a:pt x="0" y="0"/>
                                </a:lnTo>
                              </a:path>
                            </a:pathLst>
                          </a:custGeom>
                          <a:ln w="7521" cap="flat">
                            <a:miter lim="100000"/>
                          </a:ln>
                        </wps:spPr>
                        <wps:style>
                          <a:lnRef idx="1">
                            <a:srgbClr val="141414"/>
                          </a:lnRef>
                          <a:fillRef idx="0">
                            <a:srgbClr val="000000">
                              <a:alpha val="0"/>
                            </a:srgbClr>
                          </a:fillRef>
                          <a:effectRef idx="0">
                            <a:scrgbClr r="0" g="0" b="0"/>
                          </a:effectRef>
                          <a:fontRef idx="none"/>
                        </wps:style>
                        <wps:bodyPr/>
                      </wps:wsp>
                      <wps:wsp>
                        <wps:cNvPr id="12203" name="Shape 12203"/>
                        <wps:cNvSpPr/>
                        <wps:spPr>
                          <a:xfrm>
                            <a:off x="2392993" y="839695"/>
                            <a:ext cx="60130" cy="52010"/>
                          </a:xfrm>
                          <a:custGeom>
                            <a:avLst/>
                            <a:gdLst/>
                            <a:ahLst/>
                            <a:cxnLst/>
                            <a:rect l="0" t="0" r="0" b="0"/>
                            <a:pathLst>
                              <a:path w="60130" h="52010">
                                <a:moveTo>
                                  <a:pt x="30071" y="0"/>
                                </a:moveTo>
                                <a:lnTo>
                                  <a:pt x="60130" y="52010"/>
                                </a:lnTo>
                                <a:lnTo>
                                  <a:pt x="0" y="52010"/>
                                </a:lnTo>
                                <a:lnTo>
                                  <a:pt x="30071" y="0"/>
                                </a:lnTo>
                                <a:close/>
                              </a:path>
                            </a:pathLst>
                          </a:custGeom>
                          <a:ln w="0" cap="flat">
                            <a:miter lim="100000"/>
                          </a:ln>
                        </wps:spPr>
                        <wps:style>
                          <a:lnRef idx="1">
                            <a:srgbClr val="141414"/>
                          </a:lnRef>
                          <a:fillRef idx="1">
                            <a:srgbClr val="141414"/>
                          </a:fillRef>
                          <a:effectRef idx="0">
                            <a:scrgbClr r="0" g="0" b="0"/>
                          </a:effectRef>
                          <a:fontRef idx="none"/>
                        </wps:style>
                        <wps:bodyPr/>
                      </wps:wsp>
                      <wps:wsp>
                        <wps:cNvPr id="12204" name="Rectangle 12204"/>
                        <wps:cNvSpPr/>
                        <wps:spPr>
                          <a:xfrm>
                            <a:off x="2351264" y="1058841"/>
                            <a:ext cx="183046" cy="182921"/>
                          </a:xfrm>
                          <a:prstGeom prst="rect">
                            <a:avLst/>
                          </a:prstGeom>
                          <a:ln>
                            <a:noFill/>
                          </a:ln>
                        </wps:spPr>
                        <wps:txbx>
                          <w:txbxContent>
                            <w:p w14:paraId="655853C1" w14:textId="77777777" w:rsidR="006E2FA2" w:rsidRDefault="006E2FA2">
                              <w:pPr>
                                <w:spacing w:after="160" w:line="259" w:lineRule="auto"/>
                                <w:ind w:left="0" w:firstLine="0"/>
                                <w:jc w:val="left"/>
                              </w:pPr>
                              <w:proofErr w:type="gramStart"/>
                              <w:r>
                                <w:rPr>
                                  <w:color w:val="141414"/>
                                  <w:w w:val="104"/>
                                  <w:sz w:val="15"/>
                                </w:rPr>
                                <w:t>last</w:t>
                              </w:r>
                              <w:proofErr w:type="gramEnd"/>
                            </w:p>
                          </w:txbxContent>
                        </wps:txbx>
                        <wps:bodyPr horzOverflow="overflow" vert="horz" lIns="0" tIns="0" rIns="0" bIns="0" rtlCol="0">
                          <a:noAutofit/>
                        </wps:bodyPr>
                      </wps:wsp>
                      <wps:wsp>
                        <wps:cNvPr id="12205" name="Rectangle 12205"/>
                        <wps:cNvSpPr/>
                        <wps:spPr>
                          <a:xfrm>
                            <a:off x="2291682" y="1143449"/>
                            <a:ext cx="341335" cy="182921"/>
                          </a:xfrm>
                          <a:prstGeom prst="rect">
                            <a:avLst/>
                          </a:prstGeom>
                          <a:ln>
                            <a:noFill/>
                          </a:ln>
                        </wps:spPr>
                        <wps:txbx>
                          <w:txbxContent>
                            <w:p w14:paraId="62757037" w14:textId="77777777" w:rsidR="006E2FA2" w:rsidRDefault="006E2FA2">
                              <w:pPr>
                                <w:spacing w:after="160" w:line="259" w:lineRule="auto"/>
                                <w:ind w:left="0" w:firstLine="0"/>
                                <w:jc w:val="left"/>
                              </w:pPr>
                              <w:r>
                                <w:rPr>
                                  <w:color w:val="141414"/>
                                  <w:w w:val="104"/>
                                  <w:sz w:val="15"/>
                                </w:rPr>
                                <w:t>Hivent</w:t>
                              </w:r>
                            </w:p>
                          </w:txbxContent>
                        </wps:txbx>
                        <wps:bodyPr horzOverflow="overflow" vert="horz" lIns="0" tIns="0" rIns="0" bIns="0" rtlCol="0">
                          <a:noAutofit/>
                        </wps:bodyPr>
                      </wps:wsp>
                      <wps:wsp>
                        <wps:cNvPr id="12206" name="Shape 12206"/>
                        <wps:cNvSpPr/>
                        <wps:spPr>
                          <a:xfrm>
                            <a:off x="2627790" y="415236"/>
                            <a:ext cx="0" cy="282025"/>
                          </a:xfrm>
                          <a:custGeom>
                            <a:avLst/>
                            <a:gdLst/>
                            <a:ahLst/>
                            <a:cxnLst/>
                            <a:rect l="0" t="0" r="0" b="0"/>
                            <a:pathLst>
                              <a:path h="282025">
                                <a:moveTo>
                                  <a:pt x="0" y="0"/>
                                </a:moveTo>
                                <a:lnTo>
                                  <a:pt x="0" y="282025"/>
                                </a:lnTo>
                              </a:path>
                            </a:pathLst>
                          </a:custGeom>
                          <a:ln w="7521" cap="flat">
                            <a:miter lim="100000"/>
                          </a:ln>
                        </wps:spPr>
                        <wps:style>
                          <a:lnRef idx="1">
                            <a:srgbClr val="323232"/>
                          </a:lnRef>
                          <a:fillRef idx="0">
                            <a:srgbClr val="000000">
                              <a:alpha val="0"/>
                            </a:srgbClr>
                          </a:fillRef>
                          <a:effectRef idx="0">
                            <a:scrgbClr r="0" g="0" b="0"/>
                          </a:effectRef>
                          <a:fontRef idx="none"/>
                        </wps:style>
                        <wps:bodyPr/>
                      </wps:wsp>
                      <wps:wsp>
                        <wps:cNvPr id="12207" name="Shape 12207"/>
                        <wps:cNvSpPr/>
                        <wps:spPr>
                          <a:xfrm>
                            <a:off x="2597719" y="643876"/>
                            <a:ext cx="60130" cy="52010"/>
                          </a:xfrm>
                          <a:custGeom>
                            <a:avLst/>
                            <a:gdLst/>
                            <a:ahLst/>
                            <a:cxnLst/>
                            <a:rect l="0" t="0" r="0" b="0"/>
                            <a:pathLst>
                              <a:path w="60130" h="52010">
                                <a:moveTo>
                                  <a:pt x="0" y="0"/>
                                </a:moveTo>
                                <a:lnTo>
                                  <a:pt x="60130" y="0"/>
                                </a:lnTo>
                                <a:lnTo>
                                  <a:pt x="30071" y="52010"/>
                                </a:lnTo>
                                <a:lnTo>
                                  <a:pt x="0" y="0"/>
                                </a:lnTo>
                                <a:close/>
                              </a:path>
                            </a:pathLst>
                          </a:custGeom>
                          <a:ln w="0" cap="flat">
                            <a:miter lim="100000"/>
                          </a:ln>
                        </wps:spPr>
                        <wps:style>
                          <a:lnRef idx="1">
                            <a:srgbClr val="323232"/>
                          </a:lnRef>
                          <a:fillRef idx="1">
                            <a:srgbClr val="323232"/>
                          </a:fillRef>
                          <a:effectRef idx="0">
                            <a:scrgbClr r="0" g="0" b="0"/>
                          </a:effectRef>
                          <a:fontRef idx="none"/>
                        </wps:style>
                        <wps:bodyPr/>
                      </wps:wsp>
                    </wpg:wgp>
                  </a:graphicData>
                </a:graphic>
              </wp:inline>
            </w:drawing>
          </mc:Choice>
          <mc:Fallback>
            <w:pict>
              <v:group w14:anchorId="51424917" id="Group 112963" o:spid="_x0000_s2983" style="width:332.65pt;height:100.85pt;mso-position-horizontal-relative:char;mso-position-vertical-relative:line" coordsize="42245,12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">
                <v:shape id="Shape 134447" o:spid="_x0000_s2984" style="position:absolute;left:8416;top:862;width:6580;height:940;visibility:visible;mso-wrap-style:square;v-text-anchor:top" coordsize="658060,9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YIcQA&#10;AADfAAAADwAAAGRycy9kb3ducmV2LnhtbERP3WrCMBS+H/gO4Qi7m6mzuLUziggOB+KY+gBnzVlT&#10;1px0SdT69osw2OXH9z9b9LYVZ/KhcaxgPMpAEFdON1wrOB7WD88gQkTW2DomBVcKsJgP7mZYanfh&#10;DzrvYy1SCIcSFZgYu1LKUBmyGEauI07cl/MWY4K+ltrjJYXbVj5m2VRabDg1GOxoZaj63p+sgret&#10;3ex+6tXp019zXRWvxfTdFErdD/vlC4hIffwX/7k3Os2f5Hn+BLc/CY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hmCHEAAAA3wAAAA8AAAAAAAAAAAAAAAAAmAIAAGRycy9k&#10;b3ducmV2LnhtbFBLBQYAAAAABAAEAPUAAACJAwAAAAA=&#10;" path="m,l658060,r,94008l,94008,,e" fillcolor="#dcdcdc" strokecolor="#323232" strokeweight=".23839mm">
                  <v:path arrowok="t" textboxrect="0,0,658060,94008"/>
                </v:shape>
                <v:rect id="Rectangle 12134" o:spid="_x0000_s2985" style="position:absolute;left:321;top:6533;width:10282;height:2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79psQA&#10;AADeAAAADwAAAGRycy9kb3ducmV2LnhtbERPS4vCMBC+C/sfwix409QHotUosip69LHg7m1oxrZs&#10;MylNtNVfbwRhb/PxPWe2aEwhblS53LKCXjcCQZxYnXOq4Pu06YxBOI+ssbBMCu7kYDH/aM0w1rbm&#10;A92OPhUhhF2MCjLvy1hKl2Rk0HVtSRy4i60M+gCrVOoK6xBuCtmPopE0mHNoyLCkr4ySv+PVKNiO&#10;y+XPzj7qtFj/bs/782R1mnil2p/NcgrCU+P/xW/3Tof5/d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abEAAAA3gAAAA8AAAAAAAAAAAAAAAAAmAIAAGRycy9k&#10;b3ducmV2LnhtbFBLBQYAAAAABAAEAPUAAACJAwAAAAA=&#10;" filled="f" stroked="f">
                  <v:textbox inset="0,0,0,0">
                    <w:txbxContent>
                      <w:p w14:paraId="10FCE934" w14:textId="77777777" w:rsidR="006E2FA2" w:rsidRDefault="006E2FA2">
                        <w:pPr>
                          <w:spacing w:after="160" w:line="259" w:lineRule="auto"/>
                          <w:ind w:left="0" w:firstLine="0"/>
                          <w:jc w:val="left"/>
                        </w:pPr>
                        <w:r>
                          <w:rPr>
                            <w:w w:val="102"/>
                            <w:sz w:val="18"/>
                            <w:shd w:val="clear" w:color="auto" w:fill="AAAAAA"/>
                          </w:rPr>
                          <w:t>HiventController</w:t>
                        </w:r>
                      </w:p>
                    </w:txbxContent>
                  </v:textbox>
                </v:rect>
                <v:shape id="Shape 134450" o:spid="_x0000_s2986" style="position:absolute;left:18757;top:6502;width:2350;height:1880;visibility:visible;mso-wrap-style:square;v-text-anchor:top" coordsize="235021,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qN8MA&#10;AADfAAAADwAAAGRycy9kb3ducmV2LnhtbERPTUsDMRC9C/0PYQq9iM22VpG1aRGL0JNg68XbNBk3&#10;SzeTNYnd9d87B8Hj432vt2Po1IVSbiMbWMwrUMQ2upYbA+/Hl5sHULkgO+wik4EfyrDdTK7WWLs4&#10;8BtdDqVREsK5RgO+lL7WOltPAfM89sTCfcYUsAhMjXYJBwkPnV5W1b0O2LI0eOzp2ZM9H76DzPja&#10;v54W52VHdLr29iPtbBiOxsym49MjqEJj+Rf/ufdOfLer1Z08kD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eqN8MAAADfAAAADwAAAAAAAAAAAAAAAACYAgAAZHJzL2Rv&#10;d25yZXYueG1sUEsFBgAAAAAEAAQA9QAAAIgDAAAAAA==&#10;" path="m,l235021,r,188017l,188017,,e" fillcolor="#969696" strokecolor="#323232" strokeweight=".23839mm">
                  <v:path arrowok="t" textboxrect="0,0,235021,188017"/>
                </v:shape>
                <v:shape id="Shape 134451" o:spid="_x0000_s2987" style="position:absolute;left:22987;top:6502;width:2350;height:1880;visibility:visible;mso-wrap-style:square;v-text-anchor:top" coordsize="235022,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ISsYA&#10;AADfAAAADwAAAGRycy9kb3ducmV2LnhtbERPy2rCQBTdF/oPwy24qxOb1NroKGoVFbrw0YXLS+bm&#10;QTN3Qmaq8e+dQqHLw3lPZp2pxYVaV1lWMOhHIIgzqysuFHyd1s8jEM4ja6wtk4IbOZhNHx8mmGp7&#10;5QNdjr4QIYRdigpK75tUSpeVZND1bUMcuNy2Bn2AbSF1i9cQbmr5EkVDabDi0FBiQ8uSsu/jj1Fw&#10;2L+d8/fT50raeJcni0W8TD42SvWeuvkYhKfO/4v/3Fsd5sdJ8jqA3z8B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YISsYAAADfAAAADwAAAAAAAAAAAAAAAACYAgAAZHJz&#10;L2Rvd25yZXYueG1sUEsFBgAAAAAEAAQA9QAAAIsDAAAAAA==&#10;" path="m,l235022,r,188017l,188017,,e" fillcolor="#969696" strokecolor="#323232" strokeweight=".23839mm">
                  <v:path arrowok="t" textboxrect="0,0,235022,188017"/>
                </v:shape>
                <v:shape id="Shape 134452" o:spid="_x0000_s2988" style="position:absolute;left:27217;top:6502;width:2351;height:1880;visibility:visible;mso-wrap-style:square;v-text-anchor:top" coordsize="235021,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3+qsEA&#10;AADfAAAADwAAAGRycy9kb3ducmV2LnhtbERPy4rCMBTdD/gP4QpuBk3UKlKNIoLg1icuL821LTY3&#10;pYla/94MDLg8nPdi1dpKPKnxpWMNw4ECQZw5U3Ku4XTc9mcgfEA2WDkmDW/ysFp2fhaYGvfiPT0P&#10;IRcxhH2KGooQ6lRKnxVk0Q9cTRy5m2sshgibXJoGXzHcVnKk1FRaLDk2FFjTpqDsfnhYDZvz9Xzx&#10;k/VY3ZJ3dvrd++SiZlr3uu16DiJQG77if/fOxPnjJJmM4O9PBC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N/qrBAAAA3wAAAA8AAAAAAAAAAAAAAAAAmAIAAGRycy9kb3du&#10;cmV2LnhtbFBLBQYAAAAABAAEAPUAAACGAwAAAAA=&#10;" path="m,l235021,r,188017l,188017,,e" fillcolor="#dcdcdc" strokecolor="#323232" strokeweight=".23839mm">
                  <v:path arrowok="t" textboxrect="0,0,235021,188017"/>
                </v:shape>
                <v:shape id="Shape 134453" o:spid="_x0000_s2989" style="position:absolute;left:35662;top:6502;width:2350;height:1880;visibility:visible;mso-wrap-style:square;v-text-anchor:top" coordsize="235021,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bMcIA&#10;AADfAAAADwAAAGRycy9kb3ducmV2LnhtbERPTYvCMBC9L/gfwgheljXR1kW6RhFB2KtaZY9DM7bF&#10;ZlKaqPXfbwTB4+N9L1a9bcSNOl871jAZKxDEhTM1lxryw/ZrDsIHZIONY9LwIA+r5eBjgZlxd97R&#10;bR9KEUPYZ6ihCqHNpPRFRRb92LXEkTu7zmKIsCul6fAew20jp0p9S4s1x4YKW9pUVFz2V6thc/w7&#10;nvxsnahz+ijyz51PT2qu9WjYr39ABOrDW/xy/5o4P0nTWQLPPxG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VsxwgAAAN8AAAAPAAAAAAAAAAAAAAAAAJgCAABkcnMvZG93&#10;bnJldi54bWxQSwUGAAAAAAQABAD1AAAAhwMAAAAA&#10;" path="m,l235021,r,188017l,188017,,e" fillcolor="#dcdcdc" strokecolor="#323232" strokeweight=".23839mm">
                  <v:path arrowok="t" textboxrect="0,0,235021,188017"/>
                </v:shape>
                <v:shape id="Shape 12139" o:spid="_x0000_s2990" style="position:absolute;left:21107;top:6972;width:1880;height:0;visibility:visible;mso-wrap-style:square;v-text-anchor:top" coordsize="18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qC5cQA&#10;AADeAAAADwAAAGRycy9kb3ducmV2LnhtbERPTWsCMRC9C/6HMEIvUrOuUOtqVqTQIu1J7aHHcTNu&#10;lt1MwibV7b9vCgVv83ifs9kOthNX6kPjWMF8loEgrpxuuFbweXp9fAYRIrLGzjEp+KEA23I82mCh&#10;3Y0PdD3GWqQQDgUqMDH6QspQGbIYZs4TJ+7ieosxwb6WusdbCredzLPsSVpsODUY9PRiqGqP31bB&#10;h3zPwxLzL3nxtTmch3b65jOlHibDbg0i0hDv4n/3Xqf5+Xyxgr930g2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aguXEAAAA3gAAAA8AAAAAAAAAAAAAAAAAmAIAAGRycy9k&#10;b3ducmV2LnhtbFBLBQYAAAAABAAEAPUAAACJAwAAAAA=&#10;" path="m,l188016,e" filled="f" strokecolor="#646464" strokeweight=".1306mm">
                  <v:stroke miterlimit="1" joinstyle="miter"/>
                  <v:path arrowok="t" textboxrect="0,0,188016,0"/>
                </v:shape>
                <v:shape id="Shape 12140" o:spid="_x0000_s2991" style="position:absolute;left:22484;top:6764;width:566;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pIcYA&#10;AADeAAAADwAAAGRycy9kb3ducmV2LnhtbESPQWsCMRCF74X+hzAFbzUbkSJbo0ih0IMoWg8ep5tx&#10;d3EzWZLU3fbXO4dCbzPMm/fet1yPvlM3iqkNbMFMC1DEVXAt1xZOn+/PC1ApIzvsApOFH0qwXj0+&#10;LLF0YeAD3Y65VmLCqUQLTc59qXWqGvKYpqEnltslRI9Z1lhrF3EQc9/pWVG8aI8tS0KDPb01VF2P&#10;397CcObDzri9+TK/cbFtC8P6aqydPI2bV1CZxvwv/vv+cFJ/ZuYCIDgyg1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TpIcYAAADeAAAADwAAAAAAAAAAAAAAAACYAgAAZHJz&#10;L2Rvd25yZXYueG1sUEsFBgAAAAAEAAQA9QAAAIsDAAAAAA==&#10;" path="m,l56511,20834,,41540c9048,29283,9001,12479,,xe" fillcolor="#646464" strokecolor="#646464" strokeweight=".08978mm">
                  <v:path arrowok="t" textboxrect="0,0,56511,41540"/>
                </v:shape>
                <v:shape id="Shape 12141" o:spid="_x0000_s2992" style="position:absolute;left:21107;top:7912;width:1880;height:0;visibility:visible;mso-wrap-style:square;v-text-anchor:top" coordsize="188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9nsMA&#10;AADeAAAADwAAAGRycy9kb3ducmV2LnhtbERPS2sCMRC+F/wPYQQvRbO7lCqrUUSoFHvycfA4bsbN&#10;4mYSNqlu/70pFHqbj+85i1VvW3GnLjSOFeSTDARx5XTDtYLT8WM8AxEissbWMSn4oQCr5eBlgaV2&#10;D97T/RBrkUI4lKjAxOhLKUNlyGKYOE+cuKvrLMYEu1rqDh8p3LayyLJ3abHh1GDQ08ZQdTt8WwVf&#10;cleEKRZnefW12V/62+vWZ0qNhv16DiJSH//Ff+5PneYX+VsOv++kG+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r9nsMAAADeAAAADwAAAAAAAAAAAAAAAACYAgAAZHJzL2Rv&#10;d25yZXYueG1sUEsFBgAAAAAEAAQA9QAAAIgDAAAAAA==&#10;" path="m188016,l,e" filled="f" strokecolor="#646464" strokeweight=".1306mm">
                  <v:stroke miterlimit="1" joinstyle="miter"/>
                  <v:path arrowok="t" textboxrect="0,0,188016,0"/>
                </v:shape>
                <v:shape id="Shape 12142" o:spid="_x0000_s2993" style="position:absolute;left:21044;top:7704;width:566;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rSzcMA&#10;AADeAAAADwAAAGRycy9kb3ducmV2LnhtbERPTWsCMRC9F/wPYQRvNZtFiqxGEUHwUCxaDx7Hzbi7&#10;uJksSequ/fVNodDbPN7nLNeDbcWDfGgca1DTDARx6UzDlYbz5+51DiJEZIOtY9LwpADr1ehliYVx&#10;PR/pcYqVSCEcCtRQx9gVUoayJoth6jrixN2ctxgT9JU0HvsUbluZZ9mbtNhwaqixo21N5f30ZTX0&#10;Fz4elPlQV/Xt5+9NpljeldaT8bBZgIg0xH/xn3tv0vxczXL4fSf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rSzcMAAADeAAAADwAAAAAAAAAAAAAAAACYAgAAZHJzL2Rv&#10;d25yZXYueG1sUEsFBgAAAAAEAAQA9QAAAIgDAAAAAA==&#10;" path="m56511,v-9001,12480,-9049,29284,,41540l,20835,56511,xe" fillcolor="#646464" strokecolor="#646464" strokeweight=".08978mm">
                  <v:path arrowok="t" textboxrect="0,0,56511,41540"/>
                </v:shape>
                <v:shape id="Shape 12143" o:spid="_x0000_s2994" style="position:absolute;left:25337;top:697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FXcIA&#10;AADeAAAADwAAAGRycy9kb3ducmV2LnhtbERPzYrCMBC+C75DGMGbpupStBrFFV28qdUHGJqxLTaT&#10;2mRt9+03Cwve5uP7ndWmM5V4UeNKywom4wgEcWZ1ybmC2/UwmoNwHlljZZkU/JCDzbrfW2GibcsX&#10;eqU+FyGEXYIKCu/rREqXFWTQjW1NHLi7bQz6AJtc6gbbEG4qOY2iWBosOTQUWNOuoOyRfhsF9/hZ&#10;P3bl1/GTTlW7OMeIvH8qNRx02yUIT51/i//dRx3mTycfM/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4VdwgAAAN4AAAAPAAAAAAAAAAAAAAAAAJgCAABkcnMvZG93&#10;bnJldi54bWxQSwUGAAAAAAQABAD1AAAAhwMAAAAA&#10;" path="m,l188017,e" filled="f" strokecolor="#646464" strokeweight=".1306mm">
                  <v:stroke miterlimit="1" joinstyle="miter"/>
                  <v:path arrowok="t" textboxrect="0,0,188017,0"/>
                </v:shape>
                <v:shape id="Shape 12144" o:spid="_x0000_s2995" style="position:absolute;left:26715;top:676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sMA&#10;AADeAAAADwAAAGRycy9kb3ducmV2LnhtbERPS2sCMRC+C/0PYQre3GxERLZGKYWCh9Li4+Bxupnu&#10;Lm4mSxLdtb/eCIK3+fies1wPthUX8qFxrEFlOQji0pmGKw2H/edkASJEZIOtY9JwpQDr1ctoiYVx&#10;PW/psouVSCEcCtRQx9gVUoayJoshcx1x4v6ctxgT9JU0HvsUbls5zfO5tNhwaqixo4+aytPubDX0&#10;R95+K/OjftW/X3w1uWJ5UlqPX4f3NxCRhvgUP9wbk+ZP1WwG93fSD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IsMAAADeAAAADwAAAAAAAAAAAAAAAACYAgAAZHJzL2Rv&#10;d25yZXYueG1sUEsFBgAAAAAEAAQA9QAAAIgDAAAAAA==&#10;" path="m,l56511,20834,,41540c9048,29283,9001,12479,,xe" fillcolor="#646464" strokecolor="#646464" strokeweight=".08978mm">
                  <v:path arrowok="t" textboxrect="0,0,56511,41540"/>
                </v:shape>
                <v:shape id="Shape 12145" o:spid="_x0000_s2996" style="position:absolute;left:25337;top:791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4ssIA&#10;AADeAAAADwAAAGRycy9kb3ducmV2LnhtbERPzYrCMBC+C75DGMGbpopbtBrFFV28qdUHGJqxLTaT&#10;2mRt9+03Cwve5uP7ndWmM5V4UeNKywom4wgEcWZ1ybmC2/UwmoNwHlljZZkU/JCDzbrfW2GibcsX&#10;eqU+FyGEXYIKCu/rREqXFWTQjW1NHLi7bQz6AJtc6gbbEG4qOY2iWBosOTQUWNOuoOyRfhsF9/hZ&#10;P3bl1/GTTlW7OMeIvH8qNRx02yUIT51/i//dRx3mTyezD/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FriywgAAAN4AAAAPAAAAAAAAAAAAAAAAAJgCAABkcnMvZG93&#10;bnJldi54bWxQSwUGAAAAAAQABAD1AAAAhwMAAAAA&#10;" path="m188017,l,e" filled="f" strokecolor="#646464" strokeweight=".1306mm">
                  <v:stroke miterlimit="1" joinstyle="miter"/>
                  <v:path arrowok="t" textboxrect="0,0,188017,0"/>
                </v:shape>
                <v:shape id="Shape 12146" o:spid="_x0000_s2997" style="position:absolute;left:25275;top:770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UzsMA&#10;AADeAAAADwAAAGRycy9kb3ducmV2LnhtbERPTWvCQBC9C/6HZYTedLNSRKJrKILQgyjaHnocs9Mk&#10;JDsbdrcm7a93C4Xe5vE+Z1uMthN38qFxrEEtMhDEpTMNVxre3w7zNYgQkQ12jknDNwUodtPJFnPj&#10;Br7Q/RorkUI45KihjrHPpQxlTRbDwvXEift03mJM0FfSeBxSuO3kMstW0mLDqaHGnvY1le31y2oY&#10;PvhyUuasburHr49Npli2Suun2fiyARFpjP/iP/erSfOX6nkFv++kG+Tu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HUzsMAAADeAAAADwAAAAAAAAAAAAAAAACYAgAAZHJzL2Rv&#10;d25yZXYueG1sUEsFBgAAAAAEAAQA9QAAAIgDAAAAAA==&#10;" path="m56511,v-9001,12480,-9049,29284,,41540l,20835,56511,xe" fillcolor="#646464" strokecolor="#646464" strokeweight=".08978mm">
                  <v:path arrowok="t" textboxrect="0,0,56511,41540"/>
                </v:shape>
                <v:shape id="Shape 12147" o:spid="_x0000_s2998" style="position:absolute;left:29568;top:697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DXsIA&#10;AADeAAAADwAAAGRycy9kb3ducmV2LnhtbERPzYrCMBC+C75DGMGbpopUrUZxRRdvq9UHGJqxLTaT&#10;2mRt9+03Cwve5uP7nfW2M5V4UeNKywom4wgEcWZ1ybmC2/U4WoBwHlljZZkU/JCD7abfW2OibcsX&#10;eqU+FyGEXYIKCu/rREqXFWTQjW1NHLi7bQz6AJtc6gbbEG4qOY2iWBosOTQUWNO+oOyRfhsF9/hZ&#10;P/bl5+mDvqp2eY4R+fBUajjodisQnjr/Fv+7TzrMn05mc/h7J9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iINewgAAAN4AAAAPAAAAAAAAAAAAAAAAAJgCAABkcnMvZG93&#10;bnJldi54bWxQSwUGAAAAAAQABAD1AAAAhwMAAAAA&#10;" path="m,l188017,e" filled="f" strokecolor="#646464" strokeweight=".1306mm">
                  <v:stroke miterlimit="1" joinstyle="miter"/>
                  <v:path arrowok="t" textboxrect="0,0,188017,0"/>
                </v:shape>
                <v:shape id="Shape 12148" o:spid="_x0000_s2999" style="position:absolute;left:30945;top:676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lJ8YA&#10;AADeAAAADwAAAGRycy9kb3ducmV2LnhtbESPQWsCMRCF74X+hzAFbzUbkSJbo0ih0IMoWg8ep5tx&#10;d3EzWZLU3fbXO4dCbzO8N+99s1yPvlM3iqkNbMFMC1DEVXAt1xZOn+/PC1ApIzvsApOFH0qwXj0+&#10;LLF0YeAD3Y65VhLCqUQLTc59qXWqGvKYpqEnFu0Soscsa6y1izhIuO/0rChetMeWpaHBnt4aqq7H&#10;b29hOPNhZ9zefJnfuNi2hWF9NdZOnsbNK6hMY/43/11/OMGfmbnwyjsyg1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lJ8YAAADeAAAADwAAAAAAAAAAAAAAAACYAgAAZHJz&#10;L2Rvd25yZXYueG1sUEsFBgAAAAAEAAQA9QAAAIsDAAAAAA==&#10;" path="m,l56511,20834,,41540c9048,29283,9001,12479,,xe" fillcolor="#646464" strokecolor="#646464" strokeweight=".08978mm">
                  <v:path arrowok="t" textboxrect="0,0,56511,41540"/>
                </v:shape>
                <v:shape id="Shape 12149" o:spid="_x0000_s3000" style="position:absolute;left:29568;top:791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yt8IA&#10;AADeAAAADwAAAGRycy9kb3ducmV2LnhtbERP24rCMBB9X/Afwgi+rakiZa2morKKb66XDxia6QWb&#10;SW2ytv69ERb2bQ7nOstVb2rxoNZVlhVMxhEI4szqigsF18vu8wuE88gaa8uk4EkOVungY4mJth2f&#10;6HH2hQgh7BJUUHrfJFK6rCSDbmwb4sDltjXoA2wLqVvsQrip5TSKYmmw4tBQYkPbkrLb+dcoyON7&#10;c9tW+8OGjnU3/4kR+fuu1GjYrxcgPPX+X/znPugwfzqZzeH9TrhB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W7K3wgAAAN4AAAAPAAAAAAAAAAAAAAAAAJgCAABkcnMvZG93&#10;bnJldi54bWxQSwUGAAAAAAQABAD1AAAAhwMAAAAA&#10;" path="m188017,l,e" filled="f" strokecolor="#646464" strokeweight=".1306mm">
                  <v:stroke miterlimit="1" joinstyle="miter"/>
                  <v:path arrowok="t" textboxrect="0,0,188017,0"/>
                </v:shape>
                <v:shape id="Shape 12150" o:spid="_x0000_s3001" style="position:absolute;left:29505;top:770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MYA&#10;AADeAAAADwAAAGRycy9kb3ducmV2LnhtbESPQWsCMRCF74X+hzAFbzUbwSJbo0ih0IMoWg8ep5tx&#10;d3EzWZLU3fbXO4dCbzPMm/fet1yPvlM3iqkNbMFMC1DEVXAt1xZOn+/PC1ApIzvsApOFH0qwXj0+&#10;LLF0YeAD3Y65VmLCqUQLTc59qXWqGvKYpqEnltslRI9Z1lhrF3EQc9/pWVG8aI8tS0KDPb01VF2P&#10;397CcObDzri9+TK/cbFtC8P6aqydPI2bV1CZxvwv/vv+cFJ/ZuYCIDgyg1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1//MYAAADeAAAADwAAAAAAAAAAAAAAAACYAgAAZHJz&#10;L2Rvd25yZXYueG1sUEsFBgAAAAAEAAQA9QAAAIsDAAAAAA==&#10;" path="m56511,v-9001,12480,-9049,29284,,41540l,20835,56511,xe" fillcolor="#646464" strokecolor="#646464" strokeweight=".08978mm">
                  <v:path arrowok="t" textboxrect="0,0,56511,41540"/>
                </v:shape>
                <v:shape id="Shape 12151" o:spid="_x0000_s3002" style="position:absolute;left:33798;top:697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QobMMA&#10;AADeAAAADwAAAGRycy9kb3ducmV2LnhtbERP22qDQBB9L+Qflgn0ra4GIo1xExJpSt7aXD5gcCcq&#10;cWeNu1X7991CoW9zONfJt5NpxUC9aywrSKIYBHFpdcOVguvl8PIKwnlkja1lUvBNDrab2VOOmbYj&#10;n2g4+0qEEHYZKqi97zIpXVmTQRfZjjhwN9sb9AH2ldQ9jiHctHIRx6k02HBoqLGjoqbyfv4yCm7p&#10;o7sXzftxTx/tuPpMEfntodTzfNqtQXia/L/4z33UYf4iWSbw+064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QobMMAAADeAAAADwAAAAAAAAAAAAAAAACYAgAAZHJzL2Rv&#10;d25yZXYueG1sUEsFBgAAAAAEAAQA9QAAAIgDAAAAAA==&#10;" path="m,l188017,e" filled="f" strokecolor="#646464" strokeweight=".1306mm">
                  <v:stroke miterlimit="1" joinstyle="miter"/>
                  <v:path arrowok="t" textboxrect="0,0,188017,0"/>
                </v:shape>
                <v:shape id="Shape 12152" o:spid="_x0000_s3003" style="position:absolute;left:35176;top:676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NEEMMA&#10;AADeAAAADwAAAGRycy9kb3ducmV2LnhtbERPTWsCMRC9F/wPYQRvNZsFi6xGEUHwUCxaDx7Hzbi7&#10;uJksSequ/fVNodDbPN7nLNeDbcWDfGgca1DTDARx6UzDlYbz5+51DiJEZIOtY9LwpADr1ehliYVx&#10;PR/pcYqVSCEcCtRQx9gVUoayJoth6jrixN2ctxgT9JU0HvsUbluZZ9mbtNhwaqixo21N5f30ZTX0&#10;Fz4elPlQV/Xt5+9NpljeldaT8bBZgIg0xH/xn3tv0vxczXL4fSf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NEEMMAAADeAAAADwAAAAAAAAAAAAAAAACYAgAAZHJzL2Rv&#10;d25yZXYueG1sUEsFBgAAAAAEAAQA9QAAAIgDAAAAAA==&#10;" path="m,l56511,20834,,41540c9048,29283,9001,12479,,xe" fillcolor="#646464" strokecolor="#646464" strokeweight=".08978mm">
                  <v:path arrowok="t" textboxrect="0,0,56511,41540"/>
                </v:shape>
                <v:shape id="Shape 12153" o:spid="_x0000_s3004" style="position:absolute;left:33798;top:791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oTgMIA&#10;AADeAAAADwAAAGRycy9kb3ducmV2LnhtbERPzYrCMBC+C75DGMGbpipbtBrFFV28qdUHGJqxLTaT&#10;2mRt9+03Cwve5uP7ndWmM5V4UeNKywom4wgEcWZ1ybmC2/UwmoNwHlljZZkU/JCDzbrfW2GibcsX&#10;eqU+FyGEXYIKCu/rREqXFWTQjW1NHLi7bQz6AJtc6gbbEG4qOY2iWBosOTQUWNOuoOyRfhsF9/hZ&#10;P3bl1/GTTlW7OMeIvH8qNRx02yUIT51/i//dRx3mTycfM/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ahOAwgAAAN4AAAAPAAAAAAAAAAAAAAAAAJgCAABkcnMvZG93&#10;bnJldi54bWxQSwUGAAAAAAQABAD1AAAAhwMAAAAA&#10;" path="m188017,l,e" filled="f" strokecolor="#646464" strokeweight=".1306mm">
                  <v:stroke miterlimit="1" joinstyle="miter"/>
                  <v:path arrowok="t" textboxrect="0,0,188017,0"/>
                </v:shape>
                <v:shape id="Shape 12154" o:spid="_x0000_s3005" style="position:absolute;left:33736;top:770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5/8MA&#10;AADeAAAADwAAAGRycy9kb3ducmV2LnhtbERPS2sCMRC+F/wPYYTeajbSFlmNIoLgQSw+Dh7Hzbi7&#10;uJksSXTX/vqmUOhtPr7nzBa9bcSDfKgda1CjDARx4UzNpYbTcf02AREissHGMWl4UoDFfPAyw9y4&#10;jvf0OMRSpBAOOWqoYmxzKUNRkcUwci1x4q7OW4wJ+lIaj10Kt40cZ9mntFhzaqiwpVVFxe1wtxq6&#10;M+93ynypi/r2k22dKZY3pfXrsF9OQUTq47/4z70xaf5YfbzD7zvp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Z5/8MAAADeAAAADwAAAAAAAAAAAAAAAACYAgAAZHJzL2Rv&#10;d25yZXYueG1sUEsFBgAAAAAEAAQA9QAAAIgDAAAAAA==&#10;" path="m56511,v-9001,12480,-9048,29284,,41540l,20835,56511,xe" fillcolor="#646464" strokecolor="#646464" strokeweight=".08978mm">
                  <v:path arrowok="t" textboxrect="0,0,56511,41540"/>
                </v:shape>
                <v:shape id="Shape 134454" o:spid="_x0000_s3006" style="position:absolute;left:39895;top:6502;width:2350;height:1880;visibility:visible;mso-wrap-style:square;v-text-anchor:top" coordsize="235022,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QasQA&#10;AADfAAAADwAAAGRycy9kb3ducmV2LnhtbERPXWvCMBR9H/gfwhX2MjTdVkWqUZzDoXsZU8HXS3Nt&#10;i81NSVLt/r0RhD0ezvds0ZlaXMj5yrKC12ECgji3uuJCwWG/HkxA+ICssbZMCv7Iw2Lee5phpu2V&#10;f+myC4WIIewzVFCG0GRS+rwkg35oG+LInawzGCJ0hdQOrzHc1PItScbSYMWxocSGViXl511rFLTf&#10;L6vPo3XtuvjKf44fyWgr941Sz/1uOQURqAv/4od7o+P89zQdpXD/EwH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8kGrEAAAA3wAAAA8AAAAAAAAAAAAAAAAAmAIAAGRycy9k&#10;b3ducmV2LnhtbFBLBQYAAAAABAAEAPUAAACJAwAAAAA=&#10;" path="m,l235022,r,188017l,188017,,e" fillcolor="#dcdcdc" strokecolor="#323232" strokeweight=".23839mm">
                  <v:path arrowok="t" textboxrect="0,0,235022,188017"/>
                </v:shape>
                <v:rect id="Rectangle 12156" o:spid="_x0000_s3007" style="position:absolute;left:40333;top:6679;width:1949;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8j6sUA&#10;AADeAAAADwAAAGRycy9kb3ducmV2LnhtbERPTWvCQBC9C/0Pywi9mU2Eik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yPqxQAAAN4AAAAPAAAAAAAAAAAAAAAAAJgCAABkcnMv&#10;ZG93bnJldi54bWxQSwUGAAAAAAQABAD1AAAAigMAAAAA&#10;" filled="f" stroked="f">
                  <v:textbox inset="0,0,0,0">
                    <w:txbxContent>
                      <w:p w14:paraId="62B314FD" w14:textId="77777777" w:rsidR="006E2FA2" w:rsidRDefault="006E2FA2">
                        <w:pPr>
                          <w:spacing w:after="160" w:line="259" w:lineRule="auto"/>
                          <w:ind w:left="0" w:firstLine="0"/>
                          <w:jc w:val="left"/>
                        </w:pPr>
                        <w:r>
                          <w:rPr>
                            <w:color w:val="141414"/>
                            <w:w w:val="111"/>
                            <w:sz w:val="15"/>
                          </w:rPr>
                          <w:t>Tail</w:t>
                        </w:r>
                      </w:p>
                    </w:txbxContent>
                  </v:textbox>
                </v:rect>
                <v:shape id="Shape 12157" o:spid="_x0000_s3008" style="position:absolute;left:38031;top:697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Vg8IA&#10;AADeAAAADwAAAGRycy9kb3ducmV2LnhtbERPzYrCMBC+C75DGMGbpgpWrUZxRRdvq9UHGJqxLTaT&#10;2mRt9+03Cwve5uP7nfW2M5V4UeNKywom4wgEcWZ1ybmC2/U4WoBwHlljZZkU/JCD7abfW2OibcsX&#10;eqU+FyGEXYIKCu/rREqXFWTQjW1NHLi7bQz6AJtc6gbbEG4qOY2iWBosOTQUWNO+oOyRfhsF9/hZ&#10;P/bl5+mDvqp2eY4R+fBUajjodisQnjr/Fv+7TzrMn05mc/h7J9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URWDwgAAAN4AAAAPAAAAAAAAAAAAAAAAAJgCAABkcnMvZG93&#10;bnJldi54bWxQSwUGAAAAAAQABAD1AAAAhwMAAAAA&#10;" path="m,l188017,e" filled="f" strokecolor="#646464" strokeweight=".1306mm">
                  <v:stroke miterlimit="1" joinstyle="miter"/>
                  <v:path arrowok="t" textboxrect="0,0,188017,0"/>
                </v:shape>
                <v:shape id="Shape 12158" o:spid="_x0000_s3009" style="position:absolute;left:39409;top:6764;width:565;height:415;visibility:visible;mso-wrap-style:square;v-text-anchor:top" coordsize="56452,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SD6cYA&#10;AADeAAAADwAAAGRycy9kb3ducmV2LnhtbESPQWvCQBCF7wX/wzJCb3VjSlWiq0ihUHoorYp4HLJj&#10;Et2dDdnVpP++cyj0NsO89+Z7q83gnbpTF5vABqaTDBRxGWzDlYHD/u1pASomZIsuMBn4oQib9ehh&#10;hYUNPX/TfZcqJSEcCzRQp9QWWseyJo9xElpiuZ1D5zHJ2lXadthLuHc6z7KZ9tiwfKixpdeayuvu&#10;5g3Mq9nt+fP00TsnuutJH78uuTfmcTxsl6ASDelf/Od+t4KfT1+EV+r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SD6cYAAADeAAAADwAAAAAAAAAAAAAAAACYAgAAZHJz&#10;L2Rvd25yZXYueG1sUEsFBgAAAAAEAAQA9QAAAIsDAAAAAA==&#10;" path="m,l56452,20834,,41540c8990,29283,8943,12479,,xe" fillcolor="#646464" strokecolor="#646464" strokeweight=".08978mm">
                  <v:path arrowok="t" textboxrect="0,0,56452,41540"/>
                </v:shape>
                <v:shape id="Shape 12159" o:spid="_x0000_s3010" style="position:absolute;left:38031;top:791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kasIA&#10;AADeAAAADwAAAGRycy9kb3ducmV2LnhtbERP24rCMBB9X/Afwgi+ramCZa2morKKb66XDxia6QWb&#10;SW2ytv69ERb2bQ7nOstVb2rxoNZVlhVMxhEI4szqigsF18vu8wuE88gaa8uk4EkOVungY4mJth2f&#10;6HH2hQgh7BJUUHrfJFK6rCSDbmwb4sDltjXoA2wLqVvsQrip5TSKYmmw4tBQYkPbkrLb+dcoyON7&#10;c9tW+8OGjnU3/4kR+fuu1GjYrxcgPPX+X/znPugwfzqZzeH9TrhBp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iRqwgAAAN4AAAAPAAAAAAAAAAAAAAAAAJgCAABkcnMvZG93&#10;bnJldi54bWxQSwUGAAAAAAQABAD1AAAAhwMAAAAA&#10;" path="m188017,l,e" filled="f" strokecolor="#646464" strokeweight=".1306mm">
                  <v:stroke miterlimit="1" joinstyle="miter"/>
                  <v:path arrowok="t" textboxrect="0,0,188017,0"/>
                </v:shape>
                <v:shape id="Shape 12160" o:spid="_x0000_s3011" style="position:absolute;left:37969;top:7704;width:565;height:415;visibility:visible;mso-wrap-style:square;v-text-anchor:top" coordsize="56499,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LcgA&#10;AADeAAAADwAAAGRycy9kb3ducmV2LnhtbESPQWvCQBCF74X+h2UK3uomCqGkriJCsSBVaguhtyE7&#10;zaZmZ0N21fTfO4dCbzPMm/fet1iNvlMXGmIb2EA+zUAR18G23Bj4/Hh5fAIVE7LFLjAZ+KUIq+X9&#10;3QJLG678TpdjapSYcCzRgEupL7WOtSOPcRp6Yrl9h8FjknVotB3wKua+07MsK7THliXBYU8bR/Xp&#10;ePYG9tuq+Op/gsu3p70txqraHd7mxkwexvUzqERj+hf/fb9aqT/LCwEQHJlBL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6styAAAAN4AAAAPAAAAAAAAAAAAAAAAAJgCAABk&#10;cnMvZG93bnJldi54bWxQSwUGAAAAAAQABAD1AAAAjQMAAAAA&#10;" path="m56499,v-8943,12480,-9036,29284,,41540l,20835,56499,xe" fillcolor="#646464" strokecolor="#646464" strokeweight=".08978mm">
                  <v:path arrowok="t" textboxrect="0,0,56499,41540"/>
                </v:shape>
                <v:rect id="Rectangle 12161" o:spid="_x0000_s3012" style="position:absolute;left:32254;top:6828;width:1042;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xI8UA&#10;AADeAAAADwAAAGRycy9kb3ducmV2LnhtbERPTWvCQBC9C/6HZYTedBMPkqSuItWixzYR0t6G7DQJ&#10;zc6G7Nak/fXdQsHbPN7nbPeT6cSNBtdaVhCvIhDEldUt1wquxfMyAeE8ssbOMin4Jgf73Xy2xUzb&#10;kV/plvtahBB2GSpovO8zKV3VkEG3sj1x4D7sYNAHONRSDziGcNPJdRRtpMGWQ0ODPT01VH3mX0bB&#10;OekPbxf7M9bd6f1cvpTpsUi9Ug+L6fAIwtPk7+J/90WH+et4E8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nEjxQAAAN4AAAAPAAAAAAAAAAAAAAAAAJgCAABkcnMv&#10;ZG93bnJldi54bWxQSwUGAAAAAAQABAD1AAAAigMAAAAA&#10;" filled="f" stroked="f">
                  <v:textbox inset="0,0,0,0">
                    <w:txbxContent>
                      <w:p w14:paraId="2AA82BD9" w14:textId="77777777" w:rsidR="006E2FA2" w:rsidRDefault="006E2FA2">
                        <w:pPr>
                          <w:spacing w:after="160" w:line="259" w:lineRule="auto"/>
                          <w:ind w:left="0" w:firstLine="0"/>
                          <w:jc w:val="left"/>
                        </w:pPr>
                        <w:r>
                          <w:rPr>
                            <w:color w:val="141414"/>
                            <w:w w:val="113"/>
                            <w:sz w:val="15"/>
                          </w:rPr>
                          <w:t>...</w:t>
                        </w:r>
                      </w:p>
                    </w:txbxContent>
                  </v:textbox>
                </v:rect>
                <v:rect id="Rectangle 12162" o:spid="_x0000_s3013" style="position:absolute;left:32254;top:5887;width:104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vVMUA&#10;AADeAAAADwAAAGRycy9kb3ducmV2LnhtbERPTWvCQBC9C/0PyxS86cYcQkxdRdqKOVpTsN6G7JiE&#10;ZmdDdjXRX98tFHqbx/uc1WY0rbhR7xrLChbzCARxaXXDlYLPYjdLQTiPrLG1TAru5GCzfpqsMNN2&#10;4A+6HX0lQgi7DBXU3neZlK6syaCb2444cBfbG/QB9pXUPQ4h3LQyjqJEGmw4NNTY0WtN5ffxahTs&#10;0277ldvHULXv5/3pcFq+FUuv1PR53L6A8DT6f/GfO9dhfrxI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O9UxQAAAN4AAAAPAAAAAAAAAAAAAAAAAJgCAABkcnMv&#10;ZG93bnJldi54bWxQSwUGAAAAAAQABAD1AAAAigMAAAAA&#10;" filled="f" stroked="f">
                  <v:textbox inset="0,0,0,0">
                    <w:txbxContent>
                      <w:p w14:paraId="6F6497EA" w14:textId="77777777" w:rsidR="006E2FA2" w:rsidRDefault="006E2FA2">
                        <w:pPr>
                          <w:spacing w:after="160" w:line="259" w:lineRule="auto"/>
                          <w:ind w:left="0" w:firstLine="0"/>
                          <w:jc w:val="left"/>
                        </w:pPr>
                        <w:r>
                          <w:rPr>
                            <w:color w:val="141414"/>
                            <w:w w:val="113"/>
                            <w:sz w:val="15"/>
                          </w:rPr>
                          <w:t>...</w:t>
                        </w:r>
                      </w:p>
                    </w:txbxContent>
                  </v:textbox>
                </v:rect>
                <v:shape id="Shape 134461" o:spid="_x0000_s3014" style="position:absolute;left:10291;top:6502;width:2351;height:1880;visibility:visible;mso-wrap-style:square;v-text-anchor:top" coordsize="235022,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f5T8QA&#10;AADfAAAADwAAAGRycy9kb3ducmV2LnhtbERPW2vCMBR+H+w/hDPYi2iqU5FqlOlwqC/iBXw9NMe2&#10;rDkpSardv18EYY8f3322aE0lbuR8aVlBv5eAIM6sLjlXcD6tuxMQPiBrrCyTgl/ysJi/vsww1fbO&#10;B7odQy5iCPsUFRQh1KmUPivIoO/ZmjhyV+sMhghdLrXDeww3lRwkyVgaLDk2FFjTqqDs59gYBc2u&#10;s/q6WNes8+9sf1kmo6081Uq9v7WfUxCB2vAvfro3Os7/GA7HfXj8iQD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n+U/EAAAA3wAAAA8AAAAAAAAAAAAAAAAAmAIAAGRycy9k&#10;b3ducmV2LnhtbFBLBQYAAAAABAAEAPUAAACJAwAAAAA=&#10;" path="m,l235022,r,188017l,188017,,e" fillcolor="#dcdcdc" strokecolor="#323232" strokeweight=".23839mm">
                  <v:path arrowok="t" textboxrect="0,0,235022,188017"/>
                </v:shape>
                <v:shape id="Shape 134462" o:spid="_x0000_s3015" style="position:absolute;left:14522;top:6502;width:2350;height:1880;visibility:visible;mso-wrap-style:square;v-text-anchor:top" coordsize="235021,188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0F8EA&#10;AADfAAAADwAAAGRycy9kb3ducmV2LnhtbERPy4rCMBTdD/gP4QpuBk3UKlKNIoLg1icuL821LTY3&#10;pYla/94MDLg8nPdi1dpKPKnxpWMNw4ECQZw5U3Ku4XTc9mcgfEA2WDkmDW/ysFp2fhaYGvfiPT0P&#10;IRcxhH2KGooQ6lRKnxVk0Q9cTRy5m2sshgibXJoGXzHcVnKk1FRaLDk2FFjTpqDsfnhYDZvz9Xzx&#10;k/VY3ZJ3dvrd++SiZlr3uu16DiJQG77if/fOxPnjJJmO4O9PBC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hNBfBAAAA3wAAAA8AAAAAAAAAAAAAAAAAmAIAAGRycy9kb3du&#10;cmV2LnhtbFBLBQYAAAAABAAEAPUAAACGAwAAAAA=&#10;" path="m,l235021,r,188017l,188017,,e" fillcolor="#dcdcdc" strokecolor="#323232" strokeweight=".23839mm">
                  <v:path arrowok="t" textboxrect="0,0,235021,188017"/>
                </v:shape>
                <v:rect id="Rectangle 12165" o:spid="_x0000_s3016" style="position:absolute;left:10451;top:6679;width:2688;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3IMUA&#10;AADeAAAADwAAAGRycy9kb3ducmV2LnhtbERPTWvCQBC9C/0Pywi9mU2Eik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cgxQAAAN4AAAAPAAAAAAAAAAAAAAAAAJgCAABkcnMv&#10;ZG93bnJldi54bWxQSwUGAAAAAAQABAD1AAAAigMAAAAA&#10;" filled="f" stroked="f">
                  <v:textbox inset="0,0,0,0">
                    <w:txbxContent>
                      <w:p w14:paraId="7FEB6C58" w14:textId="77777777" w:rsidR="006E2FA2" w:rsidRDefault="006E2FA2">
                        <w:pPr>
                          <w:spacing w:after="160" w:line="259" w:lineRule="auto"/>
                          <w:ind w:left="0" w:firstLine="0"/>
                          <w:jc w:val="left"/>
                        </w:pPr>
                        <w:r>
                          <w:rPr>
                            <w:color w:val="141414"/>
                            <w:w w:val="102"/>
                            <w:sz w:val="15"/>
                          </w:rPr>
                          <w:t>Head</w:t>
                        </w:r>
                      </w:p>
                    </w:txbxContent>
                  </v:textbox>
                </v:rect>
                <v:shape id="Shape 12166" o:spid="_x0000_s3017" style="position:absolute;left:12641;top:6972;width:1881;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6pcIA&#10;AADeAAAADwAAAGRycy9kb3ducmV2LnhtbERPS27CMBDdV+IO1iCxaxxYWG2IQYAoyq4tcIBRPCQR&#10;8TjEbpLevq5Uqbt5et/Jt5NtxUC9bxxrWCYpCOLSmYYrDdfL2/MLCB+QDbaOScM3edhuZk85ZsaN&#10;/EnDOVQihrDPUEMdQpdJ6cuaLPrEdcSRu7neYoiwr6TpcYzhtpWrNFXSYsOxocaODjWV9/OX1XBT&#10;j+5+aE7Fnt7b8fVDIfLxofViPu3WIAJN4V/85y5MnL9aKgW/78Qb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cXqlwgAAAN4AAAAPAAAAAAAAAAAAAAAAAJgCAABkcnMvZG93&#10;bnJldi54bWxQSwUGAAAAAAQABAD1AAAAhwMAAAAA&#10;" path="m,l188017,e" filled="f" strokecolor="#646464" strokeweight=".1306mm">
                  <v:stroke miterlimit="1" joinstyle="miter"/>
                  <v:path arrowok="t" textboxrect="0,0,188017,0"/>
                </v:shape>
                <v:shape id="Shape 12167" o:spid="_x0000_s3018" style="position:absolute;left:14020;top:6764;width:564;height:415;visibility:visible;mso-wrap-style:square;v-text-anchor:top" coordsize="56464,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ItcMA&#10;AADeAAAADwAAAGRycy9kb3ducmV2LnhtbERPTWvCQBC9F/wPywi91U0s1RBdRQqCVHow6n3Mjkkw&#10;Oxt2tzH9926h4G0e73OW68G0oifnG8sK0kkCgri0uuFKwem4fctA+ICssbVMCn7Jw3o1elliru2d&#10;D9QXoRIxhH2OCuoQulxKX9Zk0E9sRxy5q3UGQ4SuktrhPYabVk6TZCYNNhwbauzos6byVvwYBW0R&#10;3s/f2f70Zflj22e7S1q6i1Kv42GzABFoCE/xv3un4/xpOpvD3zvx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jItcMAAADeAAAADwAAAAAAAAAAAAAAAACYAgAAZHJzL2Rv&#10;d25yZXYueG1sUEsFBgAAAAAEAAQA9QAAAIgDAAAAAA==&#10;" path="m,l56464,20834,,41540c9001,29283,8954,12479,,xe" fillcolor="#646464" strokecolor="#646464" strokeweight=".08978mm">
                  <v:path arrowok="t" textboxrect="0,0,56464,41540"/>
                </v:shape>
                <v:shape id="Shape 12168" o:spid="_x0000_s3019" style="position:absolute;left:12641;top:7912;width:1881;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LTMQA&#10;AADeAAAADwAAAGRycy9kb3ducmV2LnhtbESPwW7CQAxE75X4h5WRuJUNHKI2sCBAgLjRAh9gZU0S&#10;kfWG7ELC3+NDpd5szXjmeb7sXa2e1IbKs4HJOAFFnHtbcWHgct59foEKEdli7ZkMvCjAcjH4mGNm&#10;fce/9DzFQkkIhwwNlDE2mdYhL8lhGPuGWLSrbx1GWdtC2xY7CXe1niZJqh1WLA0lNrQpKb+dHs7A&#10;Nb03t021P6zpWHffPykib+/GjIb9agYqUh//zX/XByv400kqvPKOzK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S0zEAAAA3gAAAA8AAAAAAAAAAAAAAAAAmAIAAGRycy9k&#10;b3ducmV2LnhtbFBLBQYAAAAABAAEAPUAAACJAwAAAAA=&#10;" path="m188017,l,e" filled="f" strokecolor="#646464" strokeweight=".1306mm">
                  <v:stroke miterlimit="1" joinstyle="miter"/>
                  <v:path arrowok="t" textboxrect="0,0,188017,0"/>
                </v:shape>
                <v:shape id="Shape 12169" o:spid="_x0000_s3020" style="position:absolute;left:12579;top:7704;width:565;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3MMA&#10;AADeAAAADwAAAGRycy9kb3ducmV2LnhtbERPTWsCMRC9C/0PYQRvbjYexG6NIkLBQ6loe+hxuhl3&#10;FzeTJYnu6q83QqG3ebzPWa4H24or+dA41qCyHARx6UzDlYbvr/fpAkSIyAZbx6ThRgHWq5fREgvj&#10;ej7Q9RgrkUI4FKihjrErpAxlTRZD5jrixJ2ctxgT9JU0HvsUbls5y/O5tNhwaqixo21N5fl4sRr6&#10;Hz58KrNXv+ruFx9NrlieldaT8bB5AxFpiP/iP/fOpPkzNX+F5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sc3MMAAADeAAAADwAAAAAAAAAAAAAAAACYAgAAZHJzL2Rv&#10;d25yZXYueG1sUEsFBgAAAAAEAAQA9QAAAIgDAAAAAA==&#10;" path="m56511,v-9001,12480,-9049,29284,,41540l,20835,56511,xe" fillcolor="#646464" strokecolor="#646464" strokeweight=".08978mm">
                  <v:path arrowok="t" textboxrect="0,0,56511,41540"/>
                </v:shape>
                <v:shape id="Shape 12170" o:spid="_x0000_s3021" style="position:absolute;left:16872;top:697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3Rl8UA&#10;AADeAAAADwAAAGRycy9kb3ducmV2LnhtbESPzW7CQAyE70h9h5Ur9QYbOKQQ2CBAtOJWoH0AK+v8&#10;iKw3ZLckffv6UKk3Wx7PzLfZjq5VD+pD49nAfJaAIi68bbgy8PX5Nl2CChHZYuuZDPxQgG3+NNlg&#10;Zv3AF3pcY6XEhEOGBuoYu0zrUNTkMMx8Ryy30vcOo6x9pW2Pg5i7Vi+SJNUOG5aEGjs61FTcrt/O&#10;QJneu9uheT/t6aMdVucUkY93Y16ex90aVKQx/ov/vk9W6i/mrwIgODKD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dGXxQAAAN4AAAAPAAAAAAAAAAAAAAAAAJgCAABkcnMv&#10;ZG93bnJldi54bWxQSwUGAAAAAAQABAD1AAAAigMAAAAA&#10;" path="m,l188017,e" filled="f" strokecolor="#646464" strokeweight=".1306mm">
                  <v:stroke miterlimit="1" joinstyle="miter"/>
                  <v:path arrowok="t" textboxrect="0,0,188017,0"/>
                </v:shape>
                <v:shape id="Shape 12171" o:spid="_x0000_s3022" style="position:absolute;left:18250;top:6764;width:565;height:415;visibility:visible;mso-wrap-style:square;v-text-anchor:top" coordsize="56464,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jh8MA&#10;AADeAAAADwAAAGRycy9kb3ducmV2LnhtbERPTWvCQBC9F/wPywje6iaW1hBdRQRBLD006n3Mjkkw&#10;Oxt2tzH+e7dQ6G0e73OW68G0oifnG8sK0mkCgri0uuFKwem4e81A+ICssbVMCh7kYb0avSwx1/bO&#10;39QXoRIxhH2OCuoQulxKX9Zk0E9tRxy5q3UGQ4SuktrhPYabVs6S5EMabDg21NjRtqbyVvwYBW0R&#10;3s5f2efpYPl912f7S1q6i1KT8bBZgAg0hH/xn3uv4/xZOk/h9514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Rjh8MAAADeAAAADwAAAAAAAAAAAAAAAACYAgAAZHJzL2Rv&#10;d25yZXYueG1sUEsFBgAAAAAEAAQA9QAAAIgDAAAAAA==&#10;" path="m,l56464,20834,,41540c9001,29283,8954,12479,,xe" fillcolor="#646464" strokecolor="#646464" strokeweight=".08978mm">
                  <v:path arrowok="t" textboxrect="0,0,56464,41540"/>
                </v:shape>
                <v:shape id="Shape 12172" o:spid="_x0000_s3023" style="position:absolute;left:16872;top:7912;width:1880;height:0;visibility:visible;mso-wrap-style:square;v-text-anchor:top" coordsize="188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Pqe8IA&#10;AADeAAAADwAAAGRycy9kb3ducmV2LnhtbERPzYrCMBC+C/sOYYS9aWoP1e0axRVXvKndfYChGdti&#10;M6lNtPXtjSB4m4/vd+bL3tTiRq2rLCuYjCMQxLnVFRcK/v9+RzMQziNrrC2Tgjs5WC4+BnNMte34&#10;SLfMFyKEsEtRQel9k0rp8pIMurFtiAN3sq1BH2BbSN1iF8JNLeMoSqTBikNDiQ2tS8rP2dUoOCWX&#10;5ryutrsf2tfd1yFB5M1Fqc9hv/oG4an3b/HLvdNhfjyZxvB8J9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k+p7wgAAAN4AAAAPAAAAAAAAAAAAAAAAAJgCAABkcnMvZG93&#10;bnJldi54bWxQSwUGAAAAAAQABAD1AAAAhwMAAAAA&#10;" path="m188017,l,e" filled="f" strokecolor="#646464" strokeweight=".1306mm">
                  <v:stroke miterlimit="1" joinstyle="miter"/>
                  <v:path arrowok="t" textboxrect="0,0,188017,0"/>
                </v:shape>
                <v:shape id="Shape 12173" o:spid="_x0000_s3024" style="position:absolute;left:16809;top:7704;width:566;height:415;visibility:visible;mso-wrap-style:square;v-text-anchor:top" coordsize="56511,4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q968MA&#10;AADeAAAADwAAAGRycy9kb3ducmV2LnhtbERPS2sCMRC+F/wPYYTeajYWWlmNIoLgQSw+Dh7Hzbi7&#10;uJksSXTX/vqmUOhtPr7nzBa9bcSDfKgda1CjDARx4UzNpYbTcf02AREissHGMWl4UoDFfPAyw9y4&#10;jvf0OMRSpBAOOWqoYmxzKUNRkcUwci1x4q7OW4wJ+lIaj10Kt40cZ9mHtFhzaqiwpVVFxe1wtxq6&#10;M+93ynypi/r2k22dKZY3pfXrsF9OQUTq47/4z70xaf5Yfb7D7zvpBj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nq968MAAADeAAAADwAAAAAAAAAAAAAAAACYAgAAZHJzL2Rv&#10;d25yZXYueG1sUEsFBgAAAAAEAAQA9QAAAIgDAAAAAA==&#10;" path="m56511,v-9001,12480,-9048,29284,,41540l,20835,56511,xe" fillcolor="#646464" strokecolor="#646464" strokeweight=".08978mm">
                  <v:path arrowok="t" textboxrect="0,0,56511,41540"/>
                </v:shape>
                <v:rect id="Rectangle 12174" o:spid="_x0000_s3025" style="position:absolute;left:14720;top:6419;width:2557;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14:paraId="291F9323" w14:textId="77777777" w:rsidR="006E2FA2" w:rsidRDefault="006E2FA2">
                        <w:pPr>
                          <w:spacing w:after="160" w:line="259" w:lineRule="auto"/>
                          <w:ind w:left="0" w:firstLine="0"/>
                          <w:jc w:val="left"/>
                        </w:pPr>
                        <w:r>
                          <w:rPr>
                            <w:color w:val="141414"/>
                            <w:w w:val="101"/>
                            <w:sz w:val="12"/>
                          </w:rPr>
                          <w:t>05.06.</w:t>
                        </w:r>
                      </w:p>
                    </w:txbxContent>
                  </v:textbox>
                </v:rect>
                <v:rect id="Rectangle 12175" o:spid="_x0000_s3026" style="position:absolute;left:14929;top:7239;width:2000;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14:paraId="6420B894" w14:textId="77777777" w:rsidR="006E2FA2" w:rsidRDefault="006E2FA2">
                        <w:pPr>
                          <w:spacing w:after="160" w:line="259" w:lineRule="auto"/>
                          <w:ind w:left="0" w:firstLine="0"/>
                          <w:jc w:val="left"/>
                        </w:pPr>
                        <w:r>
                          <w:rPr>
                            <w:color w:val="141414"/>
                            <w:w w:val="98"/>
                            <w:sz w:val="12"/>
                          </w:rPr>
                          <w:t>1945</w:t>
                        </w:r>
                      </w:p>
                    </w:txbxContent>
                  </v:textbox>
                </v:rect>
                <v:shape id="Shape 12176" o:spid="_x0000_s3027" style="position:absolute;left:15697;top:8382;width:0;height:2350;visibility:visible;mso-wrap-style:square;v-text-anchor:top" coordsize="0,23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os8QA&#10;AADeAAAADwAAAGRycy9kb3ducmV2LnhtbERPS2vCQBC+F/oflil4q5ukYCW6ShsoFS9SX+dxd0yC&#10;2dk0u5r033eFQm/z8T1nvhxsI27U+dqxgnScgCDWztRcKtjvPp6nIHxANtg4JgU/5GG5eHyYY25c&#10;z19024ZSxBD2OSqoQmhzKb2uyKIfu5Y4cmfXWQwRdqU0HfYx3DYyS5KJtFhzbKiwpaIifdlerYL3&#10;Q3Zc68+X4lR+F9P9Zuf7VGulRk/D2wxEoCH8i//cKxPnZ+nrBO7vx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m6LPEAAAA3gAAAA8AAAAAAAAAAAAAAAAAmAIAAGRycy9k&#10;b3ducmV2LnhtbFBLBQYAAAAABAAEAPUAAACJAwAAAAA=&#10;" path="m,235021l,e" filled="f" strokecolor="gray" strokeweight=".20892mm">
                  <v:stroke miterlimit="1" joinstyle="miter"/>
                  <v:path arrowok="t" textboxrect="0,0,0,235021"/>
                </v:shape>
                <v:shape id="Shape 12177" o:spid="_x0000_s3028" style="position:absolute;left:15396;top:8396;width:602;height:521;visibility:visible;mso-wrap-style:square;v-text-anchor:top" coordsize="60177,5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pI8QA&#10;AADeAAAADwAAAGRycy9kb3ducmV2LnhtbERPS2uDQBC+F/oflinkEupqSGuwbkIpCLnmBe1tcCdq&#10;486Kuxrz77OBQm/z8T0n30ymFSP1rrGsIIliEMSl1Q1XCo6H4nUFwnlkja1lUnAjB5v181OOmbZX&#10;3tG495UIIewyVFB732VSurImgy6yHXHgzrY36APsK6l7vIZw08pFHL9Lgw2Hhho7+qqpvOwHo+D0&#10;m478s3z7LnDub8PxkDSXeaLU7GX6/ADhafL/4j/3Vof5iyRN4fFOuEG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W6SPEAAAA3gAAAA8AAAAAAAAAAAAAAAAAmAIAAGRycy9k&#10;b3ducmV2LnhtbFBLBQYAAAAABAAEAPUAAACJAwAAAAA=&#10;" path="m30059,l60177,52010,,52010,30059,xe" fillcolor="gray" strokecolor="gray" strokeweight="0">
                  <v:stroke miterlimit="1" joinstyle="miter"/>
                  <v:path arrowok="t" textboxrect="0,0,60177,52010"/>
                </v:shape>
                <v:rect id="Rectangle 12178" o:spid="_x0000_s3029" style="position:absolute;left:14979;top:10588;width:1830;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OY8cA&#10;AADeAAAADwAAAGRycy9kb3ducmV2LnhtbESPzW7CQAyE70h9h5Ur9QYbOLQQWBCCVnAsPxJws7Im&#10;ich6o+yWpH36+oDEzdaMZz7PFp2r1J2aUHo2MBwkoIgzb0vODRwPX/0xqBCRLVaeycAvBVjMX3oz&#10;TK1veUf3fcyVhHBI0UARY51qHbKCHIaBr4lFu/rGYZS1ybVtsJVwV+lRkrxrhyVLQ4E1rQrKbvsf&#10;Z2Azrpfnrf9r8+rzsjl9nybrwyQa8/baLaegInXxaX5cb63gj4Yf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JTmPHAAAA3gAAAA8AAAAAAAAAAAAAAAAAmAIAAGRy&#10;cy9kb3ducmV2LnhtbFBLBQYAAAAABAAEAPUAAACMAwAAAAA=&#10;" filled="f" stroked="f">
                  <v:textbox inset="0,0,0,0">
                    <w:txbxContent>
                      <w:p w14:paraId="3A640CF8" w14:textId="77777777" w:rsidR="006E2FA2" w:rsidRDefault="006E2FA2">
                        <w:pPr>
                          <w:spacing w:after="160" w:line="259" w:lineRule="auto"/>
                          <w:ind w:left="0" w:firstLine="0"/>
                          <w:jc w:val="left"/>
                        </w:pPr>
                        <w:proofErr w:type="gramStart"/>
                        <w:r>
                          <w:rPr>
                            <w:color w:val="808080"/>
                            <w:w w:val="104"/>
                            <w:sz w:val="15"/>
                          </w:rPr>
                          <w:t>last</w:t>
                        </w:r>
                        <w:proofErr w:type="gramEnd"/>
                      </w:p>
                    </w:txbxContent>
                  </v:textbox>
                </v:rect>
                <v:rect id="Rectangle 12179" o:spid="_x0000_s3030" style="position:absolute;left:14383;top:11434;width:3413;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Xr+MQA&#10;AADeAAAADwAAAGRycy9kb3ducmV2LnhtbERPS4vCMBC+C/sfwix401QPaqtRZFfRo48F19vQzLZl&#10;m0lpoq3+eiMI3ubje85s0ZpSXKl2hWUFg34Egji1uuBMwc9x3ZuAcB5ZY2mZFNzIwWL+0Zlhom3D&#10;e7oefCZCCLsEFeTeV4mULs3JoOvbijhwf7Y26AOsM6lrbEK4KeUwikbSYMGhIceKvnJK/w8Xo2Az&#10;qZa/W3tvsnJ13px2p/j7GHulup/tcgrCU+vf4pd7q8P84WAc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F6/jEAAAA3gAAAA8AAAAAAAAAAAAAAAAAmAIAAGRycy9k&#10;b3ducmV2LnhtbFBLBQYAAAAABAAEAPUAAACJAwAAAAA=&#10;" filled="f" stroked="f">
                  <v:textbox inset="0,0,0,0">
                    <w:txbxContent>
                      <w:p w14:paraId="10B316F5" w14:textId="77777777" w:rsidR="006E2FA2" w:rsidRDefault="006E2FA2">
                        <w:pPr>
                          <w:spacing w:after="160" w:line="259" w:lineRule="auto"/>
                          <w:ind w:left="0" w:firstLine="0"/>
                          <w:jc w:val="left"/>
                        </w:pPr>
                        <w:r>
                          <w:rPr>
                            <w:color w:val="808080"/>
                            <w:w w:val="104"/>
                            <w:sz w:val="15"/>
                          </w:rPr>
                          <w:t>Hivent</w:t>
                        </w:r>
                      </w:p>
                    </w:txbxContent>
                  </v:textbox>
                </v:rect>
                <v:shape id="Shape 12180" o:spid="_x0000_s3031" style="position:absolute;left:17862;top:4152;width:0;height:2350;visibility:visible;mso-wrap-style:square;v-text-anchor:top" coordsize="0,23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le8YA&#10;AADeAAAADwAAAGRycy9kb3ducmV2LnhtbESPT0vEQAzF74LfYciCN3faClK6O7u4BVG8iPvvHGdi&#10;W+xkamfc1m9vDoK3hLy8937r7ex7daExdoEN5MsMFLENruPGwPHweFuCignZYR+YDPxQhO3m+mqN&#10;lQsTv9FlnxolJhwrNNCmNFRaR9uSx7gMA7HcPsLoMck6NtqNOIm573WRZffaY8eS0OJAdUv2c//t&#10;DexOxfnFPt3V781XXR5fD3HKrTXmZjE/rEAlmtO/+O/72Un9Ii8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ale8YAAADeAAAADwAAAAAAAAAAAAAAAACYAgAAZHJz&#10;L2Rvd25yZXYueG1sUEsFBgAAAAAEAAQA9QAAAIsDAAAAAA==&#10;" path="m,l,235021e" filled="f" strokecolor="gray" strokeweight=".20892mm">
                  <v:stroke miterlimit="1" joinstyle="miter"/>
                  <v:path arrowok="t" textboxrect="0,0,0,235021"/>
                </v:shape>
                <v:shape id="Shape 12181" o:spid="_x0000_s3032" style="position:absolute;left:17560;top:5968;width:602;height:520;visibility:visible;mso-wrap-style:square;v-text-anchor:top" coordsize="60177,5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ak68IA&#10;AADeAAAADwAAAGRycy9kb3ducmV2LnhtbERPS4vCMBC+C/sfwix4kTWNqCtdo4ggePUF7m1oZtuu&#10;zaQ0sdZ/bwTB23x8z5kvO1uJlhpfOtaghgkI4syZknMNx8PmawbCB2SDlWPScCcPy8VHb46pcTfe&#10;UbsPuYgh7FPUUIRQp1L6rCCLfuhq4sj9ucZiiLDJpWnwFsNtJUdJMpUWS44NBda0Lii77K9Ww+n/&#10;u+Xf8eS8wUG4X48HVV4GSuv+Z7f6ARGoC2/xy701cf5IzRQ8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qTrwgAAAN4AAAAPAAAAAAAAAAAAAAAAAJgCAABkcnMvZG93&#10;bnJldi54bWxQSwUGAAAAAAQABAD1AAAAhwMAAAAA&#10;" path="m,l60177,,30106,52010,,xe" fillcolor="gray" strokecolor="gray" strokeweight="0">
                  <v:stroke miterlimit="1" joinstyle="miter"/>
                  <v:path arrowok="t" textboxrect="0,0,60177,52010"/>
                </v:shape>
                <v:rect id="Rectangle 12182" o:spid="_x0000_s3033" style="position:absolute;left:16135;top:1996;width:4602;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14:paraId="127A87E6" w14:textId="77777777" w:rsidR="006E2FA2" w:rsidRDefault="006E2FA2">
                        <w:pPr>
                          <w:spacing w:after="160" w:line="259" w:lineRule="auto"/>
                          <w:ind w:left="0" w:firstLine="0"/>
                          <w:jc w:val="left"/>
                        </w:pPr>
                        <w:proofErr w:type="gramStart"/>
                        <w:r>
                          <w:rPr>
                            <w:color w:val="808080"/>
                            <w:w w:val="101"/>
                            <w:sz w:val="15"/>
                          </w:rPr>
                          <w:t>nowDate</w:t>
                        </w:r>
                        <w:proofErr w:type="gramEnd"/>
                      </w:p>
                    </w:txbxContent>
                  </v:textbox>
                </v:rect>
                <v:rect id="Rectangle 12183" o:spid="_x0000_s3034" style="position:absolute;left:15725;top:2842;width:5696;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14:paraId="2C9700E6" w14:textId="77777777" w:rsidR="006E2FA2" w:rsidRDefault="006E2FA2">
                        <w:pPr>
                          <w:spacing w:after="160" w:line="259" w:lineRule="auto"/>
                          <w:ind w:left="0" w:firstLine="0"/>
                          <w:jc w:val="left"/>
                        </w:pPr>
                        <w:r>
                          <w:rPr>
                            <w:color w:val="808080"/>
                            <w:sz w:val="15"/>
                          </w:rPr>
                          <w:t>05.08.1945</w:t>
                        </w:r>
                      </w:p>
                    </w:txbxContent>
                  </v:textbox>
                </v:rect>
                <v:shape id="Shape 134477" o:spid="_x0000_s3035" style="position:absolute;width:8460;height:2820;visibility:visible;mso-wrap-style:square;v-text-anchor:top" coordsize="846075,28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4zH8IA&#10;AADfAAAADwAAAGRycy9kb3ducmV2LnhtbERPXWvCMBR9H/gfwhX2NlOnqHRNZRsoDp+s7v3SXNNi&#10;c1OarK3/3gwGezyc72w72kb01PnasYL5LAFBXDpds1FwOe9eNiB8QNbYOCYFd/KwzSdPGabaDXyi&#10;vghGxBD2KSqoQmhTKX1ZkUU/cy1x5K6usxgi7IzUHQ4x3DbyNUlW0mLNsaHClj4rKm/Fj1Ww/+hP&#10;tBsW2tSFPx/nX5tvaUqlnqfj+xuIQGP4F/+5DzrOXyyX6zX8/ok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jMfwgAAAN8AAAAPAAAAAAAAAAAAAAAAAJgCAABkcnMvZG93&#10;bnJldi54bWxQSwUGAAAAAAQABAD1AAAAhwMAAAAA&#10;" path="m,l846075,r,282025l,282025,,e" fillcolor="#aaa" strokecolor="#323232" strokeweight=".23839mm">
                  <v:path arrowok="t" textboxrect="0,0,846075,282025"/>
                </v:shape>
                <v:rect id="Rectangle 12185" o:spid="_x0000_s3036" style="position:absolute;left:644;top:500;width:9423;height:2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R2sQA&#10;AADeAAAADwAAAGRycy9kb3ducmV2LnhtbERPS4vCMBC+C/sfwix401RB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dkdrEAAAA3gAAAA8AAAAAAAAAAAAAAAAAmAIAAGRycy9k&#10;b3ducmV2LnhtbFBLBQYAAAAABAAEAPUAAACJAwAAAAA=&#10;" filled="f" stroked="f">
                  <v:textbox inset="0,0,0,0">
                    <w:txbxContent>
                      <w:p w14:paraId="7C88B364" w14:textId="77777777" w:rsidR="006E2FA2" w:rsidRDefault="006E2FA2">
                        <w:pPr>
                          <w:spacing w:after="160" w:line="259" w:lineRule="auto"/>
                          <w:ind w:left="0" w:firstLine="0"/>
                          <w:jc w:val="left"/>
                        </w:pPr>
                        <w:r>
                          <w:rPr>
                            <w:w w:val="103"/>
                            <w:sz w:val="18"/>
                          </w:rPr>
                          <w:t>TimeController</w:t>
                        </w:r>
                      </w:p>
                    </w:txbxContent>
                  </v:textbox>
                </v:rect>
                <v:rect id="Rectangle 12186" o:spid="_x0000_s3037" style="position:absolute;left:8652;top:560;width:8123;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PrcMA&#10;AADeAAAADwAAAGRycy9kb3ducmV2LnhtbERPS4vCMBC+C/sfwix401QPUqtRxF3Ro48F9TY0Y1ts&#10;JqWJtvrrjSDsbT6+50znrSnFnWpXWFYw6EcgiFOrC84U/B1WvRiE88gaS8uk4EEO5rOvzhQTbRve&#10;0X3vMxFC2CWoIPe+SqR0aU4GXd9WxIG72NqgD7DOpK6xCeGmlMMoGkmDBYeGHCta5pRe9zejYB1X&#10;i9PGPpus/D2vj9vj+Ocw9kp1v9vFBISn1v+LP+6NDvOHg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8PrcMAAADeAAAADwAAAAAAAAAAAAAAAACYAgAAZHJzL2Rv&#10;d25yZXYueG1sUEsFBgAAAAAEAAQA9QAAAIgDAAAAAA==&#10;" filled="f" stroked="f">
                  <v:textbox inset="0,0,0,0">
                    <w:txbxContent>
                      <w:p w14:paraId="5D5A3CB4" w14:textId="77777777" w:rsidR="006E2FA2" w:rsidRDefault="006E2FA2">
                        <w:pPr>
                          <w:spacing w:after="160" w:line="259" w:lineRule="auto"/>
                          <w:ind w:left="0" w:firstLine="0"/>
                          <w:jc w:val="left"/>
                        </w:pPr>
                        <w:proofErr w:type="gramStart"/>
                        <w:r>
                          <w:rPr>
                            <w:color w:val="141414"/>
                            <w:w w:val="101"/>
                            <w:sz w:val="15"/>
                          </w:rPr>
                          <w:t>onNowChanged</w:t>
                        </w:r>
                        <w:proofErr w:type="gramEnd"/>
                      </w:p>
                    </w:txbxContent>
                  </v:textbox>
                </v:rect>
                <v:shape id="Shape 12187" o:spid="_x0000_s3038" style="position:absolute;left:14996;top:1332;width:11281;height:940;visibility:visible;mso-wrap-style:square;v-text-anchor:top" coordsize="1128101,9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dRMUA&#10;AADeAAAADwAAAGRycy9kb3ducmV2LnhtbERP32vCMBB+F/wfwg32pqkyVDqjDFHYEAq6MfDtSM62&#10;rLmUJNpuf70RhL3dx/fzluveNuJKPtSOFUzGGQhi7UzNpYKvz91oASJEZIONY1LwSwHWq+Fgiblx&#10;HR/oeoylSCEcclRQxdjmUgZdkcUwdi1x4s7OW4wJ+lIaj10Kt42cZtlMWqw5NVTY0qYi/XO8WAV4&#10;7opit/0utPaH/V9TtKeX04dSz0/92yuISH38Fz/c7ybNn04Wc7i/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x1ExQAAAN4AAAAPAAAAAAAAAAAAAAAAAJgCAABkcnMv&#10;ZG93bnJldi54bWxQSwUGAAAAAAQABAD1AAAAigMAAAAA&#10;" path="m,l1128101,r,94008e" filled="f" strokecolor="#323232" strokeweight=".20892mm">
                  <v:stroke miterlimit="1" joinstyle="miter"/>
                  <v:path arrowok="t" textboxrect="0,0,1128101,94008"/>
                </v:shape>
                <v:rect id="Rectangle 12188" o:spid="_x0000_s3039" style="position:absolute;left:18992;top:6419;width:2557;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RMcA&#10;AADeAAAADwAAAGRycy9kb3ducmV2LnhtbESPQW/CMAyF75P4D5GRdhspHFApBIRgExw3QAJuVuO1&#10;1RqnagLt9uvnAxI3W+/5vc+LVe9qdac2VJ4NjEcJKOLc24oLA6fjx1sKKkRki7VnMvBLAVbLwcsC&#10;M+s7/qL7IRZKQjhkaKCMscm0DnlJDsPIN8SiffvWYZS1LbRtsZNwV+tJkky1w4qlocSGNiXlP4eb&#10;M7BLm/Vl7/+6on6/7s6f59n2OIvGvA779RxUpD4+zY/rvRX8yTg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cPkTHAAAA3gAAAA8AAAAAAAAAAAAAAAAAmAIAAGRy&#10;cy9kb3ducmV2LnhtbFBLBQYAAAAABAAEAPUAAACMAwAAAAA=&#10;" filled="f" stroked="f">
                  <v:textbox inset="0,0,0,0">
                    <w:txbxContent>
                      <w:p w14:paraId="10018C3D" w14:textId="77777777" w:rsidR="006E2FA2" w:rsidRDefault="006E2FA2">
                        <w:pPr>
                          <w:spacing w:after="160" w:line="259" w:lineRule="auto"/>
                          <w:ind w:left="0" w:firstLine="0"/>
                          <w:jc w:val="left"/>
                        </w:pPr>
                        <w:r>
                          <w:rPr>
                            <w:color w:val="141414"/>
                            <w:w w:val="101"/>
                            <w:sz w:val="12"/>
                          </w:rPr>
                          <w:t>16.02.</w:t>
                        </w:r>
                      </w:p>
                    </w:txbxContent>
                  </v:textbox>
                </v:rect>
                <v:rect id="Rectangle 12189" o:spid="_x0000_s3040" style="position:absolute;left:19201;top:7239;width:2000;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b38UA&#10;AADeAAAADwAAAGRycy9kb3ducmV2LnhtbERPTWvCQBC9F/wPywi9NRs9lCS6imiLObZGiN6G7DQJ&#10;zc6G7Nak/fXdQsHbPN7nrLeT6cSNBtdaVrCIYhDEldUt1wrOxetTAsJ5ZI2dZVLwTQ62m9nDGjNt&#10;R36n28nXIoSwy1BB432fSemqhgy6yPbEgfuwg0Ef4FBLPeAYwk0nl3H8LA22HBoa7GnfUPV5+jIK&#10;jkm/u+T2Z6y7l+uxfCvTQ5F6pR7n024FwtPk7+J/d67D/OUi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JvfxQAAAN4AAAAPAAAAAAAAAAAAAAAAAJgCAABkcnMv&#10;ZG93bnJldi54bWxQSwUGAAAAAAQABAD1AAAAigMAAAAA&#10;" filled="f" stroked="f">
                  <v:textbox inset="0,0,0,0">
                    <w:txbxContent>
                      <w:p w14:paraId="5A1E1F8C" w14:textId="77777777" w:rsidR="006E2FA2" w:rsidRDefault="006E2FA2">
                        <w:pPr>
                          <w:spacing w:after="160" w:line="259" w:lineRule="auto"/>
                          <w:ind w:left="0" w:firstLine="0"/>
                          <w:jc w:val="left"/>
                        </w:pPr>
                        <w:r>
                          <w:rPr>
                            <w:color w:val="141414"/>
                            <w:w w:val="98"/>
                            <w:sz w:val="12"/>
                          </w:rPr>
                          <w:t>1946</w:t>
                        </w:r>
                      </w:p>
                    </w:txbxContent>
                  </v:textbox>
                </v:rect>
                <v:rect id="Rectangle 12190" o:spid="_x0000_s3041" style="position:absolute;left:23205;top:6419;width:2556;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Okn8cA&#10;AADeAAAADwAAAGRycy9kb3ducmV2LnhtbESPzW7CQAyE75V4h5WReisbOFQksCDEj+BYoBLlZmXd&#10;JGrWG2W3JO3T4wMSN1sez8w3X/auVjdqQ+XZwHiUgCLOva24MPB53r1NQYWIbLH2TAb+KMByMXiZ&#10;Y2Z9x0e6nWKhxIRDhgbKGJtM65CX5DCMfEMst2/fOoyytoW2LXZi7mo9SZJ37bBiSSixoXVJ+c/p&#10;1xnYT5vV18H/d0W9ve4vH5d0c06jMa/DfjUDFamPT/Hj+2Cl/mSc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zpJ/HAAAA3gAAAA8AAAAAAAAAAAAAAAAAmAIAAGRy&#10;cy9kb3ducmV2LnhtbFBLBQYAAAAABAAEAPUAAACMAwAAAAA=&#10;" filled="f" stroked="f">
                  <v:textbox inset="0,0,0,0">
                    <w:txbxContent>
                      <w:p w14:paraId="1F9D6FB9" w14:textId="77777777" w:rsidR="006E2FA2" w:rsidRDefault="006E2FA2">
                        <w:pPr>
                          <w:spacing w:after="160" w:line="259" w:lineRule="auto"/>
                          <w:ind w:left="0" w:firstLine="0"/>
                          <w:jc w:val="left"/>
                        </w:pPr>
                        <w:r>
                          <w:rPr>
                            <w:color w:val="141414"/>
                            <w:w w:val="101"/>
                            <w:sz w:val="12"/>
                          </w:rPr>
                          <w:t>28.05.</w:t>
                        </w:r>
                      </w:p>
                    </w:txbxContent>
                  </v:textbox>
                </v:rect>
                <v:rect id="Rectangle 12191" o:spid="_x0000_s3042" style="position:absolute;left:23413;top:7239;width:2001;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BBMMA&#10;AADeAAAADwAAAGRycy9kb3ducmV2LnhtbERPTYvCMBC9C/sfwgjeNK0HsV2jiKvocdUFd29DM7bF&#10;ZlKaaOv+eiMI3ubxPme26EwlbtS40rKCeBSBIM6sLjlX8HPcDKcgnEfWWFkmBXdysJh/9GaYatvy&#10;nm4Hn4sQwi5FBYX3dSqlywoy6Ea2Jg7c2TYGfYBNLnWDbQg3lRxH0UQaLDk0FFjTqqDscrgaBdtp&#10;vfzd2f82r9Z/29P3Kfk6Jl6pQb9bfoLw1Pm3+OXe6TB/HCc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8BBMMAAADeAAAADwAAAAAAAAAAAAAAAACYAgAAZHJzL2Rv&#10;d25yZXYueG1sUEsFBgAAAAAEAAQA9QAAAIgDAAAAAA==&#10;" filled="f" stroked="f">
                  <v:textbox inset="0,0,0,0">
                    <w:txbxContent>
                      <w:p w14:paraId="5833C552" w14:textId="77777777" w:rsidR="006E2FA2" w:rsidRDefault="006E2FA2">
                        <w:pPr>
                          <w:spacing w:after="160" w:line="259" w:lineRule="auto"/>
                          <w:ind w:left="0" w:firstLine="0"/>
                          <w:jc w:val="left"/>
                        </w:pPr>
                        <w:r>
                          <w:rPr>
                            <w:color w:val="141414"/>
                            <w:w w:val="98"/>
                            <w:sz w:val="12"/>
                          </w:rPr>
                          <w:t>1949</w:t>
                        </w:r>
                      </w:p>
                    </w:txbxContent>
                  </v:textbox>
                </v:rect>
                <v:rect id="Rectangle 12192" o:spid="_x0000_s3043" style="position:absolute;left:27557;top:6419;width:2279;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fc8UA&#10;AADeAAAADwAAAGRycy9kb3ducmV2LnhtbERPTWvCQBC9F/wPywi9NRtzKCa6imiLOVotpN6G7DQJ&#10;zc6G7DZJ/fXdQsHbPN7nrLeTacVAvWssK1hEMQji0uqGKwXvl9enJQjnkTW2lknBDznYbmYPa8y0&#10;HfmNhrOvRAhhl6GC2vsuk9KVNRl0ke2IA/dpe4M+wL6SuscxhJtWJnH8LA02HBpq7GhfU/l1/jYK&#10;jstu95Hb21i1L9djcSrSwyX1Sj3Op90KhKfJ38X/7lyH+cki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Z9zxQAAAN4AAAAPAAAAAAAAAAAAAAAAAJgCAABkcnMv&#10;ZG93bnJldi54bWxQSwUGAAAAAAQABAD1AAAAigMAAAAA&#10;" filled="f" stroked="f">
                  <v:textbox inset="0,0,0,0">
                    <w:txbxContent>
                      <w:p w14:paraId="25E22FE2" w14:textId="77777777" w:rsidR="006E2FA2" w:rsidRDefault="006E2FA2">
                        <w:pPr>
                          <w:spacing w:after="160" w:line="259" w:lineRule="auto"/>
                          <w:ind w:left="0" w:firstLine="0"/>
                          <w:jc w:val="left"/>
                        </w:pPr>
                        <w:r>
                          <w:rPr>
                            <w:color w:val="141414"/>
                            <w:sz w:val="12"/>
                          </w:rPr>
                          <w:t>07.10</w:t>
                        </w:r>
                      </w:p>
                    </w:txbxContent>
                  </v:textbox>
                </v:rect>
                <v:rect id="Rectangle 12193" o:spid="_x0000_s3044" style="position:absolute;left:27661;top:7239;width:2001;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E66MQA&#10;AADeAAAADwAAAGRycy9kb3ducmV2LnhtbERPS4vCMBC+C/sfwix401QF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OujEAAAA3gAAAA8AAAAAAAAAAAAAAAAAmAIAAGRycy9k&#10;b3ducmV2LnhtbFBLBQYAAAAABAAEAPUAAACJAwAAAAA=&#10;" filled="f" stroked="f">
                  <v:textbox inset="0,0,0,0">
                    <w:txbxContent>
                      <w:p w14:paraId="31F746C4" w14:textId="77777777" w:rsidR="006E2FA2" w:rsidRDefault="006E2FA2">
                        <w:pPr>
                          <w:spacing w:after="160" w:line="259" w:lineRule="auto"/>
                          <w:ind w:left="0" w:firstLine="0"/>
                          <w:jc w:val="left"/>
                        </w:pPr>
                        <w:r>
                          <w:rPr>
                            <w:color w:val="141414"/>
                            <w:w w:val="98"/>
                            <w:sz w:val="12"/>
                          </w:rPr>
                          <w:t>1949</w:t>
                        </w:r>
                      </w:p>
                    </w:txbxContent>
                  </v:textbox>
                </v:rect>
                <v:rect id="Rectangle 12194" o:spid="_x0000_s3045" style="position:absolute;left:35981;top:6419;width:2278;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inMQA&#10;AADeAAAADwAAAGRycy9kb3ducmV2LnhtbERPS4vCMBC+C/sfwix401QR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IopzEAAAA3gAAAA8AAAAAAAAAAAAAAAAAmAIAAGRycy9k&#10;b3ducmV2LnhtbFBLBQYAAAAABAAEAPUAAACJAwAAAAA=&#10;" filled="f" stroked="f">
                  <v:textbox inset="0,0,0,0">
                    <w:txbxContent>
                      <w:p w14:paraId="3E95C65D" w14:textId="77777777" w:rsidR="006E2FA2" w:rsidRDefault="006E2FA2">
                        <w:pPr>
                          <w:spacing w:after="160" w:line="259" w:lineRule="auto"/>
                          <w:ind w:left="0" w:firstLine="0"/>
                          <w:jc w:val="left"/>
                        </w:pPr>
                        <w:r>
                          <w:rPr>
                            <w:color w:val="141414"/>
                            <w:sz w:val="12"/>
                          </w:rPr>
                          <w:t>03.10</w:t>
                        </w:r>
                      </w:p>
                    </w:txbxContent>
                  </v:textbox>
                </v:rect>
                <v:rect id="Rectangle 12195" o:spid="_x0000_s3046" style="position:absolute;left:36085;top:7239;width:2000;height:1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HB8QA&#10;AADeAAAADwAAAGRycy9kb3ducmV2LnhtbERPS4vCMBC+C/sfwix401RBsdUosqvo0ceC621oZtuy&#10;zaQ00VZ/vREEb/PxPWe2aE0prlS7wrKCQT8CQZxaXXCm4Oe47k1AOI+ssbRMCm7kYDH/6Mww0bbh&#10;PV0PPhMhhF2CCnLvq0RKl+Zk0PVtRRy4P1sb9AHWmdQ1NiHclHIYRWNpsODQkGNFXzml/4eLUbCZ&#10;VMvfrb03Wbk6b067U/x9jL1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EBwfEAAAA3gAAAA8AAAAAAAAAAAAAAAAAmAIAAGRycy9k&#10;b3ducmV2LnhtbFBLBQYAAAAABAAEAPUAAACJAwAAAAA=&#10;" filled="f" stroked="f">
                  <v:textbox inset="0,0,0,0">
                    <w:txbxContent>
                      <w:p w14:paraId="5C6B5E97" w14:textId="77777777" w:rsidR="006E2FA2" w:rsidRDefault="006E2FA2">
                        <w:pPr>
                          <w:spacing w:after="160" w:line="259" w:lineRule="auto"/>
                          <w:ind w:left="0" w:firstLine="0"/>
                          <w:jc w:val="left"/>
                        </w:pPr>
                        <w:r>
                          <w:rPr>
                            <w:color w:val="141414"/>
                            <w:w w:val="98"/>
                            <w:sz w:val="12"/>
                          </w:rPr>
                          <w:t>1990</w:t>
                        </w:r>
                      </w:p>
                    </w:txbxContent>
                  </v:textbox>
                </v:rect>
                <v:rect id="Rectangle 12196" o:spid="_x0000_s3047" style="position:absolute;left:24553;top:1996;width:4602;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aZcMMA&#10;AADeAAAADwAAAGRycy9kb3ducmV2LnhtbERPS4vCMBC+C/6HMMLeNNWD2GoU2Qd69AXV29CMbdlm&#10;Upqs7frrjSB4m4/vOYtVZypxo8aVlhWMRxEI4szqknMFp+PPcAbCeWSNlWVS8E8OVst+b4GJti3v&#10;6XbwuQgh7BJUUHhfJ1K6rCCDbmRr4sBdbWPQB9jkUjfYhnBTyUkUTaXBkkNDgTV9FpT9Hv6Mgs2s&#10;Xp+39t7m1fdlk+7S+OsYe6U+Bt16DsJT59/il3urw/zJO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aZcMMAAADeAAAADwAAAAAAAAAAAAAAAACYAgAAZHJzL2Rv&#10;d25yZXYueG1sUEsFBgAAAAAEAAQA9QAAAIgDAAAAAA==&#10;" filled="f" stroked="f">
                  <v:textbox inset="0,0,0,0">
                    <w:txbxContent>
                      <w:p w14:paraId="362F2C6B" w14:textId="77777777" w:rsidR="006E2FA2" w:rsidRDefault="006E2FA2">
                        <w:pPr>
                          <w:spacing w:after="160" w:line="259" w:lineRule="auto"/>
                          <w:ind w:left="0" w:firstLine="0"/>
                          <w:jc w:val="left"/>
                        </w:pPr>
                        <w:proofErr w:type="gramStart"/>
                        <w:r>
                          <w:rPr>
                            <w:color w:val="141414"/>
                            <w:w w:val="101"/>
                            <w:sz w:val="15"/>
                          </w:rPr>
                          <w:t>nowDate</w:t>
                        </w:r>
                        <w:proofErr w:type="gramEnd"/>
                      </w:p>
                    </w:txbxContent>
                  </v:textbox>
                </v:rect>
                <v:rect id="Rectangle 12197" o:spid="_x0000_s3048" style="position:absolute;left:24142;top:2842;width:5697;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868QA&#10;AADeAAAADwAAAGRycy9kb3ducmV2LnhtbERPS4vCMBC+C/sfwix401QPaqtRZFfRo48F19vQzLZl&#10;m0lpoq3+eiMI3ubje85s0ZpSXKl2hWUFg34Egji1uuBMwc9x3ZuAcB5ZY2mZFNzIwWL+0Zlhom3D&#10;e7oefCZCCLsEFeTeV4mULs3JoOvbijhwf7Y26AOsM6lrbEK4KeUwikbSYMGhIceKvnJK/w8Xo2Az&#10;qZa/W3tvsnJ13px2p/j7GHulup/tcgrCU+vf4pd7q8P84S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POvEAAAA3gAAAA8AAAAAAAAAAAAAAAAAmAIAAGRycy9k&#10;b3ducmV2LnhtbFBLBQYAAAAABAAEAPUAAACJAwAAAAA=&#10;" filled="f" stroked="f">
                  <v:textbox inset="0,0,0,0">
                    <w:txbxContent>
                      <w:p w14:paraId="6DFA5D58" w14:textId="77777777" w:rsidR="006E2FA2" w:rsidRDefault="006E2FA2">
                        <w:pPr>
                          <w:spacing w:after="160" w:line="259" w:lineRule="auto"/>
                          <w:ind w:left="0" w:firstLine="0"/>
                          <w:jc w:val="left"/>
                        </w:pPr>
                        <w:r>
                          <w:rPr>
                            <w:color w:val="141414"/>
                            <w:sz w:val="15"/>
                          </w:rPr>
                          <w:t>14.07.1949</w:t>
                        </w:r>
                      </w:p>
                    </w:txbxContent>
                  </v:textbox>
                </v:rect>
                <v:shape id="Shape 12198" o:spid="_x0000_s3049" style="position:absolute;left:15936;top:8382;width:3761;height:2820;visibility:visible;mso-wrap-style:square;v-text-anchor:top" coordsize="376034,28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7uSsgA&#10;AADeAAAADwAAAGRycy9kb3ducmV2LnhtbESPQWvCQBCF70L/wzKF3nSjFFtTV6lSsYdK0RbxOGSn&#10;SWh2NuxuY/z3nYPgbYb35r1v5sveNaqjEGvPBsajDBRx4W3NpYHvr83wGVRMyBYbz2TgQhGWi7vB&#10;HHPrz7yn7pBKJSEcczRQpdTmWseiIodx5Fti0X58cJhkDaW2Ac8S7ho9ybKpdlizNFTY0rqi4vfw&#10;5wxsT+Fz9fh0dHsuNtNuVqa3j25nzMN9//oCKlGfbubr9bsV/Ml4J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7u5KyAAAAN4AAAAPAAAAAAAAAAAAAAAAAJgCAABk&#10;cnMvZG93bnJldi54bWxQSwUGAAAAAAQABAD1AAAAjQMAAAAA&#10;" path="m,c3901,,165432,282025,376034,e" filled="f" strokecolor="#141414" strokeweight=".15669mm">
                  <v:stroke miterlimit="1" joinstyle="miter"/>
                  <v:path arrowok="t" textboxrect="0,0,376034,282025"/>
                </v:shape>
                <v:shape id="Shape 12199" o:spid="_x0000_s3050" style="position:absolute;left:19276;top:8391;width:415;height:448;visibility:visible;mso-wrap-style:square;v-text-anchor:top" coordsize="41458,44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uAsYA&#10;AADeAAAADwAAAGRycy9kb3ducmV2LnhtbERPTWvCQBC9F/wPyxR6qxsVrImuIhaxHgqa9uBxyI5J&#10;aHY27m418dd3C4Xe5vE+Z7HqTCOu5HxtWcFomIAgLqyuuVTw+bF9noHwAVljY5kU9ORhtRw8LDDT&#10;9sZHuuahFDGEfYYKqhDaTEpfVGTQD21LHLmzdQZDhK6U2uEthptGjpNkKg3WHBsqbGlTUfGVfxsF&#10;213vLof7Ke9fT/lLt59M3sN9p9TTY7eegwjUhX/xn/tNx/njUZrC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ouAsYAAADeAAAADwAAAAAAAAAAAAAAAACYAgAAZHJz&#10;L2Rvd25yZXYueG1sUEsFBgAAAAAEAAQA9QAAAIsDAAAAAA==&#10;" path="m41458,l36187,44755,,17766,41458,xe" fillcolor="#141414" strokecolor="#141414" strokeweight=".09375mm">
                  <v:stroke miterlimit="1" joinstyle="miter"/>
                  <v:path arrowok="t" textboxrect="0,0,41458,44755"/>
                </v:shape>
                <v:shape id="Shape 12200" o:spid="_x0000_s3051" style="position:absolute;left:20162;top:8382;width:3761;height:2820;visibility:visible;mso-wrap-style:square;v-text-anchor:top" coordsize="376034,28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Wt8cA&#10;AADeAAAADwAAAGRycy9kb3ducmV2LnhtbESPT2sCMRDF74LfIYzgTbOK+Gc1ipZKe7AUbSk9Dptx&#10;d3EzWZJ03X57IwjeZnjv/ebNatOaSjTkfGlZwWiYgCDOrC45V/D9tR/MQfiArLGyTAr+ycNm3e2s&#10;MNX2ykdqTiEXEcI+RQVFCHUqpc8KMuiHtiaO2tk6gyGuLpfa4TXCTSXHSTKVBkuOFwqs6aWg7HL6&#10;Mwreft3nbjL7MUfO9tNmkYfXQ/OhVL/XbpcgArXhaX6k33WsP45MuL8TZ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3FrfHAAAA3gAAAA8AAAAAAAAAAAAAAAAAmAIAAGRy&#10;cy9kb3ducmV2LnhtbFBLBQYAAAAABAAEAPUAAACMAwAAAAA=&#10;" path="m,c3490,,165713,282025,376034,e" filled="f" strokecolor="#141414" strokeweight=".15669mm">
                  <v:stroke miterlimit="1" joinstyle="miter"/>
                  <v:path arrowok="t" textboxrect="0,0,376034,282025"/>
                </v:shape>
                <v:shape id="Shape 12201" o:spid="_x0000_s3052" style="position:absolute;left:23502;top:8391;width:415;height:448;visibility:visible;mso-wrap-style:square;v-text-anchor:top" coordsize="41450,44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CGcYA&#10;AADeAAAADwAAAGRycy9kb3ducmV2LnhtbERPS0vDQBC+C/6HZYTe7CY5iKTdlqoo1UJLn9rbkB2T&#10;YHY2Ztd2++/dQqG3+fieMxwH04gDda62rCDtJyCIC6trLhVs1q/3jyCcR9bYWCYFJ3IwHt3eDDHX&#10;9shLOqx8KWIIuxwVVN63uZSuqMig69uWOHLftjPoI+xKqTs8xnDTyCxJHqTBmmNDhS09V1T8rP6M&#10;gu3bPv1oP+dmtvt9ev8K07AIL0ulendhMgDhKfir+OKe6jg/y5IUzu/EG+To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LCGcYAAADeAAAADwAAAAAAAAAAAAAAAACYAgAAZHJz&#10;L2Rvd25yZXYueG1sUEsFBgAAAAAEAAQA9QAAAIsDAAAAAA==&#10;" path="m41450,l36173,44764,,17767,41450,xe" fillcolor="#141414" strokecolor="#141414" strokeweight=".09367mm">
                  <v:stroke miterlimit="1" joinstyle="miter"/>
                  <v:path arrowok="t" textboxrect="0,0,41450,44764"/>
                </v:shape>
                <v:shape id="Shape 12202" o:spid="_x0000_s3053" style="position:absolute;left:24230;top:8382;width:0;height:2350;visibility:visible;mso-wrap-style:square;v-text-anchor:top" coordsize="0,23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aHccA&#10;AADeAAAADwAAAGRycy9kb3ducmV2LnhtbESPzW7CMBCE75V4B2uRuFTFIYcWBQziR6DeqgIPsI2X&#10;OEq8jmKHhD59XQmJ265mvtnZ5XqwtbhR60vHCmbTBARx7nTJhYLL+fA2B+EDssbaMSm4k4f1avSy&#10;xEy7nr/pdgqFiCHsM1RgQmgyKX1uyKKfuoY4alfXWgxxbQupW+xjuK1lmiTv0mLJ8YLBhnaG8urU&#10;2Vjjt+u3/nz8mJnqMv+6/7xW+02n1GQ8bBYgAg3haX7QnzpyaZqk8P9OnEG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QWh3HAAAA3gAAAA8AAAAAAAAAAAAAAAAAmAIAAGRy&#10;cy9kb3ducmV2LnhtbFBLBQYAAAAABAAEAPUAAACMAwAAAAA=&#10;" path="m,235021l,e" filled="f" strokecolor="#141414" strokeweight=".20892mm">
                  <v:stroke miterlimit="1" joinstyle="miter"/>
                  <v:path arrowok="t" textboxrect="0,0,0,235021"/>
                </v:shape>
                <v:shape id="Shape 12203" o:spid="_x0000_s3054" style="position:absolute;left:23929;top:8396;width:602;height:521;visibility:visible;mso-wrap-style:square;v-text-anchor:top" coordsize="60130,5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FFsYA&#10;AADeAAAADwAAAGRycy9kb3ducmV2LnhtbERPTWvCQBC9F/wPywhepO42tkVSVxHBNiAUar14G7Jj&#10;kpqdTbNrjP/eLQi9zeN9znzZ21p01PrKsYaniQJBnDtTcaFh/715nIHwAdlg7Zg0XMnDcjF4mGNq&#10;3IW/qNuFQsQQ9ilqKENoUil9XpJFP3ENceSOrrUYImwLaVq8xHBby0SpV2mx4thQYkPrkvLT7mw1&#10;rH6fj6r7eP/B/cs2y7Lksz+cxlqPhv3qDUSgPvyL7+7MxPlJoqbw9068QS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vFFsYAAADeAAAADwAAAAAAAAAAAAAAAACYAgAAZHJz&#10;L2Rvd25yZXYueG1sUEsFBgAAAAAEAAQA9QAAAIsDAAAAAA==&#10;" path="m30071,l60130,52010,,52010,30071,xe" fillcolor="#141414" strokecolor="#141414" strokeweight="0">
                  <v:stroke miterlimit="1" joinstyle="miter"/>
                  <v:path arrowok="t" textboxrect="0,0,60130,52010"/>
                </v:shape>
                <v:rect id="Rectangle 12204" o:spid="_x0000_s3055" style="position:absolute;left:23512;top:10588;width:1831;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dWZ8UA&#10;AADeAAAADwAAAGRycy9kb3ducmV2LnhtbERPTWvCQBC9F/wPywi91U2DFI2uErSSHFsVbG9DdkxC&#10;s7Mhu03S/vpuQfA2j/c56+1oGtFT52rLCp5nEQjiwuqaSwXn0+FpAcJ5ZI2NZVLwQw62m8nDGhNt&#10;B36n/uhLEULYJaig8r5NpHRFRQbdzLbEgbvazqAPsCul7nAI4aaRcRS9SIM1h4YKW9pVVHwdv42C&#10;bNGmH7n9Hcrm9TO7vF2W+9PSK/U4HdMVCE+jv4tv7lyH+XEcze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1ZnxQAAAN4AAAAPAAAAAAAAAAAAAAAAAJgCAABkcnMv&#10;ZG93bnJldi54bWxQSwUGAAAAAAQABAD1AAAAigMAAAAA&#10;" filled="f" stroked="f">
                  <v:textbox inset="0,0,0,0">
                    <w:txbxContent>
                      <w:p w14:paraId="655853C1" w14:textId="77777777" w:rsidR="006E2FA2" w:rsidRDefault="006E2FA2">
                        <w:pPr>
                          <w:spacing w:after="160" w:line="259" w:lineRule="auto"/>
                          <w:ind w:left="0" w:firstLine="0"/>
                          <w:jc w:val="left"/>
                        </w:pPr>
                        <w:proofErr w:type="gramStart"/>
                        <w:r>
                          <w:rPr>
                            <w:color w:val="141414"/>
                            <w:w w:val="104"/>
                            <w:sz w:val="15"/>
                          </w:rPr>
                          <w:t>last</w:t>
                        </w:r>
                        <w:proofErr w:type="gramEnd"/>
                      </w:p>
                    </w:txbxContent>
                  </v:textbox>
                </v:rect>
                <v:rect id="Rectangle 12205" o:spid="_x0000_s3056" style="position:absolute;left:22916;top:11434;width:3414;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z/MUA&#10;AADeAAAADwAAAGRycy9kb3ducmV2LnhtbERPTWvCQBC9F/wPywi91U0DFo2uErSSHFsVbG9DdkxC&#10;s7Mhu03S/vpuQfA2j/c56+1oGtFT52rLCp5nEQjiwuqaSwXn0+FpAcJ5ZI2NZVLwQw62m8nDGhNt&#10;B36n/uhLEULYJaig8r5NpHRFRQbdzLbEgbvazqAPsCul7nAI4aaRcRS9SIM1h4YKW9pVVHwdv42C&#10;bNGmH7n9Hcrm9TO7vF2W+9PSK/U4HdMVCE+jv4tv7lyH+XEcze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P8xQAAAN4AAAAPAAAAAAAAAAAAAAAAAJgCAABkcnMv&#10;ZG93bnJldi54bWxQSwUGAAAAAAQABAD1AAAAigMAAAAA&#10;" filled="f" stroked="f">
                  <v:textbox inset="0,0,0,0">
                    <w:txbxContent>
                      <w:p w14:paraId="62757037" w14:textId="77777777" w:rsidR="006E2FA2" w:rsidRDefault="006E2FA2">
                        <w:pPr>
                          <w:spacing w:after="160" w:line="259" w:lineRule="auto"/>
                          <w:ind w:left="0" w:firstLine="0"/>
                          <w:jc w:val="left"/>
                        </w:pPr>
                        <w:r>
                          <w:rPr>
                            <w:color w:val="141414"/>
                            <w:w w:val="104"/>
                            <w:sz w:val="15"/>
                          </w:rPr>
                          <w:t>Hivent</w:t>
                        </w:r>
                      </w:p>
                    </w:txbxContent>
                  </v:textbox>
                </v:rect>
                <v:shape id="Shape 12206" o:spid="_x0000_s3057" style="position:absolute;left:26277;top:4152;width:0;height:2820;visibility:visible;mso-wrap-style:square;v-text-anchor:top" coordsize="0,282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868MA&#10;AADeAAAADwAAAGRycy9kb3ducmV2LnhtbERPS2sCMRC+F/wPYYTeauJaRFajSKFQPCy+Lt6Gzbi7&#10;uJmsSepu/31TKHibj+85q81gW/EgHxrHGqYTBYK4dKbhSsP59Pm2ABEissHWMWn4oQCb9ehlhblx&#10;PR/ocYyVSCEcctRQx9jlUoayJoth4jrixF2dtxgT9JU0HvsUbluZKTWXFhtODTV29FFTeTt+Ww33&#10;W+/9/qKKndnPBmm5KM17ofXreNguQUQa4lP87/4yaX6WqTn8vZN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V868MAAADeAAAADwAAAAAAAAAAAAAAAACYAgAAZHJzL2Rv&#10;d25yZXYueG1sUEsFBgAAAAAEAAQA9QAAAIgDAAAAAA==&#10;" path="m,l,282025e" filled="f" strokecolor="#323232" strokeweight=".20892mm">
                  <v:stroke miterlimit="1" joinstyle="miter"/>
                  <v:path arrowok="t" textboxrect="0,0,0,282025"/>
                </v:shape>
                <v:shape id="Shape 12207" o:spid="_x0000_s3058" style="position:absolute;left:25977;top:6438;width:601;height:520;visibility:visible;mso-wrap-style:square;v-text-anchor:top" coordsize="60130,5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vcMA&#10;AADeAAAADwAAAGRycy9kb3ducmV2LnhtbERPyW7CMBC9I/EP1iD1Bk5zoJBiUFmqcmSTuI7iaRKI&#10;x1FsEvfv60qVuM3TW2exCqYWHbWusqzgdZKAIM6trrhQcDl/jmcgnEfWWFsmBT/kYLUcDhaYadvz&#10;kbqTL0QMYZehgtL7JpPS5SUZdBPbEEfu27YGfYRtIXWLfQw3tUyTZCoNVhwbSmxoU1J+Pz2MgtBd&#10;+Tine7e/rbc7e/vqL6E5KPUyCh/vIDwF/xT/u/c6zk/T5A3+3ok3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DvcMAAADeAAAADwAAAAAAAAAAAAAAAACYAgAAZHJzL2Rv&#10;d25yZXYueG1sUEsFBgAAAAAEAAQA9QAAAIgDAAAAAA==&#10;" path="m,l60130,,30071,52010,,xe" fillcolor="#323232" strokecolor="#323232" strokeweight="0">
                  <v:stroke miterlimit="1" joinstyle="miter"/>
                  <v:path arrowok="t" textboxrect="0,0,60130,52010"/>
                </v:shape>
                <w10:anchorlock/>
              </v:group>
            </w:pict>
          </mc:Fallback>
        </mc:AlternateContent>
      </w:r>
    </w:p>
    <w:p w14:paraId="6A80FCE5" w14:textId="77777777" w:rsidR="00A21FDC" w:rsidRDefault="00252176">
      <w:pPr>
        <w:spacing w:after="337"/>
        <w:ind w:right="314" w:hanging="10"/>
        <w:jc w:val="center"/>
      </w:pPr>
      <w:r>
        <w:t>Figure 3.26: Detecting the next Hivent that happens in the HiventController</w:t>
      </w:r>
    </w:p>
    <w:p w14:paraId="7172CA22" w14:textId="77777777" w:rsidR="00A21FDC" w:rsidRDefault="00252176">
      <w:pPr>
        <w:ind w:left="2" w:right="314"/>
      </w:pPr>
      <w:r>
        <w:t>The core of the Hivent-based implementation is the HiventController. Figure 3.26 illustrates how it works: The controller stores a reference to each Hivent chronologically in a doubly-linked list, i.e. each Hivent knows the historically next and previous Hivent. Additionally, the controller stores a pointer to the last Hivent in the list that has happened and a copy of the current date. It listens to the TimeController – if the NowDate changes, the HiventController checks for the next Hivent if it has happened: The controller compares this new date with its current date checks if the Hivent.date is in between these two dates. If this is the case, the Hivent happens and all the EditOperations associated to this Hivent are executed on the map. The HiventController updates the pointer to the Hivent and checks for the next one until the next Hivent is outside this time span. If the nowDate from the TimeController is before the current date of the HiventController, it checks for Hivents backwards through the list and executes all the EditOperations backwards. This simple data structure allows to effectively and efficiently manage temporal changes of Areas on the map.</w:t>
      </w:r>
    </w:p>
    <w:p w14:paraId="5BC17E99" w14:textId="77777777" w:rsidR="00A21FDC" w:rsidRDefault="00252176">
      <w:pPr>
        <w:spacing w:line="329" w:lineRule="auto"/>
        <w:ind w:left="2" w:right="163"/>
      </w:pPr>
      <w:r>
        <w:t>The initialization of the system works as follows: All Hivents in the list from the beginning until the NowDate of the TimeController are happening one after the other.</w:t>
      </w:r>
    </w:p>
    <w:p w14:paraId="2922A45A" w14:textId="77777777" w:rsidR="00A21FDC" w:rsidRDefault="00252176">
      <w:pPr>
        <w:spacing w:after="358"/>
        <w:ind w:left="2" w:right="314"/>
      </w:pPr>
      <w:r>
        <w:t xml:space="preserve">An EditOperation executes all its related HiventOperations. The main part of its source code, the execution function is shown in listing 3.1. If </w:t>
      </w:r>
      <w:proofErr w:type="gramStart"/>
      <w:r>
        <w:t>an</w:t>
      </w:r>
      <w:proofErr w:type="gramEnd"/>
      <w:r>
        <w:t xml:space="preserve"> HiventOperation is to be executed forwards, the following three steps happen:</w:t>
      </w:r>
    </w:p>
    <w:p w14:paraId="3107D255" w14:textId="77777777" w:rsidR="00A21FDC" w:rsidRDefault="00252176">
      <w:pPr>
        <w:numPr>
          <w:ilvl w:val="0"/>
          <w:numId w:val="25"/>
        </w:numPr>
        <w:spacing w:after="113" w:line="332" w:lineRule="auto"/>
        <w:ind w:left="499" w:right="314" w:hanging="255"/>
      </w:pPr>
      <w:r>
        <w:lastRenderedPageBreak/>
        <w:t>For each newArea, the AreaName and the AreaTerritory that the Area has in the moment it gets historically created are associated to the Area. Afterwards, the Area is shown on the map: The AreaHandle associated to the Area has a function that shows the associated AreaNameLayerOnMap and AreaTerritoryLayerOnMap.</w:t>
      </w:r>
    </w:p>
    <w:p w14:paraId="141CE537" w14:textId="77777777" w:rsidR="00A21FDC" w:rsidRDefault="00252176">
      <w:pPr>
        <w:numPr>
          <w:ilvl w:val="0"/>
          <w:numId w:val="25"/>
        </w:numPr>
        <w:spacing w:after="148" w:line="329" w:lineRule="auto"/>
        <w:ind w:left="499" w:right="314" w:hanging="255"/>
      </w:pPr>
      <w:r>
        <w:t>For each oldArea, the opposite happens: the name and territory are detached from the Area and the AreaHandle hides the Area from the map.</w:t>
      </w:r>
    </w:p>
    <w:p w14:paraId="33923CC2" w14:textId="77777777" w:rsidR="00A21FDC" w:rsidRDefault="00252176">
      <w:pPr>
        <w:numPr>
          <w:ilvl w:val="0"/>
          <w:numId w:val="25"/>
        </w:numPr>
        <w:spacing w:after="297" w:line="323" w:lineRule="auto"/>
        <w:ind w:left="499" w:right="314" w:hanging="255"/>
      </w:pPr>
      <w:r>
        <w:t>In the updateArea the AreaName or AreaTerritory is replaced by the newName respectively newTerritory. The update method of the AreaHandle updates the respective layers on the map.</w:t>
      </w:r>
    </w:p>
    <w:p w14:paraId="0C31A6C9" w14:textId="77777777" w:rsidR="00A21FDC" w:rsidRDefault="00252176">
      <w:pPr>
        <w:spacing w:after="484" w:line="325" w:lineRule="auto"/>
        <w:ind w:left="2"/>
      </w:pPr>
      <w:r>
        <w:t>In case the operation happens backwards, oldAreas and newAreas are swapped and the updateArea uses the oldName respectively oldTerritory instead. This is the same for all five operations.</w:t>
      </w:r>
    </w:p>
    <w:tbl>
      <w:tblPr>
        <w:tblStyle w:val="TableGrid"/>
        <w:tblpPr w:vertAnchor="text" w:tblpX="770" w:tblpY="-129"/>
        <w:tblOverlap w:val="never"/>
        <w:tblW w:w="6795" w:type="dxa"/>
        <w:tblInd w:w="0" w:type="dxa"/>
        <w:tblCellMar>
          <w:left w:w="64" w:type="dxa"/>
          <w:right w:w="115" w:type="dxa"/>
        </w:tblCellMar>
        <w:tblLook w:val="04A0" w:firstRow="1" w:lastRow="0" w:firstColumn="1" w:lastColumn="0" w:noHBand="0" w:noVBand="1"/>
      </w:tblPr>
      <w:tblGrid>
        <w:gridCol w:w="6795"/>
      </w:tblGrid>
      <w:tr w:rsidR="00A21FDC" w14:paraId="14A94CF2" w14:textId="77777777">
        <w:trPr>
          <w:trHeight w:val="5866"/>
        </w:trPr>
        <w:tc>
          <w:tcPr>
            <w:tcW w:w="6795" w:type="dxa"/>
            <w:tcBorders>
              <w:top w:val="single" w:sz="3" w:space="0" w:color="BFBFBF"/>
              <w:left w:val="single" w:sz="3" w:space="0" w:color="BFBFBF"/>
              <w:bottom w:val="single" w:sz="3" w:space="0" w:color="BFBFBF"/>
              <w:right w:val="single" w:sz="3" w:space="0" w:color="BFBFBF"/>
            </w:tcBorders>
            <w:vAlign w:val="center"/>
          </w:tcPr>
          <w:p w14:paraId="67D82B5C" w14:textId="77777777" w:rsidR="00A21FDC" w:rsidRDefault="00252176">
            <w:pPr>
              <w:spacing w:after="48" w:line="259" w:lineRule="auto"/>
              <w:ind w:left="0" w:firstLine="0"/>
              <w:jc w:val="left"/>
            </w:pPr>
            <w:r>
              <w:rPr>
                <w:b/>
                <w:color w:val="404040"/>
                <w:sz w:val="14"/>
              </w:rPr>
              <w:t xml:space="preserve">class </w:t>
            </w:r>
            <w:r>
              <w:rPr>
                <w:sz w:val="14"/>
              </w:rPr>
              <w:t>HiventOperation</w:t>
            </w:r>
          </w:p>
          <w:p w14:paraId="6B04470E" w14:textId="77777777" w:rsidR="00A21FDC" w:rsidRDefault="00252176">
            <w:pPr>
              <w:spacing w:after="239" w:line="259" w:lineRule="auto"/>
              <w:ind w:left="335" w:firstLine="0"/>
              <w:jc w:val="left"/>
            </w:pPr>
            <w:r>
              <w:rPr>
                <w:color w:val="7F7F7F"/>
                <w:sz w:val="14"/>
              </w:rPr>
              <w:t>#... initialization of the member variables</w:t>
            </w:r>
          </w:p>
          <w:p w14:paraId="1E26CDBD" w14:textId="77777777" w:rsidR="00A21FDC" w:rsidRDefault="00252176">
            <w:pPr>
              <w:tabs>
                <w:tab w:val="center" w:pos="711"/>
                <w:tab w:val="center" w:pos="2636"/>
              </w:tabs>
              <w:spacing w:after="47" w:line="259" w:lineRule="auto"/>
              <w:ind w:left="0" w:firstLine="0"/>
              <w:jc w:val="left"/>
            </w:pPr>
            <w:r>
              <w:rPr>
                <w:sz w:val="22"/>
              </w:rPr>
              <w:tab/>
            </w:r>
            <w:r>
              <w:rPr>
                <w:sz w:val="14"/>
              </w:rPr>
              <w:t>@oldAreas</w:t>
            </w:r>
            <w:r>
              <w:rPr>
                <w:sz w:val="14"/>
              </w:rPr>
              <w:tab/>
              <w:t xml:space="preserve">= [] </w:t>
            </w:r>
            <w:r>
              <w:rPr>
                <w:color w:val="7F7F7F"/>
                <w:sz w:val="14"/>
              </w:rPr>
              <w:t># {area, name, territory}</w:t>
            </w:r>
          </w:p>
          <w:p w14:paraId="51AF83A1" w14:textId="77777777" w:rsidR="00A21FDC" w:rsidRDefault="00252176">
            <w:pPr>
              <w:tabs>
                <w:tab w:val="center" w:pos="711"/>
                <w:tab w:val="center" w:pos="2636"/>
              </w:tabs>
              <w:spacing w:after="47" w:line="259" w:lineRule="auto"/>
              <w:ind w:left="0" w:firstLine="0"/>
              <w:jc w:val="left"/>
            </w:pPr>
            <w:r>
              <w:rPr>
                <w:sz w:val="22"/>
              </w:rPr>
              <w:tab/>
            </w:r>
            <w:r>
              <w:rPr>
                <w:sz w:val="14"/>
              </w:rPr>
              <w:t>@newAreas</w:t>
            </w:r>
            <w:r>
              <w:rPr>
                <w:sz w:val="14"/>
              </w:rPr>
              <w:tab/>
              <w:t xml:space="preserve">= [] </w:t>
            </w:r>
            <w:r>
              <w:rPr>
                <w:color w:val="7F7F7F"/>
                <w:sz w:val="14"/>
              </w:rPr>
              <w:t># {area, name, territory}</w:t>
            </w:r>
          </w:p>
          <w:p w14:paraId="5559ABA0" w14:textId="77777777" w:rsidR="00A21FDC" w:rsidRDefault="00252176">
            <w:pPr>
              <w:spacing w:after="212" w:line="259" w:lineRule="auto"/>
              <w:ind w:left="335" w:firstLine="0"/>
              <w:jc w:val="left"/>
            </w:pPr>
            <w:r>
              <w:rPr>
                <w:sz w:val="14"/>
              </w:rPr>
              <w:t xml:space="preserve">@updateArea = {} </w:t>
            </w:r>
            <w:r>
              <w:rPr>
                <w:color w:val="7F7F7F"/>
                <w:sz w:val="14"/>
              </w:rPr>
              <w:t># {area, oldName, newName, oldTerritory, newTerritory}</w:t>
            </w:r>
          </w:p>
          <w:p w14:paraId="6C1A07CB" w14:textId="77777777" w:rsidR="00A21FDC" w:rsidRDefault="00252176">
            <w:pPr>
              <w:spacing w:after="226" w:line="259" w:lineRule="auto"/>
              <w:ind w:left="167" w:firstLine="0"/>
              <w:jc w:val="left"/>
            </w:pPr>
            <w:r>
              <w:rPr>
                <w:b/>
                <w:color w:val="404040"/>
                <w:sz w:val="14"/>
              </w:rPr>
              <w:t>execute</w:t>
            </w:r>
            <w:r>
              <w:rPr>
                <w:sz w:val="14"/>
              </w:rPr>
              <w:t>: (direction) -&gt;</w:t>
            </w:r>
          </w:p>
          <w:p w14:paraId="3DA9DB73" w14:textId="77777777" w:rsidR="00A21FDC" w:rsidRDefault="00252176">
            <w:pPr>
              <w:spacing w:after="240" w:line="259" w:lineRule="auto"/>
              <w:ind w:left="335" w:firstLine="0"/>
              <w:jc w:val="left"/>
            </w:pPr>
            <w:r>
              <w:rPr>
                <w:b/>
                <w:color w:val="404040"/>
                <w:sz w:val="14"/>
              </w:rPr>
              <w:t xml:space="preserve">if </w:t>
            </w:r>
            <w:r>
              <w:rPr>
                <w:sz w:val="14"/>
              </w:rPr>
              <w:t xml:space="preserve">direction </w:t>
            </w:r>
            <w:r>
              <w:rPr>
                <w:b/>
                <w:color w:val="404040"/>
                <w:sz w:val="14"/>
              </w:rPr>
              <w:t xml:space="preserve">is </w:t>
            </w:r>
            <w:r>
              <w:rPr>
                <w:sz w:val="14"/>
              </w:rPr>
              <w:t>1</w:t>
            </w:r>
          </w:p>
          <w:p w14:paraId="3854A96A" w14:textId="77777777" w:rsidR="00A21FDC" w:rsidRDefault="00252176">
            <w:pPr>
              <w:spacing w:after="48" w:line="259" w:lineRule="auto"/>
              <w:ind w:left="502" w:firstLine="0"/>
              <w:jc w:val="left"/>
            </w:pPr>
            <w:r>
              <w:rPr>
                <w:b/>
                <w:color w:val="404040"/>
                <w:sz w:val="14"/>
              </w:rPr>
              <w:t xml:space="preserve">for </w:t>
            </w:r>
            <w:r>
              <w:rPr>
                <w:sz w:val="14"/>
              </w:rPr>
              <w:t xml:space="preserve">newArea </w:t>
            </w:r>
            <w:r>
              <w:rPr>
                <w:b/>
                <w:color w:val="404040"/>
                <w:sz w:val="14"/>
              </w:rPr>
              <w:t xml:space="preserve">in </w:t>
            </w:r>
            <w:r>
              <w:rPr>
                <w:sz w:val="14"/>
              </w:rPr>
              <w:t>@newAreas</w:t>
            </w:r>
          </w:p>
          <w:p w14:paraId="22F40ACC" w14:textId="77777777" w:rsidR="00A21FDC" w:rsidRDefault="00252176">
            <w:pPr>
              <w:spacing w:after="211" w:line="279" w:lineRule="auto"/>
              <w:ind w:left="670" w:right="925" w:firstLine="0"/>
              <w:jc w:val="left"/>
            </w:pPr>
            <w:r>
              <w:rPr>
                <w:sz w:val="14"/>
              </w:rPr>
              <w:t>newArea.area.name =</w:t>
            </w:r>
            <w:r>
              <w:rPr>
                <w:sz w:val="14"/>
              </w:rPr>
              <w:tab/>
              <w:t>newArea.name newArea.area.territory = newArea.territory newArea.area.handle.show()</w:t>
            </w:r>
          </w:p>
          <w:p w14:paraId="074EEBEF" w14:textId="77777777" w:rsidR="00A21FDC" w:rsidRDefault="00252176">
            <w:pPr>
              <w:spacing w:after="48" w:line="259" w:lineRule="auto"/>
              <w:ind w:left="502" w:firstLine="0"/>
              <w:jc w:val="left"/>
            </w:pPr>
            <w:r>
              <w:rPr>
                <w:b/>
                <w:color w:val="404040"/>
                <w:sz w:val="14"/>
              </w:rPr>
              <w:t xml:space="preserve">for </w:t>
            </w:r>
            <w:r>
              <w:rPr>
                <w:sz w:val="14"/>
              </w:rPr>
              <w:t xml:space="preserve">oldArea </w:t>
            </w:r>
            <w:r>
              <w:rPr>
                <w:b/>
                <w:color w:val="404040"/>
                <w:sz w:val="14"/>
              </w:rPr>
              <w:t xml:space="preserve">in </w:t>
            </w:r>
            <w:r>
              <w:rPr>
                <w:sz w:val="14"/>
              </w:rPr>
              <w:t>@oldAreas</w:t>
            </w:r>
          </w:p>
          <w:p w14:paraId="79BDEFA9" w14:textId="77777777" w:rsidR="00A21FDC" w:rsidRDefault="00252176">
            <w:pPr>
              <w:spacing w:after="211" w:line="279" w:lineRule="auto"/>
              <w:ind w:left="670" w:right="1678" w:firstLine="0"/>
              <w:jc w:val="left"/>
            </w:pPr>
            <w:r>
              <w:rPr>
                <w:sz w:val="14"/>
              </w:rPr>
              <w:t>oldArea.area.name =</w:t>
            </w:r>
            <w:r>
              <w:rPr>
                <w:sz w:val="14"/>
              </w:rPr>
              <w:tab/>
              <w:t>null oldArea.area.territory = null oldArea.handle.hide()</w:t>
            </w:r>
          </w:p>
          <w:p w14:paraId="06A01D4F" w14:textId="77777777" w:rsidR="00A21FDC" w:rsidRDefault="00252176">
            <w:pPr>
              <w:spacing w:after="0" w:line="327" w:lineRule="auto"/>
              <w:ind w:left="669" w:right="4105" w:hanging="167"/>
              <w:jc w:val="left"/>
            </w:pPr>
            <w:r>
              <w:rPr>
                <w:b/>
                <w:color w:val="404040"/>
                <w:sz w:val="14"/>
              </w:rPr>
              <w:t xml:space="preserve">if </w:t>
            </w:r>
            <w:r>
              <w:rPr>
                <w:sz w:val="14"/>
              </w:rPr>
              <w:t xml:space="preserve">@updateArea </w:t>
            </w:r>
            <w:r>
              <w:rPr>
                <w:b/>
                <w:color w:val="404040"/>
                <w:sz w:val="14"/>
              </w:rPr>
              <w:t xml:space="preserve">if </w:t>
            </w:r>
            <w:r>
              <w:rPr>
                <w:sz w:val="14"/>
              </w:rPr>
              <w:t>@updateArea.newName</w:t>
            </w:r>
          </w:p>
          <w:p w14:paraId="47911D5D" w14:textId="77777777" w:rsidR="00A21FDC" w:rsidRDefault="00252176">
            <w:pPr>
              <w:spacing w:after="0" w:line="326" w:lineRule="auto"/>
              <w:ind w:left="670" w:right="1594" w:firstLine="167"/>
              <w:jc w:val="left"/>
            </w:pPr>
            <w:r>
              <w:rPr>
                <w:sz w:val="14"/>
              </w:rPr>
              <w:t>@updateArea.area.name =</w:t>
            </w:r>
            <w:r>
              <w:rPr>
                <w:sz w:val="14"/>
              </w:rPr>
              <w:tab/>
              <w:t xml:space="preserve">@updateArea.newName </w:t>
            </w:r>
            <w:r>
              <w:rPr>
                <w:b/>
                <w:color w:val="404040"/>
                <w:sz w:val="14"/>
              </w:rPr>
              <w:t xml:space="preserve">if </w:t>
            </w:r>
            <w:r>
              <w:rPr>
                <w:sz w:val="14"/>
              </w:rPr>
              <w:t>@updateArea.newTerritory</w:t>
            </w:r>
          </w:p>
          <w:p w14:paraId="2520656F" w14:textId="77777777" w:rsidR="00A21FDC" w:rsidRDefault="00252176">
            <w:pPr>
              <w:spacing w:after="7" w:line="259" w:lineRule="auto"/>
              <w:ind w:left="837" w:firstLine="0"/>
              <w:jc w:val="left"/>
            </w:pPr>
            <w:r>
              <w:rPr>
                <w:sz w:val="14"/>
              </w:rPr>
              <w:t>@updateArea.area.territory = @updateArea.newTerritory</w:t>
            </w:r>
          </w:p>
          <w:p w14:paraId="66E01556" w14:textId="77777777" w:rsidR="00A21FDC" w:rsidRDefault="00252176">
            <w:pPr>
              <w:spacing w:after="225" w:line="259" w:lineRule="auto"/>
              <w:ind w:left="670" w:firstLine="0"/>
              <w:jc w:val="left"/>
            </w:pPr>
            <w:r>
              <w:rPr>
                <w:sz w:val="14"/>
              </w:rPr>
              <w:t>@updateArea.area.handle.update()</w:t>
            </w:r>
          </w:p>
          <w:p w14:paraId="3D9F5F0E" w14:textId="77777777" w:rsidR="00A21FDC" w:rsidRDefault="00252176">
            <w:pPr>
              <w:spacing w:after="48" w:line="259" w:lineRule="auto"/>
              <w:ind w:left="335" w:firstLine="0"/>
              <w:jc w:val="left"/>
            </w:pPr>
            <w:r>
              <w:rPr>
                <w:b/>
                <w:color w:val="404040"/>
                <w:sz w:val="14"/>
              </w:rPr>
              <w:t xml:space="preserve">else </w:t>
            </w:r>
            <w:r>
              <w:rPr>
                <w:color w:val="7F7F7F"/>
                <w:sz w:val="14"/>
              </w:rPr>
              <w:t># direction is -1 =&gt; backward change</w:t>
            </w:r>
          </w:p>
          <w:p w14:paraId="260E7B9F" w14:textId="77777777" w:rsidR="00A21FDC" w:rsidRDefault="00252176">
            <w:pPr>
              <w:spacing w:after="0" w:line="259" w:lineRule="auto"/>
              <w:ind w:left="79" w:firstLine="0"/>
              <w:jc w:val="center"/>
            </w:pPr>
            <w:r>
              <w:rPr>
                <w:color w:val="7F7F7F"/>
                <w:sz w:val="14"/>
              </w:rPr>
              <w:t># same as above, just each ’new’ is replaced by ’old’ and vice versa</w:t>
            </w:r>
          </w:p>
        </w:tc>
      </w:tr>
    </w:tbl>
    <w:p w14:paraId="3DF98CA6" w14:textId="77777777" w:rsidR="00A21FDC" w:rsidRDefault="00252176">
      <w:pPr>
        <w:spacing w:after="57" w:line="265" w:lineRule="auto"/>
        <w:ind w:left="523" w:right="1083" w:hanging="10"/>
        <w:jc w:val="left"/>
      </w:pPr>
      <w:r>
        <w:rPr>
          <w:sz w:val="10"/>
        </w:rPr>
        <w:t>1</w:t>
      </w:r>
    </w:p>
    <w:p w14:paraId="299580A4" w14:textId="77777777" w:rsidR="00A21FDC" w:rsidRDefault="00252176">
      <w:pPr>
        <w:spacing w:after="57" w:line="265" w:lineRule="auto"/>
        <w:ind w:left="523" w:right="1083" w:hanging="10"/>
        <w:jc w:val="left"/>
      </w:pPr>
      <w:r>
        <w:rPr>
          <w:sz w:val="10"/>
        </w:rPr>
        <w:t>2</w:t>
      </w:r>
    </w:p>
    <w:p w14:paraId="6774E03A" w14:textId="77777777" w:rsidR="00A21FDC" w:rsidRDefault="00252176">
      <w:pPr>
        <w:spacing w:after="57" w:line="265" w:lineRule="auto"/>
        <w:ind w:left="523" w:right="1083" w:hanging="10"/>
        <w:jc w:val="left"/>
      </w:pPr>
      <w:r>
        <w:rPr>
          <w:sz w:val="10"/>
        </w:rPr>
        <w:t>3</w:t>
      </w:r>
    </w:p>
    <w:p w14:paraId="09CB0A4F" w14:textId="77777777" w:rsidR="00A21FDC" w:rsidRDefault="00252176">
      <w:pPr>
        <w:spacing w:after="57" w:line="265" w:lineRule="auto"/>
        <w:ind w:left="523" w:right="1083" w:hanging="10"/>
        <w:jc w:val="left"/>
      </w:pPr>
      <w:r>
        <w:rPr>
          <w:sz w:val="10"/>
        </w:rPr>
        <w:t>4</w:t>
      </w:r>
    </w:p>
    <w:p w14:paraId="4D572821" w14:textId="77777777" w:rsidR="00A21FDC" w:rsidRDefault="00252176">
      <w:pPr>
        <w:spacing w:after="57" w:line="265" w:lineRule="auto"/>
        <w:ind w:left="523" w:right="1083" w:hanging="10"/>
        <w:jc w:val="left"/>
      </w:pPr>
      <w:r>
        <w:rPr>
          <w:sz w:val="10"/>
        </w:rPr>
        <w:t>5</w:t>
      </w:r>
    </w:p>
    <w:p w14:paraId="23AB5301" w14:textId="77777777" w:rsidR="00A21FDC" w:rsidRDefault="00252176">
      <w:pPr>
        <w:spacing w:after="57" w:line="265" w:lineRule="auto"/>
        <w:ind w:left="523" w:right="1083" w:hanging="10"/>
        <w:jc w:val="left"/>
      </w:pPr>
      <w:r>
        <w:rPr>
          <w:sz w:val="10"/>
        </w:rPr>
        <w:t>6</w:t>
      </w:r>
    </w:p>
    <w:p w14:paraId="7E9C1F1B" w14:textId="77777777" w:rsidR="00A21FDC" w:rsidRDefault="00252176">
      <w:pPr>
        <w:spacing w:after="57" w:line="265" w:lineRule="auto"/>
        <w:ind w:left="523" w:right="1083" w:hanging="10"/>
        <w:jc w:val="left"/>
      </w:pPr>
      <w:r>
        <w:rPr>
          <w:sz w:val="10"/>
        </w:rPr>
        <w:t>7</w:t>
      </w:r>
    </w:p>
    <w:p w14:paraId="46625588" w14:textId="77777777" w:rsidR="00A21FDC" w:rsidRDefault="00252176">
      <w:pPr>
        <w:spacing w:after="57" w:line="265" w:lineRule="auto"/>
        <w:ind w:left="523" w:right="1083" w:hanging="10"/>
        <w:jc w:val="left"/>
      </w:pPr>
      <w:r>
        <w:rPr>
          <w:sz w:val="10"/>
        </w:rPr>
        <w:t>8</w:t>
      </w:r>
    </w:p>
    <w:p w14:paraId="45780CA9" w14:textId="77777777" w:rsidR="00A21FDC" w:rsidRDefault="00252176">
      <w:pPr>
        <w:spacing w:after="57" w:line="265" w:lineRule="auto"/>
        <w:ind w:left="523" w:right="1083" w:hanging="10"/>
        <w:jc w:val="left"/>
      </w:pPr>
      <w:r>
        <w:rPr>
          <w:sz w:val="10"/>
        </w:rPr>
        <w:t>9</w:t>
      </w:r>
    </w:p>
    <w:p w14:paraId="298A8976" w14:textId="77777777" w:rsidR="00A21FDC" w:rsidRDefault="00252176">
      <w:pPr>
        <w:spacing w:after="57" w:line="265" w:lineRule="auto"/>
        <w:ind w:left="523" w:right="1083" w:hanging="10"/>
        <w:jc w:val="left"/>
      </w:pPr>
      <w:r>
        <w:rPr>
          <w:sz w:val="10"/>
        </w:rPr>
        <w:t>10</w:t>
      </w:r>
    </w:p>
    <w:p w14:paraId="42C83415" w14:textId="77777777" w:rsidR="00A21FDC" w:rsidRDefault="00252176">
      <w:pPr>
        <w:spacing w:after="57" w:line="265" w:lineRule="auto"/>
        <w:ind w:left="523" w:right="1083" w:hanging="10"/>
        <w:jc w:val="left"/>
      </w:pPr>
      <w:r>
        <w:rPr>
          <w:sz w:val="10"/>
        </w:rPr>
        <w:t>11</w:t>
      </w:r>
    </w:p>
    <w:p w14:paraId="1582D6A8" w14:textId="77777777" w:rsidR="00A21FDC" w:rsidRDefault="00252176">
      <w:pPr>
        <w:spacing w:after="57" w:line="265" w:lineRule="auto"/>
        <w:ind w:left="523" w:right="1083" w:hanging="10"/>
        <w:jc w:val="left"/>
      </w:pPr>
      <w:r>
        <w:rPr>
          <w:sz w:val="10"/>
        </w:rPr>
        <w:t>12</w:t>
      </w:r>
    </w:p>
    <w:p w14:paraId="5771BA61" w14:textId="77777777" w:rsidR="00A21FDC" w:rsidRDefault="00252176">
      <w:pPr>
        <w:spacing w:after="57" w:line="265" w:lineRule="auto"/>
        <w:ind w:left="523" w:right="1083" w:hanging="10"/>
        <w:jc w:val="left"/>
      </w:pPr>
      <w:r>
        <w:rPr>
          <w:sz w:val="10"/>
        </w:rPr>
        <w:t>13</w:t>
      </w:r>
    </w:p>
    <w:p w14:paraId="410802CA" w14:textId="77777777" w:rsidR="00A21FDC" w:rsidRDefault="00252176">
      <w:pPr>
        <w:spacing w:after="57" w:line="265" w:lineRule="auto"/>
        <w:ind w:left="523" w:right="1083" w:hanging="10"/>
        <w:jc w:val="left"/>
      </w:pPr>
      <w:r>
        <w:rPr>
          <w:sz w:val="10"/>
        </w:rPr>
        <w:t>14</w:t>
      </w:r>
    </w:p>
    <w:p w14:paraId="6B5FDA45" w14:textId="77777777" w:rsidR="00A21FDC" w:rsidRDefault="00252176">
      <w:pPr>
        <w:spacing w:after="57" w:line="265" w:lineRule="auto"/>
        <w:ind w:left="523" w:right="1083" w:hanging="10"/>
        <w:jc w:val="left"/>
      </w:pPr>
      <w:r>
        <w:rPr>
          <w:sz w:val="10"/>
        </w:rPr>
        <w:t>15</w:t>
      </w:r>
    </w:p>
    <w:p w14:paraId="57456F91" w14:textId="77777777" w:rsidR="00A21FDC" w:rsidRDefault="00252176">
      <w:pPr>
        <w:spacing w:after="57" w:line="265" w:lineRule="auto"/>
        <w:ind w:left="523" w:right="1083" w:hanging="10"/>
        <w:jc w:val="left"/>
      </w:pPr>
      <w:r>
        <w:rPr>
          <w:sz w:val="10"/>
        </w:rPr>
        <w:t>16</w:t>
      </w:r>
    </w:p>
    <w:p w14:paraId="1DD5FA19" w14:textId="77777777" w:rsidR="00A21FDC" w:rsidRDefault="00252176">
      <w:pPr>
        <w:spacing w:after="57" w:line="265" w:lineRule="auto"/>
        <w:ind w:left="523" w:right="1083" w:hanging="10"/>
        <w:jc w:val="left"/>
      </w:pPr>
      <w:r>
        <w:rPr>
          <w:sz w:val="10"/>
        </w:rPr>
        <w:t>17</w:t>
      </w:r>
    </w:p>
    <w:p w14:paraId="34E8648E" w14:textId="77777777" w:rsidR="00A21FDC" w:rsidRDefault="00252176">
      <w:pPr>
        <w:spacing w:after="57" w:line="265" w:lineRule="auto"/>
        <w:ind w:left="523" w:right="1083" w:hanging="10"/>
        <w:jc w:val="left"/>
      </w:pPr>
      <w:r>
        <w:rPr>
          <w:sz w:val="10"/>
        </w:rPr>
        <w:t>18</w:t>
      </w:r>
    </w:p>
    <w:p w14:paraId="52665C66" w14:textId="77777777" w:rsidR="00A21FDC" w:rsidRDefault="00252176">
      <w:pPr>
        <w:spacing w:after="57" w:line="265" w:lineRule="auto"/>
        <w:ind w:left="523" w:right="1083" w:hanging="10"/>
        <w:jc w:val="left"/>
      </w:pPr>
      <w:r>
        <w:rPr>
          <w:sz w:val="10"/>
        </w:rPr>
        <w:t>19</w:t>
      </w:r>
    </w:p>
    <w:p w14:paraId="3BF39377" w14:textId="77777777" w:rsidR="00A21FDC" w:rsidRDefault="00252176">
      <w:pPr>
        <w:spacing w:after="57" w:line="265" w:lineRule="auto"/>
        <w:ind w:left="523" w:right="1083" w:hanging="10"/>
        <w:jc w:val="left"/>
      </w:pPr>
      <w:r>
        <w:rPr>
          <w:sz w:val="10"/>
        </w:rPr>
        <w:t>20</w:t>
      </w:r>
    </w:p>
    <w:p w14:paraId="0A6D10FA" w14:textId="77777777" w:rsidR="00A21FDC" w:rsidRDefault="00252176">
      <w:pPr>
        <w:spacing w:after="57" w:line="265" w:lineRule="auto"/>
        <w:ind w:left="523" w:right="1083" w:hanging="10"/>
        <w:jc w:val="left"/>
      </w:pPr>
      <w:r>
        <w:rPr>
          <w:sz w:val="10"/>
        </w:rPr>
        <w:t>21</w:t>
      </w:r>
    </w:p>
    <w:p w14:paraId="15310B02" w14:textId="77777777" w:rsidR="00A21FDC" w:rsidRDefault="00252176">
      <w:pPr>
        <w:spacing w:after="57" w:line="265" w:lineRule="auto"/>
        <w:ind w:left="523" w:right="1083" w:hanging="10"/>
        <w:jc w:val="left"/>
      </w:pPr>
      <w:r>
        <w:rPr>
          <w:sz w:val="10"/>
        </w:rPr>
        <w:t>22</w:t>
      </w:r>
    </w:p>
    <w:p w14:paraId="15800A72" w14:textId="77777777" w:rsidR="00A21FDC" w:rsidRDefault="00252176">
      <w:pPr>
        <w:spacing w:after="57" w:line="265" w:lineRule="auto"/>
        <w:ind w:left="523" w:right="1083" w:hanging="10"/>
        <w:jc w:val="left"/>
      </w:pPr>
      <w:r>
        <w:rPr>
          <w:sz w:val="10"/>
        </w:rPr>
        <w:t>23</w:t>
      </w:r>
    </w:p>
    <w:p w14:paraId="6C1D6C29" w14:textId="77777777" w:rsidR="00A21FDC" w:rsidRDefault="00252176">
      <w:pPr>
        <w:spacing w:after="57" w:line="265" w:lineRule="auto"/>
        <w:ind w:left="523" w:right="1083" w:hanging="10"/>
        <w:jc w:val="left"/>
      </w:pPr>
      <w:r>
        <w:rPr>
          <w:sz w:val="10"/>
        </w:rPr>
        <w:t>24</w:t>
      </w:r>
    </w:p>
    <w:p w14:paraId="3FCB5C4D" w14:textId="77777777" w:rsidR="00A21FDC" w:rsidRDefault="00252176">
      <w:pPr>
        <w:spacing w:after="57" w:line="265" w:lineRule="auto"/>
        <w:ind w:left="523" w:right="1083" w:hanging="10"/>
        <w:jc w:val="left"/>
      </w:pPr>
      <w:r>
        <w:rPr>
          <w:sz w:val="10"/>
        </w:rPr>
        <w:t>25</w:t>
      </w:r>
    </w:p>
    <w:p w14:paraId="77A0D61A" w14:textId="77777777" w:rsidR="00A21FDC" w:rsidRDefault="00252176">
      <w:pPr>
        <w:spacing w:after="57" w:line="265" w:lineRule="auto"/>
        <w:ind w:left="523" w:right="1083" w:hanging="10"/>
        <w:jc w:val="left"/>
      </w:pPr>
      <w:r>
        <w:rPr>
          <w:sz w:val="10"/>
        </w:rPr>
        <w:t>26</w:t>
      </w:r>
    </w:p>
    <w:p w14:paraId="7042A55E" w14:textId="77777777" w:rsidR="00A21FDC" w:rsidRDefault="00252176">
      <w:pPr>
        <w:spacing w:after="57" w:line="265" w:lineRule="auto"/>
        <w:ind w:left="523" w:right="1083" w:hanging="10"/>
        <w:jc w:val="left"/>
      </w:pPr>
      <w:r>
        <w:rPr>
          <w:sz w:val="10"/>
        </w:rPr>
        <w:t>27</w:t>
      </w:r>
    </w:p>
    <w:p w14:paraId="47CF0627" w14:textId="77777777" w:rsidR="00A21FDC" w:rsidRDefault="00252176">
      <w:pPr>
        <w:spacing w:after="57" w:line="265" w:lineRule="auto"/>
        <w:ind w:left="523" w:right="1083" w:hanging="10"/>
        <w:jc w:val="left"/>
      </w:pPr>
      <w:r>
        <w:rPr>
          <w:sz w:val="10"/>
        </w:rPr>
        <w:t>28</w:t>
      </w:r>
    </w:p>
    <w:p w14:paraId="6C2BDB82" w14:textId="77777777" w:rsidR="00A21FDC" w:rsidRDefault="00252176">
      <w:pPr>
        <w:spacing w:after="57" w:line="265" w:lineRule="auto"/>
        <w:ind w:left="523" w:right="1083" w:hanging="10"/>
        <w:jc w:val="left"/>
      </w:pPr>
      <w:r>
        <w:rPr>
          <w:sz w:val="10"/>
        </w:rPr>
        <w:t>29</w:t>
      </w:r>
    </w:p>
    <w:p w14:paraId="69910628" w14:textId="77777777" w:rsidR="00A21FDC" w:rsidRDefault="00252176">
      <w:pPr>
        <w:spacing w:after="316" w:line="265" w:lineRule="auto"/>
        <w:ind w:left="523" w:right="1083" w:hanging="10"/>
        <w:jc w:val="left"/>
      </w:pPr>
      <w:r>
        <w:rPr>
          <w:sz w:val="10"/>
        </w:rPr>
        <w:t>30</w:t>
      </w:r>
    </w:p>
    <w:p w14:paraId="7BA61727" w14:textId="77777777" w:rsidR="00A21FDC" w:rsidRDefault="00252176">
      <w:pPr>
        <w:ind w:left="2083" w:right="163"/>
      </w:pPr>
      <w:r>
        <w:t>Listing 3.1: Execution of an HiventOperation</w:t>
      </w:r>
    </w:p>
    <w:p w14:paraId="2DD31F37" w14:textId="77777777" w:rsidR="00A21FDC" w:rsidRDefault="00252176">
      <w:pPr>
        <w:spacing w:after="459"/>
        <w:ind w:left="2" w:right="314"/>
      </w:pPr>
      <w:r>
        <w:rPr>
          <w:b/>
        </w:rPr>
        <w:t xml:space="preserve">EditMode </w:t>
      </w:r>
      <w:proofErr w:type="gramStart"/>
      <w:r>
        <w:t>The</w:t>
      </w:r>
      <w:proofErr w:type="gramEnd"/>
      <w:r>
        <w:t xml:space="preserve"> Edit Mode is the main contribution of this thesis to the HistoGlobe project. Its interface was introduced in section 3.3.3, this section shortly explains its implementation: When the user clicks a button of an Edit Operation in the upper right corner of the Edit Mode interface, internally </w:t>
      </w:r>
      <w:proofErr w:type="gramStart"/>
      <w:r>
        <w:t>a</w:t>
      </w:r>
      <w:proofErr w:type="gramEnd"/>
      <w:r>
        <w:t xml:space="preserve"> EditOperationCreator sets up the WorkflowWindow in the interface and the first EditOperationStep for </w:t>
      </w:r>
      <w:r>
        <w:lastRenderedPageBreak/>
        <w:t>this operation. Each of the four steps have different tasks that were explained in section 3.2.2. Throughout the workflow, the EditOperationCreator stores the data for the operation (selected old Areas, newly created Areas, update Areas, including the old and new territories and names) in an object. Each step can access this object and manipulate its content.</w:t>
      </w:r>
    </w:p>
    <w:p w14:paraId="17615820" w14:textId="77777777" w:rsidR="00A21FDC" w:rsidRDefault="00252176">
      <w:pPr>
        <w:numPr>
          <w:ilvl w:val="0"/>
          <w:numId w:val="26"/>
        </w:numPr>
        <w:ind w:left="499" w:right="314" w:hanging="255"/>
      </w:pPr>
      <w:r>
        <w:t>SelectOldAreas: The map is set in a selectionMode that allows requires the user to select a certain number of old Areas for the Edit Operation: one Area for DIS, REN and CES, one or two Areas for CHB and infinitely many Areas for MRG.</w:t>
      </w:r>
    </w:p>
    <w:p w14:paraId="0C7E809F" w14:textId="77777777" w:rsidR="00A21FDC" w:rsidRDefault="00252176">
      <w:pPr>
        <w:numPr>
          <w:ilvl w:val="0"/>
          <w:numId w:val="26"/>
        </w:numPr>
        <w:spacing w:after="180"/>
        <w:ind w:left="499" w:right="314" w:hanging="255"/>
      </w:pPr>
      <w:r>
        <w:t>CreateNewTerritories: The map is set in an editMode that prevents any selection of existing Areas except for the ones that are manipulated. For each Area that is created or updated in this operation, the user needs to create the new AreaTerritory of the Area in form of a polypolygon with the NewTerritoryTool:</w:t>
      </w:r>
    </w:p>
    <w:p w14:paraId="6C1901B1" w14:textId="77777777" w:rsidR="00A21FDC" w:rsidRDefault="00252176">
      <w:pPr>
        <w:spacing w:after="91"/>
        <w:ind w:left="937" w:right="314" w:hanging="475"/>
      </w:pPr>
      <w:r>
        <w:t xml:space="preserve">CRE Create one territory </w:t>
      </w:r>
      <w:r>
        <w:rPr>
          <w:i/>
        </w:rPr>
        <w:t>B</w:t>
      </w:r>
      <w:r>
        <w:rPr>
          <w:i/>
          <w:vertAlign w:val="superscript"/>
        </w:rPr>
        <w:t>T</w:t>
      </w:r>
      <w:r>
        <w:t xml:space="preserve">, that is the territory of the of the new Area </w:t>
      </w:r>
      <w:r>
        <w:rPr>
          <w:i/>
          <w:sz w:val="31"/>
          <w:vertAlign w:val="subscript"/>
        </w:rPr>
        <w:t>B</w:t>
      </w:r>
      <w:r>
        <w:t xml:space="preserve">. Check with the territory </w:t>
      </w:r>
      <w:r>
        <w:rPr>
          <w:i/>
        </w:rPr>
        <w:t>A</w:t>
      </w:r>
      <w:r>
        <w:rPr>
          <w:i/>
          <w:vertAlign w:val="superscript"/>
        </w:rPr>
        <w:t xml:space="preserve">T </w:t>
      </w:r>
      <w:r>
        <w:t xml:space="preserve">of each existing Area </w:t>
      </w:r>
      <w:proofErr w:type="gramStart"/>
      <w:r>
        <w:rPr>
          <w:i/>
        </w:rPr>
        <w:t>A</w:t>
      </w:r>
      <w:proofErr w:type="gramEnd"/>
      <w:r>
        <w:rPr>
          <w:i/>
        </w:rPr>
        <w:t xml:space="preserve"> </w:t>
      </w:r>
      <w:r>
        <w:t>if the territories intersect (</w:t>
      </w:r>
      <w:r>
        <w:rPr>
          <w:i/>
        </w:rPr>
        <w:t>A</w:t>
      </w:r>
      <w:r>
        <w:rPr>
          <w:i/>
          <w:vertAlign w:val="superscript"/>
        </w:rPr>
        <w:t xml:space="preserve">T </w:t>
      </w:r>
      <w:r>
        <w:rPr>
          <w:i/>
          <w:sz w:val="31"/>
          <w:vertAlign w:val="subscript"/>
        </w:rPr>
        <w:t>∩ B</w:t>
      </w:r>
      <w:r>
        <w:rPr>
          <w:i/>
          <w:vertAlign w:val="superscript"/>
        </w:rPr>
        <w:t xml:space="preserve">T </w:t>
      </w:r>
      <w:r>
        <w:rPr>
          <w:i/>
          <w:sz w:val="31"/>
          <w:vertAlign w:val="subscript"/>
        </w:rPr>
        <w:t>6</w:t>
      </w:r>
      <w:r>
        <w:rPr>
          <w:sz w:val="31"/>
          <w:vertAlign w:val="subscript"/>
        </w:rPr>
        <w:t xml:space="preserve">= </w:t>
      </w:r>
      <w:r>
        <w:rPr>
          <w:i/>
          <w:sz w:val="31"/>
          <w:vertAlign w:val="subscript"/>
        </w:rPr>
        <w:t>∅</w:t>
      </w:r>
      <w:r>
        <w:t xml:space="preserve">). If so, the territory </w:t>
      </w:r>
      <w:r>
        <w:rPr>
          <w:i/>
        </w:rPr>
        <w:t>A</w:t>
      </w:r>
      <w:r>
        <w:rPr>
          <w:i/>
          <w:vertAlign w:val="superscript"/>
        </w:rPr>
        <w:t xml:space="preserve">T </w:t>
      </w:r>
      <w:r>
        <w:t xml:space="preserve">is updated by subtracting the new territory </w:t>
      </w:r>
      <w:r>
        <w:rPr>
          <w:i/>
        </w:rPr>
        <w:t>B</w:t>
      </w:r>
      <w:r>
        <w:rPr>
          <w:i/>
          <w:vertAlign w:val="superscript"/>
        </w:rPr>
        <w:t xml:space="preserve">T </w:t>
      </w:r>
      <w:r>
        <w:t xml:space="preserve">from it via the complement (difference): </w:t>
      </w:r>
      <w:r>
        <w:rPr>
          <w:i/>
        </w:rPr>
        <w:t>A</w:t>
      </w:r>
      <w:r>
        <w:rPr>
          <w:i/>
          <w:vertAlign w:val="superscript"/>
        </w:rPr>
        <w:t xml:space="preserve">T </w:t>
      </w:r>
      <w:r>
        <w:rPr>
          <w:sz w:val="31"/>
          <w:vertAlign w:val="subscript"/>
        </w:rPr>
        <w:t xml:space="preserve">= </w:t>
      </w:r>
      <w:r>
        <w:rPr>
          <w:i/>
          <w:sz w:val="31"/>
          <w:vertAlign w:val="subscript"/>
        </w:rPr>
        <w:t>A</w:t>
      </w:r>
      <w:r>
        <w:rPr>
          <w:i/>
          <w:vertAlign w:val="superscript"/>
        </w:rPr>
        <w:t xml:space="preserve">T </w:t>
      </w:r>
      <w:r>
        <w:rPr>
          <w:i/>
        </w:rPr>
        <w:t xml:space="preserve">\ </w:t>
      </w:r>
      <w:r>
        <w:rPr>
          <w:i/>
          <w:sz w:val="31"/>
          <w:vertAlign w:val="subscript"/>
        </w:rPr>
        <w:t>B</w:t>
      </w:r>
      <w:r>
        <w:rPr>
          <w:i/>
          <w:vertAlign w:val="superscript"/>
        </w:rPr>
        <w:t>T</w:t>
      </w:r>
      <w:r>
        <w:t xml:space="preserve">. If the resulting territory </w:t>
      </w:r>
      <w:r>
        <w:rPr>
          <w:i/>
        </w:rPr>
        <w:t>A</w:t>
      </w:r>
      <w:r>
        <w:rPr>
          <w:i/>
          <w:vertAlign w:val="superscript"/>
        </w:rPr>
        <w:t xml:space="preserve">T </w:t>
      </w:r>
      <w:r>
        <w:rPr>
          <w:sz w:val="31"/>
          <w:vertAlign w:val="subscript"/>
        </w:rPr>
        <w:t xml:space="preserve">= </w:t>
      </w:r>
      <w:r>
        <w:rPr>
          <w:i/>
        </w:rPr>
        <w:t xml:space="preserve">∅ </w:t>
      </w:r>
      <w:r>
        <w:t xml:space="preserve">it means that </w:t>
      </w:r>
      <w:r>
        <w:rPr>
          <w:i/>
        </w:rPr>
        <w:t xml:space="preserve">A </w:t>
      </w:r>
      <w:r>
        <w:t xml:space="preserve">is completely covered by </w:t>
      </w:r>
      <w:r>
        <w:rPr>
          <w:i/>
        </w:rPr>
        <w:t>B</w:t>
      </w:r>
      <w:r>
        <w:t xml:space="preserve">, so it is wholly incorporated into </w:t>
      </w:r>
      <w:r>
        <w:rPr>
          <w:i/>
        </w:rPr>
        <w:t xml:space="preserve">B </w:t>
      </w:r>
      <w:r>
        <w:t xml:space="preserve">and is set as an old Area of the operation. If not, the territory of </w:t>
      </w:r>
      <w:r>
        <w:rPr>
          <w:i/>
        </w:rPr>
        <w:t xml:space="preserve">A </w:t>
      </w:r>
      <w:r>
        <w:t xml:space="preserve">is updated with </w:t>
      </w:r>
      <w:r>
        <w:rPr>
          <w:i/>
        </w:rPr>
        <w:t>A</w:t>
      </w:r>
      <w:r>
        <w:rPr>
          <w:i/>
          <w:vertAlign w:val="superscript"/>
        </w:rPr>
        <w:t xml:space="preserve">T </w:t>
      </w:r>
      <w:r>
        <w:t xml:space="preserve">and </w:t>
      </w:r>
      <w:r>
        <w:rPr>
          <w:i/>
        </w:rPr>
        <w:t xml:space="preserve">A </w:t>
      </w:r>
      <w:r>
        <w:t xml:space="preserve">is set as an updated Area of this step that cedes parts of its territory to </w:t>
      </w:r>
      <w:r>
        <w:rPr>
          <w:i/>
        </w:rPr>
        <w:t>B</w:t>
      </w:r>
      <w:r>
        <w:t>.</w:t>
      </w:r>
    </w:p>
    <w:p w14:paraId="1662CA68" w14:textId="77777777" w:rsidR="00A21FDC" w:rsidRDefault="00252176">
      <w:pPr>
        <w:spacing w:after="0"/>
        <w:ind w:left="936" w:right="314" w:hanging="535"/>
      </w:pPr>
      <w:r>
        <w:t xml:space="preserve">MRG This step happens automatically without any need for user interaction. The new territory </w:t>
      </w:r>
      <w:r>
        <w:rPr>
          <w:i/>
        </w:rPr>
        <w:t>B</w:t>
      </w:r>
      <w:r>
        <w:rPr>
          <w:i/>
          <w:vertAlign w:val="superscript"/>
        </w:rPr>
        <w:t xml:space="preserve">T </w:t>
      </w:r>
      <w:r>
        <w:t xml:space="preserve">is created by the cascaded union of the territories </w:t>
      </w:r>
      <w:r>
        <w:rPr>
          <w:i/>
        </w:rPr>
        <w:t>A</w:t>
      </w:r>
      <w:r>
        <w:rPr>
          <w:i/>
          <w:vertAlign w:val="superscript"/>
        </w:rPr>
        <w:t>T</w:t>
      </w:r>
      <w:r>
        <w:rPr>
          <w:i/>
          <w:vertAlign w:val="subscript"/>
        </w:rPr>
        <w:t xml:space="preserve">i </w:t>
      </w:r>
      <w:r>
        <w:t xml:space="preserve">of the selected Areas </w:t>
      </w:r>
      <w:r>
        <w:rPr>
          <w:i/>
        </w:rPr>
        <w:t>A</w:t>
      </w:r>
      <w:r>
        <w:rPr>
          <w:i/>
          <w:vertAlign w:val="subscript"/>
        </w:rPr>
        <w:t xml:space="preserve">i </w:t>
      </w:r>
      <w:r>
        <w:rPr>
          <w:i/>
          <w:sz w:val="31"/>
          <w:vertAlign w:val="subscript"/>
        </w:rPr>
        <w:t xml:space="preserve">∈ A </w:t>
      </w:r>
      <w:r>
        <w:t xml:space="preserve">from the first step: </w:t>
      </w:r>
      <w:r>
        <w:rPr>
          <w:i/>
        </w:rPr>
        <w:t>B</w:t>
      </w:r>
      <w:r>
        <w:rPr>
          <w:i/>
          <w:vertAlign w:val="superscript"/>
        </w:rPr>
        <w:t xml:space="preserve">T </w:t>
      </w:r>
      <w:r>
        <w:rPr>
          <w:sz w:val="31"/>
          <w:vertAlign w:val="subscript"/>
        </w:rPr>
        <w:t xml:space="preserve">= </w:t>
      </w:r>
      <w:r>
        <w:rPr>
          <w:sz w:val="31"/>
          <w:vertAlign w:val="superscript"/>
        </w:rPr>
        <w:t>S</w:t>
      </w:r>
      <w:r>
        <w:rPr>
          <w:i/>
          <w:vertAlign w:val="superscript"/>
        </w:rPr>
        <w:t xml:space="preserve">n </w:t>
      </w:r>
      <w:proofErr w:type="gramStart"/>
      <w:r>
        <w:rPr>
          <w:i/>
          <w:sz w:val="31"/>
          <w:vertAlign w:val="subscript"/>
        </w:rPr>
        <w:t>A</w:t>
      </w:r>
      <w:r>
        <w:rPr>
          <w:i/>
          <w:vertAlign w:val="superscript"/>
        </w:rPr>
        <w:t>T</w:t>
      </w:r>
      <w:r>
        <w:rPr>
          <w:i/>
          <w:vertAlign w:val="subscript"/>
        </w:rPr>
        <w:t xml:space="preserve">i </w:t>
      </w:r>
      <w:r>
        <w:t>.</w:t>
      </w:r>
      <w:proofErr w:type="gramEnd"/>
      <w:r>
        <w:t xml:space="preserve"> It is set as the territory of </w:t>
      </w:r>
      <w:r>
        <w:rPr>
          <w:i/>
        </w:rPr>
        <w:t>B</w:t>
      </w:r>
      <w:r>
        <w:t>.</w:t>
      </w:r>
    </w:p>
    <w:p w14:paraId="66FBA8DB" w14:textId="77777777" w:rsidR="00A21FDC" w:rsidRDefault="00252176">
      <w:pPr>
        <w:spacing w:after="113" w:line="259" w:lineRule="auto"/>
        <w:ind w:left="3145" w:firstLine="0"/>
        <w:jc w:val="left"/>
      </w:pPr>
      <w:r>
        <w:rPr>
          <w:i/>
          <w:sz w:val="14"/>
        </w:rPr>
        <w:t>i</w:t>
      </w:r>
      <w:r>
        <w:rPr>
          <w:sz w:val="14"/>
        </w:rPr>
        <w:t>=1</w:t>
      </w:r>
    </w:p>
    <w:p w14:paraId="5F89D8C9" w14:textId="77777777" w:rsidR="00A21FDC" w:rsidRDefault="00252176">
      <w:pPr>
        <w:spacing w:after="0"/>
        <w:ind w:left="937" w:right="314" w:hanging="410"/>
      </w:pPr>
      <w:r>
        <w:t xml:space="preserve">DIS </w:t>
      </w:r>
      <w:proofErr w:type="gramStart"/>
      <w:r>
        <w:t>Each</w:t>
      </w:r>
      <w:proofErr w:type="gramEnd"/>
      <w:r>
        <w:t xml:space="preserve"> desired new Area </w:t>
      </w:r>
      <w:r>
        <w:rPr>
          <w:i/>
        </w:rPr>
        <w:t>B</w:t>
      </w:r>
      <w:r>
        <w:rPr>
          <w:i/>
          <w:vertAlign w:val="subscript"/>
        </w:rPr>
        <w:t xml:space="preserve">i </w:t>
      </w:r>
      <w:r>
        <w:rPr>
          <w:i/>
          <w:sz w:val="31"/>
          <w:vertAlign w:val="subscript"/>
        </w:rPr>
        <w:t xml:space="preserve">∈ B </w:t>
      </w:r>
      <w:r>
        <w:t xml:space="preserve">needs an territory </w:t>
      </w:r>
      <w:r>
        <w:rPr>
          <w:i/>
        </w:rPr>
        <w:t>B</w:t>
      </w:r>
      <w:r>
        <w:rPr>
          <w:i/>
          <w:vertAlign w:val="subscript"/>
        </w:rPr>
        <w:t>i</w:t>
      </w:r>
      <w:r>
        <w:rPr>
          <w:i/>
          <w:vertAlign w:val="superscript"/>
        </w:rPr>
        <w:t>T</w:t>
      </w:r>
      <w:r>
        <w:t xml:space="preserve">. This is obtained by intersecting the temporary territory </w:t>
      </w:r>
      <w:r>
        <w:rPr>
          <w:i/>
        </w:rPr>
        <w:t>T</w:t>
      </w:r>
      <w:r>
        <w:rPr>
          <w:i/>
          <w:vertAlign w:val="subscript"/>
        </w:rPr>
        <w:t xml:space="preserve">i </w:t>
      </w:r>
      <w:r>
        <w:t xml:space="preserve">that the user created in the NewTerritoryTool with the territory of the selected Area: </w:t>
      </w:r>
      <w:r>
        <w:rPr>
          <w:i/>
        </w:rPr>
        <w:t>B</w:t>
      </w:r>
      <w:r>
        <w:rPr>
          <w:i/>
          <w:vertAlign w:val="subscript"/>
        </w:rPr>
        <w:t>i</w:t>
      </w:r>
      <w:r>
        <w:rPr>
          <w:i/>
          <w:vertAlign w:val="superscript"/>
        </w:rPr>
        <w:t xml:space="preserve">T </w:t>
      </w:r>
      <w:r>
        <w:rPr>
          <w:sz w:val="31"/>
          <w:vertAlign w:val="subscript"/>
        </w:rPr>
        <w:t xml:space="preserve">= </w:t>
      </w:r>
      <w:r>
        <w:rPr>
          <w:i/>
          <w:sz w:val="31"/>
          <w:vertAlign w:val="subscript"/>
        </w:rPr>
        <w:t>A</w:t>
      </w:r>
      <w:r>
        <w:rPr>
          <w:i/>
          <w:vertAlign w:val="superscript"/>
        </w:rPr>
        <w:t xml:space="preserve">T </w:t>
      </w:r>
      <w:r>
        <w:rPr>
          <w:i/>
          <w:sz w:val="31"/>
          <w:vertAlign w:val="subscript"/>
        </w:rPr>
        <w:t>∩ T</w:t>
      </w:r>
      <w:r>
        <w:rPr>
          <w:i/>
          <w:vertAlign w:val="subscript"/>
        </w:rPr>
        <w:t>i</w:t>
      </w:r>
      <w:r>
        <w:t xml:space="preserve">. This is repeated until the whole territory </w:t>
      </w:r>
      <w:r>
        <w:rPr>
          <w:i/>
        </w:rPr>
        <w:t>A</w:t>
      </w:r>
      <w:r>
        <w:rPr>
          <w:i/>
          <w:vertAlign w:val="superscript"/>
        </w:rPr>
        <w:t xml:space="preserve">T </w:t>
      </w:r>
      <w:r>
        <w:t xml:space="preserve">is completely distributed among </w:t>
      </w:r>
      <w:r>
        <w:rPr>
          <w:i/>
        </w:rPr>
        <w:t>B</w:t>
      </w:r>
      <w:r>
        <w:rPr>
          <w:i/>
          <w:vertAlign w:val="subscript"/>
        </w:rPr>
        <w:t xml:space="preserve">i </w:t>
      </w:r>
      <w:r>
        <w:rPr>
          <w:i/>
        </w:rPr>
        <w:t xml:space="preserve">∈ </w:t>
      </w:r>
      <w:r>
        <w:rPr>
          <w:i/>
          <w:sz w:val="31"/>
          <w:vertAlign w:val="subscript"/>
        </w:rPr>
        <w:t>B</w:t>
      </w:r>
      <w:r>
        <w:t>.</w:t>
      </w:r>
    </w:p>
    <w:p w14:paraId="464E8131" w14:textId="77777777" w:rsidR="00A21FDC" w:rsidRDefault="00252176">
      <w:pPr>
        <w:spacing w:after="34"/>
        <w:ind w:left="937" w:right="314" w:hanging="501"/>
      </w:pPr>
      <w:r>
        <w:t xml:space="preserve">CHB If the user selected only one old Area </w:t>
      </w:r>
      <w:r>
        <w:rPr>
          <w:i/>
        </w:rPr>
        <w:t>A</w:t>
      </w:r>
      <w:r>
        <w:rPr>
          <w:vertAlign w:val="subscript"/>
        </w:rPr>
        <w:t xml:space="preserve">1 </w:t>
      </w:r>
      <w:r>
        <w:t xml:space="preserve">in the first step, the territory </w:t>
      </w:r>
      <w:r>
        <w:rPr>
          <w:i/>
        </w:rPr>
        <w:t>T</w:t>
      </w:r>
      <w:r>
        <w:rPr>
          <w:vertAlign w:val="subscript"/>
        </w:rPr>
        <w:t xml:space="preserve">1 </w:t>
      </w:r>
      <w:r>
        <w:t xml:space="preserve">created in this step by the NewNameTool will be set as the new territory of </w:t>
      </w:r>
      <w:r>
        <w:rPr>
          <w:i/>
        </w:rPr>
        <w:t>A</w:t>
      </w:r>
      <w:r>
        <w:rPr>
          <w:vertAlign w:val="subscript"/>
        </w:rPr>
        <w:t>1</w:t>
      </w:r>
      <w:r>
        <w:t xml:space="preserve">. The surrounding Areas are handled in the same way as in the CRE operation. If two neighboring Areas </w:t>
      </w:r>
      <w:r>
        <w:rPr>
          <w:i/>
        </w:rPr>
        <w:t>A</w:t>
      </w:r>
      <w:r>
        <w:rPr>
          <w:vertAlign w:val="subscript"/>
        </w:rPr>
        <w:t xml:space="preserve">1 </w:t>
      </w:r>
      <w:r>
        <w:t xml:space="preserve">and </w:t>
      </w:r>
      <w:r>
        <w:rPr>
          <w:i/>
        </w:rPr>
        <w:t>A</w:t>
      </w:r>
      <w:r>
        <w:rPr>
          <w:vertAlign w:val="subscript"/>
        </w:rPr>
        <w:t xml:space="preserve">2 </w:t>
      </w:r>
      <w:r>
        <w:t xml:space="preserve">were selected, the new territories are obtained like this: </w:t>
      </w:r>
      <w:r>
        <w:rPr>
          <w:i/>
        </w:rPr>
        <w:t>T</w:t>
      </w:r>
      <w:r>
        <w:rPr>
          <w:vertAlign w:val="subscript"/>
        </w:rPr>
        <w:t xml:space="preserve">1 </w:t>
      </w:r>
      <w:r>
        <w:t xml:space="preserve">is seen as the basis of the territory </w:t>
      </w:r>
      <w:r>
        <w:rPr>
          <w:i/>
        </w:rPr>
        <w:t>A</w:t>
      </w:r>
      <w:r>
        <w:rPr>
          <w:i/>
          <w:vertAlign w:val="superscript"/>
        </w:rPr>
        <w:t>t</w:t>
      </w:r>
      <w:r>
        <w:rPr>
          <w:vertAlign w:val="subscript"/>
        </w:rPr>
        <w:t>1</w:t>
      </w:r>
      <w:r>
        <w:t xml:space="preserve">. It is temporarily unified with its neighbor </w:t>
      </w:r>
      <w:r>
        <w:rPr>
          <w:i/>
        </w:rPr>
        <w:t>A</w:t>
      </w:r>
      <w:r>
        <w:rPr>
          <w:i/>
          <w:vertAlign w:val="superscript"/>
        </w:rPr>
        <w:t>T</w:t>
      </w:r>
      <w:r>
        <w:rPr>
          <w:vertAlign w:val="subscript"/>
        </w:rPr>
        <w:t xml:space="preserve">2 </w:t>
      </w:r>
      <w:r>
        <w:t xml:space="preserve">to </w:t>
      </w:r>
      <w:proofErr w:type="gramStart"/>
      <w:r>
        <w:rPr>
          <w:i/>
        </w:rPr>
        <w:t>B</w:t>
      </w:r>
      <w:r>
        <w:rPr>
          <w:i/>
          <w:vertAlign w:val="superscript"/>
        </w:rPr>
        <w:t xml:space="preserve">T </w:t>
      </w:r>
      <w:proofErr w:type="gramEnd"/>
      <w:r>
        <w:rPr>
          <w:noProof/>
        </w:rPr>
        <w:drawing>
          <wp:inline distT="0" distB="0" distL="0" distR="0" wp14:anchorId="12239B37" wp14:editId="7B0642DA">
            <wp:extent cx="612648" cy="140208"/>
            <wp:effectExtent l="0" t="0" r="0" b="0"/>
            <wp:docPr id="124645" name="Picture 124645"/>
            <wp:cNvGraphicFramePr/>
            <a:graphic xmlns:a="http://schemas.openxmlformats.org/drawingml/2006/main">
              <a:graphicData uri="http://schemas.openxmlformats.org/drawingml/2006/picture">
                <pic:pic xmlns:pic="http://schemas.openxmlformats.org/drawingml/2006/picture">
                  <pic:nvPicPr>
                    <pic:cNvPr id="124645" name="Picture 124645"/>
                    <pic:cNvPicPr/>
                  </pic:nvPicPr>
                  <pic:blipFill>
                    <a:blip r:embed="rId74"/>
                    <a:stretch>
                      <a:fillRect/>
                    </a:stretch>
                  </pic:blipFill>
                  <pic:spPr>
                    <a:xfrm>
                      <a:off x="0" y="0"/>
                      <a:ext cx="612648" cy="140208"/>
                    </a:xfrm>
                    <a:prstGeom prst="rect">
                      <a:avLst/>
                    </a:prstGeom>
                  </pic:spPr>
                </pic:pic>
              </a:graphicData>
            </a:graphic>
          </wp:inline>
        </w:drawing>
      </w:r>
      <w:r>
        <w:t xml:space="preserve">. Then the new territory </w:t>
      </w:r>
      <w:r>
        <w:rPr>
          <w:i/>
        </w:rPr>
        <w:t>A</w:t>
      </w:r>
      <w:r>
        <w:rPr>
          <w:i/>
          <w:vertAlign w:val="superscript"/>
        </w:rPr>
        <w:t>T</w:t>
      </w:r>
      <w:r>
        <w:rPr>
          <w:vertAlign w:val="subscript"/>
        </w:rPr>
        <w:t xml:space="preserve">1 </w:t>
      </w:r>
      <w:r>
        <w:t xml:space="preserve">is cut out off this temporary union with an intersection: </w:t>
      </w:r>
      <w:r>
        <w:rPr>
          <w:i/>
        </w:rPr>
        <w:t>A</w:t>
      </w:r>
      <w:r>
        <w:rPr>
          <w:noProof/>
        </w:rPr>
        <w:drawing>
          <wp:inline distT="0" distB="0" distL="0" distR="0" wp14:anchorId="3A3F960A" wp14:editId="346BC664">
            <wp:extent cx="670560" cy="143256"/>
            <wp:effectExtent l="0" t="0" r="0" b="0"/>
            <wp:docPr id="124646" name="Picture 124646"/>
            <wp:cNvGraphicFramePr/>
            <a:graphic xmlns:a="http://schemas.openxmlformats.org/drawingml/2006/main">
              <a:graphicData uri="http://schemas.openxmlformats.org/drawingml/2006/picture">
                <pic:pic xmlns:pic="http://schemas.openxmlformats.org/drawingml/2006/picture">
                  <pic:nvPicPr>
                    <pic:cNvPr id="124646" name="Picture 124646"/>
                    <pic:cNvPicPr/>
                  </pic:nvPicPr>
                  <pic:blipFill>
                    <a:blip r:embed="rId75"/>
                    <a:stretch>
                      <a:fillRect/>
                    </a:stretch>
                  </pic:blipFill>
                  <pic:spPr>
                    <a:xfrm>
                      <a:off x="0" y="0"/>
                      <a:ext cx="670560" cy="143256"/>
                    </a:xfrm>
                    <a:prstGeom prst="rect">
                      <a:avLst/>
                    </a:prstGeom>
                  </pic:spPr>
                </pic:pic>
              </a:graphicData>
            </a:graphic>
          </wp:inline>
        </w:drawing>
      </w:r>
      <w:r>
        <w:t>.</w:t>
      </w:r>
    </w:p>
    <w:p w14:paraId="4CBF1D66" w14:textId="77777777" w:rsidR="00A21FDC" w:rsidRDefault="00252176">
      <w:pPr>
        <w:spacing w:after="80"/>
        <w:ind w:left="945" w:right="163"/>
      </w:pPr>
      <w:r>
        <w:rPr>
          <w:i/>
        </w:rPr>
        <w:t>A</w:t>
      </w:r>
      <w:r>
        <w:rPr>
          <w:vertAlign w:val="subscript"/>
        </w:rPr>
        <w:t xml:space="preserve">2 </w:t>
      </w:r>
      <w:r>
        <w:t xml:space="preserve">receives the remaining part as its new territory: </w:t>
      </w:r>
      <w:r>
        <w:rPr>
          <w:i/>
        </w:rPr>
        <w:t>A</w:t>
      </w:r>
      <w:r>
        <w:rPr>
          <w:i/>
          <w:vertAlign w:val="superscript"/>
        </w:rPr>
        <w:t>T</w:t>
      </w:r>
      <w:r>
        <w:rPr>
          <w:vertAlign w:val="subscript"/>
        </w:rPr>
        <w:t xml:space="preserve">2 </w:t>
      </w:r>
      <w:r>
        <w:t xml:space="preserve">= </w:t>
      </w:r>
      <w:r>
        <w:rPr>
          <w:i/>
          <w:sz w:val="31"/>
          <w:vertAlign w:val="subscript"/>
        </w:rPr>
        <w:t>B</w:t>
      </w:r>
      <w:r>
        <w:rPr>
          <w:i/>
          <w:vertAlign w:val="superscript"/>
        </w:rPr>
        <w:t xml:space="preserve">T </w:t>
      </w:r>
      <w:r>
        <w:rPr>
          <w:i/>
        </w:rPr>
        <w:t xml:space="preserve">\ </w:t>
      </w:r>
      <w:r>
        <w:rPr>
          <w:i/>
          <w:sz w:val="31"/>
          <w:vertAlign w:val="subscript"/>
        </w:rPr>
        <w:t>T</w:t>
      </w:r>
      <w:r>
        <w:rPr>
          <w:vertAlign w:val="subscript"/>
        </w:rPr>
        <w:t>1</w:t>
      </w:r>
      <w:r>
        <w:t>.</w:t>
      </w:r>
    </w:p>
    <w:p w14:paraId="5AD7C1C5" w14:textId="77777777" w:rsidR="00A21FDC" w:rsidRDefault="00252176">
      <w:pPr>
        <w:ind w:left="506" w:right="163"/>
      </w:pPr>
      <w:r>
        <w:lastRenderedPageBreak/>
        <w:t>In REN and CES no new territories are created.</w:t>
      </w:r>
    </w:p>
    <w:p w14:paraId="22319C1A" w14:textId="77777777" w:rsidR="00A21FDC" w:rsidRDefault="00252176">
      <w:pPr>
        <w:numPr>
          <w:ilvl w:val="0"/>
          <w:numId w:val="27"/>
        </w:numPr>
        <w:spacing w:after="36"/>
        <w:ind w:left="499" w:right="163" w:hanging="255"/>
      </w:pPr>
      <w:r>
        <w:t>CreateNewNames: For each Area that is created or updated in this operation, the user needs to create the new AreaName with a short name and formal name using the draggable</w:t>
      </w:r>
    </w:p>
    <w:p w14:paraId="643E5CBF" w14:textId="77777777" w:rsidR="00A21FDC" w:rsidRDefault="00252176">
      <w:pPr>
        <w:spacing w:after="207"/>
        <w:ind w:left="506" w:right="314"/>
      </w:pPr>
      <w:r>
        <w:t>NewTerritoryTool. The user writes the new names or selects them from the suggestions. Not only the name will be taken from the NewTerritoryTool but also the center position of the box will be the new representative</w:t>
      </w:r>
      <w:r>
        <w:rPr>
          <w:sz w:val="31"/>
          <w:vertAlign w:val="subscript"/>
        </w:rPr>
        <w:t xml:space="preserve">point </w:t>
      </w:r>
      <w:r>
        <w:t>of the AreaTerritory. The user decides where the name of the Area should be positioned. This avoids the information visualization problem of automatic label placement.</w:t>
      </w:r>
    </w:p>
    <w:p w14:paraId="4778FA48" w14:textId="77777777" w:rsidR="00A21FDC" w:rsidRDefault="00252176">
      <w:pPr>
        <w:numPr>
          <w:ilvl w:val="0"/>
          <w:numId w:val="27"/>
        </w:numPr>
        <w:spacing w:after="426"/>
        <w:ind w:left="499" w:right="163" w:hanging="255"/>
      </w:pPr>
      <w:r>
        <w:t>AddToHivent: Using the NewHiventBox the user creates a new Hivent or selects an existing Hivent to which the Edit Operation is added to.</w:t>
      </w:r>
    </w:p>
    <w:p w14:paraId="07266F68" w14:textId="77777777" w:rsidR="00A21FDC" w:rsidRDefault="00252176">
      <w:pPr>
        <w:spacing w:after="543"/>
        <w:ind w:left="2" w:right="314"/>
      </w:pPr>
      <w:r>
        <w:t>It was especially difficult to design each action to be fully reversible. For that purpose, an associated inverse of the action was stored in an UndoManager that works like a stack. If the user clicks the back button in the Workflow Window, the last action of the stack gets executed. When the last stage of the workflow (AddToHivent) is completed, the EditOperationCreator assembles the HiventOperations from the data gathered in the task. It sends it along with the associated Hivent to the server and finishes the operation.</w:t>
      </w:r>
    </w:p>
    <w:p w14:paraId="688C94B0" w14:textId="77777777" w:rsidR="00A21FDC" w:rsidRDefault="00252176">
      <w:pPr>
        <w:spacing w:after="331"/>
        <w:ind w:left="2" w:right="314"/>
      </w:pPr>
      <w:r>
        <w:rPr>
          <w:noProof/>
          <w:sz w:val="22"/>
        </w:rPr>
        <mc:AlternateContent>
          <mc:Choice Requires="wpg">
            <w:drawing>
              <wp:anchor distT="0" distB="0" distL="114300" distR="114300" simplePos="0" relativeHeight="251700224" behindDoc="0" locked="0" layoutInCell="1" allowOverlap="1" wp14:anchorId="25A6AC1E" wp14:editId="0625C0CF">
                <wp:simplePos x="0" y="0"/>
                <wp:positionH relativeFrom="column">
                  <wp:posOffset>1087933</wp:posOffset>
                </wp:positionH>
                <wp:positionV relativeFrom="paragraph">
                  <wp:posOffset>1829461</wp:posOffset>
                </wp:positionV>
                <wp:extent cx="3141919" cy="1086904"/>
                <wp:effectExtent l="0" t="0" r="0" b="0"/>
                <wp:wrapSquare wrapText="bothSides"/>
                <wp:docPr id="111767" name="Group 111767"/>
                <wp:cNvGraphicFramePr/>
                <a:graphic xmlns:a="http://schemas.openxmlformats.org/drawingml/2006/main">
                  <a:graphicData uri="http://schemas.microsoft.com/office/word/2010/wordprocessingGroup">
                    <wpg:wgp>
                      <wpg:cNvGrpSpPr/>
                      <wpg:grpSpPr>
                        <a:xfrm>
                          <a:off x="0" y="0"/>
                          <a:ext cx="3141919" cy="1086904"/>
                          <a:chOff x="0" y="0"/>
                          <a:chExt cx="3141919" cy="1086904"/>
                        </a:xfrm>
                      </wpg:grpSpPr>
                      <wps:wsp>
                        <wps:cNvPr id="12889" name="Shape 12889"/>
                        <wps:cNvSpPr/>
                        <wps:spPr>
                          <a:xfrm>
                            <a:off x="1066016" y="82859"/>
                            <a:ext cx="2075903" cy="1004046"/>
                          </a:xfrm>
                          <a:custGeom>
                            <a:avLst/>
                            <a:gdLst/>
                            <a:ahLst/>
                            <a:cxnLst/>
                            <a:rect l="0" t="0" r="0" b="0"/>
                            <a:pathLst>
                              <a:path w="2075903" h="1004046">
                                <a:moveTo>
                                  <a:pt x="2035510" y="0"/>
                                </a:moveTo>
                                <a:lnTo>
                                  <a:pt x="2075903" y="626583"/>
                                </a:lnTo>
                                <a:lnTo>
                                  <a:pt x="1321015" y="1004046"/>
                                </a:lnTo>
                                <a:lnTo>
                                  <a:pt x="566137" y="1004046"/>
                                </a:lnTo>
                                <a:lnTo>
                                  <a:pt x="0" y="878241"/>
                                </a:lnTo>
                                <a:lnTo>
                                  <a:pt x="440332" y="312065"/>
                                </a:lnTo>
                                <a:lnTo>
                                  <a:pt x="761144" y="38617"/>
                                </a:lnTo>
                                <a:lnTo>
                                  <a:pt x="1224549" y="154469"/>
                                </a:lnTo>
                                <a:lnTo>
                                  <a:pt x="2035510" y="0"/>
                                </a:lnTo>
                                <a:close/>
                              </a:path>
                            </a:pathLst>
                          </a:custGeom>
                          <a:ln w="7723" cap="flat">
                            <a:miter lim="100000"/>
                          </a:ln>
                        </wps:spPr>
                        <wps:style>
                          <a:lnRef idx="1">
                            <a:srgbClr val="141414"/>
                          </a:lnRef>
                          <a:fillRef idx="1">
                            <a:srgbClr val="969696"/>
                          </a:fillRef>
                          <a:effectRef idx="0">
                            <a:scrgbClr r="0" g="0" b="0"/>
                          </a:effectRef>
                          <a:fontRef idx="none"/>
                        </wps:style>
                        <wps:bodyPr/>
                      </wps:wsp>
                      <wps:wsp>
                        <wps:cNvPr id="12890" name="Shape 12890"/>
                        <wps:cNvSpPr/>
                        <wps:spPr>
                          <a:xfrm>
                            <a:off x="1016200" y="82859"/>
                            <a:ext cx="695109" cy="695109"/>
                          </a:xfrm>
                          <a:custGeom>
                            <a:avLst/>
                            <a:gdLst/>
                            <a:ahLst/>
                            <a:cxnLst/>
                            <a:rect l="0" t="0" r="0" b="0"/>
                            <a:pathLst>
                              <a:path w="695109" h="695109">
                                <a:moveTo>
                                  <a:pt x="115851" y="0"/>
                                </a:moveTo>
                                <a:lnTo>
                                  <a:pt x="695109" y="38617"/>
                                </a:lnTo>
                                <a:lnTo>
                                  <a:pt x="308937" y="386172"/>
                                </a:lnTo>
                                <a:lnTo>
                                  <a:pt x="77234" y="695109"/>
                                </a:lnTo>
                                <a:lnTo>
                                  <a:pt x="0" y="502023"/>
                                </a:lnTo>
                                <a:lnTo>
                                  <a:pt x="0" y="218921"/>
                                </a:lnTo>
                                <a:lnTo>
                                  <a:pt x="115851" y="0"/>
                                </a:lnTo>
                                <a:close/>
                              </a:path>
                            </a:pathLst>
                          </a:custGeom>
                          <a:ln w="7723" cap="flat">
                            <a:miter lim="100000"/>
                          </a:ln>
                        </wps:spPr>
                        <wps:style>
                          <a:lnRef idx="1">
                            <a:srgbClr val="141414"/>
                          </a:lnRef>
                          <a:fillRef idx="1">
                            <a:srgbClr val="969696"/>
                          </a:fillRef>
                          <a:effectRef idx="0">
                            <a:scrgbClr r="0" g="0" b="0"/>
                          </a:effectRef>
                          <a:fontRef idx="none"/>
                        </wps:style>
                        <wps:bodyPr/>
                      </wps:wsp>
                      <wps:wsp>
                        <wps:cNvPr id="12891" name="Shape 12891"/>
                        <wps:cNvSpPr/>
                        <wps:spPr>
                          <a:xfrm>
                            <a:off x="1600699" y="206211"/>
                            <a:ext cx="849239" cy="817786"/>
                          </a:xfrm>
                          <a:custGeom>
                            <a:avLst/>
                            <a:gdLst/>
                            <a:ahLst/>
                            <a:cxnLst/>
                            <a:rect l="0" t="0" r="0" b="0"/>
                            <a:pathLst>
                              <a:path w="849239" h="817786">
                                <a:moveTo>
                                  <a:pt x="408878" y="0"/>
                                </a:moveTo>
                                <a:lnTo>
                                  <a:pt x="849239" y="377424"/>
                                </a:lnTo>
                                <a:lnTo>
                                  <a:pt x="786331" y="817786"/>
                                </a:lnTo>
                                <a:lnTo>
                                  <a:pt x="283073" y="817786"/>
                                </a:lnTo>
                                <a:lnTo>
                                  <a:pt x="94361" y="691980"/>
                                </a:lnTo>
                                <a:lnTo>
                                  <a:pt x="0" y="220166"/>
                                </a:lnTo>
                                <a:lnTo>
                                  <a:pt x="408878" y="0"/>
                                </a:lnTo>
                                <a:close/>
                              </a:path>
                            </a:pathLst>
                          </a:custGeom>
                          <a:ln w="7723" cap="flat">
                            <a:miter lim="100000"/>
                          </a:ln>
                        </wps:spPr>
                        <wps:style>
                          <a:lnRef idx="1">
                            <a:srgbClr val="141414"/>
                          </a:lnRef>
                          <a:fillRef idx="1">
                            <a:srgbClr val="DCDCDC"/>
                          </a:fillRef>
                          <a:effectRef idx="0">
                            <a:scrgbClr r="0" g="0" b="0"/>
                          </a:effectRef>
                          <a:fontRef idx="none"/>
                        </wps:style>
                        <wps:bodyPr/>
                      </wps:wsp>
                      <wps:wsp>
                        <wps:cNvPr id="12892" name="Shape 12892"/>
                        <wps:cNvSpPr/>
                        <wps:spPr>
                          <a:xfrm>
                            <a:off x="2449939" y="143314"/>
                            <a:ext cx="629035" cy="629035"/>
                          </a:xfrm>
                          <a:custGeom>
                            <a:avLst/>
                            <a:gdLst/>
                            <a:ahLst/>
                            <a:cxnLst/>
                            <a:rect l="0" t="0" r="0" b="0"/>
                            <a:pathLst>
                              <a:path w="629035" h="629035">
                                <a:moveTo>
                                  <a:pt x="440332" y="0"/>
                                </a:moveTo>
                                <a:lnTo>
                                  <a:pt x="629035" y="125805"/>
                                </a:lnTo>
                                <a:lnTo>
                                  <a:pt x="440332" y="629035"/>
                                </a:lnTo>
                                <a:lnTo>
                                  <a:pt x="125805" y="629035"/>
                                </a:lnTo>
                                <a:lnTo>
                                  <a:pt x="0" y="188713"/>
                                </a:lnTo>
                                <a:lnTo>
                                  <a:pt x="377424" y="125805"/>
                                </a:lnTo>
                                <a:lnTo>
                                  <a:pt x="440332" y="0"/>
                                </a:lnTo>
                                <a:close/>
                              </a:path>
                            </a:pathLst>
                          </a:custGeom>
                          <a:ln w="7723" cap="flat">
                            <a:miter lim="100000"/>
                          </a:ln>
                        </wps:spPr>
                        <wps:style>
                          <a:lnRef idx="1">
                            <a:srgbClr val="141414"/>
                          </a:lnRef>
                          <a:fillRef idx="1">
                            <a:srgbClr val="DCDCDC"/>
                          </a:fillRef>
                          <a:effectRef idx="0">
                            <a:scrgbClr r="0" g="0" b="0"/>
                          </a:effectRef>
                          <a:fontRef idx="none"/>
                        </wps:style>
                        <wps:bodyPr/>
                      </wps:wsp>
                      <wps:wsp>
                        <wps:cNvPr id="12893" name="Shape 12893"/>
                        <wps:cNvSpPr/>
                        <wps:spPr>
                          <a:xfrm>
                            <a:off x="1732548" y="384101"/>
                            <a:ext cx="251610" cy="314556"/>
                          </a:xfrm>
                          <a:custGeom>
                            <a:avLst/>
                            <a:gdLst/>
                            <a:ahLst/>
                            <a:cxnLst/>
                            <a:rect l="0" t="0" r="0" b="0"/>
                            <a:pathLst>
                              <a:path w="251610" h="314556">
                                <a:moveTo>
                                  <a:pt x="157259" y="0"/>
                                </a:moveTo>
                                <a:lnTo>
                                  <a:pt x="251610" y="62946"/>
                                </a:lnTo>
                                <a:lnTo>
                                  <a:pt x="188703" y="314556"/>
                                </a:lnTo>
                                <a:lnTo>
                                  <a:pt x="0" y="251658"/>
                                </a:lnTo>
                                <a:lnTo>
                                  <a:pt x="62898" y="62946"/>
                                </a:lnTo>
                                <a:lnTo>
                                  <a:pt x="157259" y="0"/>
                                </a:lnTo>
                                <a:close/>
                              </a:path>
                            </a:pathLst>
                          </a:custGeom>
                          <a:ln w="7723" cap="flat">
                            <a:miter lim="100000"/>
                          </a:ln>
                        </wps:spPr>
                        <wps:style>
                          <a:lnRef idx="1">
                            <a:srgbClr val="141414"/>
                          </a:lnRef>
                          <a:fillRef idx="1">
                            <a:srgbClr val="969696"/>
                          </a:fillRef>
                          <a:effectRef idx="0">
                            <a:scrgbClr r="0" g="0" b="0"/>
                          </a:effectRef>
                          <a:fontRef idx="none"/>
                        </wps:style>
                        <wps:bodyPr/>
                      </wps:wsp>
                      <wps:wsp>
                        <wps:cNvPr id="12894" name="Shape 12894"/>
                        <wps:cNvSpPr/>
                        <wps:spPr>
                          <a:xfrm>
                            <a:off x="1946670" y="489285"/>
                            <a:ext cx="440361" cy="471815"/>
                          </a:xfrm>
                          <a:custGeom>
                            <a:avLst/>
                            <a:gdLst/>
                            <a:ahLst/>
                            <a:cxnLst/>
                            <a:rect l="0" t="0" r="0" b="0"/>
                            <a:pathLst>
                              <a:path w="440361" h="471815">
                                <a:moveTo>
                                  <a:pt x="220204" y="0"/>
                                </a:moveTo>
                                <a:lnTo>
                                  <a:pt x="440361" y="125805"/>
                                </a:lnTo>
                                <a:lnTo>
                                  <a:pt x="377463" y="471815"/>
                                </a:lnTo>
                                <a:lnTo>
                                  <a:pt x="0" y="377454"/>
                                </a:lnTo>
                                <a:lnTo>
                                  <a:pt x="94361" y="157259"/>
                                </a:lnTo>
                                <a:lnTo>
                                  <a:pt x="220204" y="0"/>
                                </a:lnTo>
                                <a:close/>
                              </a:path>
                            </a:pathLst>
                          </a:custGeom>
                          <a:ln w="7723" cap="flat">
                            <a:miter lim="100000"/>
                          </a:ln>
                        </wps:spPr>
                        <wps:style>
                          <a:lnRef idx="1">
                            <a:srgbClr val="141414"/>
                          </a:lnRef>
                          <a:fillRef idx="1">
                            <a:srgbClr val="969696"/>
                          </a:fillRef>
                          <a:effectRef idx="0">
                            <a:scrgbClr r="0" g="0" b="0"/>
                          </a:effectRef>
                          <a:fontRef idx="none"/>
                        </wps:style>
                        <wps:bodyPr/>
                      </wps:wsp>
                      <wps:wsp>
                        <wps:cNvPr id="12895" name="Shape 12895"/>
                        <wps:cNvSpPr/>
                        <wps:spPr>
                          <a:xfrm>
                            <a:off x="2072475" y="646544"/>
                            <a:ext cx="215416" cy="209073"/>
                          </a:xfrm>
                          <a:custGeom>
                            <a:avLst/>
                            <a:gdLst/>
                            <a:ahLst/>
                            <a:cxnLst/>
                            <a:rect l="0" t="0" r="0" b="0"/>
                            <a:pathLst>
                              <a:path w="215416" h="209073">
                                <a:moveTo>
                                  <a:pt x="94399" y="0"/>
                                </a:moveTo>
                                <a:lnTo>
                                  <a:pt x="183962" y="20322"/>
                                </a:lnTo>
                                <a:lnTo>
                                  <a:pt x="215416" y="114722"/>
                                </a:lnTo>
                                <a:lnTo>
                                  <a:pt x="183962" y="209073"/>
                                </a:lnTo>
                                <a:lnTo>
                                  <a:pt x="89611" y="177619"/>
                                </a:lnTo>
                                <a:lnTo>
                                  <a:pt x="0" y="94351"/>
                                </a:lnTo>
                                <a:lnTo>
                                  <a:pt x="94399" y="0"/>
                                </a:lnTo>
                                <a:close/>
                              </a:path>
                            </a:pathLst>
                          </a:custGeom>
                          <a:ln w="7723" cap="flat">
                            <a:miter lim="100000"/>
                          </a:ln>
                        </wps:spPr>
                        <wps:style>
                          <a:lnRef idx="1">
                            <a:srgbClr val="141414"/>
                          </a:lnRef>
                          <a:fillRef idx="1">
                            <a:srgbClr val="DCDCDC"/>
                          </a:fillRef>
                          <a:effectRef idx="0">
                            <a:scrgbClr r="0" g="0" b="0"/>
                          </a:effectRef>
                          <a:fontRef idx="none"/>
                        </wps:style>
                        <wps:bodyPr/>
                      </wps:wsp>
                      <wps:wsp>
                        <wps:cNvPr id="12896" name="Rectangle 12896"/>
                        <wps:cNvSpPr/>
                        <wps:spPr>
                          <a:xfrm>
                            <a:off x="1170669" y="171880"/>
                            <a:ext cx="122653" cy="239449"/>
                          </a:xfrm>
                          <a:prstGeom prst="rect">
                            <a:avLst/>
                          </a:prstGeom>
                          <a:ln>
                            <a:noFill/>
                          </a:ln>
                        </wps:spPr>
                        <wps:txbx>
                          <w:txbxContent>
                            <w:p w14:paraId="26BFA278" w14:textId="77777777" w:rsidR="006E2FA2" w:rsidRDefault="006E2FA2">
                              <w:pPr>
                                <w:spacing w:after="160" w:line="259" w:lineRule="auto"/>
                                <w:ind w:left="0" w:firstLine="0"/>
                                <w:jc w:val="left"/>
                              </w:pPr>
                              <w:r>
                                <w:rPr>
                                  <w:b/>
                                  <w:w w:val="130"/>
                                </w:rPr>
                                <w:t>A</w:t>
                              </w:r>
                            </w:p>
                          </w:txbxContent>
                        </wps:txbx>
                        <wps:bodyPr horzOverflow="overflow" vert="horz" lIns="0" tIns="0" rIns="0" bIns="0" rtlCol="0">
                          <a:noAutofit/>
                        </wps:bodyPr>
                      </wps:wsp>
                      <wps:wsp>
                        <wps:cNvPr id="12897" name="Rectangle 12897"/>
                        <wps:cNvSpPr/>
                        <wps:spPr>
                          <a:xfrm>
                            <a:off x="1416592" y="670867"/>
                            <a:ext cx="132860" cy="239449"/>
                          </a:xfrm>
                          <a:prstGeom prst="rect">
                            <a:avLst/>
                          </a:prstGeom>
                          <a:ln>
                            <a:noFill/>
                          </a:ln>
                        </wps:spPr>
                        <wps:txbx>
                          <w:txbxContent>
                            <w:p w14:paraId="4BD9FFB2" w14:textId="77777777" w:rsidR="006E2FA2" w:rsidRDefault="006E2FA2">
                              <w:pPr>
                                <w:spacing w:after="160" w:line="259" w:lineRule="auto"/>
                                <w:ind w:left="0" w:firstLine="0"/>
                                <w:jc w:val="left"/>
                              </w:pPr>
                              <w:r>
                                <w:rPr>
                                  <w:b/>
                                  <w:w w:val="130"/>
                                </w:rPr>
                                <w:t>D</w:t>
                              </w:r>
                            </w:p>
                          </w:txbxContent>
                        </wps:txbx>
                        <wps:bodyPr horzOverflow="overflow" vert="horz" lIns="0" tIns="0" rIns="0" bIns="0" rtlCol="0">
                          <a:noAutofit/>
                        </wps:bodyPr>
                      </wps:wsp>
                      <wps:wsp>
                        <wps:cNvPr id="12898" name="Rectangle 12898"/>
                        <wps:cNvSpPr/>
                        <wps:spPr>
                          <a:xfrm>
                            <a:off x="1820875" y="409522"/>
                            <a:ext cx="117633" cy="239449"/>
                          </a:xfrm>
                          <a:prstGeom prst="rect">
                            <a:avLst/>
                          </a:prstGeom>
                          <a:ln>
                            <a:noFill/>
                          </a:ln>
                        </wps:spPr>
                        <wps:txbx>
                          <w:txbxContent>
                            <w:p w14:paraId="19B48A0B" w14:textId="77777777" w:rsidR="006E2FA2" w:rsidRDefault="006E2FA2">
                              <w:pPr>
                                <w:spacing w:after="160" w:line="259" w:lineRule="auto"/>
                                <w:ind w:left="0" w:firstLine="0"/>
                                <w:jc w:val="left"/>
                              </w:pPr>
                              <w:r>
                                <w:rPr>
                                  <w:b/>
                                  <w:w w:val="131"/>
                                </w:rPr>
                                <w:t>C</w:t>
                              </w:r>
                            </w:p>
                          </w:txbxContent>
                        </wps:txbx>
                        <wps:bodyPr horzOverflow="overflow" vert="horz" lIns="0" tIns="0" rIns="0" bIns="0" rtlCol="0">
                          <a:noAutofit/>
                        </wps:bodyPr>
                      </wps:wsp>
                      <wps:wsp>
                        <wps:cNvPr id="12899" name="Rectangle 12899"/>
                        <wps:cNvSpPr/>
                        <wps:spPr>
                          <a:xfrm>
                            <a:off x="2712903" y="385576"/>
                            <a:ext cx="99896" cy="244804"/>
                          </a:xfrm>
                          <a:prstGeom prst="rect">
                            <a:avLst/>
                          </a:prstGeom>
                          <a:ln>
                            <a:noFill/>
                          </a:ln>
                        </wps:spPr>
                        <wps:txbx>
                          <w:txbxContent>
                            <w:p w14:paraId="0021F7A4" w14:textId="77777777" w:rsidR="006E2FA2" w:rsidRDefault="006E2FA2">
                              <w:pPr>
                                <w:spacing w:after="160" w:line="259" w:lineRule="auto"/>
                                <w:ind w:left="0" w:firstLine="0"/>
                                <w:jc w:val="left"/>
                              </w:pPr>
                              <w:r>
                                <w:rPr>
                                  <w:w w:val="122"/>
                                </w:rPr>
                                <w:t>E</w:t>
                              </w:r>
                            </w:p>
                          </w:txbxContent>
                        </wps:txbx>
                        <wps:bodyPr horzOverflow="overflow" vert="horz" lIns="0" tIns="0" rIns="0" bIns="0" rtlCol="0">
                          <a:noAutofit/>
                        </wps:bodyPr>
                      </wps:wsp>
                      <wps:wsp>
                        <wps:cNvPr id="12900" name="Rectangle 12900"/>
                        <wps:cNvSpPr/>
                        <wps:spPr>
                          <a:xfrm>
                            <a:off x="2179127" y="642933"/>
                            <a:ext cx="111609" cy="244804"/>
                          </a:xfrm>
                          <a:prstGeom prst="rect">
                            <a:avLst/>
                          </a:prstGeom>
                          <a:ln>
                            <a:noFill/>
                          </a:ln>
                        </wps:spPr>
                        <wps:txbx>
                          <w:txbxContent>
                            <w:p w14:paraId="7657CE32" w14:textId="77777777" w:rsidR="006E2FA2" w:rsidRDefault="006E2FA2">
                              <w:pPr>
                                <w:spacing w:after="160" w:line="259" w:lineRule="auto"/>
                                <w:ind w:left="0" w:firstLine="0"/>
                                <w:jc w:val="left"/>
                              </w:pPr>
                              <w:r>
                                <w:rPr>
                                  <w:w w:val="124"/>
                                </w:rPr>
                                <w:t>B</w:t>
                              </w:r>
                            </w:p>
                          </w:txbxContent>
                        </wps:txbx>
                        <wps:bodyPr horzOverflow="overflow" vert="horz" lIns="0" tIns="0" rIns="0" bIns="0" rtlCol="0">
                          <a:noAutofit/>
                        </wps:bodyPr>
                      </wps:wsp>
                      <wps:wsp>
                        <wps:cNvPr id="12901" name="Rectangle 12901"/>
                        <wps:cNvSpPr/>
                        <wps:spPr>
                          <a:xfrm>
                            <a:off x="2041045" y="312648"/>
                            <a:ext cx="111609" cy="244803"/>
                          </a:xfrm>
                          <a:prstGeom prst="rect">
                            <a:avLst/>
                          </a:prstGeom>
                          <a:ln>
                            <a:noFill/>
                          </a:ln>
                        </wps:spPr>
                        <wps:txbx>
                          <w:txbxContent>
                            <w:p w14:paraId="6D753E3D" w14:textId="77777777" w:rsidR="006E2FA2" w:rsidRDefault="006E2FA2">
                              <w:pPr>
                                <w:spacing w:after="160" w:line="259" w:lineRule="auto"/>
                                <w:ind w:left="0" w:firstLine="0"/>
                                <w:jc w:val="left"/>
                              </w:pPr>
                              <w:r>
                                <w:rPr>
                                  <w:w w:val="106"/>
                                </w:rPr>
                                <w:t>G</w:t>
                              </w:r>
                            </w:p>
                          </w:txbxContent>
                        </wps:txbx>
                        <wps:bodyPr horzOverflow="overflow" vert="horz" lIns="0" tIns="0" rIns="0" bIns="0" rtlCol="0">
                          <a:noAutofit/>
                        </wps:bodyPr>
                      </wps:wsp>
                      <wps:wsp>
                        <wps:cNvPr id="12902" name="Rectangle 12902"/>
                        <wps:cNvSpPr/>
                        <wps:spPr>
                          <a:xfrm>
                            <a:off x="2009593" y="724053"/>
                            <a:ext cx="102239" cy="239449"/>
                          </a:xfrm>
                          <a:prstGeom prst="rect">
                            <a:avLst/>
                          </a:prstGeom>
                          <a:ln>
                            <a:noFill/>
                          </a:ln>
                        </wps:spPr>
                        <wps:txbx>
                          <w:txbxContent>
                            <w:p w14:paraId="7BA536E0" w14:textId="77777777" w:rsidR="006E2FA2" w:rsidRDefault="006E2FA2">
                              <w:pPr>
                                <w:spacing w:after="160" w:line="259" w:lineRule="auto"/>
                                <w:ind w:left="0" w:firstLine="0"/>
                                <w:jc w:val="left"/>
                              </w:pPr>
                              <w:r>
                                <w:rPr>
                                  <w:b/>
                                  <w:w w:val="132"/>
                                </w:rPr>
                                <w:t>F</w:t>
                              </w:r>
                            </w:p>
                          </w:txbxContent>
                        </wps:txbx>
                        <wps:bodyPr horzOverflow="overflow" vert="horz" lIns="0" tIns="0" rIns="0" bIns="0" rtlCol="0">
                          <a:noAutofit/>
                        </wps:bodyPr>
                      </wps:wsp>
                      <wps:wsp>
                        <wps:cNvPr id="111680" name="Rectangle 111680"/>
                        <wps:cNvSpPr/>
                        <wps:spPr>
                          <a:xfrm>
                            <a:off x="0" y="269244"/>
                            <a:ext cx="135237" cy="264016"/>
                          </a:xfrm>
                          <a:prstGeom prst="rect">
                            <a:avLst/>
                          </a:prstGeom>
                          <a:ln>
                            <a:noFill/>
                          </a:ln>
                        </wps:spPr>
                        <wps:txbx>
                          <w:txbxContent>
                            <w:p w14:paraId="38775D23" w14:textId="77777777" w:rsidR="006E2FA2" w:rsidRDefault="006E2FA2">
                              <w:pPr>
                                <w:spacing w:after="160" w:line="259" w:lineRule="auto"/>
                                <w:ind w:left="0" w:firstLine="0"/>
                                <w:jc w:val="left"/>
                              </w:pPr>
                              <w:r>
                                <w:rPr>
                                  <w:b/>
                                  <w:w w:val="130"/>
                                  <w:sz w:val="22"/>
                                  <w:shd w:val="clear" w:color="auto" w:fill="DCDCDC"/>
                                </w:rPr>
                                <w:t>A</w:t>
                              </w:r>
                            </w:p>
                          </w:txbxContent>
                        </wps:txbx>
                        <wps:bodyPr horzOverflow="overflow" vert="horz" lIns="0" tIns="0" rIns="0" bIns="0" rtlCol="0">
                          <a:noAutofit/>
                        </wps:bodyPr>
                      </wps:wsp>
                      <wps:wsp>
                        <wps:cNvPr id="111682" name="Rectangle 111682"/>
                        <wps:cNvSpPr/>
                        <wps:spPr>
                          <a:xfrm>
                            <a:off x="330708" y="269244"/>
                            <a:ext cx="146491" cy="264016"/>
                          </a:xfrm>
                          <a:prstGeom prst="rect">
                            <a:avLst/>
                          </a:prstGeom>
                          <a:ln>
                            <a:noFill/>
                          </a:ln>
                        </wps:spPr>
                        <wps:txbx>
                          <w:txbxContent>
                            <w:p w14:paraId="76E28A8F" w14:textId="77777777" w:rsidR="006E2FA2" w:rsidRDefault="006E2FA2">
                              <w:pPr>
                                <w:spacing w:after="160" w:line="259" w:lineRule="auto"/>
                                <w:ind w:left="0" w:firstLine="0"/>
                                <w:jc w:val="left"/>
                              </w:pPr>
                              <w:r>
                                <w:rPr>
                                  <w:b/>
                                  <w:w w:val="130"/>
                                  <w:sz w:val="22"/>
                                </w:rPr>
                                <w:t>D</w:t>
                              </w:r>
                            </w:p>
                          </w:txbxContent>
                        </wps:txbx>
                        <wps:bodyPr horzOverflow="overflow" vert="horz" lIns="0" tIns="0" rIns="0" bIns="0" rtlCol="0">
                          <a:noAutofit/>
                        </wps:bodyPr>
                      </wps:wsp>
                      <wps:wsp>
                        <wps:cNvPr id="12904" name="Rectangle 12904"/>
                        <wps:cNvSpPr/>
                        <wps:spPr>
                          <a:xfrm>
                            <a:off x="205240" y="452136"/>
                            <a:ext cx="123060" cy="269919"/>
                          </a:xfrm>
                          <a:prstGeom prst="rect">
                            <a:avLst/>
                          </a:prstGeom>
                          <a:ln>
                            <a:noFill/>
                          </a:ln>
                        </wps:spPr>
                        <wps:txbx>
                          <w:txbxContent>
                            <w:p w14:paraId="1FD1638B" w14:textId="77777777" w:rsidR="006E2FA2" w:rsidRDefault="006E2FA2">
                              <w:pPr>
                                <w:spacing w:after="160" w:line="259" w:lineRule="auto"/>
                                <w:ind w:left="0" w:firstLine="0"/>
                                <w:jc w:val="left"/>
                              </w:pPr>
                              <w:r>
                                <w:rPr>
                                  <w:w w:val="106"/>
                                  <w:sz w:val="22"/>
                                </w:rPr>
                                <w:t>G</w:t>
                              </w:r>
                            </w:p>
                          </w:txbxContent>
                        </wps:txbx>
                        <wps:bodyPr horzOverflow="overflow" vert="horz" lIns="0" tIns="0" rIns="0" bIns="0" rtlCol="0">
                          <a:noAutofit/>
                        </wps:bodyPr>
                      </wps:wsp>
                      <wps:wsp>
                        <wps:cNvPr id="12905" name="Rectangle 12905"/>
                        <wps:cNvSpPr/>
                        <wps:spPr>
                          <a:xfrm>
                            <a:off x="475560" y="451858"/>
                            <a:ext cx="110145" cy="269919"/>
                          </a:xfrm>
                          <a:prstGeom prst="rect">
                            <a:avLst/>
                          </a:prstGeom>
                          <a:ln>
                            <a:noFill/>
                          </a:ln>
                        </wps:spPr>
                        <wps:txbx>
                          <w:txbxContent>
                            <w:p w14:paraId="5F2CE506" w14:textId="77777777" w:rsidR="006E2FA2" w:rsidRDefault="006E2FA2">
                              <w:pPr>
                                <w:spacing w:after="160" w:line="259" w:lineRule="auto"/>
                                <w:ind w:left="0" w:firstLine="0"/>
                                <w:jc w:val="left"/>
                              </w:pPr>
                              <w:r>
                                <w:rPr>
                                  <w:w w:val="122"/>
                                  <w:sz w:val="22"/>
                                </w:rPr>
                                <w:t>E</w:t>
                              </w:r>
                            </w:p>
                          </w:txbxContent>
                        </wps:txbx>
                        <wps:bodyPr horzOverflow="overflow" vert="horz" lIns="0" tIns="0" rIns="0" bIns="0" rtlCol="0">
                          <a:noAutofit/>
                        </wps:bodyPr>
                      </wps:wsp>
                      <wps:wsp>
                        <wps:cNvPr id="12906" name="Rectangle 12906"/>
                        <wps:cNvSpPr/>
                        <wps:spPr>
                          <a:xfrm>
                            <a:off x="51741" y="654304"/>
                            <a:ext cx="518068" cy="264016"/>
                          </a:xfrm>
                          <a:prstGeom prst="rect">
                            <a:avLst/>
                          </a:prstGeom>
                          <a:ln>
                            <a:noFill/>
                          </a:ln>
                        </wps:spPr>
                        <wps:txbx>
                          <w:txbxContent>
                            <w:p w14:paraId="3638C355" w14:textId="77777777" w:rsidR="006E2FA2" w:rsidRDefault="006E2FA2">
                              <w:pPr>
                                <w:spacing w:after="160" w:line="259" w:lineRule="auto"/>
                                <w:ind w:left="0" w:firstLine="0"/>
                                <w:jc w:val="left"/>
                              </w:pPr>
                              <w:r>
                                <w:rPr>
                                  <w:b/>
                                  <w:spacing w:val="326"/>
                                  <w:w w:val="132"/>
                                  <w:sz w:val="22"/>
                                </w:rPr>
                                <w:t>CF</w:t>
                              </w:r>
                            </w:p>
                          </w:txbxContent>
                        </wps:txbx>
                        <wps:bodyPr horzOverflow="overflow" vert="horz" lIns="0" tIns="0" rIns="0" bIns="0" rtlCol="0">
                          <a:noAutofit/>
                        </wps:bodyPr>
                      </wps:wsp>
                      <wps:wsp>
                        <wps:cNvPr id="12907" name="Rectangle 12907"/>
                        <wps:cNvSpPr/>
                        <wps:spPr>
                          <a:xfrm>
                            <a:off x="352913" y="862437"/>
                            <a:ext cx="123060" cy="269920"/>
                          </a:xfrm>
                          <a:prstGeom prst="rect">
                            <a:avLst/>
                          </a:prstGeom>
                          <a:ln>
                            <a:noFill/>
                          </a:ln>
                        </wps:spPr>
                        <wps:txbx>
                          <w:txbxContent>
                            <w:p w14:paraId="33F8A348" w14:textId="77777777" w:rsidR="006E2FA2" w:rsidRDefault="006E2FA2">
                              <w:pPr>
                                <w:spacing w:after="160" w:line="259" w:lineRule="auto"/>
                                <w:ind w:left="0" w:firstLine="0"/>
                                <w:jc w:val="left"/>
                              </w:pPr>
                              <w:r>
                                <w:rPr>
                                  <w:w w:val="124"/>
                                  <w:sz w:val="22"/>
                                </w:rPr>
                                <w:t>B</w:t>
                              </w:r>
                            </w:p>
                          </w:txbxContent>
                        </wps:txbx>
                        <wps:bodyPr horzOverflow="overflow" vert="horz" lIns="0" tIns="0" rIns="0" bIns="0" rtlCol="0">
                          <a:noAutofit/>
                        </wps:bodyPr>
                      </wps:wsp>
                      <wps:wsp>
                        <wps:cNvPr id="12908" name="Rectangle 12908"/>
                        <wps:cNvSpPr/>
                        <wps:spPr>
                          <a:xfrm>
                            <a:off x="49595" y="0"/>
                            <a:ext cx="516408" cy="269920"/>
                          </a:xfrm>
                          <a:prstGeom prst="rect">
                            <a:avLst/>
                          </a:prstGeom>
                          <a:ln>
                            <a:noFill/>
                          </a:ln>
                        </wps:spPr>
                        <wps:txbx>
                          <w:txbxContent>
                            <w:p w14:paraId="6CD5A4FC" w14:textId="77777777" w:rsidR="006E2FA2" w:rsidRDefault="006E2FA2">
                              <w:pPr>
                                <w:spacing w:after="160" w:line="259" w:lineRule="auto"/>
                                <w:ind w:left="0" w:firstLine="0"/>
                                <w:jc w:val="left"/>
                              </w:pPr>
                              <w:r>
                                <w:rPr>
                                  <w:w w:val="120"/>
                                  <w:sz w:val="22"/>
                                </w:rPr>
                                <w:t>ROOT</w:t>
                              </w:r>
                            </w:p>
                          </w:txbxContent>
                        </wps:txbx>
                        <wps:bodyPr horzOverflow="overflow" vert="horz" lIns="0" tIns="0" rIns="0" bIns="0" rtlCol="0">
                          <a:noAutofit/>
                        </wps:bodyPr>
                      </wps:wsp>
                    </wpg:wgp>
                  </a:graphicData>
                </a:graphic>
              </wp:anchor>
            </w:drawing>
          </mc:Choice>
          <mc:Fallback>
            <w:pict>
              <v:group w14:anchorId="25A6AC1E" id="Group 111767" o:spid="_x0000_s3059" style="position:absolute;left:0;text-align:left;margin-left:85.65pt;margin-top:144.05pt;width:247.4pt;height:85.6pt;z-index:251700224;mso-position-horizontal-relative:text;mso-position-vertical-relative:text" coordsize="31419,1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">
                <v:shape id="Shape 12889" o:spid="_x0000_s3060" style="position:absolute;left:10660;top:828;width:20759;height:10041;visibility:visible;mso-wrap-style:square;v-text-anchor:top" coordsize="2075903,100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z18kA&#10;AADeAAAADwAAAGRycy9kb3ducmV2LnhtbESPQU/CQBCF7yb8h82YeJOtNZC2sBDQSLhwsHrQ29gd&#10;2obu7NJdofDrXRMTbzN5733zZr4cTCdO1PvWsoKHcQKCuLK65VrB+9vLfQbCB2SNnWVScCEPy8Xo&#10;Zo6Ftmd+pVMZahEh7AtU0ITgCil91ZBBP7aOOGp72xsMce1rqXs8R7jpZJokU2mw5XihQUdPDVWH&#10;8ttESv61/ng+XCfu8+hy95ik1125UerudljNQAQawr/5L73VsX6aZTn8vhNn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MLz18kAAADeAAAADwAAAAAAAAAAAAAAAACYAgAA&#10;ZHJzL2Rvd25yZXYueG1sUEsFBgAAAAAEAAQA9QAAAI4DAAAAAA==&#10;" path="m2035510,r40393,626583l1321015,1004046r-754878,l,878241,440332,312065,761144,38617r463405,115852l2035510,xe" fillcolor="#969696" strokecolor="#141414" strokeweight=".21453mm">
                  <v:stroke miterlimit="1" joinstyle="miter"/>
                  <v:path arrowok="t" textboxrect="0,0,2075903,1004046"/>
                </v:shape>
                <v:shape id="Shape 12890" o:spid="_x0000_s3061" style="position:absolute;left:10162;top:828;width:6951;height:6951;visibility:visible;mso-wrap-style:square;v-text-anchor:top" coordsize="695109,695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RYscA&#10;AADeAAAADwAAAGRycy9kb3ducmV2LnhtbESPQU/DMAyF70j8h8hI3FhKD6zrlk0IsQkNgcTWH+A1&#10;XtOtcaombOXf4wMSN1t+fu99i9XoO3WhIbaBDTxOMlDEdbAtNwaq/fqhABUTssUuMBn4oQir5e3N&#10;AksbrvxFl11qlJhwLNGAS6kvtY61I49xEnpiuR3D4DHJOjTaDngVc9/pPMuetMeWJcFhTy+O6vPu&#10;2xuwH+5zG9sTpYor/brPp5vi/WDM/d34PAeVaEz/4r/vNyv182ImAII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UWLHAAAA3gAAAA8AAAAAAAAAAAAAAAAAmAIAAGRy&#10;cy9kb3ducmV2LnhtbFBLBQYAAAAABAAEAPUAAACMAwAAAAA=&#10;" path="m115851,l695109,38617,308937,386172,77234,695109,,502023,,218921,115851,xe" fillcolor="#969696" strokecolor="#141414" strokeweight=".21453mm">
                  <v:stroke miterlimit="1" joinstyle="miter"/>
                  <v:path arrowok="t" textboxrect="0,0,695109,695109"/>
                </v:shape>
                <v:shape id="Shape 12891" o:spid="_x0000_s3062" style="position:absolute;left:16006;top:2062;width:8493;height:8177;visibility:visible;mso-wrap-style:square;v-text-anchor:top" coordsize="849239,817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oh8UA&#10;AADeAAAADwAAAGRycy9kb3ducmV2LnhtbERPTU/CQBC9m/gfNmPiTablQKCwEDUY8WCI6IXb0B26&#10;jd3Z0l1L9de7JiTe5uV9zmI1uEb13IXai4Z8lIFiKb2ppdLw8f50NwUVIomhxgtr+OYAq+X11YIK&#10;48/yxv0uViqFSChIg42xLRBDadlRGPmWJXFH3zmKCXYVmo7OKdw1OM6yCTqqJTVYavnRcvm5+3Ia&#10;cHJ6QHn+sdt1HrB/3bxkh9le69ub4X4OKvIQ/8UX98ak+ePpLIe/d9INu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WiHxQAAAN4AAAAPAAAAAAAAAAAAAAAAAJgCAABkcnMv&#10;ZG93bnJldi54bWxQSwUGAAAAAAQABAD1AAAAigMAAAAA&#10;" path="m408878,l849239,377424,786331,817786r-503258,l94361,691980,,220166,408878,xe" fillcolor="#dcdcdc" strokecolor="#141414" strokeweight=".21453mm">
                  <v:stroke miterlimit="1" joinstyle="miter"/>
                  <v:path arrowok="t" textboxrect="0,0,849239,817786"/>
                </v:shape>
                <v:shape id="Shape 12892" o:spid="_x0000_s3063" style="position:absolute;left:24499;top:1433;width:6290;height:6290;visibility:visible;mso-wrap-style:square;v-text-anchor:top" coordsize="629035,629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BFcMA&#10;AADeAAAADwAAAGRycy9kb3ducmV2LnhtbERPS4vCMBC+C/6HMII3Te3BRzXKIisKQlHX9Tw00wfb&#10;TEqT1frvzcKCt/n4nrPadKYWd2pdZVnBZByBIM6srrhQcP3ajeYgnEfWWFsmBU9ysFn3eytMtH3w&#10;me4XX4gQwi5BBaX3TSKly0oy6Ma2IQ5cbluDPsC2kLrFRwg3tYyjaCoNVhwaSmxoW1L2c/k1Clxq&#10;plfZpCanNL/tTvvZ5+z7qNRw0H0sQXjq/Fv87z7oMD+eL2L4eyfc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bBFcMAAADeAAAADwAAAAAAAAAAAAAAAACYAgAAZHJzL2Rv&#10;d25yZXYueG1sUEsFBgAAAAAEAAQA9QAAAIgDAAAAAA==&#10;" path="m440332,l629035,125805,440332,629035r-314527,l,188713,377424,125805,440332,xe" fillcolor="#dcdcdc" strokecolor="#141414" strokeweight=".21453mm">
                  <v:stroke miterlimit="1" joinstyle="miter"/>
                  <v:path arrowok="t" textboxrect="0,0,629035,629035"/>
                </v:shape>
                <v:shape id="Shape 12893" o:spid="_x0000_s3064" style="position:absolute;left:17325;top:3841;width:2516;height:3145;visibility:visible;mso-wrap-style:square;v-text-anchor:top" coordsize="251610,314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2YksMA&#10;AADeAAAADwAAAGRycy9kb3ducmV2LnhtbERP22rCQBB9L/QflhF8qxsTKJq6SikKggXr7X3ITpPQ&#10;7GzY3Wj0611B6NscznVmi9404kzO15YVjEcJCOLC6ppLBcfD6m0CwgdkjY1lUnAlD4v568sMc20v&#10;vKPzPpQihrDPUUEVQptL6YuKDPqRbYkj92udwRChK6V2eInhppFpkrxLgzXHhgpb+qqo+Nt3RsHG&#10;/XR1ag/Zd2dPm5vJlrjlRKnhoP/8ABGoD//ip3ut4/x0Ms3g8U6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2YksMAAADeAAAADwAAAAAAAAAAAAAAAACYAgAAZHJzL2Rv&#10;d25yZXYueG1sUEsFBgAAAAAEAAQA9QAAAIgDAAAAAA==&#10;" path="m157259,r94351,62946l188703,314556,,251658,62898,62946,157259,xe" fillcolor="#969696" strokecolor="#141414" strokeweight=".21453mm">
                  <v:stroke miterlimit="1" joinstyle="miter"/>
                  <v:path arrowok="t" textboxrect="0,0,251610,314556"/>
                </v:shape>
                <v:shape id="Shape 12894" o:spid="_x0000_s3065" style="position:absolute;left:19466;top:4892;width:4404;height:4719;visibility:visible;mso-wrap-style:square;v-text-anchor:top" coordsize="440361,47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BeCMYA&#10;AADeAAAADwAAAGRycy9kb3ducmV2LnhtbESPTWvCQBCG74X+h2UK3uqmoRUb3QQpLQg9iLZVj0N2&#10;moRkZ8PuqvHfu4LgbYZ55v2YF4PpxJGcbywreBknIIhLqxuuFPz+fD1PQfiArLGzTArO5KHIHx/m&#10;mGl74jUdN6ESUYR9hgrqEPpMSl/WZNCPbU8cb//WGQxxdZXUDk9R3HQyTZKJNNhwdKixp4+aynZz&#10;MApcaZft2rb7v88+8qvv7dtilyo1ehoWMxCBhnCHb99LHeOn0/dXuNaJM8j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BeCMYAAADeAAAADwAAAAAAAAAAAAAAAACYAgAAZHJz&#10;L2Rvd25yZXYueG1sUEsFBgAAAAAEAAQA9QAAAIsDAAAAAA==&#10;" path="m220204,l440361,125805,377463,471815,,377454,94361,157259,220204,xe" fillcolor="#969696" strokecolor="#141414" strokeweight=".21453mm">
                  <v:stroke miterlimit="1" joinstyle="miter"/>
                  <v:path arrowok="t" textboxrect="0,0,440361,471815"/>
                </v:shape>
                <v:shape id="Shape 12895" o:spid="_x0000_s3066" style="position:absolute;left:20724;top:6465;width:2154;height:2091;visibility:visible;mso-wrap-style:square;v-text-anchor:top" coordsize="215416,209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CesQA&#10;AADeAAAADwAAAGRycy9kb3ducmV2LnhtbERPS2vCQBC+F/wPywi9NRtDU2J0FSsGeujFx8XbmB2z&#10;wexsyG41/ffdQqG3+fies1yPthN3GnzrWMEsSUEQ10633Cg4HauXAoQPyBo7x6TgmzysV5OnJZba&#10;PXhP90NoRAxhX6ICE0JfSulrQxZ94nriyF3dYDFEODRSD/iI4baTWZq+SYstxwaDPW0N1bfDl1Vw&#10;23/qLqfd61jJy7shl5632U6p5+m4WYAINIZ/8Z/7Q8f5WTHP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QnrEAAAA3gAAAA8AAAAAAAAAAAAAAAAAmAIAAGRycy9k&#10;b3ducmV2LnhtbFBLBQYAAAAABAAEAPUAAACJAwAAAAA=&#10;" path="m94399,r89563,20322l215416,114722r-31454,94351l89611,177619,,94351,94399,xe" fillcolor="#dcdcdc" strokecolor="#141414" strokeweight=".21453mm">
                  <v:stroke miterlimit="1" joinstyle="miter"/>
                  <v:path arrowok="t" textboxrect="0,0,215416,209073"/>
                </v:shape>
                <v:rect id="Rectangle 12896" o:spid="_x0000_s3067" style="position:absolute;left:11706;top:1718;width:1227;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3sQA&#10;AADeAAAADwAAAGRycy9kb3ducmV2LnhtbERPS4vCMBC+C/sfwix401QP0naNIu6KHn0suHsbmrEt&#10;NpPSRFv99UYQvM3H95zpvDOVuFLjSssKRsMIBHFmdcm5gt/DahCDcB5ZY2WZFNzIwXz20Ztiqm3L&#10;O7rufS5CCLsUFRTe16mULivIoBvamjhwJ9sY9AE2udQNtiHcVHIcRRNpsOTQUGBNy4Ky8/5iFKzj&#10;evG3sfc2r37+18ftMfk+JF6p/me3+ALhqfNv8cu90WH+OE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z97EAAAA3gAAAA8AAAAAAAAAAAAAAAAAmAIAAGRycy9k&#10;b3ducmV2LnhtbFBLBQYAAAAABAAEAPUAAACJAwAAAAA=&#10;" filled="f" stroked="f">
                  <v:textbox inset="0,0,0,0">
                    <w:txbxContent>
                      <w:p w14:paraId="26BFA278" w14:textId="77777777" w:rsidR="006E2FA2" w:rsidRDefault="006E2FA2">
                        <w:pPr>
                          <w:spacing w:after="160" w:line="259" w:lineRule="auto"/>
                          <w:ind w:left="0" w:firstLine="0"/>
                          <w:jc w:val="left"/>
                        </w:pPr>
                        <w:r>
                          <w:rPr>
                            <w:b/>
                            <w:w w:val="130"/>
                          </w:rPr>
                          <w:t>A</w:t>
                        </w:r>
                      </w:p>
                    </w:txbxContent>
                  </v:textbox>
                </v:rect>
                <v:rect id="Rectangle 12897" o:spid="_x0000_s3068" style="position:absolute;left:14165;top:6708;width:1329;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qRcUA&#10;AADeAAAADwAAAGRycy9kb3ducmV2LnhtbERPS2vCQBC+F/oflil4q5t6qEnMRqQP9FhNQb0N2TEJ&#10;zc6G7NZEf31XEHqbj+852XI0rThT7xrLCl6mEQji0uqGKwXfxedzDMJ5ZI2tZVJwIQfL/PEhw1Tb&#10;gbd03vlKhBB2KSqove9SKV1Zk0E3tR1x4E62N+gD7CupexxCuGnlLIpepcGGQ0ONHb3VVP7sfo2C&#10;ddytDht7Har247jef+2T9yLxSk2extUChKfR/4vv7o0O82dx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WpFxQAAAN4AAAAPAAAAAAAAAAAAAAAAAJgCAABkcnMv&#10;ZG93bnJldi54bWxQSwUGAAAAAAQABAD1AAAAigMAAAAA&#10;" filled="f" stroked="f">
                  <v:textbox inset="0,0,0,0">
                    <w:txbxContent>
                      <w:p w14:paraId="4BD9FFB2" w14:textId="77777777" w:rsidR="006E2FA2" w:rsidRDefault="006E2FA2">
                        <w:pPr>
                          <w:spacing w:after="160" w:line="259" w:lineRule="auto"/>
                          <w:ind w:left="0" w:firstLine="0"/>
                          <w:jc w:val="left"/>
                        </w:pPr>
                        <w:r>
                          <w:rPr>
                            <w:b/>
                            <w:w w:val="130"/>
                          </w:rPr>
                          <w:t>D</w:t>
                        </w:r>
                      </w:p>
                    </w:txbxContent>
                  </v:textbox>
                </v:rect>
                <v:rect id="Rectangle 12898" o:spid="_x0000_s3069" style="position:absolute;left:18208;top:4095;width:1177;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N8cA&#10;AADeAAAADwAAAGRycy9kb3ducmV2LnhtbESPQW/CMAyF75P2HyJP2m2k4zC1hYAQA8FxAyTgZjWm&#10;rWicqslot18/H5C42XrP732ezgfXqBt1ofZs4H2UgCIuvK25NHDYr99SUCEiW2w8k4FfCjCfPT9N&#10;Mbe+52+67WKpJIRDjgaqGNtc61BU5DCMfEss2sV3DqOsXalth72Eu0aPk+RDO6xZGipsaVlRcd39&#10;OAObtF2ctv6vL5vVeXP8Omaf+ywa8/oyLCagIg3xYb5fb63gj9NM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6/jfHAAAA3gAAAA8AAAAAAAAAAAAAAAAAmAIAAGRy&#10;cy9kb3ducmV2LnhtbFBLBQYAAAAABAAEAPUAAACMAwAAAAA=&#10;" filled="f" stroked="f">
                  <v:textbox inset="0,0,0,0">
                    <w:txbxContent>
                      <w:p w14:paraId="19B48A0B" w14:textId="77777777" w:rsidR="006E2FA2" w:rsidRDefault="006E2FA2">
                        <w:pPr>
                          <w:spacing w:after="160" w:line="259" w:lineRule="auto"/>
                          <w:ind w:left="0" w:firstLine="0"/>
                          <w:jc w:val="left"/>
                        </w:pPr>
                        <w:r>
                          <w:rPr>
                            <w:b/>
                            <w:w w:val="131"/>
                          </w:rPr>
                          <w:t>C</w:t>
                        </w:r>
                      </w:p>
                    </w:txbxContent>
                  </v:textbox>
                </v:rect>
                <v:rect id="Rectangle 12899" o:spid="_x0000_s3070" style="position:absolute;left:27129;top:3855;width:998;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brMMA&#10;AADeAAAADwAAAGRycy9kb3ducmV2LnhtbERPTYvCMBC9L/gfwgje1lQP0lajiO6ix10V1NvQjG2x&#10;mZQm2rq/fiMI3ubxPme26Ewl7tS40rKC0TACQZxZXXKu4LD//oxBOI+ssbJMCh7kYDHvfcww1bbl&#10;X7rvfC5CCLsUFRTe16mULivIoBvamjhwF9sY9AE2udQNtiHcVHIcRRNpsOTQUGBNq4Ky6+5mFGzi&#10;enna2r82r77Om+PPMVnvE6/UoN8tpyA8df4tfrm3Oswf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brMMAAADeAAAADwAAAAAAAAAAAAAAAACYAgAAZHJzL2Rv&#10;d25yZXYueG1sUEsFBgAAAAAEAAQA9QAAAIgDAAAAAA==&#10;" filled="f" stroked="f">
                  <v:textbox inset="0,0,0,0">
                    <w:txbxContent>
                      <w:p w14:paraId="0021F7A4" w14:textId="77777777" w:rsidR="006E2FA2" w:rsidRDefault="006E2FA2">
                        <w:pPr>
                          <w:spacing w:after="160" w:line="259" w:lineRule="auto"/>
                          <w:ind w:left="0" w:firstLine="0"/>
                          <w:jc w:val="left"/>
                        </w:pPr>
                        <w:r>
                          <w:rPr>
                            <w:w w:val="122"/>
                          </w:rPr>
                          <w:t>E</w:t>
                        </w:r>
                      </w:p>
                    </w:txbxContent>
                  </v:textbox>
                </v:rect>
                <v:rect id="Rectangle 12900" o:spid="_x0000_s3071" style="position:absolute;left:21791;top:6429;width:1116;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oK8cA&#10;AADeAAAADwAAAGRycy9kb3ducmV2LnhtbESPQW/CMAyF75P2HyIj7TZSOEy0kFaIbYLjBkjAzWpM&#10;W9E4VZPRbr9+PkzazZaf33vfqhhdq+7Uh8azgdk0AUVcettwZeB4eH9egAoR2WLrmQx8U4Aif3xY&#10;YWb9wJ9038dKiQmHDA3UMXaZ1qGsyWGY+o5YblffO4yy9pW2PQ5i7lo9T5IX7bBhSaixo01N5W3/&#10;5QxsF936vPM/Q9W+Xbanj1P6ekijMU+Tcb0EFWmM/+K/752V+v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naCvHAAAA3gAAAA8AAAAAAAAAAAAAAAAAmAIAAGRy&#10;cy9kb3ducmV2LnhtbFBLBQYAAAAABAAEAPUAAACMAwAAAAA=&#10;" filled="f" stroked="f">
                  <v:textbox inset="0,0,0,0">
                    <w:txbxContent>
                      <w:p w14:paraId="7657CE32" w14:textId="77777777" w:rsidR="006E2FA2" w:rsidRDefault="006E2FA2">
                        <w:pPr>
                          <w:spacing w:after="160" w:line="259" w:lineRule="auto"/>
                          <w:ind w:left="0" w:firstLine="0"/>
                          <w:jc w:val="left"/>
                        </w:pPr>
                        <w:r>
                          <w:rPr>
                            <w:w w:val="124"/>
                          </w:rPr>
                          <w:t>B</w:t>
                        </w:r>
                      </w:p>
                    </w:txbxContent>
                  </v:textbox>
                </v:rect>
                <v:rect id="Rectangle 12901" o:spid="_x0000_s3072" style="position:absolute;left:20410;top:3126;width:1116;height:2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NsMUA&#10;AADeAAAADwAAAGRycy9kb3ducmV2LnhtbERPTWvCQBC9F/oflhG8NRs9FBOzitgWc7RasN6G7JgE&#10;s7Mhu02iv75bKHibx/ucbD2aRvTUudqyglkUgyAurK65VPB1/HhZgHAeWWNjmRTcyMF69fyUYart&#10;wJ/UH3wpQgi7FBVU3replK6oyKCLbEscuIvtDPoAu1LqDocQbho5j+NXabDm0FBhS9uKiuvhxyjY&#10;LdrNd27vQ9m8n3en/Sl5OyZeqelk3CxBeBr9Q/zvznWYP0/i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82wxQAAAN4AAAAPAAAAAAAAAAAAAAAAAJgCAABkcnMv&#10;ZG93bnJldi54bWxQSwUGAAAAAAQABAD1AAAAigMAAAAA&#10;" filled="f" stroked="f">
                  <v:textbox inset="0,0,0,0">
                    <w:txbxContent>
                      <w:p w14:paraId="6D753E3D" w14:textId="77777777" w:rsidR="006E2FA2" w:rsidRDefault="006E2FA2">
                        <w:pPr>
                          <w:spacing w:after="160" w:line="259" w:lineRule="auto"/>
                          <w:ind w:left="0" w:firstLine="0"/>
                          <w:jc w:val="left"/>
                        </w:pPr>
                        <w:r>
                          <w:rPr>
                            <w:w w:val="106"/>
                          </w:rPr>
                          <w:t>G</w:t>
                        </w:r>
                      </w:p>
                    </w:txbxContent>
                  </v:textbox>
                </v:rect>
                <v:rect id="Rectangle 12902" o:spid="_x0000_s3073" style="position:absolute;left:20095;top:7240;width:1023;height:2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Tx8UA&#10;AADeAAAADwAAAGRycy9kb3ducmV2LnhtbERPTWvCQBC9F/wPywjemo05lCS6itQWc7RaiL0N2WkS&#10;mp0N2a2J/vpuodDbPN7nrLeT6cSVBtdaVrCMYhDEldUt1wrez6+PKQjnkTV2lknBjRxsN7OHNeba&#10;jvxG15OvRQhhl6OCxvs+l9JVDRl0ke2JA/dpB4M+wKGWesAxhJtOJnH8JA22HBoa7Om5oerr9G0U&#10;HNJ+dynsfay7l49DeSyz/TnzSi3m024FwtPk/8V/7kKH+UkWJ/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HxQAAAN4AAAAPAAAAAAAAAAAAAAAAAJgCAABkcnMv&#10;ZG93bnJldi54bWxQSwUGAAAAAAQABAD1AAAAigMAAAAA&#10;" filled="f" stroked="f">
                  <v:textbox inset="0,0,0,0">
                    <w:txbxContent>
                      <w:p w14:paraId="7BA536E0" w14:textId="77777777" w:rsidR="006E2FA2" w:rsidRDefault="006E2FA2">
                        <w:pPr>
                          <w:spacing w:after="160" w:line="259" w:lineRule="auto"/>
                          <w:ind w:left="0" w:firstLine="0"/>
                          <w:jc w:val="left"/>
                        </w:pPr>
                        <w:r>
                          <w:rPr>
                            <w:b/>
                            <w:w w:val="132"/>
                          </w:rPr>
                          <w:t>F</w:t>
                        </w:r>
                      </w:p>
                    </w:txbxContent>
                  </v:textbox>
                </v:rect>
                <v:rect id="Rectangle 111680" o:spid="_x0000_s3074" style="position:absolute;top:2692;width:1352;height: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CW8QA&#10;AADfAAAADwAAAGRycy9kb3ducmV2LnhtbERPTWvCQBC9F/wPywje6iY9SIyuItqix1YL1tuQHZNg&#10;djZktyb213cOhR4f73u5Hlyj7tSF2rOBdJqAIi68rbk08Hl6e85AhYhssfFMBh4UYL0aPS0xt77n&#10;D7ofY6kkhEOOBqoY21zrUFTkMEx9Syzc1XcOo8Cu1LbDXsJdo1+SZKYd1iwNFba0rai4Hb+dgX3W&#10;br4O/qcvm9fL/vx+nu9O82jMZDxsFqAiDfFf/Oc+WJmfprNM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nQlvEAAAA3wAAAA8AAAAAAAAAAAAAAAAAmAIAAGRycy9k&#10;b3ducmV2LnhtbFBLBQYAAAAABAAEAPUAAACJAwAAAAA=&#10;" filled="f" stroked="f">
                  <v:textbox inset="0,0,0,0">
                    <w:txbxContent>
                      <w:p w14:paraId="38775D23" w14:textId="77777777" w:rsidR="006E2FA2" w:rsidRDefault="006E2FA2">
                        <w:pPr>
                          <w:spacing w:after="160" w:line="259" w:lineRule="auto"/>
                          <w:ind w:left="0" w:firstLine="0"/>
                          <w:jc w:val="left"/>
                        </w:pPr>
                        <w:r>
                          <w:rPr>
                            <w:b/>
                            <w:w w:val="130"/>
                            <w:sz w:val="22"/>
                            <w:shd w:val="clear" w:color="auto" w:fill="DCDCDC"/>
                          </w:rPr>
                          <w:t>A</w:t>
                        </w:r>
                      </w:p>
                    </w:txbxContent>
                  </v:textbox>
                </v:rect>
                <v:rect id="Rectangle 111682" o:spid="_x0000_s3075" style="position:absolute;left:3307;top:2692;width:1464;height: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5t8UA&#10;AADfAAAADwAAAGRycy9kb3ducmV2LnhtbERPTWvCQBC9F/wPywjemk08hBhdRapFj60WYm9DdpqE&#10;ZmdDdpvE/vpuodDj431vdpNpxUC9aywrSKIYBHFpdcOVgrfr82MGwnlkja1lUnAnB7vt7GGDubYj&#10;v9Jw8ZUIIexyVFB73+VSurImgy6yHXHgPmxv0AfYV1L3OIZw08plHKfSYMOhocaOnmoqPy9fRsEp&#10;6/a3s/0eq/b4fipeitXhuvJKLebTfg3C0+T/xX/usw7zkyTNlvD7JwC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m3xQAAAN8AAAAPAAAAAAAAAAAAAAAAAJgCAABkcnMv&#10;ZG93bnJldi54bWxQSwUGAAAAAAQABAD1AAAAigMAAAAA&#10;" filled="f" stroked="f">
                  <v:textbox inset="0,0,0,0">
                    <w:txbxContent>
                      <w:p w14:paraId="76E28A8F" w14:textId="77777777" w:rsidR="006E2FA2" w:rsidRDefault="006E2FA2">
                        <w:pPr>
                          <w:spacing w:after="160" w:line="259" w:lineRule="auto"/>
                          <w:ind w:left="0" w:firstLine="0"/>
                          <w:jc w:val="left"/>
                        </w:pPr>
                        <w:r>
                          <w:rPr>
                            <w:b/>
                            <w:w w:val="130"/>
                            <w:sz w:val="22"/>
                          </w:rPr>
                          <w:t>D</w:t>
                        </w:r>
                      </w:p>
                    </w:txbxContent>
                  </v:textbox>
                </v:rect>
                <v:rect id="Rectangle 12904" o:spid="_x0000_s3076" style="position:absolute;left:2052;top:4521;width:123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KMQA&#10;AADeAAAADwAAAGRycy9kb3ducmV2LnhtbERPS4vCMBC+C/sfwix401RZ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bijEAAAA3gAAAA8AAAAAAAAAAAAAAAAAmAIAAGRycy9k&#10;b3ducmV2LnhtbFBLBQYAAAAABAAEAPUAAACJAwAAAAA=&#10;" filled="f" stroked="f">
                  <v:textbox inset="0,0,0,0">
                    <w:txbxContent>
                      <w:p w14:paraId="1FD1638B" w14:textId="77777777" w:rsidR="006E2FA2" w:rsidRDefault="006E2FA2">
                        <w:pPr>
                          <w:spacing w:after="160" w:line="259" w:lineRule="auto"/>
                          <w:ind w:left="0" w:firstLine="0"/>
                          <w:jc w:val="left"/>
                        </w:pPr>
                        <w:r>
                          <w:rPr>
                            <w:w w:val="106"/>
                            <w:sz w:val="22"/>
                          </w:rPr>
                          <w:t>G</w:t>
                        </w:r>
                      </w:p>
                    </w:txbxContent>
                  </v:textbox>
                </v:rect>
                <v:rect id="Rectangle 12905" o:spid="_x0000_s3077" style="position:absolute;left:4755;top:4518;width:1102;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Ls8QA&#10;AADeAAAADwAAAGRycy9kb3ducmV2LnhtbERPS4vCMBC+C/sfwix401RhxV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y7PEAAAA3gAAAA8AAAAAAAAAAAAAAAAAmAIAAGRycy9k&#10;b3ducmV2LnhtbFBLBQYAAAAABAAEAPUAAACJAwAAAAA=&#10;" filled="f" stroked="f">
                  <v:textbox inset="0,0,0,0">
                    <w:txbxContent>
                      <w:p w14:paraId="5F2CE506" w14:textId="77777777" w:rsidR="006E2FA2" w:rsidRDefault="006E2FA2">
                        <w:pPr>
                          <w:spacing w:after="160" w:line="259" w:lineRule="auto"/>
                          <w:ind w:left="0" w:firstLine="0"/>
                          <w:jc w:val="left"/>
                        </w:pPr>
                        <w:r>
                          <w:rPr>
                            <w:w w:val="122"/>
                            <w:sz w:val="22"/>
                          </w:rPr>
                          <w:t>E</w:t>
                        </w:r>
                      </w:p>
                    </w:txbxContent>
                  </v:textbox>
                </v:rect>
                <v:rect id="Rectangle 12906" o:spid="_x0000_s3078" style="position:absolute;left:517;top:6543;width:5181;height:2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VxMUA&#10;AADeAAAADwAAAGRycy9kb3ducmV2LnhtbERPTWvCQBC9F/wPywi91U09hCS6irQVc2yNoN6G7JgE&#10;s7Mhu5q0v75bKHibx/uc5Xo0rbhT7xrLCl5nEQji0uqGKwWHYvuSgHAeWWNrmRR8k4P1avK0xEzb&#10;gb/ovveVCCHsMlRQe99lUrqyJoNuZjviwF1sb9AH2FdS9ziEcNPKeRTF0mDDoaHGjt5qKq/7m1Gw&#10;S7rNKbc/Q9V+nHfHz2P6XqReqefpuFmA8DT6h/jfneswf55G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lXExQAAAN4AAAAPAAAAAAAAAAAAAAAAAJgCAABkcnMv&#10;ZG93bnJldi54bWxQSwUGAAAAAAQABAD1AAAAigMAAAAA&#10;" filled="f" stroked="f">
                  <v:textbox inset="0,0,0,0">
                    <w:txbxContent>
                      <w:p w14:paraId="3638C355" w14:textId="77777777" w:rsidR="006E2FA2" w:rsidRDefault="006E2FA2">
                        <w:pPr>
                          <w:spacing w:after="160" w:line="259" w:lineRule="auto"/>
                          <w:ind w:left="0" w:firstLine="0"/>
                          <w:jc w:val="left"/>
                        </w:pPr>
                        <w:r>
                          <w:rPr>
                            <w:b/>
                            <w:spacing w:val="326"/>
                            <w:w w:val="132"/>
                            <w:sz w:val="22"/>
                          </w:rPr>
                          <w:t>CF</w:t>
                        </w:r>
                      </w:p>
                    </w:txbxContent>
                  </v:textbox>
                </v:rect>
                <v:rect id="Rectangle 12907" o:spid="_x0000_s3079" style="position:absolute;left:3529;top:8624;width:1230;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wX8QA&#10;AADeAAAADwAAAGRycy9kb3ducmV2LnhtbERPS4vCMBC+C/sfwix401QPq61GkV0XPfpYUG9DM7bF&#10;ZlKaaKu/3gjC3ubje8503ppS3Kh2hWUFg34Egji1uuBMwd/+tzcG4TyyxtIyKbiTg/nsozPFRNuG&#10;t3Tb+UyEEHYJKsi9rxIpXZqTQde3FXHgzrY26AOsM6lrbEK4KeUwir6kwYJDQ44VfeeUXnZXo2A1&#10;rhbHtX00Wbk8rQ6bQ/yzj71S3c92MQHhqfX/4rd7rcP8YR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8F/EAAAA3gAAAA8AAAAAAAAAAAAAAAAAmAIAAGRycy9k&#10;b3ducmV2LnhtbFBLBQYAAAAABAAEAPUAAACJAwAAAAA=&#10;" filled="f" stroked="f">
                  <v:textbox inset="0,0,0,0">
                    <w:txbxContent>
                      <w:p w14:paraId="33F8A348" w14:textId="77777777" w:rsidR="006E2FA2" w:rsidRDefault="006E2FA2">
                        <w:pPr>
                          <w:spacing w:after="160" w:line="259" w:lineRule="auto"/>
                          <w:ind w:left="0" w:firstLine="0"/>
                          <w:jc w:val="left"/>
                        </w:pPr>
                        <w:r>
                          <w:rPr>
                            <w:w w:val="124"/>
                            <w:sz w:val="22"/>
                          </w:rPr>
                          <w:t>B</w:t>
                        </w:r>
                      </w:p>
                    </w:txbxContent>
                  </v:textbox>
                </v:rect>
                <v:rect id="Rectangle 12908" o:spid="_x0000_s3080" style="position:absolute;left:495;width:5165;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kLc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ZC3HAAAA3gAAAA8AAAAAAAAAAAAAAAAAmAIAAGRy&#10;cy9kb3ducmV2LnhtbFBLBQYAAAAABAAEAPUAAACMAwAAAAA=&#10;" filled="f" stroked="f">
                  <v:textbox inset="0,0,0,0">
                    <w:txbxContent>
                      <w:p w14:paraId="6CD5A4FC" w14:textId="77777777" w:rsidR="006E2FA2" w:rsidRDefault="006E2FA2">
                        <w:pPr>
                          <w:spacing w:after="160" w:line="259" w:lineRule="auto"/>
                          <w:ind w:left="0" w:firstLine="0"/>
                          <w:jc w:val="left"/>
                        </w:pPr>
                        <w:r>
                          <w:rPr>
                            <w:w w:val="120"/>
                            <w:sz w:val="22"/>
                          </w:rPr>
                          <w:t>ROOT</w:t>
                        </w:r>
                      </w:p>
                    </w:txbxContent>
                  </v:textbox>
                </v:rect>
                <w10:wrap type="square"/>
              </v:group>
            </w:pict>
          </mc:Fallback>
        </mc:AlternateContent>
      </w:r>
      <w:r>
        <w:rPr>
          <w:noProof/>
          <w:sz w:val="22"/>
        </w:rPr>
        <mc:AlternateContent>
          <mc:Choice Requires="wpg">
            <w:drawing>
              <wp:anchor distT="0" distB="0" distL="114300" distR="114300" simplePos="0" relativeHeight="251701248" behindDoc="0" locked="0" layoutInCell="1" allowOverlap="1" wp14:anchorId="71628ABB" wp14:editId="6C711759">
                <wp:simplePos x="0" y="0"/>
                <wp:positionH relativeFrom="column">
                  <wp:posOffset>1115554</wp:posOffset>
                </wp:positionH>
                <wp:positionV relativeFrom="paragraph">
                  <wp:posOffset>2028171</wp:posOffset>
                </wp:positionV>
                <wp:extent cx="562401" cy="849578"/>
                <wp:effectExtent l="0" t="0" r="0" b="0"/>
                <wp:wrapSquare wrapText="bothSides"/>
                <wp:docPr id="111766" name="Group 111766"/>
                <wp:cNvGraphicFramePr/>
                <a:graphic xmlns:a="http://schemas.openxmlformats.org/drawingml/2006/main">
                  <a:graphicData uri="http://schemas.microsoft.com/office/word/2010/wordprocessingGroup">
                    <wpg:wgp>
                      <wpg:cNvGrpSpPr/>
                      <wpg:grpSpPr>
                        <a:xfrm>
                          <a:off x="0" y="0"/>
                          <a:ext cx="562401" cy="849578"/>
                          <a:chOff x="0" y="0"/>
                          <a:chExt cx="562401" cy="849578"/>
                        </a:xfrm>
                      </wpg:grpSpPr>
                      <wps:wsp>
                        <wps:cNvPr id="134510" name="Shape 134510"/>
                        <wps:cNvSpPr/>
                        <wps:spPr>
                          <a:xfrm>
                            <a:off x="293471" y="502023"/>
                            <a:ext cx="154468" cy="347555"/>
                          </a:xfrm>
                          <a:custGeom>
                            <a:avLst/>
                            <a:gdLst/>
                            <a:ahLst/>
                            <a:cxnLst/>
                            <a:rect l="0" t="0" r="0" b="0"/>
                            <a:pathLst>
                              <a:path w="154468" h="347555">
                                <a:moveTo>
                                  <a:pt x="0" y="0"/>
                                </a:moveTo>
                                <a:lnTo>
                                  <a:pt x="154468" y="0"/>
                                </a:lnTo>
                                <a:lnTo>
                                  <a:pt x="154468" y="347555"/>
                                </a:lnTo>
                                <a:lnTo>
                                  <a:pt x="0" y="347555"/>
                                </a:lnTo>
                                <a:lnTo>
                                  <a:pt x="0" y="0"/>
                                </a:lnTo>
                              </a:path>
                            </a:pathLst>
                          </a:custGeom>
                          <a:ln w="6179" cap="flat">
                            <a:round/>
                          </a:ln>
                        </wps:spPr>
                        <wps:style>
                          <a:lnRef idx="1">
                            <a:srgbClr val="141414"/>
                          </a:lnRef>
                          <a:fillRef idx="1">
                            <a:srgbClr val="DCDCDC"/>
                          </a:fillRef>
                          <a:effectRef idx="0">
                            <a:scrgbClr r="0" g="0" b="0"/>
                          </a:effectRef>
                          <a:fontRef idx="none"/>
                        </wps:style>
                        <wps:bodyPr/>
                      </wps:wsp>
                      <wps:wsp>
                        <wps:cNvPr id="134511" name="Shape 134511"/>
                        <wps:cNvSpPr/>
                        <wps:spPr>
                          <a:xfrm>
                            <a:off x="0" y="502023"/>
                            <a:ext cx="154469" cy="154469"/>
                          </a:xfrm>
                          <a:custGeom>
                            <a:avLst/>
                            <a:gdLst/>
                            <a:ahLst/>
                            <a:cxnLst/>
                            <a:rect l="0" t="0" r="0" b="0"/>
                            <a:pathLst>
                              <a:path w="154469" h="154469">
                                <a:moveTo>
                                  <a:pt x="0" y="0"/>
                                </a:moveTo>
                                <a:lnTo>
                                  <a:pt x="154469" y="0"/>
                                </a:lnTo>
                                <a:lnTo>
                                  <a:pt x="154469" y="154469"/>
                                </a:lnTo>
                                <a:lnTo>
                                  <a:pt x="0" y="154469"/>
                                </a:lnTo>
                                <a:lnTo>
                                  <a:pt x="0" y="0"/>
                                </a:lnTo>
                              </a:path>
                            </a:pathLst>
                          </a:custGeom>
                          <a:ln w="6179" cap="flat">
                            <a:round/>
                          </a:ln>
                        </wps:spPr>
                        <wps:style>
                          <a:lnRef idx="1">
                            <a:srgbClr val="141414"/>
                          </a:lnRef>
                          <a:fillRef idx="1">
                            <a:srgbClr val="DCDCDC"/>
                          </a:fillRef>
                          <a:effectRef idx="0">
                            <a:scrgbClr r="0" g="0" b="0"/>
                          </a:effectRef>
                          <a:fontRef idx="none"/>
                        </wps:style>
                        <wps:bodyPr/>
                      </wps:wsp>
                      <wps:wsp>
                        <wps:cNvPr id="134512" name="Shape 134512"/>
                        <wps:cNvSpPr/>
                        <wps:spPr>
                          <a:xfrm>
                            <a:off x="165214" y="113516"/>
                            <a:ext cx="397187" cy="318591"/>
                          </a:xfrm>
                          <a:custGeom>
                            <a:avLst/>
                            <a:gdLst/>
                            <a:ahLst/>
                            <a:cxnLst/>
                            <a:rect l="0" t="0" r="0" b="0"/>
                            <a:pathLst>
                              <a:path w="397187" h="318591">
                                <a:moveTo>
                                  <a:pt x="0" y="0"/>
                                </a:moveTo>
                                <a:lnTo>
                                  <a:pt x="397187" y="0"/>
                                </a:lnTo>
                                <a:lnTo>
                                  <a:pt x="397187" y="318591"/>
                                </a:lnTo>
                                <a:lnTo>
                                  <a:pt x="0" y="318591"/>
                                </a:lnTo>
                                <a:lnTo>
                                  <a:pt x="0" y="0"/>
                                </a:lnTo>
                              </a:path>
                            </a:pathLst>
                          </a:custGeom>
                          <a:ln w="6179" cap="flat">
                            <a:round/>
                          </a:ln>
                        </wps:spPr>
                        <wps:style>
                          <a:lnRef idx="1">
                            <a:srgbClr val="141414"/>
                          </a:lnRef>
                          <a:fillRef idx="1">
                            <a:srgbClr val="DCDCDC"/>
                          </a:fillRef>
                          <a:effectRef idx="0">
                            <a:scrgbClr r="0" g="0" b="0"/>
                          </a:effectRef>
                          <a:fontRef idx="none"/>
                        </wps:style>
                        <wps:bodyPr/>
                      </wps:wsp>
                      <wps:wsp>
                        <wps:cNvPr id="12909" name="Shape 12909"/>
                        <wps:cNvSpPr/>
                        <wps:spPr>
                          <a:xfrm>
                            <a:off x="254854" y="0"/>
                            <a:ext cx="56458" cy="100086"/>
                          </a:xfrm>
                          <a:custGeom>
                            <a:avLst/>
                            <a:gdLst/>
                            <a:ahLst/>
                            <a:cxnLst/>
                            <a:rect l="0" t="0" r="0" b="0"/>
                            <a:pathLst>
                              <a:path w="56458" h="100086">
                                <a:moveTo>
                                  <a:pt x="0" y="0"/>
                                </a:moveTo>
                                <a:lnTo>
                                  <a:pt x="56458" y="100086"/>
                                </a:lnTo>
                              </a:path>
                            </a:pathLst>
                          </a:custGeom>
                          <a:ln w="7723" cap="flat">
                            <a:miter lim="100000"/>
                          </a:ln>
                        </wps:spPr>
                        <wps:style>
                          <a:lnRef idx="1">
                            <a:srgbClr val="000000"/>
                          </a:lnRef>
                          <a:fillRef idx="0">
                            <a:srgbClr val="000000">
                              <a:alpha val="0"/>
                            </a:srgbClr>
                          </a:fillRef>
                          <a:effectRef idx="0">
                            <a:scrgbClr r="0" g="0" b="0"/>
                          </a:effectRef>
                          <a:fontRef idx="none"/>
                        </wps:style>
                        <wps:bodyPr/>
                      </wps:wsp>
                      <wps:wsp>
                        <wps:cNvPr id="12912" name="Shape 12912"/>
                        <wps:cNvSpPr/>
                        <wps:spPr>
                          <a:xfrm>
                            <a:off x="97904" y="429916"/>
                            <a:ext cx="69347" cy="69356"/>
                          </a:xfrm>
                          <a:custGeom>
                            <a:avLst/>
                            <a:gdLst/>
                            <a:ahLst/>
                            <a:cxnLst/>
                            <a:rect l="0" t="0" r="0" b="0"/>
                            <a:pathLst>
                              <a:path w="69347" h="69356">
                                <a:moveTo>
                                  <a:pt x="69347" y="0"/>
                                </a:moveTo>
                                <a:lnTo>
                                  <a:pt x="0" y="69356"/>
                                </a:lnTo>
                              </a:path>
                            </a:pathLst>
                          </a:custGeom>
                          <a:ln w="7723" cap="flat">
                            <a:miter lim="100000"/>
                          </a:ln>
                        </wps:spPr>
                        <wps:style>
                          <a:lnRef idx="1">
                            <a:srgbClr val="000000"/>
                          </a:lnRef>
                          <a:fillRef idx="0">
                            <a:srgbClr val="000000">
                              <a:alpha val="0"/>
                            </a:srgbClr>
                          </a:fillRef>
                          <a:effectRef idx="0">
                            <a:scrgbClr r="0" g="0" b="0"/>
                          </a:effectRef>
                          <a:fontRef idx="none"/>
                        </wps:style>
                        <wps:bodyPr/>
                      </wps:wsp>
                      <wps:wsp>
                        <wps:cNvPr id="12913" name="Shape 12913"/>
                        <wps:cNvSpPr/>
                        <wps:spPr>
                          <a:xfrm>
                            <a:off x="271295" y="429916"/>
                            <a:ext cx="69356" cy="69356"/>
                          </a:xfrm>
                          <a:custGeom>
                            <a:avLst/>
                            <a:gdLst/>
                            <a:ahLst/>
                            <a:cxnLst/>
                            <a:rect l="0" t="0" r="0" b="0"/>
                            <a:pathLst>
                              <a:path w="69356" h="69356">
                                <a:moveTo>
                                  <a:pt x="0" y="0"/>
                                </a:moveTo>
                                <a:lnTo>
                                  <a:pt x="69356" y="69356"/>
                                </a:lnTo>
                              </a:path>
                            </a:pathLst>
                          </a:custGeom>
                          <a:ln w="7723" cap="flat">
                            <a:miter lim="100000"/>
                          </a:ln>
                        </wps:spPr>
                        <wps:style>
                          <a:lnRef idx="1">
                            <a:srgbClr val="000000"/>
                          </a:lnRef>
                          <a:fillRef idx="0">
                            <a:srgbClr val="000000">
                              <a:alpha val="0"/>
                            </a:srgbClr>
                          </a:fillRef>
                          <a:effectRef idx="0">
                            <a:scrgbClr r="0" g="0" b="0"/>
                          </a:effectRef>
                          <a:fontRef idx="none"/>
                        </wps:style>
                        <wps:bodyPr/>
                      </wps:wsp>
                      <wps:wsp>
                        <wps:cNvPr id="12914" name="Shape 12914"/>
                        <wps:cNvSpPr/>
                        <wps:spPr>
                          <a:xfrm>
                            <a:off x="374326" y="637975"/>
                            <a:ext cx="0" cy="69356"/>
                          </a:xfrm>
                          <a:custGeom>
                            <a:avLst/>
                            <a:gdLst/>
                            <a:ahLst/>
                            <a:cxnLst/>
                            <a:rect l="0" t="0" r="0" b="0"/>
                            <a:pathLst>
                              <a:path h="69356">
                                <a:moveTo>
                                  <a:pt x="0" y="0"/>
                                </a:moveTo>
                                <a:lnTo>
                                  <a:pt x="0" y="69356"/>
                                </a:lnTo>
                              </a:path>
                            </a:pathLst>
                          </a:custGeom>
                          <a:ln w="7723" cap="flat">
                            <a:miter lim="100000"/>
                          </a:ln>
                        </wps:spPr>
                        <wps:style>
                          <a:lnRef idx="1">
                            <a:srgbClr val="000000"/>
                          </a:lnRef>
                          <a:fillRef idx="0">
                            <a:srgbClr val="000000">
                              <a:alpha val="0"/>
                            </a:srgbClr>
                          </a:fillRef>
                          <a:effectRef idx="0">
                            <a:scrgbClr r="0" g="0" b="0"/>
                          </a:effectRef>
                          <a:fontRef idx="none"/>
                        </wps:style>
                        <wps:bodyPr/>
                      </wps:wsp>
                      <wps:wsp>
                        <wps:cNvPr id="12915" name="Shape 12915"/>
                        <wps:cNvSpPr/>
                        <wps:spPr>
                          <a:xfrm>
                            <a:off x="70032" y="0"/>
                            <a:ext cx="56449" cy="100086"/>
                          </a:xfrm>
                          <a:custGeom>
                            <a:avLst/>
                            <a:gdLst/>
                            <a:ahLst/>
                            <a:cxnLst/>
                            <a:rect l="0" t="0" r="0" b="0"/>
                            <a:pathLst>
                              <a:path w="56449" h="100086">
                                <a:moveTo>
                                  <a:pt x="56449" y="0"/>
                                </a:moveTo>
                                <a:lnTo>
                                  <a:pt x="0" y="100086"/>
                                </a:lnTo>
                              </a:path>
                            </a:pathLst>
                          </a:custGeom>
                          <a:ln w="7723"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E4AB56" id="Group 111766" o:spid="_x0000_s1026" style="position:absolute;margin-left:87.85pt;margin-top:159.7pt;width:44.3pt;height:66.9pt;z-index:251701248" coordsize="5624,8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">
                <v:shape id="Shape 134510" o:spid="_x0000_s1027" style="position:absolute;left:2934;top:5020;width:1545;height:3475;visibility:visible;mso-wrap-style:square;v-text-anchor:top" coordsize="154468,34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BDMIA&#10;AADfAAAADwAAAGRycy9kb3ducmV2LnhtbERPzUrDQBC+C77DMoI3u6nGUtJuiwQVb7XVBxiyYxLN&#10;zobs2CQ+vXMQPH58/9v9FDpzpiG1kR0sFxkY4ir6lmsH729PN2swSZA9dpHJwUwJ9rvLiy0WPo58&#10;pPNJaqMhnAp00Ij0hbWpaihgWsSeWLmPOAQUhUNt/YCjhofO3mbZygZsWRsa7KlsqPo6fQcH4XPG&#10;+XCQV1n9pOfHfCyPOZfOXV9NDxswQpP8i//cL17n3+X3S32gfxSA3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MEMwgAAAN8AAAAPAAAAAAAAAAAAAAAAAJgCAABkcnMvZG93&#10;bnJldi54bWxQSwUGAAAAAAQABAD1AAAAhwMAAAAA&#10;" path="m,l154468,r,347555l,347555,,e" fillcolor="#dcdcdc" strokecolor="#141414" strokeweight=".17164mm">
                  <v:path arrowok="t" textboxrect="0,0,154468,347555"/>
                </v:shape>
                <v:shape id="Shape 134511" o:spid="_x0000_s1028" style="position:absolute;top:5020;width:1544;height:1544;visibility:visible;mso-wrap-style:square;v-text-anchor:top" coordsize="154469,154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SAsYA&#10;AADfAAAADwAAAGRycy9kb3ducmV2LnhtbERPW2vCMBR+F/Yfwhn4pmmn7tIZRQYOQfYw58Yez5qz&#10;pKw56Zpo679fBGGPH999vuxdLY7UhsqzgnycgSAuva7YKNi/rUf3IEJE1lh7JgUnCrBcXA3mWGjf&#10;8Ssdd9GIFMKhQAU2xqaQMpSWHIaxb4gT9+1bhzHB1kjdYpfCXS1vsuxWOqw4NVhs6MlS+bM7OAUf&#10;zWFtu5fP/PT78LXa3xm3fTfPSg2v+9UjiEh9/Bdf3Bud5k+mszyH858E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bSAsYAAADfAAAADwAAAAAAAAAAAAAAAACYAgAAZHJz&#10;L2Rvd25yZXYueG1sUEsFBgAAAAAEAAQA9QAAAIsDAAAAAA==&#10;" path="m,l154469,r,154469l,154469,,e" fillcolor="#dcdcdc" strokecolor="#141414" strokeweight=".17164mm">
                  <v:path arrowok="t" textboxrect="0,0,154469,154469"/>
                </v:shape>
                <v:shape id="Shape 134512" o:spid="_x0000_s1029" style="position:absolute;left:1652;top:1135;width:3972;height:3186;visibility:visible;mso-wrap-style:square;v-text-anchor:top" coordsize="397187,318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LpMQA&#10;AADfAAAADwAAAGRycy9kb3ducmV2LnhtbERPXWvCMBR9H/gfwhX2NhPrJqMziiiCMPagc3u+NNe2&#10;2NzUJLbdfv0yGOzxcL4Xq8E2oiMfascaphMFgrhwpuZSw+l99/AMIkRkg41j0vBFAVbL0d0Cc+N6&#10;PlB3jKVIIRxy1FDF2OZShqIii2HiWuLEnZ23GBP0pTQe+xRuG5kpNZcWa04NFba0qai4HG9Ww3qf&#10;bQfjrn04vAb/8dapz+9MaX0/HtYvICIN8V/8596bNH/2+DTN4PdPAi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y6TEAAAA3wAAAA8AAAAAAAAAAAAAAAAAmAIAAGRycy9k&#10;b3ducmV2LnhtbFBLBQYAAAAABAAEAPUAAACJAwAAAAA=&#10;" path="m,l397187,r,318591l,318591,,e" fillcolor="#dcdcdc" strokecolor="#141414" strokeweight=".17164mm">
                  <v:path arrowok="t" textboxrect="0,0,397187,318591"/>
                </v:shape>
                <v:shape id="Shape 12909" o:spid="_x0000_s1030" style="position:absolute;left:2548;width:565;height:1000;visibility:visible;mso-wrap-style:square;v-text-anchor:top" coordsize="56458,100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5GMUA&#10;AADeAAAADwAAAGRycy9kb3ducmV2LnhtbERP3WrCMBS+H/gO4QjezVSFqZ1RtonDgcpm9wCH5NjW&#10;NSelidrt6c1A8O58fL9ntmhtJc7U+NKxgkE/AUGsnSk5V/CdrR4nIHxANlg5JgW/5GEx7zzMMDXu&#10;wl903odcxBD2KSooQqhTKb0uyKLvu5o4cgfXWAwRNrk0DV5iuK3kMEmepMWSY0OBNb0VpH/2J6tg&#10;9KFfN+9/x3q8G7VGHz6z7TJkSvW67csziEBtuItv7rWJ84fTZAr/78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TkYxQAAAN4AAAAPAAAAAAAAAAAAAAAAAJgCAABkcnMv&#10;ZG93bnJldi54bWxQSwUGAAAAAAQABAD1AAAAigMAAAAA&#10;" path="m,l56458,100086e" filled="f" strokeweight=".21453mm">
                  <v:stroke miterlimit="1" joinstyle="miter"/>
                  <v:path arrowok="t" textboxrect="0,0,56458,100086"/>
                </v:shape>
                <v:shape id="Shape 12912" o:spid="_x0000_s1031" style="position:absolute;left:979;top:4299;width:693;height:693;visibility:visible;mso-wrap-style:square;v-text-anchor:top" coordsize="69347,69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iUcMA&#10;AADeAAAADwAAAGRycy9kb3ducmV2LnhtbERP30vDMBB+F/wfwgl7c2nLUNctGzIYDAXBTsjr0dza&#10;suZSkth2/70RBN/u4/t52/1sezGSD51jBfkyA0FcO9Nxo+DrfHx8AREissHeMSm4UYD97v5ui6Vx&#10;E3/SWMVGpBAOJSpoYxxKKUPdksWwdANx4i7OW4wJ+kYaj1MKt70ssuxJWuw4NbQ40KGl+lp9WwWn&#10;+K7zj8PboMfVZK2vtH42WqnFw/y6ARFpjv/iP/fJpPnFOi/g9510g9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oiUcMAAADeAAAADwAAAAAAAAAAAAAAAACYAgAAZHJzL2Rv&#10;d25yZXYueG1sUEsFBgAAAAAEAAQA9QAAAIgDAAAAAA==&#10;" path="m69347,l,69356e" filled="f" strokeweight=".21453mm">
                  <v:stroke miterlimit="1" joinstyle="miter"/>
                  <v:path arrowok="t" textboxrect="0,0,69347,69356"/>
                </v:shape>
                <v:shape id="Shape 12913" o:spid="_x0000_s1032" style="position:absolute;left:2712;top:4299;width:694;height:693;visibility:visible;mso-wrap-style:square;v-text-anchor:top" coordsize="69356,69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UKqMQA&#10;AADeAAAADwAAAGRycy9kb3ducmV2LnhtbERP24rCMBB9X/Afwgi+rakXFq1G0YWFhaUPW/2AoRnT&#10;YjMpTWzrfv1GEHybw7nOdj/YWnTU+sqxgtk0AUFcOF2xUXA+fb2vQPiArLF2TAru5GG/G71tMdWu&#10;51/q8mBEDGGfooIyhCaV0hclWfRT1xBH7uJaiyHC1kjdYh/DbS3nSfIhLVYcG0ps6LOk4prfrIIq&#10;u61Cdzc+z4q/LjP99bj8OSs1GQ+HDYhAQ3iJn+5vHefP17MFPN6JN8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FCqjEAAAA3gAAAA8AAAAAAAAAAAAAAAAAmAIAAGRycy9k&#10;b3ducmV2LnhtbFBLBQYAAAAABAAEAPUAAACJAwAAAAA=&#10;" path="m,l69356,69356e" filled="f" strokeweight=".21453mm">
                  <v:stroke miterlimit="1" joinstyle="miter"/>
                  <v:path arrowok="t" textboxrect="0,0,69356,69356"/>
                </v:shape>
                <v:shape id="Shape 12914" o:spid="_x0000_s1033" style="position:absolute;left:3743;top:6379;width:0;height:694;visibility:visible;mso-wrap-style:square;v-text-anchor:top" coordsize="0,69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bWcUA&#10;AADeAAAADwAAAGRycy9kb3ducmV2LnhtbESPQWvCQBCF7wX/wzKCt2YTkVLTrFIU0ZvUVrxOs9Ns&#10;MDsbsqtJ/r1bKPQ2w3vvmzfFerCNuFPna8cKsiQFQVw6XXOl4Otz9/wKwgdkjY1jUjCSh/Vq8lRg&#10;rl3PH3Q/hUpECPscFZgQ2lxKXxqy6BPXEkftx3UWQ1y7SuoO+wi3jZyn6Yu0WHO8YLCljaHyerrZ&#10;SMn24XwsL3pJW3Nk813TdTMqNZsO728gAg3h3/yXPuhYf77MFvD7Tp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ZltZxQAAAN4AAAAPAAAAAAAAAAAAAAAAAJgCAABkcnMv&#10;ZG93bnJldi54bWxQSwUGAAAAAAQABAD1AAAAigMAAAAA&#10;" path="m,l,69356e" filled="f" strokeweight=".21453mm">
                  <v:stroke miterlimit="1" joinstyle="miter"/>
                  <v:path arrowok="t" textboxrect="0,0,0,69356"/>
                </v:shape>
                <v:shape id="Shape 12915" o:spid="_x0000_s1034" style="position:absolute;left:700;width:564;height:1000;visibility:visible;mso-wrap-style:square;v-text-anchor:top" coordsize="56449,100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U+cQA&#10;AADeAAAADwAAAGRycy9kb3ducmV2LnhtbERPTWuDQBC9B/oflin0lqwKDYnNJkihUJogRO19cCdq&#10;6s6KuzX233cLhdzm8T5nd5hNLyYaXWdZQbyKQBDXVnfcKKjKt+UGhPPIGnvLpOCHHBz2D4sdptre&#10;+ExT4RsRQtilqKD1fkildHVLBt3KDsSBu9jRoA9wbKQe8RbCTS+TKFpLgx2HhhYHem2p/iq+jYLk&#10;8+N4PmUur8r4mDdXnUsqcqWeHufsBYSn2d/F/+53HeYn2/gZ/t4JN8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1VPnEAAAA3gAAAA8AAAAAAAAAAAAAAAAAmAIAAGRycy9k&#10;b3ducmV2LnhtbFBLBQYAAAAABAAEAPUAAACJAwAAAAA=&#10;" path="m56449,l,100086e" filled="f" strokeweight=".21453mm">
                  <v:stroke miterlimit="1" joinstyle="miter"/>
                  <v:path arrowok="t" textboxrect="0,0,56449,100086"/>
                </v:shape>
                <w10:wrap type="square"/>
              </v:group>
            </w:pict>
          </mc:Fallback>
        </mc:AlternateContent>
      </w:r>
      <w:r>
        <w:rPr>
          <w:b/>
        </w:rPr>
        <w:t xml:space="preserve">Within-Tree </w:t>
      </w:r>
      <w:proofErr w:type="gramStart"/>
      <w:r>
        <w:t>The</w:t>
      </w:r>
      <w:proofErr w:type="gramEnd"/>
      <w:r>
        <w:t xml:space="preserve"> NewTerritoryTool in the second step of the workflow has to ensure that the drawn polygons are not self-intersecting and that no two polygons for one territory partially overlap each other. If they fully overlap, then they are holes in the polygon. A polygon consist of one </w:t>
      </w:r>
      <w:r>
        <w:rPr>
          <w:i/>
        </w:rPr>
        <w:t>outer ring</w:t>
      </w:r>
      <w:r>
        <w:t xml:space="preserve">, a closed polyline forming the boundary of the polygon, and a set of </w:t>
      </w:r>
      <w:r>
        <w:rPr>
          <w:i/>
        </w:rPr>
        <w:t>inner rings</w:t>
      </w:r>
      <w:r>
        <w:t xml:space="preserve">, closed polylines defining the holes in the polygon and representing first-order enclaves. Second-order enclaves are new polygons that happen to be positioned inside the inner rings of the other polygon. They can themselves have inner rings, which represent third-order enclaves, etc. In order to </w:t>
      </w:r>
      <w:proofErr w:type="gramStart"/>
      <w:r>
        <w:t>supported</w:t>
      </w:r>
      <w:proofErr w:type="gramEnd"/>
      <w:r>
        <w:t xml:space="preserve"> nested holes, the </w:t>
      </w:r>
      <w:r>
        <w:rPr>
          <w:i/>
        </w:rPr>
        <w:t xml:space="preserve">WithinTree </w:t>
      </w:r>
      <w:r>
        <w:t xml:space="preserve">is introduced. The idea is to set up </w:t>
      </w:r>
      <w:proofErr w:type="gramStart"/>
      <w:r>
        <w:t>an</w:t>
      </w:r>
      <w:proofErr w:type="gramEnd"/>
      <w:r>
        <w:t xml:space="preserve"> hierarchical structure of polygons that contain each other. An example Within-Tree for a random set of polygons can be seen in figure 3.27.</w:t>
      </w:r>
    </w:p>
    <w:p w14:paraId="74310EB5" w14:textId="77777777" w:rsidR="00A21FDC" w:rsidRDefault="00252176">
      <w:pPr>
        <w:spacing w:before="176" w:after="301"/>
        <w:ind w:right="314" w:hanging="10"/>
        <w:jc w:val="center"/>
      </w:pPr>
      <w:r>
        <w:t>Figure 3.27: The Within-Tree (left) for the set of polygons (right)</w:t>
      </w:r>
    </w:p>
    <w:p w14:paraId="190E2FBD" w14:textId="77777777" w:rsidR="00A21FDC" w:rsidRDefault="00252176">
      <w:pPr>
        <w:ind w:left="2" w:right="314"/>
      </w:pPr>
      <w:r>
        <w:t>The algorithm for inserting a polygon as a node into the tree is shown in listing 3.2. After the tree has been set up, the correct structure of polygons can be obtained by traversing the tree in the following custom order:</w:t>
      </w:r>
    </w:p>
    <w:p w14:paraId="504A3469" w14:textId="77777777" w:rsidR="00A21FDC" w:rsidRDefault="00252176">
      <w:pPr>
        <w:numPr>
          <w:ilvl w:val="0"/>
          <w:numId w:val="28"/>
        </w:numPr>
        <w:spacing w:after="18"/>
        <w:ind w:left="499" w:right="163" w:hanging="255"/>
      </w:pPr>
      <w:r>
        <w:t xml:space="preserve">Remove the first child </w:t>
      </w:r>
      <w:r>
        <w:rPr>
          <w:i/>
        </w:rPr>
        <w:t xml:space="preserve">F </w:t>
      </w:r>
      <w:r>
        <w:t xml:space="preserve">of the root node and all its children </w:t>
      </w:r>
      <w:r>
        <w:rPr>
          <w:i/>
        </w:rPr>
        <w:t xml:space="preserve">C </w:t>
      </w:r>
      <w:r>
        <w:t>from the tree.</w:t>
      </w:r>
    </w:p>
    <w:p w14:paraId="49C97650" w14:textId="77777777" w:rsidR="00A21FDC" w:rsidRDefault="00252176">
      <w:pPr>
        <w:numPr>
          <w:ilvl w:val="0"/>
          <w:numId w:val="28"/>
        </w:numPr>
        <w:spacing w:after="19"/>
        <w:ind w:left="499" w:right="163" w:hanging="255"/>
      </w:pPr>
      <w:r>
        <w:t xml:space="preserve">Insert each child of each </w:t>
      </w:r>
      <w:r>
        <w:rPr>
          <w:i/>
        </w:rPr>
        <w:t xml:space="preserve">C </w:t>
      </w:r>
      <w:r>
        <w:t>as a direct child of the root node.</w:t>
      </w:r>
    </w:p>
    <w:p w14:paraId="50CCB08E" w14:textId="77777777" w:rsidR="00A21FDC" w:rsidRDefault="00252176">
      <w:pPr>
        <w:numPr>
          <w:ilvl w:val="0"/>
          <w:numId w:val="28"/>
        </w:numPr>
        <w:spacing w:after="15"/>
        <w:ind w:left="499" w:right="163" w:hanging="255"/>
      </w:pPr>
      <w:r>
        <w:lastRenderedPageBreak/>
        <w:t xml:space="preserve">Create a new polygon with </w:t>
      </w:r>
      <w:r>
        <w:rPr>
          <w:i/>
        </w:rPr>
        <w:t xml:space="preserve">F </w:t>
      </w:r>
      <w:r>
        <w:t xml:space="preserve">as the outer ring and each </w:t>
      </w:r>
      <w:r>
        <w:rPr>
          <w:i/>
        </w:rPr>
        <w:t xml:space="preserve">C </w:t>
      </w:r>
      <w:r>
        <w:t>as an inner ring.</w:t>
      </w:r>
    </w:p>
    <w:p w14:paraId="579E1B17" w14:textId="77777777" w:rsidR="00A21FDC" w:rsidRDefault="00252176">
      <w:pPr>
        <w:numPr>
          <w:ilvl w:val="0"/>
          <w:numId w:val="28"/>
        </w:numPr>
        <w:spacing w:after="650"/>
        <w:ind w:left="499" w:right="163" w:hanging="255"/>
      </w:pPr>
      <w:r>
        <w:t>Repeat until the tree is empty.</w:t>
      </w:r>
    </w:p>
    <w:tbl>
      <w:tblPr>
        <w:tblStyle w:val="TableGrid"/>
        <w:tblpPr w:vertAnchor="text" w:tblpX="770" w:tblpY="-129"/>
        <w:tblOverlap w:val="never"/>
        <w:tblW w:w="6795" w:type="dxa"/>
        <w:tblInd w:w="0" w:type="dxa"/>
        <w:tblCellMar>
          <w:left w:w="64" w:type="dxa"/>
          <w:right w:w="115" w:type="dxa"/>
        </w:tblCellMar>
        <w:tblLook w:val="04A0" w:firstRow="1" w:lastRow="0" w:firstColumn="1" w:lastColumn="0" w:noHBand="0" w:noVBand="1"/>
      </w:tblPr>
      <w:tblGrid>
        <w:gridCol w:w="6795"/>
      </w:tblGrid>
      <w:tr w:rsidR="00A21FDC" w14:paraId="7CA2A9FF" w14:textId="77777777">
        <w:trPr>
          <w:trHeight w:val="6822"/>
        </w:trPr>
        <w:tc>
          <w:tcPr>
            <w:tcW w:w="6795" w:type="dxa"/>
            <w:tcBorders>
              <w:top w:val="single" w:sz="3" w:space="0" w:color="BFBFBF"/>
              <w:left w:val="single" w:sz="3" w:space="0" w:color="BFBFBF"/>
              <w:bottom w:val="single" w:sz="3" w:space="0" w:color="BFBFBF"/>
              <w:right w:val="single" w:sz="3" w:space="0" w:color="BFBFBF"/>
            </w:tcBorders>
            <w:vAlign w:val="center"/>
          </w:tcPr>
          <w:p w14:paraId="67822396" w14:textId="77777777" w:rsidR="00A21FDC" w:rsidRDefault="00252176">
            <w:pPr>
              <w:spacing w:after="226" w:line="259" w:lineRule="auto"/>
              <w:ind w:left="0" w:firstLine="0"/>
              <w:jc w:val="left"/>
            </w:pPr>
            <w:r>
              <w:rPr>
                <w:b/>
                <w:color w:val="404040"/>
                <w:sz w:val="14"/>
              </w:rPr>
              <w:t>insert</w:t>
            </w:r>
            <w:r>
              <w:rPr>
                <w:sz w:val="14"/>
              </w:rPr>
              <w:t>: (newNode, parentNode) -&gt;</w:t>
            </w:r>
          </w:p>
          <w:p w14:paraId="069C105B" w14:textId="77777777" w:rsidR="00A21FDC" w:rsidRDefault="00252176">
            <w:pPr>
              <w:spacing w:after="47" w:line="259" w:lineRule="auto"/>
              <w:ind w:left="167" w:firstLine="0"/>
              <w:jc w:val="left"/>
            </w:pPr>
            <w:r>
              <w:rPr>
                <w:color w:val="7F7F7F"/>
                <w:sz w:val="14"/>
              </w:rPr>
              <w:t>## PREPARATION</w:t>
            </w:r>
          </w:p>
          <w:p w14:paraId="2C2C24E3" w14:textId="77777777" w:rsidR="00A21FDC" w:rsidRDefault="00252176">
            <w:pPr>
              <w:spacing w:after="47" w:line="259" w:lineRule="auto"/>
              <w:ind w:left="167" w:firstLine="0"/>
              <w:jc w:val="left"/>
            </w:pPr>
            <w:r>
              <w:rPr>
                <w:color w:val="7F7F7F"/>
                <w:sz w:val="14"/>
              </w:rPr>
              <w:t># case 1) newNode also in 1 child of parentNode -&gt; withinChild</w:t>
            </w:r>
          </w:p>
          <w:p w14:paraId="348FEA4A" w14:textId="77777777" w:rsidR="00A21FDC" w:rsidRDefault="00252176">
            <w:pPr>
              <w:spacing w:after="191" w:line="326" w:lineRule="auto"/>
              <w:ind w:left="167" w:right="674" w:firstLine="0"/>
              <w:jc w:val="left"/>
            </w:pPr>
            <w:r>
              <w:rPr>
                <w:color w:val="7F7F7F"/>
                <w:sz w:val="14"/>
              </w:rPr>
              <w:t># case 2) 1+ children of parentNode in newNode</w:t>
            </w:r>
            <w:r>
              <w:rPr>
                <w:color w:val="7F7F7F"/>
                <w:sz w:val="14"/>
              </w:rPr>
              <w:tab/>
              <w:t>-&gt; containChildren # case 3) no hierarchical relation between newNode and any other node</w:t>
            </w:r>
          </w:p>
          <w:p w14:paraId="101BD9D9" w14:textId="77777777" w:rsidR="00A21FDC" w:rsidRDefault="00252176">
            <w:pPr>
              <w:spacing w:after="205" w:line="289" w:lineRule="auto"/>
              <w:ind w:left="167" w:right="3352" w:firstLine="0"/>
              <w:jc w:val="left"/>
            </w:pPr>
            <w:r>
              <w:rPr>
                <w:sz w:val="14"/>
              </w:rPr>
              <w:t>withinChild =</w:t>
            </w:r>
            <w:r>
              <w:rPr>
                <w:sz w:val="14"/>
              </w:rPr>
              <w:tab/>
              <w:t>null containChildren = []</w:t>
            </w:r>
          </w:p>
          <w:p w14:paraId="17811FD1" w14:textId="77777777" w:rsidR="00A21FDC" w:rsidRDefault="00252176">
            <w:pPr>
              <w:spacing w:after="239" w:line="259" w:lineRule="auto"/>
              <w:ind w:left="167" w:firstLine="0"/>
              <w:jc w:val="left"/>
            </w:pPr>
            <w:r>
              <w:rPr>
                <w:b/>
                <w:color w:val="404040"/>
                <w:sz w:val="14"/>
              </w:rPr>
              <w:t xml:space="preserve">for </w:t>
            </w:r>
            <w:r>
              <w:rPr>
                <w:sz w:val="14"/>
              </w:rPr>
              <w:t xml:space="preserve">childNode </w:t>
            </w:r>
            <w:r>
              <w:rPr>
                <w:b/>
                <w:color w:val="404040"/>
                <w:sz w:val="14"/>
              </w:rPr>
              <w:t xml:space="preserve">in </w:t>
            </w:r>
            <w:r>
              <w:rPr>
                <w:sz w:val="14"/>
              </w:rPr>
              <w:t>parentNode.children</w:t>
            </w:r>
          </w:p>
          <w:p w14:paraId="4FAE616D" w14:textId="77777777" w:rsidR="00A21FDC" w:rsidRDefault="00252176">
            <w:pPr>
              <w:spacing w:after="13" w:line="289" w:lineRule="auto"/>
              <w:ind w:left="502" w:hanging="167"/>
              <w:jc w:val="left"/>
            </w:pPr>
            <w:r>
              <w:rPr>
                <w:b/>
                <w:color w:val="404040"/>
                <w:sz w:val="14"/>
              </w:rPr>
              <w:t xml:space="preserve">if </w:t>
            </w:r>
            <w:r>
              <w:rPr>
                <w:sz w:val="14"/>
              </w:rPr>
              <w:t>newNode.isWithin(childNode)</w:t>
            </w:r>
            <w:r>
              <w:rPr>
                <w:sz w:val="14"/>
              </w:rPr>
              <w:tab/>
            </w:r>
            <w:r>
              <w:rPr>
                <w:color w:val="7F7F7F"/>
                <w:sz w:val="14"/>
              </w:rPr>
              <w:t xml:space="preserve"># check if case 1) </w:t>
            </w:r>
            <w:r>
              <w:rPr>
                <w:sz w:val="14"/>
              </w:rPr>
              <w:t>withinChild = childNode</w:t>
            </w:r>
          </w:p>
          <w:p w14:paraId="6FDC7DE4" w14:textId="77777777" w:rsidR="00A21FDC" w:rsidRDefault="00252176">
            <w:pPr>
              <w:spacing w:after="239" w:line="259" w:lineRule="auto"/>
              <w:ind w:left="0" w:right="88" w:firstLine="0"/>
              <w:jc w:val="center"/>
            </w:pPr>
            <w:r>
              <w:rPr>
                <w:sz w:val="14"/>
              </w:rPr>
              <w:t xml:space="preserve">break </w:t>
            </w:r>
            <w:r>
              <w:rPr>
                <w:color w:val="7F7F7F"/>
                <w:sz w:val="14"/>
              </w:rPr>
              <w:t># no other hierarchical relation to any other child possible</w:t>
            </w:r>
          </w:p>
          <w:p w14:paraId="78D69839" w14:textId="77777777" w:rsidR="00A21FDC" w:rsidRDefault="00252176">
            <w:pPr>
              <w:spacing w:after="204" w:line="289" w:lineRule="auto"/>
              <w:ind w:left="502" w:hanging="167"/>
              <w:jc w:val="left"/>
            </w:pPr>
            <w:r>
              <w:rPr>
                <w:b/>
                <w:color w:val="404040"/>
                <w:sz w:val="14"/>
              </w:rPr>
              <w:t xml:space="preserve">else if </w:t>
            </w:r>
            <w:r>
              <w:rPr>
                <w:sz w:val="14"/>
              </w:rPr>
              <w:t>childNode.isWithin(newNode)</w:t>
            </w:r>
            <w:r>
              <w:rPr>
                <w:sz w:val="14"/>
              </w:rPr>
              <w:tab/>
            </w:r>
            <w:r>
              <w:rPr>
                <w:color w:val="7F7F7F"/>
                <w:sz w:val="14"/>
              </w:rPr>
              <w:t xml:space="preserve"># check if case 2) </w:t>
            </w:r>
            <w:r>
              <w:rPr>
                <w:sz w:val="14"/>
              </w:rPr>
              <w:t>containChildren.push(childNode)</w:t>
            </w:r>
          </w:p>
          <w:p w14:paraId="5B9AC169" w14:textId="77777777" w:rsidR="00A21FDC" w:rsidRDefault="00252176">
            <w:pPr>
              <w:spacing w:after="239" w:line="259" w:lineRule="auto"/>
              <w:ind w:left="167" w:firstLine="0"/>
              <w:jc w:val="left"/>
            </w:pPr>
            <w:r>
              <w:rPr>
                <w:color w:val="7F7F7F"/>
                <w:sz w:val="14"/>
              </w:rPr>
              <w:t>## EXECUTION</w:t>
            </w:r>
          </w:p>
          <w:p w14:paraId="5AFAB8FA" w14:textId="77777777" w:rsidR="00A21FDC" w:rsidRDefault="00252176">
            <w:pPr>
              <w:tabs>
                <w:tab w:val="center" w:pos="4728"/>
              </w:tabs>
              <w:spacing w:after="21" w:line="259" w:lineRule="auto"/>
              <w:ind w:left="0" w:firstLine="0"/>
              <w:jc w:val="left"/>
            </w:pPr>
            <w:r>
              <w:rPr>
                <w:b/>
                <w:color w:val="404040"/>
                <w:sz w:val="14"/>
              </w:rPr>
              <w:t xml:space="preserve">if </w:t>
            </w:r>
            <w:r>
              <w:rPr>
                <w:sz w:val="14"/>
              </w:rPr>
              <w:t>withinChild</w:t>
            </w:r>
            <w:r>
              <w:rPr>
                <w:sz w:val="14"/>
              </w:rPr>
              <w:tab/>
            </w:r>
            <w:r>
              <w:rPr>
                <w:color w:val="7F7F7F"/>
                <w:sz w:val="14"/>
              </w:rPr>
              <w:t># case 1)</w:t>
            </w:r>
          </w:p>
          <w:p w14:paraId="5F9734DF" w14:textId="77777777" w:rsidR="00A21FDC" w:rsidRDefault="00252176">
            <w:pPr>
              <w:spacing w:after="225" w:line="259" w:lineRule="auto"/>
              <w:ind w:left="335" w:firstLine="0"/>
              <w:jc w:val="left"/>
            </w:pPr>
            <w:r>
              <w:rPr>
                <w:sz w:val="14"/>
              </w:rPr>
              <w:t>@insert(newNode, childNode)</w:t>
            </w:r>
          </w:p>
          <w:p w14:paraId="46D437FC" w14:textId="77777777" w:rsidR="00A21FDC" w:rsidRDefault="00252176">
            <w:pPr>
              <w:tabs>
                <w:tab w:val="center" w:pos="5021"/>
              </w:tabs>
              <w:spacing w:after="48" w:line="259" w:lineRule="auto"/>
              <w:ind w:left="0" w:firstLine="0"/>
              <w:jc w:val="left"/>
            </w:pPr>
            <w:r>
              <w:rPr>
                <w:b/>
                <w:color w:val="404040"/>
                <w:sz w:val="14"/>
              </w:rPr>
              <w:t>else</w:t>
            </w:r>
            <w:r>
              <w:rPr>
                <w:b/>
                <w:color w:val="404040"/>
                <w:sz w:val="14"/>
              </w:rPr>
              <w:tab/>
            </w:r>
            <w:r>
              <w:rPr>
                <w:color w:val="7F7F7F"/>
                <w:sz w:val="14"/>
              </w:rPr>
              <w:t># cases 2 and 3)</w:t>
            </w:r>
          </w:p>
          <w:p w14:paraId="5674AABE" w14:textId="77777777" w:rsidR="00A21FDC" w:rsidRDefault="00252176">
            <w:pPr>
              <w:spacing w:after="21" w:line="259" w:lineRule="auto"/>
              <w:ind w:left="335" w:firstLine="0"/>
              <w:jc w:val="left"/>
            </w:pPr>
            <w:r>
              <w:rPr>
                <w:color w:val="7F7F7F"/>
                <w:sz w:val="14"/>
              </w:rPr>
              <w:t># newNode is not in any child of parentNode =&gt; place it underneath</w:t>
            </w:r>
          </w:p>
          <w:p w14:paraId="54C71FF3" w14:textId="77777777" w:rsidR="00A21FDC" w:rsidRDefault="00252176">
            <w:pPr>
              <w:spacing w:after="218" w:line="270" w:lineRule="auto"/>
              <w:ind w:left="335" w:right="2097" w:firstLine="0"/>
              <w:jc w:val="left"/>
            </w:pPr>
            <w:r>
              <w:rPr>
                <w:sz w:val="14"/>
              </w:rPr>
              <w:t>@_nodes.push(newNode) newNode.setParent(parentNode) parentNode.addChild(newNode)</w:t>
            </w:r>
          </w:p>
          <w:p w14:paraId="7621A0D0" w14:textId="77777777" w:rsidR="00A21FDC" w:rsidRDefault="00252176">
            <w:pPr>
              <w:tabs>
                <w:tab w:val="center" w:pos="1799"/>
                <w:tab w:val="center" w:pos="4728"/>
              </w:tabs>
              <w:spacing w:after="48" w:line="259" w:lineRule="auto"/>
              <w:ind w:left="0" w:firstLine="0"/>
              <w:jc w:val="left"/>
            </w:pPr>
            <w:r>
              <w:rPr>
                <w:sz w:val="22"/>
              </w:rPr>
              <w:tab/>
            </w:r>
            <w:r>
              <w:rPr>
                <w:b/>
                <w:color w:val="404040"/>
                <w:sz w:val="14"/>
              </w:rPr>
              <w:t xml:space="preserve">for </w:t>
            </w:r>
            <w:r>
              <w:rPr>
                <w:sz w:val="14"/>
              </w:rPr>
              <w:t xml:space="preserve">containChild </w:t>
            </w:r>
            <w:r>
              <w:rPr>
                <w:b/>
                <w:color w:val="404040"/>
                <w:sz w:val="14"/>
              </w:rPr>
              <w:t xml:space="preserve">in </w:t>
            </w:r>
            <w:r>
              <w:rPr>
                <w:sz w:val="14"/>
              </w:rPr>
              <w:t>containChildren</w:t>
            </w:r>
            <w:r>
              <w:rPr>
                <w:sz w:val="14"/>
              </w:rPr>
              <w:tab/>
            </w:r>
            <w:r>
              <w:rPr>
                <w:color w:val="7F7F7F"/>
                <w:sz w:val="14"/>
              </w:rPr>
              <w:t># case 2)</w:t>
            </w:r>
          </w:p>
          <w:p w14:paraId="03234F37" w14:textId="77777777" w:rsidR="00A21FDC" w:rsidRDefault="00252176">
            <w:pPr>
              <w:spacing w:after="0" w:line="259" w:lineRule="auto"/>
              <w:ind w:left="502" w:right="590" w:firstLine="0"/>
              <w:jc w:val="left"/>
            </w:pPr>
            <w:r>
              <w:rPr>
                <w:color w:val="7F7F7F"/>
                <w:sz w:val="14"/>
              </w:rPr>
              <w:t xml:space="preserve"># =&gt; detach from parent node and place them as children of newNode </w:t>
            </w:r>
            <w:r>
              <w:rPr>
                <w:sz w:val="14"/>
              </w:rPr>
              <w:t>containChild.setParent(newNode) newNode.addChild(containChild) parentNode.removeChild(containChild)</w:t>
            </w:r>
          </w:p>
        </w:tc>
      </w:tr>
    </w:tbl>
    <w:p w14:paraId="0760A49D" w14:textId="77777777" w:rsidR="00A21FDC" w:rsidRDefault="00252176">
      <w:pPr>
        <w:spacing w:after="57" w:line="265" w:lineRule="auto"/>
        <w:ind w:left="523" w:right="1083" w:hanging="10"/>
        <w:jc w:val="left"/>
      </w:pPr>
      <w:r>
        <w:rPr>
          <w:sz w:val="10"/>
        </w:rPr>
        <w:t>1</w:t>
      </w:r>
    </w:p>
    <w:p w14:paraId="2197C0BA" w14:textId="77777777" w:rsidR="00A21FDC" w:rsidRDefault="00252176">
      <w:pPr>
        <w:spacing w:after="57" w:line="265" w:lineRule="auto"/>
        <w:ind w:left="523" w:right="1083" w:hanging="10"/>
        <w:jc w:val="left"/>
      </w:pPr>
      <w:r>
        <w:rPr>
          <w:sz w:val="10"/>
        </w:rPr>
        <w:t>2</w:t>
      </w:r>
    </w:p>
    <w:p w14:paraId="55C9610E" w14:textId="77777777" w:rsidR="00A21FDC" w:rsidRDefault="00252176">
      <w:pPr>
        <w:spacing w:after="57" w:line="265" w:lineRule="auto"/>
        <w:ind w:left="523" w:right="1083" w:hanging="10"/>
        <w:jc w:val="left"/>
      </w:pPr>
      <w:r>
        <w:rPr>
          <w:sz w:val="10"/>
        </w:rPr>
        <w:t>3</w:t>
      </w:r>
    </w:p>
    <w:p w14:paraId="299D4CD9" w14:textId="77777777" w:rsidR="00A21FDC" w:rsidRDefault="00252176">
      <w:pPr>
        <w:spacing w:after="57" w:line="265" w:lineRule="auto"/>
        <w:ind w:left="523" w:right="1083" w:hanging="10"/>
        <w:jc w:val="left"/>
      </w:pPr>
      <w:r>
        <w:rPr>
          <w:sz w:val="10"/>
        </w:rPr>
        <w:t>4</w:t>
      </w:r>
    </w:p>
    <w:p w14:paraId="1299F6DA" w14:textId="77777777" w:rsidR="00A21FDC" w:rsidRDefault="00252176">
      <w:pPr>
        <w:spacing w:after="57" w:line="265" w:lineRule="auto"/>
        <w:ind w:left="523" w:right="1083" w:hanging="10"/>
        <w:jc w:val="left"/>
      </w:pPr>
      <w:r>
        <w:rPr>
          <w:sz w:val="10"/>
        </w:rPr>
        <w:t>5</w:t>
      </w:r>
    </w:p>
    <w:p w14:paraId="379FD0C1" w14:textId="77777777" w:rsidR="00A21FDC" w:rsidRDefault="00252176">
      <w:pPr>
        <w:spacing w:after="57" w:line="265" w:lineRule="auto"/>
        <w:ind w:left="523" w:right="1083" w:hanging="10"/>
        <w:jc w:val="left"/>
      </w:pPr>
      <w:r>
        <w:rPr>
          <w:sz w:val="10"/>
        </w:rPr>
        <w:t>6</w:t>
      </w:r>
    </w:p>
    <w:p w14:paraId="09184180" w14:textId="77777777" w:rsidR="00A21FDC" w:rsidRDefault="00252176">
      <w:pPr>
        <w:spacing w:after="57" w:line="265" w:lineRule="auto"/>
        <w:ind w:left="523" w:right="1083" w:hanging="10"/>
        <w:jc w:val="left"/>
      </w:pPr>
      <w:r>
        <w:rPr>
          <w:sz w:val="10"/>
        </w:rPr>
        <w:t>7</w:t>
      </w:r>
    </w:p>
    <w:p w14:paraId="0295869F" w14:textId="77777777" w:rsidR="00A21FDC" w:rsidRDefault="00252176">
      <w:pPr>
        <w:spacing w:after="57" w:line="265" w:lineRule="auto"/>
        <w:ind w:left="523" w:right="1083" w:hanging="10"/>
        <w:jc w:val="left"/>
      </w:pPr>
      <w:r>
        <w:rPr>
          <w:sz w:val="10"/>
        </w:rPr>
        <w:t>8</w:t>
      </w:r>
    </w:p>
    <w:p w14:paraId="3D5A414D" w14:textId="77777777" w:rsidR="00A21FDC" w:rsidRDefault="00252176">
      <w:pPr>
        <w:spacing w:after="57" w:line="265" w:lineRule="auto"/>
        <w:ind w:left="523" w:right="1083" w:hanging="10"/>
        <w:jc w:val="left"/>
      </w:pPr>
      <w:r>
        <w:rPr>
          <w:sz w:val="10"/>
        </w:rPr>
        <w:t>9</w:t>
      </w:r>
    </w:p>
    <w:p w14:paraId="4A880203" w14:textId="77777777" w:rsidR="00A21FDC" w:rsidRDefault="00252176">
      <w:pPr>
        <w:spacing w:after="57" w:line="265" w:lineRule="auto"/>
        <w:ind w:left="523" w:right="1083" w:hanging="10"/>
        <w:jc w:val="left"/>
      </w:pPr>
      <w:r>
        <w:rPr>
          <w:sz w:val="10"/>
        </w:rPr>
        <w:t>10</w:t>
      </w:r>
    </w:p>
    <w:p w14:paraId="5EC2122B" w14:textId="77777777" w:rsidR="00A21FDC" w:rsidRDefault="00252176">
      <w:pPr>
        <w:spacing w:after="57" w:line="265" w:lineRule="auto"/>
        <w:ind w:left="523" w:right="1083" w:hanging="10"/>
        <w:jc w:val="left"/>
      </w:pPr>
      <w:r>
        <w:rPr>
          <w:sz w:val="10"/>
        </w:rPr>
        <w:t>11</w:t>
      </w:r>
    </w:p>
    <w:p w14:paraId="563FD6BC" w14:textId="77777777" w:rsidR="00A21FDC" w:rsidRDefault="00252176">
      <w:pPr>
        <w:spacing w:after="57" w:line="265" w:lineRule="auto"/>
        <w:ind w:left="523" w:right="1083" w:hanging="10"/>
        <w:jc w:val="left"/>
      </w:pPr>
      <w:r>
        <w:rPr>
          <w:sz w:val="10"/>
        </w:rPr>
        <w:t>12</w:t>
      </w:r>
    </w:p>
    <w:p w14:paraId="6A1DBF57" w14:textId="77777777" w:rsidR="00A21FDC" w:rsidRDefault="00252176">
      <w:pPr>
        <w:spacing w:after="57" w:line="265" w:lineRule="auto"/>
        <w:ind w:left="523" w:right="1083" w:hanging="10"/>
        <w:jc w:val="left"/>
      </w:pPr>
      <w:r>
        <w:rPr>
          <w:sz w:val="10"/>
        </w:rPr>
        <w:t>13</w:t>
      </w:r>
    </w:p>
    <w:p w14:paraId="12424CAB" w14:textId="77777777" w:rsidR="00A21FDC" w:rsidRDefault="00252176">
      <w:pPr>
        <w:spacing w:after="57" w:line="265" w:lineRule="auto"/>
        <w:ind w:left="523" w:right="1083" w:hanging="10"/>
        <w:jc w:val="left"/>
      </w:pPr>
      <w:r>
        <w:rPr>
          <w:sz w:val="10"/>
        </w:rPr>
        <w:t>14</w:t>
      </w:r>
    </w:p>
    <w:p w14:paraId="1483EA5B" w14:textId="77777777" w:rsidR="00A21FDC" w:rsidRDefault="00252176">
      <w:pPr>
        <w:spacing w:after="57" w:line="265" w:lineRule="auto"/>
        <w:ind w:left="523" w:right="1083" w:hanging="10"/>
        <w:jc w:val="left"/>
      </w:pPr>
      <w:r>
        <w:rPr>
          <w:sz w:val="10"/>
        </w:rPr>
        <w:t>15</w:t>
      </w:r>
    </w:p>
    <w:p w14:paraId="23C25B4F" w14:textId="77777777" w:rsidR="00A21FDC" w:rsidRDefault="00252176">
      <w:pPr>
        <w:spacing w:after="57" w:line="265" w:lineRule="auto"/>
        <w:ind w:left="523" w:right="1083" w:hanging="10"/>
        <w:jc w:val="left"/>
      </w:pPr>
      <w:r>
        <w:rPr>
          <w:sz w:val="10"/>
        </w:rPr>
        <w:t>16</w:t>
      </w:r>
    </w:p>
    <w:p w14:paraId="7235ACA7" w14:textId="77777777" w:rsidR="00A21FDC" w:rsidRDefault="00252176">
      <w:pPr>
        <w:spacing w:after="57" w:line="265" w:lineRule="auto"/>
        <w:ind w:left="523" w:right="1083" w:hanging="10"/>
        <w:jc w:val="left"/>
      </w:pPr>
      <w:r>
        <w:rPr>
          <w:sz w:val="10"/>
        </w:rPr>
        <w:t>17</w:t>
      </w:r>
    </w:p>
    <w:p w14:paraId="102D8366" w14:textId="77777777" w:rsidR="00A21FDC" w:rsidRDefault="00252176">
      <w:pPr>
        <w:spacing w:after="57" w:line="265" w:lineRule="auto"/>
        <w:ind w:left="523" w:right="1083" w:hanging="10"/>
        <w:jc w:val="left"/>
      </w:pPr>
      <w:r>
        <w:rPr>
          <w:sz w:val="10"/>
        </w:rPr>
        <w:t>18</w:t>
      </w:r>
    </w:p>
    <w:p w14:paraId="3D1695EE" w14:textId="77777777" w:rsidR="00A21FDC" w:rsidRDefault="00252176">
      <w:pPr>
        <w:spacing w:after="57" w:line="265" w:lineRule="auto"/>
        <w:ind w:left="523" w:right="1083" w:hanging="10"/>
        <w:jc w:val="left"/>
      </w:pPr>
      <w:r>
        <w:rPr>
          <w:sz w:val="10"/>
        </w:rPr>
        <w:t>19</w:t>
      </w:r>
    </w:p>
    <w:p w14:paraId="268295F1" w14:textId="77777777" w:rsidR="00A21FDC" w:rsidRDefault="00252176">
      <w:pPr>
        <w:spacing w:after="57" w:line="265" w:lineRule="auto"/>
        <w:ind w:left="523" w:right="1083" w:hanging="10"/>
        <w:jc w:val="left"/>
      </w:pPr>
      <w:r>
        <w:rPr>
          <w:sz w:val="10"/>
        </w:rPr>
        <w:t>20</w:t>
      </w:r>
    </w:p>
    <w:p w14:paraId="7ABF0727" w14:textId="77777777" w:rsidR="00A21FDC" w:rsidRDefault="00252176">
      <w:pPr>
        <w:spacing w:after="57" w:line="265" w:lineRule="auto"/>
        <w:ind w:left="523" w:right="1083" w:hanging="10"/>
        <w:jc w:val="left"/>
      </w:pPr>
      <w:r>
        <w:rPr>
          <w:sz w:val="10"/>
        </w:rPr>
        <w:t>21</w:t>
      </w:r>
    </w:p>
    <w:p w14:paraId="0D8263C0" w14:textId="77777777" w:rsidR="00A21FDC" w:rsidRDefault="00252176">
      <w:pPr>
        <w:spacing w:after="57" w:line="265" w:lineRule="auto"/>
        <w:ind w:left="523" w:right="1083" w:hanging="10"/>
        <w:jc w:val="left"/>
      </w:pPr>
      <w:r>
        <w:rPr>
          <w:sz w:val="10"/>
        </w:rPr>
        <w:t>22</w:t>
      </w:r>
    </w:p>
    <w:p w14:paraId="5E396489" w14:textId="77777777" w:rsidR="00A21FDC" w:rsidRDefault="00252176">
      <w:pPr>
        <w:spacing w:after="57" w:line="265" w:lineRule="auto"/>
        <w:ind w:left="523" w:right="1083" w:hanging="10"/>
        <w:jc w:val="left"/>
      </w:pPr>
      <w:r>
        <w:rPr>
          <w:sz w:val="10"/>
        </w:rPr>
        <w:t>23</w:t>
      </w:r>
    </w:p>
    <w:p w14:paraId="5AD2C6EA" w14:textId="77777777" w:rsidR="00A21FDC" w:rsidRDefault="00252176">
      <w:pPr>
        <w:spacing w:after="57" w:line="265" w:lineRule="auto"/>
        <w:ind w:left="523" w:right="1083" w:hanging="10"/>
        <w:jc w:val="left"/>
      </w:pPr>
      <w:r>
        <w:rPr>
          <w:sz w:val="10"/>
        </w:rPr>
        <w:t>24</w:t>
      </w:r>
    </w:p>
    <w:p w14:paraId="6325F578" w14:textId="77777777" w:rsidR="00A21FDC" w:rsidRDefault="00252176">
      <w:pPr>
        <w:spacing w:after="57" w:line="265" w:lineRule="auto"/>
        <w:ind w:left="523" w:right="1083" w:hanging="10"/>
        <w:jc w:val="left"/>
      </w:pPr>
      <w:r>
        <w:rPr>
          <w:sz w:val="10"/>
        </w:rPr>
        <w:t>25</w:t>
      </w:r>
    </w:p>
    <w:p w14:paraId="4246DD1A" w14:textId="77777777" w:rsidR="00A21FDC" w:rsidRDefault="00252176">
      <w:pPr>
        <w:spacing w:after="57" w:line="265" w:lineRule="auto"/>
        <w:ind w:left="523" w:right="1083" w:hanging="10"/>
        <w:jc w:val="left"/>
      </w:pPr>
      <w:r>
        <w:rPr>
          <w:sz w:val="10"/>
        </w:rPr>
        <w:t>26</w:t>
      </w:r>
    </w:p>
    <w:p w14:paraId="339D067D" w14:textId="77777777" w:rsidR="00A21FDC" w:rsidRDefault="00252176">
      <w:pPr>
        <w:spacing w:after="57" w:line="265" w:lineRule="auto"/>
        <w:ind w:left="523" w:right="1083" w:hanging="10"/>
        <w:jc w:val="left"/>
      </w:pPr>
      <w:r>
        <w:rPr>
          <w:sz w:val="10"/>
        </w:rPr>
        <w:t>27</w:t>
      </w:r>
    </w:p>
    <w:p w14:paraId="2A0EAD4C" w14:textId="77777777" w:rsidR="00A21FDC" w:rsidRDefault="00252176">
      <w:pPr>
        <w:spacing w:after="57" w:line="265" w:lineRule="auto"/>
        <w:ind w:left="523" w:right="1083" w:hanging="10"/>
        <w:jc w:val="left"/>
      </w:pPr>
      <w:r>
        <w:rPr>
          <w:sz w:val="10"/>
        </w:rPr>
        <w:t>28</w:t>
      </w:r>
    </w:p>
    <w:p w14:paraId="101B05D1" w14:textId="77777777" w:rsidR="00A21FDC" w:rsidRDefault="00252176">
      <w:pPr>
        <w:spacing w:after="57" w:line="265" w:lineRule="auto"/>
        <w:ind w:left="523" w:right="1083" w:hanging="10"/>
        <w:jc w:val="left"/>
      </w:pPr>
      <w:r>
        <w:rPr>
          <w:sz w:val="10"/>
        </w:rPr>
        <w:t>29</w:t>
      </w:r>
    </w:p>
    <w:p w14:paraId="77BAE828" w14:textId="77777777" w:rsidR="00A21FDC" w:rsidRDefault="00252176">
      <w:pPr>
        <w:spacing w:after="57" w:line="265" w:lineRule="auto"/>
        <w:ind w:left="523" w:right="1083" w:hanging="10"/>
        <w:jc w:val="left"/>
      </w:pPr>
      <w:r>
        <w:rPr>
          <w:sz w:val="10"/>
        </w:rPr>
        <w:t>30</w:t>
      </w:r>
    </w:p>
    <w:p w14:paraId="58694070" w14:textId="77777777" w:rsidR="00A21FDC" w:rsidRDefault="00252176">
      <w:pPr>
        <w:spacing w:after="57" w:line="265" w:lineRule="auto"/>
        <w:ind w:left="523" w:right="1083" w:hanging="10"/>
        <w:jc w:val="left"/>
      </w:pPr>
      <w:r>
        <w:rPr>
          <w:sz w:val="10"/>
        </w:rPr>
        <w:t>31</w:t>
      </w:r>
    </w:p>
    <w:p w14:paraId="58D9F6E8" w14:textId="77777777" w:rsidR="00A21FDC" w:rsidRDefault="00252176">
      <w:pPr>
        <w:spacing w:after="57" w:line="265" w:lineRule="auto"/>
        <w:ind w:left="523" w:right="1083" w:hanging="10"/>
        <w:jc w:val="left"/>
      </w:pPr>
      <w:r>
        <w:rPr>
          <w:sz w:val="10"/>
        </w:rPr>
        <w:t>32</w:t>
      </w:r>
    </w:p>
    <w:p w14:paraId="3CE2038A" w14:textId="77777777" w:rsidR="00A21FDC" w:rsidRDefault="00252176">
      <w:pPr>
        <w:spacing w:after="57" w:line="265" w:lineRule="auto"/>
        <w:ind w:left="523" w:right="1083" w:hanging="10"/>
        <w:jc w:val="left"/>
      </w:pPr>
      <w:r>
        <w:rPr>
          <w:sz w:val="10"/>
        </w:rPr>
        <w:t>33</w:t>
      </w:r>
    </w:p>
    <w:p w14:paraId="45AE9621" w14:textId="77777777" w:rsidR="00A21FDC" w:rsidRDefault="00252176">
      <w:pPr>
        <w:spacing w:after="57" w:line="265" w:lineRule="auto"/>
        <w:ind w:left="523" w:right="1083" w:hanging="10"/>
        <w:jc w:val="left"/>
      </w:pPr>
      <w:r>
        <w:rPr>
          <w:sz w:val="10"/>
        </w:rPr>
        <w:t>34</w:t>
      </w:r>
    </w:p>
    <w:p w14:paraId="55C25763" w14:textId="77777777" w:rsidR="00A21FDC" w:rsidRDefault="00252176">
      <w:pPr>
        <w:spacing w:after="270" w:line="265" w:lineRule="auto"/>
        <w:ind w:left="523" w:right="1083" w:hanging="10"/>
        <w:jc w:val="left"/>
      </w:pPr>
      <w:r>
        <w:rPr>
          <w:sz w:val="10"/>
        </w:rPr>
        <w:t>35</w:t>
      </w:r>
    </w:p>
    <w:p w14:paraId="1B9F6448" w14:textId="77777777" w:rsidR="00A21FDC" w:rsidRDefault="00252176">
      <w:pPr>
        <w:spacing w:after="659"/>
        <w:ind w:right="314" w:hanging="10"/>
        <w:jc w:val="center"/>
      </w:pPr>
      <w:r>
        <w:t>Listing 3.2: Insertion of a polygon node into the Within-Tree</w:t>
      </w:r>
    </w:p>
    <w:p w14:paraId="4CD6E689" w14:textId="77777777" w:rsidR="00A21FDC" w:rsidRDefault="00252176">
      <w:pPr>
        <w:ind w:left="2" w:right="314"/>
      </w:pPr>
      <w:r>
        <w:rPr>
          <w:b/>
        </w:rPr>
        <w:t xml:space="preserve">LabelManager </w:t>
      </w:r>
      <w:r>
        <w:t>A major visualization problem that was sufficiently solved is the thesis is the label collision problem: Each active Area has both a territory and a name that should be shown on the map. Since no territories can overlap (precondition 5), they can all be shown. This is not true for the names of the Areas: The short</w:t>
      </w:r>
      <w:r>
        <w:rPr>
          <w:sz w:val="31"/>
          <w:vertAlign w:val="subscript"/>
        </w:rPr>
        <w:t xml:space="preserve">name </w:t>
      </w:r>
      <w:r>
        <w:t>of the AreaName is placed as a label in the representative</w:t>
      </w:r>
      <w:r>
        <w:rPr>
          <w:sz w:val="31"/>
          <w:vertAlign w:val="subscript"/>
        </w:rPr>
        <w:t xml:space="preserve">point </w:t>
      </w:r>
      <w:r>
        <w:t>of the AreaTerritory. Labels can overlap, because they can extend beyond their territory. To avoid this, some labels have to be hidden. A LabelManager decides for each label if it is shown or hidden. Each label gets an additional set of attributes:</w:t>
      </w:r>
    </w:p>
    <w:p w14:paraId="6B570170" w14:textId="77777777" w:rsidR="00A21FDC" w:rsidRDefault="00252176">
      <w:pPr>
        <w:numPr>
          <w:ilvl w:val="0"/>
          <w:numId w:val="29"/>
        </w:numPr>
        <w:spacing w:after="0"/>
        <w:ind w:right="163" w:hanging="199"/>
      </w:pPr>
      <w:r>
        <w:rPr>
          <w:sz w:val="31"/>
          <w:vertAlign w:val="subscript"/>
        </w:rPr>
        <w:t>isVisible</w:t>
      </w:r>
      <w:r>
        <w:t>: status variable if the label is shown or not</w:t>
      </w:r>
    </w:p>
    <w:p w14:paraId="03DF2691" w14:textId="77777777" w:rsidR="00A21FDC" w:rsidRDefault="00252176">
      <w:pPr>
        <w:numPr>
          <w:ilvl w:val="0"/>
          <w:numId w:val="29"/>
        </w:numPr>
        <w:spacing w:after="0"/>
        <w:ind w:right="163" w:hanging="199"/>
      </w:pPr>
      <w:r>
        <w:rPr>
          <w:sz w:val="31"/>
          <w:vertAlign w:val="subscript"/>
        </w:rPr>
        <w:lastRenderedPageBreak/>
        <w:t>priority</w:t>
      </w:r>
      <w:r>
        <w:t>: the “importance” of the label determined by the size of the territory</w:t>
      </w:r>
    </w:p>
    <w:p w14:paraId="22D74C57" w14:textId="77777777" w:rsidR="00A21FDC" w:rsidRDefault="00252176">
      <w:pPr>
        <w:numPr>
          <w:ilvl w:val="0"/>
          <w:numId w:val="29"/>
        </w:numPr>
        <w:spacing w:after="0"/>
        <w:ind w:right="163" w:hanging="199"/>
      </w:pPr>
      <w:r>
        <w:rPr>
          <w:sz w:val="31"/>
          <w:vertAlign w:val="subscript"/>
        </w:rPr>
        <w:t>boundingBox</w:t>
      </w:r>
      <w:r>
        <w:t>: width and height of the text plus 5 pixel padding</w:t>
      </w:r>
    </w:p>
    <w:p w14:paraId="389859E8" w14:textId="77777777" w:rsidR="00A21FDC" w:rsidRDefault="00252176">
      <w:pPr>
        <w:numPr>
          <w:ilvl w:val="0"/>
          <w:numId w:val="29"/>
        </w:numPr>
        <w:spacing w:after="0"/>
        <w:ind w:right="163" w:hanging="199"/>
      </w:pPr>
      <w:r>
        <w:rPr>
          <w:sz w:val="31"/>
          <w:vertAlign w:val="subscript"/>
        </w:rPr>
        <w:t>coveredBy</w:t>
      </w:r>
      <w:r>
        <w:t>: a list of higher-priority labels that cover this label</w:t>
      </w:r>
    </w:p>
    <w:p w14:paraId="47BDEAE1" w14:textId="77777777" w:rsidR="00A21FDC" w:rsidRDefault="00252176">
      <w:pPr>
        <w:numPr>
          <w:ilvl w:val="0"/>
          <w:numId w:val="29"/>
        </w:numPr>
        <w:spacing w:after="102"/>
        <w:ind w:right="163" w:hanging="199"/>
      </w:pPr>
      <w:r>
        <w:rPr>
          <w:sz w:val="31"/>
          <w:vertAlign w:val="subscript"/>
        </w:rPr>
        <w:t>covers</w:t>
      </w:r>
      <w:r>
        <w:t>: a list of lower-priority labels that are covered by this label</w:t>
      </w:r>
    </w:p>
    <w:p w14:paraId="5BE88C28" w14:textId="77777777" w:rsidR="00A21FDC" w:rsidRDefault="00252176">
      <w:pPr>
        <w:ind w:left="2" w:right="314"/>
      </w:pPr>
      <w:r>
        <w:t xml:space="preserve">Label </w:t>
      </w:r>
      <w:proofErr w:type="gramStart"/>
      <w:r>
        <w:rPr>
          <w:i/>
        </w:rPr>
        <w:t>A</w:t>
      </w:r>
      <w:proofErr w:type="gramEnd"/>
      <w:r>
        <w:rPr>
          <w:i/>
        </w:rPr>
        <w:t xml:space="preserve"> </w:t>
      </w:r>
      <w:r>
        <w:t xml:space="preserve">covers label </w:t>
      </w:r>
      <w:r>
        <w:rPr>
          <w:i/>
        </w:rPr>
        <w:t xml:space="preserve">B </w:t>
      </w:r>
      <w:r>
        <w:t xml:space="preserve">if their bounding boxes intersect and </w:t>
      </w:r>
      <w:r>
        <w:rPr>
          <w:i/>
        </w:rPr>
        <w:t xml:space="preserve">A </w:t>
      </w:r>
      <w:r>
        <w:t xml:space="preserve">has a higher priority. The labels are stored in a doubly-linked labelList in a descending order by priority. The algorithm is based on the following heuristic: </w:t>
      </w:r>
      <w:r>
        <w:rPr>
          <w:i/>
        </w:rPr>
        <w:t xml:space="preserve">A label is shown unless it is covered by </w:t>
      </w:r>
      <w:proofErr w:type="gramStart"/>
      <w:r>
        <w:rPr>
          <w:i/>
        </w:rPr>
        <w:t>an</w:t>
      </w:r>
      <w:proofErr w:type="gramEnd"/>
      <w:r>
        <w:rPr>
          <w:i/>
        </w:rPr>
        <w:t xml:space="preserve"> higher-priority label</w:t>
      </w:r>
      <w:r>
        <w:t>.</w:t>
      </w:r>
    </w:p>
    <w:p w14:paraId="0355D33F" w14:textId="77777777" w:rsidR="00A21FDC" w:rsidRDefault="00252176">
      <w:pPr>
        <w:ind w:left="2" w:right="314"/>
      </w:pPr>
      <w:r>
        <w:t>When a new label is supposed to be shown on the map, it is inserted into the LabelManager like this: The correct position of the label in the labelList is found by checking with each element in descending priority if they overlap and if the priority is still higher. As soon as the first label with a lower priority is found, the new label is inserted before this label in the list. If there was a higher-priority label before that covered it, the new label is hidden – else it is shown. In the latter case all lower-priority labels are checked if they are covered by the new label – if so, they are hidden.</w:t>
      </w:r>
    </w:p>
    <w:p w14:paraId="0E95BCE8" w14:textId="77777777" w:rsidR="00A21FDC" w:rsidRDefault="00252176">
      <w:pPr>
        <w:ind w:left="2" w:right="314"/>
      </w:pPr>
      <w:r>
        <w:t>If an Area ceases also its name is hidden from the map. Additionally, the old label is removed from the labelList. Each label that was previously covered by the old label is not not covered by it anymore. If no other label is still covering it, the label can be shown now.</w:t>
      </w:r>
    </w:p>
    <w:p w14:paraId="217CB96B" w14:textId="77777777" w:rsidR="00A21FDC" w:rsidRDefault="00252176">
      <w:pPr>
        <w:spacing w:after="11"/>
        <w:ind w:left="2" w:right="314"/>
      </w:pPr>
      <w:r>
        <w:t>If the user zooms the map, the LabelManager has to update the visibility status of each label. Zooming in means that each label has more space to its neighbors. No label has to be hidden, but a hidden labels can be shown if it is not covered by any other label anymore. Vice versa, if the user zooms out, the labels have less space to their neighbors. No label can be shown now, but a visible labels needs to be hidden if is covered by at least one other label now.</w:t>
      </w:r>
    </w:p>
    <w:p w14:paraId="48E20CFF" w14:textId="77777777" w:rsidR="00A21FDC" w:rsidRDefault="00252176">
      <w:pPr>
        <w:spacing w:after="170" w:line="259" w:lineRule="auto"/>
        <w:ind w:left="833" w:firstLine="0"/>
        <w:jc w:val="left"/>
      </w:pPr>
      <w:r>
        <w:rPr>
          <w:noProof/>
        </w:rPr>
        <w:drawing>
          <wp:inline distT="0" distB="0" distL="0" distR="0" wp14:anchorId="4999B56E" wp14:editId="28D21FCB">
            <wp:extent cx="4233577" cy="2262918"/>
            <wp:effectExtent l="0" t="0" r="0" b="0"/>
            <wp:docPr id="13272" name="Picture 13272"/>
            <wp:cNvGraphicFramePr/>
            <a:graphic xmlns:a="http://schemas.openxmlformats.org/drawingml/2006/main">
              <a:graphicData uri="http://schemas.openxmlformats.org/drawingml/2006/picture">
                <pic:pic xmlns:pic="http://schemas.openxmlformats.org/drawingml/2006/picture">
                  <pic:nvPicPr>
                    <pic:cNvPr id="13272" name="Picture 13272"/>
                    <pic:cNvPicPr/>
                  </pic:nvPicPr>
                  <pic:blipFill>
                    <a:blip r:embed="rId76"/>
                    <a:stretch>
                      <a:fillRect/>
                    </a:stretch>
                  </pic:blipFill>
                  <pic:spPr>
                    <a:xfrm>
                      <a:off x="0" y="0"/>
                      <a:ext cx="4233577" cy="2262918"/>
                    </a:xfrm>
                    <a:prstGeom prst="rect">
                      <a:avLst/>
                    </a:prstGeom>
                  </pic:spPr>
                </pic:pic>
              </a:graphicData>
            </a:graphic>
          </wp:inline>
        </w:drawing>
      </w:r>
    </w:p>
    <w:p w14:paraId="23196549" w14:textId="77777777" w:rsidR="00A21FDC" w:rsidRDefault="00252176">
      <w:pPr>
        <w:spacing w:after="0"/>
        <w:ind w:right="314" w:hanging="10"/>
        <w:jc w:val="center"/>
      </w:pPr>
      <w:r>
        <w:t>Figure 3.28: The resulting labels on the map in Europe 2016</w:t>
      </w:r>
    </w:p>
    <w:p w14:paraId="204F6269" w14:textId="77777777" w:rsidR="00A21FDC" w:rsidRDefault="00252176">
      <w:pPr>
        <w:spacing w:after="627"/>
        <w:ind w:left="2" w:right="314"/>
      </w:pPr>
      <w:r>
        <w:t xml:space="preserve">Figure 3.28 shows the result of the LabelManager on the map of Europe in 2016. It is obvious that no two labels collide which was the main motivation for the algorithm. Also, the labels of the large </w:t>
      </w:r>
      <w:r>
        <w:lastRenderedPageBreak/>
        <w:t>countries Ukraine, Poland, Germany, France and the United Kingdom are shown. However, the label “Czech Republic” is hidden, because its bounding box intersects with the label “Germany”. On the other hand the labels of Monaco and Andorra are shown, although they are rather insignificant. But since there is enough space around them, they are shown. The LabelManager sufficiently serves the purpose of this thesis.</w:t>
      </w:r>
    </w:p>
    <w:p w14:paraId="207F1529" w14:textId="77777777" w:rsidR="00A21FDC" w:rsidRDefault="00252176">
      <w:pPr>
        <w:ind w:left="2" w:right="314"/>
      </w:pPr>
      <w:r>
        <w:t>This chapter presented the iterative Human Centered Design approach to the core part of the thesis: The Hivent Model with the five low-level Hivent Operations describing an historical change. Additionally methods to edit these changes using six Edit Operations and a workflow were proposed. They formed the basis of the Edit Mode in the user interface of HistoGlobe. Finally the system architecture and some selected issues of the implementation in HistoGlobe were presented. However, this state of the application only covers forward changes at the end of the timeline and it is based on the wrong assumption of complete certainty about historical data. The next chapter evaluates this state and develops extensions that can cope with the uncertain nature of history.</w:t>
      </w:r>
      <w:r>
        <w:br w:type="page"/>
      </w:r>
    </w:p>
    <w:p w14:paraId="465B9684" w14:textId="77777777" w:rsidR="00A21FDC" w:rsidRDefault="00252176">
      <w:pPr>
        <w:spacing w:after="790" w:line="259" w:lineRule="auto"/>
        <w:ind w:left="-3" w:hanging="10"/>
        <w:jc w:val="left"/>
      </w:pPr>
      <w:r>
        <w:rPr>
          <w:b/>
          <w:sz w:val="41"/>
        </w:rPr>
        <w:lastRenderedPageBreak/>
        <w:t>Chapter 4</w:t>
      </w:r>
    </w:p>
    <w:p w14:paraId="42AA30E0" w14:textId="77777777" w:rsidR="00A21FDC" w:rsidRDefault="00252176">
      <w:pPr>
        <w:pStyle w:val="Heading1"/>
        <w:ind w:left="-3" w:right="3826"/>
      </w:pPr>
      <w:bookmarkStart w:id="226" w:name="_Toc129118"/>
      <w:r>
        <w:t>Extensions</w:t>
      </w:r>
      <w:bookmarkEnd w:id="226"/>
    </w:p>
    <w:p w14:paraId="1621E2EF" w14:textId="77777777" w:rsidR="00A21FDC" w:rsidRDefault="00252176">
      <w:pPr>
        <w:spacing w:after="682"/>
        <w:ind w:left="2" w:right="314"/>
      </w:pPr>
      <w:r>
        <w:t>This chapter evaluates the data model and the implementation developed in the previous chapter 3. It focuses on the important aspects of the uncertain nature of history in section 4.1. The second part of this chapter 4.2 develops extensions to the Hivent Model and the Edit Mode for HistoGlobe that deal with these problems of uncertainty and disagreement.</w:t>
      </w:r>
    </w:p>
    <w:p w14:paraId="2D0BB155" w14:textId="77777777" w:rsidR="00A21FDC" w:rsidRDefault="00252176">
      <w:pPr>
        <w:pStyle w:val="Heading2"/>
        <w:tabs>
          <w:tab w:val="center" w:pos="1405"/>
        </w:tabs>
        <w:ind w:left="-13" w:firstLine="0"/>
      </w:pPr>
      <w:bookmarkStart w:id="227" w:name="_Toc129119"/>
      <w:r>
        <w:t>4.1</w:t>
      </w:r>
      <w:r>
        <w:tab/>
        <w:t>Evaluation</w:t>
      </w:r>
      <w:bookmarkEnd w:id="227"/>
    </w:p>
    <w:p w14:paraId="349EE0CC" w14:textId="77777777" w:rsidR="00A21FDC" w:rsidRDefault="00252176">
      <w:pPr>
        <w:ind w:left="2" w:right="314"/>
      </w:pPr>
      <w:r>
        <w:t xml:space="preserve">In order to evaluate a model it is important to understand the concepts of </w:t>
      </w:r>
      <w:r>
        <w:rPr>
          <w:i/>
        </w:rPr>
        <w:t xml:space="preserve">disagreement </w:t>
      </w:r>
      <w:r>
        <w:t xml:space="preserve">and </w:t>
      </w:r>
      <w:r>
        <w:rPr>
          <w:i/>
        </w:rPr>
        <w:t>uncertainty</w:t>
      </w:r>
      <w:r>
        <w:t xml:space="preserve">, </w:t>
      </w:r>
      <w:r>
        <w:rPr>
          <w:i/>
        </w:rPr>
        <w:t xml:space="preserve">precision </w:t>
      </w:r>
      <w:r>
        <w:t xml:space="preserve">and </w:t>
      </w:r>
      <w:r>
        <w:rPr>
          <w:i/>
        </w:rPr>
        <w:t>accuracy</w:t>
      </w:r>
      <w:r>
        <w:t xml:space="preserve">. The model in an information system tries to resemble the real world as good as possible and necessary. Uncertainty and disagreement are two different kinds of problems in two different domains. </w:t>
      </w:r>
      <w:r>
        <w:rPr>
          <w:i/>
        </w:rPr>
        <w:t xml:space="preserve">Disagreement </w:t>
      </w:r>
      <w:r>
        <w:t xml:space="preserve">describes a conflict in the real world. On a contrary, </w:t>
      </w:r>
      <w:r>
        <w:rPr>
          <w:i/>
        </w:rPr>
        <w:t xml:space="preserve">uncertainty </w:t>
      </w:r>
      <w:r>
        <w:t xml:space="preserve">is the imperfection of a model to describe the real world. It can be expressed by accuracy and precision: The better a model simulates the reality, the more </w:t>
      </w:r>
      <w:r>
        <w:rPr>
          <w:i/>
        </w:rPr>
        <w:t xml:space="preserve">accurate </w:t>
      </w:r>
      <w:r>
        <w:t xml:space="preserve">or correct it is. That means, the closer it gets to the target, the higher is the accuracy. </w:t>
      </w:r>
      <w:r>
        <w:rPr>
          <w:i/>
        </w:rPr>
        <w:t xml:space="preserve">Precision </w:t>
      </w:r>
      <w:r>
        <w:t>or exactness describes how similar the results of the model are compared to each other, independent from how well they resemble the real world. That means a precise model gets the same results over and over again (see figure 4.1).</w:t>
      </w:r>
    </w:p>
    <w:p w14:paraId="4E22C08F" w14:textId="77777777" w:rsidR="00A21FDC" w:rsidRDefault="00252176">
      <w:pPr>
        <w:ind w:left="2" w:right="314"/>
      </w:pPr>
      <w:r>
        <w:t>If the border between the Principalities of Transsylvania and Wallachia is deducted from an historical map of 1600, the course of that border is inaccurate to a certain degree, because the map does not show the real world correctly. However, it can be modeled in the system very precisely, because the coordinates of the border points are stored as floating point numbers. The situation with Taiwan explained in section 2.1.1 is different: the disagreement is there already in the real world. The conflicting versions of the story can be modeled very precisely, but in order for the model to also be accurate, it needs to support declaring an Area as a contested territory.</w:t>
      </w:r>
    </w:p>
    <w:p w14:paraId="26420E9C" w14:textId="77777777" w:rsidR="00A21FDC" w:rsidRDefault="00252176">
      <w:pPr>
        <w:spacing w:after="170" w:line="259" w:lineRule="auto"/>
        <w:ind w:left="2709" w:firstLine="0"/>
        <w:jc w:val="left"/>
      </w:pPr>
      <w:r>
        <w:rPr>
          <w:noProof/>
          <w:sz w:val="22"/>
        </w:rPr>
        <w:lastRenderedPageBreak/>
        <mc:AlternateContent>
          <mc:Choice Requires="wpg">
            <w:drawing>
              <wp:inline distT="0" distB="0" distL="0" distR="0" wp14:anchorId="201A78A1" wp14:editId="32926FB6">
                <wp:extent cx="1848196" cy="1855196"/>
                <wp:effectExtent l="0" t="0" r="0" b="0"/>
                <wp:docPr id="115564" name="Group 115564"/>
                <wp:cNvGraphicFramePr/>
                <a:graphic xmlns:a="http://schemas.openxmlformats.org/drawingml/2006/main">
                  <a:graphicData uri="http://schemas.microsoft.com/office/word/2010/wordprocessingGroup">
                    <wpg:wgp>
                      <wpg:cNvGrpSpPr/>
                      <wpg:grpSpPr>
                        <a:xfrm>
                          <a:off x="0" y="0"/>
                          <a:ext cx="1848196" cy="1855196"/>
                          <a:chOff x="0" y="0"/>
                          <a:chExt cx="1848196" cy="1855196"/>
                        </a:xfrm>
                      </wpg:grpSpPr>
                      <wps:wsp>
                        <wps:cNvPr id="13368" name="Shape 13368"/>
                        <wps:cNvSpPr/>
                        <wps:spPr>
                          <a:xfrm>
                            <a:off x="463198" y="0"/>
                            <a:ext cx="599343" cy="599343"/>
                          </a:xfrm>
                          <a:custGeom>
                            <a:avLst/>
                            <a:gdLst/>
                            <a:ahLst/>
                            <a:cxnLst/>
                            <a:rect l="0" t="0" r="0" b="0"/>
                            <a:pathLst>
                              <a:path w="599343" h="599343">
                                <a:moveTo>
                                  <a:pt x="599343" y="299671"/>
                                </a:moveTo>
                                <a:cubicBezTo>
                                  <a:pt x="599343" y="465171"/>
                                  <a:pt x="465184" y="599343"/>
                                  <a:pt x="299671" y="599343"/>
                                </a:cubicBezTo>
                                <a:cubicBezTo>
                                  <a:pt x="134171" y="599343"/>
                                  <a:pt x="0" y="465171"/>
                                  <a:pt x="0" y="299671"/>
                                </a:cubicBezTo>
                                <a:cubicBezTo>
                                  <a:pt x="0" y="134162"/>
                                  <a:pt x="134171" y="0"/>
                                  <a:pt x="299671" y="0"/>
                                </a:cubicBezTo>
                                <a:cubicBezTo>
                                  <a:pt x="465184" y="0"/>
                                  <a:pt x="599343" y="134162"/>
                                  <a:pt x="599343" y="29967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70" name="Shape 13370"/>
                        <wps:cNvSpPr/>
                        <wps:spPr>
                          <a:xfrm>
                            <a:off x="715244" y="252033"/>
                            <a:ext cx="95250" cy="95263"/>
                          </a:xfrm>
                          <a:custGeom>
                            <a:avLst/>
                            <a:gdLst/>
                            <a:ahLst/>
                            <a:cxnLst/>
                            <a:rect l="0" t="0" r="0" b="0"/>
                            <a:pathLst>
                              <a:path w="95250" h="95263">
                                <a:moveTo>
                                  <a:pt x="47625" y="0"/>
                                </a:moveTo>
                                <a:cubicBezTo>
                                  <a:pt x="73937" y="0"/>
                                  <a:pt x="95250" y="21326"/>
                                  <a:pt x="95250" y="47638"/>
                                </a:cubicBezTo>
                                <a:cubicBezTo>
                                  <a:pt x="95250" y="73941"/>
                                  <a:pt x="73937" y="95263"/>
                                  <a:pt x="47625" y="95263"/>
                                </a:cubicBezTo>
                                <a:cubicBezTo>
                                  <a:pt x="21325" y="95263"/>
                                  <a:pt x="0" y="73941"/>
                                  <a:pt x="0" y="47638"/>
                                </a:cubicBezTo>
                                <a:cubicBezTo>
                                  <a:pt x="0" y="21326"/>
                                  <a:pt x="21325" y="0"/>
                                  <a:pt x="47625" y="0"/>
                                </a:cubicBezTo>
                                <a:close/>
                              </a:path>
                            </a:pathLst>
                          </a:custGeom>
                          <a:ln w="7818" cap="flat">
                            <a:miter lim="100000"/>
                          </a:ln>
                        </wps:spPr>
                        <wps:style>
                          <a:lnRef idx="1">
                            <a:srgbClr val="787878"/>
                          </a:lnRef>
                          <a:fillRef idx="1">
                            <a:srgbClr val="787878"/>
                          </a:fillRef>
                          <a:effectRef idx="0">
                            <a:scrgbClr r="0" g="0" b="0"/>
                          </a:effectRef>
                          <a:fontRef idx="none"/>
                        </wps:style>
                        <wps:bodyPr/>
                      </wps:wsp>
                      <wps:wsp>
                        <wps:cNvPr id="13371" name="Shape 13371"/>
                        <wps:cNvSpPr/>
                        <wps:spPr>
                          <a:xfrm>
                            <a:off x="584291" y="121080"/>
                            <a:ext cx="357169" cy="357172"/>
                          </a:xfrm>
                          <a:custGeom>
                            <a:avLst/>
                            <a:gdLst/>
                            <a:ahLst/>
                            <a:cxnLst/>
                            <a:rect l="0" t="0" r="0" b="0"/>
                            <a:pathLst>
                              <a:path w="357169" h="357172">
                                <a:moveTo>
                                  <a:pt x="357169" y="178591"/>
                                </a:moveTo>
                                <a:cubicBezTo>
                                  <a:pt x="357169" y="277215"/>
                                  <a:pt x="277212" y="357172"/>
                                  <a:pt x="178578" y="357172"/>
                                </a:cubicBezTo>
                                <a:cubicBezTo>
                                  <a:pt x="79957" y="357172"/>
                                  <a:pt x="0" y="277215"/>
                                  <a:pt x="0" y="178591"/>
                                </a:cubicBezTo>
                                <a:cubicBezTo>
                                  <a:pt x="0" y="79957"/>
                                  <a:pt x="79957" y="0"/>
                                  <a:pt x="178578" y="0"/>
                                </a:cubicBezTo>
                                <a:cubicBezTo>
                                  <a:pt x="277212" y="0"/>
                                  <a:pt x="357169" y="79957"/>
                                  <a:pt x="357169" y="17859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73" name="Shape 13373"/>
                        <wps:cNvSpPr/>
                        <wps:spPr>
                          <a:xfrm>
                            <a:off x="1248854" y="0"/>
                            <a:ext cx="599343" cy="599343"/>
                          </a:xfrm>
                          <a:custGeom>
                            <a:avLst/>
                            <a:gdLst/>
                            <a:ahLst/>
                            <a:cxnLst/>
                            <a:rect l="0" t="0" r="0" b="0"/>
                            <a:pathLst>
                              <a:path w="599343" h="599343">
                                <a:moveTo>
                                  <a:pt x="599343" y="299671"/>
                                </a:moveTo>
                                <a:cubicBezTo>
                                  <a:pt x="599343" y="465171"/>
                                  <a:pt x="465184" y="599343"/>
                                  <a:pt x="299671" y="599343"/>
                                </a:cubicBezTo>
                                <a:cubicBezTo>
                                  <a:pt x="134174" y="599343"/>
                                  <a:pt x="0" y="465171"/>
                                  <a:pt x="0" y="299671"/>
                                </a:cubicBezTo>
                                <a:cubicBezTo>
                                  <a:pt x="0" y="134162"/>
                                  <a:pt x="134174" y="0"/>
                                  <a:pt x="299671" y="0"/>
                                </a:cubicBezTo>
                                <a:cubicBezTo>
                                  <a:pt x="465184" y="0"/>
                                  <a:pt x="599343" y="134162"/>
                                  <a:pt x="599343" y="29967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75" name="Shape 13375"/>
                        <wps:cNvSpPr/>
                        <wps:spPr>
                          <a:xfrm>
                            <a:off x="1500900" y="252033"/>
                            <a:ext cx="95263" cy="95263"/>
                          </a:xfrm>
                          <a:custGeom>
                            <a:avLst/>
                            <a:gdLst/>
                            <a:ahLst/>
                            <a:cxnLst/>
                            <a:rect l="0" t="0" r="0" b="0"/>
                            <a:pathLst>
                              <a:path w="95263" h="95263">
                                <a:moveTo>
                                  <a:pt x="47625" y="0"/>
                                </a:moveTo>
                                <a:cubicBezTo>
                                  <a:pt x="73937" y="0"/>
                                  <a:pt x="95263" y="21326"/>
                                  <a:pt x="95263" y="47638"/>
                                </a:cubicBezTo>
                                <a:cubicBezTo>
                                  <a:pt x="95263" y="73941"/>
                                  <a:pt x="73937" y="95263"/>
                                  <a:pt x="47625" y="95263"/>
                                </a:cubicBezTo>
                                <a:cubicBezTo>
                                  <a:pt x="21326" y="95263"/>
                                  <a:pt x="0" y="73941"/>
                                  <a:pt x="0" y="47638"/>
                                </a:cubicBezTo>
                                <a:cubicBezTo>
                                  <a:pt x="0" y="21326"/>
                                  <a:pt x="21326" y="0"/>
                                  <a:pt x="47625" y="0"/>
                                </a:cubicBezTo>
                                <a:close/>
                              </a:path>
                            </a:pathLst>
                          </a:custGeom>
                          <a:ln w="7818" cap="flat">
                            <a:miter lim="100000"/>
                          </a:ln>
                        </wps:spPr>
                        <wps:style>
                          <a:lnRef idx="1">
                            <a:srgbClr val="787878"/>
                          </a:lnRef>
                          <a:fillRef idx="1">
                            <a:srgbClr val="787878"/>
                          </a:fillRef>
                          <a:effectRef idx="0">
                            <a:scrgbClr r="0" g="0" b="0"/>
                          </a:effectRef>
                          <a:fontRef idx="none"/>
                        </wps:style>
                        <wps:bodyPr/>
                      </wps:wsp>
                      <wps:wsp>
                        <wps:cNvPr id="13376" name="Shape 13376"/>
                        <wps:cNvSpPr/>
                        <wps:spPr>
                          <a:xfrm>
                            <a:off x="1369947" y="121080"/>
                            <a:ext cx="357169" cy="357172"/>
                          </a:xfrm>
                          <a:custGeom>
                            <a:avLst/>
                            <a:gdLst/>
                            <a:ahLst/>
                            <a:cxnLst/>
                            <a:rect l="0" t="0" r="0" b="0"/>
                            <a:pathLst>
                              <a:path w="357169" h="357172">
                                <a:moveTo>
                                  <a:pt x="357169" y="178591"/>
                                </a:moveTo>
                                <a:cubicBezTo>
                                  <a:pt x="357169" y="277215"/>
                                  <a:pt x="277215" y="357172"/>
                                  <a:pt x="178578" y="357172"/>
                                </a:cubicBezTo>
                                <a:cubicBezTo>
                                  <a:pt x="79957" y="357172"/>
                                  <a:pt x="0" y="277215"/>
                                  <a:pt x="0" y="178591"/>
                                </a:cubicBezTo>
                                <a:cubicBezTo>
                                  <a:pt x="0" y="79957"/>
                                  <a:pt x="79957" y="0"/>
                                  <a:pt x="178578" y="0"/>
                                </a:cubicBezTo>
                                <a:cubicBezTo>
                                  <a:pt x="277215" y="0"/>
                                  <a:pt x="357169" y="79957"/>
                                  <a:pt x="357169" y="17859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78" name="Shape 13378"/>
                        <wps:cNvSpPr/>
                        <wps:spPr>
                          <a:xfrm>
                            <a:off x="1248854" y="781751"/>
                            <a:ext cx="599343" cy="599343"/>
                          </a:xfrm>
                          <a:custGeom>
                            <a:avLst/>
                            <a:gdLst/>
                            <a:ahLst/>
                            <a:cxnLst/>
                            <a:rect l="0" t="0" r="0" b="0"/>
                            <a:pathLst>
                              <a:path w="599343" h="599343">
                                <a:moveTo>
                                  <a:pt x="599343" y="299671"/>
                                </a:moveTo>
                                <a:cubicBezTo>
                                  <a:pt x="599343" y="465171"/>
                                  <a:pt x="465184" y="599343"/>
                                  <a:pt x="299671" y="599343"/>
                                </a:cubicBezTo>
                                <a:cubicBezTo>
                                  <a:pt x="134174" y="599343"/>
                                  <a:pt x="0" y="465171"/>
                                  <a:pt x="0" y="299671"/>
                                </a:cubicBezTo>
                                <a:cubicBezTo>
                                  <a:pt x="0" y="134161"/>
                                  <a:pt x="134174" y="0"/>
                                  <a:pt x="299671" y="0"/>
                                </a:cubicBezTo>
                                <a:cubicBezTo>
                                  <a:pt x="465184" y="0"/>
                                  <a:pt x="599343" y="134161"/>
                                  <a:pt x="599343" y="29967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80" name="Shape 13380"/>
                        <wps:cNvSpPr/>
                        <wps:spPr>
                          <a:xfrm>
                            <a:off x="1500900" y="1033784"/>
                            <a:ext cx="95263" cy="95263"/>
                          </a:xfrm>
                          <a:custGeom>
                            <a:avLst/>
                            <a:gdLst/>
                            <a:ahLst/>
                            <a:cxnLst/>
                            <a:rect l="0" t="0" r="0" b="0"/>
                            <a:pathLst>
                              <a:path w="95263" h="95263">
                                <a:moveTo>
                                  <a:pt x="47625" y="0"/>
                                </a:moveTo>
                                <a:cubicBezTo>
                                  <a:pt x="73937" y="0"/>
                                  <a:pt x="95263" y="21325"/>
                                  <a:pt x="95263" y="47638"/>
                                </a:cubicBezTo>
                                <a:cubicBezTo>
                                  <a:pt x="95263" y="73940"/>
                                  <a:pt x="73937" y="95263"/>
                                  <a:pt x="47625" y="95263"/>
                                </a:cubicBezTo>
                                <a:cubicBezTo>
                                  <a:pt x="21326" y="95263"/>
                                  <a:pt x="0" y="73940"/>
                                  <a:pt x="0" y="47638"/>
                                </a:cubicBezTo>
                                <a:cubicBezTo>
                                  <a:pt x="0" y="21325"/>
                                  <a:pt x="21326" y="0"/>
                                  <a:pt x="47625" y="0"/>
                                </a:cubicBezTo>
                                <a:close/>
                              </a:path>
                            </a:pathLst>
                          </a:custGeom>
                          <a:ln w="7818" cap="flat">
                            <a:miter lim="100000"/>
                          </a:ln>
                        </wps:spPr>
                        <wps:style>
                          <a:lnRef idx="1">
                            <a:srgbClr val="787878"/>
                          </a:lnRef>
                          <a:fillRef idx="1">
                            <a:srgbClr val="787878"/>
                          </a:fillRef>
                          <a:effectRef idx="0">
                            <a:scrgbClr r="0" g="0" b="0"/>
                          </a:effectRef>
                          <a:fontRef idx="none"/>
                        </wps:style>
                        <wps:bodyPr/>
                      </wps:wsp>
                      <wps:wsp>
                        <wps:cNvPr id="13381" name="Shape 13381"/>
                        <wps:cNvSpPr/>
                        <wps:spPr>
                          <a:xfrm>
                            <a:off x="1369947" y="902831"/>
                            <a:ext cx="357169" cy="357172"/>
                          </a:xfrm>
                          <a:custGeom>
                            <a:avLst/>
                            <a:gdLst/>
                            <a:ahLst/>
                            <a:cxnLst/>
                            <a:rect l="0" t="0" r="0" b="0"/>
                            <a:pathLst>
                              <a:path w="357169" h="357172">
                                <a:moveTo>
                                  <a:pt x="357169" y="178591"/>
                                </a:moveTo>
                                <a:cubicBezTo>
                                  <a:pt x="357169" y="277215"/>
                                  <a:pt x="277215" y="357172"/>
                                  <a:pt x="178578" y="357172"/>
                                </a:cubicBezTo>
                                <a:cubicBezTo>
                                  <a:pt x="79957" y="357172"/>
                                  <a:pt x="0" y="277215"/>
                                  <a:pt x="0" y="178591"/>
                                </a:cubicBezTo>
                                <a:cubicBezTo>
                                  <a:pt x="0" y="79957"/>
                                  <a:pt x="79957" y="0"/>
                                  <a:pt x="178578" y="0"/>
                                </a:cubicBezTo>
                                <a:cubicBezTo>
                                  <a:pt x="277215" y="0"/>
                                  <a:pt x="357169" y="79957"/>
                                  <a:pt x="357169" y="17859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83" name="Shape 13383"/>
                        <wps:cNvSpPr/>
                        <wps:spPr>
                          <a:xfrm>
                            <a:off x="463198" y="781751"/>
                            <a:ext cx="599343" cy="599343"/>
                          </a:xfrm>
                          <a:custGeom>
                            <a:avLst/>
                            <a:gdLst/>
                            <a:ahLst/>
                            <a:cxnLst/>
                            <a:rect l="0" t="0" r="0" b="0"/>
                            <a:pathLst>
                              <a:path w="599343" h="599343">
                                <a:moveTo>
                                  <a:pt x="599343" y="299671"/>
                                </a:moveTo>
                                <a:cubicBezTo>
                                  <a:pt x="599343" y="465171"/>
                                  <a:pt x="465184" y="599343"/>
                                  <a:pt x="299671" y="599343"/>
                                </a:cubicBezTo>
                                <a:cubicBezTo>
                                  <a:pt x="134171" y="599343"/>
                                  <a:pt x="0" y="465171"/>
                                  <a:pt x="0" y="299671"/>
                                </a:cubicBezTo>
                                <a:cubicBezTo>
                                  <a:pt x="0" y="134161"/>
                                  <a:pt x="134171" y="0"/>
                                  <a:pt x="299671" y="0"/>
                                </a:cubicBezTo>
                                <a:cubicBezTo>
                                  <a:pt x="465184" y="0"/>
                                  <a:pt x="599343" y="134161"/>
                                  <a:pt x="599343" y="29967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85" name="Shape 13385"/>
                        <wps:cNvSpPr/>
                        <wps:spPr>
                          <a:xfrm>
                            <a:off x="715244" y="1033784"/>
                            <a:ext cx="95250" cy="95263"/>
                          </a:xfrm>
                          <a:custGeom>
                            <a:avLst/>
                            <a:gdLst/>
                            <a:ahLst/>
                            <a:cxnLst/>
                            <a:rect l="0" t="0" r="0" b="0"/>
                            <a:pathLst>
                              <a:path w="95250" h="95263">
                                <a:moveTo>
                                  <a:pt x="47625" y="0"/>
                                </a:moveTo>
                                <a:cubicBezTo>
                                  <a:pt x="73937" y="0"/>
                                  <a:pt x="95250" y="21325"/>
                                  <a:pt x="95250" y="47638"/>
                                </a:cubicBezTo>
                                <a:cubicBezTo>
                                  <a:pt x="95250" y="73940"/>
                                  <a:pt x="73937" y="95263"/>
                                  <a:pt x="47625" y="95263"/>
                                </a:cubicBezTo>
                                <a:cubicBezTo>
                                  <a:pt x="21325" y="95263"/>
                                  <a:pt x="0" y="73940"/>
                                  <a:pt x="0" y="47638"/>
                                </a:cubicBezTo>
                                <a:cubicBezTo>
                                  <a:pt x="0" y="21325"/>
                                  <a:pt x="21325" y="0"/>
                                  <a:pt x="47625" y="0"/>
                                </a:cubicBezTo>
                                <a:close/>
                              </a:path>
                            </a:pathLst>
                          </a:custGeom>
                          <a:ln w="7818" cap="flat">
                            <a:miter lim="100000"/>
                          </a:ln>
                        </wps:spPr>
                        <wps:style>
                          <a:lnRef idx="1">
                            <a:srgbClr val="787878"/>
                          </a:lnRef>
                          <a:fillRef idx="1">
                            <a:srgbClr val="787878"/>
                          </a:fillRef>
                          <a:effectRef idx="0">
                            <a:scrgbClr r="0" g="0" b="0"/>
                          </a:effectRef>
                          <a:fontRef idx="none"/>
                        </wps:style>
                        <wps:bodyPr/>
                      </wps:wsp>
                      <wps:wsp>
                        <wps:cNvPr id="13386" name="Shape 13386"/>
                        <wps:cNvSpPr/>
                        <wps:spPr>
                          <a:xfrm>
                            <a:off x="584291" y="902831"/>
                            <a:ext cx="357169" cy="357172"/>
                          </a:xfrm>
                          <a:custGeom>
                            <a:avLst/>
                            <a:gdLst/>
                            <a:ahLst/>
                            <a:cxnLst/>
                            <a:rect l="0" t="0" r="0" b="0"/>
                            <a:pathLst>
                              <a:path w="357169" h="357172">
                                <a:moveTo>
                                  <a:pt x="357169" y="178591"/>
                                </a:moveTo>
                                <a:cubicBezTo>
                                  <a:pt x="357169" y="277215"/>
                                  <a:pt x="277212" y="357172"/>
                                  <a:pt x="178578" y="357172"/>
                                </a:cubicBezTo>
                                <a:cubicBezTo>
                                  <a:pt x="79957" y="357172"/>
                                  <a:pt x="0" y="277215"/>
                                  <a:pt x="0" y="178591"/>
                                </a:cubicBezTo>
                                <a:cubicBezTo>
                                  <a:pt x="0" y="79957"/>
                                  <a:pt x="79957" y="0"/>
                                  <a:pt x="178578" y="0"/>
                                </a:cubicBezTo>
                                <a:cubicBezTo>
                                  <a:pt x="277212" y="0"/>
                                  <a:pt x="357169" y="79957"/>
                                  <a:pt x="357169" y="178591"/>
                                </a:cubicBezTo>
                                <a:close/>
                              </a:path>
                            </a:pathLst>
                          </a:custGeom>
                          <a:ln w="7818" cap="flat">
                            <a:miter lim="100000"/>
                          </a:ln>
                        </wps:spPr>
                        <wps:style>
                          <a:lnRef idx="1">
                            <a:srgbClr val="787878"/>
                          </a:lnRef>
                          <a:fillRef idx="0">
                            <a:srgbClr val="000000">
                              <a:alpha val="0"/>
                            </a:srgbClr>
                          </a:fillRef>
                          <a:effectRef idx="0">
                            <a:scrgbClr r="0" g="0" b="0"/>
                          </a:effectRef>
                          <a:fontRef idx="none"/>
                        </wps:style>
                        <wps:bodyPr/>
                      </wps:wsp>
                      <wps:wsp>
                        <wps:cNvPr id="13388" name="Shape 13388"/>
                        <wps:cNvSpPr/>
                        <wps:spPr>
                          <a:xfrm>
                            <a:off x="561910" y="907297"/>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89" name="Shape 13389"/>
                        <wps:cNvSpPr/>
                        <wps:spPr>
                          <a:xfrm>
                            <a:off x="561910" y="907297"/>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0" name="Shape 13390"/>
                        <wps:cNvSpPr/>
                        <wps:spPr>
                          <a:xfrm>
                            <a:off x="975127" y="944528"/>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1" name="Shape 13391"/>
                        <wps:cNvSpPr/>
                        <wps:spPr>
                          <a:xfrm>
                            <a:off x="975127" y="944528"/>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2" name="Shape 13392"/>
                        <wps:cNvSpPr/>
                        <wps:spPr>
                          <a:xfrm>
                            <a:off x="919284" y="1406136"/>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3" name="Shape 13393"/>
                        <wps:cNvSpPr/>
                        <wps:spPr>
                          <a:xfrm>
                            <a:off x="919284" y="1406136"/>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4" name="Shape 13394"/>
                        <wps:cNvSpPr/>
                        <wps:spPr>
                          <a:xfrm>
                            <a:off x="688485" y="1260958"/>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5" name="Shape 13395"/>
                        <wps:cNvSpPr/>
                        <wps:spPr>
                          <a:xfrm>
                            <a:off x="688485" y="1260958"/>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6" name="Shape 13396"/>
                        <wps:cNvSpPr/>
                        <wps:spPr>
                          <a:xfrm>
                            <a:off x="874610" y="1182783"/>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7" name="Shape 13397"/>
                        <wps:cNvSpPr/>
                        <wps:spPr>
                          <a:xfrm>
                            <a:off x="874610" y="1182783"/>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8" name="Shape 13398"/>
                        <wps:cNvSpPr/>
                        <wps:spPr>
                          <a:xfrm>
                            <a:off x="487461" y="1160438"/>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399" name="Shape 13399"/>
                        <wps:cNvSpPr/>
                        <wps:spPr>
                          <a:xfrm>
                            <a:off x="487461" y="1160438"/>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0" name="Shape 13400"/>
                        <wps:cNvSpPr/>
                        <wps:spPr>
                          <a:xfrm>
                            <a:off x="662426" y="951971"/>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1" name="Shape 13401"/>
                        <wps:cNvSpPr/>
                        <wps:spPr>
                          <a:xfrm>
                            <a:off x="662426" y="951971"/>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2" name="Shape 13402"/>
                        <wps:cNvSpPr/>
                        <wps:spPr>
                          <a:xfrm>
                            <a:off x="561910" y="345186"/>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3" name="Shape 13403"/>
                        <wps:cNvSpPr/>
                        <wps:spPr>
                          <a:xfrm>
                            <a:off x="561910" y="345186"/>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4" name="Shape 13404"/>
                        <wps:cNvSpPr/>
                        <wps:spPr>
                          <a:xfrm>
                            <a:off x="654971" y="181392"/>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5" name="Shape 13405"/>
                        <wps:cNvSpPr/>
                        <wps:spPr>
                          <a:xfrm>
                            <a:off x="654971" y="181392"/>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6" name="Shape 13406"/>
                        <wps:cNvSpPr/>
                        <wps:spPr>
                          <a:xfrm>
                            <a:off x="755487" y="389859"/>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7" name="Shape 13407"/>
                        <wps:cNvSpPr/>
                        <wps:spPr>
                          <a:xfrm>
                            <a:off x="755487" y="389859"/>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8" name="Shape 13408"/>
                        <wps:cNvSpPr/>
                        <wps:spPr>
                          <a:xfrm>
                            <a:off x="852278" y="280040"/>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09" name="Shape 13409"/>
                        <wps:cNvSpPr/>
                        <wps:spPr>
                          <a:xfrm>
                            <a:off x="852278" y="280040"/>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0" name="Shape 13410"/>
                        <wps:cNvSpPr/>
                        <wps:spPr>
                          <a:xfrm>
                            <a:off x="746175" y="270740"/>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1" name="Shape 13411"/>
                        <wps:cNvSpPr/>
                        <wps:spPr>
                          <a:xfrm>
                            <a:off x="746175" y="270740"/>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2" name="Shape 13412"/>
                        <wps:cNvSpPr/>
                        <wps:spPr>
                          <a:xfrm>
                            <a:off x="820633" y="185109"/>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3" name="Shape 13413"/>
                        <wps:cNvSpPr/>
                        <wps:spPr>
                          <a:xfrm>
                            <a:off x="820633" y="185109"/>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4" name="Shape 13414"/>
                        <wps:cNvSpPr/>
                        <wps:spPr>
                          <a:xfrm>
                            <a:off x="682899" y="289342"/>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5" name="Shape 13415"/>
                        <wps:cNvSpPr/>
                        <wps:spPr>
                          <a:xfrm>
                            <a:off x="682899" y="289342"/>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6" name="Shape 13416"/>
                        <wps:cNvSpPr/>
                        <wps:spPr>
                          <a:xfrm>
                            <a:off x="1524604" y="29164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7" name="Shape 13417"/>
                        <wps:cNvSpPr/>
                        <wps:spPr>
                          <a:xfrm>
                            <a:off x="1524604" y="29164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8" name="Shape 13418"/>
                        <wps:cNvSpPr/>
                        <wps:spPr>
                          <a:xfrm>
                            <a:off x="1567600" y="274773"/>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19" name="Shape 13419"/>
                        <wps:cNvSpPr/>
                        <wps:spPr>
                          <a:xfrm>
                            <a:off x="1567600" y="274773"/>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0" name="Shape 13420"/>
                        <wps:cNvSpPr/>
                        <wps:spPr>
                          <a:xfrm>
                            <a:off x="1496601" y="286362"/>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1" name="Shape 13421"/>
                        <wps:cNvSpPr/>
                        <wps:spPr>
                          <a:xfrm>
                            <a:off x="1496601" y="286362"/>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2" name="Shape 13422"/>
                        <wps:cNvSpPr/>
                        <wps:spPr>
                          <a:xfrm>
                            <a:off x="1541936" y="233317"/>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3" name="Shape 13423"/>
                        <wps:cNvSpPr/>
                        <wps:spPr>
                          <a:xfrm>
                            <a:off x="1541936" y="233317"/>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4" name="Shape 13424"/>
                        <wps:cNvSpPr/>
                        <wps:spPr>
                          <a:xfrm>
                            <a:off x="1476128" y="237923"/>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5" name="Shape 13425"/>
                        <wps:cNvSpPr/>
                        <wps:spPr>
                          <a:xfrm>
                            <a:off x="1476128" y="237923"/>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6" name="Shape 13426"/>
                        <wps:cNvSpPr/>
                        <wps:spPr>
                          <a:xfrm>
                            <a:off x="1458376" y="30720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7" name="Shape 13427"/>
                        <wps:cNvSpPr/>
                        <wps:spPr>
                          <a:xfrm>
                            <a:off x="1458376" y="30720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8" name="Shape 13428"/>
                        <wps:cNvSpPr/>
                        <wps:spPr>
                          <a:xfrm>
                            <a:off x="1541936" y="33794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29" name="Shape 13429"/>
                        <wps:cNvSpPr/>
                        <wps:spPr>
                          <a:xfrm>
                            <a:off x="1541936" y="33794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0" name="Shape 13430"/>
                        <wps:cNvSpPr/>
                        <wps:spPr>
                          <a:xfrm>
                            <a:off x="1670368" y="86098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1" name="Shape 13431"/>
                        <wps:cNvSpPr/>
                        <wps:spPr>
                          <a:xfrm>
                            <a:off x="1670368" y="86098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2" name="Shape 13432"/>
                        <wps:cNvSpPr/>
                        <wps:spPr>
                          <a:xfrm>
                            <a:off x="1705729" y="874014"/>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3" name="Shape 13433"/>
                        <wps:cNvSpPr/>
                        <wps:spPr>
                          <a:xfrm>
                            <a:off x="1705729" y="874014"/>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4" name="Shape 13434"/>
                        <wps:cNvSpPr/>
                        <wps:spPr>
                          <a:xfrm>
                            <a:off x="1649896" y="879597"/>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5" name="Shape 13435"/>
                        <wps:cNvSpPr/>
                        <wps:spPr>
                          <a:xfrm>
                            <a:off x="1649896" y="879597"/>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6" name="Shape 13436"/>
                        <wps:cNvSpPr/>
                        <wps:spPr>
                          <a:xfrm>
                            <a:off x="1674084" y="91868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7" name="Shape 13437"/>
                        <wps:cNvSpPr/>
                        <wps:spPr>
                          <a:xfrm>
                            <a:off x="1674084" y="91868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8" name="Shape 13438"/>
                        <wps:cNvSpPr/>
                        <wps:spPr>
                          <a:xfrm>
                            <a:off x="1752259" y="916815"/>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39" name="Shape 13439"/>
                        <wps:cNvSpPr/>
                        <wps:spPr>
                          <a:xfrm>
                            <a:off x="1752259" y="916815"/>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40" name="Shape 13440"/>
                        <wps:cNvSpPr/>
                        <wps:spPr>
                          <a:xfrm>
                            <a:off x="1715041" y="926131"/>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41" name="Shape 13441"/>
                        <wps:cNvSpPr/>
                        <wps:spPr>
                          <a:xfrm>
                            <a:off x="1715041" y="926131"/>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42" name="Shape 13442"/>
                        <wps:cNvSpPr/>
                        <wps:spPr>
                          <a:xfrm>
                            <a:off x="1750582" y="882691"/>
                            <a:ext cx="52117" cy="52117"/>
                          </a:xfrm>
                          <a:custGeom>
                            <a:avLst/>
                            <a:gdLst/>
                            <a:ahLst/>
                            <a:cxnLst/>
                            <a:rect l="0" t="0" r="0" b="0"/>
                            <a:pathLst>
                              <a:path w="52117" h="52117">
                                <a:moveTo>
                                  <a:pt x="0" y="52117"/>
                                </a:moveTo>
                                <a:lnTo>
                                  <a:pt x="52117" y="0"/>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43" name="Shape 13443"/>
                        <wps:cNvSpPr/>
                        <wps:spPr>
                          <a:xfrm>
                            <a:off x="1750582" y="882691"/>
                            <a:ext cx="52117" cy="52117"/>
                          </a:xfrm>
                          <a:custGeom>
                            <a:avLst/>
                            <a:gdLst/>
                            <a:ahLst/>
                            <a:cxnLst/>
                            <a:rect l="0" t="0" r="0" b="0"/>
                            <a:pathLst>
                              <a:path w="52117" h="52117">
                                <a:moveTo>
                                  <a:pt x="0" y="0"/>
                                </a:moveTo>
                                <a:lnTo>
                                  <a:pt x="52117" y="52117"/>
                                </a:lnTo>
                              </a:path>
                            </a:pathLst>
                          </a:custGeom>
                          <a:ln w="13029" cap="flat">
                            <a:miter lim="100000"/>
                          </a:ln>
                        </wps:spPr>
                        <wps:style>
                          <a:lnRef idx="1">
                            <a:srgbClr val="000000"/>
                          </a:lnRef>
                          <a:fillRef idx="0">
                            <a:srgbClr val="000000">
                              <a:alpha val="0"/>
                            </a:srgbClr>
                          </a:fillRef>
                          <a:effectRef idx="0">
                            <a:scrgbClr r="0" g="0" b="0"/>
                          </a:effectRef>
                          <a:fontRef idx="none"/>
                        </wps:style>
                        <wps:bodyPr/>
                      </wps:wsp>
                      <wps:wsp>
                        <wps:cNvPr id="13444" name="Shape 13444"/>
                        <wps:cNvSpPr/>
                        <wps:spPr>
                          <a:xfrm>
                            <a:off x="0" y="847620"/>
                            <a:ext cx="30435" cy="40673"/>
                          </a:xfrm>
                          <a:custGeom>
                            <a:avLst/>
                            <a:gdLst/>
                            <a:ahLst/>
                            <a:cxnLst/>
                            <a:rect l="0" t="0" r="0" b="0"/>
                            <a:pathLst>
                              <a:path w="30435" h="40673">
                                <a:moveTo>
                                  <a:pt x="30435" y="0"/>
                                </a:moveTo>
                                <a:lnTo>
                                  <a:pt x="30435" y="15722"/>
                                </a:lnTo>
                                <a:lnTo>
                                  <a:pt x="18322" y="19801"/>
                                </a:lnTo>
                                <a:cubicBezTo>
                                  <a:pt x="15931" y="20667"/>
                                  <a:pt x="15726" y="20667"/>
                                  <a:pt x="13231" y="21175"/>
                                </a:cubicBezTo>
                                <a:lnTo>
                                  <a:pt x="13231" y="21280"/>
                                </a:lnTo>
                                <a:cubicBezTo>
                                  <a:pt x="17000" y="22094"/>
                                  <a:pt x="20918" y="23465"/>
                                  <a:pt x="25498" y="25045"/>
                                </a:cubicBezTo>
                                <a:lnTo>
                                  <a:pt x="30435" y="26713"/>
                                </a:lnTo>
                                <a:lnTo>
                                  <a:pt x="30435" y="40673"/>
                                </a:lnTo>
                                <a:lnTo>
                                  <a:pt x="4479" y="31608"/>
                                </a:lnTo>
                                <a:cubicBezTo>
                                  <a:pt x="0" y="30032"/>
                                  <a:pt x="0" y="27029"/>
                                  <a:pt x="0" y="24944"/>
                                </a:cubicBezTo>
                                <a:lnTo>
                                  <a:pt x="0" y="15729"/>
                                </a:lnTo>
                                <a:cubicBezTo>
                                  <a:pt x="0" y="13644"/>
                                  <a:pt x="0" y="10641"/>
                                  <a:pt x="4479" y="9065"/>
                                </a:cubicBezTo>
                                <a:lnTo>
                                  <a:pt x="3043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45" name="Shape 13445"/>
                        <wps:cNvSpPr/>
                        <wps:spPr>
                          <a:xfrm>
                            <a:off x="22801" y="785988"/>
                            <a:ext cx="7633" cy="36969"/>
                          </a:xfrm>
                          <a:custGeom>
                            <a:avLst/>
                            <a:gdLst/>
                            <a:ahLst/>
                            <a:cxnLst/>
                            <a:rect l="0" t="0" r="0" b="0"/>
                            <a:pathLst>
                              <a:path w="7633" h="36969">
                                <a:moveTo>
                                  <a:pt x="5547" y="0"/>
                                </a:moveTo>
                                <a:lnTo>
                                  <a:pt x="7633" y="337"/>
                                </a:lnTo>
                                <a:lnTo>
                                  <a:pt x="7633" y="36969"/>
                                </a:lnTo>
                                <a:lnTo>
                                  <a:pt x="5942" y="36385"/>
                                </a:lnTo>
                                <a:cubicBezTo>
                                  <a:pt x="1832" y="32027"/>
                                  <a:pt x="0" y="25729"/>
                                  <a:pt x="0" y="17967"/>
                                </a:cubicBezTo>
                                <a:cubicBezTo>
                                  <a:pt x="0" y="10638"/>
                                  <a:pt x="1068" y="7534"/>
                                  <a:pt x="3358" y="2547"/>
                                </a:cubicBezTo>
                                <a:cubicBezTo>
                                  <a:pt x="4173" y="765"/>
                                  <a:pt x="4580" y="0"/>
                                  <a:pt x="554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46" name="Shape 13446"/>
                        <wps:cNvSpPr/>
                        <wps:spPr>
                          <a:xfrm>
                            <a:off x="22801" y="735093"/>
                            <a:ext cx="7633" cy="36969"/>
                          </a:xfrm>
                          <a:custGeom>
                            <a:avLst/>
                            <a:gdLst/>
                            <a:ahLst/>
                            <a:cxnLst/>
                            <a:rect l="0" t="0" r="0" b="0"/>
                            <a:pathLst>
                              <a:path w="7633" h="36969">
                                <a:moveTo>
                                  <a:pt x="5547" y="0"/>
                                </a:moveTo>
                                <a:lnTo>
                                  <a:pt x="7633" y="337"/>
                                </a:lnTo>
                                <a:lnTo>
                                  <a:pt x="7633" y="36969"/>
                                </a:lnTo>
                                <a:lnTo>
                                  <a:pt x="5942" y="36385"/>
                                </a:lnTo>
                                <a:cubicBezTo>
                                  <a:pt x="1832" y="32027"/>
                                  <a:pt x="0" y="25729"/>
                                  <a:pt x="0" y="17967"/>
                                </a:cubicBezTo>
                                <a:cubicBezTo>
                                  <a:pt x="0" y="10638"/>
                                  <a:pt x="1068" y="7534"/>
                                  <a:pt x="3358" y="2547"/>
                                </a:cubicBezTo>
                                <a:cubicBezTo>
                                  <a:pt x="4173" y="765"/>
                                  <a:pt x="4580" y="0"/>
                                  <a:pt x="554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47" name="Shape 13447"/>
                        <wps:cNvSpPr/>
                        <wps:spPr>
                          <a:xfrm>
                            <a:off x="24583" y="710816"/>
                            <a:ext cx="5852" cy="14150"/>
                          </a:xfrm>
                          <a:custGeom>
                            <a:avLst/>
                            <a:gdLst/>
                            <a:ahLst/>
                            <a:cxnLst/>
                            <a:rect l="0" t="0" r="0" b="0"/>
                            <a:pathLst>
                              <a:path w="5852" h="14150">
                                <a:moveTo>
                                  <a:pt x="4987" y="0"/>
                                </a:moveTo>
                                <a:lnTo>
                                  <a:pt x="5852" y="0"/>
                                </a:lnTo>
                                <a:lnTo>
                                  <a:pt x="5852" y="14150"/>
                                </a:lnTo>
                                <a:lnTo>
                                  <a:pt x="4987" y="14150"/>
                                </a:lnTo>
                                <a:cubicBezTo>
                                  <a:pt x="1170" y="14150"/>
                                  <a:pt x="0" y="12928"/>
                                  <a:pt x="0" y="9163"/>
                                </a:cubicBezTo>
                                <a:lnTo>
                                  <a:pt x="0" y="4990"/>
                                </a:lnTo>
                                <a:cubicBezTo>
                                  <a:pt x="0" y="713"/>
                                  <a:pt x="1678" y="0"/>
                                  <a:pt x="49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48" name="Shape 13448"/>
                        <wps:cNvSpPr/>
                        <wps:spPr>
                          <a:xfrm>
                            <a:off x="24583" y="679110"/>
                            <a:ext cx="5852" cy="14199"/>
                          </a:xfrm>
                          <a:custGeom>
                            <a:avLst/>
                            <a:gdLst/>
                            <a:ahLst/>
                            <a:cxnLst/>
                            <a:rect l="0" t="0" r="0" b="0"/>
                            <a:pathLst>
                              <a:path w="5852" h="14199">
                                <a:moveTo>
                                  <a:pt x="4987" y="0"/>
                                </a:moveTo>
                                <a:lnTo>
                                  <a:pt x="5852" y="0"/>
                                </a:lnTo>
                                <a:lnTo>
                                  <a:pt x="5852" y="14199"/>
                                </a:lnTo>
                                <a:lnTo>
                                  <a:pt x="4987" y="14199"/>
                                </a:lnTo>
                                <a:cubicBezTo>
                                  <a:pt x="1375" y="14199"/>
                                  <a:pt x="0" y="13130"/>
                                  <a:pt x="0" y="9160"/>
                                </a:cubicBezTo>
                                <a:lnTo>
                                  <a:pt x="0" y="4987"/>
                                </a:lnTo>
                                <a:cubicBezTo>
                                  <a:pt x="0" y="714"/>
                                  <a:pt x="1678" y="0"/>
                                  <a:pt x="49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49" name="Shape 13449"/>
                        <wps:cNvSpPr/>
                        <wps:spPr>
                          <a:xfrm>
                            <a:off x="23970" y="653103"/>
                            <a:ext cx="6464" cy="13332"/>
                          </a:xfrm>
                          <a:custGeom>
                            <a:avLst/>
                            <a:gdLst/>
                            <a:ahLst/>
                            <a:cxnLst/>
                            <a:rect l="0" t="0" r="0" b="0"/>
                            <a:pathLst>
                              <a:path w="6464" h="13332">
                                <a:moveTo>
                                  <a:pt x="4990" y="0"/>
                                </a:moveTo>
                                <a:lnTo>
                                  <a:pt x="6464" y="0"/>
                                </a:lnTo>
                                <a:lnTo>
                                  <a:pt x="6464" y="13332"/>
                                </a:lnTo>
                                <a:lnTo>
                                  <a:pt x="4990" y="13332"/>
                                </a:lnTo>
                                <a:cubicBezTo>
                                  <a:pt x="1120" y="13332"/>
                                  <a:pt x="0" y="12062"/>
                                  <a:pt x="0" y="8345"/>
                                </a:cubicBezTo>
                                <a:lnTo>
                                  <a:pt x="0" y="4987"/>
                                </a:lnTo>
                                <a:cubicBezTo>
                                  <a:pt x="0" y="710"/>
                                  <a:pt x="1629" y="0"/>
                                  <a:pt x="49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0" name="Shape 13450"/>
                        <wps:cNvSpPr/>
                        <wps:spPr>
                          <a:xfrm>
                            <a:off x="23410" y="635696"/>
                            <a:ext cx="7024" cy="12989"/>
                          </a:xfrm>
                          <a:custGeom>
                            <a:avLst/>
                            <a:gdLst/>
                            <a:ahLst/>
                            <a:cxnLst/>
                            <a:rect l="0" t="0" r="0" b="0"/>
                            <a:pathLst>
                              <a:path w="7024" h="12989">
                                <a:moveTo>
                                  <a:pt x="2850" y="0"/>
                                </a:moveTo>
                                <a:lnTo>
                                  <a:pt x="7024" y="0"/>
                                </a:lnTo>
                                <a:lnTo>
                                  <a:pt x="7024" y="12989"/>
                                </a:lnTo>
                                <a:lnTo>
                                  <a:pt x="1942" y="8849"/>
                                </a:lnTo>
                                <a:cubicBezTo>
                                  <a:pt x="268" y="5967"/>
                                  <a:pt x="0" y="3334"/>
                                  <a:pt x="0" y="1883"/>
                                </a:cubicBezTo>
                                <a:cubicBezTo>
                                  <a:pt x="0" y="0"/>
                                  <a:pt x="765" y="0"/>
                                  <a:pt x="285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 name="Shape 13451"/>
                        <wps:cNvSpPr/>
                        <wps:spPr>
                          <a:xfrm>
                            <a:off x="22801" y="587104"/>
                            <a:ext cx="7633" cy="38462"/>
                          </a:xfrm>
                          <a:custGeom>
                            <a:avLst/>
                            <a:gdLst/>
                            <a:ahLst/>
                            <a:cxnLst/>
                            <a:rect l="0" t="0" r="0" b="0"/>
                            <a:pathLst>
                              <a:path w="7633" h="38462">
                                <a:moveTo>
                                  <a:pt x="7633" y="0"/>
                                </a:moveTo>
                                <a:lnTo>
                                  <a:pt x="7633" y="17319"/>
                                </a:lnTo>
                                <a:lnTo>
                                  <a:pt x="6870" y="19072"/>
                                </a:lnTo>
                                <a:lnTo>
                                  <a:pt x="7633" y="20831"/>
                                </a:lnTo>
                                <a:lnTo>
                                  <a:pt x="7633" y="38303"/>
                                </a:lnTo>
                                <a:lnTo>
                                  <a:pt x="5752" y="38462"/>
                                </a:lnTo>
                                <a:cubicBezTo>
                                  <a:pt x="4580" y="38462"/>
                                  <a:pt x="4274" y="37954"/>
                                  <a:pt x="3358" y="35765"/>
                                </a:cubicBezTo>
                                <a:cubicBezTo>
                                  <a:pt x="407" y="28795"/>
                                  <a:pt x="0" y="23551"/>
                                  <a:pt x="0" y="18664"/>
                                </a:cubicBezTo>
                                <a:cubicBezTo>
                                  <a:pt x="0" y="14773"/>
                                  <a:pt x="57" y="4868"/>
                                  <a:pt x="7043" y="159"/>
                                </a:cubicBezTo>
                                <a:lnTo>
                                  <a:pt x="763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2" name="Shape 13452"/>
                        <wps:cNvSpPr/>
                        <wps:spPr>
                          <a:xfrm>
                            <a:off x="22801" y="532326"/>
                            <a:ext cx="7633" cy="36969"/>
                          </a:xfrm>
                          <a:custGeom>
                            <a:avLst/>
                            <a:gdLst/>
                            <a:ahLst/>
                            <a:cxnLst/>
                            <a:rect l="0" t="0" r="0" b="0"/>
                            <a:pathLst>
                              <a:path w="7633" h="36969">
                                <a:moveTo>
                                  <a:pt x="5547" y="0"/>
                                </a:moveTo>
                                <a:lnTo>
                                  <a:pt x="7633" y="337"/>
                                </a:lnTo>
                                <a:lnTo>
                                  <a:pt x="7633" y="36969"/>
                                </a:lnTo>
                                <a:lnTo>
                                  <a:pt x="5942" y="36385"/>
                                </a:lnTo>
                                <a:cubicBezTo>
                                  <a:pt x="1832" y="32027"/>
                                  <a:pt x="0" y="25729"/>
                                  <a:pt x="0" y="17967"/>
                                </a:cubicBezTo>
                                <a:cubicBezTo>
                                  <a:pt x="0" y="10638"/>
                                  <a:pt x="1068" y="7534"/>
                                  <a:pt x="3358" y="2547"/>
                                </a:cubicBezTo>
                                <a:cubicBezTo>
                                  <a:pt x="4173" y="765"/>
                                  <a:pt x="4580" y="0"/>
                                  <a:pt x="554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3" name="Shape 13453"/>
                        <wps:cNvSpPr/>
                        <wps:spPr>
                          <a:xfrm>
                            <a:off x="24583" y="511040"/>
                            <a:ext cx="5852" cy="14416"/>
                          </a:xfrm>
                          <a:custGeom>
                            <a:avLst/>
                            <a:gdLst/>
                            <a:ahLst/>
                            <a:cxnLst/>
                            <a:rect l="0" t="0" r="0" b="0"/>
                            <a:pathLst>
                              <a:path w="5852" h="14416">
                                <a:moveTo>
                                  <a:pt x="5852" y="0"/>
                                </a:moveTo>
                                <a:lnTo>
                                  <a:pt x="5852" y="13186"/>
                                </a:lnTo>
                                <a:lnTo>
                                  <a:pt x="4378" y="13856"/>
                                </a:lnTo>
                                <a:cubicBezTo>
                                  <a:pt x="3866" y="14061"/>
                                  <a:pt x="3104" y="14416"/>
                                  <a:pt x="2697" y="14416"/>
                                </a:cubicBezTo>
                                <a:cubicBezTo>
                                  <a:pt x="0" y="14416"/>
                                  <a:pt x="0" y="11771"/>
                                  <a:pt x="0" y="10345"/>
                                </a:cubicBezTo>
                                <a:lnTo>
                                  <a:pt x="0" y="7595"/>
                                </a:lnTo>
                                <a:cubicBezTo>
                                  <a:pt x="0" y="5001"/>
                                  <a:pt x="394" y="3525"/>
                                  <a:pt x="1609" y="2330"/>
                                </a:cubicBezTo>
                                <a:lnTo>
                                  <a:pt x="585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4" name="Shape 13454"/>
                        <wps:cNvSpPr/>
                        <wps:spPr>
                          <a:xfrm>
                            <a:off x="24583" y="479141"/>
                            <a:ext cx="5852" cy="13313"/>
                          </a:xfrm>
                          <a:custGeom>
                            <a:avLst/>
                            <a:gdLst/>
                            <a:ahLst/>
                            <a:cxnLst/>
                            <a:rect l="0" t="0" r="0" b="0"/>
                            <a:pathLst>
                              <a:path w="5852" h="13313">
                                <a:moveTo>
                                  <a:pt x="2798" y="0"/>
                                </a:moveTo>
                                <a:cubicBezTo>
                                  <a:pt x="3358" y="0"/>
                                  <a:pt x="3564" y="0"/>
                                  <a:pt x="4886" y="560"/>
                                </a:cubicBezTo>
                                <a:lnTo>
                                  <a:pt x="5852" y="891"/>
                                </a:lnTo>
                                <a:lnTo>
                                  <a:pt x="5852" y="13313"/>
                                </a:lnTo>
                                <a:lnTo>
                                  <a:pt x="2391" y="12013"/>
                                </a:lnTo>
                                <a:cubicBezTo>
                                  <a:pt x="0" y="10433"/>
                                  <a:pt x="0" y="8143"/>
                                  <a:pt x="0" y="6466"/>
                                </a:cubicBezTo>
                                <a:lnTo>
                                  <a:pt x="0" y="4176"/>
                                </a:lnTo>
                                <a:cubicBezTo>
                                  <a:pt x="0" y="2850"/>
                                  <a:pt x="0" y="0"/>
                                  <a:pt x="279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5" name="Shape 13455"/>
                        <wps:cNvSpPr/>
                        <wps:spPr>
                          <a:xfrm>
                            <a:off x="30435" y="838493"/>
                            <a:ext cx="26135" cy="58927"/>
                          </a:xfrm>
                          <a:custGeom>
                            <a:avLst/>
                            <a:gdLst/>
                            <a:ahLst/>
                            <a:cxnLst/>
                            <a:rect l="0" t="0" r="0" b="0"/>
                            <a:pathLst>
                              <a:path w="26135" h="58927">
                                <a:moveTo>
                                  <a:pt x="26135" y="0"/>
                                </a:moveTo>
                                <a:lnTo>
                                  <a:pt x="26135" y="58927"/>
                                </a:lnTo>
                                <a:lnTo>
                                  <a:pt x="0" y="49800"/>
                                </a:lnTo>
                                <a:lnTo>
                                  <a:pt x="0" y="35840"/>
                                </a:lnTo>
                                <a:lnTo>
                                  <a:pt x="17203" y="41654"/>
                                </a:lnTo>
                                <a:lnTo>
                                  <a:pt x="17203" y="19055"/>
                                </a:lnTo>
                                <a:lnTo>
                                  <a:pt x="0" y="24849"/>
                                </a:lnTo>
                                <a:lnTo>
                                  <a:pt x="0" y="9127"/>
                                </a:lnTo>
                                <a:lnTo>
                                  <a:pt x="2613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6" name="Shape 13456"/>
                        <wps:cNvSpPr/>
                        <wps:spPr>
                          <a:xfrm>
                            <a:off x="30435" y="786325"/>
                            <a:ext cx="26135" cy="42822"/>
                          </a:xfrm>
                          <a:custGeom>
                            <a:avLst/>
                            <a:gdLst/>
                            <a:ahLst/>
                            <a:cxnLst/>
                            <a:rect l="0" t="0" r="0" b="0"/>
                            <a:pathLst>
                              <a:path w="26135" h="42822">
                                <a:moveTo>
                                  <a:pt x="0" y="0"/>
                                </a:moveTo>
                                <a:lnTo>
                                  <a:pt x="1387" y="224"/>
                                </a:lnTo>
                                <a:cubicBezTo>
                                  <a:pt x="3016" y="517"/>
                                  <a:pt x="4682" y="836"/>
                                  <a:pt x="5090" y="937"/>
                                </a:cubicBezTo>
                                <a:cubicBezTo>
                                  <a:pt x="5497" y="1038"/>
                                  <a:pt x="6464" y="1243"/>
                                  <a:pt x="6464" y="2311"/>
                                </a:cubicBezTo>
                                <a:cubicBezTo>
                                  <a:pt x="6464" y="2718"/>
                                  <a:pt x="6464" y="2920"/>
                                  <a:pt x="5295" y="4142"/>
                                </a:cubicBezTo>
                                <a:cubicBezTo>
                                  <a:pt x="2191" y="7910"/>
                                  <a:pt x="510" y="10708"/>
                                  <a:pt x="510" y="17529"/>
                                </a:cubicBezTo>
                                <a:cubicBezTo>
                                  <a:pt x="510" y="28115"/>
                                  <a:pt x="9262" y="28676"/>
                                  <a:pt x="17712" y="28676"/>
                                </a:cubicBezTo>
                                <a:lnTo>
                                  <a:pt x="26135" y="27648"/>
                                </a:lnTo>
                                <a:lnTo>
                                  <a:pt x="26135" y="40043"/>
                                </a:lnTo>
                                <a:lnTo>
                                  <a:pt x="17917" y="42822"/>
                                </a:lnTo>
                                <a:lnTo>
                                  <a:pt x="0" y="3663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7" name="Shape 13457"/>
                        <wps:cNvSpPr/>
                        <wps:spPr>
                          <a:xfrm>
                            <a:off x="30435" y="735430"/>
                            <a:ext cx="26135" cy="42822"/>
                          </a:xfrm>
                          <a:custGeom>
                            <a:avLst/>
                            <a:gdLst/>
                            <a:ahLst/>
                            <a:cxnLst/>
                            <a:rect l="0" t="0" r="0" b="0"/>
                            <a:pathLst>
                              <a:path w="26135" h="42822">
                                <a:moveTo>
                                  <a:pt x="0" y="0"/>
                                </a:moveTo>
                                <a:lnTo>
                                  <a:pt x="1387" y="224"/>
                                </a:lnTo>
                                <a:cubicBezTo>
                                  <a:pt x="3016" y="517"/>
                                  <a:pt x="4682" y="836"/>
                                  <a:pt x="5090" y="937"/>
                                </a:cubicBezTo>
                                <a:cubicBezTo>
                                  <a:pt x="5497" y="1037"/>
                                  <a:pt x="6464" y="1243"/>
                                  <a:pt x="6464" y="2311"/>
                                </a:cubicBezTo>
                                <a:cubicBezTo>
                                  <a:pt x="6464" y="2718"/>
                                  <a:pt x="6464" y="2920"/>
                                  <a:pt x="5295" y="4142"/>
                                </a:cubicBezTo>
                                <a:cubicBezTo>
                                  <a:pt x="2191" y="7910"/>
                                  <a:pt x="510" y="10708"/>
                                  <a:pt x="510" y="17529"/>
                                </a:cubicBezTo>
                                <a:cubicBezTo>
                                  <a:pt x="510" y="28115"/>
                                  <a:pt x="9262" y="28676"/>
                                  <a:pt x="17712" y="28676"/>
                                </a:cubicBezTo>
                                <a:lnTo>
                                  <a:pt x="26135" y="27647"/>
                                </a:lnTo>
                                <a:lnTo>
                                  <a:pt x="26135" y="40043"/>
                                </a:lnTo>
                                <a:lnTo>
                                  <a:pt x="17917" y="42822"/>
                                </a:lnTo>
                                <a:lnTo>
                                  <a:pt x="0" y="3663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3" name="Shape 134513"/>
                        <wps:cNvSpPr/>
                        <wps:spPr>
                          <a:xfrm>
                            <a:off x="30435" y="710816"/>
                            <a:ext cx="26135" cy="14150"/>
                          </a:xfrm>
                          <a:custGeom>
                            <a:avLst/>
                            <a:gdLst/>
                            <a:ahLst/>
                            <a:cxnLst/>
                            <a:rect l="0" t="0" r="0" b="0"/>
                            <a:pathLst>
                              <a:path w="26135" h="14150">
                                <a:moveTo>
                                  <a:pt x="0" y="0"/>
                                </a:moveTo>
                                <a:lnTo>
                                  <a:pt x="26135" y="0"/>
                                </a:lnTo>
                                <a:lnTo>
                                  <a:pt x="26135" y="14150"/>
                                </a:lnTo>
                                <a:lnTo>
                                  <a:pt x="0" y="1415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9" name="Shape 13459"/>
                        <wps:cNvSpPr/>
                        <wps:spPr>
                          <a:xfrm>
                            <a:off x="30435" y="679110"/>
                            <a:ext cx="26135" cy="14888"/>
                          </a:xfrm>
                          <a:custGeom>
                            <a:avLst/>
                            <a:gdLst/>
                            <a:ahLst/>
                            <a:cxnLst/>
                            <a:rect l="0" t="0" r="0" b="0"/>
                            <a:pathLst>
                              <a:path w="26135" h="14888">
                                <a:moveTo>
                                  <a:pt x="0" y="0"/>
                                </a:moveTo>
                                <a:lnTo>
                                  <a:pt x="26135" y="0"/>
                                </a:lnTo>
                                <a:lnTo>
                                  <a:pt x="26135" y="14888"/>
                                </a:lnTo>
                                <a:lnTo>
                                  <a:pt x="23871" y="14199"/>
                                </a:lnTo>
                                <a:lnTo>
                                  <a:pt x="0" y="1419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0" name="Shape 13460"/>
                        <wps:cNvSpPr/>
                        <wps:spPr>
                          <a:xfrm>
                            <a:off x="30435" y="635696"/>
                            <a:ext cx="26135" cy="30739"/>
                          </a:xfrm>
                          <a:custGeom>
                            <a:avLst/>
                            <a:gdLst/>
                            <a:ahLst/>
                            <a:cxnLst/>
                            <a:rect l="0" t="0" r="0" b="0"/>
                            <a:pathLst>
                              <a:path w="26135" h="30739">
                                <a:moveTo>
                                  <a:pt x="0" y="0"/>
                                </a:moveTo>
                                <a:lnTo>
                                  <a:pt x="712" y="0"/>
                                </a:lnTo>
                                <a:cubicBezTo>
                                  <a:pt x="3412" y="0"/>
                                  <a:pt x="3412" y="202"/>
                                  <a:pt x="3513" y="2085"/>
                                </a:cubicBezTo>
                                <a:cubicBezTo>
                                  <a:pt x="3969" y="8651"/>
                                  <a:pt x="7992" y="16896"/>
                                  <a:pt x="17917" y="16896"/>
                                </a:cubicBezTo>
                                <a:lnTo>
                                  <a:pt x="26135" y="16896"/>
                                </a:lnTo>
                                <a:lnTo>
                                  <a:pt x="26135" y="30739"/>
                                </a:lnTo>
                                <a:lnTo>
                                  <a:pt x="0" y="30739"/>
                                </a:lnTo>
                                <a:lnTo>
                                  <a:pt x="0" y="17407"/>
                                </a:lnTo>
                                <a:lnTo>
                                  <a:pt x="5295" y="17407"/>
                                </a:lnTo>
                                <a:lnTo>
                                  <a:pt x="5295" y="17303"/>
                                </a:lnTo>
                                <a:lnTo>
                                  <a:pt x="0" y="12989"/>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1" name="Shape 13461"/>
                        <wps:cNvSpPr/>
                        <wps:spPr>
                          <a:xfrm>
                            <a:off x="30435" y="607935"/>
                            <a:ext cx="6871" cy="17472"/>
                          </a:xfrm>
                          <a:custGeom>
                            <a:avLst/>
                            <a:gdLst/>
                            <a:ahLst/>
                            <a:cxnLst/>
                            <a:rect l="0" t="0" r="0" b="0"/>
                            <a:pathLst>
                              <a:path w="6871" h="17472">
                                <a:moveTo>
                                  <a:pt x="0" y="0"/>
                                </a:moveTo>
                                <a:lnTo>
                                  <a:pt x="6262" y="14426"/>
                                </a:lnTo>
                                <a:cubicBezTo>
                                  <a:pt x="6565" y="14732"/>
                                  <a:pt x="6871" y="15038"/>
                                  <a:pt x="6871" y="15546"/>
                                </a:cubicBezTo>
                                <a:cubicBezTo>
                                  <a:pt x="6871" y="16260"/>
                                  <a:pt x="6363" y="16817"/>
                                  <a:pt x="5702" y="16921"/>
                                </a:cubicBezTo>
                                <a:cubicBezTo>
                                  <a:pt x="5295" y="16971"/>
                                  <a:pt x="3577" y="17149"/>
                                  <a:pt x="1871" y="17314"/>
                                </a:cubicBezTo>
                                <a:lnTo>
                                  <a:pt x="0" y="1747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2" name="Shape 13462"/>
                        <wps:cNvSpPr/>
                        <wps:spPr>
                          <a:xfrm>
                            <a:off x="30435" y="584700"/>
                            <a:ext cx="26135" cy="44214"/>
                          </a:xfrm>
                          <a:custGeom>
                            <a:avLst/>
                            <a:gdLst/>
                            <a:ahLst/>
                            <a:cxnLst/>
                            <a:rect l="0" t="0" r="0" b="0"/>
                            <a:pathLst>
                              <a:path w="26135" h="44214">
                                <a:moveTo>
                                  <a:pt x="8959" y="0"/>
                                </a:moveTo>
                                <a:lnTo>
                                  <a:pt x="26135" y="0"/>
                                </a:lnTo>
                                <a:lnTo>
                                  <a:pt x="26135" y="14363"/>
                                </a:lnTo>
                                <a:lnTo>
                                  <a:pt x="25855" y="14199"/>
                                </a:lnTo>
                                <a:lnTo>
                                  <a:pt x="16744" y="14199"/>
                                </a:lnTo>
                                <a:cubicBezTo>
                                  <a:pt x="16822" y="16375"/>
                                  <a:pt x="17271" y="25078"/>
                                  <a:pt x="21806" y="29294"/>
                                </a:cubicBezTo>
                                <a:lnTo>
                                  <a:pt x="26135" y="30952"/>
                                </a:lnTo>
                                <a:lnTo>
                                  <a:pt x="26135" y="44214"/>
                                </a:lnTo>
                                <a:lnTo>
                                  <a:pt x="19148" y="40816"/>
                                </a:lnTo>
                                <a:cubicBezTo>
                                  <a:pt x="12613" y="32959"/>
                                  <a:pt x="12471" y="16908"/>
                                  <a:pt x="12471" y="14199"/>
                                </a:cubicBezTo>
                                <a:lnTo>
                                  <a:pt x="8855" y="14199"/>
                                </a:lnTo>
                                <a:cubicBezTo>
                                  <a:pt x="5777" y="14199"/>
                                  <a:pt x="3372" y="14619"/>
                                  <a:pt x="1737" y="15738"/>
                                </a:cubicBezTo>
                                <a:lnTo>
                                  <a:pt x="0" y="19723"/>
                                </a:lnTo>
                                <a:lnTo>
                                  <a:pt x="0" y="2404"/>
                                </a:lnTo>
                                <a:lnTo>
                                  <a:pt x="895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3" name="Shape 13463"/>
                        <wps:cNvSpPr/>
                        <wps:spPr>
                          <a:xfrm>
                            <a:off x="30435" y="532663"/>
                            <a:ext cx="26135" cy="42822"/>
                          </a:xfrm>
                          <a:custGeom>
                            <a:avLst/>
                            <a:gdLst/>
                            <a:ahLst/>
                            <a:cxnLst/>
                            <a:rect l="0" t="0" r="0" b="0"/>
                            <a:pathLst>
                              <a:path w="26135" h="42822">
                                <a:moveTo>
                                  <a:pt x="0" y="0"/>
                                </a:moveTo>
                                <a:lnTo>
                                  <a:pt x="1387" y="224"/>
                                </a:lnTo>
                                <a:cubicBezTo>
                                  <a:pt x="3016" y="517"/>
                                  <a:pt x="4682" y="836"/>
                                  <a:pt x="5090" y="937"/>
                                </a:cubicBezTo>
                                <a:cubicBezTo>
                                  <a:pt x="5497" y="1037"/>
                                  <a:pt x="6464" y="1243"/>
                                  <a:pt x="6464" y="2311"/>
                                </a:cubicBezTo>
                                <a:cubicBezTo>
                                  <a:pt x="6464" y="2718"/>
                                  <a:pt x="6464" y="2920"/>
                                  <a:pt x="5295" y="4142"/>
                                </a:cubicBezTo>
                                <a:cubicBezTo>
                                  <a:pt x="2191" y="7910"/>
                                  <a:pt x="510" y="10708"/>
                                  <a:pt x="510" y="17529"/>
                                </a:cubicBezTo>
                                <a:cubicBezTo>
                                  <a:pt x="510" y="28115"/>
                                  <a:pt x="9262" y="28676"/>
                                  <a:pt x="17712" y="28676"/>
                                </a:cubicBezTo>
                                <a:lnTo>
                                  <a:pt x="26135" y="27647"/>
                                </a:lnTo>
                                <a:lnTo>
                                  <a:pt x="26135" y="40043"/>
                                </a:lnTo>
                                <a:lnTo>
                                  <a:pt x="17917" y="42822"/>
                                </a:lnTo>
                                <a:lnTo>
                                  <a:pt x="0" y="3663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4" name="Shape 13464"/>
                        <wps:cNvSpPr/>
                        <wps:spPr>
                          <a:xfrm>
                            <a:off x="30435" y="500799"/>
                            <a:ext cx="26135" cy="23428"/>
                          </a:xfrm>
                          <a:custGeom>
                            <a:avLst/>
                            <a:gdLst/>
                            <a:ahLst/>
                            <a:cxnLst/>
                            <a:rect l="0" t="0" r="0" b="0"/>
                            <a:pathLst>
                              <a:path w="26135" h="23428">
                                <a:moveTo>
                                  <a:pt x="26135" y="0"/>
                                </a:moveTo>
                                <a:lnTo>
                                  <a:pt x="26135" y="11556"/>
                                </a:lnTo>
                                <a:lnTo>
                                  <a:pt x="0" y="23428"/>
                                </a:lnTo>
                                <a:lnTo>
                                  <a:pt x="0" y="10242"/>
                                </a:lnTo>
                                <a:lnTo>
                                  <a:pt x="2292" y="8984"/>
                                </a:lnTo>
                                <a:cubicBezTo>
                                  <a:pt x="7278" y="6744"/>
                                  <a:pt x="12203" y="4555"/>
                                  <a:pt x="16516" y="2863"/>
                                </a:cubicBezTo>
                                <a:lnTo>
                                  <a:pt x="2613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5" name="Shape 13465"/>
                        <wps:cNvSpPr/>
                        <wps:spPr>
                          <a:xfrm>
                            <a:off x="30435" y="480032"/>
                            <a:ext cx="26135" cy="20156"/>
                          </a:xfrm>
                          <a:custGeom>
                            <a:avLst/>
                            <a:gdLst/>
                            <a:ahLst/>
                            <a:cxnLst/>
                            <a:rect l="0" t="0" r="0" b="0"/>
                            <a:pathLst>
                              <a:path w="26135" h="20156">
                                <a:moveTo>
                                  <a:pt x="0" y="0"/>
                                </a:moveTo>
                                <a:lnTo>
                                  <a:pt x="26135" y="8963"/>
                                </a:lnTo>
                                <a:lnTo>
                                  <a:pt x="26135" y="20156"/>
                                </a:lnTo>
                                <a:lnTo>
                                  <a:pt x="14485" y="17310"/>
                                </a:lnTo>
                                <a:cubicBezTo>
                                  <a:pt x="9384" y="15735"/>
                                  <a:pt x="4058" y="13891"/>
                                  <a:pt x="545" y="12626"/>
                                </a:cubicBezTo>
                                <a:lnTo>
                                  <a:pt x="0" y="1242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6" name="Shape 13466"/>
                        <wps:cNvSpPr/>
                        <wps:spPr>
                          <a:xfrm>
                            <a:off x="56570" y="834186"/>
                            <a:ext cx="15752" cy="67540"/>
                          </a:xfrm>
                          <a:custGeom>
                            <a:avLst/>
                            <a:gdLst/>
                            <a:ahLst/>
                            <a:cxnLst/>
                            <a:rect l="0" t="0" r="0" b="0"/>
                            <a:pathLst>
                              <a:path w="15752" h="67540">
                                <a:moveTo>
                                  <a:pt x="12954" y="0"/>
                                </a:moveTo>
                                <a:cubicBezTo>
                                  <a:pt x="15752" y="0"/>
                                  <a:pt x="15752" y="2596"/>
                                  <a:pt x="15752" y="4072"/>
                                </a:cubicBezTo>
                                <a:lnTo>
                                  <a:pt x="15752" y="9671"/>
                                </a:lnTo>
                                <a:cubicBezTo>
                                  <a:pt x="15752" y="14710"/>
                                  <a:pt x="13664" y="15423"/>
                                  <a:pt x="10000" y="16694"/>
                                </a:cubicBezTo>
                                <a:lnTo>
                                  <a:pt x="26" y="20205"/>
                                </a:lnTo>
                                <a:lnTo>
                                  <a:pt x="26" y="49065"/>
                                </a:lnTo>
                                <a:lnTo>
                                  <a:pt x="11580" y="53136"/>
                                </a:lnTo>
                                <a:cubicBezTo>
                                  <a:pt x="15752" y="54612"/>
                                  <a:pt x="15752" y="57869"/>
                                  <a:pt x="15752" y="59700"/>
                                </a:cubicBezTo>
                                <a:lnTo>
                                  <a:pt x="15752" y="63469"/>
                                </a:lnTo>
                                <a:cubicBezTo>
                                  <a:pt x="15752" y="64944"/>
                                  <a:pt x="15752" y="67540"/>
                                  <a:pt x="12954" y="67540"/>
                                </a:cubicBezTo>
                                <a:cubicBezTo>
                                  <a:pt x="12394" y="67540"/>
                                  <a:pt x="12189" y="67540"/>
                                  <a:pt x="10866" y="67029"/>
                                </a:cubicBezTo>
                                <a:lnTo>
                                  <a:pt x="0" y="63234"/>
                                </a:lnTo>
                                <a:lnTo>
                                  <a:pt x="0" y="4307"/>
                                </a:lnTo>
                                <a:lnTo>
                                  <a:pt x="10866" y="512"/>
                                </a:lnTo>
                                <a:cubicBezTo>
                                  <a:pt x="12189" y="0"/>
                                  <a:pt x="12394" y="0"/>
                                  <a:pt x="12954"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7" name="Shape 13467"/>
                        <wps:cNvSpPr/>
                        <wps:spPr>
                          <a:xfrm>
                            <a:off x="56570" y="785379"/>
                            <a:ext cx="16922" cy="40989"/>
                          </a:xfrm>
                          <a:custGeom>
                            <a:avLst/>
                            <a:gdLst/>
                            <a:ahLst/>
                            <a:cxnLst/>
                            <a:rect l="0" t="0" r="0" b="0"/>
                            <a:pathLst>
                              <a:path w="16922" h="40989">
                                <a:moveTo>
                                  <a:pt x="10560" y="0"/>
                                </a:moveTo>
                                <a:cubicBezTo>
                                  <a:pt x="11580" y="0"/>
                                  <a:pt x="11680" y="101"/>
                                  <a:pt x="13257" y="3003"/>
                                </a:cubicBezTo>
                                <a:cubicBezTo>
                                  <a:pt x="16772" y="10026"/>
                                  <a:pt x="16922" y="16286"/>
                                  <a:pt x="16922" y="19084"/>
                                </a:cubicBezTo>
                                <a:cubicBezTo>
                                  <a:pt x="16922" y="26948"/>
                                  <a:pt x="14962" y="33119"/>
                                  <a:pt x="10840" y="37324"/>
                                </a:cubicBezTo>
                                <a:lnTo>
                                  <a:pt x="0" y="40989"/>
                                </a:lnTo>
                                <a:lnTo>
                                  <a:pt x="0" y="28594"/>
                                </a:lnTo>
                                <a:lnTo>
                                  <a:pt x="2678" y="28267"/>
                                </a:lnTo>
                                <a:cubicBezTo>
                                  <a:pt x="6145" y="26912"/>
                                  <a:pt x="8778" y="24202"/>
                                  <a:pt x="8778" y="18781"/>
                                </a:cubicBezTo>
                                <a:cubicBezTo>
                                  <a:pt x="8778" y="10231"/>
                                  <a:pt x="4505" y="5345"/>
                                  <a:pt x="2928" y="3563"/>
                                </a:cubicBezTo>
                                <a:cubicBezTo>
                                  <a:pt x="1909" y="2495"/>
                                  <a:pt x="1909" y="2290"/>
                                  <a:pt x="1909" y="1883"/>
                                </a:cubicBezTo>
                                <a:cubicBezTo>
                                  <a:pt x="1909" y="814"/>
                                  <a:pt x="2928" y="609"/>
                                  <a:pt x="3231" y="609"/>
                                </a:cubicBezTo>
                                <a:cubicBezTo>
                                  <a:pt x="4606" y="407"/>
                                  <a:pt x="9391" y="0"/>
                                  <a:pt x="1056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8" name="Shape 13468"/>
                        <wps:cNvSpPr/>
                        <wps:spPr>
                          <a:xfrm>
                            <a:off x="56570" y="734484"/>
                            <a:ext cx="16922" cy="40989"/>
                          </a:xfrm>
                          <a:custGeom>
                            <a:avLst/>
                            <a:gdLst/>
                            <a:ahLst/>
                            <a:cxnLst/>
                            <a:rect l="0" t="0" r="0" b="0"/>
                            <a:pathLst>
                              <a:path w="16922" h="40989">
                                <a:moveTo>
                                  <a:pt x="10560" y="0"/>
                                </a:moveTo>
                                <a:cubicBezTo>
                                  <a:pt x="11580" y="0"/>
                                  <a:pt x="11680" y="101"/>
                                  <a:pt x="13257" y="3003"/>
                                </a:cubicBezTo>
                                <a:cubicBezTo>
                                  <a:pt x="16772" y="10026"/>
                                  <a:pt x="16922" y="16286"/>
                                  <a:pt x="16922" y="19084"/>
                                </a:cubicBezTo>
                                <a:cubicBezTo>
                                  <a:pt x="16922" y="26948"/>
                                  <a:pt x="14962" y="33119"/>
                                  <a:pt x="10840" y="37324"/>
                                </a:cubicBezTo>
                                <a:lnTo>
                                  <a:pt x="0" y="40989"/>
                                </a:lnTo>
                                <a:lnTo>
                                  <a:pt x="0" y="28594"/>
                                </a:lnTo>
                                <a:lnTo>
                                  <a:pt x="2678" y="28267"/>
                                </a:lnTo>
                                <a:cubicBezTo>
                                  <a:pt x="6145" y="26912"/>
                                  <a:pt x="8778" y="24202"/>
                                  <a:pt x="8778" y="18782"/>
                                </a:cubicBezTo>
                                <a:cubicBezTo>
                                  <a:pt x="8778" y="10231"/>
                                  <a:pt x="4505" y="5345"/>
                                  <a:pt x="2928" y="3564"/>
                                </a:cubicBezTo>
                                <a:cubicBezTo>
                                  <a:pt x="1909" y="2495"/>
                                  <a:pt x="1909" y="2290"/>
                                  <a:pt x="1909" y="1883"/>
                                </a:cubicBezTo>
                                <a:cubicBezTo>
                                  <a:pt x="1909" y="814"/>
                                  <a:pt x="2928" y="609"/>
                                  <a:pt x="3231" y="609"/>
                                </a:cubicBezTo>
                                <a:cubicBezTo>
                                  <a:pt x="4606" y="407"/>
                                  <a:pt x="9391" y="0"/>
                                  <a:pt x="1056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69" name="Shape 13469"/>
                        <wps:cNvSpPr/>
                        <wps:spPr>
                          <a:xfrm>
                            <a:off x="56570" y="679110"/>
                            <a:ext cx="16922" cy="45856"/>
                          </a:xfrm>
                          <a:custGeom>
                            <a:avLst/>
                            <a:gdLst/>
                            <a:ahLst/>
                            <a:cxnLst/>
                            <a:rect l="0" t="0" r="0" b="0"/>
                            <a:pathLst>
                              <a:path w="16922" h="45856">
                                <a:moveTo>
                                  <a:pt x="0" y="0"/>
                                </a:moveTo>
                                <a:lnTo>
                                  <a:pt x="10765" y="0"/>
                                </a:lnTo>
                                <a:cubicBezTo>
                                  <a:pt x="14378" y="0"/>
                                  <a:pt x="15752" y="1016"/>
                                  <a:pt x="15752" y="4987"/>
                                </a:cubicBezTo>
                                <a:lnTo>
                                  <a:pt x="15752" y="8857"/>
                                </a:lnTo>
                                <a:cubicBezTo>
                                  <a:pt x="15752" y="13130"/>
                                  <a:pt x="14071" y="13844"/>
                                  <a:pt x="10765" y="13844"/>
                                </a:cubicBezTo>
                                <a:lnTo>
                                  <a:pt x="8016" y="13844"/>
                                </a:lnTo>
                                <a:cubicBezTo>
                                  <a:pt x="16922" y="18782"/>
                                  <a:pt x="16922" y="26159"/>
                                  <a:pt x="16922" y="28961"/>
                                </a:cubicBezTo>
                                <a:cubicBezTo>
                                  <a:pt x="16922" y="39801"/>
                                  <a:pt x="13769" y="45856"/>
                                  <a:pt x="2622" y="45856"/>
                                </a:cubicBezTo>
                                <a:lnTo>
                                  <a:pt x="0" y="45856"/>
                                </a:lnTo>
                                <a:lnTo>
                                  <a:pt x="0" y="31707"/>
                                </a:lnTo>
                                <a:lnTo>
                                  <a:pt x="3537" y="31707"/>
                                </a:lnTo>
                                <a:cubicBezTo>
                                  <a:pt x="9085" y="31707"/>
                                  <a:pt x="10560" y="31045"/>
                                  <a:pt x="10560" y="25244"/>
                                </a:cubicBezTo>
                                <a:cubicBezTo>
                                  <a:pt x="10560" y="21529"/>
                                  <a:pt x="9072" y="18768"/>
                                  <a:pt x="6724" y="16935"/>
                                </a:cubicBezTo>
                                <a:lnTo>
                                  <a:pt x="0" y="14888"/>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0" name="Shape 13470"/>
                        <wps:cNvSpPr/>
                        <wps:spPr>
                          <a:xfrm>
                            <a:off x="56570" y="652592"/>
                            <a:ext cx="15752" cy="13844"/>
                          </a:xfrm>
                          <a:custGeom>
                            <a:avLst/>
                            <a:gdLst/>
                            <a:ahLst/>
                            <a:cxnLst/>
                            <a:rect l="0" t="0" r="0" b="0"/>
                            <a:pathLst>
                              <a:path w="15752" h="13844">
                                <a:moveTo>
                                  <a:pt x="0" y="0"/>
                                </a:moveTo>
                                <a:lnTo>
                                  <a:pt x="10765" y="0"/>
                                </a:lnTo>
                                <a:cubicBezTo>
                                  <a:pt x="14378" y="0"/>
                                  <a:pt x="15752" y="1020"/>
                                  <a:pt x="15752" y="4990"/>
                                </a:cubicBezTo>
                                <a:lnTo>
                                  <a:pt x="15752" y="8857"/>
                                </a:lnTo>
                                <a:cubicBezTo>
                                  <a:pt x="15752" y="12726"/>
                                  <a:pt x="14479" y="13844"/>
                                  <a:pt x="10765" y="13844"/>
                                </a:cubicBezTo>
                                <a:lnTo>
                                  <a:pt x="0" y="13844"/>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1" name="Shape 13471"/>
                        <wps:cNvSpPr/>
                        <wps:spPr>
                          <a:xfrm>
                            <a:off x="56570" y="584700"/>
                            <a:ext cx="16922" cy="45143"/>
                          </a:xfrm>
                          <a:custGeom>
                            <a:avLst/>
                            <a:gdLst/>
                            <a:ahLst/>
                            <a:cxnLst/>
                            <a:rect l="0" t="0" r="0" b="0"/>
                            <a:pathLst>
                              <a:path w="16922" h="45143">
                                <a:moveTo>
                                  <a:pt x="0" y="0"/>
                                </a:moveTo>
                                <a:lnTo>
                                  <a:pt x="10765" y="0"/>
                                </a:lnTo>
                                <a:cubicBezTo>
                                  <a:pt x="14378" y="0"/>
                                  <a:pt x="15752" y="1069"/>
                                  <a:pt x="15752" y="5036"/>
                                </a:cubicBezTo>
                                <a:lnTo>
                                  <a:pt x="15752" y="8853"/>
                                </a:lnTo>
                                <a:cubicBezTo>
                                  <a:pt x="15752" y="13130"/>
                                  <a:pt x="14071" y="13892"/>
                                  <a:pt x="10765" y="13892"/>
                                </a:cubicBezTo>
                                <a:lnTo>
                                  <a:pt x="8677" y="13892"/>
                                </a:lnTo>
                                <a:cubicBezTo>
                                  <a:pt x="15853" y="18778"/>
                                  <a:pt x="16922" y="26567"/>
                                  <a:pt x="16922" y="30130"/>
                                </a:cubicBezTo>
                                <a:cubicBezTo>
                                  <a:pt x="16922" y="39289"/>
                                  <a:pt x="9185" y="45143"/>
                                  <a:pt x="1909" y="45143"/>
                                </a:cubicBezTo>
                                <a:lnTo>
                                  <a:pt x="0" y="44214"/>
                                </a:lnTo>
                                <a:lnTo>
                                  <a:pt x="0" y="30952"/>
                                </a:lnTo>
                                <a:lnTo>
                                  <a:pt x="1707" y="31606"/>
                                </a:lnTo>
                                <a:cubicBezTo>
                                  <a:pt x="5625" y="31606"/>
                                  <a:pt x="9391" y="28755"/>
                                  <a:pt x="9391" y="24378"/>
                                </a:cubicBezTo>
                                <a:cubicBezTo>
                                  <a:pt x="9391" y="24224"/>
                                  <a:pt x="9391" y="21680"/>
                                  <a:pt x="8182" y="19173"/>
                                </a:cubicBezTo>
                                <a:lnTo>
                                  <a:pt x="0" y="1436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2" name="Shape 13472"/>
                        <wps:cNvSpPr/>
                        <wps:spPr>
                          <a:xfrm>
                            <a:off x="56570" y="531717"/>
                            <a:ext cx="16922" cy="40989"/>
                          </a:xfrm>
                          <a:custGeom>
                            <a:avLst/>
                            <a:gdLst/>
                            <a:ahLst/>
                            <a:cxnLst/>
                            <a:rect l="0" t="0" r="0" b="0"/>
                            <a:pathLst>
                              <a:path w="16922" h="40989">
                                <a:moveTo>
                                  <a:pt x="10560" y="0"/>
                                </a:moveTo>
                                <a:cubicBezTo>
                                  <a:pt x="11580" y="0"/>
                                  <a:pt x="11680" y="101"/>
                                  <a:pt x="13257" y="3003"/>
                                </a:cubicBezTo>
                                <a:cubicBezTo>
                                  <a:pt x="16772" y="10026"/>
                                  <a:pt x="16922" y="16287"/>
                                  <a:pt x="16922" y="19084"/>
                                </a:cubicBezTo>
                                <a:cubicBezTo>
                                  <a:pt x="16922" y="26948"/>
                                  <a:pt x="14962" y="33119"/>
                                  <a:pt x="10840" y="37324"/>
                                </a:cubicBezTo>
                                <a:lnTo>
                                  <a:pt x="0" y="40989"/>
                                </a:lnTo>
                                <a:lnTo>
                                  <a:pt x="0" y="28594"/>
                                </a:lnTo>
                                <a:lnTo>
                                  <a:pt x="2678" y="28267"/>
                                </a:lnTo>
                                <a:cubicBezTo>
                                  <a:pt x="6145" y="26912"/>
                                  <a:pt x="8778" y="24202"/>
                                  <a:pt x="8778" y="18782"/>
                                </a:cubicBezTo>
                                <a:cubicBezTo>
                                  <a:pt x="8778" y="10231"/>
                                  <a:pt x="4505" y="5345"/>
                                  <a:pt x="2928" y="3564"/>
                                </a:cubicBezTo>
                                <a:cubicBezTo>
                                  <a:pt x="1909" y="2495"/>
                                  <a:pt x="1909" y="2290"/>
                                  <a:pt x="1909" y="1883"/>
                                </a:cubicBezTo>
                                <a:cubicBezTo>
                                  <a:pt x="1909" y="814"/>
                                  <a:pt x="2928" y="609"/>
                                  <a:pt x="3231" y="609"/>
                                </a:cubicBezTo>
                                <a:cubicBezTo>
                                  <a:pt x="4606" y="407"/>
                                  <a:pt x="9391" y="0"/>
                                  <a:pt x="1056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3" name="Shape 13473"/>
                        <wps:cNvSpPr/>
                        <wps:spPr>
                          <a:xfrm>
                            <a:off x="56570" y="488995"/>
                            <a:ext cx="37130" cy="35699"/>
                          </a:xfrm>
                          <a:custGeom>
                            <a:avLst/>
                            <a:gdLst/>
                            <a:ahLst/>
                            <a:cxnLst/>
                            <a:rect l="0" t="0" r="0" b="0"/>
                            <a:pathLst>
                              <a:path w="37130" h="35699">
                                <a:moveTo>
                                  <a:pt x="0" y="0"/>
                                </a:moveTo>
                                <a:lnTo>
                                  <a:pt x="22319" y="7654"/>
                                </a:lnTo>
                                <a:cubicBezTo>
                                  <a:pt x="24811" y="8520"/>
                                  <a:pt x="37130" y="13608"/>
                                  <a:pt x="37130" y="26537"/>
                                </a:cubicBezTo>
                                <a:cubicBezTo>
                                  <a:pt x="37130" y="28217"/>
                                  <a:pt x="36925" y="33817"/>
                                  <a:pt x="35651" y="34781"/>
                                </a:cubicBezTo>
                                <a:cubicBezTo>
                                  <a:pt x="35244" y="35087"/>
                                  <a:pt x="28068" y="35699"/>
                                  <a:pt x="27205" y="35699"/>
                                </a:cubicBezTo>
                                <a:cubicBezTo>
                                  <a:pt x="25983" y="35699"/>
                                  <a:pt x="25677" y="34885"/>
                                  <a:pt x="25677" y="34374"/>
                                </a:cubicBezTo>
                                <a:cubicBezTo>
                                  <a:pt x="25677" y="34071"/>
                                  <a:pt x="25778" y="33817"/>
                                  <a:pt x="26084" y="33305"/>
                                </a:cubicBezTo>
                                <a:cubicBezTo>
                                  <a:pt x="26798" y="32188"/>
                                  <a:pt x="28273" y="29794"/>
                                  <a:pt x="28273" y="26335"/>
                                </a:cubicBezTo>
                                <a:cubicBezTo>
                                  <a:pt x="28273" y="20683"/>
                                  <a:pt x="23589" y="18953"/>
                                  <a:pt x="20130" y="17680"/>
                                </a:cubicBezTo>
                                <a:cubicBezTo>
                                  <a:pt x="19110" y="17377"/>
                                  <a:pt x="17941" y="17071"/>
                                  <a:pt x="15752" y="16204"/>
                                </a:cubicBezTo>
                                <a:lnTo>
                                  <a:pt x="0" y="23360"/>
                                </a:lnTo>
                                <a:lnTo>
                                  <a:pt x="0" y="11804"/>
                                </a:lnTo>
                                <a:lnTo>
                                  <a:pt x="941" y="11524"/>
                                </a:lnTo>
                                <a:lnTo>
                                  <a:pt x="941" y="11423"/>
                                </a:lnTo>
                                <a:lnTo>
                                  <a:pt x="0" y="1119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4" name="Shape 13474"/>
                        <wps:cNvSpPr/>
                        <wps:spPr>
                          <a:xfrm>
                            <a:off x="949795" y="1781730"/>
                            <a:ext cx="28933" cy="72322"/>
                          </a:xfrm>
                          <a:custGeom>
                            <a:avLst/>
                            <a:gdLst/>
                            <a:ahLst/>
                            <a:cxnLst/>
                            <a:rect l="0" t="0" r="0" b="0"/>
                            <a:pathLst>
                              <a:path w="28933" h="72322">
                                <a:moveTo>
                                  <a:pt x="5039" y="0"/>
                                </a:moveTo>
                                <a:lnTo>
                                  <a:pt x="28933" y="0"/>
                                </a:lnTo>
                                <a:lnTo>
                                  <a:pt x="28933" y="9307"/>
                                </a:lnTo>
                                <a:lnTo>
                                  <a:pt x="27840" y="8958"/>
                                </a:lnTo>
                                <a:lnTo>
                                  <a:pt x="15013" y="8958"/>
                                </a:lnTo>
                                <a:lnTo>
                                  <a:pt x="15013" y="36133"/>
                                </a:lnTo>
                                <a:lnTo>
                                  <a:pt x="27736" y="36133"/>
                                </a:lnTo>
                                <a:lnTo>
                                  <a:pt x="28933" y="35967"/>
                                </a:lnTo>
                                <a:lnTo>
                                  <a:pt x="28933" y="44381"/>
                                </a:lnTo>
                                <a:lnTo>
                                  <a:pt x="15319" y="44381"/>
                                </a:lnTo>
                                <a:lnTo>
                                  <a:pt x="15319" y="67335"/>
                                </a:lnTo>
                                <a:cubicBezTo>
                                  <a:pt x="15319" y="70947"/>
                                  <a:pt x="14300" y="72322"/>
                                  <a:pt x="10332" y="72322"/>
                                </a:cubicBezTo>
                                <a:lnTo>
                                  <a:pt x="5039" y="72322"/>
                                </a:lnTo>
                                <a:cubicBezTo>
                                  <a:pt x="1170" y="72322"/>
                                  <a:pt x="0" y="71048"/>
                                  <a:pt x="0" y="67335"/>
                                </a:cubicBezTo>
                                <a:lnTo>
                                  <a:pt x="0" y="4987"/>
                                </a:lnTo>
                                <a:cubicBezTo>
                                  <a:pt x="0" y="1117"/>
                                  <a:pt x="1270" y="0"/>
                                  <a:pt x="503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5" name="Shape 13475"/>
                        <wps:cNvSpPr/>
                        <wps:spPr>
                          <a:xfrm>
                            <a:off x="1019980" y="1805141"/>
                            <a:ext cx="30739" cy="48912"/>
                          </a:xfrm>
                          <a:custGeom>
                            <a:avLst/>
                            <a:gdLst/>
                            <a:ahLst/>
                            <a:cxnLst/>
                            <a:rect l="0" t="0" r="0" b="0"/>
                            <a:pathLst>
                              <a:path w="30739" h="48912">
                                <a:moveTo>
                                  <a:pt x="28856" y="0"/>
                                </a:moveTo>
                                <a:cubicBezTo>
                                  <a:pt x="30739" y="0"/>
                                  <a:pt x="30739" y="765"/>
                                  <a:pt x="30739" y="2850"/>
                                </a:cubicBezTo>
                                <a:lnTo>
                                  <a:pt x="30739" y="7736"/>
                                </a:lnTo>
                                <a:cubicBezTo>
                                  <a:pt x="30739" y="10433"/>
                                  <a:pt x="30537" y="10433"/>
                                  <a:pt x="28654" y="10537"/>
                                </a:cubicBezTo>
                                <a:cubicBezTo>
                                  <a:pt x="22088" y="10993"/>
                                  <a:pt x="13844" y="15016"/>
                                  <a:pt x="13844" y="24938"/>
                                </a:cubicBezTo>
                                <a:lnTo>
                                  <a:pt x="13844" y="43925"/>
                                </a:lnTo>
                                <a:cubicBezTo>
                                  <a:pt x="13844" y="47537"/>
                                  <a:pt x="12824" y="48912"/>
                                  <a:pt x="8854" y="48912"/>
                                </a:cubicBezTo>
                                <a:lnTo>
                                  <a:pt x="4987" y="48912"/>
                                </a:lnTo>
                                <a:cubicBezTo>
                                  <a:pt x="1117" y="48912"/>
                                  <a:pt x="0" y="47638"/>
                                  <a:pt x="0" y="43925"/>
                                </a:cubicBezTo>
                                <a:lnTo>
                                  <a:pt x="0" y="5547"/>
                                </a:lnTo>
                                <a:cubicBezTo>
                                  <a:pt x="0" y="1681"/>
                                  <a:pt x="1270" y="560"/>
                                  <a:pt x="4987" y="560"/>
                                </a:cubicBezTo>
                                <a:lnTo>
                                  <a:pt x="8345" y="560"/>
                                </a:lnTo>
                                <a:cubicBezTo>
                                  <a:pt x="12622" y="560"/>
                                  <a:pt x="13333" y="2189"/>
                                  <a:pt x="13333" y="5547"/>
                                </a:cubicBezTo>
                                <a:lnTo>
                                  <a:pt x="13333" y="12316"/>
                                </a:lnTo>
                                <a:lnTo>
                                  <a:pt x="13436" y="12316"/>
                                </a:lnTo>
                                <a:cubicBezTo>
                                  <a:pt x="18323" y="1068"/>
                                  <a:pt x="25954" y="0"/>
                                  <a:pt x="2885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6" name="Shape 13476"/>
                        <wps:cNvSpPr/>
                        <wps:spPr>
                          <a:xfrm>
                            <a:off x="1055504" y="1804749"/>
                            <a:ext cx="24329" cy="49824"/>
                          </a:xfrm>
                          <a:custGeom>
                            <a:avLst/>
                            <a:gdLst/>
                            <a:ahLst/>
                            <a:cxnLst/>
                            <a:rect l="0" t="0" r="0" b="0"/>
                            <a:pathLst>
                              <a:path w="24329" h="49824">
                                <a:moveTo>
                                  <a:pt x="24329" y="0"/>
                                </a:moveTo>
                                <a:lnTo>
                                  <a:pt x="24329" y="7631"/>
                                </a:lnTo>
                                <a:lnTo>
                                  <a:pt x="15930" y="12003"/>
                                </a:lnTo>
                                <a:cubicBezTo>
                                  <a:pt x="14238" y="14745"/>
                                  <a:pt x="13640" y="18282"/>
                                  <a:pt x="13488" y="21463"/>
                                </a:cubicBezTo>
                                <a:lnTo>
                                  <a:pt x="24329" y="21463"/>
                                </a:lnTo>
                                <a:lnTo>
                                  <a:pt x="24329" y="27010"/>
                                </a:lnTo>
                                <a:lnTo>
                                  <a:pt x="13384" y="27010"/>
                                </a:lnTo>
                                <a:cubicBezTo>
                                  <a:pt x="13538" y="30344"/>
                                  <a:pt x="13919" y="34327"/>
                                  <a:pt x="15739" y="37476"/>
                                </a:cubicBezTo>
                                <a:lnTo>
                                  <a:pt x="24329" y="41752"/>
                                </a:lnTo>
                                <a:lnTo>
                                  <a:pt x="24329" y="49824"/>
                                </a:lnTo>
                                <a:lnTo>
                                  <a:pt x="7011" y="44162"/>
                                </a:lnTo>
                                <a:cubicBezTo>
                                  <a:pt x="2481" y="39938"/>
                                  <a:pt x="0" y="33577"/>
                                  <a:pt x="0" y="25027"/>
                                </a:cubicBezTo>
                                <a:cubicBezTo>
                                  <a:pt x="0" y="17111"/>
                                  <a:pt x="2061" y="10800"/>
                                  <a:pt x="6209" y="6468"/>
                                </a:cubicBezTo>
                                <a:lnTo>
                                  <a:pt x="2432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7" name="Shape 13477"/>
                        <wps:cNvSpPr/>
                        <wps:spPr>
                          <a:xfrm>
                            <a:off x="978728" y="1781730"/>
                            <a:ext cx="28425" cy="44381"/>
                          </a:xfrm>
                          <a:custGeom>
                            <a:avLst/>
                            <a:gdLst/>
                            <a:ahLst/>
                            <a:cxnLst/>
                            <a:rect l="0" t="0" r="0" b="0"/>
                            <a:pathLst>
                              <a:path w="28425" h="44381">
                                <a:moveTo>
                                  <a:pt x="0" y="0"/>
                                </a:moveTo>
                                <a:lnTo>
                                  <a:pt x="2164" y="0"/>
                                </a:lnTo>
                                <a:cubicBezTo>
                                  <a:pt x="18193" y="0"/>
                                  <a:pt x="28425" y="6769"/>
                                  <a:pt x="28425" y="22495"/>
                                </a:cubicBezTo>
                                <a:cubicBezTo>
                                  <a:pt x="28425" y="37508"/>
                                  <a:pt x="18604" y="44381"/>
                                  <a:pt x="2265" y="44381"/>
                                </a:cubicBezTo>
                                <a:lnTo>
                                  <a:pt x="0" y="44381"/>
                                </a:lnTo>
                                <a:lnTo>
                                  <a:pt x="0" y="35967"/>
                                </a:lnTo>
                                <a:lnTo>
                                  <a:pt x="7070" y="34983"/>
                                </a:lnTo>
                                <a:cubicBezTo>
                                  <a:pt x="13290" y="32782"/>
                                  <a:pt x="13920" y="27725"/>
                                  <a:pt x="13920" y="22495"/>
                                </a:cubicBezTo>
                                <a:cubicBezTo>
                                  <a:pt x="13920" y="18856"/>
                                  <a:pt x="13576" y="15472"/>
                                  <a:pt x="11528" y="12997"/>
                                </a:cubicBezTo>
                                <a:lnTo>
                                  <a:pt x="0" y="9307"/>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8" name="Shape 13478"/>
                        <wps:cNvSpPr/>
                        <wps:spPr>
                          <a:xfrm>
                            <a:off x="1079833" y="1840616"/>
                            <a:ext cx="21782" cy="14580"/>
                          </a:xfrm>
                          <a:custGeom>
                            <a:avLst/>
                            <a:gdLst/>
                            <a:ahLst/>
                            <a:cxnLst/>
                            <a:rect l="0" t="0" r="0" b="0"/>
                            <a:pathLst>
                              <a:path w="21782" h="14580">
                                <a:moveTo>
                                  <a:pt x="19899" y="0"/>
                                </a:moveTo>
                                <a:cubicBezTo>
                                  <a:pt x="20814" y="0"/>
                                  <a:pt x="20918" y="101"/>
                                  <a:pt x="21375" y="3306"/>
                                </a:cubicBezTo>
                                <a:cubicBezTo>
                                  <a:pt x="21475" y="4173"/>
                                  <a:pt x="21782" y="7176"/>
                                  <a:pt x="21782" y="7889"/>
                                </a:cubicBezTo>
                                <a:cubicBezTo>
                                  <a:pt x="21782" y="9160"/>
                                  <a:pt x="21019" y="9466"/>
                                  <a:pt x="18729" y="10635"/>
                                </a:cubicBezTo>
                                <a:lnTo>
                                  <a:pt x="2093" y="14580"/>
                                </a:lnTo>
                                <a:lnTo>
                                  <a:pt x="1904" y="14580"/>
                                </a:lnTo>
                                <a:lnTo>
                                  <a:pt x="0" y="13957"/>
                                </a:lnTo>
                                <a:lnTo>
                                  <a:pt x="0" y="5885"/>
                                </a:lnTo>
                                <a:lnTo>
                                  <a:pt x="2391" y="7075"/>
                                </a:lnTo>
                                <a:cubicBezTo>
                                  <a:pt x="5700" y="7075"/>
                                  <a:pt x="11961" y="6362"/>
                                  <a:pt x="18117" y="1016"/>
                                </a:cubicBezTo>
                                <a:cubicBezTo>
                                  <a:pt x="19290" y="0"/>
                                  <a:pt x="19492" y="0"/>
                                  <a:pt x="19899"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79" name="Shape 13479"/>
                        <wps:cNvSpPr/>
                        <wps:spPr>
                          <a:xfrm>
                            <a:off x="1233535" y="1806313"/>
                            <a:ext cx="13843" cy="47739"/>
                          </a:xfrm>
                          <a:custGeom>
                            <a:avLst/>
                            <a:gdLst/>
                            <a:ahLst/>
                            <a:cxnLst/>
                            <a:rect l="0" t="0" r="0" b="0"/>
                            <a:pathLst>
                              <a:path w="13843" h="47739">
                                <a:moveTo>
                                  <a:pt x="4987" y="0"/>
                                </a:moveTo>
                                <a:lnTo>
                                  <a:pt x="8856" y="0"/>
                                </a:lnTo>
                                <a:cubicBezTo>
                                  <a:pt x="13130" y="0"/>
                                  <a:pt x="13843" y="1678"/>
                                  <a:pt x="13843" y="4987"/>
                                </a:cubicBezTo>
                                <a:lnTo>
                                  <a:pt x="13843" y="42752"/>
                                </a:lnTo>
                                <a:cubicBezTo>
                                  <a:pt x="13843" y="46364"/>
                                  <a:pt x="12827" y="47739"/>
                                  <a:pt x="8856" y="47739"/>
                                </a:cubicBezTo>
                                <a:lnTo>
                                  <a:pt x="4987" y="47739"/>
                                </a:lnTo>
                                <a:cubicBezTo>
                                  <a:pt x="1120" y="47739"/>
                                  <a:pt x="0" y="46465"/>
                                  <a:pt x="0" y="42752"/>
                                </a:cubicBezTo>
                                <a:lnTo>
                                  <a:pt x="0" y="4987"/>
                                </a:lnTo>
                                <a:cubicBezTo>
                                  <a:pt x="0" y="1170"/>
                                  <a:pt x="1274" y="0"/>
                                  <a:pt x="49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0" name="Shape 13480"/>
                        <wps:cNvSpPr/>
                        <wps:spPr>
                          <a:xfrm>
                            <a:off x="1162894" y="1806313"/>
                            <a:ext cx="13843" cy="47739"/>
                          </a:xfrm>
                          <a:custGeom>
                            <a:avLst/>
                            <a:gdLst/>
                            <a:ahLst/>
                            <a:cxnLst/>
                            <a:rect l="0" t="0" r="0" b="0"/>
                            <a:pathLst>
                              <a:path w="13843" h="47739">
                                <a:moveTo>
                                  <a:pt x="4987" y="0"/>
                                </a:moveTo>
                                <a:lnTo>
                                  <a:pt x="8853" y="0"/>
                                </a:lnTo>
                                <a:cubicBezTo>
                                  <a:pt x="13130" y="0"/>
                                  <a:pt x="13843" y="1678"/>
                                  <a:pt x="13843" y="4987"/>
                                </a:cubicBezTo>
                                <a:lnTo>
                                  <a:pt x="13843" y="42752"/>
                                </a:lnTo>
                                <a:cubicBezTo>
                                  <a:pt x="13843" y="46364"/>
                                  <a:pt x="12824" y="47739"/>
                                  <a:pt x="8853" y="47739"/>
                                </a:cubicBezTo>
                                <a:lnTo>
                                  <a:pt x="4987" y="47739"/>
                                </a:lnTo>
                                <a:cubicBezTo>
                                  <a:pt x="1117" y="47739"/>
                                  <a:pt x="0" y="46465"/>
                                  <a:pt x="0" y="42752"/>
                                </a:cubicBezTo>
                                <a:lnTo>
                                  <a:pt x="0" y="4987"/>
                                </a:lnTo>
                                <a:cubicBezTo>
                                  <a:pt x="0" y="1170"/>
                                  <a:pt x="1270" y="0"/>
                                  <a:pt x="49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1" name="Shape 13481"/>
                        <wps:cNvSpPr/>
                        <wps:spPr>
                          <a:xfrm>
                            <a:off x="1257049" y="1804549"/>
                            <a:ext cx="25396" cy="50646"/>
                          </a:xfrm>
                          <a:custGeom>
                            <a:avLst/>
                            <a:gdLst/>
                            <a:ahLst/>
                            <a:cxnLst/>
                            <a:rect l="0" t="0" r="0" b="0"/>
                            <a:pathLst>
                              <a:path w="25396" h="50646">
                                <a:moveTo>
                                  <a:pt x="25396" y="0"/>
                                </a:moveTo>
                                <a:lnTo>
                                  <a:pt x="25396" y="7542"/>
                                </a:lnTo>
                                <a:lnTo>
                                  <a:pt x="25345" y="7513"/>
                                </a:lnTo>
                                <a:cubicBezTo>
                                  <a:pt x="14199" y="7513"/>
                                  <a:pt x="14199" y="16777"/>
                                  <a:pt x="14199" y="24819"/>
                                </a:cubicBezTo>
                                <a:cubicBezTo>
                                  <a:pt x="14199" y="28967"/>
                                  <a:pt x="14199" y="33395"/>
                                  <a:pt x="15604" y="36785"/>
                                </a:cubicBezTo>
                                <a:lnTo>
                                  <a:pt x="25396" y="42500"/>
                                </a:lnTo>
                                <a:lnTo>
                                  <a:pt x="25396" y="50646"/>
                                </a:lnTo>
                                <a:lnTo>
                                  <a:pt x="25263" y="50646"/>
                                </a:lnTo>
                                <a:lnTo>
                                  <a:pt x="6547" y="44730"/>
                                </a:lnTo>
                                <a:cubicBezTo>
                                  <a:pt x="2253" y="40697"/>
                                  <a:pt x="0" y="34539"/>
                                  <a:pt x="0" y="26041"/>
                                </a:cubicBezTo>
                                <a:cubicBezTo>
                                  <a:pt x="0" y="17642"/>
                                  <a:pt x="2011" y="11127"/>
                                  <a:pt x="6197" y="6712"/>
                                </a:cubicBezTo>
                                <a:lnTo>
                                  <a:pt x="2539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2" name="Shape 13482"/>
                        <wps:cNvSpPr/>
                        <wps:spPr>
                          <a:xfrm>
                            <a:off x="1186405" y="1804532"/>
                            <a:ext cx="38071" cy="50664"/>
                          </a:xfrm>
                          <a:custGeom>
                            <a:avLst/>
                            <a:gdLst/>
                            <a:ahLst/>
                            <a:cxnLst/>
                            <a:rect l="0" t="0" r="0" b="0"/>
                            <a:pathLst>
                              <a:path w="38071" h="50664">
                                <a:moveTo>
                                  <a:pt x="19290" y="0"/>
                                </a:moveTo>
                                <a:cubicBezTo>
                                  <a:pt x="22039" y="0"/>
                                  <a:pt x="25348" y="101"/>
                                  <a:pt x="29521" y="1270"/>
                                </a:cubicBezTo>
                                <a:cubicBezTo>
                                  <a:pt x="30690" y="1677"/>
                                  <a:pt x="36189" y="3153"/>
                                  <a:pt x="36189" y="4782"/>
                                </a:cubicBezTo>
                                <a:cubicBezTo>
                                  <a:pt x="36189" y="5342"/>
                                  <a:pt x="35169" y="11146"/>
                                  <a:pt x="34967" y="12010"/>
                                </a:cubicBezTo>
                                <a:cubicBezTo>
                                  <a:pt x="34866" y="12417"/>
                                  <a:pt x="34609" y="13332"/>
                                  <a:pt x="33593" y="13332"/>
                                </a:cubicBezTo>
                                <a:cubicBezTo>
                                  <a:pt x="33185" y="13332"/>
                                  <a:pt x="32980" y="13332"/>
                                  <a:pt x="31912" y="12316"/>
                                </a:cubicBezTo>
                                <a:cubicBezTo>
                                  <a:pt x="29215" y="10026"/>
                                  <a:pt x="25449" y="7430"/>
                                  <a:pt x="18476" y="7430"/>
                                </a:cubicBezTo>
                                <a:cubicBezTo>
                                  <a:pt x="14404" y="7430"/>
                                  <a:pt x="10994" y="8244"/>
                                  <a:pt x="10994" y="12518"/>
                                </a:cubicBezTo>
                                <a:cubicBezTo>
                                  <a:pt x="10994" y="16589"/>
                                  <a:pt x="15117" y="17404"/>
                                  <a:pt x="20870" y="18475"/>
                                </a:cubicBezTo>
                                <a:cubicBezTo>
                                  <a:pt x="25244" y="19290"/>
                                  <a:pt x="28909" y="19899"/>
                                  <a:pt x="33084" y="23664"/>
                                </a:cubicBezTo>
                                <a:cubicBezTo>
                                  <a:pt x="34967" y="25345"/>
                                  <a:pt x="38071" y="29009"/>
                                  <a:pt x="38071" y="34811"/>
                                </a:cubicBezTo>
                                <a:cubicBezTo>
                                  <a:pt x="38071" y="42523"/>
                                  <a:pt x="34789" y="46492"/>
                                  <a:pt x="30845" y="48534"/>
                                </a:cubicBezTo>
                                <a:lnTo>
                                  <a:pt x="19783" y="50664"/>
                                </a:lnTo>
                                <a:lnTo>
                                  <a:pt x="19476" y="50664"/>
                                </a:lnTo>
                                <a:lnTo>
                                  <a:pt x="7840" y="48908"/>
                                </a:lnTo>
                                <a:cubicBezTo>
                                  <a:pt x="7840" y="48908"/>
                                  <a:pt x="0" y="46417"/>
                                  <a:pt x="0" y="44534"/>
                                </a:cubicBezTo>
                                <a:cubicBezTo>
                                  <a:pt x="0" y="43462"/>
                                  <a:pt x="1274" y="37508"/>
                                  <a:pt x="1479" y="36084"/>
                                </a:cubicBezTo>
                                <a:cubicBezTo>
                                  <a:pt x="1580" y="35472"/>
                                  <a:pt x="1782" y="34504"/>
                                  <a:pt x="2850" y="34504"/>
                                </a:cubicBezTo>
                                <a:cubicBezTo>
                                  <a:pt x="3463" y="34504"/>
                                  <a:pt x="3769" y="34811"/>
                                  <a:pt x="4277" y="35319"/>
                                </a:cubicBezTo>
                                <a:cubicBezTo>
                                  <a:pt x="9212" y="41172"/>
                                  <a:pt x="15016" y="42547"/>
                                  <a:pt x="19648" y="42547"/>
                                </a:cubicBezTo>
                                <a:cubicBezTo>
                                  <a:pt x="23668" y="42547"/>
                                  <a:pt x="27739" y="41785"/>
                                  <a:pt x="27739" y="36899"/>
                                </a:cubicBezTo>
                                <a:cubicBezTo>
                                  <a:pt x="27739" y="32319"/>
                                  <a:pt x="22446" y="31400"/>
                                  <a:pt x="19394" y="30840"/>
                                </a:cubicBezTo>
                                <a:cubicBezTo>
                                  <a:pt x="13489" y="29723"/>
                                  <a:pt x="9417" y="29009"/>
                                  <a:pt x="5752" y="25651"/>
                                </a:cubicBezTo>
                                <a:cubicBezTo>
                                  <a:pt x="2954" y="23156"/>
                                  <a:pt x="665" y="20000"/>
                                  <a:pt x="665" y="14912"/>
                                </a:cubicBezTo>
                                <a:cubicBezTo>
                                  <a:pt x="665" y="0"/>
                                  <a:pt x="14609" y="0"/>
                                  <a:pt x="192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3" name="Shape 13483"/>
                        <wps:cNvSpPr/>
                        <wps:spPr>
                          <a:xfrm>
                            <a:off x="1109503" y="1804532"/>
                            <a:ext cx="43768" cy="50664"/>
                          </a:xfrm>
                          <a:custGeom>
                            <a:avLst/>
                            <a:gdLst/>
                            <a:ahLst/>
                            <a:cxnLst/>
                            <a:rect l="0" t="0" r="0" b="0"/>
                            <a:pathLst>
                              <a:path w="43768" h="50664">
                                <a:moveTo>
                                  <a:pt x="25192" y="0"/>
                                </a:moveTo>
                                <a:cubicBezTo>
                                  <a:pt x="32521" y="0"/>
                                  <a:pt x="35625" y="1068"/>
                                  <a:pt x="40615" y="3358"/>
                                </a:cubicBezTo>
                                <a:cubicBezTo>
                                  <a:pt x="42397" y="4173"/>
                                  <a:pt x="43159" y="4580"/>
                                  <a:pt x="43159" y="5547"/>
                                </a:cubicBezTo>
                                <a:cubicBezTo>
                                  <a:pt x="43159" y="6055"/>
                                  <a:pt x="42091" y="11909"/>
                                  <a:pt x="41886" y="12723"/>
                                </a:cubicBezTo>
                                <a:cubicBezTo>
                                  <a:pt x="41785" y="13130"/>
                                  <a:pt x="41583" y="14098"/>
                                  <a:pt x="40511" y="14098"/>
                                </a:cubicBezTo>
                                <a:cubicBezTo>
                                  <a:pt x="40107" y="14098"/>
                                  <a:pt x="39902" y="14098"/>
                                  <a:pt x="38681" y="12925"/>
                                </a:cubicBezTo>
                                <a:cubicBezTo>
                                  <a:pt x="34915" y="9821"/>
                                  <a:pt x="32114" y="8143"/>
                                  <a:pt x="25296" y="8143"/>
                                </a:cubicBezTo>
                                <a:cubicBezTo>
                                  <a:pt x="14710" y="8143"/>
                                  <a:pt x="14150" y="16895"/>
                                  <a:pt x="14150" y="25345"/>
                                </a:cubicBezTo>
                                <a:cubicBezTo>
                                  <a:pt x="14150" y="32013"/>
                                  <a:pt x="14150" y="42547"/>
                                  <a:pt x="24990" y="42547"/>
                                </a:cubicBezTo>
                                <a:cubicBezTo>
                                  <a:pt x="33541" y="42547"/>
                                  <a:pt x="38426" y="38273"/>
                                  <a:pt x="40208" y="36693"/>
                                </a:cubicBezTo>
                                <a:cubicBezTo>
                                  <a:pt x="41277" y="35677"/>
                                  <a:pt x="41478" y="35677"/>
                                  <a:pt x="41886" y="35677"/>
                                </a:cubicBezTo>
                                <a:cubicBezTo>
                                  <a:pt x="42954" y="35677"/>
                                  <a:pt x="43159" y="36693"/>
                                  <a:pt x="43159" y="37000"/>
                                </a:cubicBezTo>
                                <a:cubicBezTo>
                                  <a:pt x="43364" y="38374"/>
                                  <a:pt x="43768" y="43159"/>
                                  <a:pt x="43768" y="44329"/>
                                </a:cubicBezTo>
                                <a:cubicBezTo>
                                  <a:pt x="43768" y="45348"/>
                                  <a:pt x="43667" y="45449"/>
                                  <a:pt x="40768" y="47025"/>
                                </a:cubicBezTo>
                                <a:cubicBezTo>
                                  <a:pt x="37255" y="48781"/>
                                  <a:pt x="33934" y="49697"/>
                                  <a:pt x="31141" y="50174"/>
                                </a:cubicBezTo>
                                <a:lnTo>
                                  <a:pt x="25009" y="50664"/>
                                </a:lnTo>
                                <a:lnTo>
                                  <a:pt x="24606" y="50664"/>
                                </a:lnTo>
                                <a:lnTo>
                                  <a:pt x="6445" y="44608"/>
                                </a:lnTo>
                                <a:cubicBezTo>
                                  <a:pt x="2239" y="40486"/>
                                  <a:pt x="0" y="34200"/>
                                  <a:pt x="0" y="25547"/>
                                </a:cubicBezTo>
                                <a:cubicBezTo>
                                  <a:pt x="0" y="7329"/>
                                  <a:pt x="9671" y="0"/>
                                  <a:pt x="25192"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4" name="Shape 13484"/>
                        <wps:cNvSpPr/>
                        <wps:spPr>
                          <a:xfrm>
                            <a:off x="1079833" y="1804532"/>
                            <a:ext cx="22394" cy="27228"/>
                          </a:xfrm>
                          <a:custGeom>
                            <a:avLst/>
                            <a:gdLst/>
                            <a:ahLst/>
                            <a:cxnLst/>
                            <a:rect l="0" t="0" r="0" b="0"/>
                            <a:pathLst>
                              <a:path w="22394" h="27228">
                                <a:moveTo>
                                  <a:pt x="609" y="0"/>
                                </a:moveTo>
                                <a:cubicBezTo>
                                  <a:pt x="16134" y="0"/>
                                  <a:pt x="22394" y="8958"/>
                                  <a:pt x="22394" y="22443"/>
                                </a:cubicBezTo>
                                <a:cubicBezTo>
                                  <a:pt x="22394" y="27127"/>
                                  <a:pt x="19798" y="27228"/>
                                  <a:pt x="17404" y="27228"/>
                                </a:cubicBezTo>
                                <a:lnTo>
                                  <a:pt x="0" y="27228"/>
                                </a:lnTo>
                                <a:lnTo>
                                  <a:pt x="0" y="21680"/>
                                </a:lnTo>
                                <a:lnTo>
                                  <a:pt x="10840" y="21680"/>
                                </a:lnTo>
                                <a:cubicBezTo>
                                  <a:pt x="10534" y="13537"/>
                                  <a:pt x="8958" y="7531"/>
                                  <a:pt x="609" y="7531"/>
                                </a:cubicBezTo>
                                <a:lnTo>
                                  <a:pt x="0" y="7848"/>
                                </a:lnTo>
                                <a:lnTo>
                                  <a:pt x="0" y="217"/>
                                </a:lnTo>
                                <a:lnTo>
                                  <a:pt x="609"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5" name="Shape 13485"/>
                        <wps:cNvSpPr/>
                        <wps:spPr>
                          <a:xfrm>
                            <a:off x="1232822" y="1783919"/>
                            <a:ext cx="15322" cy="11957"/>
                          </a:xfrm>
                          <a:custGeom>
                            <a:avLst/>
                            <a:gdLst/>
                            <a:ahLst/>
                            <a:cxnLst/>
                            <a:rect l="0" t="0" r="0" b="0"/>
                            <a:pathLst>
                              <a:path w="15322" h="11957">
                                <a:moveTo>
                                  <a:pt x="4990" y="0"/>
                                </a:moveTo>
                                <a:lnTo>
                                  <a:pt x="10283" y="0"/>
                                </a:lnTo>
                                <a:cubicBezTo>
                                  <a:pt x="14557" y="0"/>
                                  <a:pt x="15322" y="1629"/>
                                  <a:pt x="15322" y="4987"/>
                                </a:cubicBezTo>
                                <a:lnTo>
                                  <a:pt x="15322" y="6971"/>
                                </a:lnTo>
                                <a:cubicBezTo>
                                  <a:pt x="15322" y="10075"/>
                                  <a:pt x="14658" y="11957"/>
                                  <a:pt x="10283" y="11957"/>
                                </a:cubicBezTo>
                                <a:lnTo>
                                  <a:pt x="4990" y="11957"/>
                                </a:lnTo>
                                <a:cubicBezTo>
                                  <a:pt x="511" y="11957"/>
                                  <a:pt x="0" y="9974"/>
                                  <a:pt x="0" y="6971"/>
                                </a:cubicBezTo>
                                <a:lnTo>
                                  <a:pt x="0" y="4987"/>
                                </a:lnTo>
                                <a:cubicBezTo>
                                  <a:pt x="0" y="1322"/>
                                  <a:pt x="1020" y="0"/>
                                  <a:pt x="499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6" name="Shape 13486"/>
                        <wps:cNvSpPr/>
                        <wps:spPr>
                          <a:xfrm>
                            <a:off x="1162180" y="1783919"/>
                            <a:ext cx="15319" cy="11957"/>
                          </a:xfrm>
                          <a:custGeom>
                            <a:avLst/>
                            <a:gdLst/>
                            <a:ahLst/>
                            <a:cxnLst/>
                            <a:rect l="0" t="0" r="0" b="0"/>
                            <a:pathLst>
                              <a:path w="15319" h="11957">
                                <a:moveTo>
                                  <a:pt x="4987" y="0"/>
                                </a:moveTo>
                                <a:lnTo>
                                  <a:pt x="10280" y="0"/>
                                </a:lnTo>
                                <a:cubicBezTo>
                                  <a:pt x="14557" y="0"/>
                                  <a:pt x="15319" y="1629"/>
                                  <a:pt x="15319" y="4987"/>
                                </a:cubicBezTo>
                                <a:lnTo>
                                  <a:pt x="15319" y="6971"/>
                                </a:lnTo>
                                <a:cubicBezTo>
                                  <a:pt x="15319" y="10075"/>
                                  <a:pt x="14658" y="11957"/>
                                  <a:pt x="10280" y="11957"/>
                                </a:cubicBezTo>
                                <a:lnTo>
                                  <a:pt x="4987" y="11957"/>
                                </a:lnTo>
                                <a:cubicBezTo>
                                  <a:pt x="508" y="11957"/>
                                  <a:pt x="0" y="9974"/>
                                  <a:pt x="0" y="6971"/>
                                </a:cubicBezTo>
                                <a:lnTo>
                                  <a:pt x="0" y="4987"/>
                                </a:lnTo>
                                <a:cubicBezTo>
                                  <a:pt x="0" y="1322"/>
                                  <a:pt x="1016" y="0"/>
                                  <a:pt x="4987"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7" name="Shape 13487"/>
                        <wps:cNvSpPr/>
                        <wps:spPr>
                          <a:xfrm>
                            <a:off x="1317511" y="1805141"/>
                            <a:ext cx="45856" cy="48912"/>
                          </a:xfrm>
                          <a:custGeom>
                            <a:avLst/>
                            <a:gdLst/>
                            <a:ahLst/>
                            <a:cxnLst/>
                            <a:rect l="0" t="0" r="0" b="0"/>
                            <a:pathLst>
                              <a:path w="45856" h="48912">
                                <a:moveTo>
                                  <a:pt x="30641" y="0"/>
                                </a:moveTo>
                                <a:cubicBezTo>
                                  <a:pt x="41277" y="0"/>
                                  <a:pt x="45856" y="4277"/>
                                  <a:pt x="45856" y="15016"/>
                                </a:cubicBezTo>
                                <a:lnTo>
                                  <a:pt x="45856" y="43925"/>
                                </a:lnTo>
                                <a:cubicBezTo>
                                  <a:pt x="45856" y="47537"/>
                                  <a:pt x="44840" y="48912"/>
                                  <a:pt x="40869" y="48912"/>
                                </a:cubicBezTo>
                                <a:lnTo>
                                  <a:pt x="36697" y="48912"/>
                                </a:lnTo>
                                <a:cubicBezTo>
                                  <a:pt x="32423" y="48912"/>
                                  <a:pt x="31658" y="47231"/>
                                  <a:pt x="31658" y="43925"/>
                                </a:cubicBezTo>
                                <a:lnTo>
                                  <a:pt x="31658" y="15218"/>
                                </a:lnTo>
                                <a:cubicBezTo>
                                  <a:pt x="31658" y="9925"/>
                                  <a:pt x="30641" y="7534"/>
                                  <a:pt x="25651" y="7534"/>
                                </a:cubicBezTo>
                                <a:cubicBezTo>
                                  <a:pt x="20208" y="7534"/>
                                  <a:pt x="14150" y="11808"/>
                                  <a:pt x="14150" y="20866"/>
                                </a:cubicBezTo>
                                <a:lnTo>
                                  <a:pt x="14150" y="43925"/>
                                </a:lnTo>
                                <a:cubicBezTo>
                                  <a:pt x="14150" y="47537"/>
                                  <a:pt x="13133" y="48912"/>
                                  <a:pt x="9163" y="48912"/>
                                </a:cubicBezTo>
                                <a:lnTo>
                                  <a:pt x="4990" y="48912"/>
                                </a:lnTo>
                                <a:cubicBezTo>
                                  <a:pt x="1120" y="48912"/>
                                  <a:pt x="0" y="47638"/>
                                  <a:pt x="0" y="43925"/>
                                </a:cubicBezTo>
                                <a:lnTo>
                                  <a:pt x="0" y="5547"/>
                                </a:lnTo>
                                <a:cubicBezTo>
                                  <a:pt x="0" y="1681"/>
                                  <a:pt x="1222" y="560"/>
                                  <a:pt x="4990" y="560"/>
                                </a:cubicBezTo>
                                <a:lnTo>
                                  <a:pt x="8550" y="560"/>
                                </a:lnTo>
                                <a:cubicBezTo>
                                  <a:pt x="12827" y="560"/>
                                  <a:pt x="13540" y="2189"/>
                                  <a:pt x="13540" y="5547"/>
                                </a:cubicBezTo>
                                <a:lnTo>
                                  <a:pt x="13540" y="10739"/>
                                </a:lnTo>
                                <a:lnTo>
                                  <a:pt x="13641" y="10739"/>
                                </a:lnTo>
                                <a:cubicBezTo>
                                  <a:pt x="15016" y="7941"/>
                                  <a:pt x="19697" y="0"/>
                                  <a:pt x="3064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88" name="Shape 13488"/>
                        <wps:cNvSpPr/>
                        <wps:spPr>
                          <a:xfrm>
                            <a:off x="1282445" y="1804532"/>
                            <a:ext cx="25399" cy="50664"/>
                          </a:xfrm>
                          <a:custGeom>
                            <a:avLst/>
                            <a:gdLst/>
                            <a:ahLst/>
                            <a:cxnLst/>
                            <a:rect l="0" t="0" r="0" b="0"/>
                            <a:pathLst>
                              <a:path w="25399" h="50664">
                                <a:moveTo>
                                  <a:pt x="50" y="0"/>
                                </a:moveTo>
                                <a:cubicBezTo>
                                  <a:pt x="17051" y="0"/>
                                  <a:pt x="25399" y="8958"/>
                                  <a:pt x="25399" y="26058"/>
                                </a:cubicBezTo>
                                <a:cubicBezTo>
                                  <a:pt x="25399" y="34609"/>
                                  <a:pt x="23133" y="40767"/>
                                  <a:pt x="18819" y="44787"/>
                                </a:cubicBezTo>
                                <a:lnTo>
                                  <a:pt x="33" y="50664"/>
                                </a:lnTo>
                                <a:lnTo>
                                  <a:pt x="0" y="50664"/>
                                </a:lnTo>
                                <a:lnTo>
                                  <a:pt x="0" y="42517"/>
                                </a:lnTo>
                                <a:lnTo>
                                  <a:pt x="50" y="42547"/>
                                </a:lnTo>
                                <a:cubicBezTo>
                                  <a:pt x="11197" y="42547"/>
                                  <a:pt x="11197" y="33029"/>
                                  <a:pt x="11197" y="24837"/>
                                </a:cubicBezTo>
                                <a:cubicBezTo>
                                  <a:pt x="11197" y="20765"/>
                                  <a:pt x="11197" y="16439"/>
                                  <a:pt x="9791" y="13130"/>
                                </a:cubicBezTo>
                                <a:lnTo>
                                  <a:pt x="0" y="7560"/>
                                </a:lnTo>
                                <a:lnTo>
                                  <a:pt x="0" y="18"/>
                                </a:lnTo>
                                <a:lnTo>
                                  <a:pt x="5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4" name="Shape 134514"/>
                        <wps:cNvSpPr/>
                        <wps:spPr>
                          <a:xfrm>
                            <a:off x="156350" y="1151571"/>
                            <a:ext cx="48706" cy="9264"/>
                          </a:xfrm>
                          <a:custGeom>
                            <a:avLst/>
                            <a:gdLst/>
                            <a:ahLst/>
                            <a:cxnLst/>
                            <a:rect l="0" t="0" r="0" b="0"/>
                            <a:pathLst>
                              <a:path w="48706" h="9264">
                                <a:moveTo>
                                  <a:pt x="0" y="0"/>
                                </a:moveTo>
                                <a:lnTo>
                                  <a:pt x="48706" y="0"/>
                                </a:lnTo>
                                <a:lnTo>
                                  <a:pt x="48706" y="9264"/>
                                </a:lnTo>
                                <a:lnTo>
                                  <a:pt x="0" y="926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0" name="Shape 13490"/>
                        <wps:cNvSpPr/>
                        <wps:spPr>
                          <a:xfrm>
                            <a:off x="180627" y="1065403"/>
                            <a:ext cx="24430" cy="45303"/>
                          </a:xfrm>
                          <a:custGeom>
                            <a:avLst/>
                            <a:gdLst/>
                            <a:ahLst/>
                            <a:cxnLst/>
                            <a:rect l="0" t="0" r="0" b="0"/>
                            <a:pathLst>
                              <a:path w="24430" h="45303">
                                <a:moveTo>
                                  <a:pt x="24430" y="0"/>
                                </a:moveTo>
                                <a:lnTo>
                                  <a:pt x="24430" y="8007"/>
                                </a:lnTo>
                                <a:lnTo>
                                  <a:pt x="24075" y="7892"/>
                                </a:lnTo>
                                <a:cubicBezTo>
                                  <a:pt x="11755" y="7892"/>
                                  <a:pt x="6361" y="15423"/>
                                  <a:pt x="6361" y="22699"/>
                                </a:cubicBezTo>
                                <a:cubicBezTo>
                                  <a:pt x="6361" y="29471"/>
                                  <a:pt x="11453" y="37409"/>
                                  <a:pt x="24075" y="37409"/>
                                </a:cubicBezTo>
                                <a:lnTo>
                                  <a:pt x="24430" y="37291"/>
                                </a:lnTo>
                                <a:lnTo>
                                  <a:pt x="24430" y="45303"/>
                                </a:lnTo>
                                <a:lnTo>
                                  <a:pt x="7431" y="38886"/>
                                </a:lnTo>
                                <a:cubicBezTo>
                                  <a:pt x="2863" y="34750"/>
                                  <a:pt x="0" y="29012"/>
                                  <a:pt x="0" y="22598"/>
                                </a:cubicBezTo>
                                <a:cubicBezTo>
                                  <a:pt x="0" y="16390"/>
                                  <a:pt x="2787" y="10677"/>
                                  <a:pt x="7316" y="6517"/>
                                </a:cubicBezTo>
                                <a:lnTo>
                                  <a:pt x="2443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1" name="Shape 13491"/>
                        <wps:cNvSpPr/>
                        <wps:spPr>
                          <a:xfrm>
                            <a:off x="182409" y="1048682"/>
                            <a:ext cx="22648" cy="14635"/>
                          </a:xfrm>
                          <a:custGeom>
                            <a:avLst/>
                            <a:gdLst/>
                            <a:ahLst/>
                            <a:cxnLst/>
                            <a:rect l="0" t="0" r="0" b="0"/>
                            <a:pathLst>
                              <a:path w="22648" h="14635">
                                <a:moveTo>
                                  <a:pt x="22648" y="0"/>
                                </a:moveTo>
                                <a:lnTo>
                                  <a:pt x="22648" y="7659"/>
                                </a:lnTo>
                                <a:lnTo>
                                  <a:pt x="0" y="14635"/>
                                </a:lnTo>
                                <a:lnTo>
                                  <a:pt x="0" y="6746"/>
                                </a:lnTo>
                                <a:lnTo>
                                  <a:pt x="18016" y="1300"/>
                                </a:lnTo>
                                <a:lnTo>
                                  <a:pt x="2264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2" name="Shape 13492"/>
                        <wps:cNvSpPr/>
                        <wps:spPr>
                          <a:xfrm>
                            <a:off x="182409" y="1019012"/>
                            <a:ext cx="22648" cy="21012"/>
                          </a:xfrm>
                          <a:custGeom>
                            <a:avLst/>
                            <a:gdLst/>
                            <a:ahLst/>
                            <a:cxnLst/>
                            <a:rect l="0" t="0" r="0" b="0"/>
                            <a:pathLst>
                              <a:path w="22648" h="21012">
                                <a:moveTo>
                                  <a:pt x="22648" y="0"/>
                                </a:moveTo>
                                <a:lnTo>
                                  <a:pt x="22648" y="6546"/>
                                </a:lnTo>
                                <a:lnTo>
                                  <a:pt x="20410" y="7202"/>
                                </a:lnTo>
                                <a:cubicBezTo>
                                  <a:pt x="15931" y="8577"/>
                                  <a:pt x="8752" y="10358"/>
                                  <a:pt x="5801" y="10564"/>
                                </a:cubicBezTo>
                                <a:lnTo>
                                  <a:pt x="5801" y="10664"/>
                                </a:lnTo>
                                <a:cubicBezTo>
                                  <a:pt x="7736" y="10818"/>
                                  <a:pt x="11287" y="11619"/>
                                  <a:pt x="14951" y="12566"/>
                                </a:cubicBezTo>
                                <a:lnTo>
                                  <a:pt x="22648" y="14741"/>
                                </a:lnTo>
                                <a:lnTo>
                                  <a:pt x="22648" y="21012"/>
                                </a:lnTo>
                                <a:lnTo>
                                  <a:pt x="19596" y="20130"/>
                                </a:lnTo>
                                <a:lnTo>
                                  <a:pt x="0" y="14176"/>
                                </a:lnTo>
                                <a:lnTo>
                                  <a:pt x="0" y="6899"/>
                                </a:lnTo>
                                <a:lnTo>
                                  <a:pt x="22189" y="130"/>
                                </a:lnTo>
                                <a:lnTo>
                                  <a:pt x="22648"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3" name="Shape 13493"/>
                        <wps:cNvSpPr/>
                        <wps:spPr>
                          <a:xfrm>
                            <a:off x="182409" y="995168"/>
                            <a:ext cx="22648" cy="14465"/>
                          </a:xfrm>
                          <a:custGeom>
                            <a:avLst/>
                            <a:gdLst/>
                            <a:ahLst/>
                            <a:cxnLst/>
                            <a:rect l="0" t="0" r="0" b="0"/>
                            <a:pathLst>
                              <a:path w="22648" h="14465">
                                <a:moveTo>
                                  <a:pt x="0" y="0"/>
                                </a:moveTo>
                                <a:lnTo>
                                  <a:pt x="22648" y="7002"/>
                                </a:lnTo>
                                <a:lnTo>
                                  <a:pt x="22648" y="14465"/>
                                </a:lnTo>
                                <a:lnTo>
                                  <a:pt x="22088" y="14303"/>
                                </a:lnTo>
                                <a:lnTo>
                                  <a:pt x="0" y="758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4" name="Shape 13494"/>
                        <wps:cNvSpPr/>
                        <wps:spPr>
                          <a:xfrm>
                            <a:off x="205057" y="1118640"/>
                            <a:ext cx="23615" cy="42195"/>
                          </a:xfrm>
                          <a:custGeom>
                            <a:avLst/>
                            <a:gdLst/>
                            <a:ahLst/>
                            <a:cxnLst/>
                            <a:rect l="0" t="0" r="0" b="0"/>
                            <a:pathLst>
                              <a:path w="23615" h="42195">
                                <a:moveTo>
                                  <a:pt x="16746" y="0"/>
                                </a:moveTo>
                                <a:lnTo>
                                  <a:pt x="23615" y="0"/>
                                </a:lnTo>
                                <a:lnTo>
                                  <a:pt x="23615" y="42195"/>
                                </a:lnTo>
                                <a:lnTo>
                                  <a:pt x="0" y="42195"/>
                                </a:lnTo>
                                <a:lnTo>
                                  <a:pt x="0" y="32931"/>
                                </a:lnTo>
                                <a:lnTo>
                                  <a:pt x="16948" y="32931"/>
                                </a:lnTo>
                                <a:lnTo>
                                  <a:pt x="16948" y="27840"/>
                                </a:lnTo>
                                <a:lnTo>
                                  <a:pt x="16746"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5" name="Shape 13495"/>
                        <wps:cNvSpPr/>
                        <wps:spPr>
                          <a:xfrm>
                            <a:off x="205057" y="1065151"/>
                            <a:ext cx="24785" cy="45804"/>
                          </a:xfrm>
                          <a:custGeom>
                            <a:avLst/>
                            <a:gdLst/>
                            <a:ahLst/>
                            <a:cxnLst/>
                            <a:rect l="0" t="0" r="0" b="0"/>
                            <a:pathLst>
                              <a:path w="24785" h="45804">
                                <a:moveTo>
                                  <a:pt x="661" y="0"/>
                                </a:moveTo>
                                <a:cubicBezTo>
                                  <a:pt x="14251" y="0"/>
                                  <a:pt x="24785" y="10433"/>
                                  <a:pt x="24785" y="22951"/>
                                </a:cubicBezTo>
                                <a:cubicBezTo>
                                  <a:pt x="24785" y="35166"/>
                                  <a:pt x="14456" y="45804"/>
                                  <a:pt x="661" y="45804"/>
                                </a:cubicBezTo>
                                <a:lnTo>
                                  <a:pt x="0" y="45555"/>
                                </a:lnTo>
                                <a:lnTo>
                                  <a:pt x="0" y="37542"/>
                                </a:lnTo>
                                <a:lnTo>
                                  <a:pt x="13590" y="32998"/>
                                </a:lnTo>
                                <a:cubicBezTo>
                                  <a:pt x="16618" y="30218"/>
                                  <a:pt x="18068" y="26540"/>
                                  <a:pt x="18068" y="22951"/>
                                </a:cubicBezTo>
                                <a:cubicBezTo>
                                  <a:pt x="18068" y="19083"/>
                                  <a:pt x="16541" y="15381"/>
                                  <a:pt x="13475" y="12646"/>
                                </a:cubicBezTo>
                                <a:lnTo>
                                  <a:pt x="0" y="8259"/>
                                </a:lnTo>
                                <a:lnTo>
                                  <a:pt x="0" y="252"/>
                                </a:lnTo>
                                <a:lnTo>
                                  <a:pt x="661"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6" name="Shape 13496"/>
                        <wps:cNvSpPr/>
                        <wps:spPr>
                          <a:xfrm>
                            <a:off x="205057" y="1033753"/>
                            <a:ext cx="23615" cy="22588"/>
                          </a:xfrm>
                          <a:custGeom>
                            <a:avLst/>
                            <a:gdLst/>
                            <a:ahLst/>
                            <a:cxnLst/>
                            <a:rect l="0" t="0" r="0" b="0"/>
                            <a:pathLst>
                              <a:path w="23615" h="22588">
                                <a:moveTo>
                                  <a:pt x="0" y="0"/>
                                </a:moveTo>
                                <a:lnTo>
                                  <a:pt x="2137" y="604"/>
                                </a:lnTo>
                                <a:lnTo>
                                  <a:pt x="23615" y="7070"/>
                                </a:lnTo>
                                <a:lnTo>
                                  <a:pt x="23615" y="15314"/>
                                </a:lnTo>
                                <a:lnTo>
                                  <a:pt x="0" y="22588"/>
                                </a:lnTo>
                                <a:lnTo>
                                  <a:pt x="0" y="14929"/>
                                </a:lnTo>
                                <a:lnTo>
                                  <a:pt x="6902" y="12993"/>
                                </a:lnTo>
                                <a:cubicBezTo>
                                  <a:pt x="11184" y="11867"/>
                                  <a:pt x="15369" y="10887"/>
                                  <a:pt x="17863" y="10633"/>
                                </a:cubicBezTo>
                                <a:lnTo>
                                  <a:pt x="17863" y="10529"/>
                                </a:lnTo>
                                <a:cubicBezTo>
                                  <a:pt x="15216" y="10301"/>
                                  <a:pt x="10891" y="9309"/>
                                  <a:pt x="6775" y="8228"/>
                                </a:cubicBezTo>
                                <a:lnTo>
                                  <a:pt x="0" y="6271"/>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7" name="Shape 13497"/>
                        <wps:cNvSpPr/>
                        <wps:spPr>
                          <a:xfrm>
                            <a:off x="205057" y="1002170"/>
                            <a:ext cx="23615" cy="23387"/>
                          </a:xfrm>
                          <a:custGeom>
                            <a:avLst/>
                            <a:gdLst/>
                            <a:ahLst/>
                            <a:cxnLst/>
                            <a:rect l="0" t="0" r="0" b="0"/>
                            <a:pathLst>
                              <a:path w="23615" h="23387">
                                <a:moveTo>
                                  <a:pt x="0" y="0"/>
                                </a:moveTo>
                                <a:lnTo>
                                  <a:pt x="23615" y="7301"/>
                                </a:lnTo>
                                <a:lnTo>
                                  <a:pt x="23615" y="16460"/>
                                </a:lnTo>
                                <a:lnTo>
                                  <a:pt x="0" y="23387"/>
                                </a:lnTo>
                                <a:lnTo>
                                  <a:pt x="0" y="16841"/>
                                </a:lnTo>
                                <a:lnTo>
                                  <a:pt x="9785" y="14064"/>
                                </a:lnTo>
                                <a:cubicBezTo>
                                  <a:pt x="13246" y="13141"/>
                                  <a:pt x="16363" y="12390"/>
                                  <a:pt x="17967" y="12187"/>
                                </a:cubicBezTo>
                                <a:lnTo>
                                  <a:pt x="17967" y="12086"/>
                                </a:lnTo>
                                <a:cubicBezTo>
                                  <a:pt x="15728" y="11806"/>
                                  <a:pt x="12037" y="10890"/>
                                  <a:pt x="8436" y="9903"/>
                                </a:cubicBezTo>
                                <a:lnTo>
                                  <a:pt x="0" y="746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98" name="Shape 13498"/>
                        <wps:cNvSpPr/>
                        <wps:spPr>
                          <a:xfrm>
                            <a:off x="156350" y="342286"/>
                            <a:ext cx="41887" cy="54048"/>
                          </a:xfrm>
                          <a:custGeom>
                            <a:avLst/>
                            <a:gdLst/>
                            <a:ahLst/>
                            <a:cxnLst/>
                            <a:rect l="0" t="0" r="0" b="0"/>
                            <a:pathLst>
                              <a:path w="41887" h="54048">
                                <a:moveTo>
                                  <a:pt x="0" y="0"/>
                                </a:moveTo>
                                <a:lnTo>
                                  <a:pt x="41887" y="0"/>
                                </a:lnTo>
                                <a:lnTo>
                                  <a:pt x="41887" y="9260"/>
                                </a:lnTo>
                                <a:lnTo>
                                  <a:pt x="37918" y="9260"/>
                                </a:lnTo>
                                <a:lnTo>
                                  <a:pt x="37918" y="44788"/>
                                </a:lnTo>
                                <a:lnTo>
                                  <a:pt x="41887" y="44788"/>
                                </a:lnTo>
                                <a:lnTo>
                                  <a:pt x="41887" y="54048"/>
                                </a:lnTo>
                                <a:lnTo>
                                  <a:pt x="0" y="54048"/>
                                </a:lnTo>
                                <a:lnTo>
                                  <a:pt x="0" y="44788"/>
                                </a:lnTo>
                                <a:lnTo>
                                  <a:pt x="31553" y="44788"/>
                                </a:lnTo>
                                <a:lnTo>
                                  <a:pt x="31553" y="9260"/>
                                </a:lnTo>
                                <a:lnTo>
                                  <a:pt x="0" y="9260"/>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5" name="Shape 134515"/>
                        <wps:cNvSpPr/>
                        <wps:spPr>
                          <a:xfrm>
                            <a:off x="182409" y="316022"/>
                            <a:ext cx="15829" cy="9144"/>
                          </a:xfrm>
                          <a:custGeom>
                            <a:avLst/>
                            <a:gdLst/>
                            <a:ahLst/>
                            <a:cxnLst/>
                            <a:rect l="0" t="0" r="0" b="0"/>
                            <a:pathLst>
                              <a:path w="15829" h="9144">
                                <a:moveTo>
                                  <a:pt x="0" y="0"/>
                                </a:moveTo>
                                <a:lnTo>
                                  <a:pt x="15829" y="0"/>
                                </a:lnTo>
                                <a:lnTo>
                                  <a:pt x="15829"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6" name="Shape 134516"/>
                        <wps:cNvSpPr/>
                        <wps:spPr>
                          <a:xfrm>
                            <a:off x="160422" y="315159"/>
                            <a:ext cx="9264" cy="9261"/>
                          </a:xfrm>
                          <a:custGeom>
                            <a:avLst/>
                            <a:gdLst/>
                            <a:ahLst/>
                            <a:cxnLst/>
                            <a:rect l="0" t="0" r="0" b="0"/>
                            <a:pathLst>
                              <a:path w="9264" h="9261">
                                <a:moveTo>
                                  <a:pt x="0" y="0"/>
                                </a:moveTo>
                                <a:lnTo>
                                  <a:pt x="9264" y="0"/>
                                </a:lnTo>
                                <a:lnTo>
                                  <a:pt x="9264" y="9261"/>
                                </a:lnTo>
                                <a:lnTo>
                                  <a:pt x="0" y="9261"/>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1" name="Shape 13501"/>
                        <wps:cNvSpPr/>
                        <wps:spPr>
                          <a:xfrm>
                            <a:off x="181239" y="256883"/>
                            <a:ext cx="16998" cy="44074"/>
                          </a:xfrm>
                          <a:custGeom>
                            <a:avLst/>
                            <a:gdLst/>
                            <a:ahLst/>
                            <a:cxnLst/>
                            <a:rect l="0" t="0" r="0" b="0"/>
                            <a:pathLst>
                              <a:path w="16998" h="44074">
                                <a:moveTo>
                                  <a:pt x="6563" y="0"/>
                                </a:moveTo>
                                <a:cubicBezTo>
                                  <a:pt x="6563" y="0"/>
                                  <a:pt x="6257" y="4274"/>
                                  <a:pt x="6257" y="6160"/>
                                </a:cubicBezTo>
                                <a:cubicBezTo>
                                  <a:pt x="6257" y="8651"/>
                                  <a:pt x="6664" y="11554"/>
                                  <a:pt x="6664" y="13844"/>
                                </a:cubicBezTo>
                                <a:lnTo>
                                  <a:pt x="6563" y="14251"/>
                                </a:lnTo>
                                <a:cubicBezTo>
                                  <a:pt x="8143" y="13130"/>
                                  <a:pt x="12010" y="10840"/>
                                  <a:pt x="16996" y="10840"/>
                                </a:cubicBezTo>
                                <a:lnTo>
                                  <a:pt x="16998" y="10841"/>
                                </a:lnTo>
                                <a:lnTo>
                                  <a:pt x="16998" y="18118"/>
                                </a:lnTo>
                                <a:lnTo>
                                  <a:pt x="16996" y="18117"/>
                                </a:lnTo>
                                <a:cubicBezTo>
                                  <a:pt x="8853" y="18117"/>
                                  <a:pt x="5954" y="23003"/>
                                  <a:pt x="5954" y="27482"/>
                                </a:cubicBezTo>
                                <a:cubicBezTo>
                                  <a:pt x="5954" y="31352"/>
                                  <a:pt x="8345" y="36798"/>
                                  <a:pt x="16996" y="36798"/>
                                </a:cubicBezTo>
                                <a:lnTo>
                                  <a:pt x="16998" y="36797"/>
                                </a:lnTo>
                                <a:lnTo>
                                  <a:pt x="16998" y="44074"/>
                                </a:lnTo>
                                <a:lnTo>
                                  <a:pt x="16996" y="44074"/>
                                </a:lnTo>
                                <a:cubicBezTo>
                                  <a:pt x="7531" y="44074"/>
                                  <a:pt x="0" y="36492"/>
                                  <a:pt x="0" y="27482"/>
                                </a:cubicBezTo>
                                <a:cubicBezTo>
                                  <a:pt x="0" y="23309"/>
                                  <a:pt x="1576" y="19798"/>
                                  <a:pt x="3358" y="17609"/>
                                </a:cubicBezTo>
                                <a:cubicBezTo>
                                  <a:pt x="1984" y="14453"/>
                                  <a:pt x="0" y="8449"/>
                                  <a:pt x="0" y="1120"/>
                                </a:cubicBezTo>
                                <a:lnTo>
                                  <a:pt x="6563"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2" name="Shape 13502"/>
                        <wps:cNvSpPr/>
                        <wps:spPr>
                          <a:xfrm>
                            <a:off x="156350" y="209958"/>
                            <a:ext cx="41887" cy="36899"/>
                          </a:xfrm>
                          <a:custGeom>
                            <a:avLst/>
                            <a:gdLst/>
                            <a:ahLst/>
                            <a:cxnLst/>
                            <a:rect l="0" t="0" r="0" b="0"/>
                            <a:pathLst>
                              <a:path w="41887" h="36899">
                                <a:moveTo>
                                  <a:pt x="41276" y="0"/>
                                </a:moveTo>
                                <a:lnTo>
                                  <a:pt x="41887" y="0"/>
                                </a:lnTo>
                                <a:lnTo>
                                  <a:pt x="41887" y="8163"/>
                                </a:lnTo>
                                <a:lnTo>
                                  <a:pt x="35359" y="9447"/>
                                </a:lnTo>
                                <a:cubicBezTo>
                                  <a:pt x="33095" y="10725"/>
                                  <a:pt x="31250" y="13257"/>
                                  <a:pt x="31250" y="18270"/>
                                </a:cubicBezTo>
                                <a:cubicBezTo>
                                  <a:pt x="31250" y="22215"/>
                                  <a:pt x="33413" y="24836"/>
                                  <a:pt x="36435" y="26471"/>
                                </a:cubicBezTo>
                                <a:lnTo>
                                  <a:pt x="41887" y="27676"/>
                                </a:lnTo>
                                <a:lnTo>
                                  <a:pt x="41887" y="36899"/>
                                </a:lnTo>
                                <a:lnTo>
                                  <a:pt x="0" y="36899"/>
                                </a:lnTo>
                                <a:lnTo>
                                  <a:pt x="0" y="29110"/>
                                </a:lnTo>
                                <a:lnTo>
                                  <a:pt x="32420" y="29110"/>
                                </a:lnTo>
                                <a:cubicBezTo>
                                  <a:pt x="28146" y="25752"/>
                                  <a:pt x="24889" y="20765"/>
                                  <a:pt x="24889" y="14300"/>
                                </a:cubicBezTo>
                                <a:cubicBezTo>
                                  <a:pt x="24889" y="1576"/>
                                  <a:pt x="34404" y="0"/>
                                  <a:pt x="4127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7" name="Shape 134517"/>
                        <wps:cNvSpPr/>
                        <wps:spPr>
                          <a:xfrm>
                            <a:off x="198237" y="387073"/>
                            <a:ext cx="30435" cy="9260"/>
                          </a:xfrm>
                          <a:custGeom>
                            <a:avLst/>
                            <a:gdLst/>
                            <a:ahLst/>
                            <a:cxnLst/>
                            <a:rect l="0" t="0" r="0" b="0"/>
                            <a:pathLst>
                              <a:path w="30435" h="9260">
                                <a:moveTo>
                                  <a:pt x="0" y="0"/>
                                </a:moveTo>
                                <a:lnTo>
                                  <a:pt x="30435" y="0"/>
                                </a:lnTo>
                                <a:lnTo>
                                  <a:pt x="30435" y="9260"/>
                                </a:lnTo>
                                <a:lnTo>
                                  <a:pt x="0" y="926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8" name="Shape 134518"/>
                        <wps:cNvSpPr/>
                        <wps:spPr>
                          <a:xfrm>
                            <a:off x="198237" y="342286"/>
                            <a:ext cx="30435" cy="9260"/>
                          </a:xfrm>
                          <a:custGeom>
                            <a:avLst/>
                            <a:gdLst/>
                            <a:ahLst/>
                            <a:cxnLst/>
                            <a:rect l="0" t="0" r="0" b="0"/>
                            <a:pathLst>
                              <a:path w="30435" h="9260">
                                <a:moveTo>
                                  <a:pt x="0" y="0"/>
                                </a:moveTo>
                                <a:lnTo>
                                  <a:pt x="30435" y="0"/>
                                </a:lnTo>
                                <a:lnTo>
                                  <a:pt x="30435" y="9260"/>
                                </a:lnTo>
                                <a:lnTo>
                                  <a:pt x="0" y="926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19" name="Shape 134519"/>
                        <wps:cNvSpPr/>
                        <wps:spPr>
                          <a:xfrm>
                            <a:off x="198237" y="316022"/>
                            <a:ext cx="30435" cy="9144"/>
                          </a:xfrm>
                          <a:custGeom>
                            <a:avLst/>
                            <a:gdLst/>
                            <a:ahLst/>
                            <a:cxnLst/>
                            <a:rect l="0" t="0" r="0" b="0"/>
                            <a:pathLst>
                              <a:path w="30435" h="9144">
                                <a:moveTo>
                                  <a:pt x="0" y="0"/>
                                </a:moveTo>
                                <a:lnTo>
                                  <a:pt x="30435" y="0"/>
                                </a:lnTo>
                                <a:lnTo>
                                  <a:pt x="30435"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6" name="Shape 13506"/>
                        <wps:cNvSpPr/>
                        <wps:spPr>
                          <a:xfrm>
                            <a:off x="198237" y="258306"/>
                            <a:ext cx="38350" cy="46214"/>
                          </a:xfrm>
                          <a:custGeom>
                            <a:avLst/>
                            <a:gdLst/>
                            <a:ahLst/>
                            <a:cxnLst/>
                            <a:rect l="0" t="0" r="0" b="0"/>
                            <a:pathLst>
                              <a:path w="38350" h="46214">
                                <a:moveTo>
                                  <a:pt x="37711" y="0"/>
                                </a:moveTo>
                                <a:lnTo>
                                  <a:pt x="38350" y="427"/>
                                </a:lnTo>
                                <a:lnTo>
                                  <a:pt x="38350" y="7679"/>
                                </a:lnTo>
                                <a:lnTo>
                                  <a:pt x="37917" y="7329"/>
                                </a:lnTo>
                                <a:cubicBezTo>
                                  <a:pt x="30741" y="7329"/>
                                  <a:pt x="30741" y="19088"/>
                                  <a:pt x="30741" y="21378"/>
                                </a:cubicBezTo>
                                <a:lnTo>
                                  <a:pt x="30741" y="30794"/>
                                </a:lnTo>
                                <a:cubicBezTo>
                                  <a:pt x="30741" y="38886"/>
                                  <a:pt x="37510" y="38886"/>
                                  <a:pt x="37816" y="38886"/>
                                </a:cubicBezTo>
                                <a:lnTo>
                                  <a:pt x="38350" y="38457"/>
                                </a:lnTo>
                                <a:lnTo>
                                  <a:pt x="38350" y="45853"/>
                                </a:lnTo>
                                <a:lnTo>
                                  <a:pt x="37816" y="46214"/>
                                </a:lnTo>
                                <a:cubicBezTo>
                                  <a:pt x="35119" y="46214"/>
                                  <a:pt x="30334" y="44941"/>
                                  <a:pt x="27076" y="39547"/>
                                </a:cubicBezTo>
                                <a:cubicBezTo>
                                  <a:pt x="24887" y="41276"/>
                                  <a:pt x="21884" y="42244"/>
                                  <a:pt x="19187" y="42244"/>
                                </a:cubicBezTo>
                                <a:cubicBezTo>
                                  <a:pt x="18679" y="42244"/>
                                  <a:pt x="14607" y="42244"/>
                                  <a:pt x="10331" y="39192"/>
                                </a:cubicBezTo>
                                <a:lnTo>
                                  <a:pt x="0" y="42650"/>
                                </a:lnTo>
                                <a:lnTo>
                                  <a:pt x="0" y="35374"/>
                                </a:lnTo>
                                <a:lnTo>
                                  <a:pt x="8767" y="32167"/>
                                </a:lnTo>
                                <a:cubicBezTo>
                                  <a:pt x="10446" y="30322"/>
                                  <a:pt x="11044" y="27993"/>
                                  <a:pt x="11044" y="26058"/>
                                </a:cubicBezTo>
                                <a:cubicBezTo>
                                  <a:pt x="11044" y="23819"/>
                                  <a:pt x="10318" y="21478"/>
                                  <a:pt x="8575" y="19696"/>
                                </a:cubicBezTo>
                                <a:lnTo>
                                  <a:pt x="0" y="16694"/>
                                </a:lnTo>
                                <a:lnTo>
                                  <a:pt x="0" y="9417"/>
                                </a:lnTo>
                                <a:lnTo>
                                  <a:pt x="11972" y="14226"/>
                                </a:lnTo>
                                <a:cubicBezTo>
                                  <a:pt x="15064" y="17216"/>
                                  <a:pt x="16998" y="21376"/>
                                  <a:pt x="16998" y="26058"/>
                                </a:cubicBezTo>
                                <a:cubicBezTo>
                                  <a:pt x="16998" y="29928"/>
                                  <a:pt x="15523" y="33387"/>
                                  <a:pt x="13946" y="35576"/>
                                </a:cubicBezTo>
                                <a:cubicBezTo>
                                  <a:pt x="14910" y="36289"/>
                                  <a:pt x="16591" y="36697"/>
                                  <a:pt x="17712" y="36697"/>
                                </a:cubicBezTo>
                                <a:cubicBezTo>
                                  <a:pt x="23259" y="36697"/>
                                  <a:pt x="23259" y="32016"/>
                                  <a:pt x="23259" y="30690"/>
                                </a:cubicBezTo>
                                <a:lnTo>
                                  <a:pt x="23259" y="21479"/>
                                </a:lnTo>
                                <a:cubicBezTo>
                                  <a:pt x="23259" y="17407"/>
                                  <a:pt x="23259" y="0"/>
                                  <a:pt x="37711"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7" name="Shape 13507"/>
                        <wps:cNvSpPr/>
                        <wps:spPr>
                          <a:xfrm>
                            <a:off x="198237" y="237634"/>
                            <a:ext cx="30435" cy="9223"/>
                          </a:xfrm>
                          <a:custGeom>
                            <a:avLst/>
                            <a:gdLst/>
                            <a:ahLst/>
                            <a:cxnLst/>
                            <a:rect l="0" t="0" r="0" b="0"/>
                            <a:pathLst>
                              <a:path w="30435" h="9223">
                                <a:moveTo>
                                  <a:pt x="0" y="0"/>
                                </a:moveTo>
                                <a:lnTo>
                                  <a:pt x="4884" y="1079"/>
                                </a:lnTo>
                                <a:lnTo>
                                  <a:pt x="30435" y="1079"/>
                                </a:lnTo>
                                <a:lnTo>
                                  <a:pt x="30435" y="9223"/>
                                </a:lnTo>
                                <a:lnTo>
                                  <a:pt x="0" y="922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8" name="Shape 13508"/>
                        <wps:cNvSpPr/>
                        <wps:spPr>
                          <a:xfrm>
                            <a:off x="198237" y="209958"/>
                            <a:ext cx="30435" cy="8163"/>
                          </a:xfrm>
                          <a:custGeom>
                            <a:avLst/>
                            <a:gdLst/>
                            <a:ahLst/>
                            <a:cxnLst/>
                            <a:rect l="0" t="0" r="0" b="0"/>
                            <a:pathLst>
                              <a:path w="30435" h="8163">
                                <a:moveTo>
                                  <a:pt x="0" y="0"/>
                                </a:moveTo>
                                <a:lnTo>
                                  <a:pt x="30435" y="0"/>
                                </a:lnTo>
                                <a:lnTo>
                                  <a:pt x="30435" y="8143"/>
                                </a:lnTo>
                                <a:lnTo>
                                  <a:pt x="103" y="8143"/>
                                </a:lnTo>
                                <a:lnTo>
                                  <a:pt x="0" y="816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09" name="Shape 13509"/>
                        <wps:cNvSpPr/>
                        <wps:spPr>
                          <a:xfrm>
                            <a:off x="236587" y="258733"/>
                            <a:ext cx="13563" cy="45426"/>
                          </a:xfrm>
                          <a:custGeom>
                            <a:avLst/>
                            <a:gdLst/>
                            <a:ahLst/>
                            <a:cxnLst/>
                            <a:rect l="0" t="0" r="0" b="0"/>
                            <a:pathLst>
                              <a:path w="13563" h="45426">
                                <a:moveTo>
                                  <a:pt x="0" y="0"/>
                                </a:moveTo>
                                <a:lnTo>
                                  <a:pt x="9478" y="6342"/>
                                </a:lnTo>
                                <a:cubicBezTo>
                                  <a:pt x="12023" y="10528"/>
                                  <a:pt x="13563" y="16318"/>
                                  <a:pt x="13563" y="22732"/>
                                </a:cubicBezTo>
                                <a:cubicBezTo>
                                  <a:pt x="13563" y="29093"/>
                                  <a:pt x="11998" y="34857"/>
                                  <a:pt x="9453" y="39031"/>
                                </a:cubicBezTo>
                                <a:lnTo>
                                  <a:pt x="0" y="45426"/>
                                </a:lnTo>
                                <a:lnTo>
                                  <a:pt x="0" y="38030"/>
                                </a:lnTo>
                                <a:lnTo>
                                  <a:pt x="5388" y="33712"/>
                                </a:lnTo>
                                <a:cubicBezTo>
                                  <a:pt x="6807" y="30811"/>
                                  <a:pt x="7609" y="26854"/>
                                  <a:pt x="7609" y="22631"/>
                                </a:cubicBezTo>
                                <a:cubicBezTo>
                                  <a:pt x="7609" y="18356"/>
                                  <a:pt x="6756" y="14424"/>
                                  <a:pt x="5325" y="11560"/>
                                </a:cubicBezTo>
                                <a:lnTo>
                                  <a:pt x="0" y="725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0" name="Shape 13510"/>
                        <wps:cNvSpPr/>
                        <wps:spPr>
                          <a:xfrm>
                            <a:off x="730156" y="1623622"/>
                            <a:ext cx="22904" cy="49192"/>
                          </a:xfrm>
                          <a:custGeom>
                            <a:avLst/>
                            <a:gdLst/>
                            <a:ahLst/>
                            <a:cxnLst/>
                            <a:rect l="0" t="0" r="0" b="0"/>
                            <a:pathLst>
                              <a:path w="22904" h="49192">
                                <a:moveTo>
                                  <a:pt x="22904" y="0"/>
                                </a:moveTo>
                                <a:lnTo>
                                  <a:pt x="22904" y="6360"/>
                                </a:lnTo>
                                <a:lnTo>
                                  <a:pt x="22853" y="6339"/>
                                </a:lnTo>
                                <a:cubicBezTo>
                                  <a:pt x="16084" y="6339"/>
                                  <a:pt x="8143" y="11426"/>
                                  <a:pt x="8143" y="24049"/>
                                </a:cubicBezTo>
                                <a:cubicBezTo>
                                  <a:pt x="8143" y="36670"/>
                                  <a:pt x="15677" y="42475"/>
                                  <a:pt x="22853" y="42475"/>
                                </a:cubicBezTo>
                                <a:lnTo>
                                  <a:pt x="22904" y="42452"/>
                                </a:lnTo>
                                <a:lnTo>
                                  <a:pt x="22904" y="49170"/>
                                </a:lnTo>
                                <a:lnTo>
                                  <a:pt x="22853" y="49192"/>
                                </a:lnTo>
                                <a:cubicBezTo>
                                  <a:pt x="10638" y="49192"/>
                                  <a:pt x="0" y="38859"/>
                                  <a:pt x="0" y="25068"/>
                                </a:cubicBezTo>
                                <a:cubicBezTo>
                                  <a:pt x="0" y="18247"/>
                                  <a:pt x="2532" y="11974"/>
                                  <a:pt x="6667" y="7407"/>
                                </a:cubicBezTo>
                                <a:lnTo>
                                  <a:pt x="22904"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1" name="Shape 13511"/>
                        <wps:cNvSpPr/>
                        <wps:spPr>
                          <a:xfrm>
                            <a:off x="680280" y="1599322"/>
                            <a:ext cx="42192" cy="72322"/>
                          </a:xfrm>
                          <a:custGeom>
                            <a:avLst/>
                            <a:gdLst/>
                            <a:ahLst/>
                            <a:cxnLst/>
                            <a:rect l="0" t="0" r="0" b="0"/>
                            <a:pathLst>
                              <a:path w="42192" h="72322">
                                <a:moveTo>
                                  <a:pt x="0" y="0"/>
                                </a:moveTo>
                                <a:lnTo>
                                  <a:pt x="9260" y="0"/>
                                </a:lnTo>
                                <a:lnTo>
                                  <a:pt x="9260" y="65654"/>
                                </a:lnTo>
                                <a:lnTo>
                                  <a:pt x="14351" y="65654"/>
                                </a:lnTo>
                                <a:lnTo>
                                  <a:pt x="42192" y="65449"/>
                                </a:lnTo>
                                <a:lnTo>
                                  <a:pt x="42192" y="72322"/>
                                </a:lnTo>
                                <a:lnTo>
                                  <a:pt x="0" y="7232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2" name="Shape 13512"/>
                        <wps:cNvSpPr/>
                        <wps:spPr>
                          <a:xfrm>
                            <a:off x="777793" y="1625380"/>
                            <a:ext cx="68149" cy="46263"/>
                          </a:xfrm>
                          <a:custGeom>
                            <a:avLst/>
                            <a:gdLst/>
                            <a:ahLst/>
                            <a:cxnLst/>
                            <a:rect l="0" t="0" r="0" b="0"/>
                            <a:pathLst>
                              <a:path w="68149" h="46263">
                                <a:moveTo>
                                  <a:pt x="0" y="0"/>
                                </a:moveTo>
                                <a:lnTo>
                                  <a:pt x="7889" y="0"/>
                                </a:lnTo>
                                <a:lnTo>
                                  <a:pt x="13335" y="18016"/>
                                </a:lnTo>
                                <a:cubicBezTo>
                                  <a:pt x="15013" y="23769"/>
                                  <a:pt x="18423" y="35524"/>
                                  <a:pt x="18935" y="40511"/>
                                </a:cubicBezTo>
                                <a:lnTo>
                                  <a:pt x="19036" y="40511"/>
                                </a:lnTo>
                                <a:cubicBezTo>
                                  <a:pt x="19492" y="35218"/>
                                  <a:pt x="23006" y="23208"/>
                                  <a:pt x="24176" y="19593"/>
                                </a:cubicBezTo>
                                <a:lnTo>
                                  <a:pt x="30130" y="0"/>
                                </a:lnTo>
                                <a:lnTo>
                                  <a:pt x="37407" y="0"/>
                                </a:lnTo>
                                <a:lnTo>
                                  <a:pt x="44179" y="22189"/>
                                </a:lnTo>
                                <a:cubicBezTo>
                                  <a:pt x="45957" y="28143"/>
                                  <a:pt x="48553" y="37407"/>
                                  <a:pt x="48961" y="40612"/>
                                </a:cubicBezTo>
                                <a:lnTo>
                                  <a:pt x="49065" y="40612"/>
                                </a:lnTo>
                                <a:cubicBezTo>
                                  <a:pt x="49622" y="36133"/>
                                  <a:pt x="52729" y="25853"/>
                                  <a:pt x="53846" y="22088"/>
                                </a:cubicBezTo>
                                <a:lnTo>
                                  <a:pt x="60566" y="0"/>
                                </a:lnTo>
                                <a:lnTo>
                                  <a:pt x="68149" y="0"/>
                                </a:lnTo>
                                <a:lnTo>
                                  <a:pt x="53846" y="46263"/>
                                </a:lnTo>
                                <a:lnTo>
                                  <a:pt x="44687" y="46263"/>
                                </a:lnTo>
                                <a:lnTo>
                                  <a:pt x="37104" y="20407"/>
                                </a:lnTo>
                                <a:cubicBezTo>
                                  <a:pt x="35729" y="15928"/>
                                  <a:pt x="33948" y="8752"/>
                                  <a:pt x="33743" y="5801"/>
                                </a:cubicBezTo>
                                <a:lnTo>
                                  <a:pt x="33641" y="5801"/>
                                </a:lnTo>
                                <a:cubicBezTo>
                                  <a:pt x="33335" y="9668"/>
                                  <a:pt x="30436" y="20000"/>
                                  <a:pt x="28961" y="24785"/>
                                </a:cubicBezTo>
                                <a:lnTo>
                                  <a:pt x="22495" y="46263"/>
                                </a:lnTo>
                                <a:lnTo>
                                  <a:pt x="14251" y="46263"/>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3" name="Shape 13513"/>
                        <wps:cNvSpPr/>
                        <wps:spPr>
                          <a:xfrm>
                            <a:off x="753059" y="1623598"/>
                            <a:ext cx="22904" cy="49193"/>
                          </a:xfrm>
                          <a:custGeom>
                            <a:avLst/>
                            <a:gdLst/>
                            <a:ahLst/>
                            <a:cxnLst/>
                            <a:rect l="0" t="0" r="0" b="0"/>
                            <a:pathLst>
                              <a:path w="22904" h="49193">
                                <a:moveTo>
                                  <a:pt x="50" y="0"/>
                                </a:moveTo>
                                <a:cubicBezTo>
                                  <a:pt x="12467" y="0"/>
                                  <a:pt x="22904" y="11147"/>
                                  <a:pt x="22904" y="25091"/>
                                </a:cubicBezTo>
                                <a:cubicBezTo>
                                  <a:pt x="22904" y="31886"/>
                                  <a:pt x="20294" y="37917"/>
                                  <a:pt x="16121" y="42249"/>
                                </a:cubicBezTo>
                                <a:lnTo>
                                  <a:pt x="0" y="49193"/>
                                </a:lnTo>
                                <a:lnTo>
                                  <a:pt x="0" y="42475"/>
                                </a:lnTo>
                                <a:lnTo>
                                  <a:pt x="10256" y="37904"/>
                                </a:lnTo>
                                <a:cubicBezTo>
                                  <a:pt x="12992" y="34838"/>
                                  <a:pt x="14760" y="30231"/>
                                  <a:pt x="14760" y="24072"/>
                                </a:cubicBezTo>
                                <a:cubicBezTo>
                                  <a:pt x="14760" y="17914"/>
                                  <a:pt x="12877" y="13486"/>
                                  <a:pt x="10083" y="10598"/>
                                </a:cubicBezTo>
                                <a:lnTo>
                                  <a:pt x="0" y="6383"/>
                                </a:lnTo>
                                <a:lnTo>
                                  <a:pt x="0" y="23"/>
                                </a:lnTo>
                                <a:lnTo>
                                  <a:pt x="5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20" name="Shape 134520"/>
                        <wps:cNvSpPr/>
                        <wps:spPr>
                          <a:xfrm>
                            <a:off x="1517301" y="1625380"/>
                            <a:ext cx="9144" cy="46263"/>
                          </a:xfrm>
                          <a:custGeom>
                            <a:avLst/>
                            <a:gdLst/>
                            <a:ahLst/>
                            <a:cxnLst/>
                            <a:rect l="0" t="0" r="0" b="0"/>
                            <a:pathLst>
                              <a:path w="9144" h="46263">
                                <a:moveTo>
                                  <a:pt x="0" y="0"/>
                                </a:moveTo>
                                <a:lnTo>
                                  <a:pt x="9144" y="0"/>
                                </a:lnTo>
                                <a:lnTo>
                                  <a:pt x="9144" y="46263"/>
                                </a:lnTo>
                                <a:lnTo>
                                  <a:pt x="0" y="46263"/>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5" name="Shape 13515"/>
                        <wps:cNvSpPr/>
                        <wps:spPr>
                          <a:xfrm>
                            <a:off x="1536591" y="1624208"/>
                            <a:ext cx="23107" cy="68915"/>
                          </a:xfrm>
                          <a:custGeom>
                            <a:avLst/>
                            <a:gdLst/>
                            <a:ahLst/>
                            <a:cxnLst/>
                            <a:rect l="0" t="0" r="0" b="0"/>
                            <a:pathLst>
                              <a:path w="23107" h="68915">
                                <a:moveTo>
                                  <a:pt x="20156" y="0"/>
                                </a:moveTo>
                                <a:lnTo>
                                  <a:pt x="23107" y="1005"/>
                                </a:lnTo>
                                <a:lnTo>
                                  <a:pt x="23107" y="7100"/>
                                </a:lnTo>
                                <a:lnTo>
                                  <a:pt x="20156" y="5954"/>
                                </a:lnTo>
                                <a:cubicBezTo>
                                  <a:pt x="16286" y="5954"/>
                                  <a:pt x="10840" y="8348"/>
                                  <a:pt x="10840" y="17000"/>
                                </a:cubicBezTo>
                                <a:cubicBezTo>
                                  <a:pt x="10840" y="25651"/>
                                  <a:pt x="16286" y="28045"/>
                                  <a:pt x="20156" y="28045"/>
                                </a:cubicBezTo>
                                <a:lnTo>
                                  <a:pt x="23107" y="26900"/>
                                </a:lnTo>
                                <a:lnTo>
                                  <a:pt x="23107" y="32746"/>
                                </a:lnTo>
                                <a:lnTo>
                                  <a:pt x="20156" y="34000"/>
                                </a:lnTo>
                                <a:cubicBezTo>
                                  <a:pt x="16286" y="34000"/>
                                  <a:pt x="12827" y="32524"/>
                                  <a:pt x="10638" y="30944"/>
                                </a:cubicBezTo>
                                <a:cubicBezTo>
                                  <a:pt x="9925" y="31912"/>
                                  <a:pt x="9518" y="33593"/>
                                  <a:pt x="9518" y="34713"/>
                                </a:cubicBezTo>
                                <a:cubicBezTo>
                                  <a:pt x="9518" y="40260"/>
                                  <a:pt x="14202" y="40260"/>
                                  <a:pt x="15524" y="40260"/>
                                </a:cubicBezTo>
                                <a:lnTo>
                                  <a:pt x="23107" y="40260"/>
                                </a:lnTo>
                                <a:lnTo>
                                  <a:pt x="23107" y="47742"/>
                                </a:lnTo>
                                <a:lnTo>
                                  <a:pt x="15423" y="47742"/>
                                </a:lnTo>
                                <a:cubicBezTo>
                                  <a:pt x="7329" y="47742"/>
                                  <a:pt x="7329" y="54511"/>
                                  <a:pt x="7329" y="54814"/>
                                </a:cubicBezTo>
                                <a:cubicBezTo>
                                  <a:pt x="7329" y="57283"/>
                                  <a:pt x="9174" y="59318"/>
                                  <a:pt x="12076" y="60737"/>
                                </a:cubicBezTo>
                                <a:lnTo>
                                  <a:pt x="23107" y="62947"/>
                                </a:lnTo>
                                <a:lnTo>
                                  <a:pt x="23107" y="68902"/>
                                </a:lnTo>
                                <a:lnTo>
                                  <a:pt x="23055" y="68915"/>
                                </a:lnTo>
                                <a:cubicBezTo>
                                  <a:pt x="10332" y="68915"/>
                                  <a:pt x="0" y="62654"/>
                                  <a:pt x="0" y="54814"/>
                                </a:cubicBezTo>
                                <a:cubicBezTo>
                                  <a:pt x="0" y="52117"/>
                                  <a:pt x="1274" y="47335"/>
                                  <a:pt x="6667" y="44078"/>
                                </a:cubicBezTo>
                                <a:cubicBezTo>
                                  <a:pt x="4938" y="41889"/>
                                  <a:pt x="3971" y="38886"/>
                                  <a:pt x="3971" y="36188"/>
                                </a:cubicBezTo>
                                <a:cubicBezTo>
                                  <a:pt x="3971" y="35677"/>
                                  <a:pt x="3971" y="31605"/>
                                  <a:pt x="7022" y="27332"/>
                                </a:cubicBezTo>
                                <a:cubicBezTo>
                                  <a:pt x="4938" y="24583"/>
                                  <a:pt x="3563" y="20869"/>
                                  <a:pt x="3563" y="17000"/>
                                </a:cubicBezTo>
                                <a:cubicBezTo>
                                  <a:pt x="3563" y="7534"/>
                                  <a:pt x="11146" y="0"/>
                                  <a:pt x="20156"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4521" name="Shape 134521"/>
                        <wps:cNvSpPr/>
                        <wps:spPr>
                          <a:xfrm>
                            <a:off x="1516691" y="1603393"/>
                            <a:ext cx="9264" cy="9260"/>
                          </a:xfrm>
                          <a:custGeom>
                            <a:avLst/>
                            <a:gdLst/>
                            <a:ahLst/>
                            <a:cxnLst/>
                            <a:rect l="0" t="0" r="0" b="0"/>
                            <a:pathLst>
                              <a:path w="9264" h="9260">
                                <a:moveTo>
                                  <a:pt x="0" y="0"/>
                                </a:moveTo>
                                <a:lnTo>
                                  <a:pt x="9264" y="0"/>
                                </a:lnTo>
                                <a:lnTo>
                                  <a:pt x="9264" y="9260"/>
                                </a:lnTo>
                                <a:lnTo>
                                  <a:pt x="0" y="9260"/>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7" name="Shape 13517"/>
                        <wps:cNvSpPr/>
                        <wps:spPr>
                          <a:xfrm>
                            <a:off x="1444777" y="1599322"/>
                            <a:ext cx="54048" cy="72322"/>
                          </a:xfrm>
                          <a:custGeom>
                            <a:avLst/>
                            <a:gdLst/>
                            <a:ahLst/>
                            <a:cxnLst/>
                            <a:rect l="0" t="0" r="0" b="0"/>
                            <a:pathLst>
                              <a:path w="54048" h="72322">
                                <a:moveTo>
                                  <a:pt x="0" y="0"/>
                                </a:moveTo>
                                <a:lnTo>
                                  <a:pt x="9260" y="0"/>
                                </a:lnTo>
                                <a:lnTo>
                                  <a:pt x="9260" y="31554"/>
                                </a:lnTo>
                                <a:lnTo>
                                  <a:pt x="44788" y="31554"/>
                                </a:lnTo>
                                <a:lnTo>
                                  <a:pt x="44788" y="0"/>
                                </a:lnTo>
                                <a:lnTo>
                                  <a:pt x="54048" y="0"/>
                                </a:lnTo>
                                <a:lnTo>
                                  <a:pt x="54048" y="72322"/>
                                </a:lnTo>
                                <a:lnTo>
                                  <a:pt x="44788" y="72322"/>
                                </a:lnTo>
                                <a:lnTo>
                                  <a:pt x="44788" y="37915"/>
                                </a:lnTo>
                                <a:lnTo>
                                  <a:pt x="9260" y="37915"/>
                                </a:lnTo>
                                <a:lnTo>
                                  <a:pt x="9260" y="72322"/>
                                </a:lnTo>
                                <a:lnTo>
                                  <a:pt x="0" y="7232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8" name="Shape 13518"/>
                        <wps:cNvSpPr/>
                        <wps:spPr>
                          <a:xfrm>
                            <a:off x="1559698" y="1664468"/>
                            <a:ext cx="23108" cy="28641"/>
                          </a:xfrm>
                          <a:custGeom>
                            <a:avLst/>
                            <a:gdLst/>
                            <a:ahLst/>
                            <a:cxnLst/>
                            <a:rect l="0" t="0" r="0" b="0"/>
                            <a:pathLst>
                              <a:path w="23108" h="28641">
                                <a:moveTo>
                                  <a:pt x="0" y="0"/>
                                </a:moveTo>
                                <a:lnTo>
                                  <a:pt x="1629" y="0"/>
                                </a:lnTo>
                                <a:cubicBezTo>
                                  <a:pt x="5700" y="0"/>
                                  <a:pt x="23108" y="0"/>
                                  <a:pt x="23108" y="14453"/>
                                </a:cubicBezTo>
                                <a:cubicBezTo>
                                  <a:pt x="23108" y="18474"/>
                                  <a:pt x="20524" y="22024"/>
                                  <a:pt x="16338" y="24569"/>
                                </a:cubicBezTo>
                                <a:lnTo>
                                  <a:pt x="0" y="28641"/>
                                </a:lnTo>
                                <a:lnTo>
                                  <a:pt x="0" y="22686"/>
                                </a:lnTo>
                                <a:lnTo>
                                  <a:pt x="52" y="22697"/>
                                </a:lnTo>
                                <a:cubicBezTo>
                                  <a:pt x="8603" y="22697"/>
                                  <a:pt x="15778" y="19290"/>
                                  <a:pt x="15778" y="14658"/>
                                </a:cubicBezTo>
                                <a:cubicBezTo>
                                  <a:pt x="15778" y="7482"/>
                                  <a:pt x="4020" y="7482"/>
                                  <a:pt x="1730" y="7482"/>
                                </a:cubicBezTo>
                                <a:lnTo>
                                  <a:pt x="0" y="748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19" name="Shape 13519"/>
                        <wps:cNvSpPr/>
                        <wps:spPr>
                          <a:xfrm>
                            <a:off x="1559698" y="1624208"/>
                            <a:ext cx="24531" cy="32746"/>
                          </a:xfrm>
                          <a:custGeom>
                            <a:avLst/>
                            <a:gdLst/>
                            <a:ahLst/>
                            <a:cxnLst/>
                            <a:rect l="0" t="0" r="0" b="0"/>
                            <a:pathLst>
                              <a:path w="24531" h="32746">
                                <a:moveTo>
                                  <a:pt x="23410" y="0"/>
                                </a:moveTo>
                                <a:lnTo>
                                  <a:pt x="24531" y="6567"/>
                                </a:lnTo>
                                <a:cubicBezTo>
                                  <a:pt x="24531" y="6567"/>
                                  <a:pt x="20257" y="6260"/>
                                  <a:pt x="18374" y="6260"/>
                                </a:cubicBezTo>
                                <a:cubicBezTo>
                                  <a:pt x="15879" y="6260"/>
                                  <a:pt x="12977" y="6668"/>
                                  <a:pt x="10687" y="6668"/>
                                </a:cubicBezTo>
                                <a:lnTo>
                                  <a:pt x="10280" y="6567"/>
                                </a:lnTo>
                                <a:cubicBezTo>
                                  <a:pt x="11400" y="8143"/>
                                  <a:pt x="13690" y="12013"/>
                                  <a:pt x="13690" y="17000"/>
                                </a:cubicBezTo>
                                <a:cubicBezTo>
                                  <a:pt x="13690" y="21632"/>
                                  <a:pt x="11871" y="25882"/>
                                  <a:pt x="8881" y="28974"/>
                                </a:cubicBezTo>
                                <a:lnTo>
                                  <a:pt x="0" y="32746"/>
                                </a:lnTo>
                                <a:lnTo>
                                  <a:pt x="0" y="26900"/>
                                </a:lnTo>
                                <a:lnTo>
                                  <a:pt x="3411" y="25576"/>
                                </a:lnTo>
                                <a:cubicBezTo>
                                  <a:pt x="5192" y="23833"/>
                                  <a:pt x="6414" y="21071"/>
                                  <a:pt x="6414" y="17000"/>
                                </a:cubicBezTo>
                                <a:cubicBezTo>
                                  <a:pt x="6414" y="12928"/>
                                  <a:pt x="5192" y="10167"/>
                                  <a:pt x="3411" y="8423"/>
                                </a:cubicBezTo>
                                <a:lnTo>
                                  <a:pt x="0" y="7100"/>
                                </a:lnTo>
                                <a:lnTo>
                                  <a:pt x="0" y="1005"/>
                                </a:lnTo>
                                <a:lnTo>
                                  <a:pt x="6922" y="3361"/>
                                </a:lnTo>
                                <a:cubicBezTo>
                                  <a:pt x="10078" y="1987"/>
                                  <a:pt x="16081" y="0"/>
                                  <a:pt x="23410"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520" name="Shape 13520"/>
                        <wps:cNvSpPr/>
                        <wps:spPr>
                          <a:xfrm>
                            <a:off x="1594254" y="1599322"/>
                            <a:ext cx="36899" cy="72322"/>
                          </a:xfrm>
                          <a:custGeom>
                            <a:avLst/>
                            <a:gdLst/>
                            <a:ahLst/>
                            <a:cxnLst/>
                            <a:rect l="0" t="0" r="0" b="0"/>
                            <a:pathLst>
                              <a:path w="36899" h="72322">
                                <a:moveTo>
                                  <a:pt x="0" y="0"/>
                                </a:moveTo>
                                <a:lnTo>
                                  <a:pt x="7788" y="0"/>
                                </a:lnTo>
                                <a:lnTo>
                                  <a:pt x="7788" y="32420"/>
                                </a:lnTo>
                                <a:cubicBezTo>
                                  <a:pt x="11146" y="28143"/>
                                  <a:pt x="16134" y="24886"/>
                                  <a:pt x="22599" y="24886"/>
                                </a:cubicBezTo>
                                <a:cubicBezTo>
                                  <a:pt x="35322" y="24886"/>
                                  <a:pt x="36899" y="34404"/>
                                  <a:pt x="36899" y="41277"/>
                                </a:cubicBezTo>
                                <a:lnTo>
                                  <a:pt x="36899" y="72322"/>
                                </a:lnTo>
                                <a:lnTo>
                                  <a:pt x="28755" y="72322"/>
                                </a:lnTo>
                                <a:lnTo>
                                  <a:pt x="28755" y="41987"/>
                                </a:lnTo>
                                <a:cubicBezTo>
                                  <a:pt x="28755" y="38628"/>
                                  <a:pt x="28654" y="31247"/>
                                  <a:pt x="18628" y="31247"/>
                                </a:cubicBezTo>
                                <a:cubicBezTo>
                                  <a:pt x="10739" y="31247"/>
                                  <a:pt x="8143" y="39902"/>
                                  <a:pt x="8143" y="46772"/>
                                </a:cubicBezTo>
                                <a:lnTo>
                                  <a:pt x="8143" y="72322"/>
                                </a:lnTo>
                                <a:lnTo>
                                  <a:pt x="0" y="72322"/>
                                </a:lnTo>
                                <a:lnTo>
                                  <a:pt x="0"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060CDB" id="Group 115564" o:spid="_x0000_s1026" style="width:145.55pt;height:146.1pt;mso-position-horizontal-relative:char;mso-position-vertical-relative:line" coordsize="18481,18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">
                <v:shape id="Shape 13368" o:spid="_x0000_s1027" style="position:absolute;left:4631;width:5994;height:5993;visibility:visible;mso-wrap-style:square;v-text-anchor:top" coordsize="599343,599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rnccA&#10;AADeAAAADwAAAGRycy9kb3ducmV2LnhtbESPQWvCQBCF70L/wzIFb7ppLVZSVykBRfBiVdrrNDtN&#10;QrOzYXc18d93DkJvM7w3732zXA+uVVcKsfFs4GmagSIuvW24MnA+bSYLUDEhW2w9k4EbRVivHkZL&#10;zK3v+YOux1QpCeGYo4E6pS7XOpY1OYxT3xGL9uODwyRrqLQN2Eu4a/Vzls21w4alocaOiprK3+PF&#10;GfCf56/+QK+FD5vbYvsyfKdiuzdm/Di8v4FKNKR/8/16ZwV/NpsLr7wj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7653HAAAA3gAAAA8AAAAAAAAAAAAAAAAAmAIAAGRy&#10;cy9kb3ducmV2LnhtbFBLBQYAAAAABAAEAPUAAACMAwAAAAA=&#10;" path="m599343,299671v,165500,-134159,299672,-299672,299672c134171,599343,,465171,,299671,,134162,134171,,299671,,465184,,599343,134162,599343,299671xe" filled="f" strokecolor="#787878" strokeweight=".21717mm">
                  <v:stroke miterlimit="1" joinstyle="miter"/>
                  <v:path arrowok="t" textboxrect="0,0,599343,599343"/>
                </v:shape>
                <v:shape id="Shape 13370" o:spid="_x0000_s1028" style="position:absolute;left:7152;top:2520;width:952;height:952;visibility:visible;mso-wrap-style:square;v-text-anchor:top" coordsize="95250,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1zScYA&#10;AADeAAAADwAAAGRycy9kb3ducmV2LnhtbESPQU8CMRCF7yT+h2ZMvLldwSiuFGKIGoET4A+YbMft&#10;xu10aQss/945mHCbybx5732zxeA7daKY2sAGHooSFHEdbMuNge/9x/0UVMrIFrvAZOBCCRbzm9EM&#10;KxvOvKXTLjdKTDhVaMDl3Fdap9qRx1SEnlhuPyF6zLLGRtuIZzH3nR6X5ZP22LIkOOxp6aj+3R29&#10;geXhcuzWK6cxTLfvq5d9LB8/N8bc3Q5vr6AyDfkq/v/+slJ/MnkWAMG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1zScYAAADeAAAADwAAAAAAAAAAAAAAAACYAgAAZHJz&#10;L2Rvd25yZXYueG1sUEsFBgAAAAAEAAQA9QAAAIsDAAAAAA==&#10;" path="m47625,c73937,,95250,21326,95250,47638v,26303,-21313,47625,-47625,47625c21325,95263,,73941,,47638,,21326,21325,,47625,xe" fillcolor="#787878" strokecolor="#787878" strokeweight=".21717mm">
                  <v:stroke miterlimit="1" joinstyle="miter"/>
                  <v:path arrowok="t" textboxrect="0,0,95250,95263"/>
                </v:shape>
                <v:shape id="Shape 13371" o:spid="_x0000_s1029" style="position:absolute;left:5842;top:1210;width:3572;height:3572;visibility:visible;mso-wrap-style:square;v-text-anchor:top" coordsize="357169,35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atMYA&#10;AADeAAAADwAAAGRycy9kb3ducmV2LnhtbERPTWsCMRC9F/ofwgheRLO6VGVrlCKU9lKodlG8DZvp&#10;7uJmkiapbv99UxB6m8f7nNWmN524kA+tZQXTSQaCuLK65VpB+fE8XoIIEVljZ5kU/FCAzfr+boWF&#10;tlfe0WUfa5FCOBSooInRFVKGqiGDYWIdceI+rTcYE/S11B6vKdx0cpZlc2mw5dTQoKNtQ9V5/20U&#10;5CP/vovH7kXPv8rtwZUPbvR2Umo46J8eQUTq47/45n7VaX6eL6bw9066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SatMYAAADeAAAADwAAAAAAAAAAAAAAAACYAgAAZHJz&#10;L2Rvd25yZXYueG1sUEsFBgAAAAAEAAQA9QAAAIsDAAAAAA==&#10;" path="m357169,178591v,98624,-79957,178581,-178591,178581c79957,357172,,277215,,178591,,79957,79957,,178578,v98634,,178591,79957,178591,178591xe" filled="f" strokecolor="#787878" strokeweight=".21717mm">
                  <v:stroke miterlimit="1" joinstyle="miter"/>
                  <v:path arrowok="t" textboxrect="0,0,357169,357172"/>
                </v:shape>
                <v:shape id="Shape 13373" o:spid="_x0000_s1030" style="position:absolute;left:12488;width:5993;height:5993;visibility:visible;mso-wrap-style:square;v-text-anchor:top" coordsize="599343,599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vMcMA&#10;AADeAAAADwAAAGRycy9kb3ducmV2LnhtbERPTWvCQBC9F/wPywje6samVImuIgFF6KW1otcxOybB&#10;7GzY3Zr477uC0Ns83ucsVr1pxI2cry0rmIwTEMSF1TWXCg4/m9cZCB+QNTaWScGdPKyWg5cFZtp2&#10;/E23fShFDGGfoYIqhDaT0hcVGfRj2xJH7mKdwRChK6V22MVw08i3JPmQBmuODRW2lFdUXPe/RoE9&#10;Hk7dF01z6zb32fa9P4d8+6nUaNiv5yAC9eFf/HTvdJyfptMUHu/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bvMcMAAADeAAAADwAAAAAAAAAAAAAAAACYAgAAZHJzL2Rv&#10;d25yZXYueG1sUEsFBgAAAAAEAAQA9QAAAIgDAAAAAA==&#10;" path="m599343,299671v,165500,-134159,299672,-299672,299672c134174,599343,,465171,,299671,,134162,134174,,299671,,465184,,599343,134162,599343,299671xe" filled="f" strokecolor="#787878" strokeweight=".21717mm">
                  <v:stroke miterlimit="1" joinstyle="miter"/>
                  <v:path arrowok="t" textboxrect="0,0,599343,599343"/>
                </v:shape>
                <v:shape id="Shape 13375" o:spid="_x0000_s1031" style="position:absolute;left:15009;top:2520;width:952;height:952;visibility:visible;mso-wrap-style:square;v-text-anchor:top" coordsize="95263,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I3cYA&#10;AADeAAAADwAAAGRycy9kb3ducmV2LnhtbESPQWvCQBCF7wX/wzIFL6VuTKjV1FWCIPTSQ6PgdciO&#10;SUh2NmTXJP77riD0NsN787432/1kWjFQ72rLCpaLCARxYXXNpYLz6fi+BuE8ssbWMim4k4P9bvay&#10;xVTbkX9pyH0pQgi7FBVU3neplK6oyKBb2I44aFfbG/Rh7UupexxDuGllHEUrabDmQKiwo0NFRZPf&#10;TIDwkF3OU9fEzZu+3Fy0+WHaKDV/nbIvEJ4m/29+Xn/rUD9JPj/g8U6Y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I3cYAAADeAAAADwAAAAAAAAAAAAAAAACYAgAAZHJz&#10;L2Rvd25yZXYueG1sUEsFBgAAAAAEAAQA9QAAAIsDAAAAAA==&#10;" path="m47625,c73937,,95263,21326,95263,47638v,26303,-21326,47625,-47638,47625c21326,95263,,73941,,47638,,21326,21326,,47625,xe" fillcolor="#787878" strokecolor="#787878" strokeweight=".21717mm">
                  <v:stroke miterlimit="1" joinstyle="miter"/>
                  <v:path arrowok="t" textboxrect="0,0,95263,95263"/>
                </v:shape>
                <v:shape id="Shape 13376" o:spid="_x0000_s1032" style="position:absolute;left:13699;top:1210;width:3572;height:3572;visibility:visible;mso-wrap-style:square;v-text-anchor:top" coordsize="357169,35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CwMYA&#10;AADeAAAADwAAAGRycy9kb3ducmV2LnhtbERP30vDMBB+F/wfwgm+jC3VYpXadMhgzBfBzTLx7WjO&#10;tthcsiTb6n9vBMG3+/h+XrWczChO5MNgWcHNIgNB3Fo9cKegeVvPH0CEiKxxtEwKvinAsr68qLDU&#10;9sxbOu1iJ1IIhxIV9DG6UsrQ9mQwLKwjTtyn9QZjgr6T2uM5hZtR3mZZIQ0OnBp6dLTqqf3aHY2C&#10;fOZft/F93Oji0Kz2rrlzs5cPpa6vpqdHEJGm+C/+cz/rND/P7wv4fSfdI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0CwMYAAADeAAAADwAAAAAAAAAAAAAAAACYAgAAZHJz&#10;L2Rvd25yZXYueG1sUEsFBgAAAAAEAAQA9QAAAIsDAAAAAA==&#10;" path="m357169,178591v,98624,-79954,178581,-178591,178581c79957,357172,,277215,,178591,,79957,79957,,178578,v98637,,178591,79957,178591,178591xe" filled="f" strokecolor="#787878" strokeweight=".21717mm">
                  <v:stroke miterlimit="1" joinstyle="miter"/>
                  <v:path arrowok="t" textboxrect="0,0,357169,357172"/>
                </v:shape>
                <v:shape id="Shape 13378" o:spid="_x0000_s1033" style="position:absolute;left:12488;top:7817;width:5993;height:5993;visibility:visible;mso-wrap-style:square;v-text-anchor:top" coordsize="599343,599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9QMcA&#10;AADeAAAADwAAAGRycy9kb3ducmV2LnhtbESPT2vCQBDF70K/wzKF3nTTKiqpq5SAUvBS/9Bep9lp&#10;EpqdDbtbE7995yB4m+G9ee83q83gWnWhEBvPBp4nGSji0tuGKwPn03a8BBUTssXWMxm4UoTN+mG0&#10;wtz6ng90OaZKSQjHHA3UKXW51rGsyWGc+I5YtB8fHCZZQ6VtwF7CXatfsmyuHTYsDTV2VNRU/h7/&#10;nAH/ef7qP2hR+LC9Lnez4TsVu70xT4/D2yuoREO6m2/X71bwp9O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ifUDHAAAA3gAAAA8AAAAAAAAAAAAAAAAAmAIAAGRy&#10;cy9kb3ducmV2LnhtbFBLBQYAAAAABAAEAPUAAACMAwAAAAA=&#10;" path="m599343,299671v,165500,-134159,299672,-299672,299672c134174,599343,,465171,,299671,,134161,134174,,299671,,465184,,599343,134161,599343,299671xe" filled="f" strokecolor="#787878" strokeweight=".21717mm">
                  <v:stroke miterlimit="1" joinstyle="miter"/>
                  <v:path arrowok="t" textboxrect="0,0,599343,599343"/>
                </v:shape>
                <v:shape id="Shape 13380" o:spid="_x0000_s1034" style="position:absolute;left:15009;top:10337;width:952;height:953;visibility:visible;mso-wrap-style:square;v-text-anchor:top" coordsize="95263,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bYsUA&#10;AADeAAAADwAAAGRycy9kb3ducmV2LnhtbESPT4vCQAzF78J+hyELXkSnKoh2nRZZEPayB/+A19CJ&#10;bWknUzpj7X57c1jwlpD33i9vn4+uVQP1ofZsYLlIQBEX3tZcGrhejvMtqBCRLbaeycAfBcizj8ke&#10;U+uffKLhHEslIRxSNFDF2KVah6Iih2HhO2K53X3vMMral9r2+JRw1+pVkmy0w5qFUGFH3xUVzfnh&#10;BMLD4XYdu2bVzOztEZLdL9POmOnnePgCFWmMb/G/+8fK++v1VgpIHZlB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9tixQAAAN4AAAAPAAAAAAAAAAAAAAAAAJgCAABkcnMv&#10;ZG93bnJldi54bWxQSwUGAAAAAAQABAD1AAAAigMAAAAA&#10;" path="m47625,c73937,,95263,21325,95263,47638v,26302,-21326,47625,-47638,47625c21326,95263,,73940,,47638,,21325,21326,,47625,xe" fillcolor="#787878" strokecolor="#787878" strokeweight=".21717mm">
                  <v:stroke miterlimit="1" joinstyle="miter"/>
                  <v:path arrowok="t" textboxrect="0,0,95263,95263"/>
                </v:shape>
                <v:shape id="Shape 13381" o:spid="_x0000_s1035" style="position:absolute;left:13699;top:9028;width:3572;height:3572;visibility:visible;mso-wrap-style:square;v-text-anchor:top" coordsize="357169,35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qk8UA&#10;AADeAAAADwAAAGRycy9kb3ducmV2LnhtbERPTWsCMRC9F/wPYYRepGbtUpHVKCKU9lJQu7R4Gzbj&#10;7uJmEpNUt//eFAre5vE+Z7HqTScu5ENrWcFknIEgrqxuuVZQfr4+zUCEiKyxs0wKfinAajl4WGCh&#10;7ZV3dNnHWqQQDgUqaGJ0hZShashgGFtHnLij9QZjgr6W2uM1hZtOPmfZVBpsOTU06GjTUHXa/xgF&#10;+chvd/G7e9PTc7n5cuWLG30clHoc9us5iEh9vIv/3e86zc/z2QT+3kk3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eqTxQAAAN4AAAAPAAAAAAAAAAAAAAAAAJgCAABkcnMv&#10;ZG93bnJldi54bWxQSwUGAAAAAAQABAD1AAAAigMAAAAA&#10;" path="m357169,178591v,98624,-79954,178581,-178591,178581c79957,357172,,277215,,178591,,79957,79957,,178578,v98637,,178591,79957,178591,178591xe" filled="f" strokecolor="#787878" strokeweight=".21717mm">
                  <v:stroke miterlimit="1" joinstyle="miter"/>
                  <v:path arrowok="t" textboxrect="0,0,357169,357172"/>
                </v:shape>
                <v:shape id="Shape 13383" o:spid="_x0000_s1036" style="position:absolute;left:4631;top:7817;width:5994;height:5993;visibility:visible;mso-wrap-style:square;v-text-anchor:top" coordsize="599343,599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fFsQA&#10;AADeAAAADwAAAGRycy9kb3ducmV2LnhtbERPS2vCQBC+F/wPyxR6q5sa0ZC6igSUghdftNdpdpqE&#10;ZmfD7mriv3cLBW/z8T1nsRpMK67kfGNZwds4AUFcWt1wpeB82rxmIHxA1thaJgU38rBajp4WmGvb&#10;84Gux1CJGMI+RwV1CF0upS9rMujHtiOO3I91BkOErpLaYR/DTSsnSTKTBhuODTV2VNRU/h4vRoH9&#10;PH/1e5oX1m1u2XY6fIdiu1Pq5XlYv4MINISH+N/9oeP8NM1S+Hsn3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TnxbEAAAA3gAAAA8AAAAAAAAAAAAAAAAAmAIAAGRycy9k&#10;b3ducmV2LnhtbFBLBQYAAAAABAAEAPUAAACJAwAAAAA=&#10;" path="m599343,299671v,165500,-134159,299672,-299672,299672c134171,599343,,465171,,299671,,134161,134171,,299671,,465184,,599343,134161,599343,299671xe" filled="f" strokecolor="#787878" strokeweight=".21717mm">
                  <v:stroke miterlimit="1" joinstyle="miter"/>
                  <v:path arrowok="t" textboxrect="0,0,599343,599343"/>
                </v:shape>
                <v:shape id="Shape 13385" o:spid="_x0000_s1037" style="position:absolute;left:7152;top:10337;width:952;height:953;visibility:visible;mso-wrap-style:square;v-text-anchor:top" coordsize="95250,95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9sQA&#10;AADeAAAADwAAAGRycy9kb3ducmV2LnhtbERP22oCMRB9L/gPYYS+abbVyroapUgrVZ+8fMCwGTdL&#10;N5NtEnX9+6Yg9G0O5zrzZWcbcSUfascKXoYZCOLS6ZorBafj5yAHESKyxsYxKbhTgOWi9zTHQrsb&#10;7+l6iJVIIRwKVGBibAspQ2nIYhi6ljhxZ+ctxgR9JbXHWwq3jXzNsom0WHNqMNjSylD5fbhYBauf&#10;+6XZboxEl+8/NtOjz8brnVLP/e59BiJSF//FD/eXTvNHo/wN/t5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foPbEAAAA3gAAAA8AAAAAAAAAAAAAAAAAmAIAAGRycy9k&#10;b3ducmV2LnhtbFBLBQYAAAAABAAEAPUAAACJAwAAAAA=&#10;" path="m47625,c73937,,95250,21325,95250,47638v,26302,-21313,47625,-47625,47625c21325,95263,,73940,,47638,,21325,21325,,47625,xe" fillcolor="#787878" strokecolor="#787878" strokeweight=".21717mm">
                  <v:stroke miterlimit="1" joinstyle="miter"/>
                  <v:path arrowok="t" textboxrect="0,0,95250,95263"/>
                </v:shape>
                <v:shape id="Shape 13386" o:spid="_x0000_s1038" style="position:absolute;left:5842;top:9028;width:3572;height:3572;visibility:visible;mso-wrap-style:square;v-text-anchor:top" coordsize="357169,357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y58YA&#10;AADeAAAADwAAAGRycy9kb3ducmV2LnhtbERP32vCMBB+H+x/CCfsRWa6lRWpRhmC6MtgujLx7WjO&#10;tthcsiRq998vg8He7uP7efPlYHpxJR86ywqeJhkI4trqjhsF1cf6cQoiRGSNvWVS8E0Blov7uzmW&#10;2t54R9d9bEQK4VCigjZGV0oZ6pYMhol1xIk7WW8wJugbqT3eUrjp5XOWFdJgx6mhRUerlurz/mIU&#10;5GP/vouHfqOLr2r16aoXN347KvUwGl5nICIN8V/8597qND/PpwX8vpNu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hy58YAAADeAAAADwAAAAAAAAAAAAAAAACYAgAAZHJz&#10;L2Rvd25yZXYueG1sUEsFBgAAAAAEAAQA9QAAAIsDAAAAAA==&#10;" path="m357169,178591v,98624,-79957,178581,-178591,178581c79957,357172,,277215,,178591,,79957,79957,,178578,v98634,,178591,79957,178591,178591xe" filled="f" strokecolor="#787878" strokeweight=".21717mm">
                  <v:stroke miterlimit="1" joinstyle="miter"/>
                  <v:path arrowok="t" textboxrect="0,0,357169,357172"/>
                </v:shape>
                <v:shape id="Shape 13388" o:spid="_x0000_s1039" style="position:absolute;left:5619;top:9072;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8PgMcA&#10;AADeAAAADwAAAGRycy9kb3ducmV2LnhtbESPQWsCMRCF74X+hzAFbzVbpWK3RimlBaUg1Jaep5tp&#10;dulmsiZRV3+9cxC8zfDevPfNbNH7Vu0ppiawgYdhAYq4CrZhZ+D76/1+CiplZIttYDJwpASL+e3N&#10;DEsbDvxJ+012SkI4lWigzrkrtU5VTR7TMHTEov2F6DHLGp22EQ8S7ls9KoqJ9tiwNNTY0WtN1f9m&#10;5w2cjm8f7rRbNdXqx/Xu94ket3FtzOCuf3kGlanPV/PlemkFfzyeCq+8IzPo+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4DHAAAA3gAAAA8AAAAAAAAAAAAAAAAAmAIAAGRy&#10;cy9kb3ducmV2LnhtbFBLBQYAAAAABAAEAPUAAACMAwAAAAA=&#10;" path="m,52117l52117,e" filled="f" strokeweight=".36192mm">
                  <v:stroke miterlimit="1" joinstyle="miter"/>
                  <v:path arrowok="t" textboxrect="0,0,52117,52117"/>
                </v:shape>
                <v:shape id="Shape 13389" o:spid="_x0000_s1040" style="position:absolute;left:5619;top:9072;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qG8QA&#10;AADeAAAADwAAAGRycy9kb3ducmV2LnhtbERP22oCMRB9L/gPYYS+1ayVFl2NIqWFSkHwgs/jZswu&#10;bibbJOrq1zdCwbc5nOtMZq2txZl8qBwr6PcyEMSF0xUbBdvN18sQRIjIGmvHpOBKAWbTztMEc+0u&#10;vKLzOhqRQjjkqKCMscmlDEVJFkPPNcSJOzhvMSbojdQeLync1vI1y96lxYpTQ4kNfZRUHNcnq+B2&#10;/fwxt9OiKhY705r9iN5+/VKp5247H4OI1MaH+N/9rdP8wWA4gvs76QY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zqhvEAAAA3gAAAA8AAAAAAAAAAAAAAAAAmAIAAGRycy9k&#10;b3ducmV2LnhtbFBLBQYAAAAABAAEAPUAAACJAwAAAAA=&#10;" path="m,l52117,52117e" filled="f" strokeweight=".36192mm">
                  <v:stroke miterlimit="1" joinstyle="miter"/>
                  <v:path arrowok="t" textboxrect="0,0,52117,52117"/>
                </v:shape>
                <v:shape id="Shape 13390" o:spid="_x0000_s1041" style="position:absolute;left:9751;top:9445;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VW8cA&#10;AADeAAAADwAAAGRycy9kb3ducmV2LnhtbESPQWsCMRCF74X+hzAFbzXbikW3RimlgiIU1NLzdDPN&#10;Lt1MtknU1V/vHAq9zTBv3nvfbNH7Vh0ppiawgYdhAYq4CrZhZ+Bjv7yfgEoZ2WIbmAycKcFifnsz&#10;w9KGE2/puMtOiQmnEg3UOXel1qmqyWMaho5Ybt8hesyyRqdtxJOY+1Y/FsWT9tiwJNTY0WtN1c/u&#10;4A1czm8bdzmsm2r96Xr3NaXxb3w3ZnDXvzyDytTnf/Hf98pK/dFoK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lVvHAAAA3gAAAA8AAAAAAAAAAAAAAAAAmAIAAGRy&#10;cy9kb3ducmV2LnhtbFBLBQYAAAAABAAEAPUAAACMAwAAAAA=&#10;" path="m,52117l52117,e" filled="f" strokeweight=".36192mm">
                  <v:stroke miterlimit="1" joinstyle="miter"/>
                  <v:path arrowok="t" textboxrect="0,0,52117,52117"/>
                </v:shape>
                <v:shape id="Shape 13391" o:spid="_x0000_s1042" style="position:absolute;left:9751;top:9445;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wwwMQA&#10;AADeAAAADwAAAGRycy9kb3ducmV2LnhtbERPTWsCMRC9C/6HMEJvmlWx1K1RRCwohYK2eB430+zi&#10;ZrImUVd/fVMo9DaP9zmzRWtrcSUfKscKhoMMBHHhdMVGwdfnW/8FRIjIGmvHpOBOARbzbmeGuXY3&#10;3tF1H41IIRxyVFDG2ORShqIki2HgGuLEfTtvMSbojdQebync1nKUZc/SYsWpocSGViUVp/3FKnjc&#10;1+/mcdlWxfZgWnOc0uTsP5R66rXLVxCR2vgv/nNvdJo/Hk+H8PtOukH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MDEAAAA3gAAAA8AAAAAAAAAAAAAAAAAmAIAAGRycy9k&#10;b3ducmV2LnhtbFBLBQYAAAAABAAEAPUAAACJAwAAAAA=&#10;" path="m,l52117,52117e" filled="f" strokeweight=".36192mm">
                  <v:stroke miterlimit="1" joinstyle="miter"/>
                  <v:path arrowok="t" textboxrect="0,0,52117,52117"/>
                </v:shape>
                <v:shape id="Shape 13392" o:spid="_x0000_s1043" style="position:absolute;left:9192;top:14061;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6ut8QA&#10;AADeAAAADwAAAGRycy9kb3ducmV2LnhtbERPTWsCMRC9C/6HMEJvblalUrdGKcVCpVDQFs/jZppd&#10;3EzWJOrqr28KQm/zeJ8zX3a2EWfyoXasYJTlIIhLp2s2Cr6/3oZPIEJE1tg4JgVXCrBc9HtzLLS7&#10;8IbO22hECuFQoIIqxraQMpQVWQyZa4kT9+O8xZigN1J7vKRw28hxnk+lxZpTQ4UtvVZUHrYnq+B2&#10;XX2Y22ldl+ud6cx+Ro9H/6nUw6B7eQYRqYv/4rv7Xaf5k8lsDH/vpB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OrrfEAAAA3gAAAA8AAAAAAAAAAAAAAAAAmAIAAGRycy9k&#10;b3ducmV2LnhtbFBLBQYAAAAABAAEAPUAAACJAwAAAAA=&#10;" path="m,52117l52117,e" filled="f" strokeweight=".36192mm">
                  <v:stroke miterlimit="1" joinstyle="miter"/>
                  <v:path arrowok="t" textboxrect="0,0,52117,52117"/>
                </v:shape>
                <v:shape id="Shape 13393" o:spid="_x0000_s1044" style="position:absolute;left:9192;top:14061;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LLMQA&#10;AADeAAAADwAAAGRycy9kb3ducmV2LnhtbERPTWsCMRC9C/0PYQreNFuXFl2NUqRCRRCqpedxM80u&#10;3Uy2SdTVX2+EQm/zeJ8zW3S2ESfyoXas4GmYgSAuna7ZKPjcrwZjECEia2wck4ILBVjMH3ozLLQ7&#10;8weddtGIFMKhQAVVjG0hZSgrshiGriVO3LfzFmOC3kjt8ZzCbSNHWfYiLdacGipsaVlR+bM7WgXX&#10;y9vGXI/rulx/mc4cJvT867dK9R+71ymISF38F/+533Wan+eTHO7vp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CyzEAAAA3gAAAA8AAAAAAAAAAAAAAAAAmAIAAGRycy9k&#10;b3ducmV2LnhtbFBLBQYAAAAABAAEAPUAAACJAwAAAAA=&#10;" path="m,l52117,52117e" filled="f" strokeweight=".36192mm">
                  <v:stroke miterlimit="1" joinstyle="miter"/>
                  <v:path arrowok="t" textboxrect="0,0,52117,52117"/>
                </v:shape>
                <v:shape id="Shape 13394" o:spid="_x0000_s1045" style="position:absolute;left:6884;top:12609;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TWMUA&#10;AADeAAAADwAAAGRycy9kb3ducmV2LnhtbERP22oCMRB9L/gPYQp9q9nWC3VrFBELSkHQis/TzZhd&#10;3Ey2SdTVr2+EQt/mcK4znra2FmfyoXKs4KWbgSAunK7YKNh9fTy/gQgRWWPtmBRcKcB00nkYY67d&#10;hTd03kYjUgiHHBWUMTa5lKEoyWLouoY4cQfnLcYEvZHa4yWF21q+ZtlQWqw4NZTY0Lyk4rg9WQW3&#10;6+LT3E6rqljtTWu+RzT48Wulnh7b2TuISG38F/+5lzrN7/VGfbi/k26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5NYxQAAAN4AAAAPAAAAAAAAAAAAAAAAAJgCAABkcnMv&#10;ZG93bnJldi54bWxQSwUGAAAAAAQABAD1AAAAigMAAAAA&#10;" path="m,52117l52117,e" filled="f" strokeweight=".36192mm">
                  <v:stroke miterlimit="1" joinstyle="miter"/>
                  <v:path arrowok="t" textboxrect="0,0,52117,52117"/>
                </v:shape>
                <v:shape id="Shape 13395" o:spid="_x0000_s1046" style="position:absolute;left:6884;top:12609;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c2w8QA&#10;AADeAAAADwAAAGRycy9kb3ducmV2LnhtbERPTWsCMRC9C/6HMII3zapY6tYopbSgCAVt8TxuptnF&#10;zWRNoq7+elMo9DaP9znzZWtrcSEfKscKRsMMBHHhdMVGwffXx+AZRIjIGmvHpOBGAZaLbmeOuXZX&#10;3tJlF41IIRxyVFDG2ORShqIki2HoGuLE/ThvMSbojdQerync1nKcZU/SYsWpocSG3koqjruzVXC/&#10;vW/M/byuivXetOYwo+nJfyrV77WvLyAitfFf/Ode6TR/MplN4fedd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nNsPEAAAA3gAAAA8AAAAAAAAAAAAAAAAAmAIAAGRycy9k&#10;b3ducmV2LnhtbFBLBQYAAAAABAAEAPUAAACJAwAAAAA=&#10;" path="m,l52117,52117e" filled="f" strokeweight=".36192mm">
                  <v:stroke miterlimit="1" joinstyle="miter"/>
                  <v:path arrowok="t" textboxrect="0,0,52117,52117"/>
                </v:shape>
                <v:shape id="Shape 13396" o:spid="_x0000_s1047" style="position:absolute;left:8746;top:11827;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otMQA&#10;AADeAAAADwAAAGRycy9kb3ducmV2LnhtbERPTWsCMRC9C/0PYQre3GyVSt0aRaQFpSBoi+dxM80u&#10;3UzWJOrqr28KQm/zeJ8znXe2EWfyoXas4CnLQRCXTtdsFHx9vg9eQISIrLFxTAquFGA+e+hNsdDu&#10;wls676IRKYRDgQqqGNtCylBWZDFkriVO3LfzFmOC3kjt8ZLCbSOHeT6WFmtODRW2tKyo/NmdrILb&#10;9e3D3E7rulzvTWcOE3o++o1S/cdu8QoiUhf/xXf3Sqf5o9FkDH/vp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1qLTEAAAA3gAAAA8AAAAAAAAAAAAAAAAAmAIAAGRycy9k&#10;b3ducmV2LnhtbFBLBQYAAAAABAAEAPUAAACJAwAAAAA=&#10;" path="m,52117l52117,e" filled="f" strokeweight=".36192mm">
                  <v:stroke miterlimit="1" joinstyle="miter"/>
                  <v:path arrowok="t" textboxrect="0,0,52117,52117"/>
                </v:shape>
                <v:shape id="Shape 13397" o:spid="_x0000_s1048" style="position:absolute;left:8746;top:11827;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NL8QA&#10;AADeAAAADwAAAGRycy9kb3ducmV2LnhtbERPTWsCMRC9F/wPYQq91Wwrat0aRcSCUhC04nm6GbOL&#10;m8k2ibr66xuh0Ns83ueMp62txZl8qBwreOlmIIgLpys2CnZfH89vIEJE1lg7JgVXCjCddB7GmGt3&#10;4Q2dt9GIFMIhRwVljE0uZShKshi6riFO3MF5izFBb6T2eEnhtpavWTaQFitODSU2NC+pOG5PVsHt&#10;uvg0t9OqKlZ705rvEfV//Fqpp8d29g4iUhv/xX/upU7ze73REO7vpBvk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5DS/EAAAA3gAAAA8AAAAAAAAAAAAAAAAAmAIAAGRycy9k&#10;b3ducmV2LnhtbFBLBQYAAAAABAAEAPUAAACJAwAAAAA=&#10;" path="m,l52117,52117e" filled="f" strokeweight=".36192mm">
                  <v:stroke miterlimit="1" joinstyle="miter"/>
                  <v:path arrowok="t" textboxrect="0,0,52117,52117"/>
                </v:shape>
                <v:shape id="Shape 13398" o:spid="_x0000_s1049" style="position:absolute;left:4874;top:11604;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aZXccA&#10;AADeAAAADwAAAGRycy9kb3ducmV2LnhtbESPQWsCMRCF74X+hzAFbzXbikW3RimlgiIU1NLzdDPN&#10;Lt1MtknU1V/vHAq9zfDevPfNbNH7Vh0ppiawgYdhAYq4CrZhZ+Bjv7yfgEoZ2WIbmAycKcFifnsz&#10;w9KGE2/puMtOSQinEg3UOXel1qmqyWMaho5YtO8QPWZZo9M24knCfasfi+JJe2xYGmrs6LWm6md3&#10;8AYu57eNuxzWTbX+dL37mtL4N74bM7jrX55BZerzv/nvemUFfzSaCq+8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mmV3HAAAA3gAAAA8AAAAAAAAAAAAAAAAAmAIAAGRy&#10;cy9kb3ducmV2LnhtbFBLBQYAAAAABAAEAPUAAACMAwAAAAA=&#10;" path="m,52117l52117,e" filled="f" strokeweight=".36192mm">
                  <v:stroke miterlimit="1" joinstyle="miter"/>
                  <v:path arrowok="t" textboxrect="0,0,52117,52117"/>
                </v:shape>
                <v:shape id="Shape 13399" o:spid="_x0000_s1050" style="position:absolute;left:4874;top:11604;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8xsQA&#10;AADeAAAADwAAAGRycy9kb3ducmV2LnhtbERPTWsCMRC9F/ofwhR6q9lWFHc1SikWlIKglp7HzTS7&#10;dDNZk6irv74RBG/zeJ8zmXW2EUfyoXas4LWXgSAuna7ZKPjefr6MQISIrLFxTArOFGA2fXyYYKHd&#10;idd03EQjUgiHAhVUMbaFlKGsyGLouZY4cb/OW4wJeiO1x1MKt418y7KhtFhzaqiwpY+Kyr/NwSq4&#10;nOdf5nJY1uXyx3Rml9Ng71dKPT9172MQkbp4F9/cC53m9/t5Dtd30g1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qPMbEAAAA3gAAAA8AAAAAAAAAAAAAAAAAmAIAAGRycy9k&#10;b3ducmV2LnhtbFBLBQYAAAAABAAEAPUAAACJAwAAAAA=&#10;" path="m,l52117,52117e" filled="f" strokeweight=".36192mm">
                  <v:stroke miterlimit="1" joinstyle="miter"/>
                  <v:path arrowok="t" textboxrect="0,0,52117,52117"/>
                </v:shape>
                <v:shape id="Shape 13400" o:spid="_x0000_s1051" style="position:absolute;left:6624;top:951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NucgA&#10;AADeAAAADwAAAGRycy9kb3ducmV2LnhtbESPQU8CMRCF7yT+h2ZMuElXUaIrhRgjCcTERDCex+3Q&#10;3bCdrm2BhV/vHEy4zWTevPe+6bz3rTpQTE1gA7ejAhRxFWzDzsDXZnHzCCplZIttYDJwogTz2dVg&#10;iqUNR/6kwzo7JSacSjRQ59yVWqeqJo9pFDpiuW1D9JhljU7biEcx962+K4qJ9tiwJNTY0WtN1W69&#10;9wbOp7d3d96vmmr17Xr380QPv/HDmOF1//IMKlOfL+L/76WV+uP7QgAER2b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M25yAAAAN4AAAAPAAAAAAAAAAAAAAAAAJgCAABk&#10;cnMvZG93bnJldi54bWxQSwUGAAAAAAQABAD1AAAAjQMAAAAA&#10;" path="m,52117l52117,e" filled="f" strokeweight=".36192mm">
                  <v:stroke miterlimit="1" joinstyle="miter"/>
                  <v:path arrowok="t" textboxrect="0,0,52117,52117"/>
                </v:shape>
                <v:shape id="Shape 13401" o:spid="_x0000_s1052" style="position:absolute;left:6624;top:951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IsQA&#10;AADeAAAADwAAAGRycy9kb3ducmV2LnhtbERP22oCMRB9L/gPYYS+adbe0NUopbRQEQSt+Dxuxuzi&#10;ZrJNoq5+vSkIfZvDuc5k1tpanMiHyrGCQT8DQVw4XbFRsPn56g1BhIissXZMCi4UYDbtPEww1+7M&#10;KzqtoxEphEOOCsoYm1zKUJRkMfRdQ5y4vfMWY4LeSO3xnMJtLZ+y7E1arDg1lNjQR0nFYX20Cq6X&#10;z4W5HudVMd+a1uxG9Prrl0o9dtv3MYhIbfwX393fOs1/fskG8PdOukF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8aCLEAAAA3gAAAA8AAAAAAAAAAAAAAAAAmAIAAGRycy9k&#10;b3ducmV2LnhtbFBLBQYAAAAABAAEAPUAAACJAwAAAAA=&#10;" path="m,l52117,52117e" filled="f" strokeweight=".36192mm">
                  <v:stroke miterlimit="1" joinstyle="miter"/>
                  <v:path arrowok="t" textboxrect="0,0,52117,52117"/>
                </v:shape>
                <v:shape id="Shape 13402" o:spid="_x0000_s1053" style="position:absolute;left:5619;top:3451;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2VcQA&#10;AADeAAAADwAAAGRycy9kb3ducmV2LnhtbERPTWsCMRC9F/ofwhS8abZqi26NUkRBKQha8TzdTLNL&#10;N5M1ibr665uC0Ns83udMZq2txZl8qBwreO5lIIgLpys2Cvafy+4IRIjIGmvHpOBKAWbTx4cJ5tpd&#10;eEvnXTQihXDIUUEZY5NLGYqSLIaea4gT9+28xZigN1J7vKRwW8t+lr1KixWnhhIbmpdU/OxOVsHt&#10;uvgwt9O6KtYH05qvMb0c/UapzlP7/gYiUhv/xXf3Sqf5g2HWh7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9lXEAAAA3gAAAA8AAAAAAAAAAAAAAAAAmAIAAGRycy9k&#10;b3ducmV2LnhtbFBLBQYAAAAABAAEAPUAAACJAwAAAAA=&#10;" path="m,52117l52117,e" filled="f" strokeweight=".36192mm">
                  <v:stroke miterlimit="1" joinstyle="miter"/>
                  <v:path arrowok="t" textboxrect="0,0,52117,52117"/>
                </v:shape>
                <v:shape id="Shape 13403" o:spid="_x0000_s1054" style="position:absolute;left:5619;top:3451;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TzsQA&#10;AADeAAAADwAAAGRycy9kb3ducmV2LnhtbERP22oCMRB9L/gPYQq+1Wy9oVujSKmgFApV8Xm6mWaX&#10;biZrEnX16xuh0Lc5nOvMFq2txZl8qBwreO5lIIgLpys2Cva71dMERIjIGmvHpOBKARbzzsMMc+0u&#10;/EnnbTQihXDIUUEZY5NLGYqSLIaea4gT9+28xZigN1J7vKRwW8t+lo2lxYpTQ4kNvZZU/GxPVsHt&#10;+vZubqdNVWwOpjVfUxod/YdS3cd2+QIiUhv/xX/utU7zB8NsAP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U87EAAAA3gAAAA8AAAAAAAAAAAAAAAAAmAIAAGRycy9k&#10;b3ducmV2LnhtbFBLBQYAAAAABAAEAPUAAACJAwAAAAA=&#10;" path="m,l52117,52117e" filled="f" strokeweight=".36192mm">
                  <v:stroke miterlimit="1" joinstyle="miter"/>
                  <v:path arrowok="t" textboxrect="0,0,52117,52117"/>
                </v:shape>
                <v:shape id="Shape 13404" o:spid="_x0000_s1055" style="position:absolute;left:6549;top:1813;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LusQA&#10;AADeAAAADwAAAGRycy9kb3ducmV2LnhtbERPTWsCMRC9C/0PYQrearZqRbdGKaWCIhSq4nm6mWaX&#10;biZrEnX115tCwds83udM562txYl8qBwreO5lIIgLpys2CnbbxdMYRIjIGmvHpOBCAeazh84Uc+3O&#10;/EWnTTQihXDIUUEZY5NLGYqSLIaea4gT9+O8xZigN1J7PKdwW8t+lo2kxYpTQ4kNvZdU/G6OVsH1&#10;8rE21+OqKlZ705rvCb0c/KdS3cf27RVEpDbexf/upU7zB8NsCH/vpB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y7rEAAAA3gAAAA8AAAAAAAAAAAAAAAAAmAIAAGRycy9k&#10;b3ducmV2LnhtbFBLBQYAAAAABAAEAPUAAACJAwAAAAA=&#10;" path="m,52117l52117,e" filled="f" strokeweight=".36192mm">
                  <v:stroke miterlimit="1" joinstyle="miter"/>
                  <v:path arrowok="t" textboxrect="0,0,52117,52117"/>
                </v:shape>
                <v:shape id="Shape 13405" o:spid="_x0000_s1056" style="position:absolute;left:6549;top:1813;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uIcQA&#10;AADeAAAADwAAAGRycy9kb3ducmV2LnhtbERPTWsCMRC9C/6HMAVvNVut0m6NIqKgCIVq6Xm6mWaX&#10;biZrEnX11zdCwds83udMZq2txYl8qBwreOpnIIgLpys2Cj73q8cXECEia6wdk4ILBZhNu50J5tqd&#10;+YNOu2hECuGQo4IyxiaXMhQlWQx91xAn7sd5izFBb6T2eE7htpaDLBtLixWnhhIbWpRU/O6OVsH1&#10;stya63FTFZsv05rvVxod/LtSvYd2/gYiUhvv4n/3Wqf5w+dsBLd30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HbiHEAAAA3gAAAA8AAAAAAAAAAAAAAAAAmAIAAGRycy9k&#10;b3ducmV2LnhtbFBLBQYAAAAABAAEAPUAAACJAwAAAAA=&#10;" path="m,l52117,52117e" filled="f" strokeweight=".36192mm">
                  <v:stroke miterlimit="1" joinstyle="miter"/>
                  <v:path arrowok="t" textboxrect="0,0,52117,52117"/>
                </v:shape>
                <v:shape id="Shape 13406" o:spid="_x0000_s1057" style="position:absolute;left:7554;top:3898;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wVsQA&#10;AADeAAAADwAAAGRycy9kb3ducmV2LnhtbERPTWsCMRC9C/6HMAVvmq220m6NIqKgCAW19DzdTLNL&#10;N5M1ibr66xuh0Ns83udMZq2txZl8qBwreBxkIIgLpys2Cj4Oq/4LiBCRNdaOScGVAsym3c4Ec+0u&#10;vKPzPhqRQjjkqKCMscmlDEVJFsPANcSJ+3beYkzQG6k9XlK4reUwy8bSYsWpocSGFiUVP/uTVXC7&#10;LrfmdtpUxebTtObrlZ6P/l2p3kM7fwMRqY3/4j/3Wqf5o6dsDP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8FbEAAAA3gAAAA8AAAAAAAAAAAAAAAAAmAIAAGRycy9k&#10;b3ducmV2LnhtbFBLBQYAAAAABAAEAPUAAACJAwAAAAA=&#10;" path="m,52117l52117,e" filled="f" strokeweight=".36192mm">
                  <v:stroke miterlimit="1" joinstyle="miter"/>
                  <v:path arrowok="t" textboxrect="0,0,52117,52117"/>
                </v:shape>
                <v:shape id="Shape 13407" o:spid="_x0000_s1058" style="position:absolute;left:7554;top:3898;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VzcUA&#10;AADeAAAADwAAAGRycy9kb3ducmV2LnhtbERPTWsCMRC9F/wPYQRvNWut1W6NUoqFiiBoi+fpZppd&#10;3Ey2SdTVX28KQm/zeJ8znbe2FkfyoXKsYNDPQBAXTldsFHx9vt9PQISIrLF2TArOFGA+69xNMdfu&#10;xBs6bqMRKYRDjgrKGJtcylCUZDH0XUOcuB/nLcYEvZHa4ymF21o+ZNmTtFhxaiixobeSiv32YBVc&#10;zouVuRyWVbHcmdZ8P9Po16+V6nXb1xcQkdr4L765P3SaP3zMxvD3Trp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VXNxQAAAN4AAAAPAAAAAAAAAAAAAAAAAJgCAABkcnMv&#10;ZG93bnJldi54bWxQSwUGAAAAAAQABAD1AAAAigMAAAAA&#10;" path="m,l52117,52117e" filled="f" strokeweight=".36192mm">
                  <v:stroke miterlimit="1" joinstyle="miter"/>
                  <v:path arrowok="t" textboxrect="0,0,52117,52117"/>
                </v:shape>
                <v:shape id="Shape 13408" o:spid="_x0000_s1059" style="position:absolute;left:8522;top:2800;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Bv8gA&#10;AADeAAAADwAAAGRycy9kb3ducmV2LnhtbESPQU8CMRCF7yT+h2ZMuElXUaIrhRgjCcTERDCex+3Q&#10;3bCdrm2BhV/vHEy4zeS9ee+b6bz3rTpQTE1gA7ejAhRxFWzDzsDXZnHzCCplZIttYDJwogTz2dVg&#10;iqUNR/6kwzo7JSGcSjRQ59yVWqeqJo9pFDpi0bYhesyyRqdtxKOE+1bfFcVEe2xYGmrs6LWmarfe&#10;ewPn09u7O+9XTbX6dr37eaKH3/hhzPC6f3kGlanPF/P/9dIK/vi+EF55R2b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RsG/yAAAAN4AAAAPAAAAAAAAAAAAAAAAAJgCAABk&#10;cnMvZG93bnJldi54bWxQSwUGAAAAAAQABAD1AAAAjQMAAAAA&#10;" path="m,52117l52117,e" filled="f" strokeweight=".36192mm">
                  <v:stroke miterlimit="1" joinstyle="miter"/>
                  <v:path arrowok="t" textboxrect="0,0,52117,52117"/>
                </v:shape>
                <v:shape id="Shape 13409" o:spid="_x0000_s1060" style="position:absolute;left:8522;top:2800;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kJMQA&#10;AADeAAAADwAAAGRycy9kb3ducmV2LnhtbERPTWsCMRC9C/0PYQq9abZWS12NIqUFRRC0pefpZswu&#10;3Uy2SdTVX28Ewds83udMZq2txYF8qBwreO5lIIgLpys2Cr6/PrtvIEJE1lg7JgUnCjCbPnQmmGt3&#10;5A0dttGIFMIhRwVljE0uZShKshh6riFO3M55izFBb6T2eEzhtpb9LHuVFitODSU29F5S8bfdWwXn&#10;08fKnPfLqlj+mNb8jmj479dKPT228zGISG28i2/uhU7zXwbZCK7vpBvk9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KZCTEAAAA3gAAAA8AAAAAAAAAAAAAAAAAmAIAAGRycy9k&#10;b3ducmV2LnhtbFBLBQYAAAAABAAEAPUAAACJAwAAAAA=&#10;" path="m,l52117,52117e" filled="f" strokeweight=".36192mm">
                  <v:stroke miterlimit="1" joinstyle="miter"/>
                  <v:path arrowok="t" textboxrect="0,0,52117,52117"/>
                </v:shape>
                <v:shape id="Shape 13410" o:spid="_x0000_s1061" style="position:absolute;left:7461;top:2707;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bZMgA&#10;AADeAAAADwAAAGRycy9kb3ducmV2LnhtbESPT0sDMRDF7wW/QxihN5vtH0XXpkVEwSIUrOJ53IzZ&#10;xc1km6Tttp++cxB6m2HevPd+82XvW7WnmJrABsajAhRxFWzDzsDX5+vNPaiUkS22gcnAkRIsF1eD&#10;OZY2HPiD9pvslJhwKtFAnXNXap2qmjymUeiI5fYboscsa3TaRjyIuW/1pCjutMeGJaHGjp5rqv42&#10;O2/gdHx5d6fdqqlW3653Pw90u41rY4bX/dMjqEx9voj/v9+s1J/OxgIgODK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6VtkyAAAAN4AAAAPAAAAAAAAAAAAAAAAAJgCAABk&#10;cnMvZG93bnJldi54bWxQSwUGAAAAAAQABAD1AAAAjQMAAAAA&#10;" path="m,52117l52117,e" filled="f" strokeweight=".36192mm">
                  <v:stroke miterlimit="1" joinstyle="miter"/>
                  <v:path arrowok="t" textboxrect="0,0,52117,52117"/>
                </v:shape>
                <v:shape id="Shape 13411" o:spid="_x0000_s1062" style="position:absolute;left:7461;top:2707;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8UA&#10;AADeAAAADwAAAGRycy9kb3ducmV2LnhtbERPTWsCMRC9F/wPYYTeanZtK3U1ipQWKkKhWjyPmzG7&#10;uJlsk6irv94UCr3N433OdN7ZRpzIh9qxgnyQgSAuna7ZKPjevD+8gAgRWWPjmBRcKMB81rubYqHd&#10;mb/otI5GpBAOBSqoYmwLKUNZkcUwcC1x4vbOW4wJeiO1x3MKt40cZtlIWqw5NVTY0mtF5WF9tAqu&#10;l7eVuR6Xdbncms7sxvT84z+Vuu93iwmISF38F/+5P3Sa//iU5/D7Trp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f7/xQAAAN4AAAAPAAAAAAAAAAAAAAAAAJgCAABkcnMv&#10;ZG93bnJldi54bWxQSwUGAAAAAAQABAD1AAAAigMAAAAA&#10;" path="m,l52117,52117e" filled="f" strokeweight=".36192mm">
                  <v:stroke miterlimit="1" joinstyle="miter"/>
                  <v:path arrowok="t" textboxrect="0,0,52117,52117"/>
                </v:shape>
                <v:shape id="Shape 13412" o:spid="_x0000_s1063" style="position:absolute;left:8206;top:1851;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giMUA&#10;AADeAAAADwAAAGRycy9kb3ducmV2LnhtbERP22oCMRB9L/gPYQp9q1m1Fd0aRYqFiiB4wedxM80u&#10;3Uy2SdTVrzeFQt/mcK4zmbW2FmfyoXKsoNfNQBAXTldsFOx3H88jECEia6wdk4IrBZhNOw8TzLW7&#10;8IbO22hECuGQo4IyxiaXMhQlWQxd1xAn7st5izFBb6T2eEnhtpb9LBtKixWnhhIbei+p+N6erILb&#10;dbEyt9OyKpYH05rjmF5//Fqpp8d2/gYiUhv/xX/uT53mD156ffh9J9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2CIxQAAAN4AAAAPAAAAAAAAAAAAAAAAAJgCAABkcnMv&#10;ZG93bnJldi54bWxQSwUGAAAAAAQABAD1AAAAigMAAAAA&#10;" path="m,52117l52117,e" filled="f" strokeweight=".36192mm">
                  <v:stroke miterlimit="1" joinstyle="miter"/>
                  <v:path arrowok="t" textboxrect="0,0,52117,52117"/>
                </v:shape>
                <v:shape id="Shape 13413" o:spid="_x0000_s1064" style="position:absolute;left:8206;top:1851;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FE8UA&#10;AADeAAAADwAAAGRycy9kb3ducmV2LnhtbERP22oCMRB9L/gPYQp9q1lrK7o1ioiFiiB4wedxM80u&#10;3Uy2SdTVrzeFQt/mcK4znra2FmfyoXKsoNfNQBAXTldsFOx3H89DECEia6wdk4IrBZhOOg9jzLW7&#10;8IbO22hECuGQo4IyxiaXMhQlWQxd1xAn7st5izFBb6T2eEnhtpYvWTaQFitODSU2NC+p+N6erILb&#10;dbEyt9OyKpYH05rjiN5+/Fqpp8d29g4iUhv/xX/uT53m9197ffh9J90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8UTxQAAAN4AAAAPAAAAAAAAAAAAAAAAAJgCAABkcnMv&#10;ZG93bnJldi54bWxQSwUGAAAAAAQABAD1AAAAigMAAAAA&#10;" path="m,l52117,52117e" filled="f" strokeweight=".36192mm">
                  <v:stroke miterlimit="1" joinstyle="miter"/>
                  <v:path arrowok="t" textboxrect="0,0,52117,52117"/>
                </v:shape>
                <v:shape id="Shape 13414" o:spid="_x0000_s1065" style="position:absolute;left:6828;top:2893;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dZ8QA&#10;AADeAAAADwAAAGRycy9kb3ducmV2LnhtbERPTWsCMRC9F/wPYQq91aytLboaRcRCRRCq4nncjNml&#10;m8k2ibr6602h0Ns83ueMp62txZl8qBwr6HUzEMSF0xUbBbvtx/MARIjIGmvHpOBKAaaTzsMYc+0u&#10;/EXnTTQihXDIUUEZY5NLGYqSLIaua4gTd3TeYkzQG6k9XlK4reVLlr1LixWnhhIbmpdUfG9OVsHt&#10;uliZ22lZFcu9ac1hSG8/fq3U02M7G4GI1MZ/8Z/7U6f5r/1eH37fSTf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XWfEAAAA3gAAAA8AAAAAAAAAAAAAAAAAmAIAAGRycy9k&#10;b3ducmV2LnhtbFBLBQYAAAAABAAEAPUAAACJAwAAAAA=&#10;" path="m,52117l52117,e" filled="f" strokeweight=".36192mm">
                  <v:stroke miterlimit="1" joinstyle="miter"/>
                  <v:path arrowok="t" textboxrect="0,0,52117,52117"/>
                </v:shape>
                <v:shape id="Shape 13415" o:spid="_x0000_s1066" style="position:absolute;left:6828;top:2893;width:522;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4/MQA&#10;AADeAAAADwAAAGRycy9kb3ducmV2LnhtbERPTWsCMRC9F/ofwgi9ada2Srs1ShEFRRC04nm6mWYX&#10;N5NtEnX11zeC0Ns83ueMJq2txYl8qBwr6PcyEMSF0xUbBbuvefcNRIjIGmvHpOBCASbjx4cR5tqd&#10;eUOnbTQihXDIUUEZY5NLGYqSLIaea4gT9+O8xZigN1J7PKdwW8vnLBtKixWnhhIbmpZUHLZHq+B6&#10;ma3M9bisiuXetOb7nQa/fq3UU6f9/AARqY3/4rt7odP8l9f+AG7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e+PzEAAAA3gAAAA8AAAAAAAAAAAAAAAAAmAIAAGRycy9k&#10;b3ducmV2LnhtbFBLBQYAAAAABAAEAPUAAACJAwAAAAA=&#10;" path="m,l52117,52117e" filled="f" strokeweight=".36192mm">
                  <v:stroke miterlimit="1" joinstyle="miter"/>
                  <v:path arrowok="t" textboxrect="0,0,52117,52117"/>
                </v:shape>
                <v:shape id="Shape 13416" o:spid="_x0000_s1067" style="position:absolute;left:15246;top:2916;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i8QA&#10;AADeAAAADwAAAGRycy9kb3ducmV2LnhtbERPTWsCMRC9F/ofwgi91axtlXZrlCIKiiBoxfN0M80u&#10;bibbJOrqr28Ewds83ucMx62txZF8qBwr6HUzEMSF0xUbBdvv2fM7iBCRNdaOScGZAoxHjw9DzLU7&#10;8ZqOm2hECuGQo4IyxiaXMhQlWQxd1xAn7td5izFBb6T2eErhtpYvWTaQFitODSU2NCmp2G8OVsHl&#10;PF2ay2FRFYudac3PB/X//Eqpp0779QkiUhvv4pt7rtP817feAK7vpBvk6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ZovEAAAA3gAAAA8AAAAAAAAAAAAAAAAAmAIAAGRycy9k&#10;b3ducmV2LnhtbFBLBQYAAAAABAAEAPUAAACJAwAAAAA=&#10;" path="m,52117l52117,e" filled="f" strokeweight=".36192mm">
                  <v:stroke miterlimit="1" joinstyle="miter"/>
                  <v:path arrowok="t" textboxrect="0,0,52117,52117"/>
                </v:shape>
                <v:shape id="Shape 13417" o:spid="_x0000_s1068" style="position:absolute;left:15246;top:2916;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DEMUA&#10;AADeAAAADwAAAGRycy9kb3ducmV2LnhtbERPTWsCMRC9F/ofwhS81axaa7s1ioiFilDoWnqebqbZ&#10;pZvJmkRd/fWmIPQ2j/c503lnG3EgH2rHCgb9DARx6XTNRsHn9vX+CUSIyBobx6TgRAHms9ubKeba&#10;HfmDDkU0IoVwyFFBFWObSxnKiiyGvmuJE/fjvMWYoDdSezymcNvIYZY9Sos1p4YKW1pWVP4We6vg&#10;fFptzHm/rsv1l+nM9zONd/5dqd5dt3gBEamL/+Kr+02n+aOHwQT+3k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MMQxQAAAN4AAAAPAAAAAAAAAAAAAAAAAJgCAABkcnMv&#10;ZG93bnJldi54bWxQSwUGAAAAAAQABAD1AAAAigMAAAAA&#10;" path="m,l52117,52117e" filled="f" strokeweight=".36192mm">
                  <v:stroke miterlimit="1" joinstyle="miter"/>
                  <v:path arrowok="t" textboxrect="0,0,52117,52117"/>
                </v:shape>
                <v:shape id="Shape 13418" o:spid="_x0000_s1069" style="position:absolute;left:15676;top:2747;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9XYsgA&#10;AADeAAAADwAAAGRycy9kb3ducmV2LnhtbESPT0sDMRDF7wW/QxihN5vtH0XXpkVEwSIUrOJ53IzZ&#10;xc1km6Tttp++cxB6m+G9ee8382XvW7WnmJrABsajAhRxFWzDzsDX5+vNPaiUkS22gcnAkRIsF1eD&#10;OZY2HPiD9pvslIRwKtFAnXNXap2qmjymUeiIRfsN0WOWNTptIx4k3Ld6UhR32mPD0lBjR881VX+b&#10;nTdwOr68u9Nu1VSrb9e7nwe63ca1McPr/ukRVKY+X8z/129W8KezsfDKOzK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n1diyAAAAN4AAAAPAAAAAAAAAAAAAAAAAJgCAABk&#10;cnMvZG93bnJldi54bWxQSwUGAAAAAAQABAD1AAAAjQMAAAAA&#10;" path="m,52117l52117,e" filled="f" strokeweight=".36192mm">
                  <v:stroke miterlimit="1" joinstyle="miter"/>
                  <v:path arrowok="t" textboxrect="0,0,52117,52117"/>
                </v:shape>
                <v:shape id="Shape 13419" o:spid="_x0000_s1070" style="position:absolute;left:15676;top:2747;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y+cQA&#10;AADeAAAADwAAAGRycy9kb3ducmV2LnhtbERPTWsCMRC9F/wPYYTeatbaFl2NUsRCRRCq4nncTLNL&#10;N5M1ibr6602h0Ns83udMZq2txZl8qBwr6PcyEMSF0xUbBbvtx9MQRIjIGmvHpOBKAWbTzsMEc+0u&#10;/EXnTTQihXDIUUEZY5NLGYqSLIaea4gT9+28xZigN1J7vKRwW8vnLHuTFitODSU2NC+p+NmcrILb&#10;dbEyt9OyKpZ705rDiF6Pfq3UY7d9H4OI1MZ/8Z/7U6f5g5f+CH7fS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T8vnEAAAA3gAAAA8AAAAAAAAAAAAAAAAAmAIAAGRycy9k&#10;b3ducmV2LnhtbFBLBQYAAAAABAAEAPUAAACJAwAAAAA=&#10;" path="m,l52117,52117e" filled="f" strokeweight=".36192mm">
                  <v:stroke miterlimit="1" joinstyle="miter"/>
                  <v:path arrowok="t" textboxrect="0,0,52117,52117"/>
                </v:shape>
                <v:shape id="Shape 13420" o:spid="_x0000_s1071" style="position:absolute;left:14966;top:2863;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R2cgA&#10;AADeAAAADwAAAGRycy9kb3ducmV2LnhtbESPQU8CMRCF7yT+h2ZMuElXQKMrhRiCicSERDSex+3Y&#10;3bidrm2BhV/PHEy4zWTevPe+2aL3rdpTTE1gA7ejAhRxFWzDzsDnx8vNA6iUkS22gcnAkRIs5leD&#10;GZY2HPid9tvslJhwKtFAnXNXap2qmjymUeiI5fYToscsa3TaRjyIuW/1uCjutceGJaHGjpY1Vb/b&#10;nTdwOq7e3Gm3bqr1l+vd9yPd/cWNMcPr/vkJVKY+X8T/369W6k+mYwEQHJlBz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hZHZyAAAAN4AAAAPAAAAAAAAAAAAAAAAAJgCAABk&#10;cnMvZG93bnJldi54bWxQSwUGAAAAAAQABAD1AAAAjQMAAAAA&#10;" path="m,52117l52117,e" filled="f" strokeweight=".36192mm">
                  <v:stroke miterlimit="1" joinstyle="miter"/>
                  <v:path arrowok="t" textboxrect="0,0,52117,52117"/>
                </v:shape>
                <v:shape id="Shape 13421" o:spid="_x0000_s1072" style="position:absolute;left:14966;top:2863;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0QsUA&#10;AADeAAAADwAAAGRycy9kb3ducmV2LnhtbERP22oCMRB9L/gPYQp9q1m1Fd0aRYqFiiB4wedxM80u&#10;3Uy2SdTVrzeFQt/mcK4zmbW2FmfyoXKsoNfNQBAXTldsFOx3H88jECEia6wdk4IrBZhNOw8TzLW7&#10;8IbO22hECuGQo4IyxiaXMhQlWQxd1xAn7st5izFBb6T2eEnhtpb9LBtKixWnhhIbei+p+N6erILb&#10;dbEyt9OyKpYH05rjmF5//Fqpp8d2/gYiUhv/xX/uT53mD176Pfh9J9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TRCxQAAAN4AAAAPAAAAAAAAAAAAAAAAAJgCAABkcnMv&#10;ZG93bnJldi54bWxQSwUGAAAAAAQABAD1AAAAigMAAAAA&#10;" path="m,l52117,52117e" filled="f" strokeweight=".36192mm">
                  <v:stroke miterlimit="1" joinstyle="miter"/>
                  <v:path arrowok="t" textboxrect="0,0,52117,52117"/>
                </v:shape>
                <v:shape id="Shape 13422" o:spid="_x0000_s1073" style="position:absolute;left:15419;top:2333;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qNcUA&#10;AADeAAAADwAAAGRycy9kb3ducmV2LnhtbERPTWsCMRC9C/6HMIXearZrW3Q1ihQLFaFQK57HzTS7&#10;dDPZJlFXf70pFLzN433OdN7ZRhzJh9qxgsdBBoK4dLpmo2D79fYwAhEissbGMSk4U4D5rN+bYqHd&#10;iT/puIlGpBAOBSqoYmwLKUNZkcUwcC1x4r6dtxgT9EZqj6cUbhuZZ9mLtFhzaqiwpdeKyp/NwSq4&#10;nJdrczms6nK1M53Zj+n5138odX/XLSYgInXxJv53v+s0f/iU5/D3Trp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G6o1xQAAAN4AAAAPAAAAAAAAAAAAAAAAAJgCAABkcnMv&#10;ZG93bnJldi54bWxQSwUGAAAAAAQABAD1AAAAigMAAAAA&#10;" path="m,52117l52117,e" filled="f" strokeweight=".36192mm">
                  <v:stroke miterlimit="1" joinstyle="miter"/>
                  <v:path arrowok="t" textboxrect="0,0,52117,52117"/>
                </v:shape>
                <v:shape id="Shape 13423" o:spid="_x0000_s1074" style="position:absolute;left:15419;top:2333;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cPrsQA&#10;AADeAAAADwAAAGRycy9kb3ducmV2LnhtbERPTWsCMRC9F/wPYYTealatRbdGKaWFiiBUxfO4mWYX&#10;N5NtEnX11xuh0Ns83udM562txYl8qBwr6PcyEMSF0xUbBdvN59MYRIjIGmvHpOBCAeazzsMUc+3O&#10;/E2ndTQihXDIUUEZY5NLGYqSLIaea4gT9+O8xZigN1J7PKdwW8tBlr1IixWnhhIbei+pOKyPVsH1&#10;8rE01+OiKhY705r9hEa/fqXUY7d9ewURqY3/4j/3l07zh8+DIdzfS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D67EAAAA3gAAAA8AAAAAAAAAAAAAAAAAmAIAAGRycy9k&#10;b3ducmV2LnhtbFBLBQYAAAAABAAEAPUAAACJAwAAAAA=&#10;" path="m,l52117,52117e" filled="f" strokeweight=".36192mm">
                  <v:stroke miterlimit="1" joinstyle="miter"/>
                  <v:path arrowok="t" textboxrect="0,0,52117,52117"/>
                </v:shape>
                <v:shape id="Shape 13424" o:spid="_x0000_s1075" style="position:absolute;left:14761;top:237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X2sQA&#10;AADeAAAADwAAAGRycy9kb3ducmV2LnhtbERPTWsCMRC9F/wPYYTealZri65GKWKhUhCq4nncjNnF&#10;zWSbRF399U2h0Ns83udM562txYV8qBwr6PcyEMSF0xUbBbvt+9MIRIjIGmvHpOBGAeazzsMUc+2u&#10;/EWXTTQihXDIUUEZY5NLGYqSLIaea4gTd3TeYkzQG6k9XlO4reUgy16lxYpTQ4kNLUoqTpuzVXC/&#10;LT/N/byqitXetOYwppdvv1bqsdu+TUBEauO/+M/9odP85+FgCL/vpBv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l9rEAAAA3gAAAA8AAAAAAAAAAAAAAAAAmAIAAGRycy9k&#10;b3ducmV2LnhtbFBLBQYAAAAABAAEAPUAAACJAwAAAAA=&#10;" path="m,52117l52117,e" filled="f" strokeweight=".36192mm">
                  <v:stroke miterlimit="1" joinstyle="miter"/>
                  <v:path arrowok="t" textboxrect="0,0,52117,52117"/>
                </v:shape>
                <v:shape id="Shape 13425" o:spid="_x0000_s1076" style="position:absolute;left:14761;top:237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QcQA&#10;AADeAAAADwAAAGRycy9kb3ducmV2LnhtbERPTWsCMRC9F/wPYYTeara2Fl2NUkoFRRCq4nncjNml&#10;m8k2ibr66xuh0Ns83udMZq2txZl8qBwreO5lIIgLpys2Cnbb+dMQRIjIGmvHpOBKAWbTzsMEc+0u&#10;/EXnTTQihXDIUUEZY5NLGYqSLIaea4gTd3TeYkzQG6k9XlK4rWU/y96kxYpTQ4kNfZRUfG9OVsHt&#10;+rkyt9OyKpZ705rDiAY/fq3UY7d9H4OI1MZ/8Z97odP8l9f+AO7vpBv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yMkHEAAAA3gAAAA8AAAAAAAAAAAAAAAAAmAIAAGRycy9k&#10;b3ducmV2LnhtbFBLBQYAAAAABAAEAPUAAACJAwAAAAA=&#10;" path="m,l52117,52117e" filled="f" strokeweight=".36192mm">
                  <v:stroke miterlimit="1" joinstyle="miter"/>
                  <v:path arrowok="t" textboxrect="0,0,52117,52117"/>
                </v:shape>
                <v:shape id="Shape 13426" o:spid="_x0000_s1077" style="position:absolute;left:14583;top:3072;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sNsQA&#10;AADeAAAADwAAAGRycy9kb3ducmV2LnhtbERPTWsCMRC9F/wPYYTeara2FV2NUkoFRRCq4nncjNml&#10;m8k2ibr66xuh0Ns83udMZq2txZl8qBwreO5lIIgLpys2Cnbb+dMQRIjIGmvHpOBKAWbTzsMEc+0u&#10;/EXnTTQihXDIUUEZY5NLGYqSLIaea4gTd3TeYkzQG6k9XlK4rWU/ywbSYsWpocSGPkoqvjcnq+B2&#10;/VyZ22lZFcu9ac1hRG8/fq3UY7d9H4OI1MZ/8Z97odP8l9f+AO7vpBv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grDbEAAAA3gAAAA8AAAAAAAAAAAAAAAAAmAIAAGRycy9k&#10;b3ducmV2LnhtbFBLBQYAAAAABAAEAPUAAACJAwAAAAA=&#10;" path="m,52117l52117,e" filled="f" strokeweight=".36192mm">
                  <v:stroke miterlimit="1" joinstyle="miter"/>
                  <v:path arrowok="t" textboxrect="0,0,52117,52117"/>
                </v:shape>
                <v:shape id="Shape 13427" o:spid="_x0000_s1078" style="position:absolute;left:14583;top:3072;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JrcUA&#10;AADeAAAADwAAAGRycy9kb3ducmV2LnhtbERPTWsCMRC9F/ofwhS81Wy1ars1ShELFUHoWnqebqbZ&#10;pZvJmkRd/fWmIPQ2j/c503lnG3EgH2rHCh76GQji0umajYLP7dv9E4gQkTU2jknBiQLMZ7c3U8y1&#10;O/IHHYpoRArhkKOCKsY2lzKUFVkMfdcSJ+7HeYsxQW+k9nhM4baRgywbS4s1p4YKW1pUVP4We6vg&#10;fFquzXm/qsvVl+nM9zONdn6jVO+ue30BEamL/+Kr+12n+cPHwQT+3kk3y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AmtxQAAAN4AAAAPAAAAAAAAAAAAAAAAAJgCAABkcnMv&#10;ZG93bnJldi54bWxQSwUGAAAAAAQABAD1AAAAigMAAAAA&#10;" path="m,l52117,52117e" filled="f" strokeweight=".36192mm">
                  <v:stroke miterlimit="1" joinstyle="miter"/>
                  <v:path arrowok="t" textboxrect="0,0,52117,52117"/>
                </v:shape>
                <v:shape id="Shape 13428" o:spid="_x0000_s1079" style="position:absolute;left:15419;top:337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d38gA&#10;AADeAAAADwAAAGRycy9kb3ducmV2LnhtbESPQU8CMRCF7yT+h2ZMuElXQKMrhRiCicSERDSex+3Y&#10;3bidrm2BhV/PHEy4zeS9ee+b2aL3rdpTTE1gA7ejAhRxFWzDzsDnx8vNA6iUkS22gcnAkRIs5leD&#10;GZY2HPid9tvslIRwKtFAnXNXap2qmjymUeiIRfsJ0WOWNTptIx4k3Ld6XBT32mPD0lBjR8uaqt/t&#10;zhs4HVdv7rRbN9X6y/Xu+5Hu/uLGmOF1//wEKlOfL+b/61cr+JPpWHjlHZlBz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853fyAAAAN4AAAAPAAAAAAAAAAAAAAAAAJgCAABk&#10;cnMvZG93bnJldi54bWxQSwUGAAAAAAQABAD1AAAAjQMAAAAA&#10;" path="m,52117l52117,e" filled="f" strokeweight=".36192mm">
                  <v:stroke miterlimit="1" joinstyle="miter"/>
                  <v:path arrowok="t" textboxrect="0,0,52117,52117"/>
                </v:shape>
                <v:shape id="Shape 13429" o:spid="_x0000_s1080" style="position:absolute;left:15419;top:3379;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84RMQA&#10;AADeAAAADwAAAGRycy9kb3ducmV2LnhtbERPTWsCMRC9F/wPYYTealZti65GkWKhIghV8Txuptml&#10;m8k2ibr6602h0Ns83udM562txZl8qBwr6PcyEMSF0xUbBfvd+9MIRIjIGmvHpOBKAeazzsMUc+0u&#10;/EnnbTQihXDIUUEZY5NLGYqSLIaea4gT9+W8xZigN1J7vKRwW8tBlr1KixWnhhIbeiup+N6erILb&#10;dbk2t9OqKlYH05rjmF5+/Eapx267mICI1MZ/8Z/7Q6f5w+fBGH7fS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OETEAAAA3gAAAA8AAAAAAAAAAAAAAAAAmAIAAGRycy9k&#10;b3ducmV2LnhtbFBLBQYAAAAABAAEAPUAAACJAwAAAAA=&#10;" path="m,l52117,52117e" filled="f" strokeweight=".36192mm">
                  <v:stroke miterlimit="1" joinstyle="miter"/>
                  <v:path arrowok="t" textboxrect="0,0,52117,52117"/>
                </v:shape>
                <v:shape id="Shape 13430" o:spid="_x0000_s1081" style="position:absolute;left:16703;top:8609;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HBMgA&#10;AADeAAAADwAAAGRycy9kb3ducmV2LnhtbESPQU8CMRCF7yb+h2ZMuElXQaMrhRgCCcSERDSex+3Y&#10;3bidLm2BhV/PHEy8zWTevPe+yaz3rTpQTE1gA3fDAhRxFWzDzsDnx/L2CVTKyBbbwGTgRAlm0+ur&#10;CZY2HPmdDtvslJhwKtFAnXNXap2qmjymYeiI5fYToscsa3TaRjyKuW/1fVE8ao8NS0KNHc1rqn63&#10;e2/gfFq8ufN+3VTrL9e772d62MWNMYOb/vUFVKY+/4v/vldW6o/GIwEQHJlBT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XAcEyAAAAN4AAAAPAAAAAAAAAAAAAAAAAJgCAABk&#10;cnMvZG93bnJldi54bWxQSwUGAAAAAAQABAD1AAAAjQMAAAAA&#10;" path="m,52117l52117,e" filled="f" strokeweight=".36192mm">
                  <v:stroke miterlimit="1" joinstyle="miter"/>
                  <v:path arrowok="t" textboxrect="0,0,52117,52117"/>
                </v:shape>
                <v:shape id="Shape 13431" o:spid="_x0000_s1082" style="position:absolute;left:16703;top:8609;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in8UA&#10;AADeAAAADwAAAGRycy9kb3ducmV2LnhtbERP22oCMRB9L/gPYQp9q1lrK7o1ioiFiiB4wedxM80u&#10;3Uy2SdTVrzeFQt/mcK4znra2FmfyoXKsoNfNQBAXTldsFOx3H89DECEia6wdk4IrBZhOOg9jzLW7&#10;8IbO22hECuGQo4IyxiaXMhQlWQxd1xAn7st5izFBb6T2eEnhtpYvWTaQFitODSU2NC+p+N6erILb&#10;dbEyt9OyKpYH05rjiN5+/Fqpp8d29g4iUhv/xX/uT53m91/7Pfh9J90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EKKfxQAAAN4AAAAPAAAAAAAAAAAAAAAAAJgCAABkcnMv&#10;ZG93bnJldi54bWxQSwUGAAAAAAQABAD1AAAAigMAAAAA&#10;" path="m,l52117,52117e" filled="f" strokeweight=".36192mm">
                  <v:stroke miterlimit="1" joinstyle="miter"/>
                  <v:path arrowok="t" textboxrect="0,0,52117,52117"/>
                </v:shape>
                <v:shape id="Shape 13432" o:spid="_x0000_s1083" style="position:absolute;left:17057;top:8740;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86MQA&#10;AADeAAAADwAAAGRycy9kb3ducmV2LnhtbERPTWsCMRC9F/wPYYTealatRbdGKaWFiiBUxfO4mWYX&#10;N5NtEnX11xuh0Ns83udM562txYl8qBwr6PcyEMSF0xUbBdvN59MYRIjIGmvHpOBCAeazzsMUc+3O&#10;/E2ndTQihXDIUUEZY5NLGYqSLIaea4gT9+O8xZigN1J7PKdwW8tBlr1IixWnhhIbei+pOKyPVsH1&#10;8rE01+OiKhY705r9hEa/fqXUY7d9ewURqY3/4j/3l07zh8/DAdzfS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CPOjEAAAA3gAAAA8AAAAAAAAAAAAAAAAAmAIAAGRycy9k&#10;b3ducmV2LnhtbFBLBQYAAAAABAAEAPUAAACJAwAAAAA=&#10;" path="m,52117l52117,e" filled="f" strokeweight=".36192mm">
                  <v:stroke miterlimit="1" joinstyle="miter"/>
                  <v:path arrowok="t" textboxrect="0,0,52117,52117"/>
                </v:shape>
                <v:shape id="Shape 13433" o:spid="_x0000_s1084" style="position:absolute;left:17057;top:8740;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Zc8UA&#10;AADeAAAADwAAAGRycy9kb3ducmV2LnhtbERPTWsCMRC9F/wPYQq91Wy7tuhqFBELilCoFc/jZppd&#10;uplsk6irv94UCr3N433OZNbZRpzIh9qxgqd+BoK4dLpmo2D3+fY4BBEissbGMSm4UIDZtHc3wUK7&#10;M3/QaRuNSCEcClRQxdgWUoayIouh71rixH05bzEm6I3UHs8p3DbyOctepcWaU0OFLS0qKr+3R6vg&#10;elluzPW4rsv13nTmMKKXH/+u1MN9Nx+DiNTFf/Gfe6XT/HyQ5/D7Trp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jplzxQAAAN4AAAAPAAAAAAAAAAAAAAAAAJgCAABkcnMv&#10;ZG93bnJldi54bWxQSwUGAAAAAAQABAD1AAAAigMAAAAA&#10;" path="m,l52117,52117e" filled="f" strokeweight=".36192mm">
                  <v:stroke miterlimit="1" joinstyle="miter"/>
                  <v:path arrowok="t" textboxrect="0,0,52117,52117"/>
                </v:shape>
                <v:shape id="Shape 13434" o:spid="_x0000_s1085" style="position:absolute;left:16498;top:8795;width:522;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BB8UA&#10;AADeAAAADwAAAGRycy9kb3ducmV2LnhtbERP22oCMRB9L/QfwhR8q1kvLbo1ihQLFUGois/jZppd&#10;3Ey2SdTVrzeFQt/mcK4zmbW2FmfyoXKsoNfNQBAXTldsFOy2H88jECEia6wdk4IrBZhNHx8mmGt3&#10;4S86b6IRKYRDjgrKGJtcylCUZDF0XUOcuG/nLcYEvZHa4yWF21r2s+xVWqw4NZTY0HtJxXFzsgpu&#10;18XK3E7LqljuTWsOY3r58WulOk/t/A1EpDb+i//cnzrNHwwHQ/h9J9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wEHxQAAAN4AAAAPAAAAAAAAAAAAAAAAAJgCAABkcnMv&#10;ZG93bnJldi54bWxQSwUGAAAAAAQABAD1AAAAigMAAAAA&#10;" path="m,52117l52117,e" filled="f" strokeweight=".36192mm">
                  <v:stroke miterlimit="1" joinstyle="miter"/>
                  <v:path arrowok="t" textboxrect="0,0,52117,52117"/>
                </v:shape>
                <v:shape id="Shape 13435" o:spid="_x0000_s1086" style="position:absolute;left:16498;top:8795;width:522;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knMQA&#10;AADeAAAADwAAAGRycy9kb3ducmV2LnhtbERPTWsCMRC9F/ofwhS8aVatRbdGkWKhUhCq4nncTLOL&#10;m8k2ibr665uC0Ns83udM562txZl8qBwr6PcyEMSF0xUbBbvte3cMIkRkjbVjUnClAPPZ48MUc+0u&#10;/EXnTTQihXDIUUEZY5NLGYqSLIaea4gT9+28xZigN1J7vKRwW8tBlr1IixWnhhIbeiupOG5OVsHt&#10;uvw0t9OqKlZ705rDhEY/fq1U56ldvIKI1MZ/8d39odP84fNwBH/vp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rpJzEAAAA3gAAAA8AAAAAAAAAAAAAAAAAmAIAAGRycy9k&#10;b3ducmV2LnhtbFBLBQYAAAAABAAEAPUAAACJAwAAAAA=&#10;" path="m,l52117,52117e" filled="f" strokeweight=".36192mm">
                  <v:stroke miterlimit="1" joinstyle="miter"/>
                  <v:path arrowok="t" textboxrect="0,0,52117,52117"/>
                </v:shape>
                <v:shape id="Shape 13436" o:spid="_x0000_s1087" style="position:absolute;left:16740;top:9186;width:522;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668QA&#10;AADeAAAADwAAAGRycy9kb3ducmV2LnhtbERPTWsCMRC9F/ofwhS81axaRbdGkWKhUhCq4nncTLOL&#10;m8k2ibr665uC0Ns83udM562txZl8qBwr6HUzEMSF0xUbBbvt+/MYRIjIGmvHpOBKAeazx4cp5tpd&#10;+IvOm2hECuGQo4IyxiaXMhQlWQxd1xAn7tt5izFBb6T2eEnhtpb9LBtJixWnhhIbeiupOG5OVsHt&#10;uvw0t9OqKlZ705rDhIY/fq1U56ldvIKI1MZ/8d39odP8wctgBH/vp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5OuvEAAAA3gAAAA8AAAAAAAAAAAAAAAAAmAIAAGRycy9k&#10;b3ducmV2LnhtbFBLBQYAAAAABAAEAPUAAACJAwAAAAA=&#10;" path="m,52117l52117,e" filled="f" strokeweight=".36192mm">
                  <v:stroke miterlimit="1" joinstyle="miter"/>
                  <v:path arrowok="t" textboxrect="0,0,52117,52117"/>
                </v:shape>
                <v:shape id="Shape 13437" o:spid="_x0000_s1088" style="position:absolute;left:16740;top:9186;width:522;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fcMUA&#10;AADeAAAADwAAAGRycy9kb3ducmV2LnhtbERP22oCMRB9L/gPYYS+1ay19bI1SiktVATBCz5PN2N2&#10;6WayTaKufn1TKPg2h3Od6by1tTiRD5VjBf1eBoK4cLpio2C3/XgYgwgRWWPtmBRcKMB81rmbYq7d&#10;mdd02kQjUgiHHBWUMTa5lKEoyWLouYY4cQfnLcYEvZHa4zmF21o+ZtlQWqw4NZTY0FtJxffmaBVc&#10;L+9Lcz0uqmKxN635mtDzj18pdd9tX19ARGrjTfzv/tRp/uBpMIK/d9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Z9wxQAAAN4AAAAPAAAAAAAAAAAAAAAAAJgCAABkcnMv&#10;ZG93bnJldi54bWxQSwUGAAAAAAQABAD1AAAAigMAAAAA&#10;" path="m,l52117,52117e" filled="f" strokeweight=".36192mm">
                  <v:stroke miterlimit="1" joinstyle="miter"/>
                  <v:path arrowok="t" textboxrect="0,0,52117,52117"/>
                </v:shape>
                <v:shape id="Shape 13438" o:spid="_x0000_s1089" style="position:absolute;left:17522;top:9168;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LAsgA&#10;AADeAAAADwAAAGRycy9kb3ducmV2LnhtbESPQU8CMRCF7yb+h2ZMuElXQaMrhRgCCcSERDSex+3Y&#10;3bidLm2BhV/PHEy8zeS9ee+byaz3rTpQTE1gA3fDAhRxFWzDzsDnx/L2CVTKyBbbwGTgRAlm0+ur&#10;CZY2HPmdDtvslIRwKtFAnXNXap2qmjymYeiIRfsJ0WOWNTptIx4l3Lf6vigetceGpaHGjuY1Vb/b&#10;vTdwPi3e3Hm/bqr1l+vd9zM97OLGmMFN//oCKlOf/81/1ysr+KPxSHjlHZlBTy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gsCyAAAAN4AAAAPAAAAAAAAAAAAAAAAAJgCAABk&#10;cnMvZG93bnJldi54bWxQSwUGAAAAAAQABAD1AAAAjQMAAAAA&#10;" path="m,52117l52117,e" filled="f" strokeweight=".36192mm">
                  <v:stroke miterlimit="1" joinstyle="miter"/>
                  <v:path arrowok="t" textboxrect="0,0,52117,52117"/>
                </v:shape>
                <v:shape id="Shape 13439" o:spid="_x0000_s1090" style="position:absolute;left:17522;top:9168;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aumcUA&#10;AADeAAAADwAAAGRycy9kb3ducmV2LnhtbERP22oCMRB9L/gPYQp9q9nWC3VrFBELSkHQis/TzZhd&#10;3Ey2SdTVr2+EQt/mcK4znra2FmfyoXKs4KWbgSAunK7YKNh9fTy/gQgRWWPtmBRcKcB00nkYY67d&#10;hTd03kYjUgiHHBWUMTa5lKEoyWLouoY4cQfnLcYEvZHa4yWF21q+ZtlQWqw4NZTY0Lyk4rg9WQW3&#10;6+LT3E6rqljtTWu+RzT48Wulnh7b2TuISG38F/+5lzrN7/V7I7i/k26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q6ZxQAAAN4AAAAPAAAAAAAAAAAAAAAAAJgCAABkcnMv&#10;ZG93bnJldi54bWxQSwUGAAAAAAQABAD1AAAAigMAAAAA&#10;" path="m,l52117,52117e" filled="f" strokeweight=".36192mm">
                  <v:stroke miterlimit="1" joinstyle="miter"/>
                  <v:path arrowok="t" textboxrect="0,0,52117,52117"/>
                </v:shape>
                <v:shape id="Shape 13440" o:spid="_x0000_s1091" style="position:absolute;left:17150;top:9261;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0ecgA&#10;AADeAAAADwAAAGRycy9kb3ducmV2LnhtbESPQUsDMRCF74L/IYzgrc2qrejatIgotBQKruJ53IzZ&#10;xc1kTdJ221/fORS8zTBv3nvfbDH4Tu0opjawgZtxAYq4DrZlZ+Dz4230ACplZItdYDJwoASL+eXF&#10;DEsb9vxOuyo7JSacSjTQ5NyXWqe6IY9pHHpiuf2E6DHLGp22Efdi7jt9WxT32mPLktBgTy8N1b/V&#10;1hs4Hl7X7rhdtfXqyw3u+5Gmf3FjzPXV8PwEKtOQ/8Xn76WV+neTiQAIjsyg5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nR5yAAAAN4AAAAPAAAAAAAAAAAAAAAAAJgCAABk&#10;cnMvZG93bnJldi54bWxQSwUGAAAAAAQABAD1AAAAjQMAAAAA&#10;" path="m,52117l52117,e" filled="f" strokeweight=".36192mm">
                  <v:stroke miterlimit="1" joinstyle="miter"/>
                  <v:path arrowok="t" textboxrect="0,0,52117,52117"/>
                </v:shape>
                <v:shape id="Shape 13441" o:spid="_x0000_s1092" style="position:absolute;left:17150;top:9261;width:521;height:521;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R4sQA&#10;AADeAAAADwAAAGRycy9kb3ducmV2LnhtbERPTWsCMRC9F/wPYQq91aytLboaRcRCRRCq4nncjNml&#10;m8k2ibr6602h0Ns83ueMp62txZl8qBwr6HUzEMSF0xUbBbvtx/MARIjIGmvHpOBKAaaTzsMYc+0u&#10;/EXnTTQihXDIUUEZY5NLGYqSLIaua4gTd3TeYkzQG6k9XlK4reVLlr1LixWnhhIbmpdUfG9OVsHt&#10;uliZ22lZFcu9ac1hSG8/fq3U02M7G4GI1MZ/8Z/7U6f5r/1+D37fSTf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W0eLEAAAA3gAAAA8AAAAAAAAAAAAAAAAAmAIAAGRycy9k&#10;b3ducmV2LnhtbFBLBQYAAAAABAAEAPUAAACJAwAAAAA=&#10;" path="m,l52117,52117e" filled="f" strokeweight=".36192mm">
                  <v:stroke miterlimit="1" joinstyle="miter"/>
                  <v:path arrowok="t" textboxrect="0,0,52117,52117"/>
                </v:shape>
                <v:shape id="Shape 13442" o:spid="_x0000_s1093" style="position:absolute;left:17505;top:8826;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PlcQA&#10;AADeAAAADwAAAGRycy9kb3ducmV2LnhtbERPTWsCMRC9F/wPYYTealZri65GKWKhUhCq4nncjNnF&#10;zWSbRF399U2h0Ns83udM562txYV8qBwr6PcyEMSF0xUbBbvt+9MIRIjIGmvHpOBGAeazzsMUc+2u&#10;/EWXTTQihXDIUUEZY5NLGYqSLIaea4gTd3TeYkzQG6k9XlO4reUgy16lxYpTQ4kNLUoqTpuzVXC/&#10;LT/N/byqitXetOYwppdvv1bqsdu+TUBEauO/+M/9odP85+FwAL/vpBv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ET5XEAAAA3gAAAA8AAAAAAAAAAAAAAAAAmAIAAGRycy9k&#10;b3ducmV2LnhtbFBLBQYAAAAABAAEAPUAAACJAwAAAAA=&#10;" path="m,52117l52117,e" filled="f" strokeweight=".36192mm">
                  <v:stroke miterlimit="1" joinstyle="miter"/>
                  <v:path arrowok="t" textboxrect="0,0,52117,52117"/>
                </v:shape>
                <v:shape id="Shape 13443" o:spid="_x0000_s1094" style="position:absolute;left:17505;top:8826;width:521;height:522;visibility:visible;mso-wrap-style:square;v-text-anchor:top" coordsize="52117,5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DsUA&#10;AADeAAAADwAAAGRycy9kb3ducmV2LnhtbERP22oCMRB9L/QfwhR8q1kvLbo1ihQLFUGois/jZppd&#10;3Ey2SdTVrzeFQt/mcK4zmbW2FmfyoXKsoNfNQBAXTldsFOy2H88jECEia6wdk4IrBZhNHx8mmGt3&#10;4S86b6IRKYRDjgrKGJtcylCUZDF0XUOcuG/nLcYEvZHa4yWF21r2s+xVWqw4NZTY0HtJxXFzsgpu&#10;18XK3E7LqljuTWsOY3r58WulOk/t/A1EpDb+i//cnzrNHwyHA/h9J90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oOxQAAAN4AAAAPAAAAAAAAAAAAAAAAAJgCAABkcnMv&#10;ZG93bnJldi54bWxQSwUGAAAAAAQABAD1AAAAigMAAAAA&#10;" path="m,l52117,52117e" filled="f" strokeweight=".36192mm">
                  <v:stroke miterlimit="1" joinstyle="miter"/>
                  <v:path arrowok="t" textboxrect="0,0,52117,52117"/>
                </v:shape>
                <v:shape id="Shape 13444" o:spid="_x0000_s1095" style="position:absolute;top:8476;width:304;height:406;visibility:visible;mso-wrap-style:square;v-text-anchor:top" coordsize="30435,4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Vk8QA&#10;AADeAAAADwAAAGRycy9kb3ducmV2LnhtbERPTWsCMRC9F/wPYQRvNVtdxG6NImpLT0q1pddpMt1d&#10;3EyWJOr67xtB6G0e73Nmi8424kw+1I4VPA0zEMTamZpLBZ+H18cpiBCRDTaOScGVAizmvYcZFsZd&#10;+IPO+1iKFMKhQAVVjG0hZdAVWQxD1xIn7td5izFBX0rj8ZLCbSNHWTaRFmtODRW2tKpIH/cnq+Br&#10;5/Xu+TCx63Lzrbfx5/Q2lVulBv1u+QIiUhf/xXf3u0nzx3mew+2ddIO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01ZPEAAAA3gAAAA8AAAAAAAAAAAAAAAAAmAIAAGRycy9k&#10;b3ducmV2LnhtbFBLBQYAAAAABAAEAPUAAACJAwAAAAA=&#10;" path="m30435,r,15722l18322,19801v-2391,866,-2596,866,-5091,1374l13231,21280v3769,814,7687,2185,12267,3765l30435,26713r,13960l4479,31608c,30032,,27029,,24944l,15729c,13644,,10641,4479,9065l30435,xe" fillcolor="black" stroked="f" strokeweight="0">
                  <v:stroke miterlimit="1" joinstyle="miter"/>
                  <v:path arrowok="t" textboxrect="0,0,30435,40673"/>
                </v:shape>
                <v:shape id="Shape 13445" o:spid="_x0000_s1096" style="position:absolute;left:228;top:7859;width:76;height:370;visibility:visible;mso-wrap-style:square;v-text-anchor:top" coordsize="7633,3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oOcYA&#10;AADeAAAADwAAAGRycy9kb3ducmV2LnhtbERPS08CMRC+m/AfmiHxJl0VgSwUoiYGOXDgEQK3yXbc&#10;Xd1Oa1uX9d9bEhNu8+V7zmzRmUa05ENtWcH9IANBXFhdc6lgv3u7m4AIEVljY5kU/FKAxbx3M8Nc&#10;2zNvqN3GUqQQDjkqqGJ0uZShqMhgGFhHnLgP6w3GBH0ptcdzCjeNfMiykTRYc2qo0NFrRcXX9sco&#10;8GO3fCm0+/xu9STzx/XqtDyclLrtd89TEJG6eBX/u991mv84HD7B5Z10g5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goOcYAAADeAAAADwAAAAAAAAAAAAAAAACYAgAAZHJz&#10;L2Rvd25yZXYueG1sUEsFBgAAAAAEAAQA9QAAAIsDAAAAAA==&#10;" path="m5547,l7633,337r,36632l5942,36385c1832,32027,,25729,,17967,,10638,1068,7534,3358,2547,4173,765,4580,,5547,xe" fillcolor="black" stroked="f" strokeweight="0">
                  <v:stroke miterlimit="1" joinstyle="miter"/>
                  <v:path arrowok="t" textboxrect="0,0,7633,36969"/>
                </v:shape>
                <v:shape id="Shape 13446" o:spid="_x0000_s1097" style="position:absolute;left:228;top:7350;width:76;height:370;visibility:visible;mso-wrap-style:square;v-text-anchor:top" coordsize="7633,3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2TsYA&#10;AADeAAAADwAAAGRycy9kb3ducmV2LnhtbERPTWsCMRC9F/wPYQRvNWsVK6tR2oLYHnqoFdHbsJnu&#10;bt1MYpKu239vhEJv83ifs1h1phEt+VBbVjAaZiCIC6trLhXsPtf3MxAhImtsLJOCXwqwWvbuFphr&#10;e+EParexFCmEQ44KqhhdLmUoKjIYhtYRJ+7LeoMxQV9K7fGSwk0jH7JsKg3WnBoqdPRSUXHa/hgF&#10;/tFtngvtvs+tnmX+8P523OyPSg363dMcRKQu/ov/3K86zR9PJlO4vZNu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2TsYAAADeAAAADwAAAAAAAAAAAAAAAACYAgAAZHJz&#10;L2Rvd25yZXYueG1sUEsFBgAAAAAEAAQA9QAAAIsDAAAAAA==&#10;" path="m5547,l7633,337r,36632l5942,36385c1832,32027,,25729,,17967,,10638,1068,7534,3358,2547,4173,765,4580,,5547,xe" fillcolor="black" stroked="f" strokeweight="0">
                  <v:stroke miterlimit="1" joinstyle="miter"/>
                  <v:path arrowok="t" textboxrect="0,0,7633,36969"/>
                </v:shape>
                <v:shape id="Shape 13447" o:spid="_x0000_s1098" style="position:absolute;left:245;top:7108;width:59;height:141;visibility:visible;mso-wrap-style:square;v-text-anchor:top" coordsize="5852,1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K8UA&#10;AADeAAAADwAAAGRycy9kb3ducmV2LnhtbERPTWvCQBC9F/oflin0phuttpK6ihRKLdJDk1I8Dtlp&#10;EszOxuzUxH/fFYTe5vE+Z7keXKNO1IXas4HJOAFFXHhbc2ngK38dLUAFQbbYeCYDZwqwXt3eLDG1&#10;vudPOmVSqhjCIUUDlUibah2KihyGsW+JI/fjO4cSYVdq22Efw12jp0nyqB3WHBsqbOmlouKQ/ToD&#10;5feb3b/nmWTzzY5k1x+bD4/G3N8Nm2dQQoP8i6/urY3zH2azJ7i8E2/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yYrxQAAAN4AAAAPAAAAAAAAAAAAAAAAAJgCAABkcnMv&#10;ZG93bnJldi54bWxQSwUGAAAAAAQABAD1AAAAigMAAAAA&#10;" path="m4987,r865,l5852,14150r-865,c1170,14150,,12928,,9163l,4990c,713,1678,,4987,xe" fillcolor="black" stroked="f" strokeweight="0">
                  <v:stroke miterlimit="1" joinstyle="miter"/>
                  <v:path arrowok="t" textboxrect="0,0,5852,14150"/>
                </v:shape>
                <v:shape id="Shape 13448" o:spid="_x0000_s1099" style="position:absolute;left:245;top:6791;width:59;height:142;visibility:visible;mso-wrap-style:square;v-text-anchor:top" coordsize="5852,14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TfMYA&#10;AADeAAAADwAAAGRycy9kb3ducmV2LnhtbESPzWrDQAyE74G+w6JCL6FZNwlpcbMJJTSkPdrtA4hd&#10;+Yd6tca7dZy3jw6B3CRmNPNpu598p0YaYhvYwMsiA0Vsg2u5NvD7c3x+AxUTssMuMBm4UIT97mG2&#10;xdyFMxc0lqlWEsIxRwNNSn2udbQNeYyL0BOLVoXBY5J1qLUb8CzhvtPLLNtojy1LQ4M9HRqyf+W/&#10;N1CVo/1cVm6evu3p9dBj4f2xMObpcfp4B5VoSnfz7frLCf5qvRZeeUdm0L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3TfMYAAADeAAAADwAAAAAAAAAAAAAAAACYAgAAZHJz&#10;L2Rvd25yZXYueG1sUEsFBgAAAAAEAAQA9QAAAIsDAAAAAA==&#10;" path="m4987,r865,l5852,14199r-865,c1375,14199,,13130,,9160l,4987c,714,1678,,4987,xe" fillcolor="black" stroked="f" strokeweight="0">
                  <v:stroke miterlimit="1" joinstyle="miter"/>
                  <v:path arrowok="t" textboxrect="0,0,5852,14199"/>
                </v:shape>
                <v:shape id="Shape 13449" o:spid="_x0000_s1100" style="position:absolute;left:239;top:6531;width:65;height:133;visibility:visible;mso-wrap-style:square;v-text-anchor:top" coordsize="6464,13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SD0cIA&#10;AADeAAAADwAAAGRycy9kb3ducmV2LnhtbERPS27CMBDdV+odrKnErjiUqIWAQYBAYkf5HGCIByci&#10;HkexS8LtMRJSd/P0vjOdd7YSN2p86VjBoJ+AIM6dLtkoOB03nyMQPiBrrByTgjt5mM/e36aYadfy&#10;nm6HYEQMYZ+hgiKEOpPS5wVZ9H1XE0fu4hqLIcLGSN1gG8NtJb+S5FtaLDk2FFjTqqD8evizCka/&#10;/qx3LafL5b7bGVMv1j+uVar30S0mIAJ14V/8cm91nD9M0zE834k3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pIPRwgAAAN4AAAAPAAAAAAAAAAAAAAAAAJgCAABkcnMvZG93&#10;bnJldi54bWxQSwUGAAAAAAQABAD1AAAAhwMAAAAA&#10;" path="m4990,l6464,r,13332l4990,13332c1120,13332,,12062,,8345l,4987c,710,1629,,4990,xe" fillcolor="black" stroked="f" strokeweight="0">
                  <v:stroke miterlimit="1" joinstyle="miter"/>
                  <v:path arrowok="t" textboxrect="0,0,6464,13332"/>
                </v:shape>
                <v:shape id="Shape 13450" o:spid="_x0000_s1101" style="position:absolute;left:234;top:6356;width:70;height:130;visibility:visible;mso-wrap-style:square;v-text-anchor:top" coordsize="7024,12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7XzscA&#10;AADeAAAADwAAAGRycy9kb3ducmV2LnhtbESPzUsDQQzF74L/wxDBi9hZPylrp0WEQsWDtZaew07c&#10;D3cyy0zabv3rzUHwlpCX995vthhDbw6UchvZwc2kAENcRd9y7WD7ubyegsmC7LGPTA5OlGExPz+b&#10;YenjkT/osJHaqAnnEh00IkNpba4aCpgncSDW21dMAUXXVFuf8Kjmobe3RfFoA7asCQ0O9NJQ9b3Z&#10;BwdZ3qadrHfrcXladXt+/bl6T51zlxfj8xMYoVH+xX/fK6/17+4fFEBxdAY7/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O187HAAAA3gAAAA8AAAAAAAAAAAAAAAAAmAIAAGRy&#10;cy9kb3ducmV2LnhtbFBLBQYAAAAABAAEAPUAAACMAwAAAAA=&#10;" path="m2850,l7024,r,12989l1942,8849c268,5967,,3334,,1883,,,765,,2850,xe" fillcolor="black" stroked="f" strokeweight="0">
                  <v:stroke miterlimit="1" joinstyle="miter"/>
                  <v:path arrowok="t" textboxrect="0,0,7024,12989"/>
                </v:shape>
                <v:shape id="Shape 13451" o:spid="_x0000_s1102" style="position:absolute;left:228;top:5871;width:76;height:384;visibility:visible;mso-wrap-style:square;v-text-anchor:top" coordsize="7633,38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bhcUA&#10;AADeAAAADwAAAGRycy9kb3ducmV2LnhtbERPTWvCQBC9C/0PyxS86UaNpaSuUioFEUHUHjxOs9Mk&#10;JDsbstsk+utdQfA2j/c5i1VvKtFS4wrLCibjCARxanXBmYKf0/foHYTzyBory6TgQg5Wy5fBAhNt&#10;Oz5Qe/SZCCHsElSQe18nUro0J4NubGviwP3ZxqAPsMmkbrAL4aaS0yh6kwYLDg051vSVU1oe/42C&#10;U3xO13XZndttvL96+VtedzJSavjaf36A8NT7p/jh3ugwfxbPJ3B/J9w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tuFxQAAAN4AAAAPAAAAAAAAAAAAAAAAAJgCAABkcnMv&#10;ZG93bnJldi54bWxQSwUGAAAAAAQABAD1AAAAigMAAAAA&#10;" path="m7633,r,17319l6870,19072r763,1759l7633,38303r-1881,159c4580,38462,4274,37954,3358,35765,407,28795,,23551,,18664,,14773,57,4868,7043,159l7633,xe" fillcolor="black" stroked="f" strokeweight="0">
                  <v:stroke miterlimit="1" joinstyle="miter"/>
                  <v:path arrowok="t" textboxrect="0,0,7633,38462"/>
                </v:shape>
                <v:shape id="Shape 13452" o:spid="_x0000_s1103" style="position:absolute;left:228;top:5323;width:76;height:369;visibility:visible;mso-wrap-style:square;v-text-anchor:top" coordsize="7633,3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mkMYA&#10;AADeAAAADwAAAGRycy9kb3ducmV2LnhtbERPTU8CMRC9k/AfmiHxBl1QkawUoiQGPXgQCZHbZDvs&#10;Lmynpa3L+u+tiQm3eXmfM192phEt+VBbVjAeZSCIC6trLhVsP1+GMxAhImtsLJOCHwqwXPR7c8y1&#10;vfAHtZtYihTCIUcFVYwulzIUFRkMI+uIE3ew3mBM0JdSe7ykcNPISZZNpcGaU0OFjlYVFafNt1Hg&#10;H9z6udDueG71LPNf72/79W6v1M2ge3oEEamLV/G/+1Wn+bd39xP4eyfd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gmkMYAAADeAAAADwAAAAAAAAAAAAAAAACYAgAAZHJz&#10;L2Rvd25yZXYueG1sUEsFBgAAAAAEAAQA9QAAAIsDAAAAAA==&#10;" path="m5547,l7633,337r,36632l5942,36385c1832,32027,,25729,,17967,,10638,1068,7534,3358,2547,4173,765,4580,,5547,xe" fillcolor="black" stroked="f" strokeweight="0">
                  <v:stroke miterlimit="1" joinstyle="miter"/>
                  <v:path arrowok="t" textboxrect="0,0,7633,36969"/>
                </v:shape>
                <v:shape id="Shape 13453" o:spid="_x0000_s1104" style="position:absolute;left:245;top:5110;width:59;height:144;visibility:visible;mso-wrap-style:square;v-text-anchor:top" coordsize="5852,14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Ui8UA&#10;AADeAAAADwAAAGRycy9kb3ducmV2LnhtbERPTWvCQBC9F/wPywi9SN20qUGiq4jUIkWx0fY+ZMck&#10;mJ0N2W2M/75bEHqbx/uc+bI3teiodZVlBc/jCARxbnXFhYKv0+ZpCsJ5ZI21ZVJwIwfLxeBhjqm2&#10;V86oO/pChBB2KSoovW9SKV1ekkE3tg1x4M62NegDbAupW7yGcFPLlyhKpMGKQ0OJDa1Lyi/HH6Pg&#10;vZHduj/Eb3uNnyO72SXf2Uei1OOwX81AeOr9v/ju3uowP36dxPD3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pSLxQAAAN4AAAAPAAAAAAAAAAAAAAAAAJgCAABkcnMv&#10;ZG93bnJldi54bWxQSwUGAAAAAAQABAD1AAAAigMAAAAA&#10;" path="m5852,r,13186l4378,13856v-512,205,-1274,560,-1681,560c,14416,,11771,,10345l,7595c,5001,394,3525,1609,2330l5852,xe" fillcolor="black" stroked="f" strokeweight="0">
                  <v:stroke miterlimit="1" joinstyle="miter"/>
                  <v:path arrowok="t" textboxrect="0,0,5852,14416"/>
                </v:shape>
                <v:shape id="Shape 13454" o:spid="_x0000_s1105" style="position:absolute;left:245;top:4791;width:59;height:133;visibility:visible;mso-wrap-style:square;v-text-anchor:top" coordsize="5852,13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8P2cQA&#10;AADeAAAADwAAAGRycy9kb3ducmV2LnhtbERP24rCMBB9X/Afwgi+iKauRqQaxRVchH3y8gFDM7bV&#10;ZlKatHb/frOwsG9zONfZ7HpbiY4aXzrWMJsmIIgzZ0rONdyux8kKhA/IBivHpOGbPOy2g7cNpsa9&#10;+EzdJeQihrBPUUMRQp1K6bOCLPqpq4kjd3eNxRBhk0vT4CuG20q+J8lSWiw5NhRY06Gg7HlprQZ1&#10;/+rbfflRf6qTesxVN74e2rHWo2G/X4MI1Id/8Z/7ZOL8+UIt4PedeIP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fD9nEAAAA3gAAAA8AAAAAAAAAAAAAAAAAmAIAAGRycy9k&#10;b3ducmV2LnhtbFBLBQYAAAAABAAEAPUAAACJAwAAAAA=&#10;" path="m2798,v560,,766,,2088,560l5852,891r,12422l2391,12013c,10433,,8143,,6466l,4176c,2850,,,2798,xe" fillcolor="black" stroked="f" strokeweight="0">
                  <v:stroke miterlimit="1" joinstyle="miter"/>
                  <v:path arrowok="t" textboxrect="0,0,5852,13313"/>
                </v:shape>
                <v:shape id="Shape 13455" o:spid="_x0000_s1106" style="position:absolute;left:304;top:8384;width:261;height:590;visibility:visible;mso-wrap-style:square;v-text-anchor:top" coordsize="26135,58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SZcMA&#10;AADeAAAADwAAAGRycy9kb3ducmV2LnhtbERP24rCMBB9F/Yfwiz4pqlXpGuUVRBEBdmugo9DM7bd&#10;bSaliVr/3giCb3M415nOG1OKK9WusKyg141AEKdWF5wpOPyuOhMQziNrLC2Tgjs5mM8+WlOMtb3x&#10;D10Tn4kQwi5GBbn3VSylS3My6Lq2Ig7c2dYGfYB1JnWNtxBuStmPorE0WHBoyLGiZU7pf3IxCsxx&#10;v+lt5Xl8+isrnV52S1xgoVT7s/n+AuGp8W/xy73WYf5gOBrB851wg5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xSZcMAAADeAAAADwAAAAAAAAAAAAAAAACYAgAAZHJzL2Rv&#10;d25yZXYueG1sUEsFBgAAAAAEAAQA9QAAAIgDAAAAAA==&#10;" path="m26135,r,58927l,49800,,35840r17203,5814l17203,19055,,24849,,9127,26135,xe" fillcolor="black" stroked="f" strokeweight="0">
                  <v:stroke miterlimit="1" joinstyle="miter"/>
                  <v:path arrowok="t" textboxrect="0,0,26135,58927"/>
                </v:shape>
                <v:shape id="Shape 13456" o:spid="_x0000_s1107" style="position:absolute;left:304;top:7863;width:261;height:428;visibility:visible;mso-wrap-style:square;v-text-anchor:top" coordsize="26135,42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Yz8gA&#10;AADeAAAADwAAAGRycy9kb3ducmV2LnhtbESPT2vCQBDF74V+h2UK3urG+pc0G6mCKJQemrZ4nWbH&#10;JJqdDdk1xm/vCoXeZnjv/eZNsuxNLTpqXWVZwWgYgSDOra64UPD9tXlegHAeWWNtmRRcycEyfXxI&#10;MNb2wp/UZb4QAcIuRgWl900spctLMuiGtiEO2sG2Bn1Y20LqFi8Bbmr5EkUzabDicKHEhtYl5afs&#10;bAJlfr52+5XLJj/raf774d63R5orNXjq315BeOr9v/kvvdOh/ngyncH9nTCD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jPyAAAAN4AAAAPAAAAAAAAAAAAAAAAAJgCAABk&#10;cnMvZG93bnJldi54bWxQSwUGAAAAAAQABAD1AAAAjQMAAAAA&#10;" path="m,l1387,224c3016,517,4682,836,5090,937v407,101,1374,306,1374,1374c6464,2718,6464,2920,5295,4142,2191,7910,510,10708,510,17529v,10586,8752,11147,17202,11147l26135,27648r,12395l17917,42822,,36632,,xe" fillcolor="black" stroked="f" strokeweight="0">
                  <v:stroke miterlimit="1" joinstyle="miter"/>
                  <v:path arrowok="t" textboxrect="0,0,26135,42822"/>
                </v:shape>
                <v:shape id="Shape 13457" o:spid="_x0000_s1108" style="position:absolute;left:304;top:7354;width:261;height:428;visibility:visible;mso-wrap-style:square;v-text-anchor:top" coordsize="26135,42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89VMgA&#10;AADeAAAADwAAAGRycy9kb3ducmV2LnhtbESPT2vCQBDF74V+h2UEb2bjv0ZSV6lCqVA8NCq9TrPT&#10;JG12NmTXGL+9WxB6m+G995s3y3VvatFR6yrLCsZRDII4t7riQsHx8DpagHAeWWNtmRRcycF69fiw&#10;xFTbC39Ql/lCBAi7FBWU3jeplC4vyaCLbEMctG/bGvRhbQupW7wEuKnlJI6fpMGKw4USG9qWlP9m&#10;ZxMoyfnafW5cNjtt5/nX3r2//VCi1HDQvzyD8NT7f/M9vdOh/nQ2T+DvnTCD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Tz1UyAAAAN4AAAAPAAAAAAAAAAAAAAAAAJgCAABk&#10;cnMvZG93bnJldi54bWxQSwUGAAAAAAQABAD1AAAAjQMAAAAA&#10;" path="m,l1387,224c3016,517,4682,836,5090,937v407,100,1374,306,1374,1374c6464,2718,6464,2920,5295,4142,2191,7910,510,10708,510,17529v,10586,8752,11147,17202,11147l26135,27647r,12396l17917,42822,,36632,,xe" fillcolor="black" stroked="f" strokeweight="0">
                  <v:stroke miterlimit="1" joinstyle="miter"/>
                  <v:path arrowok="t" textboxrect="0,0,26135,42822"/>
                </v:shape>
                <v:shape id="Shape 134513" o:spid="_x0000_s1109" style="position:absolute;left:304;top:7108;width:261;height:141;visibility:visible;mso-wrap-style:square;v-text-anchor:top" coordsize="26135,14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fecUA&#10;AADfAAAADwAAAGRycy9kb3ducmV2LnhtbERPyWrDMBC9F/IPYgq9lEZ2nZTgRAmhC/TSQxbfB2ti&#10;uZZGxlITt19fFQo5Pt6+2ozOijMNofWsIJ9mIIhrr1tuFBwPbw8LECEia7SeScE3BdisJzcrLLW/&#10;8I7O+9iIFMKhRAUmxr6UMtSGHIap74kTd/KDw5jg0Eg94CWFOysfs+xJOmw5NRjs6dlQ3e2/nIJP&#10;k78Ur7OsO9p7W+06rj5+TpVSd7fjdgki0hiv4n/3u07zi9k8L+DvTw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R95xQAAAN8AAAAPAAAAAAAAAAAAAAAAAJgCAABkcnMv&#10;ZG93bnJldi54bWxQSwUGAAAAAAQABAD1AAAAigMAAAAA&#10;" path="m,l26135,r,14150l,14150,,e" fillcolor="black" stroked="f" strokeweight="0">
                  <v:stroke miterlimit="1" joinstyle="miter"/>
                  <v:path arrowok="t" textboxrect="0,0,26135,14150"/>
                </v:shape>
                <v:shape id="Shape 13459" o:spid="_x0000_s1110" style="position:absolute;left:304;top:6791;width:261;height:148;visibility:visible;mso-wrap-style:square;v-text-anchor:top" coordsize="26135,14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td8QA&#10;AADeAAAADwAAAGRycy9kb3ducmV2LnhtbERPS2sCMRC+C/0PYQreNPFVdDWKSAs9SMEHeB034+7i&#10;ZrJNUt3665tCobf5+J6zWLW2FjfyoXKsYdBXIIhzZyouNBwPb70piBCRDdaOScM3BVgtnzoLzIy7&#10;845u+1iIFMIhQw1ljE0mZchLshj6riFO3MV5izFBX0jj8Z7CbS2HSr1IixWnhhIb2pSUX/dfVoM/&#10;f75uth+Hy1WZh6Gx8qfJ0WvdfW7XcxCR2vgv/nO/mzR/NJ7M4Pedd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s7XfEAAAA3gAAAA8AAAAAAAAAAAAAAAAAmAIAAGRycy9k&#10;b3ducmV2LnhtbFBLBQYAAAAABAAEAPUAAACJAwAAAAA=&#10;" path="m,l26135,r,14888l23871,14199,,14199,,xe" fillcolor="black" stroked="f" strokeweight="0">
                  <v:stroke miterlimit="1" joinstyle="miter"/>
                  <v:path arrowok="t" textboxrect="0,0,26135,14888"/>
                </v:shape>
                <v:shape id="Shape 13460" o:spid="_x0000_s1111" style="position:absolute;left:304;top:6356;width:261;height:308;visibility:visible;mso-wrap-style:square;v-text-anchor:top" coordsize="26135,30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E58gA&#10;AADeAAAADwAAAGRycy9kb3ducmV2LnhtbESPQWvCQBCF74X+h2UK3nRjq1JSV2kLoi0oaPXQ25Ad&#10;s6HZ2ZBdY/rvOwehtxnmzXvvmy97X6uO2lgFNjAeZaCIi2ArLg0cv1bDZ1AxIVusA5OBX4qwXNzf&#10;zTG34cp76g6pVGLCMUcDLqUm1zoWjjzGUWiI5XYOrccka1tq2+JVzH2tH7Nspj1WLAkOG3p3VPwc&#10;Lt7AdPd9bj7c9M2f9tu0uow/13WHxgwe+tcXUIn69C++fW+s1H+azAR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YTnyAAAAN4AAAAPAAAAAAAAAAAAAAAAAJgCAABk&#10;cnMvZG93bnJldi54bWxQSwUGAAAAAAQABAD1AAAAjQMAAAAA&#10;" path="m,l712,c3412,,3412,202,3513,2085v456,6566,4479,14811,14404,14811l26135,16896r,13843l,30739,,17407r5295,l5295,17303,,12989,,xe" fillcolor="black" stroked="f" strokeweight="0">
                  <v:stroke miterlimit="1" joinstyle="miter"/>
                  <v:path arrowok="t" textboxrect="0,0,26135,30739"/>
                </v:shape>
                <v:shape id="Shape 13461" o:spid="_x0000_s1112" style="position:absolute;left:304;top:6079;width:69;height:175;visibility:visible;mso-wrap-style:square;v-text-anchor:top" coordsize="6871,1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ZsQA&#10;AADeAAAADwAAAGRycy9kb3ducmV2LnhtbERPW0vDMBR+F/wP4Qi+ubROhuuWjSkIkzFht/dDc9YW&#10;k5OaxLb798tA8O18fNczXw7WiI58aBwryEcZCOLS6YYrBcfDx9MriBCRNRrHpOBCAZaL+7s5Ftr1&#10;vKNuHyuRQjgUqKCOsS2kDGVNFsPItcSJOztvMSboK6k99incGvmcZRNpseHUUGNL7zWV3/tfq+Cn&#10;2X52+LWiqR/nb5fenDbrnVHq8WFYzUBEGuK/+M+91mn++GWSw+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o82bEAAAA3gAAAA8AAAAAAAAAAAAAAAAAmAIAAGRycy9k&#10;b3ducmV2LnhtbFBLBQYAAAAABAAEAPUAAACJAwAAAAA=&#10;" path="m,l6262,14426v303,306,609,612,609,1120c6871,16260,6363,16817,5702,16921v-407,50,-2125,228,-3831,393l,17472,,xe" fillcolor="black" stroked="f" strokeweight="0">
                  <v:stroke miterlimit="1" joinstyle="miter"/>
                  <v:path arrowok="t" textboxrect="0,0,6871,17472"/>
                </v:shape>
                <v:shape id="Shape 13462" o:spid="_x0000_s1113" style="position:absolute;left:304;top:5847;width:261;height:442;visibility:visible;mso-wrap-style:square;v-text-anchor:top" coordsize="26135,44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LRMcA&#10;AADeAAAADwAAAGRycy9kb3ducmV2LnhtbERPS2vCQBC+F/oflhF6Kbp5FCnRVWyh0EOl+DjobciO&#10;STQ7G7Nbk/x7t1DobT6+58yXvanFjVpXWVYQTyIQxLnVFRcK9ruP8SsI55E11pZJwUAOlovHhzlm&#10;2na8odvWFyKEsMtQQel9k0np8pIMuoltiAN3sq1BH2BbSN1iF8JNLZMomkqDFYeGEht6Lym/bH+M&#10;gpX9uq6/U7l/Hs7xId4d82v95pR6GvWrGQhPvf8X/7k/dZifvkwT+H0n3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ci0THAAAA3gAAAA8AAAAAAAAAAAAAAAAAmAIAAGRy&#10;cy9kb3ducmV2LnhtbFBLBQYAAAAABAAEAPUAAACMAwAAAAA=&#10;" path="m8959,l26135,r,14363l25855,14199r-9111,c16822,16375,17271,25078,21806,29294r4329,1658l26135,44214,19148,40816c12613,32959,12471,16908,12471,14199r-3616,c5777,14199,3372,14619,1737,15738l,19723,,2404,8959,xe" fillcolor="black" stroked="f" strokeweight="0">
                  <v:stroke miterlimit="1" joinstyle="miter"/>
                  <v:path arrowok="t" textboxrect="0,0,26135,44214"/>
                </v:shape>
                <v:shape id="Shape 13463" o:spid="_x0000_s1114" style="position:absolute;left:304;top:5326;width:261;height:428;visibility:visible;mso-wrap-style:square;v-text-anchor:top" coordsize="26135,42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x6sgA&#10;AADeAAAADwAAAGRycy9kb3ducmV2LnhtbESPQWvCQBCF70L/wzKF3nRTtSppNmIFURAPTVu8TrPT&#10;JG12NmTXGP+9KxS8zfDe++ZNsuxNLTpqXWVZwfMoAkGcW11xoeDzYzNcgHAeWWNtmRRcyMEyfRgk&#10;GGt75nfqMl+IAGEXo4LS+yaW0uUlGXQj2xAH7ce2Bn1Y20LqFs8Bbmo5jqKZNFhxuFBiQ+uS8r/s&#10;ZAJlfrp0xzeXTb/WL/n3we23vzRX6umxX72C8NT7u/k/vdOh/mQ6m8DtnTCDT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GPHqyAAAAN4AAAAPAAAAAAAAAAAAAAAAAJgCAABk&#10;cnMvZG93bnJldi54bWxQSwUGAAAAAAQABAD1AAAAjQMAAAAA&#10;" path="m,l1387,224c3016,517,4682,836,5090,937v407,100,1374,306,1374,1374c6464,2718,6464,2920,5295,4142,2191,7910,510,10708,510,17529v,10586,8752,11147,17202,11147l26135,27647r,12396l17917,42822,,36632,,xe" fillcolor="black" stroked="f" strokeweight="0">
                  <v:stroke miterlimit="1" joinstyle="miter"/>
                  <v:path arrowok="t" textboxrect="0,0,26135,42822"/>
                </v:shape>
                <v:shape id="Shape 13464" o:spid="_x0000_s1115" style="position:absolute;left:304;top:5007;width:261;height:235;visibility:visible;mso-wrap-style:square;v-text-anchor:top" coordsize="26135,23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T2fcIA&#10;AADeAAAADwAAAGRycy9kb3ducmV2LnhtbERP3WrCMBS+H/gO4QjezdQqRapR3MZwt+v2AIfm2FSb&#10;k6zJ2vr2y2Cwu/Px/Z79cbKdGKgPrWMFq2UGgrh2uuVGwefH6+MWRIjIGjvHpOBOAY6H2cMeS+1G&#10;fqehio1IIRxKVGBi9KWUoTZkMSydJ07cxfUWY4J9I3WPYwq3ncyzrJAWW04NBj09G6pv1bdVkBf2&#10;Jb/Wk38abl+yIjP6czMqtZhPpx2ISFP8F/+533Sav94UG/h9J90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PZ9wgAAAN4AAAAPAAAAAAAAAAAAAAAAAJgCAABkcnMvZG93&#10;bnJldi54bWxQSwUGAAAAAAQABAD1AAAAhwMAAAAA&#10;" path="m26135,r,11556l,23428,,10242,2292,8984c7278,6744,12203,4555,16516,2863l26135,xe" fillcolor="black" stroked="f" strokeweight="0">
                  <v:stroke miterlimit="1" joinstyle="miter"/>
                  <v:path arrowok="t" textboxrect="0,0,26135,23428"/>
                </v:shape>
                <v:shape id="Shape 13465" o:spid="_x0000_s1116" style="position:absolute;left:304;top:4800;width:261;height:201;visibility:visible;mso-wrap-style:square;v-text-anchor:top" coordsize="26135,20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i98MA&#10;AADeAAAADwAAAGRycy9kb3ducmV2LnhtbERPyWrDMBC9F/oPYgq91XKb1gQnSgiBgiEnp77kNlgT&#10;y9QaGUte0q+PCoXe5vHW2e4X24mJBt86VvCapCCIa6dbbhRUX58vaxA+IGvsHJOCG3nY7x4ftphr&#10;N3NJ0zk0Ioawz1GBCaHPpfS1IYs+cT1x5K5usBgiHBqpB5xjuO3kW5pm0mLLscFgT0dD9fd5tArm&#10;0+RHvvqsvVQ0jsVP2U+zUer5aTlsQARawr/4z13oOH/1nn3A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ui98MAAADeAAAADwAAAAAAAAAAAAAAAACYAgAAZHJzL2Rv&#10;d25yZXYueG1sUEsFBgAAAAAEAAQA9QAAAIgDAAAAAA==&#10;" path="m,l26135,8963r,11193l14485,17310c9384,15735,4058,13891,545,12626l,12422,,xe" fillcolor="black" stroked="f" strokeweight="0">
                  <v:stroke miterlimit="1" joinstyle="miter"/>
                  <v:path arrowok="t" textboxrect="0,0,26135,20156"/>
                </v:shape>
                <v:shape id="Shape 13466" o:spid="_x0000_s1117" style="position:absolute;left:565;top:8341;width:158;height:676;visibility:visible;mso-wrap-style:square;v-text-anchor:top" coordsize="15752,67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YscYA&#10;AADeAAAADwAAAGRycy9kb3ducmV2LnhtbESPzWrDMBCE74G+g9hAb4mcn5riRAmhJOCAL3X6AIu1&#10;kUyslbGUxH37qlDobZeZnW92ux9dJx40hNazgsU8A0HceN2yUfB1Oc3eQYSIrLHzTAq+KcB+9zLZ&#10;YqH9kz/pUUcjUgiHAhXYGPtCytBYchjmvidO2tUPDmNaByP1gM8U7jq5zLJcOmw5ESz29GGpudV3&#10;l7jHQ1edzXFlXXV9y7OqrM2yVOp1Oh42ICKN8d/8d13qVH+1znP4fSf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OYscYAAADeAAAADwAAAAAAAAAAAAAAAACYAgAAZHJz&#10;L2Rvd25yZXYueG1sUEsFBgAAAAAEAAQA9QAAAIsDAAAAAA==&#10;" path="m12954,v2798,,2798,2596,2798,4072l15752,9671v,5039,-2088,5752,-5752,7023l26,20205r,28860l11580,53136v4172,1476,4172,4733,4172,6564l15752,63469v,1475,,4071,-2798,4071c12394,67540,12189,67540,10866,67029l,63234,,4307,10866,512c12189,,12394,,12954,xe" fillcolor="black" stroked="f" strokeweight="0">
                  <v:stroke miterlimit="1" joinstyle="miter"/>
                  <v:path arrowok="t" textboxrect="0,0,15752,67540"/>
                </v:shape>
                <v:shape id="Shape 13467" o:spid="_x0000_s1118" style="position:absolute;left:565;top:7853;width:169;height:410;visibility:visible;mso-wrap-style:square;v-text-anchor:top" coordsize="16922,4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RzV8EA&#10;AADeAAAADwAAAGRycy9kb3ducmV2LnhtbERPzYrCMBC+L/gOYQQvi6a6YqUaRRdEr60+wNCMbbWZ&#10;lCZr69ubBcHbfHy/s972phYPal1lWcF0EoEgzq2uuFBwOR/GSxDOI2usLZOCJznYbgZfa0y07Til&#10;R+YLEULYJaig9L5JpHR5SQbdxDbEgbva1qAPsC2kbrEL4aaWsyhaSIMVh4YSG/otKb9nf0bBd+Y7&#10;mcfzis5HmZ72eh/3t1Sp0bDfrUB46v1H/HafdJj/M1/E8P9OuEF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Ec1fBAAAA3gAAAA8AAAAAAAAAAAAAAAAAmAIAAGRycy9kb3du&#10;cmV2LnhtbFBLBQYAAAAABAAEAPUAAACGAwAAAAA=&#10;" path="m10560,v1020,,1120,101,2697,3003c16772,10026,16922,16286,16922,19084v,7864,-1960,14035,-6082,18240l,40989,,28594r2678,-327c6145,26912,8778,24202,8778,18781,8778,10231,4505,5345,2928,3563,1909,2495,1909,2290,1909,1883,1909,814,2928,609,3231,609,4606,407,9391,,10560,xe" fillcolor="black" stroked="f" strokeweight="0">
                  <v:stroke miterlimit="1" joinstyle="miter"/>
                  <v:path arrowok="t" textboxrect="0,0,16922,40989"/>
                </v:shape>
                <v:shape id="Shape 13468" o:spid="_x0000_s1119" style="position:absolute;left:565;top:7344;width:169;height:410;visibility:visible;mso-wrap-style:square;v-text-anchor:top" coordsize="16922,4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nJcUA&#10;AADeAAAADwAAAGRycy9kb3ducmV2LnhtbESPwW7CQAxE70j8w8qVekGwaYsABRYElapyTcIHWFmT&#10;hGa9UXZL0r+vD0jcbM145nl3GF2r7tSHxrOBt0UCirj0tuHKwKX4mm9AhYhssfVMBv4owGE/neww&#10;tX7gjO55rJSEcEjRQB1jl2odypochoXviEW7+t5hlLWvtO1xkHDX6vckWWmHDUtDjR191lT+5L/O&#10;wCyPgy7Xy4aKb52dT/a0Hm+ZMa8v43ELKtIYn+bH9dkK/sdyJbzyjsy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clxQAAAN4AAAAPAAAAAAAAAAAAAAAAAJgCAABkcnMv&#10;ZG93bnJldi54bWxQSwUGAAAAAAQABAD1AAAAigMAAAAA&#10;" path="m10560,v1020,,1120,101,2697,3003c16772,10026,16922,16286,16922,19084v,7864,-1960,14035,-6082,18240l,40989,,28594r2678,-327c6145,26912,8778,24202,8778,18782,8778,10231,4505,5345,2928,3564,1909,2495,1909,2290,1909,1883,1909,814,2928,609,3231,609,4606,407,9391,,10560,xe" fillcolor="black" stroked="f" strokeweight="0">
                  <v:stroke miterlimit="1" joinstyle="miter"/>
                  <v:path arrowok="t" textboxrect="0,0,16922,40989"/>
                </v:shape>
                <v:shape id="Shape 13469" o:spid="_x0000_s1120" style="position:absolute;left:565;top:6791;width:169;height:458;visibility:visible;mso-wrap-style:square;v-text-anchor:top" coordsize="16922,45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jE8UA&#10;AADeAAAADwAAAGRycy9kb3ducmV2LnhtbERPTWvCQBC9C/6HZQQvpW6sNWh0FakoPShS66HHITsm&#10;wexsyK4x+uu7hYK3ebzPmS9bU4qGaldYVjAcRCCIU6sLzhScvjevExDOI2ssLZOCOzlYLrqdOSba&#10;3viLmqPPRAhhl6CC3PsqkdKlORl0A1sRB+5sa4M+wDqTusZbCDelfIuiWBosODTkWNFHTunleDUK&#10;Xk6Nx2q7f/zsDnRf4XQ9ofFaqX6vXc1AeGr9U/zv/tRh/ug9nsL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CMTxQAAAN4AAAAPAAAAAAAAAAAAAAAAAJgCAABkcnMv&#10;ZG93bnJldi54bWxQSwUGAAAAAAQABAD1AAAAigMAAAAA&#10;" path="m,l10765,v3613,,4987,1016,4987,4987l15752,8857v,4273,-1681,4987,-4987,4987l8016,13844v8906,4938,8906,12315,8906,15117c16922,39801,13769,45856,2622,45856l,45856,,31707r3537,c9085,31707,10560,31045,10560,25244v,-3715,-1488,-6476,-3836,-8309l,14888,,xe" fillcolor="black" stroked="f" strokeweight="0">
                  <v:stroke miterlimit="1" joinstyle="miter"/>
                  <v:path arrowok="t" textboxrect="0,0,16922,45856"/>
                </v:shape>
                <v:shape id="Shape 13470" o:spid="_x0000_s1121" style="position:absolute;left:565;top:6525;width:158;height:139;visibility:visible;mso-wrap-style:square;v-text-anchor:top" coordsize="15752,1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I+GsoA&#10;AADeAAAADwAAAGRycy9kb3ducmV2LnhtbESPS0/DQAyE70j8h5WRuKB2U1r1kXZbISSgQuJAHzlb&#10;WZOEZr0hu23Cv8eHStxseTwz32rTu1pdqA2VZwOjYQKKOPe24sLAYf8ymIMKEdli7ZkM/FKAzfr2&#10;ZoWp9R1/0mUXCyUmHFI0UMbYpFqHvCSHYegbYrl9+dZhlLUttG2xE3NX68ckmWqHFUtCiQ09l5Sf&#10;dmdnYDE+fh8b+7rvztv3n4dpyN4+ssyY+7v+aQkqUh//xdfvrZX648lMAARHZtD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gyPhrKAAAA3gAAAA8AAAAAAAAAAAAAAAAAmAIA&#10;AGRycy9kb3ducmV2LnhtbFBLBQYAAAAABAAEAPUAAACPAwAAAAA=&#10;" path="m,l10765,v3613,,4987,1020,4987,4990l15752,8857v,3869,-1273,4987,-4987,4987l,13844,,xe" fillcolor="black" stroked="f" strokeweight="0">
                  <v:stroke miterlimit="1" joinstyle="miter"/>
                  <v:path arrowok="t" textboxrect="0,0,15752,13844"/>
                </v:shape>
                <v:shape id="Shape 13471" o:spid="_x0000_s1122" style="position:absolute;left:565;top:5847;width:169;height:451;visibility:visible;mso-wrap-style:square;v-text-anchor:top" coordsize="16922,45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f8YA&#10;AADeAAAADwAAAGRycy9kb3ducmV2LnhtbERP30vDMBB+F/wfwgm+uXRzc1KXjU2Yuhex3RAfj+ZM&#10;is2lNrGr//0iDHy7j+/nLVaDa0RPXag9KxiPMhDEldc1GwWH/fbmHkSIyBobz6TglwKslpcXC8y1&#10;P3JBfRmNSCEcclRgY2xzKUNlyWEY+ZY4cZ++cxgT7IzUHR5TuGvkJMvupMOaU4PFlh4tVV/lj1Pw&#10;vjHPb/2T2eHHa/Fdmpn128NGqeurYf0AItIQ/8Vn94tO82+n8zH8vZNukM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R/f8YAAADeAAAADwAAAAAAAAAAAAAAAACYAgAAZHJz&#10;L2Rvd25yZXYueG1sUEsFBgAAAAAEAAQA9QAAAIsDAAAAAA==&#10;" path="m,l10765,v3613,,4987,1069,4987,5036l15752,8853v,4277,-1681,5039,-4987,5039l8677,13892v7176,4886,8245,12675,8245,16238c16922,39289,9185,45143,1909,45143l,44214,,30952r1707,654c5625,31606,9391,28755,9391,24378v,-154,,-2698,-1209,-5205l,14363,,xe" fillcolor="black" stroked="f" strokeweight="0">
                  <v:stroke miterlimit="1" joinstyle="miter"/>
                  <v:path arrowok="t" textboxrect="0,0,16922,45143"/>
                </v:shape>
                <v:shape id="Shape 13472" o:spid="_x0000_s1123" style="position:absolute;left:565;top:5317;width:169;height:410;visibility:visible;mso-wrap-style:square;v-text-anchor:top" coordsize="16922,4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GEsIA&#10;AADeAAAADwAAAGRycy9kb3ducmV2LnhtbERP24rCMBB9F/yHMAv7ImvqBSvVKLqw6Gvb/YChGdu6&#10;zaQ00Xb/3giCb3M419nuB9OIO3WutqxgNo1AEBdW11wq+M1/vtYgnEfW2FgmBf/kYL8bj7aYaNtz&#10;SvfMlyKEsEtQQeV9m0jpiooMuqltiQN3sZ1BH2BXSt1hH8JNI+dRtJIGaw4NFbb0XVHxl92Mgknm&#10;e1nEy5ryk0zPR32Mh2uq1OfHcNiA8DT4t/jlPuswf7GM5/B8J9w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KkYSwgAAAN4AAAAPAAAAAAAAAAAAAAAAAJgCAABkcnMvZG93&#10;bnJldi54bWxQSwUGAAAAAAQABAD1AAAAhwMAAAAA&#10;" path="m10560,v1020,,1120,101,2697,3003c16772,10026,16922,16287,16922,19084v,7864,-1960,14035,-6082,18240l,40989,,28594r2678,-327c6145,26912,8778,24202,8778,18782,8778,10231,4505,5345,2928,3564,1909,2495,1909,2290,1909,1883,1909,814,2928,609,3231,609,4606,407,9391,,10560,xe" fillcolor="black" stroked="f" strokeweight="0">
                  <v:stroke miterlimit="1" joinstyle="miter"/>
                  <v:path arrowok="t" textboxrect="0,0,16922,40989"/>
                </v:shape>
                <v:shape id="Shape 13473" o:spid="_x0000_s1124" style="position:absolute;left:565;top:4889;width:372;height:357;visibility:visible;mso-wrap-style:square;v-text-anchor:top" coordsize="37130,35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IV8cA&#10;AADeAAAADwAAAGRycy9kb3ducmV2LnhtbERPS2vCQBC+F/oflil4KXXjA6upq2hB1B4KTT20tyE7&#10;JsHsbNjdmvjvXUHobT6+58yXnanFmZyvLCsY9BMQxLnVFRcKDt+blykIH5A11pZJwYU8LBePD3NM&#10;tW35i85ZKEQMYZ+igjKEJpXS5yUZ9H3bEEfuaJ3BEKErpHbYxnBTy2GSTKTBimNDiQ29l5Sfsj+j&#10;gOvZ+nPb/l6Ok/0s+3h2dnrY/ijVe+pWbyACdeFffHfvdJw/Gr+O4PZOvEE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XCFfHAAAA3gAAAA8AAAAAAAAAAAAAAAAAmAIAAGRy&#10;cy9kb3ducmV2LnhtbFBLBQYAAAAABAAEAPUAAACMAwAAAAA=&#10;" path="m,l22319,7654v2492,866,14811,5954,14811,18883c37130,28217,36925,33817,35651,34781v-407,306,-7583,918,-8446,918c25983,35699,25677,34885,25677,34374v,-303,101,-557,407,-1069c26798,32188,28273,29794,28273,26335v,-5652,-4684,-7382,-8143,-8655c19110,17377,17941,17071,15752,16204l,23360,,11804r941,-280l941,11423,,11193,,xe" fillcolor="black" stroked="f" strokeweight="0">
                  <v:stroke miterlimit="1" joinstyle="miter"/>
                  <v:path arrowok="t" textboxrect="0,0,37130,35699"/>
                </v:shape>
                <v:shape id="Shape 13474" o:spid="_x0000_s1125" style="position:absolute;left:9497;top:17817;width:290;height:723;visibility:visible;mso-wrap-style:square;v-text-anchor:top" coordsize="28933,72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YsUA&#10;AADeAAAADwAAAGRycy9kb3ducmV2LnhtbERPPW/CMBDdK/EfrENiKw4UtRAwiIIqtUOHAAvbER9J&#10;RHyObBOSf19XqtTtnt7nrTadqUVLzleWFUzGCQji3OqKCwWn48fzHIQPyBpry6SgJw+b9eBpham2&#10;D86oPYRCxBD2KSooQ2hSKX1ekkE/tg1x5K7WGQwRukJqh48Ybmo5TZJXabDi2FBiQ7uS8tvhbhRc&#10;+u/2y5/3eF6c7u85Zn2TuZ1So2G3XYII1IV/8Z/7U8f5L7O3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9ixQAAAN4AAAAPAAAAAAAAAAAAAAAAAJgCAABkcnMv&#10;ZG93bnJldi54bWxQSwUGAAAAAAQABAD1AAAAigMAAAAA&#10;" path="m5039,l28933,r,9307l27840,8958r-12827,l15013,36133r12723,l28933,35967r,8414l15319,44381r,22954c15319,70947,14300,72322,10332,72322r-5293,c1170,72322,,71048,,67335l,4987c,1117,1270,,5039,xe" fillcolor="black" stroked="f" strokeweight="0">
                  <v:stroke miterlimit="1" joinstyle="miter"/>
                  <v:path arrowok="t" textboxrect="0,0,28933,72322"/>
                </v:shape>
                <v:shape id="Shape 13475" o:spid="_x0000_s1126" style="position:absolute;left:10199;top:18051;width:308;height:489;visibility:visible;mso-wrap-style:square;v-text-anchor:top" coordsize="30739,4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y78gA&#10;AADeAAAADwAAAGRycy9kb3ducmV2LnhtbESPQWvCQBCF70L/wzKF3nRTqzakWaURilLwEKvQ45Cd&#10;JqHZ2ZDdJvHfuwXB2wzvzfvepJvRNKKnztWWFTzPIhDEhdU1lwpOXx/TGITzyBoby6TgQg4264dJ&#10;iom2A+fUH30pQgi7BBVU3reJlK6oyKCb2ZY4aD+2M+jD2pVSdziEcNPIeRStpMGaA6HClrYVFb/H&#10;PxO4n/H+kGdmyMplv7Pj+Tu7mIVST4/j+xsIT6O/m2/Xex3qvyxel/D/TphBr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cjLvyAAAAN4AAAAPAAAAAAAAAAAAAAAAAJgCAABk&#10;cnMvZG93bnJldi54bWxQSwUGAAAAAAQABAD1AAAAjQMAAAAA&#10;" path="m28856,v1883,,1883,765,1883,2850l30739,7736v,2697,-202,2697,-2085,2801c22088,10993,13844,15016,13844,24938r,18987c13844,47537,12824,48912,8854,48912r-3867,c1117,48912,,47638,,43925l,5547c,1681,1270,560,4987,560r3358,c12622,560,13333,2189,13333,5547r,6769l13436,12316c18323,1068,25954,,28856,xe" fillcolor="black" stroked="f" strokeweight="0">
                  <v:stroke miterlimit="1" joinstyle="miter"/>
                  <v:path arrowok="t" textboxrect="0,0,30739,48912"/>
                </v:shape>
                <v:shape id="Shape 13476" o:spid="_x0000_s1127" style="position:absolute;left:10555;top:18047;width:243;height:498;visibility:visible;mso-wrap-style:square;v-text-anchor:top" coordsize="24329,49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HOjMQA&#10;AADeAAAADwAAAGRycy9kb3ducmV2LnhtbERPS2sCMRC+F/ofwhS8iGZt62s1igqFHjz4OngcNuNm&#10;cTPZJlG3/74pFHqbj+8582Vra3EnHyrHCgb9DARx4XTFpYLT8aM3AREissbaMSn4pgDLxfPTHHPt&#10;Hryn+yGWIoVwyFGBibHJpQyFIYuh7xrixF2ctxgT9KXUHh8p3NbyNctG0mLFqcFgQxtDxfVwswq+&#10;rmMyQxp0113E3fZM09XZa6U6L+1qBiJSG//Ff+5Pnea/vY9H8PtOukE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RzozEAAAA3gAAAA8AAAAAAAAAAAAAAAAAmAIAAGRycy9k&#10;b3ducmV2LnhtbFBLBQYAAAAABAAEAPUAAACJAwAAAAA=&#10;" path="m24329,r,7631l15930,12003v-1692,2742,-2290,6279,-2442,9460l24329,21463r,5547l13384,27010v154,3334,535,7317,2355,10466l24329,41752r,8072l7011,44162c2481,39938,,33577,,25027,,17111,2061,10800,6209,6468l24329,xe" fillcolor="black" stroked="f" strokeweight="0">
                  <v:stroke miterlimit="1" joinstyle="miter"/>
                  <v:path arrowok="t" textboxrect="0,0,24329,49824"/>
                </v:shape>
                <v:shape id="Shape 13477" o:spid="_x0000_s1128" style="position:absolute;left:9787;top:17817;width:284;height:444;visibility:visible;mso-wrap-style:square;v-text-anchor:top" coordsize="28425,44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8sMUA&#10;AADeAAAADwAAAGRycy9kb3ducmV2LnhtbERPTWsCMRC9F/wPYQq91Wxr6epqFCm0VPCiFb0Om3Gz&#10;uJlsk6xu++uNUOhtHu9zZoveNuJMPtSOFTwNMxDEpdM1Vwp2X++PYxAhImtsHJOCHwqwmA/uZlho&#10;d+ENnbexEimEQ4EKTIxtIWUoDVkMQ9cSJ+7ovMWYoK+k9nhJ4baRz1n2Ki3WnBoMtvRmqDxtO6ug&#10;7UZ+vdp/Tz5WTZmvD7+ZmXQ7pR7u++UURKQ+/ov/3J86zR+95Dnc3k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bywxQAAAN4AAAAPAAAAAAAAAAAAAAAAAJgCAABkcnMv&#10;ZG93bnJldi54bWxQSwUGAAAAAAQABAD1AAAAigMAAAAA&#10;" path="m,l2164,c18193,,28425,6769,28425,22495v,15013,-9821,21886,-26160,21886l,44381,,35967r7070,-984c13290,32782,13920,27725,13920,22495v,-3639,-344,-7023,-2392,-9498l,9307,,xe" fillcolor="black" stroked="f" strokeweight="0">
                  <v:stroke miterlimit="1" joinstyle="miter"/>
                  <v:path arrowok="t" textboxrect="0,0,28425,44381"/>
                </v:shape>
                <v:shape id="Shape 13478" o:spid="_x0000_s1129" style="position:absolute;left:10798;top:18406;width:218;height:145;visibility:visible;mso-wrap-style:square;v-text-anchor:top" coordsize="21782,1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OM8cA&#10;AADeAAAADwAAAGRycy9kb3ducmV2LnhtbESPQU8CMRCF7yb+h2ZIvEkXNGhWCkEjUUM4CHifbIft&#10;hu1003Zh9dc7BxNvM3lv3vtmvhx8q84UUxPYwGRcgCKugm24NnDYr28fQaWMbLENTAa+KcFycX01&#10;x9KGC3/SeZdrJSGcSjTgcu5KrVPlyGMah45YtGOIHrOssdY24kXCfaunRTHTHhuWBocdvTiqTrve&#10;G3he9a+zzcd0vf2J/NVvnd28kTXmZjSsnkBlGvK/+e/63Qr+3f2D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zjPHAAAA3gAAAA8AAAAAAAAAAAAAAAAAmAIAAGRy&#10;cy9kb3ducmV2LnhtbFBLBQYAAAAABAAEAPUAAACMAwAAAAA=&#10;" path="m19899,v915,,1019,101,1476,3306c21475,4173,21782,7176,21782,7889v,1271,-763,1577,-3053,2746l2093,14580r-189,l,13957,,5885,2391,7075v3309,,9570,-713,15726,-6059c19290,,19492,,19899,xe" fillcolor="black" stroked="f" strokeweight="0">
                  <v:stroke miterlimit="1" joinstyle="miter"/>
                  <v:path arrowok="t" textboxrect="0,0,21782,14580"/>
                </v:shape>
                <v:shape id="Shape 13479" o:spid="_x0000_s1130" style="position:absolute;left:12335;top:18063;width:138;height:477;visibility:visible;mso-wrap-style:square;v-text-anchor:top" coordsize="13843,4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HRsYA&#10;AADeAAAADwAAAGRycy9kb3ducmV2LnhtbERPyW7CMBC9V+IfrEHqDZxCxZJiEFS0cODQBiSu03ga&#10;R8TjEBtI/76uhNTbPL11ZovWVuJKjS8dK3jqJyCIc6dLLhQc9m+9CQgfkDVWjknBD3lYzDsPM0y1&#10;u/EnXbNQiBjCPkUFJoQ6ldLnhiz6vquJI/ftGoshwqaQusFbDLeVHCTJSFosOTYYrOnVUH7KLlbB&#10;xi3Xp+MqG+XvX0Oz23ycDxbPSj122+ULiEBt+Bff3Vsd5w+fx1P4eyfe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mHRsYAAADeAAAADwAAAAAAAAAAAAAAAACYAgAAZHJz&#10;L2Rvd25yZXYueG1sUEsFBgAAAAAEAAQA9QAAAIsDAAAAAA==&#10;" path="m4987,l8856,v4274,,4987,1678,4987,4987l13843,42752v,3612,-1016,4987,-4987,4987l4987,47739c1120,47739,,46465,,42752l,4987c,1170,1274,,4987,xe" fillcolor="black" stroked="f" strokeweight="0">
                  <v:stroke miterlimit="1" joinstyle="miter"/>
                  <v:path arrowok="t" textboxrect="0,0,13843,47739"/>
                </v:shape>
                <v:shape id="Shape 13480" o:spid="_x0000_s1131" style="position:absolute;left:11628;top:18063;width:139;height:477;visibility:visible;mso-wrap-style:square;v-text-anchor:top" coordsize="13843,47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e/MgA&#10;AADeAAAADwAAAGRycy9kb3ducmV2LnhtbESPQW/CMAyF75P2HyJP2m2kGxNChYDYBGMHDqxD4moa&#10;01Q0Tmky6P49PkzazZaf33vfdN77Rl2oi3VgA8+DDBRxGWzNlYHd9+ppDComZItNYDLwSxHms/u7&#10;KeY2XPmLLkWqlJhwzNGAS6nNtY6lI49xEFpiuR1D5zHJ2lXadngVc9/olywbaY81S4LDlt4dlafi&#10;xxtYh8XytH8rRuXHYeg26+155/FszONDv5iAStSnf/Hf96eV+sPXsQAI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l78yAAAAN4AAAAPAAAAAAAAAAAAAAAAAJgCAABk&#10;cnMvZG93bnJldi54bWxQSwUGAAAAAAQABAD1AAAAjQMAAAAA&#10;" path="m4987,l8853,v4277,,4990,1678,4990,4987l13843,42752v,3612,-1019,4987,-4990,4987l4987,47739c1117,47739,,46465,,42752l,4987c,1170,1270,,4987,xe" fillcolor="black" stroked="f" strokeweight="0">
                  <v:stroke miterlimit="1" joinstyle="miter"/>
                  <v:path arrowok="t" textboxrect="0,0,13843,47739"/>
                </v:shape>
                <v:shape id="Shape 13481" o:spid="_x0000_s1132" style="position:absolute;left:12570;top:18045;width:254;height:506;visibility:visible;mso-wrap-style:square;v-text-anchor:top" coordsize="25396,50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FM8YA&#10;AADeAAAADwAAAGRycy9kb3ducmV2LnhtbERPS0sDMRC+C/6HMII3m+2q7bI2LaUgFcSWPi7ehs24&#10;WdxM1iRtd/31RhC8zcf3nNmit604kw+NYwXjUQaCuHK64VrB8fB8V4AIEVlj65gUDBRgMb++mmGp&#10;3YV3dN7HWqQQDiUqMDF2pZShMmQxjFxHnLgP5y3GBH0ttcdLCretzLNsIi02nBoMdrQyVH3uT1bB&#10;d+7tevhaTjfbIn8n87bKHl8HpW5v+uUTiEh9/Bf/uV90mn//UIzh9510g5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JFM8YAAADeAAAADwAAAAAAAAAAAAAAAACYAgAAZHJz&#10;L2Rvd25yZXYueG1sUEsFBgAAAAAEAAQA9QAAAIsDAAAAAA==&#10;" path="m25396,r,7542l25345,7513v-11146,,-11146,9264,-11146,17306c14199,28967,14199,33395,15604,36785r9792,5715l25396,50646r-133,l6547,44730c2253,40697,,34539,,26041,,17642,2011,11127,6197,6712l25396,xe" fillcolor="black" stroked="f" strokeweight="0">
                  <v:stroke miterlimit="1" joinstyle="miter"/>
                  <v:path arrowok="t" textboxrect="0,0,25396,50646"/>
                </v:shape>
                <v:shape id="Shape 13482" o:spid="_x0000_s1133" style="position:absolute;left:11864;top:18045;width:380;height:506;visibility:visible;mso-wrap-style:square;v-text-anchor:top" coordsize="38071,50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ysUA&#10;AADeAAAADwAAAGRycy9kb3ducmV2LnhtbERPTWvCQBC9C/0PyxR6kbpRi0h0lSIVeyhoo4jHaXaa&#10;hGZnl+w2if++KxS8zeN9znLdm1q01PjKsoLxKAFBnFtdcaHgdNw+z0H4gKyxtkwKruRhvXoYLDHV&#10;tuNParNQiBjCPkUFZQguldLnJRn0I+uII/dtG4MhwqaQusEuhptaTpJkJg1WHBtKdLQpKf/Jfo2C&#10;9m1Pu93hY3iUl87WW3d2XzOj1NNj/7oAEagPd/G/+13H+dOX+QRu78Qb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vvKxQAAAN4AAAAPAAAAAAAAAAAAAAAAAJgCAABkcnMv&#10;ZG93bnJldi54bWxQSwUGAAAAAAQABAD1AAAAigMAAAAA&#10;" path="m19290,v2749,,6058,101,10231,1270c30690,1677,36189,3153,36189,4782v,560,-1020,6364,-1222,7228c34866,12417,34609,13332,33593,13332v-408,,-613,,-1681,-1016c29215,10026,25449,7430,18476,7430v-4072,,-7482,814,-7482,5088c10994,16589,15117,17404,20870,18475v4374,815,8039,1424,12214,5189c34967,25345,38071,29009,38071,34811v,7712,-3282,11681,-7226,13723l19783,50664r-307,l7840,48908c7840,48908,,46417,,44534,,43462,1274,37508,1479,36084v101,-612,303,-1580,1371,-1580c3463,34504,3769,34811,4277,35319v4935,5853,10739,7228,15371,7228c23668,42547,27739,41785,27739,36899v,-4580,-5293,-5499,-8345,-6059c13489,29723,9417,29009,5752,25651,2954,23156,665,20000,665,14912,665,,14609,,19290,xe" fillcolor="black" stroked="f" strokeweight="0">
                  <v:stroke miterlimit="1" joinstyle="miter"/>
                  <v:path arrowok="t" textboxrect="0,0,38071,50664"/>
                </v:shape>
                <v:shape id="Shape 13483" o:spid="_x0000_s1134" style="position:absolute;left:11095;top:18045;width:437;height:506;visibility:visible;mso-wrap-style:square;v-text-anchor:top" coordsize="43768,50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ZZsUA&#10;AADeAAAADwAAAGRycy9kb3ducmV2LnhtbERPTWvCQBC9F/wPywi9iNm0ikh0FS0tiB5KNQGPQ3ZM&#10;gtnZsLvV9N93C0Jv83ifs1z3phU3cr6xrOAlSUEQl1Y3XCnITx/jOQgfkDW2lknBD3lYrwZPS8y0&#10;vfMX3Y6hEjGEfYYK6hC6TEpf1mTQJ7YjjtzFOoMhQldJ7fAew00rX9N0Jg02HBtq7OitpvJ6/DYK&#10;DmfaHfoi/xwVrsBqut1fzPteqedhv1mACNSHf/HDvdNx/mQ6n8D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5lmxQAAAN4AAAAPAAAAAAAAAAAAAAAAAJgCAABkcnMv&#10;ZG93bnJldi54bWxQSwUGAAAAAAQABAD1AAAAigMAAAAA&#10;" path="m25192,v7329,,10433,1068,15423,3358c42397,4173,43159,4580,43159,5547v,508,-1068,6362,-1273,7176c41785,13130,41583,14098,40511,14098v-404,,-609,,-1830,-1173c34915,9821,32114,8143,25296,8143v-10586,,-11146,8752,-11146,17202c14150,32013,14150,42547,24990,42547v8551,,13436,-4274,15218,-5854c41277,35677,41478,35677,41886,35677v1068,,1273,1016,1273,1323c43364,38374,43768,43159,43768,44329v,1019,-101,1120,-3000,2696c37255,48781,33934,49697,31141,50174r-6132,490l24606,50664,6445,44608c2239,40486,,34200,,25547,,7329,9671,,25192,xe" fillcolor="black" stroked="f" strokeweight="0">
                  <v:stroke miterlimit="1" joinstyle="miter"/>
                  <v:path arrowok="t" textboxrect="0,0,43768,50664"/>
                </v:shape>
                <v:shape id="Shape 13484" o:spid="_x0000_s1135" style="position:absolute;left:10798;top:18045;width:224;height:272;visibility:visible;mso-wrap-style:square;v-text-anchor:top" coordsize="22394,27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NMsQA&#10;AADeAAAADwAAAGRycy9kb3ducmV2LnhtbERPS2sCMRC+F/ofwgjealYrKqtR3BahpxYf6HXcjJvF&#10;zWRJom7/fVMo9DYf33MWq8424k4+1I4VDAcZCOLS6ZorBYf95mUGIkRkjY1jUvBNAVbL56cF5to9&#10;eEv3XaxECuGQowITY5tLGUpDFsPAtcSJuzhvMSboK6k9PlK4beQoyybSYs2pwWBLb4bK6+5mFfCp&#10;0Jdj8TmqpxPzdb7equLdr5Xq97r1HESkLv6L/9wfOs1/Hc/G8PtOuk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8DTLEAAAA3gAAAA8AAAAAAAAAAAAAAAAAmAIAAGRycy9k&#10;b3ducmV2LnhtbFBLBQYAAAAABAAEAPUAAACJAwAAAAA=&#10;" path="m609,c16134,,22394,8958,22394,22443v,4684,-2596,4785,-4990,4785l,27228,,21680r10840,c10534,13537,8958,7531,609,7531l,7848,,217,609,xe" fillcolor="black" stroked="f" strokeweight="0">
                  <v:stroke miterlimit="1" joinstyle="miter"/>
                  <v:path arrowok="t" textboxrect="0,0,22394,27228"/>
                </v:shape>
                <v:shape id="Shape 13485" o:spid="_x0000_s1136" style="position:absolute;left:12328;top:17839;width:153;height:119;visibility:visible;mso-wrap-style:square;v-text-anchor:top" coordsize="15322,11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E2MMA&#10;AADeAAAADwAAAGRycy9kb3ducmV2LnhtbERPS4vCMBC+C/sfwix403TXB1KNIgXBk2DVZb0NzdiW&#10;bSalybb13xtB8DYf33NWm95UoqXGlZYVfI0jEMSZ1SXnCs6n3WgBwnlkjZVlUnAnB5v1x2CFsbYd&#10;H6lNfS5CCLsYFRTe17GULivIoBvbmjhwN9sY9AE2udQNdiHcVPI7iubSYMmhocCakoKyv/TfKJDH&#10;X5+01607pN3FTPnnuquTmVLDz367BOGp92/xy73XYf5kupjB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EE2MMAAADeAAAADwAAAAAAAAAAAAAAAACYAgAAZHJzL2Rv&#10;d25yZXYueG1sUEsFBgAAAAAEAAQA9QAAAIgDAAAAAA==&#10;" path="m4990,r5293,c14557,,15322,1629,15322,4987r,1984c15322,10075,14658,11957,10283,11957r-5293,c511,11957,,9974,,6971l,4987c,1322,1020,,4990,xe" fillcolor="black" stroked="f" strokeweight="0">
                  <v:stroke miterlimit="1" joinstyle="miter"/>
                  <v:path arrowok="t" textboxrect="0,0,15322,11957"/>
                </v:shape>
                <v:shape id="Shape 13486" o:spid="_x0000_s1137" style="position:absolute;left:11621;top:17839;width:153;height:119;visibility:visible;mso-wrap-style:square;v-text-anchor:top" coordsize="15319,11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P38QA&#10;AADeAAAADwAAAGRycy9kb3ducmV2LnhtbERPzWrCQBC+F3yHZQQvRTe1xYboKiIIObSUmjzAkB2T&#10;aHY27G6T9O27hUJv8/H9zu4wmU4M5HxrWcHTKgFBXFndcq2gLM7LFIQPyBo7y6Tgmzwc9rOHHWba&#10;jvxJwyXUIoawz1BBE0KfSemrhgz6le2JI3e1zmCI0NVSOxxjuOnkOkk20mDLsaHBnk4NVffLl1Hw&#10;5orp/cOUj8n6dKPXNs37inKlFvPpuAURaAr/4j93ruP855d0A7/vxB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HT9/EAAAA3gAAAA8AAAAAAAAAAAAAAAAAmAIAAGRycy9k&#10;b3ducmV2LnhtbFBLBQYAAAAABAAEAPUAAACJAwAAAAA=&#10;" path="m4987,r5293,c14557,,15319,1629,15319,4987r,1984c15319,10075,14658,11957,10280,11957r-5293,c508,11957,,9974,,6971l,4987c,1322,1016,,4987,xe" fillcolor="black" stroked="f" strokeweight="0">
                  <v:stroke miterlimit="1" joinstyle="miter"/>
                  <v:path arrowok="t" textboxrect="0,0,15319,11957"/>
                </v:shape>
                <v:shape id="Shape 13487" o:spid="_x0000_s1138" style="position:absolute;left:13175;top:18051;width:458;height:489;visibility:visible;mso-wrap-style:square;v-text-anchor:top" coordsize="45856,4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9okcQA&#10;AADeAAAADwAAAGRycy9kb3ducmV2LnhtbERPS2sCMRC+F/wPYYTearZaqmyNIpaCpz7s0vOQjJvQ&#10;zWTdpOvuv28KBW/z8T1nvR18I3rqogus4H5WgCDWwTiuFVSfL3crEDEhG2wCk4KRImw3k5s1liZc&#10;+IP6Y6pFDuFYogKbUltKGbUlj3EWWuLMnULnMWXY1dJ0eMnhvpHzoniUHh3nBost7S3p7+OPV9Br&#10;Pdqqmi/c+9v56/x8GJevJ6fU7XTYPYFINKSr+N99MHn+4mG1hL938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vaJHEAAAA3gAAAA8AAAAAAAAAAAAAAAAAmAIAAGRycy9k&#10;b3ducmV2LnhtbFBLBQYAAAAABAAEAPUAAACJAwAAAAA=&#10;" path="m30641,c41277,,45856,4277,45856,15016r,28909c45856,47537,44840,48912,40869,48912r-4172,c32423,48912,31658,47231,31658,43925r,-28707c31658,9925,30641,7534,25651,7534v-5443,,-11501,4274,-11501,13332l14150,43925v,3612,-1017,4987,-4987,4987l4990,48912c1120,48912,,47638,,43925l,5547c,1681,1222,560,4990,560r3560,c12827,560,13540,2189,13540,5547r,5192l13641,10739c15016,7941,19697,,30641,xe" fillcolor="black" stroked="f" strokeweight="0">
                  <v:stroke miterlimit="1" joinstyle="miter"/>
                  <v:path arrowok="t" textboxrect="0,0,45856,48912"/>
                </v:shape>
                <v:shape id="Shape 13488" o:spid="_x0000_s1139" style="position:absolute;left:12824;top:18045;width:254;height:506;visibility:visible;mso-wrap-style:square;v-text-anchor:top" coordsize="25399,50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8GsgA&#10;AADeAAAADwAAAGRycy9kb3ducmV2LnhtbESPQU/DMAyF70j8h8hIXCaWjhU0yrJpAiHtxETLD7Aa&#10;03ZrnCrJusKvxwckbrbe83uf19vJ9WqkEDvPBhbzDBRx7W3HjYHP6u1uBSomZIu9ZzLwTRG2m+ur&#10;NRbWX/iDxjI1SkI4FmigTWkotI51Sw7j3A/Eon354DDJGhptA14k3PX6PssetcOOpaHFgV5aqk/l&#10;2Rmolk/7YzO+HqpZ+TDb4U8e6D035vZm2j2DSjSlf/Pf9d4K/jJfCa+8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jLwayAAAAN4AAAAPAAAAAAAAAAAAAAAAAJgCAABk&#10;cnMvZG93bnJldi54bWxQSwUGAAAAAAQABAD1AAAAjQMAAAAA&#10;" path="m50,c17051,,25399,8958,25399,26058v,8551,-2266,14709,-6580,18729l33,50664r-33,l,42517r50,30c11197,42547,11197,33029,11197,24837v,-4072,,-8398,-1406,-11707l,7560,,18,50,xe" fillcolor="black" stroked="f" strokeweight="0">
                  <v:stroke miterlimit="1" joinstyle="miter"/>
                  <v:path arrowok="t" textboxrect="0,0,25399,50664"/>
                </v:shape>
                <v:shape id="Shape 134514" o:spid="_x0000_s1140" style="position:absolute;left:1563;top:11515;width:487;height:93;visibility:visible;mso-wrap-style:square;v-text-anchor:top" coordsize="48706,9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2y8QA&#10;AADfAAAADwAAAGRycy9kb3ducmV2LnhtbERPXWvCMBR9F/Yfwh3sTVM3lVGNMgpjBRl23fD50ty1&#10;xeamS6LWf78Igo+H873aDKYTJ3K+taxgOklAEFdWt1wr+Pl+H7+C8AFZY2eZFFzIw2b9MFphqu2Z&#10;v+hUhlrEEPYpKmhC6FMpfdWQQT+xPXHkfq0zGCJ0tdQOzzHcdPI5SRbSYMuxocGesoaqQ3k0Cgr3&#10;Z7P9tisXn8eP+kB5keW7Qqmnx+FtCSLQEO7imzvXcf7LbD6dwfVPB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k9svEAAAA3wAAAA8AAAAAAAAAAAAAAAAAmAIAAGRycy9k&#10;b3ducmV2LnhtbFBLBQYAAAAABAAEAPUAAACJAwAAAAA=&#10;" path="m,l48706,r,9264l,9264,,e" fillcolor="black" stroked="f" strokeweight="0">
                  <v:stroke miterlimit="1" joinstyle="miter"/>
                  <v:path arrowok="t" textboxrect="0,0,48706,9264"/>
                </v:shape>
                <v:shape id="Shape 13490" o:spid="_x0000_s1141" style="position:absolute;left:1806;top:10654;width:244;height:453;visibility:visible;mso-wrap-style:square;v-text-anchor:top" coordsize="24430,4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yCcQA&#10;AADeAAAADwAAAGRycy9kb3ducmV2LnhtbESPQW/CMAyF70j7D5En7QbpACHWEdCEtI0jFLhbjWmr&#10;NU7XhLb8e3xA4mbLz++9b7UZXK06akPl2cD7JAFFnHtbcWHgdPweL0GFiGyx9kwGbhRgs34ZrTC1&#10;vucDdVkslJhwSNFAGWOTah3ykhyGiW+I5XbxrcMoa1to22Iv5q7W0yRZaIcVS0KJDW1Lyv+yqzPg&#10;zld3/Lfz8++ls36mf2hf92TM2+vw9Qkq0hCf4sf3zkr92fxDAARHZt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UMgnEAAAA3gAAAA8AAAAAAAAAAAAAAAAAmAIAAGRycy9k&#10;b3ducmV2LnhtbFBLBQYAAAAABAAEAPUAAACJAwAAAAA=&#10;" path="m24430,r,8007l24075,7892c11755,7892,6361,15423,6361,22699v,6772,5092,14710,17714,14710l24430,37291r,8012l7431,38886c2863,34750,,29012,,22598,,16390,2787,10677,7316,6517l24430,xe" fillcolor="black" stroked="f" strokeweight="0">
                  <v:stroke miterlimit="1" joinstyle="miter"/>
                  <v:path arrowok="t" textboxrect="0,0,24430,45303"/>
                </v:shape>
                <v:shape id="Shape 13491" o:spid="_x0000_s1142" style="position:absolute;left:1824;top:10486;width:226;height:147;visibility:visible;mso-wrap-style:square;v-text-anchor:top" coordsize="22648,14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wP8gA&#10;AADeAAAADwAAAGRycy9kb3ducmV2LnhtbESPW2sCMRCF34X+hzBC32rWVotujVK8gFQf6gV8nW7G&#10;3aWbyZJE3f33jVDwbYZzzjdnJrPGVOJKzpeWFfR7CQjizOqScwXHw+plBMIHZI2VZVLQkofZ9Kkz&#10;wVTbG+/oug+5iBD2KSooQqhTKX1WkEHfszVx1M7WGQxxdbnUDm8Rbir5miTv0mDJ8UKBNc0Lyn73&#10;FxMpyc92OTpd2mHYLJZfh+9y5Vyr1HO3+fwAEagJD/N/eq1j/bfBuA/3d+IM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nA/yAAAAN4AAAAPAAAAAAAAAAAAAAAAAJgCAABk&#10;cnMvZG93bnJldi54bWxQSwUGAAAAAAQABAD1AAAAjQMAAAAA&#10;" path="m22648,r,7659l,14635,,6746,18016,1300,22648,xe" fillcolor="black" stroked="f" strokeweight="0">
                  <v:stroke miterlimit="1" joinstyle="miter"/>
                  <v:path arrowok="t" textboxrect="0,0,22648,14635"/>
                </v:shape>
                <v:shape id="Shape 13492" o:spid="_x0000_s1143" style="position:absolute;left:1824;top:10190;width:226;height:210;visibility:visible;mso-wrap-style:square;v-text-anchor:top" coordsize="22648,2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m8UA&#10;AADeAAAADwAAAGRycy9kb3ducmV2LnhtbERP32vCMBB+H/g/hBvsbaZzY2ptKjoYDIbgVIqPR3O2&#10;xeZSkqjVv34RBnu7j+/nZfPetOJMzjeWFbwMExDEpdUNVwp228/nCQgfkDW2lknBlTzM88FDhqm2&#10;F/6h8yZUIoawT1FBHUKXSunLmgz6oe2II3ewzmCI0FVSO7zEcNPKUZK8S4MNx4YaO/qoqTxuTkZB&#10;sNfvU7FYHrqiuN32lVuvxrxW6umxX8xABOrDv/jP/aXj/Ne36Qju78Qb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a2bxQAAAN4AAAAPAAAAAAAAAAAAAAAAAJgCAABkcnMv&#10;ZG93bnJldi54bWxQSwUGAAAAAAQABAD1AAAAigMAAAAA&#10;" path="m22648,r,6546l20410,7202c15931,8577,8752,10358,5801,10564r,100c7736,10818,11287,11619,14951,12566r7697,2175l22648,21012r-3052,-882l,14176,,6899,22189,130,22648,xe" fillcolor="black" stroked="f" strokeweight="0">
                  <v:stroke miterlimit="1" joinstyle="miter"/>
                  <v:path arrowok="t" textboxrect="0,0,22648,21012"/>
                </v:shape>
                <v:shape id="Shape 13493" o:spid="_x0000_s1144" style="position:absolute;left:1824;top:9951;width:226;height:145;visibility:visible;mso-wrap-style:square;v-text-anchor:top" coordsize="22648,1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6Gx8QA&#10;AADeAAAADwAAAGRycy9kb3ducmV2LnhtbERPS27CMBDdV+odrEHqDhwKrdoUgxAFlBVVAwcYxUMS&#10;iMfBNhBujyshdTdP7zuTWWcacSHna8sKhoMEBHFhdc2lgt121f8A4QOyxsYyKbiRh9n0+WmCqbZX&#10;/qVLHkoRQ9inqKAKoU2l9EVFBv3AtsSR21tnMEToSqkdXmO4aeRrkrxLgzXHhgpbWlRUHPOzUbDP&#10;sm9j1qcfNz9ky7dNsVzkp0Spl143/wIRqAv/4oc703H+aPw5gr934g1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OhsfEAAAA3gAAAA8AAAAAAAAAAAAAAAAAmAIAAGRycy9k&#10;b3ducmV2LnhtbFBLBQYAAAAABAAEAPUAAACJAwAAAAA=&#10;" path="m,l22648,7002r,7463l22088,14303,,7583,,xe" fillcolor="black" stroked="f" strokeweight="0">
                  <v:stroke miterlimit="1" joinstyle="miter"/>
                  <v:path arrowok="t" textboxrect="0,0,22648,14465"/>
                </v:shape>
                <v:shape id="Shape 13494" o:spid="_x0000_s1145" style="position:absolute;left:2050;top:11186;width:236;height:422;visibility:visible;mso-wrap-style:square;v-text-anchor:top" coordsize="23615,4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Vq8cIA&#10;AADeAAAADwAAAGRycy9kb3ducmV2LnhtbERPyWrDMBC9F/IPYgK91XLa4LSOlRACgUJPzkKvgzW1&#10;TayRkVTb+fuqEMhtHm+dYjuZTgzkfGtZwSJJQRBXVrdcKzifDi/vIHxA1thZJgU38rDdzJ4KzLUd&#10;uaThGGoRQ9jnqKAJoc+l9FVDBn1ie+LI/VhnMEToaqkdjjHcdPI1TTNpsOXY0GBP+4aq6/HXKOBs&#10;dSG+lF/fZWluRmbBTaSVep5PuzWIQFN4iO/uTx3nvy0/lvD/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WrxwgAAAN4AAAAPAAAAAAAAAAAAAAAAAJgCAABkcnMvZG93&#10;bnJldi54bWxQSwUGAAAAAAQABAD1AAAAhwMAAAAA&#10;" path="m16746,r6869,l23615,42195,,42195,,32931r16948,l16948,27840,16746,xe" fillcolor="black" stroked="f" strokeweight="0">
                  <v:stroke miterlimit="1" joinstyle="miter"/>
                  <v:path arrowok="t" textboxrect="0,0,23615,42195"/>
                </v:shape>
                <v:shape id="Shape 13495" o:spid="_x0000_s1146" style="position:absolute;left:2050;top:10651;width:248;height:458;visibility:visible;mso-wrap-style:square;v-text-anchor:top" coordsize="24785,45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ak8QA&#10;AADeAAAADwAAAGRycy9kb3ducmV2LnhtbERPTWvCQBC9F/oflin0UnRTtRKjq0ih1IMXo97H7JiE&#10;ZmdDdtT4791Cobd5vM9ZrHrXqCt1ofZs4H2YgCIuvK25NHDYfw1SUEGQLTaeycCdAqyWz08LzKy/&#10;8Y6uuZQqhnDI0EAl0mZah6Iih2HoW+LInX3nUCLsSm07vMVw1+hRkky1w5pjQ4UtfVZU/OQXZ+Bt&#10;+r2bnCR1+XZ232/Ho/QoSWHM60u/noMS6uVf/Ofe2Dh/PJl9wO878Qa9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mpPEAAAA3gAAAA8AAAAAAAAAAAAAAAAAmAIAAGRycy9k&#10;b3ducmV2LnhtbFBLBQYAAAAABAAEAPUAAACJAwAAAAA=&#10;" path="m661,c14251,,24785,10433,24785,22951v,12215,-10329,22853,-24124,22853l,45555,,37542,13590,32998v3028,-2780,4478,-6458,4478,-10047c18068,19083,16541,15381,13475,12646l,8259,,252,661,xe" fillcolor="black" stroked="f" strokeweight="0">
                  <v:stroke miterlimit="1" joinstyle="miter"/>
                  <v:path arrowok="t" textboxrect="0,0,24785,45804"/>
                </v:shape>
                <v:shape id="Shape 13496" o:spid="_x0000_s1147" style="position:absolute;left:2050;top:10337;width:236;height:226;visibility:visible;mso-wrap-style:square;v-text-anchor:top" coordsize="23615,22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8dcIA&#10;AADeAAAADwAAAGRycy9kb3ducmV2LnhtbERPS4vCMBC+L/gfwgheRFPdRbQaRZYV3aMPRG9DMzbF&#10;ZlKaqN1/bxYEb/PxPWe2aGwp7lT7wrGCQT8BQZw5XXCu4LBf9cYgfEDWWDomBX/kYTFvfcww1e7B&#10;W7rvQi5iCPsUFZgQqlRKnxmy6PuuIo7cxdUWQ4R1LnWNjxhuSzlMkpG0WHBsMFjRt6HsurtZBafs&#10;6O16fP71W1p2rfmhYui6SnXazXIKIlAT3uKXe6Pj/M+vyQj+34k3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Lx1wgAAAN4AAAAPAAAAAAAAAAAAAAAAAJgCAABkcnMvZG93&#10;bnJldi54bWxQSwUGAAAAAAQABAD1AAAAhwMAAAAA&#10;" path="m,l2137,604,23615,7070r,8244l,22588,,14929,6902,12993v4282,-1126,8467,-2106,10961,-2360l17863,10529c15216,10301,10891,9309,6775,8228l,6271,,xe" fillcolor="black" stroked="f" strokeweight="0">
                  <v:stroke miterlimit="1" joinstyle="miter"/>
                  <v:path arrowok="t" textboxrect="0,0,23615,22588"/>
                </v:shape>
                <v:shape id="Shape 13497" o:spid="_x0000_s1148" style="position:absolute;left:2050;top:10021;width:236;height:234;visibility:visible;mso-wrap-style:square;v-text-anchor:top" coordsize="23615,23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Fr8YA&#10;AADeAAAADwAAAGRycy9kb3ducmV2LnhtbESP3YrCMBCF74V9hzAL3mnqrrur1SgiCCp64c8DDM3Y&#10;FptJbWJb394IC97NcM755sx03ppC1FS53LKCQT8CQZxYnXOq4Hxa9UYgnEfWWFgmBQ9yMJ99dKYY&#10;a9vwgeqjT0WAsItRQeZ9GUvpkowMur4tiYN2sZVBH9YqlbrCJsBNIb+i6FcazDlcyLCkZUbJ9Xg3&#10;gXK70uj28zgUcrff7tbLtG42C6W6n+1iAsJT69/m//Rah/rfw/EfvN4JM8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iFr8YAAADeAAAADwAAAAAAAAAAAAAAAACYAgAAZHJz&#10;L2Rvd25yZXYueG1sUEsFBgAAAAAEAAQA9QAAAIsDAAAAAA==&#10;" path="m,l23615,7301r,9159l,23387,,16841,9785,14064v3461,-923,6578,-1674,8182,-1877l17967,12086c15728,11806,12037,10890,8436,9903l,7463,,xe" fillcolor="black" stroked="f" strokeweight="0">
                  <v:stroke miterlimit="1" joinstyle="miter"/>
                  <v:path arrowok="t" textboxrect="0,0,23615,23387"/>
                </v:shape>
                <v:shape id="Shape 13498" o:spid="_x0000_s1149" style="position:absolute;left:1563;top:3422;width:419;height:541;visibility:visible;mso-wrap-style:square;v-text-anchor:top" coordsize="41887,54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4xccA&#10;AADeAAAADwAAAGRycy9kb3ducmV2LnhtbESPQW/CMAyF75P2HyJP2m0kY6yCjoDQtAmknQqIs9WY&#10;tlrjdE0o5d/Ph0m72XrP731erkffqoH62AS28DwxoIjL4BquLBwPn09zUDEhO2wDk4UbRViv7u+W&#10;mLtw5YKGfaqUhHDM0UKdUpdrHcuaPMZJ6IhFO4feY5K1r7Tr8SrhvtVTYzLtsWFpqLGj95rK7/3F&#10;W/gx7S2Z1+2s/NruqqH4yIrLKbP28WHcvIFKNKZ/89/1zgn+y2wh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i+MXHAAAA3gAAAA8AAAAAAAAAAAAAAAAAmAIAAGRy&#10;cy9kb3ducmV2LnhtbFBLBQYAAAAABAAEAPUAAACMAwAAAAA=&#10;" path="m,l41887,r,9260l37918,9260r,35528l41887,44788r,9260l,54048,,44788r31553,l31553,9260,,9260,,xe" fillcolor="black" stroked="f" strokeweight="0">
                  <v:stroke miterlimit="1" joinstyle="miter"/>
                  <v:path arrowok="t" textboxrect="0,0,41887,54048"/>
                </v:shape>
                <v:shape id="Shape 134515" o:spid="_x0000_s1150" style="position:absolute;left:1824;top:3160;width:158;height:91;visibility:visible;mso-wrap-style:square;v-text-anchor:top" coordsize="158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Nn5cgA&#10;AADfAAAADwAAAGRycy9kb3ducmV2LnhtbESPwWrCQBCG74W+wzIFb3WTVkWiq9hStQgWjR48Dtkx&#10;CWZn0+wa07d3C4UeP/75v5mZzjtTiZYaV1pWEPcjEMSZ1SXnCo6H5fMYhPPIGivLpOCHHMxnjw9T&#10;TLS98Z7a1OciSNglqKDwvk6kdFlBBl3f1sQhO9vGoA/Y5FI3eAtyU8mXKBpJgyWHDQXW9F5Qdkmv&#10;Jlg+1qvvUzt4M/Hpa5fmnZeb8Vap3lO3mIDw1Pn/4b/2pw7nvw6G8RB+/wkA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2flyAAAAN8AAAAPAAAAAAAAAAAAAAAAAJgCAABk&#10;cnMvZG93bnJldi54bWxQSwUGAAAAAAQABAD1AAAAjQMAAAAA&#10;" path="m,l15829,r,9144l,9144,,e" fillcolor="black" stroked="f" strokeweight="0">
                  <v:stroke miterlimit="1" joinstyle="miter"/>
                  <v:path arrowok="t" textboxrect="0,0,15829,9144"/>
                </v:shape>
                <v:shape id="Shape 134516" o:spid="_x0000_s1151" style="position:absolute;left:1604;top:3151;width:92;height:93;visibility:visible;mso-wrap-style:square;v-text-anchor:top" coordsize="9264,9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6y8QA&#10;AADfAAAADwAAAGRycy9kb3ducmV2LnhtbERPXWvCMBR9F/wP4Qq+aVrdyuiMIrIx8WXoBnu9a65N&#10;sbmpTWy7f78MBj4ezvdqM9hadNT6yrGCdJ6AIC6crrhU8PnxOnsC4QOyxtoxKfghD5v1eLTCXLue&#10;j9SdQiliCPscFZgQmlxKXxiy6OeuIY7c2bUWQ4RtKXWLfQy3tVwkSSYtVhwbDDa0M1RcTjcbe7+/&#10;Xnbm2mfv6S07vO0PnR3sWanpZNg+gwg0hLv4373Xcf7y4THN4O9PB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SesvEAAAA3wAAAA8AAAAAAAAAAAAAAAAAmAIAAGRycy9k&#10;b3ducmV2LnhtbFBLBQYAAAAABAAEAPUAAACJAwAAAAA=&#10;" path="m,l9264,r,9261l,9261,,e" fillcolor="black" stroked="f" strokeweight="0">
                  <v:stroke miterlimit="1" joinstyle="miter"/>
                  <v:path arrowok="t" textboxrect="0,0,9264,9261"/>
                </v:shape>
                <v:shape id="Shape 13501" o:spid="_x0000_s1152" style="position:absolute;left:1812;top:2568;width:170;height:441;visibility:visible;mso-wrap-style:square;v-text-anchor:top" coordsize="16998,4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r28UA&#10;AADeAAAADwAAAGRycy9kb3ducmV2LnhtbERPTWvCQBC9F/wPyxS81U0UtaSuQWwLeqlUg70O2TEJ&#10;yc6G7DZJ/31XKPQ2j/c5m3Q0jeipc5VlBfEsAkGcW11xoSC7vD89g3AeWWNjmRT8kIN0O3nYYKLt&#10;wJ/Un30hQgi7BBWU3reJlC4vyaCb2ZY4cDfbGfQBdoXUHQ4h3DRyHkUrabDi0FBiS/uS8vr8bRS8&#10;rXx17dd9Rl9ZNl6Pp1P9+nFTavo47l5AeBr9v/jPfdBh/mIZxXB/J9w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2uvbxQAAAN4AAAAPAAAAAAAAAAAAAAAAAJgCAABkcnMv&#10;ZG93bnJldi54bWxQSwUGAAAAAAQABAD1AAAAigMAAAAA&#10;" path="m6563,v,,-306,4274,-306,6160c6257,8651,6664,11554,6664,13844r-101,407c8143,13130,12010,10840,16996,10840r2,1l16998,18118r-2,-1c8853,18117,5954,23003,5954,27482v,3870,2391,9316,11042,9316l16998,36797r,7277l16996,44074c7531,44074,,36492,,27482,,23309,1576,19798,3358,17609,1984,14453,,8449,,1120l6563,xe" fillcolor="black" stroked="f" strokeweight="0">
                  <v:stroke miterlimit="1" joinstyle="miter"/>
                  <v:path arrowok="t" textboxrect="0,0,16998,44074"/>
                </v:shape>
                <v:shape id="Shape 13502" o:spid="_x0000_s1153" style="position:absolute;left:1563;top:2099;width:419;height:369;visibility:visible;mso-wrap-style:square;v-text-anchor:top" coordsize="41887,36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BeMQA&#10;AADeAAAADwAAAGRycy9kb3ducmV2LnhtbERPTWsCMRC9F/wPYQQvpSYqLe3WKCotFTxpPXicbqab&#10;1c1kSaKu/74pFHqbx/uc6bxzjbhQiLVnDaOhAkFcelNzpWH/+f7wDCImZIONZ9JwowjzWe9uioXx&#10;V97SZZcqkUM4FqjBptQWUsbSksM49C1x5r59cJgyDJU0Aa853DVyrNSTdFhzbrDY0spSedqdnYZD&#10;dzx9VO3bcqHMS7i3vDFh/aX1oN8tXkEk6tK/+M+9Nnn+5FGN4fedfIO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0gXjEAAAA3gAAAA8AAAAAAAAAAAAAAAAAmAIAAGRycy9k&#10;b3ducmV2LnhtbFBLBQYAAAAABAAEAPUAAACJAwAAAAA=&#10;" path="m41276,r611,l41887,8163,35359,9447v-2264,1278,-4109,3810,-4109,8823c31250,22215,33413,24836,36435,26471r5452,1205l41887,36899,,36899,,29110r32420,c28146,25752,24889,20765,24889,14300,24889,1576,34404,,41276,xe" fillcolor="black" stroked="f" strokeweight="0">
                  <v:stroke miterlimit="1" joinstyle="miter"/>
                  <v:path arrowok="t" textboxrect="0,0,41887,36899"/>
                </v:shape>
                <v:shape id="Shape 134517" o:spid="_x0000_s1154" style="position:absolute;left:1982;top:3870;width:304;height:93;visibility:visible;mso-wrap-style:square;v-text-anchor:top" coordsize="30435,9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PJbcUA&#10;AADfAAAADwAAAGRycy9kb3ducmV2LnhtbERPTU8CMRC9m/AfmjHxJt0FUbNSCEEIXji46sHbpB22&#10;G7fTZltg/ffUhMTjy/ueLwfXiRP1sfWsoBwXIIi1Ny03Cj4/tvfPIGJCNth5JgW/FGG5GN3MsTL+&#10;zO90qlMjcgjHChXYlEIlZdSWHMaxD8SZO/jeYcqwb6Tp8ZzDXScnRfEoHbacGywGWlvSP/XRKZhs&#10;Nl192H/t1qX+1qWdhvp1H5S6ux1WLyASDelffHW/mTx/+jArn+DvTwY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8ltxQAAAN8AAAAPAAAAAAAAAAAAAAAAAJgCAABkcnMv&#10;ZG93bnJldi54bWxQSwUGAAAAAAQABAD1AAAAigMAAAAA&#10;" path="m,l30435,r,9260l,9260,,e" fillcolor="black" stroked="f" strokeweight="0">
                  <v:stroke miterlimit="1" joinstyle="miter"/>
                  <v:path arrowok="t" textboxrect="0,0,30435,9260"/>
                </v:shape>
                <v:shape id="Shape 134518" o:spid="_x0000_s1155" style="position:absolute;left:1982;top:3422;width:304;height:93;visibility:visible;mso-wrap-style:square;v-text-anchor:top" coordsize="30435,9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dH8QA&#10;AADfAAAADwAAAGRycy9kb3ducmV2LnhtbERPPU/DMBDdkfgP1iGxUSctoCrUrVApgqUDgQ5sJ/sa&#10;R8RnKzZt+PfcgMT49L5XmykM6kRj7iMbqGcVKGIbXc+dgY/355slqFyQHQ6RycAPZdisLy9W2Lh4&#10;5jc6taVTEsK5QQO+lNRona2ngHkWE7FwxzgGLALHTrsRzxIeBj2vqnsdsGdp8Jho68l+td/BwHy3&#10;G9rj/vCyre2nrf0itU/7ZMz11fT4AKrQVP7Ff+5XJ/MXt3e1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cXR/EAAAA3wAAAA8AAAAAAAAAAAAAAAAAmAIAAGRycy9k&#10;b3ducmV2LnhtbFBLBQYAAAAABAAEAPUAAACJAwAAAAA=&#10;" path="m,l30435,r,9260l,9260,,e" fillcolor="black" stroked="f" strokeweight="0">
                  <v:stroke miterlimit="1" joinstyle="miter"/>
                  <v:path arrowok="t" textboxrect="0,0,30435,9260"/>
                </v:shape>
                <v:shape id="Shape 134519" o:spid="_x0000_s1156" style="position:absolute;left:1982;top:3160;width:304;height:91;visibility:visible;mso-wrap-style:square;v-text-anchor:top" coordsize="30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pKcMA&#10;AADfAAAADwAAAGRycy9kb3ducmV2LnhtbERPy2oCMRTdF/oP4Rbc1YyvoqNRiiC6a5260N1lcp0Z&#10;m9wMk6ijX98UBJeH854tWmvEhRpfOVbQ6yYgiHOnKy4U7H5W72MQPiBrNI5JwY08LOavLzNMtbvy&#10;li5ZKEQMYZ+igjKEOpXS5yVZ9F1XE0fu6BqLIcKmkLrBawy3RvaT5ENarDg2lFjTsqT8NztbBV9+&#10;OTjdJpq/kz1Wp+xu/PpglOq8tZ9TEIHa8BQ/3Bsd5w+Go94E/v9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FpKcMAAADfAAAADwAAAAAAAAAAAAAAAACYAgAAZHJzL2Rv&#10;d25yZXYueG1sUEsFBgAAAAAEAAQA9QAAAIgDAAAAAA==&#10;" path="m,l30435,r,9144l,9144,,e" fillcolor="black" stroked="f" strokeweight="0">
                  <v:stroke miterlimit="1" joinstyle="miter"/>
                  <v:path arrowok="t" textboxrect="0,0,30435,9144"/>
                </v:shape>
                <v:shape id="Shape 13506" o:spid="_x0000_s1157" style="position:absolute;left:1982;top:2583;width:383;height:462;visibility:visible;mso-wrap-style:square;v-text-anchor:top" coordsize="38350,46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5x8UA&#10;AADeAAAADwAAAGRycy9kb3ducmV2LnhtbERPS2sCMRC+F/ofwhR6q9m+RFajlELBHoq4rYi3YTMm&#10;q5vJssmu6783QsHbfHzPmS0GV4ue2lB5VvA8ykAQl15XbBT8/X49TUCEiKyx9kwKzhRgMb+/m2Gu&#10;/YnX1BfRiBTCIUcFNsYmlzKUlhyGkW+IE7f3rcOYYGukbvGUwl0tX7JsLB1WnBosNvRpqTwWnVPw&#10;HavD2fwU27Az+5Vdbrt+89Yp9fgwfExBRBriTfzvXuo0//U9G8P1nXSD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TnHxQAAAN4AAAAPAAAAAAAAAAAAAAAAAJgCAABkcnMv&#10;ZG93bnJldi54bWxQSwUGAAAAAAQABAD1AAAAigMAAAAA&#10;" path="m37711,r639,427l38350,7679r-433,-350c30741,7329,30741,19088,30741,21378r,9416c30741,38886,37510,38886,37816,38886r534,-429l38350,45853r-534,361c35119,46214,30334,44941,27076,39547v-2189,1729,-5192,2697,-7889,2697c18679,42244,14607,42244,10331,39192l,42650,,35374,8767,32167v1679,-1845,2277,-4174,2277,-6109c11044,23819,10318,21478,8575,19696l,16694,,9417r11972,4809c15064,17216,16998,21376,16998,26058v,3870,-1475,7329,-3052,9518c14910,36289,16591,36697,17712,36697v5547,,5547,-4681,5547,-6007l23259,21479c23259,17407,23259,,37711,xe" fillcolor="black" stroked="f" strokeweight="0">
                  <v:stroke miterlimit="1" joinstyle="miter"/>
                  <v:path arrowok="t" textboxrect="0,0,38350,46214"/>
                </v:shape>
                <v:shape id="Shape 13507" o:spid="_x0000_s1158" style="position:absolute;left:1982;top:2376;width:304;height:92;visibility:visible;mso-wrap-style:square;v-text-anchor:top" coordsize="30435,9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qOsIA&#10;AADeAAAADwAAAGRycy9kb3ducmV2LnhtbERP24rCMBB9F/Yfwgj7pmkrXqhGWZQVn0Td/YCxGZti&#10;MylN1O7fbwTBtzmc6yxWna3FnVpfOVaQDhMQxIXTFZcKfn++BzMQPiBrrB2Tgj/ysFp+9BaYa/fg&#10;I91PoRQxhH2OCkwITS6lLwxZ9EPXEEfu4lqLIcK2lLrFRwy3tcySZCItVhwbDDa0NlRcTzer4Mwz&#10;s1vbQznNrlTrzX67T0dbpT773dccRKAuvMUv907H+aNxMoXn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uo6wgAAAN4AAAAPAAAAAAAAAAAAAAAAAJgCAABkcnMvZG93&#10;bnJldi54bWxQSwUGAAAAAAQABAD1AAAAhwMAAAAA&#10;" path="m,l4884,1079r25551,l30435,9223,,9223,,xe" fillcolor="black" stroked="f" strokeweight="0">
                  <v:stroke miterlimit="1" joinstyle="miter"/>
                  <v:path arrowok="t" textboxrect="0,0,30435,9223"/>
                </v:shape>
                <v:shape id="Shape 13508" o:spid="_x0000_s1159" style="position:absolute;left:1982;top:2099;width:304;height:82;visibility:visible;mso-wrap-style:square;v-text-anchor:top" coordsize="30435,8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kW8oA&#10;AADeAAAADwAAAGRycy9kb3ducmV2LnhtbESPQU/CQBCF7yT+h82YeIMtqIQUFiIkGKOJiQgHbpPu&#10;uK12Z0t3LZVf7xxMvM3kvXnvm8Wq97XqqI1VYAPjUQaKuAi2Ymdg/74dzkDFhGyxDkwGfijCank1&#10;WGBuw5nfqNslpySEY44GypSaXOtYlOQxjkJDLNpHaD0mWVunbYtnCfe1nmTZVHusWBpKbGhTUvG1&#10;+/YGXl6Ph2N/cSd39zj+vDTTdeye18bcXPcPc1CJ+vRv/rt+soJ/e58Jr7wjM+jl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lrJFvKAAAA3gAAAA8AAAAAAAAAAAAAAAAAmAIA&#10;AGRycy9kb3ducmV2LnhtbFBLBQYAAAAABAAEAPUAAACPAwAAAAA=&#10;" path="m,l30435,r,8143l103,8143,,8163,,xe" fillcolor="black" stroked="f" strokeweight="0">
                  <v:stroke miterlimit="1" joinstyle="miter"/>
                  <v:path arrowok="t" textboxrect="0,0,30435,8163"/>
                </v:shape>
                <v:shape id="Shape 13509" o:spid="_x0000_s1160" style="position:absolute;left:2365;top:2587;width:136;height:454;visibility:visible;mso-wrap-style:square;v-text-anchor:top" coordsize="13563,45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0qZsIA&#10;AADeAAAADwAAAGRycy9kb3ducmV2LnhtbERPTWsCMRC9F/wPYQRvNdFi0dUoohV6bFcv3obNuLu4&#10;mSxJ3F3/fVMo9DaP9zmb3WAb0ZEPtWMNs6kCQVw4U3Op4XI+vS5BhIhssHFMGp4UYLcdvWwwM67n&#10;b+ryWIoUwiFDDVWMbSZlKCqyGKauJU7czXmLMUFfSuOxT+G2kXOl3qXFmlNDhS0dKiru+cNq4GJm&#10;pf944LG75l2vTov51/6q9WQ87NcgIg3xX/zn/jRp/ttCreD3nXSD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SpmwgAAAN4AAAAPAAAAAAAAAAAAAAAAAJgCAABkcnMvZG93&#10;bnJldi54bWxQSwUGAAAAAAQABAD1AAAAhwMAAAAA&#10;" path="m,l9478,6342v2545,4186,4085,9976,4085,16390c13563,29093,11998,34857,9453,39031l,45426,,38030,5388,33712c6807,30811,7609,26854,7609,22631v,-4275,-853,-8207,-2284,-11071l,7252,,xe" fillcolor="black" stroked="f" strokeweight="0">
                  <v:stroke miterlimit="1" joinstyle="miter"/>
                  <v:path arrowok="t" textboxrect="0,0,13563,45426"/>
                </v:shape>
                <v:shape id="Shape 13510" o:spid="_x0000_s1161" style="position:absolute;left:7301;top:16236;width:229;height:492;visibility:visible;mso-wrap-style:square;v-text-anchor:top" coordsize="22904,4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hhscA&#10;AADeAAAADwAAAGRycy9kb3ducmV2LnhtbESPQWvDMAyF74P+B6PCbqvTjoUtq1vKoLBDdlg7Cr2J&#10;WE1CbTmL3db799NhsJuEnt5733KdvVNXGmMf2MB8VoAiboLtuTXwtd8+PIOKCdmiC0wGfijCejW5&#10;W2Jlw40/6bpLrRITjhUa6FIaKq1j05HHOAsDsdxOYfSYZB1bbUe8ibl3elEUpfbYsyR0ONBbR815&#10;d/EGXF6cgzseyvojl+FYfzeH+FIbcz/Nm1dQiXL6F/99v1up//g0FwDB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hIYbHAAAA3gAAAA8AAAAAAAAAAAAAAAAAmAIAAGRy&#10;cy9kb3ducmV2LnhtbFBLBQYAAAAABAAEAPUAAACMAwAAAAA=&#10;" path="m22904,r,6360l22853,6339v-6769,,-14710,5087,-14710,17710c8143,36670,15677,42475,22853,42475r51,-23l22904,49170r-51,22c10638,49192,,38859,,25068,,18247,2532,11974,6667,7407l22904,xe" fillcolor="black" stroked="f" strokeweight="0">
                  <v:stroke miterlimit="1" joinstyle="miter"/>
                  <v:path arrowok="t" textboxrect="0,0,22904,49192"/>
                </v:shape>
                <v:shape id="Shape 13511" o:spid="_x0000_s1162" style="position:absolute;left:6802;top:15993;width:422;height:723;visibility:visible;mso-wrap-style:square;v-text-anchor:top" coordsize="42192,72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kqsMA&#10;AADeAAAADwAAAGRycy9kb3ducmV2LnhtbERPS2vCQBC+F/wPywheik5iq0h0FVFKReihPu5DdkyC&#10;2dmQXTX9992C0Nt8fM9ZrDpbqzu3vnKiIR0loFhyZyopNJyOH8MZKB9IDNVOWMMPe1gtey8Lyox7&#10;yDffD6FQMUR8RhrKEJoM0eclW/Ij17BE7uJaSyHCtkDT0iOG2xrHSTJFS5XEhpIa3pScXw83q6F7&#10;RbctHL6Pz5Ji9ZXszeduqvWg363noAJ34V/8dO9MnP82SVP4eyfeg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kqsMAAADeAAAADwAAAAAAAAAAAAAAAACYAgAAZHJzL2Rv&#10;d25yZXYueG1sUEsFBgAAAAAEAAQA9QAAAIgDAAAAAA==&#10;" path="m,l9260,r,65654l14351,65654r27841,-205l42192,72322,,72322,,xe" fillcolor="black" stroked="f" strokeweight="0">
                  <v:stroke miterlimit="1" joinstyle="miter"/>
                  <v:path arrowok="t" textboxrect="0,0,42192,72322"/>
                </v:shape>
                <v:shape id="Shape 13512" o:spid="_x0000_s1163" style="position:absolute;left:7777;top:16253;width:682;height:463;visibility:visible;mso-wrap-style:square;v-text-anchor:top" coordsize="68149,46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0MMA&#10;AADeAAAADwAAAGRycy9kb3ducmV2LnhtbERPTYvCMBC9C/6HMMLeNK2L3aVrFHER9iJsdcHr0Ixt&#10;sZmUJtr4740g7G0e73OW62BacaPeNZYVpLMEBHFpdcOVgr/jbvoJwnlkja1lUnAnB+vVeLTEXNuB&#10;C7odfCViCLscFdTed7mUrqzJoJvZjjhyZ9sb9BH2ldQ9DjHctHKeJJk02HBsqLGjbU3l5XA1CrJw&#10;+t6nQ9i1v/v7NuNjcbIfhVJvk7D5AuEp+H/xy/2j4/z3RTqH5zvx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y+0MMAAADeAAAADwAAAAAAAAAAAAAAAACYAgAAZHJzL2Rv&#10;d25yZXYueG1sUEsFBgAAAAAEAAQA9QAAAIgDAAAAAA==&#10;" path="m,l7889,r5446,18016c15013,23769,18423,35524,18935,40511r101,c19492,35218,23006,23208,24176,19593l30130,r7277,l44179,22189v1778,5954,4374,15218,4782,18423l49065,40612v557,-4479,3664,-14759,4781,-18524l60566,r7583,l53846,46263r-9159,l37104,20407c35729,15928,33948,8752,33743,5801r-102,c33335,9668,30436,20000,28961,24785l22495,46263r-8244,l,xe" fillcolor="black" stroked="f" strokeweight="0">
                  <v:stroke miterlimit="1" joinstyle="miter"/>
                  <v:path arrowok="t" textboxrect="0,0,68149,46263"/>
                </v:shape>
                <v:shape id="Shape 13513" o:spid="_x0000_s1164" style="position:absolute;left:7530;top:16235;width:229;height:492;visibility:visible;mso-wrap-style:square;v-text-anchor:top" coordsize="22904,49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fZ8QA&#10;AADeAAAADwAAAGRycy9kb3ducmV2LnhtbERPS2vCQBC+F/oflin0VjcarCW6ihRFL77SiNchOyah&#10;2dmQ3Zr4791Cobf5+J4zW/SmFjdqXWVZwXAQgSDOra64UJB9rd8+QDiPrLG2TAru5GAxf36aYaJt&#10;xye6pb4QIYRdggpK75tESpeXZNANbEMcuKttDfoA20LqFrsQbmo5iqJ3abDi0FBiQ58l5d/pj1Fw&#10;kvcsmxyXdNnL3eq86jYHn8ZKvb70yykIT73/F/+5tzrMj8fDGH7fCT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kn2fEAAAA3gAAAA8AAAAAAAAAAAAAAAAAmAIAAGRycy9k&#10;b3ducmV2LnhtbFBLBQYAAAAABAAEAPUAAACJAwAAAAA=&#10;" path="m50,c12467,,22904,11147,22904,25091v,6795,-2610,12826,-6783,17158l,49193,,42475,10256,37904v2736,-3066,4504,-7673,4504,-13832c14760,17914,12877,13486,10083,10598l,6383,,23,50,xe" fillcolor="black" stroked="f" strokeweight="0">
                  <v:stroke miterlimit="1" joinstyle="miter"/>
                  <v:path arrowok="t" textboxrect="0,0,22904,49193"/>
                </v:shape>
                <v:shape id="Shape 134520" o:spid="_x0000_s1165" style="position:absolute;left:15173;top:16253;width:91;height:463;visibility:visible;mso-wrap-style:square;v-text-anchor:top" coordsize="9144,46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xdMMA&#10;AADfAAAADwAAAGRycy9kb3ducmV2LnhtbERPzU7CQBC+k/gOmzHhJlsqKFYWYgwEOdL6AJPu2Ba6&#10;s013heLTOwcSjl++/+V6cK06Ux8azwamkwQUceltw5WB72L7tAAVIrLF1jMZuFKA9ephtMTM+gsf&#10;6JzHSkkIhwwN1DF2mdahrMlhmPiOWLgf3zuMAvtK2x4vEu5anSbJi3bYsDTU2NFnTeUp/3UGim6T&#10;l/NF9cq7Ypb+HfFNH/fWmPHj8PEOKtIQ7+Kb+8vK/OfZPJUH8kcA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CxdMMAAADfAAAADwAAAAAAAAAAAAAAAACYAgAAZHJzL2Rv&#10;d25yZXYueG1sUEsFBgAAAAAEAAQA9QAAAIgDAAAAAA==&#10;" path="m,l9144,r,46263l,46263,,e" fillcolor="black" stroked="f" strokeweight="0">
                  <v:stroke miterlimit="1" joinstyle="miter"/>
                  <v:path arrowok="t" textboxrect="0,0,9144,46263"/>
                </v:shape>
                <v:shape id="Shape 13515" o:spid="_x0000_s1166" style="position:absolute;left:15365;top:16242;width:231;height:689;visibility:visible;mso-wrap-style:square;v-text-anchor:top" coordsize="23107,689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lb0MMA&#10;AADeAAAADwAAAGRycy9kb3ducmV2LnhtbERPS2vCQBC+C/6HZYTedGNFkdRVgsUg9OQDvA7ZabJt&#10;djZmNyb9912h0Nt8fM/Z7AZbiwe13jhWMJ8lIIgLpw2XCq6Xw3QNwgdkjbVjUvBDHnbb8WiDqXY9&#10;n+hxDqWIIexTVFCF0KRS+qIii37mGuLIfbrWYoiwLaVusY/htpavSbKSFg3Hhgob2ldUfJ87q8Ca&#10;y8fqln9l+bvpMtkfKbvnnVIvkyF7AxFoCP/iP/dRx/mL5XwJz3fiD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lb0MMAAADeAAAADwAAAAAAAAAAAAAAAACYAgAAZHJzL2Rv&#10;d25yZXYueG1sUEsFBgAAAAAEAAQA9QAAAIgDAAAAAA==&#10;" path="m20156,r2951,1005l23107,7100,20156,5954v-3870,,-9316,2394,-9316,11046c10840,25651,16286,28045,20156,28045r2951,-1145l23107,32746r-2951,1254c16286,34000,12827,32524,10638,30944v-713,968,-1120,2649,-1120,3769c9518,40260,14202,40260,15524,40260r7583,l23107,47742r-7684,c7329,47742,7329,54511,7329,54814v,2469,1845,4504,4747,5923l23107,62947r,5955l23055,68915c10332,68915,,62654,,54814,,52117,1274,47335,6667,44078,4938,41889,3971,38886,3971,36188v,-511,,-4583,3051,-8856c4938,24583,3563,20869,3563,17000,3563,7534,11146,,20156,xe" fillcolor="black" stroked="f" strokeweight="0">
                  <v:stroke miterlimit="1" joinstyle="miter"/>
                  <v:path arrowok="t" textboxrect="0,0,23107,68915"/>
                </v:shape>
                <v:shape id="Shape 134521" o:spid="_x0000_s1167" style="position:absolute;left:15166;top:16033;width:93;height:93;visibility:visible;mso-wrap-style:square;v-text-anchor:top" coordsize="9264,9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XBHMYA&#10;AADfAAAADwAAAGRycy9kb3ducmV2LnhtbERPy2rCQBTdF/yH4Qrd1UmslZA6SrUV2oWID7TLS+aa&#10;BDN3QmYa0369UxBcHs57MutMJVpqXGlZQTyIQBBnVpecK9jvlk8JCOeRNVaWScEvOZhNew8TTLW9&#10;8Ibarc9FCGGXooLC+zqV0mUFGXQDWxMH7mQbgz7AJpe6wUsIN5UcRtFYGiw5NBRY06Kg7Lz9MQq+&#10;4+SYbJIv+bf4aOfv1XJ9WM3XSj32u7dXEJ46fxff3J86zH8evQxj+P8TA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XBHMYAAADfAAAADwAAAAAAAAAAAAAAAACYAgAAZHJz&#10;L2Rvd25yZXYueG1sUEsFBgAAAAAEAAQA9QAAAIsDAAAAAA==&#10;" path="m,l9264,r,9260l,9260,,e" fillcolor="black" stroked="f" strokeweight="0">
                  <v:stroke miterlimit="1" joinstyle="miter"/>
                  <v:path arrowok="t" textboxrect="0,0,9264,9260"/>
                </v:shape>
                <v:shape id="Shape 13517" o:spid="_x0000_s1168" style="position:absolute;left:14447;top:15993;width:541;height:723;visibility:visible;mso-wrap-style:square;v-text-anchor:top" coordsize="54048,72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IGcUA&#10;AADeAAAADwAAAGRycy9kb3ducmV2LnhtbERPTWvCQBC9F/oflin0VjcqakldRaUBTxVNS6/T7DQJ&#10;zc4u2TWm/npXELzN433OfNmbRnTU+tqyguEgAUFcWF1zqeAzz15eQfiArLGxTAr+ycNy8fgwx1Tb&#10;E++pO4RSxBD2KSqoQnCplL6oyKAfWEccuV/bGgwRtqXULZ5iuGnkKEmm0mDNsaFCR5uKir/D0Shw&#10;LnvPf8zH1/m879Y7vR3nZfat1PNTv3oDEagPd/HNvdVx/ngynMH1nXiD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wgZxQAAAN4AAAAPAAAAAAAAAAAAAAAAAJgCAABkcnMv&#10;ZG93bnJldi54bWxQSwUGAAAAAAQABAD1AAAAigMAAAAA&#10;" path="m,l9260,r,31554l44788,31554,44788,r9260,l54048,72322r-9260,l44788,37915r-35528,l9260,72322,,72322,,xe" fillcolor="black" stroked="f" strokeweight="0">
                  <v:stroke miterlimit="1" joinstyle="miter"/>
                  <v:path arrowok="t" textboxrect="0,0,54048,72322"/>
                </v:shape>
                <v:shape id="Shape 13518" o:spid="_x0000_s1169" style="position:absolute;left:15596;top:16644;width:232;height:287;visibility:visible;mso-wrap-style:square;v-text-anchor:top" coordsize="23108,2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QRcgA&#10;AADeAAAADwAAAGRycy9kb3ducmV2LnhtbESPQU/CQBCF7yb+h82YeJMtglUrCxENAS4koonXSXds&#10;G7uzze5aCr+eOZhwm8l78943s8XgWtVTiI1nA+NRBoq49LbhysDX5+ruCVRMyBZbz2TgSBEW8+ur&#10;GRbWH/iD+n2qlIRwLNBAnVJXaB3LmhzGke+IRfvxwWGSNVTaBjxIuGv1fZbl2mHD0lBjR281lb/7&#10;P2cgtNtdPK2nlN653y2f1/nj9zE35vZmeH0BlWhIF/P/9cYK/uRhLLzyjsyg5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2dBFyAAAAN4AAAAPAAAAAAAAAAAAAAAAAJgCAABk&#10;cnMvZG93bnJldi54bWxQSwUGAAAAAAQABAD1AAAAjQMAAAAA&#10;" path="m,l1629,c5700,,23108,,23108,14453v,4021,-2584,7571,-6770,10116l,28641,,22686r52,11c8603,22697,15778,19290,15778,14658,15778,7482,4020,7482,1730,7482l,7482,,xe" fillcolor="black" stroked="f" strokeweight="0">
                  <v:stroke miterlimit="1" joinstyle="miter"/>
                  <v:path arrowok="t" textboxrect="0,0,23108,28641"/>
                </v:shape>
                <v:shape id="Shape 13519" o:spid="_x0000_s1170" style="position:absolute;left:15596;top:16242;width:246;height:327;visibility:visible;mso-wrap-style:square;v-text-anchor:top" coordsize="24531,32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CLMUA&#10;AADeAAAADwAAAGRycy9kb3ducmV2LnhtbERPS2sCMRC+F/ofwhS8iGZVKro1ShGKXsQngrdhM91d&#10;mky2m6irv94UhN7m43vOZNZYIy5U+9Kxgl43AUGcOV1yruCw/+qMQPiArNE4JgU38jCbvr5MMNXu&#10;ylu67EIuYgj7FBUUIVSplD4ryKLvuoo4ct+uthgirHOpa7zGcGtkP0mG0mLJsaHAiuYFZT+7s1VQ&#10;bo68nic3czfrQXtx+s3GKz1SqvXWfH6ACNSEf/HTvdRx/uC9N4a/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kIsxQAAAN4AAAAPAAAAAAAAAAAAAAAAAJgCAABkcnMv&#10;ZG93bnJldi54bWxQSwUGAAAAAAQABAD1AAAAigMAAAAA&#10;" path="m23410,r1121,6567c24531,6567,20257,6260,18374,6260v-2495,,-5397,408,-7687,408l10280,6567v1120,1576,3410,5446,3410,10433c13690,21632,11871,25882,8881,28974l,32746,,26900,3411,25576c5192,23833,6414,21071,6414,17000v,-4072,-1222,-6833,-3003,-8577l,7100,,1005,6922,3361c10078,1987,16081,,23410,xe" fillcolor="black" stroked="f" strokeweight="0">
                  <v:stroke miterlimit="1" joinstyle="miter"/>
                  <v:path arrowok="t" textboxrect="0,0,24531,32746"/>
                </v:shape>
                <v:shape id="Shape 13520" o:spid="_x0000_s1171" style="position:absolute;left:15942;top:15993;width:369;height:723;visibility:visible;mso-wrap-style:square;v-text-anchor:top" coordsize="36899,72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7HccA&#10;AADeAAAADwAAAGRycy9kb3ducmV2LnhtbESPT2vCQBDF7wW/wzKCl1I3aiOauooIgpdS/APF25Cd&#10;JsHsbMiuMX77zqHQ2wzz5r33W216V6uO2lB5NjAZJ6CIc28rLgxczvu3BagQkS3WnsnAkwJs1oOX&#10;FWbWP/hI3SkWSkw4ZGigjLHJtA55SQ7D2DfEcvvxrcMoa1to2+JDzF2tp0ky1w4rloQSG9qVlN9O&#10;d2cgWRS8pO+v9JJ+vvbd7XAl+94YMxr22w9Qkfr4L/77PlipP0unAiA4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jOx3HAAAA3gAAAA8AAAAAAAAAAAAAAAAAmAIAAGRy&#10;cy9kb3ducmV2LnhtbFBLBQYAAAAABAAEAPUAAACMAwAAAAA=&#10;" path="m,l7788,r,32420c11146,28143,16134,24886,22599,24886v12723,,14300,9518,14300,16391l36899,72322r-8144,l28755,41987v,-3359,-101,-10740,-10127,-10740c10739,31247,8143,39902,8143,46772r,25550l,72322,,xe" fillcolor="black" stroked="f" strokeweight="0">
                  <v:stroke miterlimit="1" joinstyle="miter"/>
                  <v:path arrowok="t" textboxrect="0,0,36899,72322"/>
                </v:shape>
                <w10:anchorlock/>
              </v:group>
            </w:pict>
          </mc:Fallback>
        </mc:AlternateContent>
      </w:r>
    </w:p>
    <w:p w14:paraId="4F373649" w14:textId="77777777" w:rsidR="00A21FDC" w:rsidRDefault="00252176">
      <w:pPr>
        <w:spacing w:after="411"/>
        <w:ind w:right="314" w:hanging="10"/>
        <w:jc w:val="center"/>
      </w:pPr>
      <w:r>
        <w:t>Figure 4.1: The difference between accuracy and precision</w:t>
      </w:r>
    </w:p>
    <w:p w14:paraId="142A7087" w14:textId="77777777" w:rsidR="00A21FDC" w:rsidRDefault="00252176">
      <w:pPr>
        <w:pStyle w:val="Heading3"/>
        <w:tabs>
          <w:tab w:val="center" w:pos="2314"/>
        </w:tabs>
        <w:ind w:left="-13" w:firstLine="0"/>
      </w:pPr>
      <w:bookmarkStart w:id="228" w:name="_Toc129120"/>
      <w:r>
        <w:t>4.1.1</w:t>
      </w:r>
      <w:r>
        <w:tab/>
        <w:t>Analysis of the Data Model</w:t>
      </w:r>
      <w:bookmarkEnd w:id="228"/>
    </w:p>
    <w:p w14:paraId="3B2BB4FF" w14:textId="77777777" w:rsidR="00A21FDC" w:rsidRDefault="00252176">
      <w:pPr>
        <w:spacing w:after="517"/>
        <w:ind w:left="2" w:right="314"/>
      </w:pPr>
      <w:r>
        <w:t>Each aspect of the Hivent Model proposed in section 3.1 is based on the prerequisite of full certainty of the data. The Hivent Model assumes that the dates of the Hivents, the names and territories of the historical and current Areas and the historical relations between Hivents and Areas are accurate and reasonably precise. However, this assumption is far from valid. Section 2.2.1 explained that in historical research, uncertainty is one of the major problems a historian has to deal with on a daily basis: primary sources can be biased towards the author, are certainly incomplete, inaccurate or conflicting with other sources. The acquisition of objective historical data is impossible. The further documents go back in time, the lower is the expected accuracy. Since all the information in the Historical Geographic Information System is based on primary sources, the data in the system inherits this integral lack of accuracy. This section evaluates the different components of the Hivent model in terms of how accurately and precisely they resemble the complex nature of history.</w:t>
      </w:r>
    </w:p>
    <w:p w14:paraId="16CB7F31" w14:textId="77777777" w:rsidR="00A21FDC" w:rsidRDefault="00252176">
      <w:pPr>
        <w:ind w:left="2" w:right="314"/>
      </w:pPr>
      <w:r>
        <w:rPr>
          <w:b/>
        </w:rPr>
        <w:t xml:space="preserve">Hivents </w:t>
      </w:r>
      <w:r>
        <w:t xml:space="preserve">The model contains the name, date and location of </w:t>
      </w:r>
      <w:proofErr w:type="gramStart"/>
      <w:r>
        <w:t>an</w:t>
      </w:r>
      <w:proofErr w:type="gramEnd"/>
      <w:r>
        <w:t xml:space="preserve"> Hivent. In reality, the name can have different versions: a long, official version and a short common version. The commonly known “Treaty of Versailles” is officially called the “Treaty of Peace between the Allied and Associated Powers and Germany”. The name is different in other languages affected by the treaty. There can even be different versions of the name from different perspectives within the same language, e.g. the “American Civil War” was alternatively called “War Between the States”, “War for Southern Independence” or “War of Northern Aggression” depending on the perspective. The Hivent model does not account for different languages and versions and is therefore not very precise.</w:t>
      </w:r>
    </w:p>
    <w:p w14:paraId="17DB4B80" w14:textId="77777777" w:rsidR="00A21FDC" w:rsidRDefault="00252176">
      <w:pPr>
        <w:spacing w:after="257"/>
        <w:ind w:left="2" w:right="314"/>
      </w:pPr>
      <w:r>
        <w:t xml:space="preserve">The Hivent.date is supposed to represent the temporal dimension of an historical event. While an historical change itself is discrete and happens at exactly one time point, the historical event yielding this change might not. The decisions of the “Congress of Vienna” came into effect on 9. June 1815, but the congress itself took place from September 1814 until June 1815. Another phenomenon becomes apparent in the “Convention for the Extension of Hong Kong Territory” (1898) which had a predefined </w:t>
      </w:r>
      <w:r>
        <w:lastRenderedPageBreak/>
        <w:t xml:space="preserve">length of 99 years. The treaty therefore has two dates in which historical changes happened: the date the treaty came into effect (Hong Kong becomes part of the United Kingdom) and the date it stopped being in effect (Hong Kong is handed over to China). Other interesting aspects are different calendar systems used in different parts of the world throughout history: the October Revolution in Russia (1917) happened in November in their Gregorian </w:t>
      </w:r>
      <w:proofErr w:type="gramStart"/>
      <w:r>
        <w:t>Calendar</w:t>
      </w:r>
      <w:proofErr w:type="gramEnd"/>
      <w:r>
        <w:t xml:space="preserve"> system, but in October in the Julian Calendar. Also timezones can play a crucial role: The German Instrument of Surrender ending World War II in Europe came into effect on 8. May 1945 at 23:01 Central European Time. In the Soviet Union that happened at 1:01 Moscow Time. That is why the celebration of the Victory Day in Moscow is celebrated on 9. May 1945. While the Hivent.date field in the data model works with timezones, it does not support different calendar systems or multiple dates associated with one Hivent which limits its precision.</w:t>
      </w:r>
    </w:p>
    <w:p w14:paraId="52EC3907" w14:textId="77777777" w:rsidR="00A21FDC" w:rsidRDefault="00252176">
      <w:pPr>
        <w:spacing w:after="214" w:line="289" w:lineRule="auto"/>
        <w:ind w:left="-3" w:right="115" w:hanging="10"/>
        <w:jc w:val="left"/>
      </w:pPr>
      <w:r>
        <w:t>The event location is represented by the Hivent.location name of a place, which can e.g. be a city, a battlefield or a region. The model is not very precise, because the actual geospatial location or region in which an historical event happened is not stored in the system. Additionally, it does not support names in different languages.</w:t>
      </w:r>
    </w:p>
    <w:p w14:paraId="4B549EFA" w14:textId="77777777" w:rsidR="00A21FDC" w:rsidRDefault="00252176">
      <w:pPr>
        <w:spacing w:after="517"/>
        <w:ind w:left="2" w:right="314"/>
      </w:pPr>
      <w:r>
        <w:t>The Hivent model – like any model – is incomplete. There are relevant aspects about an historical event that are interesting for the purpose of the HGIS that are omitted in the model. In some cases the actors of an event are important, e.g. in a peace treaty. The model however doe snot answer the question “Who?</w:t>
      </w:r>
      <w:proofErr w:type="gramStart"/>
      <w:r>
        <w:t>”.</w:t>
      </w:r>
      <w:proofErr w:type="gramEnd"/>
      <w:r>
        <w:t xml:space="preserve"> Even more severe is that there is no support of the most important question: “Why” something has happened. The motivation behind the actors or the coherences with other events are not supported in the model.</w:t>
      </w:r>
    </w:p>
    <w:p w14:paraId="0863CA12" w14:textId="77777777" w:rsidR="00A21FDC" w:rsidRDefault="00252176">
      <w:pPr>
        <w:spacing w:after="259"/>
        <w:ind w:left="2" w:right="314"/>
      </w:pPr>
      <w:r>
        <w:rPr>
          <w:b/>
        </w:rPr>
        <w:t xml:space="preserve">Areas </w:t>
      </w:r>
      <w:r>
        <w:t>Also the model of an abstract Area, consisting of a territory and a name, is problematic in terms of accuracy and precision. As it has been discussed in subsection 2.1 in detail, it is impossible to objectively model a country without running into conflicts. In the preconditions of the model it is fixed that there can not be overlapping territories at the same time – although the nature of a contested territory is that it is claimed by more than one party. Whereas the data model allows to represent it as an own Area, it does not support any evidence of uncertainty about the status of an Area, e.g. being contested or international recognition. The model does also not support hierarchies of Areas, e.g. countries within countries, provinces or overseas territories. Some parts of countries have varying degrees of autonomy which is also not supported by Areas in the Hivent Model.</w:t>
      </w:r>
    </w:p>
    <w:p w14:paraId="774BC191" w14:textId="77777777" w:rsidR="00A21FDC" w:rsidRDefault="00252176">
      <w:pPr>
        <w:ind w:left="2" w:right="314"/>
      </w:pPr>
      <w:r>
        <w:t>The AreaName has the same problem than the Hivent.name, but it is more precise, because it contains both the formal and the short name of a country. However, uncertainty about the name, different versions or languages are not supported. More problematic is the AreaTerritory: The two assumptions in the preconditions of the Hivent Model in section 3.1.2 – constant coastline and no sea territory – are inaccurate. The primary source for territories of countries are historical maps.</w:t>
      </w:r>
    </w:p>
    <w:p w14:paraId="304DDE40" w14:textId="77777777" w:rsidR="00A21FDC" w:rsidRDefault="00252176">
      <w:pPr>
        <w:spacing w:after="524"/>
        <w:ind w:left="2" w:right="314"/>
      </w:pPr>
      <w:r>
        <w:t xml:space="preserve">The process of extracting a boundary from an historical map introduced in section 2.2.5 is error-prone and yields a loss of accuracy in each step. The level of inaccuracy depends on the resolution, map projection or the colors used in the map. In the data model it is not possible to provide information </w:t>
      </w:r>
      <w:r>
        <w:lastRenderedPageBreak/>
        <w:t xml:space="preserve">about the expected accuracy of a territory. Another problem is that the territory is stored as a whole polypolygon. Different parts of the border can have a different type or level of certainty status, e.g. one part a well-established and demarcated border to neighboring country </w:t>
      </w:r>
      <w:r>
        <w:rPr>
          <w:i/>
        </w:rPr>
        <w:t>X</w:t>
      </w:r>
      <w:r>
        <w:t xml:space="preserve">, but the border to neighbor </w:t>
      </w:r>
      <w:r>
        <w:rPr>
          <w:i/>
        </w:rPr>
        <w:t xml:space="preserve">Y </w:t>
      </w:r>
      <w:r>
        <w:t>is contested. The AreaTerritory data model does not account for these differences.</w:t>
      </w:r>
    </w:p>
    <w:p w14:paraId="3653F96B" w14:textId="77777777" w:rsidR="00A21FDC" w:rsidRDefault="00252176">
      <w:pPr>
        <w:ind w:left="2" w:right="314"/>
      </w:pPr>
      <w:r>
        <w:rPr>
          <w:b/>
        </w:rPr>
        <w:t xml:space="preserve">Hivent Operations </w:t>
      </w:r>
      <w:r>
        <w:t>Another aspect to evaluate is if the Hivent Operations as the basis of the spatio-temporal Hivent Model are collectively exhaustive, i.e. each possible case in the real world can be expressed with a combination of operations, and mutually exclusive, i.e. no operation can be replaced by a combination of two others [n.A].</w:t>
      </w:r>
    </w:p>
    <w:p w14:paraId="4E94523D" w14:textId="77777777" w:rsidR="00A21FDC" w:rsidRDefault="00252176">
      <w:pPr>
        <w:ind w:left="2" w:right="314"/>
      </w:pPr>
      <w:r>
        <w:t>It is easy to see that a NCH operation is mutually exclusive to the other operations, because it is the only one that manipulates the name of an Area by preserving its identity. UNI and SEP are inverse, just like INC and SEC meaning that they are by the nature of an inverse exclusive. INC requires one update Area, multiple old Areas and no new Area, whereas SEP does not have an Area that preserves its identity and has several new Areas. Therefore INC and SEP are mutually exclusive, just like their inverse pair UNI and SEC. Therefore, the only possible combinations left are UNI and INC and SEP and SEC. While both pairs are geographically equivalent, because they unite respectively separate the territory in the same way, they are historically distinct: INC and SEC hand model one update Area whose identity is preserved and territory updated while the others are incorporated into respectively secedes from this Area. In UNI and SEP on the other hand, there is no Area that is preserved. These two cases can not be mapped onto each other. Therefore it has been shown that all operations are mutually exclusive.</w:t>
      </w:r>
    </w:p>
    <w:p w14:paraId="2B23DC3B" w14:textId="77777777" w:rsidR="00A21FDC" w:rsidRDefault="00252176">
      <w:pPr>
        <w:ind w:left="2" w:right="314"/>
      </w:pPr>
      <w:r>
        <w:t>To show that the collection of Hivent operation is exhaustive, all possible changes in the history of a country regarding its identity (formal name), short name and territory have to be examined. In reality, a historical country was once created, possible underwent several changes of its short name and territory and ceased one day. The creation of an Area on previously unclaimed land can be expressed by a SEC from Ω. If it originated from one other Area, it is represented as the resulting Area of a SEP. If it had several predecessors, it is expressed by a UNI. However, the model does not support reincarnation, i.e. an Area continues the existence of another historical Area that has previously ceased. The data model is only geared to direct historical relationship. In the lifetime of the country, it can change its short name and its territory. A NCH operation enables the first case, an INC or SEC the second case. Since operations can be combined at the same point in time, all combinations of identity-preserving operations are possible. If a country ceases, it can either have none, one or multiple direct historical successors. The first case is represented by an INC into Ω, the second case by a UNI and the third case by a SEP. Therefore, with the exception of reincarnation, all possible historical changes regarding the name and the territory of a country can be expressed with the Hivent Model.</w:t>
      </w:r>
    </w:p>
    <w:p w14:paraId="19C496C2" w14:textId="77777777" w:rsidR="00A21FDC" w:rsidRDefault="00252176">
      <w:pPr>
        <w:spacing w:after="555"/>
        <w:ind w:left="2" w:right="314"/>
      </w:pPr>
      <w:r>
        <w:t>Overall, the Hivent Operations are a big strength of the Hivent Model, since it requires only five different operations. The Hivent model also reasonably represents countries as Areas with a name and a territory. Countries with broad international recognition and a clear territory can be expressed without a problem. However, the model very poorly accounts for different levels of uncertainty in historical and geographic information: imprecise and inaccurate sources, different viewpoints and interpretations, contested territories, changing coastlines or different languages are not supported</w:t>
      </w:r>
    </w:p>
    <w:p w14:paraId="25D8435B" w14:textId="77777777" w:rsidR="00A21FDC" w:rsidRDefault="00252176">
      <w:pPr>
        <w:pStyle w:val="Heading3"/>
        <w:tabs>
          <w:tab w:val="center" w:pos="2273"/>
        </w:tabs>
        <w:ind w:left="-13" w:firstLine="0"/>
      </w:pPr>
      <w:bookmarkStart w:id="229" w:name="_Toc129121"/>
      <w:r>
        <w:lastRenderedPageBreak/>
        <w:t>4.1.2</w:t>
      </w:r>
      <w:r>
        <w:tab/>
        <w:t>Analysis of the Application</w:t>
      </w:r>
      <w:bookmarkEnd w:id="229"/>
    </w:p>
    <w:p w14:paraId="749CBA58" w14:textId="77777777" w:rsidR="00A21FDC" w:rsidRDefault="00252176">
      <w:pPr>
        <w:ind w:left="2" w:right="314"/>
      </w:pPr>
      <w:r>
        <w:t>Additionally to the data model, also the implementation of HistoGlobe can partially be evaluated. The interface resulted from a Human Centered Design process illustrated in chapter 3. It underwent constant changes in multiple iterations with several user tests. Although there is a lack of quantitative data, the qualitative studies showed that both the Edit Operations and the interface as a whole were broadly understood. The only problematic operation was a border change: drawing the new territory of one Area and automatically adapting the other territory was not perceived as intuitive. As the name suggests, the users would have wished to actually change the border by editing the border points and moving it. Many users also complained that there is no feature to import existing geometries from external sources or from an historical map. While this is a highly desirable feature, it was out of the scope of this thesis but has a high priority in the future work.</w:t>
      </w:r>
    </w:p>
    <w:p w14:paraId="3BA5BC54" w14:textId="77777777" w:rsidR="00A21FDC" w:rsidRDefault="00252176">
      <w:pPr>
        <w:ind w:left="2" w:right="314"/>
      </w:pPr>
      <w:r>
        <w:t>In terms of performance system performs well with the current content of the database: It takes about 3.5 seconds to initially load all the data from the server to the client. As explained in section 3.4.2 all the data from the database is loaded at once. While this behavior is not scalable, for the initial dataset it was sufficient: It took 3.5 seconds to load it. As soon as the amount of data in the database increases significantly, especially because of the territories, the approach to load all at once has to be changed to a gradual loading process: Initially the client sends the current date and the center of the viewport to the server. The server sends the currently active Areas close to the viewport center first. The goal is to minimize the time until the user sees a significant portion of the relevant data on the screen. This can also be achieved by storing different levels of detail of the vector data. Initially the server would send only the coarsest level to the client, then gradually increasing the granularity until the whole data is loaded on the client.</w:t>
      </w:r>
    </w:p>
    <w:p w14:paraId="6036ADD1" w14:textId="77777777" w:rsidR="00A21FDC" w:rsidRDefault="00252176">
      <w:pPr>
        <w:spacing w:after="12"/>
        <w:ind w:left="2" w:right="314"/>
      </w:pPr>
      <w:r>
        <w:t xml:space="preserve">Given HistoGlobe would additionally to the current countries store a significant amount of historical countries since the beginning of the </w:t>
      </w:r>
      <w:proofErr w:type="gramStart"/>
      <w:r>
        <w:t>common era</w:t>
      </w:r>
      <w:proofErr w:type="gramEnd"/>
      <w:r>
        <w:t xml:space="preserve"> 2000 years ago. An estimation of the total memory consumption of the territories in the database is valuable. Currently there are about 200 countries on Earth. Wikipedia lists another 700 modern states in the “List of former sovereign states” </w:t>
      </w:r>
      <w:r>
        <w:rPr>
          <w:vertAlign w:val="superscript"/>
        </w:rPr>
        <w:footnoteReference w:id="30"/>
      </w:r>
      <w:r>
        <w:rPr>
          <w:vertAlign w:val="superscript"/>
        </w:rPr>
        <w:t xml:space="preserve"> </w:t>
      </w:r>
      <w:r>
        <w:t xml:space="preserve">and additionally about 1000 in lists of states of the Classical Age, Iron Age, Late Antiquity and the </w:t>
      </w:r>
      <w:proofErr w:type="gramStart"/>
      <w:r>
        <w:t>Middle</w:t>
      </w:r>
      <w:proofErr w:type="gramEnd"/>
      <w:r>
        <w:t xml:space="preserve"> Ages. However, some of them appear on several lists if the empires have existed throughout the Ages. As a broad estimate, there were probably not more than 1500 historical “countries” since the beginning of the </w:t>
      </w:r>
      <w:proofErr w:type="gramStart"/>
      <w:r>
        <w:t>common era</w:t>
      </w:r>
      <w:proofErr w:type="gramEnd"/>
      <w:r>
        <w:t>. Each of them probably underwent multiple territorial changes. The</w:t>
      </w:r>
    </w:p>
    <w:p w14:paraId="2CB719D2" w14:textId="77777777" w:rsidR="00A21FDC" w:rsidRDefault="00252176">
      <w:pPr>
        <w:spacing w:after="687"/>
        <w:ind w:left="2" w:right="314"/>
      </w:pPr>
      <w:r>
        <w:t xml:space="preserve">“List of national border changes from 1815 to 1914” </w:t>
      </w:r>
      <w:r>
        <w:rPr>
          <w:vertAlign w:val="superscript"/>
        </w:rPr>
        <w:footnoteReference w:id="31"/>
      </w:r>
      <w:r>
        <w:rPr>
          <w:vertAlign w:val="superscript"/>
        </w:rPr>
        <w:t xml:space="preserve"> </w:t>
      </w:r>
      <w:r>
        <w:t xml:space="preserve">collects about 75 border changes, about 100 border changes are listed since World War I. Therefore the estimation of 1 international border change per year seems accurate. Given this rate of change stayed constant, there were about 2000 border changes since the beginning of the </w:t>
      </w:r>
      <w:proofErr w:type="gramStart"/>
      <w:r>
        <w:t>common era</w:t>
      </w:r>
      <w:proofErr w:type="gramEnd"/>
      <w:r>
        <w:t xml:space="preserve">. They are especially storage-intensive, especially because of the precondition with Ω, each time the territory of one Area changes, at least one other will </w:t>
      </w:r>
      <w:r>
        <w:lastRenderedPageBreak/>
        <w:t xml:space="preserve">do so as well. As a conservative estimation, the total number of territories in the system will not exceed 2000 </w:t>
      </w:r>
      <w:r>
        <w:rPr>
          <w:i/>
        </w:rPr>
        <w:t xml:space="preserve">× </w:t>
      </w:r>
      <w:r>
        <w:rPr>
          <w:sz w:val="31"/>
          <w:vertAlign w:val="subscript"/>
        </w:rPr>
        <w:t xml:space="preserve">2 + 1500 </w:t>
      </w:r>
      <w:r>
        <w:rPr>
          <w:i/>
        </w:rPr>
        <w:t xml:space="preserve">≈ </w:t>
      </w:r>
      <w:r>
        <w:rPr>
          <w:sz w:val="31"/>
          <w:vertAlign w:val="subscript"/>
        </w:rPr>
        <w:t>5000</w:t>
      </w:r>
      <w:r>
        <w:t>. The current dataset of Natural Earth Data has a decompressed size of 8</w:t>
      </w:r>
      <w:r>
        <w:rPr>
          <w:i/>
          <w:sz w:val="31"/>
          <w:vertAlign w:val="subscript"/>
        </w:rPr>
        <w:t>.</w:t>
      </w:r>
      <w:r>
        <w:rPr>
          <w:sz w:val="31"/>
          <w:vertAlign w:val="subscript"/>
        </w:rPr>
        <w:t xml:space="preserve">8 </w:t>
      </w:r>
      <w:r>
        <w:t xml:space="preserve">MB for about 200 </w:t>
      </w:r>
      <w:proofErr w:type="gramStart"/>
      <w:r>
        <w:t>countries, that</w:t>
      </w:r>
      <w:proofErr w:type="gramEnd"/>
      <w:r>
        <w:t xml:space="preserve"> is about 0</w:t>
      </w:r>
      <w:r>
        <w:rPr>
          <w:i/>
          <w:sz w:val="31"/>
          <w:vertAlign w:val="subscript"/>
        </w:rPr>
        <w:t>.</w:t>
      </w:r>
      <w:r>
        <w:rPr>
          <w:sz w:val="31"/>
          <w:vertAlign w:val="subscript"/>
        </w:rPr>
        <w:t xml:space="preserve">05 </w:t>
      </w:r>
      <w:r>
        <w:t xml:space="preserve">MB per country. Given that there would be accurate and precise measurements of all historical countries in the previous 2000 years, the total memory consumption for all coordinate data would not exceed 5000 </w:t>
      </w:r>
      <w:r>
        <w:rPr>
          <w:i/>
          <w:sz w:val="31"/>
          <w:vertAlign w:val="subscript"/>
        </w:rPr>
        <w:t xml:space="preserve">∗ </w:t>
      </w:r>
      <w:r>
        <w:rPr>
          <w:sz w:val="31"/>
          <w:vertAlign w:val="subscript"/>
        </w:rPr>
        <w:t>0</w:t>
      </w:r>
      <w:r>
        <w:rPr>
          <w:i/>
          <w:sz w:val="31"/>
          <w:vertAlign w:val="subscript"/>
        </w:rPr>
        <w:t>.</w:t>
      </w:r>
      <w:r>
        <w:rPr>
          <w:sz w:val="31"/>
          <w:vertAlign w:val="subscript"/>
        </w:rPr>
        <w:t xml:space="preserve">05 </w:t>
      </w:r>
      <w:r>
        <w:rPr>
          <w:i/>
          <w:sz w:val="31"/>
          <w:vertAlign w:val="subscript"/>
        </w:rPr>
        <w:t xml:space="preserve">≈ </w:t>
      </w:r>
      <w:r>
        <w:rPr>
          <w:sz w:val="31"/>
          <w:vertAlign w:val="subscript"/>
        </w:rPr>
        <w:t xml:space="preserve">250 </w:t>
      </w:r>
      <w:r>
        <w:t>MB. That is an insignificant storage requirement and fits into the main memory of each modern computer system.</w:t>
      </w:r>
    </w:p>
    <w:p w14:paraId="0766608A" w14:textId="77777777" w:rsidR="00A21FDC" w:rsidRDefault="00252176">
      <w:pPr>
        <w:pStyle w:val="Heading2"/>
        <w:tabs>
          <w:tab w:val="center" w:pos="2144"/>
        </w:tabs>
        <w:ind w:left="-13" w:firstLine="0"/>
      </w:pPr>
      <w:bookmarkStart w:id="230" w:name="_Toc129122"/>
      <w:r>
        <w:t>4.2</w:t>
      </w:r>
      <w:r>
        <w:tab/>
        <w:t>Modeling Uncertainty</w:t>
      </w:r>
      <w:bookmarkEnd w:id="230"/>
    </w:p>
    <w:p w14:paraId="7D923A0A" w14:textId="77777777" w:rsidR="00A21FDC" w:rsidRDefault="00252176">
      <w:pPr>
        <w:spacing w:after="429"/>
        <w:ind w:left="2" w:right="314"/>
      </w:pPr>
      <w:r>
        <w:t>The first part of this chapter presented a list of shortcomings of the current Hivent Model and the implementation, most of them focusing on the problem of uncertainty and disagreement. The purpose of this section is to develop approaches to increase the accuracy of the model with respect to uncertainty. A higher accuracy usually leads to a higher complexity of the data model. This trade-off has to be thoroughly taken into consideration when supporting a new feature. For that reasons some problems are be ignored in the rest of this chapter:</w:t>
      </w:r>
    </w:p>
    <w:p w14:paraId="6DC97C67" w14:textId="77777777" w:rsidR="00A21FDC" w:rsidRDefault="00252176">
      <w:pPr>
        <w:numPr>
          <w:ilvl w:val="0"/>
          <w:numId w:val="30"/>
        </w:numPr>
        <w:spacing w:after="170"/>
        <w:ind w:right="314" w:hanging="199"/>
      </w:pPr>
      <w:r>
        <w:t>The preconditions of the Hivent Model will not change, i.e. countries will stop on their coastlines and the distribution of water on the planet has not changed in history – otherwise the model would need to support not just sudden events but also gradual processes. This out of the scope of the thesis.</w:t>
      </w:r>
    </w:p>
    <w:p w14:paraId="65B67579" w14:textId="77777777" w:rsidR="00A21FDC" w:rsidRDefault="00252176">
      <w:pPr>
        <w:numPr>
          <w:ilvl w:val="0"/>
          <w:numId w:val="30"/>
        </w:numPr>
        <w:spacing w:after="170"/>
        <w:ind w:right="314" w:hanging="199"/>
      </w:pPr>
      <w:r>
        <w:t>The support for different historical perspectives on the same Hivent, e.g. different names and descriptions or even different historical changes would create a research tool with great potential. It would enable the possibility for different versions of history based on alternative scenarios: “What if X would have (not) happened?</w:t>
      </w:r>
      <w:proofErr w:type="gramStart"/>
      <w:r>
        <w:t>”.</w:t>
      </w:r>
      <w:proofErr w:type="gramEnd"/>
      <w:r>
        <w:t xml:space="preserve"> However, this would significantly increase the complexity of the system and would also be very subjective.</w:t>
      </w:r>
    </w:p>
    <w:p w14:paraId="23C59F1E" w14:textId="77777777" w:rsidR="00A21FDC" w:rsidRDefault="00252176">
      <w:pPr>
        <w:numPr>
          <w:ilvl w:val="0"/>
          <w:numId w:val="30"/>
        </w:numPr>
        <w:ind w:right="314" w:hanging="199"/>
      </w:pPr>
      <w:r>
        <w:t>The introduction of different calendar systems would not increase the accuracy of the model significantly. The dates in the system must all stick to the Julian calendar, which is a reasonable requirement to avoid unnecessary complexity.</w:t>
      </w:r>
    </w:p>
    <w:p w14:paraId="6F75F48C" w14:textId="77777777" w:rsidR="00A21FDC" w:rsidRDefault="00252176">
      <w:pPr>
        <w:spacing w:after="565"/>
        <w:ind w:left="2" w:right="314"/>
      </w:pPr>
      <w:r>
        <w:t>In order to tackle the remaining shortcomings of the current concept, both the user interface and the data model have to be extended. The main problem when dealing with uncertainty is that from the perspective of a computer, there is no such thing as an uncertain value of a variable. That is why all sorts of uncertainty must ironically be quantified: The computer needs to know exactly how uncertain the user is about the data.</w:t>
      </w:r>
    </w:p>
    <w:p w14:paraId="1B3396F9" w14:textId="77777777" w:rsidR="00A21FDC" w:rsidRDefault="00252176">
      <w:pPr>
        <w:pStyle w:val="Heading3"/>
        <w:tabs>
          <w:tab w:val="center" w:pos="2187"/>
        </w:tabs>
        <w:spacing w:after="32"/>
        <w:ind w:left="-13" w:firstLine="0"/>
      </w:pPr>
      <w:bookmarkStart w:id="231" w:name="_Toc129123"/>
      <w:r>
        <w:lastRenderedPageBreak/>
        <w:t>4.2.1</w:t>
      </w:r>
      <w:r>
        <w:tab/>
        <w:t>International Recognition</w:t>
      </w:r>
      <w:bookmarkEnd w:id="231"/>
    </w:p>
    <w:p w14:paraId="25338887" w14:textId="77777777" w:rsidR="00A21FDC" w:rsidRDefault="00252176">
      <w:pPr>
        <w:spacing w:after="170" w:line="259" w:lineRule="auto"/>
        <w:ind w:left="1667" w:firstLine="0"/>
        <w:jc w:val="left"/>
      </w:pPr>
      <w:r>
        <w:rPr>
          <w:noProof/>
        </w:rPr>
        <w:drawing>
          <wp:inline distT="0" distB="0" distL="0" distR="0" wp14:anchorId="36D46DF0" wp14:editId="0E8A5B58">
            <wp:extent cx="3175170" cy="628056"/>
            <wp:effectExtent l="0" t="0" r="0" b="0"/>
            <wp:docPr id="13901" name="Picture 13901"/>
            <wp:cNvGraphicFramePr/>
            <a:graphic xmlns:a="http://schemas.openxmlformats.org/drawingml/2006/main">
              <a:graphicData uri="http://schemas.openxmlformats.org/drawingml/2006/picture">
                <pic:pic xmlns:pic="http://schemas.openxmlformats.org/drawingml/2006/picture">
                  <pic:nvPicPr>
                    <pic:cNvPr id="13901" name="Picture 13901"/>
                    <pic:cNvPicPr/>
                  </pic:nvPicPr>
                  <pic:blipFill>
                    <a:blip r:embed="rId77"/>
                    <a:stretch>
                      <a:fillRect/>
                    </a:stretch>
                  </pic:blipFill>
                  <pic:spPr>
                    <a:xfrm>
                      <a:off x="0" y="0"/>
                      <a:ext cx="3175170" cy="628056"/>
                    </a:xfrm>
                    <a:prstGeom prst="rect">
                      <a:avLst/>
                    </a:prstGeom>
                  </pic:spPr>
                </pic:pic>
              </a:graphicData>
            </a:graphic>
          </wp:inline>
        </w:drawing>
      </w:r>
    </w:p>
    <w:p w14:paraId="4509741E" w14:textId="77777777" w:rsidR="00A21FDC" w:rsidRDefault="00252176">
      <w:pPr>
        <w:spacing w:after="298"/>
        <w:ind w:right="314" w:hanging="10"/>
        <w:jc w:val="center"/>
      </w:pPr>
      <w:r>
        <w:t>Figure 4.2: Newly designed and extended buttons for Edit Operations.</w:t>
      </w:r>
    </w:p>
    <w:p w14:paraId="16B86AE8" w14:textId="77777777" w:rsidR="00A21FDC" w:rsidRDefault="00252176">
      <w:pPr>
        <w:spacing w:after="13"/>
        <w:ind w:left="2" w:right="314"/>
      </w:pPr>
      <w:r>
        <w:t>Two new Edit Operations shown in figure 4.2 are introduced: CHS changes the status of an Area and REC declares a new recognition, i.e. one country internationally recognizes another one. This is simply performed by selecting two Areas on the map, whereas the first Area recognized the second.</w:t>
      </w:r>
    </w:p>
    <w:p w14:paraId="3BEA0F1D" w14:textId="77777777" w:rsidR="00A21FDC" w:rsidRDefault="00252176">
      <w:pPr>
        <w:spacing w:after="170" w:line="259" w:lineRule="auto"/>
        <w:ind w:left="1667" w:firstLine="0"/>
        <w:jc w:val="left"/>
      </w:pPr>
      <w:r>
        <w:rPr>
          <w:noProof/>
          <w:sz w:val="22"/>
        </w:rPr>
        <mc:AlternateContent>
          <mc:Choice Requires="wpg">
            <w:drawing>
              <wp:inline distT="0" distB="0" distL="0" distR="0" wp14:anchorId="6CDEF98F" wp14:editId="4118E4CD">
                <wp:extent cx="3175073" cy="1528453"/>
                <wp:effectExtent l="0" t="0" r="0" b="0"/>
                <wp:docPr id="114630" name="Group 114630"/>
                <wp:cNvGraphicFramePr/>
                <a:graphic xmlns:a="http://schemas.openxmlformats.org/drawingml/2006/main">
                  <a:graphicData uri="http://schemas.microsoft.com/office/word/2010/wordprocessingGroup">
                    <wpg:wgp>
                      <wpg:cNvGrpSpPr/>
                      <wpg:grpSpPr>
                        <a:xfrm>
                          <a:off x="0" y="0"/>
                          <a:ext cx="3175073" cy="1528453"/>
                          <a:chOff x="0" y="0"/>
                          <a:chExt cx="3175073" cy="1528453"/>
                        </a:xfrm>
                      </wpg:grpSpPr>
                      <pic:pic xmlns:pic="http://schemas.openxmlformats.org/drawingml/2006/picture">
                        <pic:nvPicPr>
                          <pic:cNvPr id="13912" name="Picture 13912"/>
                          <pic:cNvPicPr/>
                        </pic:nvPicPr>
                        <pic:blipFill>
                          <a:blip r:embed="rId78"/>
                          <a:stretch>
                            <a:fillRect/>
                          </a:stretch>
                        </pic:blipFill>
                        <pic:spPr>
                          <a:xfrm>
                            <a:off x="0" y="0"/>
                            <a:ext cx="3175073" cy="1528453"/>
                          </a:xfrm>
                          <a:prstGeom prst="rect">
                            <a:avLst/>
                          </a:prstGeom>
                        </pic:spPr>
                      </pic:pic>
                      <pic:pic xmlns:pic="http://schemas.openxmlformats.org/drawingml/2006/picture">
                        <pic:nvPicPr>
                          <pic:cNvPr id="13913" name="Picture 13913"/>
                          <pic:cNvPicPr/>
                        </pic:nvPicPr>
                        <pic:blipFill>
                          <a:blip r:embed="rId79"/>
                          <a:stretch>
                            <a:fillRect/>
                          </a:stretch>
                        </pic:blipFill>
                        <pic:spPr>
                          <a:xfrm>
                            <a:off x="1438544" y="1289552"/>
                            <a:ext cx="156699" cy="84771"/>
                          </a:xfrm>
                          <a:prstGeom prst="rect">
                            <a:avLst/>
                          </a:prstGeom>
                        </pic:spPr>
                      </pic:pic>
                    </wpg:wgp>
                  </a:graphicData>
                </a:graphic>
              </wp:inline>
            </w:drawing>
          </mc:Choice>
          <mc:Fallback>
            <w:pict>
              <v:group w14:anchorId="0A73133D" id="Group 114630" o:spid="_x0000_s1026" style="width:250pt;height:120.35pt;mso-position-horizontal-relative:char;mso-position-vertical-relative:line" coordsize="31750,152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">
                <v:shape id="Picture 13912" o:spid="_x0000_s1027" type="#_x0000_t75" style="position:absolute;width:31750;height:15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1eU3FAAAA3gAAAA8AAABkcnMvZG93bnJldi54bWxET01rAjEQvQv+hzCCF6nZVZR2axQVBcWT&#10;trT0Nmymu4vJZNlEXf99IxS8zeN9zmzRWiOu1PjKsYJ0mIAgzp2uuFDw+bF9eQXhA7JG45gU3MnD&#10;Yt7tzDDT7sZHup5CIWII+wwVlCHUmZQ+L8miH7qaOHK/rrEYImwKqRu8xXBr5ChJptJixbGhxJrW&#10;JeXn08Uq+DnkR7varYwZ7OVkk35T+jUZKNXvtct3EIHa8BT/u3c6zh+/pSN4vBNvk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9XlNxQAAAN4AAAAPAAAAAAAAAAAAAAAA&#10;AJ8CAABkcnMvZG93bnJldi54bWxQSwUGAAAAAAQABAD3AAAAkQMAAAAA&#10;">
                  <v:imagedata r:id="rId80" o:title=""/>
                </v:shape>
                <v:shape id="Picture 13913" o:spid="_x0000_s1028" type="#_x0000_t75" style="position:absolute;left:14385;top:12895;width:1567;height: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CGqvDAAAA3gAAAA8AAABkcnMvZG93bnJldi54bWxET02LwjAQvQv7H8Is7E1TLYhbjSLLKnoR&#10;dLV4HJqxLTaT2mS1/nsjCN7m8T5nMmtNJa7UuNKygn4vAkGcWV1yrmD/t+iOQDiPrLGyTAru5GA2&#10;/ehMMNH2xlu67nwuQgi7BBUU3teJlC4ryKDr2Zo4cCfbGPQBNrnUDd5CuKnkIIqG0mDJoaHAmn4K&#10;ys67f6NgYzYu/s2P6XIfH9LVxabrJQ6U+vps52MQnlr/Fr/cKx3mx9/9GJ7vhBvk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0Iaq8MAAADeAAAADwAAAAAAAAAAAAAAAACf&#10;AgAAZHJzL2Rvd25yZXYueG1sUEsFBgAAAAAEAAQA9wAAAI8DAAAAAA==&#10;">
                  <v:imagedata r:id="rId81" o:title=""/>
                </v:shape>
                <w10:anchorlock/>
              </v:group>
            </w:pict>
          </mc:Fallback>
        </mc:AlternateContent>
      </w:r>
    </w:p>
    <w:p w14:paraId="1D52944B" w14:textId="77777777" w:rsidR="00A21FDC" w:rsidRDefault="00252176">
      <w:pPr>
        <w:spacing w:after="636"/>
        <w:ind w:right="314" w:hanging="10"/>
        <w:jc w:val="center"/>
      </w:pPr>
      <w:r>
        <w:t>Figure 4.3: New Edit Operation: Recognition – sets up the recognition of one Area to another.</w:t>
      </w:r>
    </w:p>
    <w:p w14:paraId="040FC30A" w14:textId="77777777" w:rsidR="00A21FDC" w:rsidRDefault="00252176">
      <w:pPr>
        <w:pStyle w:val="Heading3"/>
        <w:tabs>
          <w:tab w:val="center" w:pos="1796"/>
        </w:tabs>
        <w:spacing w:after="350"/>
        <w:ind w:left="-13" w:firstLine="0"/>
      </w:pPr>
      <w:bookmarkStart w:id="232" w:name="_Toc129124"/>
      <w:r>
        <w:t>4.2.2</w:t>
      </w:r>
      <w:r>
        <w:tab/>
        <w:t>Uncertain Borders</w:t>
      </w:r>
      <w:bookmarkEnd w:id="232"/>
    </w:p>
    <w:p w14:paraId="6BB9F62D" w14:textId="77777777" w:rsidR="00A21FDC" w:rsidRDefault="00252176">
      <w:pPr>
        <w:ind w:left="2" w:right="314"/>
      </w:pPr>
      <w:del w:id="233" w:author="Tom" w:date="2016-06-06T21:30:00Z">
        <w:r w:rsidDel="00BA23D3">
          <w:delText xml:space="preserve">Also </w:delText>
        </w:r>
      </w:del>
      <w:ins w:id="234" w:author="Tom" w:date="2016-06-06T21:30:00Z">
        <w:r w:rsidR="00BA23D3">
          <w:t xml:space="preserve">To account for uncertainty in declaring borders, </w:t>
        </w:r>
      </w:ins>
      <w:r>
        <w:t xml:space="preserve">the Edit Operation workflow is altered. The second step SetNewTerritories defines the territory of the new Area(s). Instead of drawing the whole territory as a set of polygons, the user draws one borderline at a time, geometrically as a polyline. This has the main advantage that each part of the border is treated separately. The borderline is assigned a degree of certainty, in the interface controlled by a horizontal slider, in the model as a certainty value (certainty </w:t>
      </w:r>
      <w:proofErr w:type="gramStart"/>
      <w:r>
        <w:rPr>
          <w:i/>
        </w:rPr>
        <w:t xml:space="preserve">∈ </w:t>
      </w:r>
      <w:r>
        <w:rPr>
          <w:sz w:val="31"/>
          <w:vertAlign w:val="subscript"/>
        </w:rPr>
        <w:t>]0</w:t>
      </w:r>
      <w:proofErr w:type="gramEnd"/>
      <w:r>
        <w:rPr>
          <w:i/>
          <w:sz w:val="31"/>
          <w:vertAlign w:val="subscript"/>
        </w:rPr>
        <w:t>..</w:t>
      </w:r>
      <w:r>
        <w:rPr>
          <w:sz w:val="31"/>
          <w:vertAlign w:val="subscript"/>
        </w:rPr>
        <w:t>1]</w:t>
      </w:r>
      <w:r>
        <w:t>). Absolute certainty (1</w:t>
      </w:r>
      <w:r>
        <w:rPr>
          <w:i/>
          <w:sz w:val="31"/>
          <w:vertAlign w:val="subscript"/>
        </w:rPr>
        <w:t>.</w:t>
      </w:r>
      <w:r>
        <w:rPr>
          <w:sz w:val="31"/>
          <w:vertAlign w:val="subscript"/>
        </w:rPr>
        <w:t>0</w:t>
      </w:r>
      <w:r>
        <w:t xml:space="preserve">) creates a sharp and crisp line on the map. In case of uncertainty (certainty </w:t>
      </w:r>
      <w:proofErr w:type="gramStart"/>
      <w:r>
        <w:rPr>
          <w:i/>
        </w:rPr>
        <w:t xml:space="preserve">∈ </w:t>
      </w:r>
      <w:r>
        <w:rPr>
          <w:sz w:val="31"/>
          <w:vertAlign w:val="subscript"/>
        </w:rPr>
        <w:t>]0</w:t>
      </w:r>
      <w:proofErr w:type="gramEnd"/>
      <w:r>
        <w:rPr>
          <w:i/>
          <w:sz w:val="31"/>
          <w:vertAlign w:val="subscript"/>
        </w:rPr>
        <w:t>..</w:t>
      </w:r>
      <w:r>
        <w:rPr>
          <w:sz w:val="31"/>
          <w:vertAlign w:val="subscript"/>
        </w:rPr>
        <w:t>1[</w:t>
      </w:r>
      <w:r>
        <w:t>) three different visualization methods are introduced:</w:t>
      </w:r>
    </w:p>
    <w:p w14:paraId="5826083E" w14:textId="77777777" w:rsidR="00A21FDC" w:rsidRDefault="00252176">
      <w:pPr>
        <w:numPr>
          <w:ilvl w:val="0"/>
          <w:numId w:val="31"/>
        </w:numPr>
        <w:spacing w:after="174"/>
        <w:ind w:left="499" w:right="163" w:hanging="255"/>
      </w:pPr>
      <w:r>
        <w:t>Blurred Border: The higher the uncertainty, the wider and more blurry the border.</w:t>
      </w:r>
    </w:p>
    <w:p w14:paraId="461721F1" w14:textId="77777777" w:rsidR="00A21FDC" w:rsidRDefault="00252176">
      <w:pPr>
        <w:numPr>
          <w:ilvl w:val="0"/>
          <w:numId w:val="31"/>
        </w:numPr>
        <w:spacing w:after="169"/>
        <w:ind w:left="499" w:right="163" w:hanging="255"/>
      </w:pPr>
      <w:r>
        <w:t>Border Corridor: With increasing uncertainty, the offset around the actual border line extends. That creates a corridor in which the actual border is probably in.</w:t>
      </w:r>
    </w:p>
    <w:p w14:paraId="007DF837" w14:textId="77777777" w:rsidR="00A21FDC" w:rsidRDefault="00252176">
      <w:pPr>
        <w:numPr>
          <w:ilvl w:val="0"/>
          <w:numId w:val="31"/>
        </w:numPr>
        <w:spacing w:after="0" w:line="696" w:lineRule="auto"/>
        <w:ind w:left="499" w:right="163" w:hanging="255"/>
      </w:pPr>
      <w:r>
        <w:t>Blurred Border Corridor: The combination of the first two approaches. A simple model for the calculation of the blur factor, line width and offset distance is:</w:t>
      </w:r>
    </w:p>
    <w:p w14:paraId="7BA80B67" w14:textId="77777777" w:rsidR="00A21FDC" w:rsidRDefault="00252176">
      <w:pPr>
        <w:spacing w:after="424" w:line="259" w:lineRule="auto"/>
        <w:ind w:left="0" w:right="329" w:firstLine="0"/>
        <w:jc w:val="center"/>
      </w:pPr>
      <w:proofErr w:type="gramStart"/>
      <w:r>
        <w:rPr>
          <w:i/>
        </w:rPr>
        <w:lastRenderedPageBreak/>
        <w:t>f</w:t>
      </w:r>
      <w:r>
        <w:t>(</w:t>
      </w:r>
      <w:proofErr w:type="gramEnd"/>
      <w:r>
        <w:rPr>
          <w:i/>
        </w:rPr>
        <w:t>c</w:t>
      </w:r>
      <w:r>
        <w:t xml:space="preserve">) = </w:t>
      </w:r>
      <w:r>
        <w:rPr>
          <w:i/>
        </w:rPr>
        <w:t>−</w:t>
      </w:r>
      <w:r>
        <w:t xml:space="preserve">1 </w:t>
      </w:r>
      <w:r>
        <w:rPr>
          <w:i/>
        </w:rPr>
        <w:t>· S · ln</w:t>
      </w:r>
      <w:r>
        <w:t>(</w:t>
      </w:r>
      <w:r>
        <w:rPr>
          <w:i/>
        </w:rPr>
        <w:t>c</w:t>
      </w:r>
      <w:r>
        <w:t xml:space="preserve">) + </w:t>
      </w:r>
      <w:r>
        <w:rPr>
          <w:i/>
        </w:rPr>
        <w:t>I</w:t>
      </w:r>
    </w:p>
    <w:p w14:paraId="78CA5BD0" w14:textId="77777777" w:rsidR="00A21FDC" w:rsidRDefault="00252176">
      <w:pPr>
        <w:spacing w:after="147"/>
        <w:ind w:left="2" w:right="314"/>
      </w:pPr>
      <w:proofErr w:type="gramStart"/>
      <w:r>
        <w:t>where</w:t>
      </w:r>
      <w:proofErr w:type="gramEnd"/>
      <w:r>
        <w:t xml:space="preserve"> </w:t>
      </w:r>
      <w:r>
        <w:rPr>
          <w:i/>
        </w:rPr>
        <w:t xml:space="preserve">c </w:t>
      </w:r>
      <w:r>
        <w:t xml:space="preserve">is the certainty factor, </w:t>
      </w:r>
      <w:r>
        <w:rPr>
          <w:i/>
        </w:rPr>
        <w:t xml:space="preserve">S &gt; </w:t>
      </w:r>
      <w:r>
        <w:rPr>
          <w:sz w:val="31"/>
          <w:vertAlign w:val="subscript"/>
        </w:rPr>
        <w:t xml:space="preserve">0 </w:t>
      </w:r>
      <w:r>
        <w:t xml:space="preserve">is a scaling factor and </w:t>
      </w:r>
      <w:r>
        <w:rPr>
          <w:i/>
        </w:rPr>
        <w:t xml:space="preserve">I </w:t>
      </w:r>
      <w:r>
        <w:t xml:space="preserve">is the initial value (for width: 1 </w:t>
      </w:r>
      <w:r>
        <w:rPr>
          <w:i/>
          <w:sz w:val="31"/>
          <w:vertAlign w:val="subscript"/>
        </w:rPr>
        <w:t>px</w:t>
      </w:r>
      <w:r>
        <w:t xml:space="preserve">, for blur: 0, for offset: 0 </w:t>
      </w:r>
      <w:r>
        <w:rPr>
          <w:i/>
          <w:sz w:val="31"/>
          <w:vertAlign w:val="subscript"/>
        </w:rPr>
        <w:t>px</w:t>
      </w:r>
      <w:r>
        <w:t xml:space="preserve">). In the example in figure 4.4 the scaling factor is </w:t>
      </w:r>
      <w:r>
        <w:rPr>
          <w:i/>
        </w:rPr>
        <w:t xml:space="preserve">S </w:t>
      </w:r>
      <w:r>
        <w:rPr>
          <w:sz w:val="31"/>
          <w:vertAlign w:val="subscript"/>
        </w:rPr>
        <w:t>= 4</w:t>
      </w:r>
      <w:r>
        <w:t>. In the Blurred Border Corridor method, the scaling factor for line width and the blur factor was halved. Further analysis and user testing are required in order to decide for one approach to develop further.</w:t>
      </w:r>
    </w:p>
    <w:p w14:paraId="06312770" w14:textId="77777777" w:rsidR="00A21FDC" w:rsidRDefault="00252176">
      <w:pPr>
        <w:spacing w:after="156" w:line="259" w:lineRule="auto"/>
        <w:ind w:left="825" w:firstLine="0"/>
        <w:jc w:val="left"/>
      </w:pPr>
      <w:r>
        <w:rPr>
          <w:noProof/>
          <w:sz w:val="22"/>
        </w:rPr>
        <mc:AlternateContent>
          <mc:Choice Requires="wpg">
            <w:drawing>
              <wp:inline distT="0" distB="0" distL="0" distR="0" wp14:anchorId="730E5E11" wp14:editId="093BAAF7">
                <wp:extent cx="4233013" cy="2926525"/>
                <wp:effectExtent l="0" t="0" r="0" b="0"/>
                <wp:docPr id="116242" name="Group 116242"/>
                <wp:cNvGraphicFramePr/>
                <a:graphic xmlns:a="http://schemas.openxmlformats.org/drawingml/2006/main">
                  <a:graphicData uri="http://schemas.microsoft.com/office/word/2010/wordprocessingGroup">
                    <wpg:wgp>
                      <wpg:cNvGrpSpPr/>
                      <wpg:grpSpPr>
                        <a:xfrm>
                          <a:off x="0" y="0"/>
                          <a:ext cx="4233013" cy="2926525"/>
                          <a:chOff x="0" y="0"/>
                          <a:chExt cx="4233013" cy="2926525"/>
                        </a:xfrm>
                      </wpg:grpSpPr>
                      <wps:wsp>
                        <wps:cNvPr id="14002" name="Shape 14002"/>
                        <wps:cNvSpPr/>
                        <wps:spPr>
                          <a:xfrm>
                            <a:off x="677800" y="271131"/>
                            <a:ext cx="580994" cy="426063"/>
                          </a:xfrm>
                          <a:custGeom>
                            <a:avLst/>
                            <a:gdLst/>
                            <a:ahLst/>
                            <a:cxnLst/>
                            <a:rect l="0" t="0" r="0" b="0"/>
                            <a:pathLst>
                              <a:path w="580994" h="426063">
                                <a:moveTo>
                                  <a:pt x="0" y="426063"/>
                                </a:moveTo>
                                <a:lnTo>
                                  <a:pt x="154932" y="387329"/>
                                </a:lnTo>
                                <a:lnTo>
                                  <a:pt x="193665" y="309864"/>
                                </a:lnTo>
                                <a:lnTo>
                                  <a:pt x="232397" y="77466"/>
                                </a:lnTo>
                                <a:lnTo>
                                  <a:pt x="271131" y="38733"/>
                                </a:lnTo>
                                <a:lnTo>
                                  <a:pt x="348597" y="0"/>
                                </a:lnTo>
                                <a:lnTo>
                                  <a:pt x="464795" y="0"/>
                                </a:lnTo>
                                <a:lnTo>
                                  <a:pt x="503528" y="38733"/>
                                </a:lnTo>
                                <a:lnTo>
                                  <a:pt x="542261" y="154932"/>
                                </a:lnTo>
                                <a:lnTo>
                                  <a:pt x="580994" y="193665"/>
                                </a:lnTo>
                              </a:path>
                            </a:pathLst>
                          </a:custGeom>
                          <a:ln w="3873" cap="flat">
                            <a:miter lim="100000"/>
                          </a:ln>
                        </wps:spPr>
                        <wps:style>
                          <a:lnRef idx="1">
                            <a:srgbClr val="000000"/>
                          </a:lnRef>
                          <a:fillRef idx="0">
                            <a:srgbClr val="000000">
                              <a:alpha val="0"/>
                            </a:srgbClr>
                          </a:fillRef>
                          <a:effectRef idx="0">
                            <a:scrgbClr r="0" g="0" b="0"/>
                          </a:effectRef>
                          <a:fontRef idx="none"/>
                        </wps:style>
                        <wps:bodyPr/>
                      </wps:wsp>
                      <wps:wsp>
                        <wps:cNvPr id="14003" name="Shape 14003"/>
                        <wps:cNvSpPr/>
                        <wps:spPr>
                          <a:xfrm>
                            <a:off x="580967" y="96832"/>
                            <a:ext cx="116199" cy="735926"/>
                          </a:xfrm>
                          <a:custGeom>
                            <a:avLst/>
                            <a:gdLst/>
                            <a:ahLst/>
                            <a:cxnLst/>
                            <a:rect l="0" t="0" r="0" b="0"/>
                            <a:pathLst>
                              <a:path w="116199" h="735926">
                                <a:moveTo>
                                  <a:pt x="58099" y="0"/>
                                </a:moveTo>
                                <a:lnTo>
                                  <a:pt x="0" y="154932"/>
                                </a:lnTo>
                                <a:lnTo>
                                  <a:pt x="58099" y="309864"/>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04" name="Shape 14004"/>
                        <wps:cNvSpPr/>
                        <wps:spPr>
                          <a:xfrm>
                            <a:off x="1200694" y="77466"/>
                            <a:ext cx="116199" cy="735926"/>
                          </a:xfrm>
                          <a:custGeom>
                            <a:avLst/>
                            <a:gdLst/>
                            <a:ahLst/>
                            <a:cxnLst/>
                            <a:rect l="0" t="0" r="0" b="0"/>
                            <a:pathLst>
                              <a:path w="116199" h="735926">
                                <a:moveTo>
                                  <a:pt x="0" y="735926"/>
                                </a:moveTo>
                                <a:lnTo>
                                  <a:pt x="19366" y="677827"/>
                                </a:lnTo>
                                <a:lnTo>
                                  <a:pt x="19366" y="503529"/>
                                </a:lnTo>
                                <a:lnTo>
                                  <a:pt x="58099"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05" name="Shape 14005"/>
                        <wps:cNvSpPr/>
                        <wps:spPr>
                          <a:xfrm>
                            <a:off x="639066" y="19366"/>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06" name="Shape 14006"/>
                        <wps:cNvSpPr/>
                        <wps:spPr>
                          <a:xfrm>
                            <a:off x="1200694" y="0"/>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pic:pic xmlns:pic="http://schemas.openxmlformats.org/drawingml/2006/picture">
                        <pic:nvPicPr>
                          <pic:cNvPr id="14007" name="Picture 14007"/>
                          <pic:cNvPicPr/>
                        </pic:nvPicPr>
                        <pic:blipFill>
                          <a:blip r:embed="rId82"/>
                          <a:stretch>
                            <a:fillRect/>
                          </a:stretch>
                        </pic:blipFill>
                        <pic:spPr>
                          <a:xfrm>
                            <a:off x="1642356" y="265185"/>
                            <a:ext cx="589821" cy="437915"/>
                          </a:xfrm>
                          <a:prstGeom prst="rect">
                            <a:avLst/>
                          </a:prstGeom>
                        </pic:spPr>
                      </pic:pic>
                      <wps:wsp>
                        <wps:cNvPr id="14008" name="Shape 14008"/>
                        <wps:cNvSpPr/>
                        <wps:spPr>
                          <a:xfrm>
                            <a:off x="1549291" y="96832"/>
                            <a:ext cx="116199" cy="735926"/>
                          </a:xfrm>
                          <a:custGeom>
                            <a:avLst/>
                            <a:gdLst/>
                            <a:ahLst/>
                            <a:cxnLst/>
                            <a:rect l="0" t="0" r="0" b="0"/>
                            <a:pathLst>
                              <a:path w="116199" h="735926">
                                <a:moveTo>
                                  <a:pt x="58099" y="0"/>
                                </a:moveTo>
                                <a:lnTo>
                                  <a:pt x="0" y="154932"/>
                                </a:lnTo>
                                <a:lnTo>
                                  <a:pt x="58099" y="309864"/>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09" name="Shape 14009"/>
                        <wps:cNvSpPr/>
                        <wps:spPr>
                          <a:xfrm>
                            <a:off x="2169019" y="77466"/>
                            <a:ext cx="116199" cy="735926"/>
                          </a:xfrm>
                          <a:custGeom>
                            <a:avLst/>
                            <a:gdLst/>
                            <a:ahLst/>
                            <a:cxnLst/>
                            <a:rect l="0" t="0" r="0" b="0"/>
                            <a:pathLst>
                              <a:path w="116199" h="735926">
                                <a:moveTo>
                                  <a:pt x="0" y="735926"/>
                                </a:moveTo>
                                <a:lnTo>
                                  <a:pt x="19366" y="677827"/>
                                </a:lnTo>
                                <a:lnTo>
                                  <a:pt x="19366" y="503529"/>
                                </a:lnTo>
                                <a:lnTo>
                                  <a:pt x="58099"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10" name="Shape 14010"/>
                        <wps:cNvSpPr/>
                        <wps:spPr>
                          <a:xfrm>
                            <a:off x="1607391" y="19366"/>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11" name="Shape 14011"/>
                        <wps:cNvSpPr/>
                        <wps:spPr>
                          <a:xfrm>
                            <a:off x="2169019" y="0"/>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pic:pic xmlns:pic="http://schemas.openxmlformats.org/drawingml/2006/picture">
                        <pic:nvPicPr>
                          <pic:cNvPr id="14012" name="Picture 14012"/>
                          <pic:cNvPicPr/>
                        </pic:nvPicPr>
                        <pic:blipFill>
                          <a:blip r:embed="rId83"/>
                          <a:stretch>
                            <a:fillRect/>
                          </a:stretch>
                        </pic:blipFill>
                        <pic:spPr>
                          <a:xfrm>
                            <a:off x="2585664" y="237264"/>
                            <a:ext cx="641669" cy="493637"/>
                          </a:xfrm>
                          <a:prstGeom prst="rect">
                            <a:avLst/>
                          </a:prstGeom>
                        </pic:spPr>
                      </pic:pic>
                      <wps:wsp>
                        <wps:cNvPr id="14013" name="Shape 14013"/>
                        <wps:cNvSpPr/>
                        <wps:spPr>
                          <a:xfrm>
                            <a:off x="2517615" y="96832"/>
                            <a:ext cx="116199" cy="735926"/>
                          </a:xfrm>
                          <a:custGeom>
                            <a:avLst/>
                            <a:gdLst/>
                            <a:ahLst/>
                            <a:cxnLst/>
                            <a:rect l="0" t="0" r="0" b="0"/>
                            <a:pathLst>
                              <a:path w="116199" h="735926">
                                <a:moveTo>
                                  <a:pt x="58100" y="0"/>
                                </a:moveTo>
                                <a:lnTo>
                                  <a:pt x="0" y="154932"/>
                                </a:lnTo>
                                <a:lnTo>
                                  <a:pt x="58100" y="309864"/>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14" name="Shape 14014"/>
                        <wps:cNvSpPr/>
                        <wps:spPr>
                          <a:xfrm>
                            <a:off x="3137343" y="77466"/>
                            <a:ext cx="116199" cy="735926"/>
                          </a:xfrm>
                          <a:custGeom>
                            <a:avLst/>
                            <a:gdLst/>
                            <a:ahLst/>
                            <a:cxnLst/>
                            <a:rect l="0" t="0" r="0" b="0"/>
                            <a:pathLst>
                              <a:path w="116199" h="735926">
                                <a:moveTo>
                                  <a:pt x="0" y="735926"/>
                                </a:moveTo>
                                <a:lnTo>
                                  <a:pt x="19367" y="677827"/>
                                </a:lnTo>
                                <a:lnTo>
                                  <a:pt x="19367" y="503529"/>
                                </a:lnTo>
                                <a:lnTo>
                                  <a:pt x="58100"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15" name="Shape 14015"/>
                        <wps:cNvSpPr/>
                        <wps:spPr>
                          <a:xfrm>
                            <a:off x="2575715" y="19366"/>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16" name="Shape 14016"/>
                        <wps:cNvSpPr/>
                        <wps:spPr>
                          <a:xfrm>
                            <a:off x="3137343" y="0"/>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pic:pic xmlns:pic="http://schemas.openxmlformats.org/drawingml/2006/picture">
                        <pic:nvPicPr>
                          <pic:cNvPr id="14017" name="Picture 14017"/>
                          <pic:cNvPicPr/>
                        </pic:nvPicPr>
                        <pic:blipFill>
                          <a:blip r:embed="rId84"/>
                          <a:stretch>
                            <a:fillRect/>
                          </a:stretch>
                        </pic:blipFill>
                        <pic:spPr>
                          <a:xfrm>
                            <a:off x="3522442" y="196155"/>
                            <a:ext cx="710572" cy="575370"/>
                          </a:xfrm>
                          <a:prstGeom prst="rect">
                            <a:avLst/>
                          </a:prstGeom>
                        </pic:spPr>
                      </pic:pic>
                      <wps:wsp>
                        <wps:cNvPr id="14018" name="Shape 14018"/>
                        <wps:cNvSpPr/>
                        <wps:spPr>
                          <a:xfrm>
                            <a:off x="3485939" y="96832"/>
                            <a:ext cx="116199" cy="735926"/>
                          </a:xfrm>
                          <a:custGeom>
                            <a:avLst/>
                            <a:gdLst/>
                            <a:ahLst/>
                            <a:cxnLst/>
                            <a:rect l="0" t="0" r="0" b="0"/>
                            <a:pathLst>
                              <a:path w="116199" h="735926">
                                <a:moveTo>
                                  <a:pt x="58099" y="0"/>
                                </a:moveTo>
                                <a:lnTo>
                                  <a:pt x="0" y="154932"/>
                                </a:lnTo>
                                <a:lnTo>
                                  <a:pt x="58099" y="309864"/>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19" name="Shape 14019"/>
                        <wps:cNvSpPr/>
                        <wps:spPr>
                          <a:xfrm>
                            <a:off x="4105667" y="77466"/>
                            <a:ext cx="116199" cy="735926"/>
                          </a:xfrm>
                          <a:custGeom>
                            <a:avLst/>
                            <a:gdLst/>
                            <a:ahLst/>
                            <a:cxnLst/>
                            <a:rect l="0" t="0" r="0" b="0"/>
                            <a:pathLst>
                              <a:path w="116199" h="735926">
                                <a:moveTo>
                                  <a:pt x="0" y="735926"/>
                                </a:moveTo>
                                <a:lnTo>
                                  <a:pt x="19366" y="677827"/>
                                </a:lnTo>
                                <a:lnTo>
                                  <a:pt x="19366" y="503529"/>
                                </a:lnTo>
                                <a:lnTo>
                                  <a:pt x="58100"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20" name="Shape 14020"/>
                        <wps:cNvSpPr/>
                        <wps:spPr>
                          <a:xfrm>
                            <a:off x="3544039" y="19366"/>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1" name="Shape 14021"/>
                        <wps:cNvSpPr/>
                        <wps:spPr>
                          <a:xfrm>
                            <a:off x="4105667" y="0"/>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2" name="Shape 14022"/>
                        <wps:cNvSpPr/>
                        <wps:spPr>
                          <a:xfrm>
                            <a:off x="677800" y="1193653"/>
                            <a:ext cx="580994" cy="426062"/>
                          </a:xfrm>
                          <a:custGeom>
                            <a:avLst/>
                            <a:gdLst/>
                            <a:ahLst/>
                            <a:cxnLst/>
                            <a:rect l="0" t="0" r="0" b="0"/>
                            <a:pathLst>
                              <a:path w="580994" h="426062">
                                <a:moveTo>
                                  <a:pt x="0" y="426062"/>
                                </a:moveTo>
                                <a:lnTo>
                                  <a:pt x="154932" y="387329"/>
                                </a:lnTo>
                                <a:lnTo>
                                  <a:pt x="193665" y="309864"/>
                                </a:lnTo>
                                <a:lnTo>
                                  <a:pt x="232397" y="77466"/>
                                </a:lnTo>
                                <a:lnTo>
                                  <a:pt x="271131" y="38733"/>
                                </a:lnTo>
                                <a:lnTo>
                                  <a:pt x="348597" y="0"/>
                                </a:lnTo>
                                <a:lnTo>
                                  <a:pt x="464795" y="0"/>
                                </a:lnTo>
                                <a:lnTo>
                                  <a:pt x="503528" y="38733"/>
                                </a:lnTo>
                                <a:lnTo>
                                  <a:pt x="542261" y="154932"/>
                                </a:lnTo>
                                <a:lnTo>
                                  <a:pt x="580994" y="193665"/>
                                </a:lnTo>
                              </a:path>
                            </a:pathLst>
                          </a:custGeom>
                          <a:ln w="3873" cap="flat">
                            <a:miter lim="100000"/>
                          </a:ln>
                        </wps:spPr>
                        <wps:style>
                          <a:lnRef idx="1">
                            <a:srgbClr val="000000"/>
                          </a:lnRef>
                          <a:fillRef idx="0">
                            <a:srgbClr val="000000">
                              <a:alpha val="0"/>
                            </a:srgbClr>
                          </a:fillRef>
                          <a:effectRef idx="0">
                            <a:scrgbClr r="0" g="0" b="0"/>
                          </a:effectRef>
                          <a:fontRef idx="none"/>
                        </wps:style>
                        <wps:bodyPr/>
                      </wps:wsp>
                      <wps:wsp>
                        <wps:cNvPr id="14023" name="Shape 14023"/>
                        <wps:cNvSpPr/>
                        <wps:spPr>
                          <a:xfrm>
                            <a:off x="580967" y="1019355"/>
                            <a:ext cx="116199" cy="735926"/>
                          </a:xfrm>
                          <a:custGeom>
                            <a:avLst/>
                            <a:gdLst/>
                            <a:ahLst/>
                            <a:cxnLst/>
                            <a:rect l="0" t="0" r="0" b="0"/>
                            <a:pathLst>
                              <a:path w="116199" h="735926">
                                <a:moveTo>
                                  <a:pt x="58099" y="0"/>
                                </a:moveTo>
                                <a:lnTo>
                                  <a:pt x="0" y="154932"/>
                                </a:lnTo>
                                <a:lnTo>
                                  <a:pt x="58099" y="309864"/>
                                </a:lnTo>
                                <a:lnTo>
                                  <a:pt x="96832" y="464795"/>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24" name="Shape 14024"/>
                        <wps:cNvSpPr/>
                        <wps:spPr>
                          <a:xfrm>
                            <a:off x="1200694" y="999988"/>
                            <a:ext cx="116199" cy="735926"/>
                          </a:xfrm>
                          <a:custGeom>
                            <a:avLst/>
                            <a:gdLst/>
                            <a:ahLst/>
                            <a:cxnLst/>
                            <a:rect l="0" t="0" r="0" b="0"/>
                            <a:pathLst>
                              <a:path w="116199" h="735926">
                                <a:moveTo>
                                  <a:pt x="0" y="735926"/>
                                </a:moveTo>
                                <a:lnTo>
                                  <a:pt x="19366" y="677827"/>
                                </a:lnTo>
                                <a:lnTo>
                                  <a:pt x="19366" y="503529"/>
                                </a:lnTo>
                                <a:lnTo>
                                  <a:pt x="58099"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25" name="Shape 14025"/>
                        <wps:cNvSpPr/>
                        <wps:spPr>
                          <a:xfrm>
                            <a:off x="639066" y="941889"/>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6" name="Shape 14026"/>
                        <wps:cNvSpPr/>
                        <wps:spPr>
                          <a:xfrm>
                            <a:off x="1200694" y="922522"/>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7" name="Shape 14027"/>
                        <wps:cNvSpPr/>
                        <wps:spPr>
                          <a:xfrm>
                            <a:off x="697166" y="1755281"/>
                            <a:ext cx="0" cy="77466"/>
                          </a:xfrm>
                          <a:custGeom>
                            <a:avLst/>
                            <a:gdLst/>
                            <a:ahLst/>
                            <a:cxnLst/>
                            <a:rect l="0" t="0" r="0" b="0"/>
                            <a:pathLst>
                              <a:path h="77466">
                                <a:moveTo>
                                  <a:pt x="0" y="0"/>
                                </a:moveTo>
                                <a:lnTo>
                                  <a:pt x="0" y="77466"/>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8" name="Shape 14028"/>
                        <wps:cNvSpPr/>
                        <wps:spPr>
                          <a:xfrm>
                            <a:off x="1181328" y="1735915"/>
                            <a:ext cx="19366" cy="58100"/>
                          </a:xfrm>
                          <a:custGeom>
                            <a:avLst/>
                            <a:gdLst/>
                            <a:ahLst/>
                            <a:cxnLst/>
                            <a:rect l="0" t="0" r="0" b="0"/>
                            <a:pathLst>
                              <a:path w="19366" h="58100">
                                <a:moveTo>
                                  <a:pt x="19366" y="0"/>
                                </a:moveTo>
                                <a:lnTo>
                                  <a:pt x="0" y="5810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29" name="Shape 14029"/>
                        <wps:cNvSpPr/>
                        <wps:spPr>
                          <a:xfrm>
                            <a:off x="3485939" y="1019355"/>
                            <a:ext cx="116199" cy="735926"/>
                          </a:xfrm>
                          <a:custGeom>
                            <a:avLst/>
                            <a:gdLst/>
                            <a:ahLst/>
                            <a:cxnLst/>
                            <a:rect l="0" t="0" r="0" b="0"/>
                            <a:pathLst>
                              <a:path w="116199" h="735926">
                                <a:moveTo>
                                  <a:pt x="58099" y="0"/>
                                </a:moveTo>
                                <a:lnTo>
                                  <a:pt x="0" y="154932"/>
                                </a:lnTo>
                                <a:lnTo>
                                  <a:pt x="58099" y="309864"/>
                                </a:lnTo>
                                <a:lnTo>
                                  <a:pt x="96832" y="464795"/>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30" name="Shape 14030"/>
                        <wps:cNvSpPr/>
                        <wps:spPr>
                          <a:xfrm>
                            <a:off x="4105667" y="999988"/>
                            <a:ext cx="116199" cy="735926"/>
                          </a:xfrm>
                          <a:custGeom>
                            <a:avLst/>
                            <a:gdLst/>
                            <a:ahLst/>
                            <a:cxnLst/>
                            <a:rect l="0" t="0" r="0" b="0"/>
                            <a:pathLst>
                              <a:path w="116199" h="735926">
                                <a:moveTo>
                                  <a:pt x="0" y="735926"/>
                                </a:moveTo>
                                <a:lnTo>
                                  <a:pt x="19366" y="677827"/>
                                </a:lnTo>
                                <a:lnTo>
                                  <a:pt x="19366" y="503529"/>
                                </a:lnTo>
                                <a:lnTo>
                                  <a:pt x="58100"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31" name="Shape 14031"/>
                        <wps:cNvSpPr/>
                        <wps:spPr>
                          <a:xfrm>
                            <a:off x="3544039" y="941889"/>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32" name="Shape 14032"/>
                        <wps:cNvSpPr/>
                        <wps:spPr>
                          <a:xfrm>
                            <a:off x="3582772" y="1134871"/>
                            <a:ext cx="596483" cy="542944"/>
                          </a:xfrm>
                          <a:custGeom>
                            <a:avLst/>
                            <a:gdLst/>
                            <a:ahLst/>
                            <a:cxnLst/>
                            <a:rect l="0" t="0" r="0" b="0"/>
                            <a:pathLst>
                              <a:path w="596483" h="542944">
                                <a:moveTo>
                                  <a:pt x="348103" y="0"/>
                                </a:moveTo>
                                <a:lnTo>
                                  <a:pt x="465643" y="0"/>
                                </a:lnTo>
                                <a:cubicBezTo>
                                  <a:pt x="481644" y="0"/>
                                  <a:pt x="497510" y="7132"/>
                                  <a:pt x="508123" y="19119"/>
                                </a:cubicBezTo>
                                <a:lnTo>
                                  <a:pt x="544924" y="56037"/>
                                </a:lnTo>
                                <a:lnTo>
                                  <a:pt x="545287" y="56395"/>
                                </a:lnTo>
                                <a:cubicBezTo>
                                  <a:pt x="551509" y="62583"/>
                                  <a:pt x="556273" y="70242"/>
                                  <a:pt x="559071" y="78546"/>
                                </a:cubicBezTo>
                                <a:lnTo>
                                  <a:pt x="559207" y="78923"/>
                                </a:lnTo>
                                <a:lnTo>
                                  <a:pt x="596483" y="182713"/>
                                </a:lnTo>
                                <a:lnTo>
                                  <a:pt x="580839" y="251614"/>
                                </a:lnTo>
                                <a:lnTo>
                                  <a:pt x="562664" y="308048"/>
                                </a:lnTo>
                                <a:lnTo>
                                  <a:pt x="539593" y="293882"/>
                                </a:lnTo>
                                <a:lnTo>
                                  <a:pt x="500502" y="254790"/>
                                </a:lnTo>
                                <a:cubicBezTo>
                                  <a:pt x="494164" y="248472"/>
                                  <a:pt x="489342" y="240643"/>
                                  <a:pt x="486583" y="232151"/>
                                </a:cubicBezTo>
                                <a:lnTo>
                                  <a:pt x="452198" y="129020"/>
                                </a:lnTo>
                                <a:lnTo>
                                  <a:pt x="440587" y="117409"/>
                                </a:lnTo>
                                <a:lnTo>
                                  <a:pt x="362516" y="117409"/>
                                </a:lnTo>
                                <a:lnTo>
                                  <a:pt x="305627" y="145854"/>
                                </a:lnTo>
                                <a:lnTo>
                                  <a:pt x="287108" y="164368"/>
                                </a:lnTo>
                                <a:lnTo>
                                  <a:pt x="251517" y="378252"/>
                                </a:lnTo>
                                <a:cubicBezTo>
                                  <a:pt x="250587" y="383829"/>
                                  <a:pt x="248830" y="389276"/>
                                  <a:pt x="246317" y="394345"/>
                                </a:cubicBezTo>
                                <a:lnTo>
                                  <a:pt x="246181" y="394592"/>
                                </a:lnTo>
                                <a:lnTo>
                                  <a:pt x="246070" y="394839"/>
                                </a:lnTo>
                                <a:lnTo>
                                  <a:pt x="208795" y="469279"/>
                                </a:lnTo>
                                <a:lnTo>
                                  <a:pt x="208431" y="470112"/>
                                </a:lnTo>
                                <a:lnTo>
                                  <a:pt x="207337" y="472305"/>
                                </a:lnTo>
                                <a:cubicBezTo>
                                  <a:pt x="200453" y="486694"/>
                                  <a:pt x="187216" y="497893"/>
                                  <a:pt x="171877" y="502318"/>
                                </a:cubicBezTo>
                                <a:lnTo>
                                  <a:pt x="171025" y="502565"/>
                                </a:lnTo>
                                <a:cubicBezTo>
                                  <a:pt x="170420" y="502734"/>
                                  <a:pt x="169815" y="502884"/>
                                  <a:pt x="169209" y="503035"/>
                                </a:cubicBezTo>
                                <a:lnTo>
                                  <a:pt x="0" y="542944"/>
                                </a:lnTo>
                                <a:lnTo>
                                  <a:pt x="0" y="422867"/>
                                </a:lnTo>
                                <a:lnTo>
                                  <a:pt x="114625" y="395672"/>
                                </a:lnTo>
                                <a:lnTo>
                                  <a:pt x="137134" y="350524"/>
                                </a:lnTo>
                                <a:lnTo>
                                  <a:pt x="174540" y="126599"/>
                                </a:lnTo>
                                <a:cubicBezTo>
                                  <a:pt x="174598" y="125993"/>
                                  <a:pt x="174695" y="125388"/>
                                  <a:pt x="174768" y="124783"/>
                                </a:cubicBezTo>
                                <a:lnTo>
                                  <a:pt x="174903" y="124178"/>
                                </a:lnTo>
                                <a:cubicBezTo>
                                  <a:pt x="177116" y="113284"/>
                                  <a:pt x="182616" y="103093"/>
                                  <a:pt x="190503" y="95264"/>
                                </a:cubicBezTo>
                                <a:lnTo>
                                  <a:pt x="229977" y="55790"/>
                                </a:lnTo>
                                <a:cubicBezTo>
                                  <a:pt x="234247" y="51500"/>
                                  <a:pt x="239205" y="47889"/>
                                  <a:pt x="244613" y="45143"/>
                                </a:cubicBezTo>
                                <a:lnTo>
                                  <a:pt x="244860" y="45032"/>
                                </a:lnTo>
                                <a:lnTo>
                                  <a:pt x="320868" y="7015"/>
                                </a:lnTo>
                                <a:cubicBezTo>
                                  <a:pt x="321362" y="6769"/>
                                  <a:pt x="321832" y="6526"/>
                                  <a:pt x="322326" y="6299"/>
                                </a:cubicBezTo>
                                <a:cubicBezTo>
                                  <a:pt x="330266" y="2193"/>
                                  <a:pt x="339175" y="19"/>
                                  <a:pt x="348103" y="0"/>
                                </a:cubicBezTo>
                                <a:close/>
                              </a:path>
                            </a:pathLst>
                          </a:custGeom>
                          <a:ln w="3873" cap="flat">
                            <a:miter lim="100000"/>
                          </a:ln>
                        </wps:spPr>
                        <wps:style>
                          <a:lnRef idx="1">
                            <a:srgbClr val="000000"/>
                          </a:lnRef>
                          <a:fillRef idx="1">
                            <a:srgbClr val="7D7D7D"/>
                          </a:fillRef>
                          <a:effectRef idx="0">
                            <a:scrgbClr r="0" g="0" b="0"/>
                          </a:effectRef>
                          <a:fontRef idx="none"/>
                        </wps:style>
                        <wps:bodyPr/>
                      </wps:wsp>
                      <wps:wsp>
                        <wps:cNvPr id="14033" name="Shape 14033"/>
                        <wps:cNvSpPr/>
                        <wps:spPr>
                          <a:xfrm>
                            <a:off x="2517615" y="1019355"/>
                            <a:ext cx="116199" cy="735926"/>
                          </a:xfrm>
                          <a:custGeom>
                            <a:avLst/>
                            <a:gdLst/>
                            <a:ahLst/>
                            <a:cxnLst/>
                            <a:rect l="0" t="0" r="0" b="0"/>
                            <a:pathLst>
                              <a:path w="116199" h="735926">
                                <a:moveTo>
                                  <a:pt x="58100" y="0"/>
                                </a:moveTo>
                                <a:lnTo>
                                  <a:pt x="0" y="154932"/>
                                </a:lnTo>
                                <a:lnTo>
                                  <a:pt x="58100" y="309864"/>
                                </a:lnTo>
                                <a:lnTo>
                                  <a:pt x="96832" y="464795"/>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34" name="Shape 14034"/>
                        <wps:cNvSpPr/>
                        <wps:spPr>
                          <a:xfrm>
                            <a:off x="3137343" y="999988"/>
                            <a:ext cx="116199" cy="735926"/>
                          </a:xfrm>
                          <a:custGeom>
                            <a:avLst/>
                            <a:gdLst/>
                            <a:ahLst/>
                            <a:cxnLst/>
                            <a:rect l="0" t="0" r="0" b="0"/>
                            <a:pathLst>
                              <a:path w="116199" h="735926">
                                <a:moveTo>
                                  <a:pt x="0" y="735926"/>
                                </a:moveTo>
                                <a:lnTo>
                                  <a:pt x="19367" y="677827"/>
                                </a:lnTo>
                                <a:lnTo>
                                  <a:pt x="19367" y="503529"/>
                                </a:lnTo>
                                <a:lnTo>
                                  <a:pt x="58100"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35" name="Shape 14035"/>
                        <wps:cNvSpPr/>
                        <wps:spPr>
                          <a:xfrm>
                            <a:off x="2575715" y="941889"/>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36" name="Shape 14036"/>
                        <wps:cNvSpPr/>
                        <wps:spPr>
                          <a:xfrm>
                            <a:off x="2614447" y="1174321"/>
                            <a:ext cx="586592" cy="464762"/>
                          </a:xfrm>
                          <a:custGeom>
                            <a:avLst/>
                            <a:gdLst/>
                            <a:ahLst/>
                            <a:cxnLst/>
                            <a:rect l="0" t="0" r="0" b="0"/>
                            <a:pathLst>
                              <a:path w="586592" h="464762">
                                <a:moveTo>
                                  <a:pt x="348103" y="0"/>
                                </a:moveTo>
                                <a:lnTo>
                                  <a:pt x="465643" y="0"/>
                                </a:lnTo>
                                <a:cubicBezTo>
                                  <a:pt x="470412" y="39"/>
                                  <a:pt x="475138" y="2159"/>
                                  <a:pt x="478352" y="5694"/>
                                </a:cubicBezTo>
                                <a:cubicBezTo>
                                  <a:pt x="478638" y="5960"/>
                                  <a:pt x="478923" y="6241"/>
                                  <a:pt x="479185" y="6546"/>
                                </a:cubicBezTo>
                                <a:lnTo>
                                  <a:pt x="479679" y="7151"/>
                                </a:lnTo>
                                <a:lnTo>
                                  <a:pt x="517086" y="44427"/>
                                </a:lnTo>
                                <a:lnTo>
                                  <a:pt x="517448" y="44785"/>
                                </a:lnTo>
                                <a:cubicBezTo>
                                  <a:pt x="519356" y="46678"/>
                                  <a:pt x="520813" y="49021"/>
                                  <a:pt x="521685" y="51578"/>
                                </a:cubicBezTo>
                                <a:lnTo>
                                  <a:pt x="521796" y="51936"/>
                                </a:lnTo>
                                <a:lnTo>
                                  <a:pt x="559207" y="163899"/>
                                </a:lnTo>
                                <a:lnTo>
                                  <a:pt x="586592" y="189545"/>
                                </a:lnTo>
                                <a:lnTo>
                                  <a:pt x="574580" y="232117"/>
                                </a:lnTo>
                                <a:lnTo>
                                  <a:pt x="567433" y="226593"/>
                                </a:lnTo>
                                <a:lnTo>
                                  <a:pt x="528342" y="187501"/>
                                </a:lnTo>
                                <a:cubicBezTo>
                                  <a:pt x="526318" y="185477"/>
                                  <a:pt x="524803" y="182960"/>
                                  <a:pt x="523970" y="180239"/>
                                </a:cubicBezTo>
                                <a:cubicBezTo>
                                  <a:pt x="523897" y="179992"/>
                                  <a:pt x="523820" y="179745"/>
                                  <a:pt x="523742" y="179503"/>
                                </a:cubicBezTo>
                                <a:lnTo>
                                  <a:pt x="523612" y="179029"/>
                                </a:lnTo>
                                <a:lnTo>
                                  <a:pt x="486694" y="68388"/>
                                </a:lnTo>
                                <a:lnTo>
                                  <a:pt x="456793" y="38491"/>
                                </a:lnTo>
                                <a:lnTo>
                                  <a:pt x="353303" y="38491"/>
                                </a:lnTo>
                                <a:lnTo>
                                  <a:pt x="282136" y="74082"/>
                                </a:lnTo>
                                <a:lnTo>
                                  <a:pt x="250307" y="105910"/>
                                </a:lnTo>
                                <a:lnTo>
                                  <a:pt x="212668" y="332256"/>
                                </a:lnTo>
                                <a:cubicBezTo>
                                  <a:pt x="212388" y="333980"/>
                                  <a:pt x="211855" y="335660"/>
                                  <a:pt x="211081" y="337233"/>
                                </a:cubicBezTo>
                                <a:lnTo>
                                  <a:pt x="210969" y="337461"/>
                                </a:lnTo>
                                <a:lnTo>
                                  <a:pt x="210853" y="337703"/>
                                </a:lnTo>
                                <a:lnTo>
                                  <a:pt x="172120" y="415058"/>
                                </a:lnTo>
                                <a:cubicBezTo>
                                  <a:pt x="172120" y="415096"/>
                                  <a:pt x="172120" y="415135"/>
                                  <a:pt x="172120" y="415169"/>
                                </a:cubicBezTo>
                                <a:cubicBezTo>
                                  <a:pt x="170062" y="419822"/>
                                  <a:pt x="165860" y="423472"/>
                                  <a:pt x="160984" y="424852"/>
                                </a:cubicBezTo>
                                <a:lnTo>
                                  <a:pt x="160132" y="425099"/>
                                </a:lnTo>
                                <a:cubicBezTo>
                                  <a:pt x="159977" y="425176"/>
                                  <a:pt x="159808" y="425269"/>
                                  <a:pt x="159638" y="425346"/>
                                </a:cubicBezTo>
                                <a:lnTo>
                                  <a:pt x="0" y="464762"/>
                                </a:lnTo>
                                <a:lnTo>
                                  <a:pt x="0" y="426029"/>
                                </a:lnTo>
                                <a:lnTo>
                                  <a:pt x="141729" y="390113"/>
                                </a:lnTo>
                                <a:lnTo>
                                  <a:pt x="175015" y="323541"/>
                                </a:lnTo>
                                <a:lnTo>
                                  <a:pt x="213390" y="93564"/>
                                </a:lnTo>
                                <a:cubicBezTo>
                                  <a:pt x="213428" y="93409"/>
                                  <a:pt x="213463" y="93240"/>
                                  <a:pt x="213501" y="93090"/>
                                </a:cubicBezTo>
                                <a:lnTo>
                                  <a:pt x="213637" y="92485"/>
                                </a:lnTo>
                                <a:cubicBezTo>
                                  <a:pt x="214295" y="89153"/>
                                  <a:pt x="215961" y="86035"/>
                                  <a:pt x="218343" y="83653"/>
                                </a:cubicBezTo>
                                <a:lnTo>
                                  <a:pt x="257816" y="44180"/>
                                </a:lnTo>
                                <a:cubicBezTo>
                                  <a:pt x="259119" y="42858"/>
                                  <a:pt x="260634" y="41759"/>
                                  <a:pt x="262295" y="40912"/>
                                </a:cubicBezTo>
                                <a:lnTo>
                                  <a:pt x="262523" y="40796"/>
                                </a:lnTo>
                                <a:lnTo>
                                  <a:pt x="339877" y="2179"/>
                                </a:lnTo>
                                <a:cubicBezTo>
                                  <a:pt x="339916" y="2140"/>
                                  <a:pt x="339950" y="2101"/>
                                  <a:pt x="339989" y="2062"/>
                                </a:cubicBezTo>
                                <a:cubicBezTo>
                                  <a:pt x="342487" y="741"/>
                                  <a:pt x="345285" y="19"/>
                                  <a:pt x="348103" y="0"/>
                                </a:cubicBezTo>
                                <a:close/>
                              </a:path>
                            </a:pathLst>
                          </a:custGeom>
                          <a:ln w="3873" cap="flat">
                            <a:miter lim="100000"/>
                          </a:ln>
                        </wps:spPr>
                        <wps:style>
                          <a:lnRef idx="1">
                            <a:srgbClr val="000000"/>
                          </a:lnRef>
                          <a:fillRef idx="1">
                            <a:srgbClr val="7D7D7D"/>
                          </a:fillRef>
                          <a:effectRef idx="0">
                            <a:scrgbClr r="0" g="0" b="0"/>
                          </a:effectRef>
                          <a:fontRef idx="none"/>
                        </wps:style>
                        <wps:bodyPr/>
                      </wps:wsp>
                      <wps:wsp>
                        <wps:cNvPr id="14037" name="Shape 14037"/>
                        <wps:cNvSpPr/>
                        <wps:spPr>
                          <a:xfrm>
                            <a:off x="1645857" y="1186788"/>
                            <a:ext cx="583376" cy="439619"/>
                          </a:xfrm>
                          <a:custGeom>
                            <a:avLst/>
                            <a:gdLst/>
                            <a:ahLst/>
                            <a:cxnLst/>
                            <a:rect l="0" t="0" r="0" b="0"/>
                            <a:pathLst>
                              <a:path w="583376" h="439619">
                                <a:moveTo>
                                  <a:pt x="347895" y="0"/>
                                </a:moveTo>
                                <a:cubicBezTo>
                                  <a:pt x="348050" y="0"/>
                                  <a:pt x="348219" y="0"/>
                                  <a:pt x="348369" y="0"/>
                                </a:cubicBezTo>
                                <a:lnTo>
                                  <a:pt x="465909" y="0"/>
                                </a:lnTo>
                                <a:cubicBezTo>
                                  <a:pt x="467347" y="15"/>
                                  <a:pt x="468766" y="697"/>
                                  <a:pt x="469656" y="1816"/>
                                </a:cubicBezTo>
                                <a:lnTo>
                                  <a:pt x="469768" y="2058"/>
                                </a:lnTo>
                                <a:lnTo>
                                  <a:pt x="470145" y="2421"/>
                                </a:lnTo>
                                <a:lnTo>
                                  <a:pt x="508501" y="40791"/>
                                </a:lnTo>
                                <a:lnTo>
                                  <a:pt x="508879" y="41154"/>
                                </a:lnTo>
                                <a:cubicBezTo>
                                  <a:pt x="509411" y="41662"/>
                                  <a:pt x="509827" y="42287"/>
                                  <a:pt x="510089" y="42969"/>
                                </a:cubicBezTo>
                                <a:lnTo>
                                  <a:pt x="510205" y="43347"/>
                                </a:lnTo>
                                <a:lnTo>
                                  <a:pt x="548580" y="158200"/>
                                </a:lnTo>
                                <a:lnTo>
                                  <a:pt x="583376" y="192358"/>
                                </a:lnTo>
                                <a:cubicBezTo>
                                  <a:pt x="579803" y="201683"/>
                                  <a:pt x="578327" y="207110"/>
                                  <a:pt x="576530" y="205294"/>
                                </a:cubicBezTo>
                                <a:lnTo>
                                  <a:pt x="537439" y="166203"/>
                                </a:lnTo>
                                <a:cubicBezTo>
                                  <a:pt x="536815" y="165598"/>
                                  <a:pt x="536340" y="164838"/>
                                  <a:pt x="536113" y="164010"/>
                                </a:cubicBezTo>
                                <a:lnTo>
                                  <a:pt x="536113" y="163894"/>
                                </a:lnTo>
                                <a:lnTo>
                                  <a:pt x="535982" y="163535"/>
                                </a:lnTo>
                                <a:lnTo>
                                  <a:pt x="497854" y="49152"/>
                                </a:lnTo>
                                <a:lnTo>
                                  <a:pt x="462278" y="13557"/>
                                </a:lnTo>
                                <a:lnTo>
                                  <a:pt x="350678" y="13557"/>
                                </a:lnTo>
                                <a:lnTo>
                                  <a:pt x="274893" y="51442"/>
                                </a:lnTo>
                                <a:lnTo>
                                  <a:pt x="238958" y="87527"/>
                                </a:lnTo>
                                <a:lnTo>
                                  <a:pt x="200588" y="317862"/>
                                </a:lnTo>
                                <a:cubicBezTo>
                                  <a:pt x="200530" y="318317"/>
                                  <a:pt x="200395" y="318767"/>
                                  <a:pt x="200225" y="319184"/>
                                </a:cubicBezTo>
                                <a:lnTo>
                                  <a:pt x="200094" y="319431"/>
                                </a:lnTo>
                                <a:lnTo>
                                  <a:pt x="199983" y="319678"/>
                                </a:lnTo>
                                <a:lnTo>
                                  <a:pt x="161361" y="396897"/>
                                </a:lnTo>
                                <a:lnTo>
                                  <a:pt x="161250" y="397144"/>
                                </a:lnTo>
                                <a:lnTo>
                                  <a:pt x="161003" y="397749"/>
                                </a:lnTo>
                                <a:cubicBezTo>
                                  <a:pt x="160417" y="399037"/>
                                  <a:pt x="159226" y="400039"/>
                                  <a:pt x="157861" y="400417"/>
                                </a:cubicBezTo>
                                <a:lnTo>
                                  <a:pt x="157014" y="400644"/>
                                </a:lnTo>
                                <a:cubicBezTo>
                                  <a:pt x="156975" y="400697"/>
                                  <a:pt x="156936" y="400736"/>
                                  <a:pt x="156878" y="400775"/>
                                </a:cubicBezTo>
                                <a:lnTo>
                                  <a:pt x="0" y="439619"/>
                                </a:lnTo>
                                <a:lnTo>
                                  <a:pt x="150" y="425322"/>
                                </a:lnTo>
                                <a:lnTo>
                                  <a:pt x="150468" y="388312"/>
                                </a:lnTo>
                                <a:lnTo>
                                  <a:pt x="187385" y="314705"/>
                                </a:lnTo>
                                <a:lnTo>
                                  <a:pt x="226007" y="83155"/>
                                </a:lnTo>
                                <a:cubicBezTo>
                                  <a:pt x="226007" y="83121"/>
                                  <a:pt x="226007" y="83082"/>
                                  <a:pt x="226007" y="83043"/>
                                </a:cubicBezTo>
                                <a:lnTo>
                                  <a:pt x="226118" y="82438"/>
                                </a:lnTo>
                                <a:cubicBezTo>
                                  <a:pt x="226326" y="81528"/>
                                  <a:pt x="226782" y="80661"/>
                                  <a:pt x="227459" y="80018"/>
                                </a:cubicBezTo>
                                <a:lnTo>
                                  <a:pt x="227934" y="79524"/>
                                </a:lnTo>
                                <a:lnTo>
                                  <a:pt x="266914" y="40549"/>
                                </a:lnTo>
                                <a:cubicBezTo>
                                  <a:pt x="267253" y="40166"/>
                                  <a:pt x="267669" y="39846"/>
                                  <a:pt x="268124" y="39581"/>
                                </a:cubicBezTo>
                                <a:lnTo>
                                  <a:pt x="268371" y="39469"/>
                                </a:lnTo>
                                <a:lnTo>
                                  <a:pt x="345701" y="847"/>
                                </a:lnTo>
                                <a:cubicBezTo>
                                  <a:pt x="345760" y="814"/>
                                  <a:pt x="345798" y="775"/>
                                  <a:pt x="345837" y="736"/>
                                </a:cubicBezTo>
                                <a:cubicBezTo>
                                  <a:pt x="346457" y="339"/>
                                  <a:pt x="347159" y="92"/>
                                  <a:pt x="347895" y="0"/>
                                </a:cubicBezTo>
                                <a:close/>
                              </a:path>
                            </a:pathLst>
                          </a:custGeom>
                          <a:ln w="3873" cap="flat">
                            <a:miter lim="100000"/>
                          </a:ln>
                        </wps:spPr>
                        <wps:style>
                          <a:lnRef idx="1">
                            <a:srgbClr val="000000"/>
                          </a:lnRef>
                          <a:fillRef idx="1">
                            <a:srgbClr val="7D7D7D"/>
                          </a:fillRef>
                          <a:effectRef idx="0">
                            <a:scrgbClr r="0" g="0" b="0"/>
                          </a:effectRef>
                          <a:fontRef idx="none"/>
                        </wps:style>
                        <wps:bodyPr/>
                      </wps:wsp>
                      <wps:wsp>
                        <wps:cNvPr id="14038" name="Shape 14038"/>
                        <wps:cNvSpPr/>
                        <wps:spPr>
                          <a:xfrm>
                            <a:off x="1549291" y="1019355"/>
                            <a:ext cx="116199" cy="735926"/>
                          </a:xfrm>
                          <a:custGeom>
                            <a:avLst/>
                            <a:gdLst/>
                            <a:ahLst/>
                            <a:cxnLst/>
                            <a:rect l="0" t="0" r="0" b="0"/>
                            <a:pathLst>
                              <a:path w="116199" h="735926">
                                <a:moveTo>
                                  <a:pt x="58099" y="0"/>
                                </a:moveTo>
                                <a:lnTo>
                                  <a:pt x="0" y="154932"/>
                                </a:lnTo>
                                <a:lnTo>
                                  <a:pt x="58099" y="309864"/>
                                </a:lnTo>
                                <a:lnTo>
                                  <a:pt x="96832" y="464795"/>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39" name="Shape 14039"/>
                        <wps:cNvSpPr/>
                        <wps:spPr>
                          <a:xfrm>
                            <a:off x="2169019" y="999988"/>
                            <a:ext cx="116199" cy="735926"/>
                          </a:xfrm>
                          <a:custGeom>
                            <a:avLst/>
                            <a:gdLst/>
                            <a:ahLst/>
                            <a:cxnLst/>
                            <a:rect l="0" t="0" r="0" b="0"/>
                            <a:pathLst>
                              <a:path w="116199" h="735926">
                                <a:moveTo>
                                  <a:pt x="0" y="735926"/>
                                </a:moveTo>
                                <a:lnTo>
                                  <a:pt x="19366" y="677827"/>
                                </a:lnTo>
                                <a:lnTo>
                                  <a:pt x="19366" y="503529"/>
                                </a:lnTo>
                                <a:lnTo>
                                  <a:pt x="58099" y="387330"/>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40" name="Shape 14040"/>
                        <wps:cNvSpPr/>
                        <wps:spPr>
                          <a:xfrm>
                            <a:off x="1607391" y="941889"/>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41" name="Rectangle 14041"/>
                        <wps:cNvSpPr/>
                        <wps:spPr>
                          <a:xfrm>
                            <a:off x="902793" y="2824526"/>
                            <a:ext cx="118505" cy="135659"/>
                          </a:xfrm>
                          <a:prstGeom prst="rect">
                            <a:avLst/>
                          </a:prstGeom>
                          <a:ln>
                            <a:noFill/>
                          </a:ln>
                        </wps:spPr>
                        <wps:txbx>
                          <w:txbxContent>
                            <w:p w14:paraId="0C2257BF" w14:textId="77777777" w:rsidR="006E2FA2" w:rsidRDefault="006E2FA2">
                              <w:pPr>
                                <w:spacing w:after="160" w:line="259" w:lineRule="auto"/>
                                <w:ind w:left="0" w:firstLine="0"/>
                                <w:jc w:val="left"/>
                              </w:pPr>
                              <w:r>
                                <w:rPr>
                                  <w:w w:val="101"/>
                                  <w:sz w:val="11"/>
                                </w:rPr>
                                <w:t>1.0</w:t>
                              </w:r>
                            </w:p>
                          </w:txbxContent>
                        </wps:txbx>
                        <wps:bodyPr horzOverflow="overflow" vert="horz" lIns="0" tIns="0" rIns="0" bIns="0" rtlCol="0">
                          <a:noAutofit/>
                        </wps:bodyPr>
                      </wps:wsp>
                      <wps:wsp>
                        <wps:cNvPr id="14042" name="Rectangle 14042"/>
                        <wps:cNvSpPr/>
                        <wps:spPr>
                          <a:xfrm>
                            <a:off x="1892120" y="2824526"/>
                            <a:ext cx="118505" cy="135659"/>
                          </a:xfrm>
                          <a:prstGeom prst="rect">
                            <a:avLst/>
                          </a:prstGeom>
                          <a:ln>
                            <a:noFill/>
                          </a:ln>
                        </wps:spPr>
                        <wps:txbx>
                          <w:txbxContent>
                            <w:p w14:paraId="662C21D8" w14:textId="77777777" w:rsidR="006E2FA2" w:rsidRDefault="006E2FA2">
                              <w:pPr>
                                <w:spacing w:after="160" w:line="259" w:lineRule="auto"/>
                                <w:ind w:left="0" w:firstLine="0"/>
                                <w:jc w:val="left"/>
                              </w:pPr>
                              <w:r>
                                <w:rPr>
                                  <w:w w:val="101"/>
                                  <w:sz w:val="11"/>
                                </w:rPr>
                                <w:t>0.9</w:t>
                              </w:r>
                            </w:p>
                          </w:txbxContent>
                        </wps:txbx>
                        <wps:bodyPr horzOverflow="overflow" vert="horz" lIns="0" tIns="0" rIns="0" bIns="0" rtlCol="0">
                          <a:noAutofit/>
                        </wps:bodyPr>
                      </wps:wsp>
                      <wps:wsp>
                        <wps:cNvPr id="14043" name="Rectangle 14043"/>
                        <wps:cNvSpPr/>
                        <wps:spPr>
                          <a:xfrm>
                            <a:off x="2841357" y="2824526"/>
                            <a:ext cx="118505" cy="135659"/>
                          </a:xfrm>
                          <a:prstGeom prst="rect">
                            <a:avLst/>
                          </a:prstGeom>
                          <a:ln>
                            <a:noFill/>
                          </a:ln>
                        </wps:spPr>
                        <wps:txbx>
                          <w:txbxContent>
                            <w:p w14:paraId="1D4EC412" w14:textId="77777777" w:rsidR="006E2FA2" w:rsidRDefault="006E2FA2">
                              <w:pPr>
                                <w:spacing w:after="160" w:line="259" w:lineRule="auto"/>
                                <w:ind w:left="0" w:firstLine="0"/>
                                <w:jc w:val="left"/>
                              </w:pPr>
                              <w:r>
                                <w:rPr>
                                  <w:w w:val="101"/>
                                  <w:sz w:val="11"/>
                                </w:rPr>
                                <w:t>0.5</w:t>
                              </w:r>
                            </w:p>
                          </w:txbxContent>
                        </wps:txbx>
                        <wps:bodyPr horzOverflow="overflow" vert="horz" lIns="0" tIns="0" rIns="0" bIns="0" rtlCol="0">
                          <a:noAutofit/>
                        </wps:bodyPr>
                      </wps:wsp>
                      <wps:wsp>
                        <wps:cNvPr id="14044" name="Rectangle 14044"/>
                        <wps:cNvSpPr/>
                        <wps:spPr>
                          <a:xfrm>
                            <a:off x="3810553" y="2824526"/>
                            <a:ext cx="118505" cy="135659"/>
                          </a:xfrm>
                          <a:prstGeom prst="rect">
                            <a:avLst/>
                          </a:prstGeom>
                          <a:ln>
                            <a:noFill/>
                          </a:ln>
                        </wps:spPr>
                        <wps:txbx>
                          <w:txbxContent>
                            <w:p w14:paraId="21B0D675" w14:textId="77777777" w:rsidR="006E2FA2" w:rsidRDefault="006E2FA2">
                              <w:pPr>
                                <w:spacing w:after="160" w:line="259" w:lineRule="auto"/>
                                <w:ind w:left="0" w:firstLine="0"/>
                                <w:jc w:val="left"/>
                              </w:pPr>
                              <w:r>
                                <w:rPr>
                                  <w:w w:val="101"/>
                                  <w:sz w:val="11"/>
                                </w:rPr>
                                <w:t>0.1</w:t>
                              </w:r>
                            </w:p>
                          </w:txbxContent>
                        </wps:txbx>
                        <wps:bodyPr horzOverflow="overflow" vert="horz" lIns="0" tIns="0" rIns="0" bIns="0" rtlCol="0">
                          <a:noAutofit/>
                        </wps:bodyPr>
                      </wps:wsp>
                      <wps:wsp>
                        <wps:cNvPr id="14045" name="Shape 14045"/>
                        <wps:cNvSpPr/>
                        <wps:spPr>
                          <a:xfrm>
                            <a:off x="677800" y="2161977"/>
                            <a:ext cx="580994" cy="426063"/>
                          </a:xfrm>
                          <a:custGeom>
                            <a:avLst/>
                            <a:gdLst/>
                            <a:ahLst/>
                            <a:cxnLst/>
                            <a:rect l="0" t="0" r="0" b="0"/>
                            <a:pathLst>
                              <a:path w="580994" h="426063">
                                <a:moveTo>
                                  <a:pt x="0" y="426063"/>
                                </a:moveTo>
                                <a:lnTo>
                                  <a:pt x="154932" y="387330"/>
                                </a:lnTo>
                                <a:lnTo>
                                  <a:pt x="193665" y="309864"/>
                                </a:lnTo>
                                <a:lnTo>
                                  <a:pt x="232397" y="77466"/>
                                </a:lnTo>
                                <a:lnTo>
                                  <a:pt x="271131" y="38733"/>
                                </a:lnTo>
                                <a:lnTo>
                                  <a:pt x="348597" y="0"/>
                                </a:lnTo>
                                <a:lnTo>
                                  <a:pt x="464795" y="0"/>
                                </a:lnTo>
                                <a:lnTo>
                                  <a:pt x="503528" y="38733"/>
                                </a:lnTo>
                                <a:lnTo>
                                  <a:pt x="542261" y="154932"/>
                                </a:lnTo>
                                <a:lnTo>
                                  <a:pt x="580994" y="193665"/>
                                </a:lnTo>
                              </a:path>
                            </a:pathLst>
                          </a:custGeom>
                          <a:ln w="3873" cap="flat">
                            <a:miter lim="100000"/>
                          </a:ln>
                        </wps:spPr>
                        <wps:style>
                          <a:lnRef idx="1">
                            <a:srgbClr val="000000"/>
                          </a:lnRef>
                          <a:fillRef idx="0">
                            <a:srgbClr val="000000">
                              <a:alpha val="0"/>
                            </a:srgbClr>
                          </a:fillRef>
                          <a:effectRef idx="0">
                            <a:scrgbClr r="0" g="0" b="0"/>
                          </a:effectRef>
                          <a:fontRef idx="none"/>
                        </wps:style>
                        <wps:bodyPr/>
                      </wps:wsp>
                      <wps:wsp>
                        <wps:cNvPr id="14046" name="Shape 14046"/>
                        <wps:cNvSpPr/>
                        <wps:spPr>
                          <a:xfrm>
                            <a:off x="580967" y="1987679"/>
                            <a:ext cx="116199" cy="735926"/>
                          </a:xfrm>
                          <a:custGeom>
                            <a:avLst/>
                            <a:gdLst/>
                            <a:ahLst/>
                            <a:cxnLst/>
                            <a:rect l="0" t="0" r="0" b="0"/>
                            <a:pathLst>
                              <a:path w="116199" h="735926">
                                <a:moveTo>
                                  <a:pt x="58099" y="0"/>
                                </a:moveTo>
                                <a:lnTo>
                                  <a:pt x="0" y="154932"/>
                                </a:lnTo>
                                <a:lnTo>
                                  <a:pt x="58099" y="309863"/>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47" name="Shape 14047"/>
                        <wps:cNvSpPr/>
                        <wps:spPr>
                          <a:xfrm>
                            <a:off x="1200694" y="1968312"/>
                            <a:ext cx="116199" cy="735926"/>
                          </a:xfrm>
                          <a:custGeom>
                            <a:avLst/>
                            <a:gdLst/>
                            <a:ahLst/>
                            <a:cxnLst/>
                            <a:rect l="0" t="0" r="0" b="0"/>
                            <a:pathLst>
                              <a:path w="116199" h="735926">
                                <a:moveTo>
                                  <a:pt x="0" y="735926"/>
                                </a:moveTo>
                                <a:lnTo>
                                  <a:pt x="19366" y="677826"/>
                                </a:lnTo>
                                <a:lnTo>
                                  <a:pt x="19366" y="503529"/>
                                </a:lnTo>
                                <a:lnTo>
                                  <a:pt x="58099" y="387329"/>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48" name="Shape 14048"/>
                        <wps:cNvSpPr/>
                        <wps:spPr>
                          <a:xfrm>
                            <a:off x="639066" y="1910213"/>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49" name="Shape 14049"/>
                        <wps:cNvSpPr/>
                        <wps:spPr>
                          <a:xfrm>
                            <a:off x="1200694" y="1890846"/>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0" name="Shape 14050"/>
                        <wps:cNvSpPr/>
                        <wps:spPr>
                          <a:xfrm>
                            <a:off x="697166" y="2646139"/>
                            <a:ext cx="0" cy="77467"/>
                          </a:xfrm>
                          <a:custGeom>
                            <a:avLst/>
                            <a:gdLst/>
                            <a:ahLst/>
                            <a:cxnLst/>
                            <a:rect l="0" t="0" r="0" b="0"/>
                            <a:pathLst>
                              <a:path h="77467">
                                <a:moveTo>
                                  <a:pt x="0" y="0"/>
                                </a:moveTo>
                                <a:lnTo>
                                  <a:pt x="0" y="77467"/>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1" name="Shape 14051"/>
                        <wps:cNvSpPr/>
                        <wps:spPr>
                          <a:xfrm>
                            <a:off x="1181328" y="2626773"/>
                            <a:ext cx="19366" cy="58100"/>
                          </a:xfrm>
                          <a:custGeom>
                            <a:avLst/>
                            <a:gdLst/>
                            <a:ahLst/>
                            <a:cxnLst/>
                            <a:rect l="0" t="0" r="0" b="0"/>
                            <a:pathLst>
                              <a:path w="19366" h="58100">
                                <a:moveTo>
                                  <a:pt x="19366" y="0"/>
                                </a:moveTo>
                                <a:lnTo>
                                  <a:pt x="0" y="5810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2" name="Shape 14052"/>
                        <wps:cNvSpPr/>
                        <wps:spPr>
                          <a:xfrm>
                            <a:off x="3485939" y="1987679"/>
                            <a:ext cx="116199" cy="735926"/>
                          </a:xfrm>
                          <a:custGeom>
                            <a:avLst/>
                            <a:gdLst/>
                            <a:ahLst/>
                            <a:cxnLst/>
                            <a:rect l="0" t="0" r="0" b="0"/>
                            <a:pathLst>
                              <a:path w="116199" h="735926">
                                <a:moveTo>
                                  <a:pt x="58099" y="0"/>
                                </a:moveTo>
                                <a:lnTo>
                                  <a:pt x="0" y="154932"/>
                                </a:lnTo>
                                <a:lnTo>
                                  <a:pt x="58099" y="309863"/>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53" name="Shape 14053"/>
                        <wps:cNvSpPr/>
                        <wps:spPr>
                          <a:xfrm>
                            <a:off x="4105667" y="1968312"/>
                            <a:ext cx="116199" cy="735926"/>
                          </a:xfrm>
                          <a:custGeom>
                            <a:avLst/>
                            <a:gdLst/>
                            <a:ahLst/>
                            <a:cxnLst/>
                            <a:rect l="0" t="0" r="0" b="0"/>
                            <a:pathLst>
                              <a:path w="116199" h="735926">
                                <a:moveTo>
                                  <a:pt x="0" y="735926"/>
                                </a:moveTo>
                                <a:lnTo>
                                  <a:pt x="19366" y="677826"/>
                                </a:lnTo>
                                <a:lnTo>
                                  <a:pt x="19366" y="503529"/>
                                </a:lnTo>
                                <a:lnTo>
                                  <a:pt x="58100" y="387329"/>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54" name="Shape 14054"/>
                        <wps:cNvSpPr/>
                        <wps:spPr>
                          <a:xfrm>
                            <a:off x="3544039" y="1910213"/>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5" name="Shape 14055"/>
                        <wps:cNvSpPr/>
                        <wps:spPr>
                          <a:xfrm>
                            <a:off x="4105667" y="1890846"/>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6" name="Shape 14056"/>
                        <wps:cNvSpPr/>
                        <wps:spPr>
                          <a:xfrm>
                            <a:off x="3602138" y="2646139"/>
                            <a:ext cx="0" cy="77467"/>
                          </a:xfrm>
                          <a:custGeom>
                            <a:avLst/>
                            <a:gdLst/>
                            <a:ahLst/>
                            <a:cxnLst/>
                            <a:rect l="0" t="0" r="0" b="0"/>
                            <a:pathLst>
                              <a:path h="77467">
                                <a:moveTo>
                                  <a:pt x="0" y="0"/>
                                </a:moveTo>
                                <a:lnTo>
                                  <a:pt x="0" y="77467"/>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57" name="Shape 14057"/>
                        <wps:cNvSpPr/>
                        <wps:spPr>
                          <a:xfrm>
                            <a:off x="4086300" y="2626773"/>
                            <a:ext cx="19367" cy="58100"/>
                          </a:xfrm>
                          <a:custGeom>
                            <a:avLst/>
                            <a:gdLst/>
                            <a:ahLst/>
                            <a:cxnLst/>
                            <a:rect l="0" t="0" r="0" b="0"/>
                            <a:pathLst>
                              <a:path w="19367" h="58100">
                                <a:moveTo>
                                  <a:pt x="19367" y="0"/>
                                </a:moveTo>
                                <a:lnTo>
                                  <a:pt x="0" y="5810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pic:pic xmlns:pic="http://schemas.openxmlformats.org/drawingml/2006/picture">
                        <pic:nvPicPr>
                          <pic:cNvPr id="14058" name="Picture 14058"/>
                          <pic:cNvPicPr/>
                        </pic:nvPicPr>
                        <pic:blipFill>
                          <a:blip r:embed="rId85"/>
                          <a:stretch>
                            <a:fillRect/>
                          </a:stretch>
                        </pic:blipFill>
                        <pic:spPr>
                          <a:xfrm>
                            <a:off x="3540424" y="2060848"/>
                            <a:ext cx="681534" cy="630455"/>
                          </a:xfrm>
                          <a:prstGeom prst="rect">
                            <a:avLst/>
                          </a:prstGeom>
                        </pic:spPr>
                      </pic:pic>
                      <wps:wsp>
                        <wps:cNvPr id="14059" name="Shape 14059"/>
                        <wps:cNvSpPr/>
                        <wps:spPr>
                          <a:xfrm>
                            <a:off x="2517615" y="1987679"/>
                            <a:ext cx="116199" cy="735926"/>
                          </a:xfrm>
                          <a:custGeom>
                            <a:avLst/>
                            <a:gdLst/>
                            <a:ahLst/>
                            <a:cxnLst/>
                            <a:rect l="0" t="0" r="0" b="0"/>
                            <a:pathLst>
                              <a:path w="116199" h="735926">
                                <a:moveTo>
                                  <a:pt x="58100" y="0"/>
                                </a:moveTo>
                                <a:lnTo>
                                  <a:pt x="0" y="154932"/>
                                </a:lnTo>
                                <a:lnTo>
                                  <a:pt x="58100" y="309863"/>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60" name="Shape 14060"/>
                        <wps:cNvSpPr/>
                        <wps:spPr>
                          <a:xfrm>
                            <a:off x="3137343" y="1968312"/>
                            <a:ext cx="116199" cy="735926"/>
                          </a:xfrm>
                          <a:custGeom>
                            <a:avLst/>
                            <a:gdLst/>
                            <a:ahLst/>
                            <a:cxnLst/>
                            <a:rect l="0" t="0" r="0" b="0"/>
                            <a:pathLst>
                              <a:path w="116199" h="735926">
                                <a:moveTo>
                                  <a:pt x="0" y="735926"/>
                                </a:moveTo>
                                <a:lnTo>
                                  <a:pt x="19367" y="677826"/>
                                </a:lnTo>
                                <a:lnTo>
                                  <a:pt x="19367" y="503529"/>
                                </a:lnTo>
                                <a:lnTo>
                                  <a:pt x="58100" y="387329"/>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61" name="Shape 14061"/>
                        <wps:cNvSpPr/>
                        <wps:spPr>
                          <a:xfrm>
                            <a:off x="2575715" y="1910213"/>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62" name="Shape 14062"/>
                        <wps:cNvSpPr/>
                        <wps:spPr>
                          <a:xfrm>
                            <a:off x="3137343" y="1890846"/>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63" name="Shape 14063"/>
                        <wps:cNvSpPr/>
                        <wps:spPr>
                          <a:xfrm>
                            <a:off x="2633814" y="2646139"/>
                            <a:ext cx="0" cy="77467"/>
                          </a:xfrm>
                          <a:custGeom>
                            <a:avLst/>
                            <a:gdLst/>
                            <a:ahLst/>
                            <a:cxnLst/>
                            <a:rect l="0" t="0" r="0" b="0"/>
                            <a:pathLst>
                              <a:path h="77467">
                                <a:moveTo>
                                  <a:pt x="0" y="0"/>
                                </a:moveTo>
                                <a:lnTo>
                                  <a:pt x="0" y="77467"/>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64" name="Shape 14064"/>
                        <wps:cNvSpPr/>
                        <wps:spPr>
                          <a:xfrm>
                            <a:off x="3117976" y="2626773"/>
                            <a:ext cx="19366" cy="58100"/>
                          </a:xfrm>
                          <a:custGeom>
                            <a:avLst/>
                            <a:gdLst/>
                            <a:ahLst/>
                            <a:cxnLst/>
                            <a:rect l="0" t="0" r="0" b="0"/>
                            <a:pathLst>
                              <a:path w="19366" h="58100">
                                <a:moveTo>
                                  <a:pt x="19366" y="0"/>
                                </a:moveTo>
                                <a:lnTo>
                                  <a:pt x="0" y="5810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pic:pic xmlns:pic="http://schemas.openxmlformats.org/drawingml/2006/picture">
                        <pic:nvPicPr>
                          <pic:cNvPr id="14065" name="Picture 14065"/>
                          <pic:cNvPicPr/>
                        </pic:nvPicPr>
                        <pic:blipFill>
                          <a:blip r:embed="rId86"/>
                          <a:stretch>
                            <a:fillRect/>
                          </a:stretch>
                        </pic:blipFill>
                        <pic:spPr>
                          <a:xfrm>
                            <a:off x="2601011" y="2129219"/>
                            <a:ext cx="614150" cy="492989"/>
                          </a:xfrm>
                          <a:prstGeom prst="rect">
                            <a:avLst/>
                          </a:prstGeom>
                        </pic:spPr>
                      </pic:pic>
                      <pic:pic xmlns:pic="http://schemas.openxmlformats.org/drawingml/2006/picture">
                        <pic:nvPicPr>
                          <pic:cNvPr id="14066" name="Picture 14066"/>
                          <pic:cNvPicPr/>
                        </pic:nvPicPr>
                        <pic:blipFill>
                          <a:blip r:embed="rId87"/>
                          <a:stretch>
                            <a:fillRect/>
                          </a:stretch>
                        </pic:blipFill>
                        <pic:spPr>
                          <a:xfrm>
                            <a:off x="1642227" y="2151584"/>
                            <a:ext cx="590954" cy="447406"/>
                          </a:xfrm>
                          <a:prstGeom prst="rect">
                            <a:avLst/>
                          </a:prstGeom>
                        </pic:spPr>
                      </pic:pic>
                      <wps:wsp>
                        <wps:cNvPr id="14067" name="Shape 14067"/>
                        <wps:cNvSpPr/>
                        <wps:spPr>
                          <a:xfrm>
                            <a:off x="1549291" y="1987679"/>
                            <a:ext cx="116199" cy="735926"/>
                          </a:xfrm>
                          <a:custGeom>
                            <a:avLst/>
                            <a:gdLst/>
                            <a:ahLst/>
                            <a:cxnLst/>
                            <a:rect l="0" t="0" r="0" b="0"/>
                            <a:pathLst>
                              <a:path w="116199" h="735926">
                                <a:moveTo>
                                  <a:pt x="58099" y="0"/>
                                </a:moveTo>
                                <a:lnTo>
                                  <a:pt x="0" y="154932"/>
                                </a:lnTo>
                                <a:lnTo>
                                  <a:pt x="58099" y="309863"/>
                                </a:lnTo>
                                <a:lnTo>
                                  <a:pt x="96832" y="464796"/>
                                </a:lnTo>
                                <a:lnTo>
                                  <a:pt x="96832" y="658460"/>
                                </a:lnTo>
                                <a:lnTo>
                                  <a:pt x="116199" y="735926"/>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68" name="Shape 14068"/>
                        <wps:cNvSpPr/>
                        <wps:spPr>
                          <a:xfrm>
                            <a:off x="2169019" y="1968312"/>
                            <a:ext cx="116199" cy="735926"/>
                          </a:xfrm>
                          <a:custGeom>
                            <a:avLst/>
                            <a:gdLst/>
                            <a:ahLst/>
                            <a:cxnLst/>
                            <a:rect l="0" t="0" r="0" b="0"/>
                            <a:pathLst>
                              <a:path w="116199" h="735926">
                                <a:moveTo>
                                  <a:pt x="0" y="735926"/>
                                </a:moveTo>
                                <a:lnTo>
                                  <a:pt x="19366" y="677826"/>
                                </a:lnTo>
                                <a:lnTo>
                                  <a:pt x="19366" y="503529"/>
                                </a:lnTo>
                                <a:lnTo>
                                  <a:pt x="58099" y="387329"/>
                                </a:lnTo>
                                <a:lnTo>
                                  <a:pt x="116199" y="135565"/>
                                </a:lnTo>
                                <a:lnTo>
                                  <a:pt x="38733" y="0"/>
                                </a:lnTo>
                              </a:path>
                            </a:pathLst>
                          </a:custGeom>
                          <a:ln w="3873" cap="flat">
                            <a:miter lim="100000"/>
                          </a:ln>
                        </wps:spPr>
                        <wps:style>
                          <a:lnRef idx="1">
                            <a:srgbClr val="848484"/>
                          </a:lnRef>
                          <a:fillRef idx="0">
                            <a:srgbClr val="000000">
                              <a:alpha val="0"/>
                            </a:srgbClr>
                          </a:fillRef>
                          <a:effectRef idx="0">
                            <a:scrgbClr r="0" g="0" b="0"/>
                          </a:effectRef>
                          <a:fontRef idx="none"/>
                        </wps:style>
                        <wps:bodyPr/>
                      </wps:wsp>
                      <wps:wsp>
                        <wps:cNvPr id="14069" name="Shape 14069"/>
                        <wps:cNvSpPr/>
                        <wps:spPr>
                          <a:xfrm>
                            <a:off x="1607391" y="1910213"/>
                            <a:ext cx="38733" cy="77466"/>
                          </a:xfrm>
                          <a:custGeom>
                            <a:avLst/>
                            <a:gdLst/>
                            <a:ahLst/>
                            <a:cxnLst/>
                            <a:rect l="0" t="0" r="0" b="0"/>
                            <a:pathLst>
                              <a:path w="38733" h="77466">
                                <a:moveTo>
                                  <a:pt x="0" y="77466"/>
                                </a:moveTo>
                                <a:lnTo>
                                  <a:pt x="38733"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70" name="Shape 14070"/>
                        <wps:cNvSpPr/>
                        <wps:spPr>
                          <a:xfrm>
                            <a:off x="2169019" y="1890846"/>
                            <a:ext cx="38733" cy="77466"/>
                          </a:xfrm>
                          <a:custGeom>
                            <a:avLst/>
                            <a:gdLst/>
                            <a:ahLst/>
                            <a:cxnLst/>
                            <a:rect l="0" t="0" r="0" b="0"/>
                            <a:pathLst>
                              <a:path w="38733" h="77466">
                                <a:moveTo>
                                  <a:pt x="38733" y="77466"/>
                                </a:moveTo>
                                <a:lnTo>
                                  <a:pt x="0" y="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71" name="Shape 14071"/>
                        <wps:cNvSpPr/>
                        <wps:spPr>
                          <a:xfrm>
                            <a:off x="1665490" y="2646139"/>
                            <a:ext cx="0" cy="77467"/>
                          </a:xfrm>
                          <a:custGeom>
                            <a:avLst/>
                            <a:gdLst/>
                            <a:ahLst/>
                            <a:cxnLst/>
                            <a:rect l="0" t="0" r="0" b="0"/>
                            <a:pathLst>
                              <a:path h="77467">
                                <a:moveTo>
                                  <a:pt x="0" y="0"/>
                                </a:moveTo>
                                <a:lnTo>
                                  <a:pt x="0" y="77467"/>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72" name="Shape 14072"/>
                        <wps:cNvSpPr/>
                        <wps:spPr>
                          <a:xfrm>
                            <a:off x="2149652" y="2626773"/>
                            <a:ext cx="19367" cy="58100"/>
                          </a:xfrm>
                          <a:custGeom>
                            <a:avLst/>
                            <a:gdLst/>
                            <a:ahLst/>
                            <a:cxnLst/>
                            <a:rect l="0" t="0" r="0" b="0"/>
                            <a:pathLst>
                              <a:path w="19367" h="58100">
                                <a:moveTo>
                                  <a:pt x="19367" y="0"/>
                                </a:moveTo>
                                <a:lnTo>
                                  <a:pt x="0" y="58100"/>
                                </a:lnTo>
                              </a:path>
                            </a:pathLst>
                          </a:custGeom>
                          <a:ln w="3873" cap="flat">
                            <a:custDash>
                              <a:ds d="30498" sp="30498"/>
                            </a:custDash>
                            <a:miter lim="100000"/>
                          </a:ln>
                        </wps:spPr>
                        <wps:style>
                          <a:lnRef idx="1">
                            <a:srgbClr val="848484"/>
                          </a:lnRef>
                          <a:fillRef idx="0">
                            <a:srgbClr val="000000">
                              <a:alpha val="0"/>
                            </a:srgbClr>
                          </a:fillRef>
                          <a:effectRef idx="0">
                            <a:scrgbClr r="0" g="0" b="0"/>
                          </a:effectRef>
                          <a:fontRef idx="none"/>
                        </wps:style>
                        <wps:bodyPr/>
                      </wps:wsp>
                      <wps:wsp>
                        <wps:cNvPr id="14073" name="Rectangle 14073"/>
                        <wps:cNvSpPr/>
                        <wps:spPr>
                          <a:xfrm>
                            <a:off x="0" y="353448"/>
                            <a:ext cx="316095" cy="150732"/>
                          </a:xfrm>
                          <a:prstGeom prst="rect">
                            <a:avLst/>
                          </a:prstGeom>
                          <a:ln>
                            <a:noFill/>
                          </a:ln>
                        </wps:spPr>
                        <wps:txbx>
                          <w:txbxContent>
                            <w:p w14:paraId="22C7EA2E" w14:textId="77777777" w:rsidR="006E2FA2" w:rsidRDefault="006E2FA2">
                              <w:pPr>
                                <w:spacing w:after="160" w:line="259" w:lineRule="auto"/>
                                <w:ind w:left="0" w:firstLine="0"/>
                                <w:jc w:val="left"/>
                              </w:pPr>
                              <w:r>
                                <w:rPr>
                                  <w:w w:val="103"/>
                                  <w:sz w:val="12"/>
                                </w:rPr>
                                <w:t>Blurred</w:t>
                              </w:r>
                            </w:p>
                          </w:txbxContent>
                        </wps:txbx>
                        <wps:bodyPr horzOverflow="overflow" vert="horz" lIns="0" tIns="0" rIns="0" bIns="0" rtlCol="0">
                          <a:noAutofit/>
                        </wps:bodyPr>
                      </wps:wsp>
                      <wps:wsp>
                        <wps:cNvPr id="14074" name="Rectangle 14074"/>
                        <wps:cNvSpPr/>
                        <wps:spPr>
                          <a:xfrm>
                            <a:off x="0" y="450280"/>
                            <a:ext cx="287041" cy="150732"/>
                          </a:xfrm>
                          <a:prstGeom prst="rect">
                            <a:avLst/>
                          </a:prstGeom>
                          <a:ln>
                            <a:noFill/>
                          </a:ln>
                        </wps:spPr>
                        <wps:txbx>
                          <w:txbxContent>
                            <w:p w14:paraId="56EDEFEF" w14:textId="77777777" w:rsidR="006E2FA2" w:rsidRDefault="006E2FA2">
                              <w:pPr>
                                <w:spacing w:after="160" w:line="259" w:lineRule="auto"/>
                                <w:ind w:left="0" w:firstLine="0"/>
                                <w:jc w:val="left"/>
                              </w:pPr>
                              <w:r>
                                <w:rPr>
                                  <w:sz w:val="12"/>
                                </w:rPr>
                                <w:t>Border</w:t>
                              </w:r>
                            </w:p>
                          </w:txbxContent>
                        </wps:txbx>
                        <wps:bodyPr horzOverflow="overflow" vert="horz" lIns="0" tIns="0" rIns="0" bIns="0" rtlCol="0">
                          <a:noAutofit/>
                        </wps:bodyPr>
                      </wps:wsp>
                      <wps:wsp>
                        <wps:cNvPr id="14075" name="Rectangle 14075"/>
                        <wps:cNvSpPr/>
                        <wps:spPr>
                          <a:xfrm>
                            <a:off x="0" y="1266268"/>
                            <a:ext cx="287041" cy="150732"/>
                          </a:xfrm>
                          <a:prstGeom prst="rect">
                            <a:avLst/>
                          </a:prstGeom>
                          <a:ln>
                            <a:noFill/>
                          </a:ln>
                        </wps:spPr>
                        <wps:txbx>
                          <w:txbxContent>
                            <w:p w14:paraId="744D46A5" w14:textId="77777777" w:rsidR="006E2FA2" w:rsidRDefault="006E2FA2">
                              <w:pPr>
                                <w:spacing w:after="160" w:line="259" w:lineRule="auto"/>
                                <w:ind w:left="0" w:firstLine="0"/>
                                <w:jc w:val="left"/>
                              </w:pPr>
                              <w:r>
                                <w:rPr>
                                  <w:sz w:val="12"/>
                                </w:rPr>
                                <w:t>Border</w:t>
                              </w:r>
                            </w:p>
                          </w:txbxContent>
                        </wps:txbx>
                        <wps:bodyPr horzOverflow="overflow" vert="horz" lIns="0" tIns="0" rIns="0" bIns="0" rtlCol="0">
                          <a:noAutofit/>
                        </wps:bodyPr>
                      </wps:wsp>
                      <wps:wsp>
                        <wps:cNvPr id="14076" name="Rectangle 14076"/>
                        <wps:cNvSpPr/>
                        <wps:spPr>
                          <a:xfrm>
                            <a:off x="0" y="1363099"/>
                            <a:ext cx="346798" cy="150733"/>
                          </a:xfrm>
                          <a:prstGeom prst="rect">
                            <a:avLst/>
                          </a:prstGeom>
                          <a:ln>
                            <a:noFill/>
                          </a:ln>
                        </wps:spPr>
                        <wps:txbx>
                          <w:txbxContent>
                            <w:p w14:paraId="28837351" w14:textId="77777777" w:rsidR="006E2FA2" w:rsidRDefault="006E2FA2">
                              <w:pPr>
                                <w:spacing w:after="160" w:line="259" w:lineRule="auto"/>
                                <w:ind w:left="0" w:firstLine="0"/>
                                <w:jc w:val="left"/>
                              </w:pPr>
                              <w:r>
                                <w:rPr>
                                  <w:sz w:val="12"/>
                                </w:rPr>
                                <w:t>Corridor</w:t>
                              </w:r>
                            </w:p>
                          </w:txbxContent>
                        </wps:txbx>
                        <wps:bodyPr horzOverflow="overflow" vert="horz" lIns="0" tIns="0" rIns="0" bIns="0" rtlCol="0">
                          <a:noAutofit/>
                        </wps:bodyPr>
                      </wps:wsp>
                      <wps:wsp>
                        <wps:cNvPr id="14077" name="Rectangle 14077"/>
                        <wps:cNvSpPr/>
                        <wps:spPr>
                          <a:xfrm>
                            <a:off x="0" y="2195859"/>
                            <a:ext cx="316095" cy="150732"/>
                          </a:xfrm>
                          <a:prstGeom prst="rect">
                            <a:avLst/>
                          </a:prstGeom>
                          <a:ln>
                            <a:noFill/>
                          </a:ln>
                        </wps:spPr>
                        <wps:txbx>
                          <w:txbxContent>
                            <w:p w14:paraId="4CC1C552" w14:textId="77777777" w:rsidR="006E2FA2" w:rsidRDefault="006E2FA2">
                              <w:pPr>
                                <w:spacing w:after="160" w:line="259" w:lineRule="auto"/>
                                <w:ind w:left="0" w:firstLine="0"/>
                                <w:jc w:val="left"/>
                              </w:pPr>
                              <w:r>
                                <w:rPr>
                                  <w:w w:val="103"/>
                                  <w:sz w:val="12"/>
                                </w:rPr>
                                <w:t>Blurred</w:t>
                              </w:r>
                            </w:p>
                          </w:txbxContent>
                        </wps:txbx>
                        <wps:bodyPr horzOverflow="overflow" vert="horz" lIns="0" tIns="0" rIns="0" bIns="0" rtlCol="0">
                          <a:noAutofit/>
                        </wps:bodyPr>
                      </wps:wsp>
                      <wps:wsp>
                        <wps:cNvPr id="14078" name="Rectangle 14078"/>
                        <wps:cNvSpPr/>
                        <wps:spPr>
                          <a:xfrm>
                            <a:off x="0" y="2292691"/>
                            <a:ext cx="287041" cy="150732"/>
                          </a:xfrm>
                          <a:prstGeom prst="rect">
                            <a:avLst/>
                          </a:prstGeom>
                          <a:ln>
                            <a:noFill/>
                          </a:ln>
                        </wps:spPr>
                        <wps:txbx>
                          <w:txbxContent>
                            <w:p w14:paraId="7BF37752" w14:textId="77777777" w:rsidR="006E2FA2" w:rsidRDefault="006E2FA2">
                              <w:pPr>
                                <w:spacing w:after="160" w:line="259" w:lineRule="auto"/>
                                <w:ind w:left="0" w:firstLine="0"/>
                                <w:jc w:val="left"/>
                              </w:pPr>
                              <w:r>
                                <w:rPr>
                                  <w:sz w:val="12"/>
                                </w:rPr>
                                <w:t>Border</w:t>
                              </w:r>
                            </w:p>
                          </w:txbxContent>
                        </wps:txbx>
                        <wps:bodyPr horzOverflow="overflow" vert="horz" lIns="0" tIns="0" rIns="0" bIns="0" rtlCol="0">
                          <a:noAutofit/>
                        </wps:bodyPr>
                      </wps:wsp>
                      <wps:wsp>
                        <wps:cNvPr id="14079" name="Rectangle 14079"/>
                        <wps:cNvSpPr/>
                        <wps:spPr>
                          <a:xfrm>
                            <a:off x="0" y="2389524"/>
                            <a:ext cx="346798" cy="150732"/>
                          </a:xfrm>
                          <a:prstGeom prst="rect">
                            <a:avLst/>
                          </a:prstGeom>
                          <a:ln>
                            <a:noFill/>
                          </a:ln>
                        </wps:spPr>
                        <wps:txbx>
                          <w:txbxContent>
                            <w:p w14:paraId="0DF9B8EC" w14:textId="77777777" w:rsidR="006E2FA2" w:rsidRDefault="006E2FA2">
                              <w:pPr>
                                <w:spacing w:after="160" w:line="259" w:lineRule="auto"/>
                                <w:ind w:left="0" w:firstLine="0"/>
                                <w:jc w:val="left"/>
                              </w:pPr>
                              <w:r>
                                <w:rPr>
                                  <w:sz w:val="12"/>
                                </w:rPr>
                                <w:t>Corridor</w:t>
                              </w:r>
                            </w:p>
                          </w:txbxContent>
                        </wps:txbx>
                        <wps:bodyPr horzOverflow="overflow" vert="horz" lIns="0" tIns="0" rIns="0" bIns="0" rtlCol="0">
                          <a:noAutofit/>
                        </wps:bodyPr>
                      </wps:wsp>
                      <wps:wsp>
                        <wps:cNvPr id="14080" name="Rectangle 14080"/>
                        <wps:cNvSpPr/>
                        <wps:spPr>
                          <a:xfrm>
                            <a:off x="0" y="2812123"/>
                            <a:ext cx="393264" cy="150731"/>
                          </a:xfrm>
                          <a:prstGeom prst="rect">
                            <a:avLst/>
                          </a:prstGeom>
                          <a:ln>
                            <a:noFill/>
                          </a:ln>
                        </wps:spPr>
                        <wps:txbx>
                          <w:txbxContent>
                            <w:p w14:paraId="3E9E0FE6" w14:textId="77777777" w:rsidR="006E2FA2" w:rsidRDefault="006E2FA2">
                              <w:pPr>
                                <w:spacing w:after="160" w:line="259" w:lineRule="auto"/>
                                <w:ind w:left="0" w:firstLine="0"/>
                                <w:jc w:val="left"/>
                              </w:pPr>
                              <w:r>
                                <w:rPr>
                                  <w:w w:val="103"/>
                                  <w:sz w:val="12"/>
                                </w:rPr>
                                <w:t>Certainty</w:t>
                              </w:r>
                            </w:p>
                          </w:txbxContent>
                        </wps:txbx>
                        <wps:bodyPr horzOverflow="overflow" vert="horz" lIns="0" tIns="0" rIns="0" bIns="0" rtlCol="0">
                          <a:noAutofit/>
                        </wps:bodyPr>
                      </wps:wsp>
                    </wpg:wgp>
                  </a:graphicData>
                </a:graphic>
              </wp:inline>
            </w:drawing>
          </mc:Choice>
          <mc:Fallback>
            <w:pict>
              <v:group w14:anchorId="730E5E11" id="Group 116242" o:spid="_x0000_s3081" style="width:333.3pt;height:230.45pt;mso-position-horizontal-relative:char;mso-position-vertical-relative:line" coordsize="42330,2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">
                <v:shape id="Shape 14002" o:spid="_x0000_s3082" style="position:absolute;left:6778;top:2711;width:5809;height:4260;visibility:visible;mso-wrap-style:square;v-text-anchor:top" coordsize="580994,426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Ict8MA&#10;AADeAAAADwAAAGRycy9kb3ducmV2LnhtbERPTYvCMBC9L/gfwgh7WxPdZSnVKCKIIl7s7sXb2Ixt&#10;sZmUJrX1328EYW/zeJ+zWA22FndqfeVYw3SiQBDnzlRcaPj92X4kIHxANlg7Jg0P8rBajt4WmBrX&#10;84nuWShEDGGfooYyhCaV0uclWfQT1xBH7upaiyHCtpCmxT6G21rOlPqWFiuODSU2tCkpv2Wd1fB5&#10;uCRdv98lR+n5fDxtsl0XMq3fx8N6DiLQEP7FL/fexPlfSs3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Ict8MAAADeAAAADwAAAAAAAAAAAAAAAACYAgAAZHJzL2Rv&#10;d25yZXYueG1sUEsFBgAAAAAEAAQA9QAAAIgDAAAAAA==&#10;" path="m,426063l154932,387329r38733,-77465l232397,77466,271131,38733,348597,,464795,r38733,38733l542261,154932r38733,38733e" filled="f" strokeweight=".1076mm">
                  <v:stroke miterlimit="1" joinstyle="miter"/>
                  <v:path arrowok="t" textboxrect="0,0,580994,426063"/>
                </v:shape>
                <v:shape id="Shape 14003" o:spid="_x0000_s3083" style="position:absolute;left:5809;top:968;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HMIA&#10;AADeAAAADwAAAGRycy9kb3ducmV2LnhtbERP32vCMBB+F/Y/hBvsTZNuQ6QzShEGvtoO9PFozras&#10;uZQkttW/fhkM9nYf38/b7mfbi5F86BxryFYKBHHtTMeNhq/qc7kBESKywd4xabhTgP3uabHF3LiJ&#10;TzSWsREphEOOGtoYh1zKULdkMazcQJy4q/MWY4K+kcbjlMJtL1+VWkuLHaeGFgc6tFR/lzerwZ+y&#10;hzqvh6mSl8txNDQVZ9No/fI8Fx8gIs3xX/znPpo0/12pN/h9J90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a4gcwgAAAN4AAAAPAAAAAAAAAAAAAAAAAJgCAABkcnMvZG93&#10;bnJldi54bWxQSwUGAAAAAAQABAD1AAAAhwMAAAAA&#10;" path="m58099,l,154932,58099,309864,96832,464796r,193664l116199,735926e" filled="f" strokecolor="#848484" strokeweight=".1076mm">
                  <v:stroke miterlimit="1" joinstyle="miter"/>
                  <v:path arrowok="t" textboxrect="0,0,116199,735926"/>
                </v:shape>
                <v:shape id="Shape 14004" o:spid="_x0000_s3084" style="position:absolute;left:12006;top:774;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QaL8A&#10;AADeAAAADwAAAGRycy9kb3ducmV2LnhtbERPy6rCMBDdX/AfwgjurokiItUoIghufYAuh2Zsi82k&#10;JLGtfr0RLtzdHM5zVpve1qIlHyrHGiZjBYI4d6biQsPlvP9dgAgR2WDtmDS8KMBmPfhZYWZcx0dq&#10;T7EQKYRDhhrKGJtMypCXZDGMXUOcuLvzFmOCvpDGY5fCbS2nSs2lxYpTQ4kN7UrKH6en1eCPk7e6&#10;zpvuLG+3Q2uo215NofVo2G+XICL18V/85z6YNH+m1Ay+76Qb5P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ghBovwAAAN4AAAAPAAAAAAAAAAAAAAAAAJgCAABkcnMvZG93bnJl&#10;di54bWxQSwUGAAAAAAQABAD1AAAAhAMAAAAA&#10;" path="m,735926l19366,677827r,-174298l58099,387330,116199,135565,38733,e" filled="f" strokecolor="#848484" strokeweight=".1076mm">
                  <v:stroke miterlimit="1" joinstyle="miter"/>
                  <v:path arrowok="t" textboxrect="0,0,116199,735926"/>
                </v:shape>
                <v:shape id="Shape 14005" o:spid="_x0000_s3085" style="position:absolute;left:6390;top:193;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dsYA&#10;AADeAAAADwAAAGRycy9kb3ducmV2LnhtbERPS0sDMRC+C/6HMIIXaZMWLe3abKlFsRehL/Q6bMbd&#10;ZTeTNYnb1V9vBMHbfHzPWa4G24qefKgda5iMFQjiwpmaSw2n49NoDiJEZIOtY9LwRQFW+eXFEjPj&#10;zryn/hBLkUI4ZKihirHLpAxFRRbD2HXEiXt33mJM0JfSeDyncNvKqVIzabHm1FBhR5uKiubwaTV8&#10;v2367ePpufeL14/dQzu9aV5mpPX11bC+BxFpiP/iP/fWpPm3St3B7zvpB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j+dsYAAADeAAAADwAAAAAAAAAAAAAAAACYAgAAZHJz&#10;L2Rvd25yZXYueG1sUEsFBgAAAAAEAAQA9QAAAIsDAAAAAA==&#10;" path="m,77466l38733,e" filled="f" strokecolor="#848484" strokeweight=".1076mm">
                  <v:stroke miterlimit="1" joinstyle="miter"/>
                  <v:path arrowok="t" textboxrect="0,0,38733,77466"/>
                </v:shape>
                <v:shape id="Shape 14006" o:spid="_x0000_s3086" style="position:absolute;left:12006;width:388;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AcgA&#10;AADeAAAADwAAAGRycy9kb3ducmV2LnhtbESPT2sCMRDF74V+hzBCL1KzlSK6NUoril4E/9Feh824&#10;u7iZrEm6bv30RhB6m+G995s342lrKtGQ86VlBW+9BARxZnXJuYLDfvE6BOEDssbKMin4Iw/TyfPT&#10;GFNtL7ylZhdyESHsU1RQhFCnUvqsIIO+Z2viqB2tMxji6nKpHV4i3FSynyQDabDkeKHAmmYFZafd&#10;r1Fw/Zk1q/lh2bjR93nzVfW7p/WAlHrptJ8fIAK14d/8SK90rP8ekXB/J84gJ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qmAByAAAAN4AAAAPAAAAAAAAAAAAAAAAAJgCAABk&#10;cnMvZG93bnJldi54bWxQSwUGAAAAAAQABAD1AAAAjQMAAAAA&#10;" path="m38733,77466l,e" filled="f" strokecolor="#848484" strokeweight=".1076mm">
                  <v:stroke miterlimit="1" joinstyle="miter"/>
                  <v:path arrowok="t" textboxrect="0,0,38733,77466"/>
                </v:shape>
                <v:shape id="Picture 14007" o:spid="_x0000_s3087" type="#_x0000_t75" style="position:absolute;left:16423;top:2651;width:5898;height:4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nk43DAAAA3gAAAA8AAABkcnMvZG93bnJldi54bWxET0trAjEQvhf8D2GE3mpiHz7WjSIFoT1q&#10;RT2Om9kHJpNlE3X775tCobf5+J6Tr3pnxY260HjWMB4pEMSFNw1XGvZfm6cZiBCRDVrPpOGbAqyW&#10;g4ccM+PvvKXbLlYihXDIUEMdY5tJGYqaHIaRb4kTV/rOYUywq6Tp8J7CnZXPSk2kw4ZTQ40tvddU&#10;XHZXp8GNDy+f5dryaf52loW62uP2tNH6cdivFyAi9fFf/Of+MGn+q1JT+H0n3S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2eTjcMAAADeAAAADwAAAAAAAAAAAAAAAACf&#10;AgAAZHJzL2Rvd25yZXYueG1sUEsFBgAAAAAEAAQA9wAAAI8DAAAAAA==&#10;">
                  <v:imagedata r:id="rId88" o:title=""/>
                </v:shape>
                <v:shape id="Shape 14008" o:spid="_x0000_s3088" style="position:absolute;left:15492;top:968;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bcMA&#10;AADeAAAADwAAAGRycy9kb3ducmV2LnhtbESPQWsCMRCF70L/Q5iCN00UkbIaRYSCV7Wgx2Ez7i5u&#10;JkuS7q799Z1DobcZ3pv3vtnuR9+qnmJqAltYzA0o4jK4hisLX9fP2QeolJEdtoHJwosS7Hdvky0W&#10;Lgx8pv6SKyUhnAq0UOfcFVqnsiaPaR46YtEeIXrMssZKu4iDhPtWL41Za48NS0ONHR1rKp+Xb28h&#10;nhc/5rbuhqu+30+9o+Fwc5W10/fxsAGVacz/5r/rkxP8lTHCK+/ID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8abcMAAADeAAAADwAAAAAAAAAAAAAAAACYAgAAZHJzL2Rv&#10;d25yZXYueG1sUEsFBgAAAAAEAAQA9QAAAIgDAAAAAA==&#10;" path="m58099,l,154932,58099,309864,96832,464796r,193664l116199,735926e" filled="f" strokecolor="#848484" strokeweight=".1076mm">
                  <v:stroke miterlimit="1" joinstyle="miter"/>
                  <v:path arrowok="t" textboxrect="0,0,116199,735926"/>
                </v:shape>
                <v:shape id="Shape 14009" o:spid="_x0000_s3089" style="position:absolute;left:21690;top:774;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O/9sEA&#10;AADeAAAADwAAAGRycy9kb3ducmV2LnhtbERPS4vCMBC+L/gfwgje1kQRcatRZEHw6gPscWhm22Iz&#10;KUm27e6vN4LgbT6+52x2g21ERz7UjjXMpgoEceFMzaWG6+XwuQIRIrLBxjFp+KMAu+3oY4OZcT2f&#10;qDvHUqQQDhlqqGJsMylDUZHFMHUtceJ+nLcYE/SlNB77FG4bOVdqKS3WnBoqbOm7ouJ+/rUa/Gn2&#10;r27Ltr/IPD92hvr9zZRaT8bDfg0i0hDf4pf7aNL8hVJf8Hwn3S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Dv/bBAAAA3gAAAA8AAAAAAAAAAAAAAAAAmAIAAGRycy9kb3du&#10;cmV2LnhtbFBLBQYAAAAABAAEAPUAAACGAwAAAAA=&#10;" path="m,735926l19366,677827r,-174298l58099,387330,116199,135565,38733,e" filled="f" strokecolor="#848484" strokeweight=".1076mm">
                  <v:stroke miterlimit="1" joinstyle="miter"/>
                  <v:path arrowok="t" textboxrect="0,0,116199,735926"/>
                </v:shape>
                <v:shape id="Shape 14010" o:spid="_x0000_s3090" style="position:absolute;left:16073;top:193;width:388;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LM8kA&#10;AADeAAAADwAAAGRycy9kb3ducmV2LnhtbESPQWvCQBCF74X+h2UKXqRulCJt6iqtKPVSsFba65Cd&#10;JsHsbLq7xuiv7xyE3maYN++9b7boXaM6CrH2bGA8ykARF97WXBrYf67vH0HFhGyx8UwGzhRhMb+9&#10;mWFu/Yk/qNulUokJxxwNVCm1udaxqMhhHPmWWG4/PjhMsoZS24AnMXeNnmTZVDusWRIqbGlZUXHY&#10;HZ2By/ey26z2b114+vrdvjaT4eF9SsYM7vqXZ1CJ+vQvvn5vrNR/yMYCIDgyg5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bLM8kAAADeAAAADwAAAAAAAAAAAAAAAACYAgAA&#10;ZHJzL2Rvd25yZXYueG1sUEsFBgAAAAAEAAQA9QAAAI4DAAAAAA==&#10;" path="m,77466l38733,e" filled="f" strokecolor="#848484" strokeweight=".1076mm">
                  <v:stroke miterlimit="1" joinstyle="miter"/>
                  <v:path arrowok="t" textboxrect="0,0,38733,77466"/>
                </v:shape>
                <v:shape id="Shape 14011" o:spid="_x0000_s3091" style="position:absolute;left:21690;width:387;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puqMYA&#10;AADeAAAADwAAAGRycy9kb3ducmV2LnhtbERPTWvCQBC9F/oflil4KXUTEWlTV1Gp6KWgVvQ6ZKdJ&#10;MDub7q4x+uvdQqG3ebzPGU87U4uWnK8sK0j7CQji3OqKCwX7r+XLKwgfkDXWlknBlTxMJ48PY8y0&#10;vfCW2l0oRAxhn6GCMoQmk9LnJRn0fdsQR+7bOoMhQldI7fASw00tB0kykgYrjg0lNrQoKT/tzkbB&#10;7bho1x/7VeveDj+beT14Pn2OSKneUzd7BxGoC//iP/dax/nDJE3h9514g5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5puqMYAAADeAAAADwAAAAAAAAAAAAAAAACYAgAAZHJz&#10;L2Rvd25yZXYueG1sUEsFBgAAAAAEAAQA9QAAAIsDAAAAAA==&#10;" path="m38733,77466l,e" filled="f" strokecolor="#848484" strokeweight=".1076mm">
                  <v:stroke miterlimit="1" joinstyle="miter"/>
                  <v:path arrowok="t" textboxrect="0,0,38733,77466"/>
                </v:shape>
                <v:shape id="Picture 14012" o:spid="_x0000_s3092" type="#_x0000_t75" style="position:absolute;left:25856;top:2372;width:6417;height:4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MP+HDAAAA3gAAAA8AAABkcnMvZG93bnJldi54bWxET81qAjEQvgt9hzAFL1KzKyLtdrNSFIuX&#10;HtQ+wHQz3SxNJkuS6vr2jSD0Nh/f79Tr0VlxphB7zwrKeQGCuPW6507B52n39AwiJmSN1jMpuFKE&#10;dfMwqbHS/sIHOh9TJ3IIxwoVmJSGSsrYGnIY534gzty3Dw5ThqGTOuAlhzsrF0Wxkg57zg0GB9oY&#10;an+Ov07BbLO041d4kfvVuzUfh23pO22Vmj6Ob68gEo3pX3x373WevyzKBdzeyTfI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Uw/4cMAAADeAAAADwAAAAAAAAAAAAAAAACf&#10;AgAAZHJzL2Rvd25yZXYueG1sUEsFBgAAAAAEAAQA9wAAAI8DAAAAAA==&#10;">
                  <v:imagedata r:id="rId89" o:title=""/>
                </v:shape>
                <v:shape id="Shape 14013" o:spid="_x0000_s3093" style="position:absolute;left:25176;top:968;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ewcEA&#10;AADeAAAADwAAAGRycy9kb3ducmV2LnhtbERPS4vCMBC+C/6HMMLeNOmuiFSjiLDg1QfocWjGtthM&#10;ShLb7v76zYLgbT6+56y3g21ERz7UjjVkMwWCuHCm5lLD5fw9XYIIEdlg45g0/FCA7WY8WmNuXM9H&#10;6k6xFCmEQ44aqhjbXMpQVGQxzFxLnLi78xZjgr6UxmOfwm0jP5VaSIs1p4YKW9pXVDxOT6vBH7Nf&#10;dV20/VnebofOUL+7mlLrj8mwW4GINMS3+OU+mDR/rrIv+H8n3S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2yHsHBAAAA3gAAAA8AAAAAAAAAAAAAAAAAmAIAAGRycy9kb3du&#10;cmV2LnhtbFBLBQYAAAAABAAEAPUAAACGAwAAAAA=&#10;" path="m58100,l,154932,58100,309864,96832,464796r,193664l116199,735926e" filled="f" strokecolor="#848484" strokeweight=".1076mm">
                  <v:stroke miterlimit="1" joinstyle="miter"/>
                  <v:path arrowok="t" textboxrect="0,0,116199,735926"/>
                </v:shape>
                <v:shape id="Shape 14014" o:spid="_x0000_s3094" style="position:absolute;left:31373;top:774;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uGtcAA&#10;AADeAAAADwAAAGRycy9kb3ducmV2LnhtbERPS4vCMBC+L/gfwgje1qSLiHSNIoLg1QfocWhm22Iz&#10;KUlsu/56Iwje5uN7znI92EZ05EPtWEM2VSCIC2dqLjWcT7vvBYgQkQ02jknDPwVYr0ZfS8yN6/lA&#10;3TGWIoVwyFFDFWObSxmKiiyGqWuJE/fnvMWYoC+l8dincNvIH6Xm0mLNqaHClrYVFbfj3Wrwh+yh&#10;LvO2P8nrdd8Z6jcXU2o9GQ+bXxCRhvgRv917k+bPVDaD1zvpBr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luGtcAAAADeAAAADwAAAAAAAAAAAAAAAACYAgAAZHJzL2Rvd25y&#10;ZXYueG1sUEsFBgAAAAAEAAQA9QAAAIUDAAAAAA==&#10;" path="m,735926l19367,677827r,-174298l58100,387330,116199,135565,38733,e" filled="f" strokecolor="#848484" strokeweight=".1076mm">
                  <v:stroke miterlimit="1" joinstyle="miter"/>
                  <v:path arrowok="t" textboxrect="0,0,116199,735926"/>
                </v:shape>
                <v:shape id="Shape 14015" o:spid="_x0000_s3095" style="position:absolute;left:25757;top:193;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oq8YA&#10;AADeAAAADwAAAGRycy9kb3ducmV2LnhtbERPTWsCMRC9F/wPYYReimYVK+1qFCst9SJYlXodNuPu&#10;4mayTdJ16683gtDbPN7nTOetqURDzpeWFQz6CQjizOqScwX73UfvBYQPyBory6TgjzzMZ52HKaba&#10;nvmLmm3IRQxhn6KCIoQ6ldJnBRn0fVsTR+5oncEQoculdniO4aaSwyQZS4Mlx4YCa1oWlJ22v0bB&#10;5bBsVu/7z8a9fv9s3qrh02k9JqUeu+1iAiJQG/7Fd/dKx/mjZPAMt3fiD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Foq8YAAADeAAAADwAAAAAAAAAAAAAAAACYAgAAZHJz&#10;L2Rvd25yZXYueG1sUEsFBgAAAAAEAAQA9QAAAIsDAAAAAA==&#10;" path="m,77466l38733,e" filled="f" strokecolor="#848484" strokeweight=".1076mm">
                  <v:stroke miterlimit="1" joinstyle="miter"/>
                  <v:path arrowok="t" textboxrect="0,0,38733,77466"/>
                </v:shape>
                <v:shape id="Shape 14016" o:spid="_x0000_s3096" style="position:absolute;left:31373;width:387;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23MYA&#10;AADeAAAADwAAAGRycy9kb3ducmV2LnhtbERPTWvCQBC9F/oflin0UnSjSKjRVVQqehFaK3odsmMS&#10;zM6mu9sY++u7QqG3ebzPmc47U4uWnK8sKxj0ExDEudUVFwoOn+veKwgfkDXWlknBjTzMZ48PU8y0&#10;vfIHtftQiBjCPkMFZQhNJqXPSzLo+7YhjtzZOoMhQldI7fAaw00th0mSSoMVx4YSG1qVlF/230bB&#10;z2nVbt8Om9aNj1/vy3r4ctmlpNTzU7eYgAjUhX/xn3ur4/xRMkjh/k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P23MYAAADeAAAADwAAAAAAAAAAAAAAAACYAgAAZHJz&#10;L2Rvd25yZXYueG1sUEsFBgAAAAAEAAQA9QAAAIsDAAAAAA==&#10;" path="m38733,77466l,e" filled="f" strokecolor="#848484" strokeweight=".1076mm">
                  <v:stroke miterlimit="1" joinstyle="miter"/>
                  <v:path arrowok="t" textboxrect="0,0,38733,77466"/>
                </v:shape>
                <v:shape id="Picture 14017" o:spid="_x0000_s3097" type="#_x0000_t75" style="position:absolute;left:35224;top:1961;width:7106;height:5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KhGjBAAAA3gAAAA8AAABkcnMvZG93bnJldi54bWxET0trAjEQvhf8D2EEbzWriC1bo5RWofTW&#10;td7HzbjPTMIm7uPfN4VCb/PxPWd3GE0reup8ZVnBapmAIM6trrhQ8H0+PT6D8AFZY2uZFEzk4bCf&#10;Peww1XbgL+qzUIgYwj5FBWUILpXS5yUZ9EvriCN3s53BEGFXSN3hEMNNK9dJspUGK44NJTp6Kylv&#10;srtRkG+u71ldXxx9Ttubs8cjTdwotZiPry8gAo3hX/zn/tBx/iZZPcHvO/EGuf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KhGjBAAAA3gAAAA8AAAAAAAAAAAAAAAAAnwIA&#10;AGRycy9kb3ducmV2LnhtbFBLBQYAAAAABAAEAPcAAACNAwAAAAA=&#10;">
                  <v:imagedata r:id="rId90" o:title=""/>
                </v:shape>
                <v:shape id="Shape 14018" o:spid="_x0000_s3098" style="position:absolute;left:34859;top:968;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MsMQA&#10;AADeAAAADwAAAGRycy9kb3ducmV2LnhtbESPQWvCQBCF7wX/wzKCt7qbIlKiq0ih4FUt6HHIjklo&#10;djbsbpPUX+8cCr3N8N689812P/lODRRTG9hCsTSgiKvgWq4tfF0+X99BpYzssAtMFn4pwX43e9li&#10;6cLIJxrOuVYSwqlEC03Ofal1qhrymJahJxbtHqLHLGustYs4Srjv9Jsxa+2xZWlosKePhqrv84+3&#10;EE/Fw1zX/XjRt9txcDQerq62djGfDhtQmab8b/67PjrBX5lCeOUdmUHv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WjLDEAAAA3gAAAA8AAAAAAAAAAAAAAAAAmAIAAGRycy9k&#10;b3ducmV2LnhtbFBLBQYAAAAABAAEAPUAAACJAwAAAAA=&#10;" path="m58099,l,154932,58099,309864,96832,464796r,193664l116199,735926e" filled="f" strokecolor="#848484" strokeweight=".1076mm">
                  <v:stroke miterlimit="1" joinstyle="miter"/>
                  <v:path arrowok="t" textboxrect="0,0,116199,735926"/>
                </v:shape>
                <v:shape id="Shape 14019" o:spid="_x0000_s3099" style="position:absolute;left:41056;top:774;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pK8EA&#10;AADeAAAADwAAAGRycy9kb3ducmV2LnhtbERPTYvCMBC9L/gfwgje1qQisluNIoLgVV3Q49DMtsVm&#10;UpLYVn+9ERb2No/3OavNYBvRkQ+1Yw3ZVIEgLpypudTwc95/foEIEdlg45g0PCjAZj36WGFuXM9H&#10;6k6xFCmEQ44aqhjbXMpQVGQxTF1LnLhf5y3GBH0pjcc+hdtGzpRaSIs1p4YKW9pVVNxOd6vBH7On&#10;uiza/iyv10NnqN9eTKn1ZDxslyAiDfFf/Oc+mDR/rrJveL+Tb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aKSvBAAAA3gAAAA8AAAAAAAAAAAAAAAAAmAIAAGRycy9kb3du&#10;cmV2LnhtbFBLBQYAAAAABAAEAPUAAACGAwAAAAA=&#10;" path="m,735926l19366,677827r,-174298l58100,387330,116199,135565,38733,e" filled="f" strokecolor="#848484" strokeweight=".1076mm">
                  <v:stroke miterlimit="1" joinstyle="miter"/>
                  <v:path arrowok="t" textboxrect="0,0,116199,735926"/>
                </v:shape>
                <v:shape id="Shape 14020" o:spid="_x0000_s3100" style="position:absolute;left:35440;top:193;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oBjskA&#10;AADeAAAADwAAAGRycy9kb3ducmV2LnhtbESPQUvDQBCF74L/YRnBi7QbgxQbuy1aFHspaC3tdciO&#10;SWh2Nu6uadpf3zkI3maYN++9b7YYXKt6CrHxbOB+nIEiLr1tuDKw/XobPYKKCdli65kMnCjCYn59&#10;NcPC+iN/Ur9JlRITjgUaqFPqCq1jWZPDOPYdsdy+fXCYZA2VtgGPYu5anWfZRDtsWBJq7GhZU3nY&#10;/DoD5/2yX71u3/sw3f18vLT53WE9IWNub4bnJ1CJhvQv/vteWan/kOUCIDgyg55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roBjskAAADeAAAADwAAAAAAAAAAAAAAAACYAgAA&#10;ZHJzL2Rvd25yZXYueG1sUEsFBgAAAAAEAAQA9QAAAI4DAAAAAA==&#10;" path="m,77466l38733,e" filled="f" strokecolor="#848484" strokeweight=".1076mm">
                  <v:stroke miterlimit="1" joinstyle="miter"/>
                  <v:path arrowok="t" textboxrect="0,0,38733,77466"/>
                </v:shape>
                <v:shape id="Shape 14021" o:spid="_x0000_s3101" style="position:absolute;left:41056;width:388;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kFcYA&#10;AADeAAAADwAAAGRycy9kb3ducmV2LnhtbERPTWvCQBC9F/oflin0UnRjEKnRVVRa6qWgVvQ6ZMck&#10;mJ1Nd7cx+uvdQqG3ebzPmc47U4uWnK8sKxj0ExDEudUVFwr2X++9VxA+IGusLZOCK3mYzx4fpphp&#10;e+EttbtQiBjCPkMFZQhNJqXPSzLo+7YhjtzJOoMhQldI7fASw00t0yQZSYMVx4YSG1qVlJ93P0bB&#10;7bhq12/7j9aND9+bZZ2+nD9HpNTzU7eYgAjUhX/xn3ut4/xhkg7g9514g5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akFcYAAADeAAAADwAAAAAAAAAAAAAAAACYAgAAZHJz&#10;L2Rvd25yZXYueG1sUEsFBgAAAAAEAAQA9QAAAIsDAAAAAA==&#10;" path="m38733,77466l,e" filled="f" strokecolor="#848484" strokeweight=".1076mm">
                  <v:stroke miterlimit="1" joinstyle="miter"/>
                  <v:path arrowok="t" textboxrect="0,0,38733,77466"/>
                </v:shape>
                <v:shape id="Shape 14022" o:spid="_x0000_s3102" style="position:absolute;left:6778;top:11936;width:5809;height:4261;visibility:visible;mso-wrap-style:square;v-text-anchor:top" coordsize="580994,426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umgcQA&#10;AADeAAAADwAAAGRycy9kb3ducmV2LnhtbERP32vCMBB+H+x/CDfwbaYLMkY1isiECSrMzfezOdtq&#10;c+maaDP/+mUw2Nt9fD9vMou2EVfqfO1Yw9MwA0FcOFNzqeHzY/n4AsIHZIONY9LwTR5m0/u7CebG&#10;9fxO110oRQphn6OGKoQ2l9IXFVn0Q9cSJ+7oOoshwa6UpsM+hdtGqix7lhZrTg0VtrSoqDjvLlaD&#10;WvfmJOPy67Daq9db3FyiX221HjzE+RhEoBj+xX/uN5PmjzKl4PeddIO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7poHEAAAA3gAAAA8AAAAAAAAAAAAAAAAAmAIAAGRycy9k&#10;b3ducmV2LnhtbFBLBQYAAAAABAAEAPUAAACJAwAAAAA=&#10;" path="m,426062l154932,387329r38733,-77465l232397,77466,271131,38733,348597,,464795,r38733,38733l542261,154932r38733,38733e" filled="f" strokeweight=".1076mm">
                  <v:stroke miterlimit="1" joinstyle="miter"/>
                  <v:path arrowok="t" textboxrect="0,0,580994,426062"/>
                </v:shape>
                <v:shape id="Shape 14023" o:spid="_x0000_s3103" style="position:absolute;left:5809;top:1019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7UfMAA&#10;AADeAAAADwAAAGRycy9kb3ducmV2LnhtbERPTYvCMBC9C/6HMMLeNNEVkWoUERa8qgt6HJqxLTaT&#10;kmTb6q83grC3ebzPWW97W4uWfKgca5hOFAji3JmKCw2/55/xEkSIyAZrx6ThQQG2m+FgjZlxHR+p&#10;PcVCpBAOGWooY2wyKUNeksUwcQ1x4m7OW4wJ+kIaj10Kt7WcKbWQFitODSU2tC8pv5/+rAZ/nD7V&#10;ZdF0Z3m9HlpD3e5iCq2/Rv1uBSJSH//FH/fBpPlzNfuG9zvpBr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97UfMAAAADeAAAADwAAAAAAAAAAAAAAAACYAgAAZHJzL2Rvd25y&#10;ZXYueG1sUEsFBgAAAAAEAAQA9QAAAIUDAAAAAA==&#10;" path="m58099,l,154932,58099,309864,96832,464795r,193665l116199,735926e" filled="f" strokecolor="#848484" strokeweight=".1076mm">
                  <v:stroke miterlimit="1" joinstyle="miter"/>
                  <v:path arrowok="t" textboxrect="0,0,116199,735926"/>
                </v:shape>
                <v:shape id="Shape 14024" o:spid="_x0000_s3104" style="position:absolute;left:12006;top:9999;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MCMAA&#10;AADeAAAADwAAAGRycy9kb3ducmV2LnhtbERPy6rCMBDdC/5DGMGdJoqIVKOIcMGtD9Dl0IxtsZmU&#10;JLa9fr0RLtzdHM5zNrve1qIlHyrHGmZTBYI4d6biQsP18jNZgQgR2WDtmDT8UoDddjjYYGZcxydq&#10;z7EQKYRDhhrKGJtMypCXZDFMXUOcuIfzFmOCvpDGY5fCbS3nSi2lxYpTQ4kNHUrKn+eX1eBPs7e6&#10;LZvuIu/3Y2uo299MofV41O/XICL18V/85z6aNH+h5gv4vpNukN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dMCMAAAADeAAAADwAAAAAAAAAAAAAAAACYAgAAZHJzL2Rvd25y&#10;ZXYueG1sUEsFBgAAAAAEAAQA9QAAAIUDAAAAAA==&#10;" path="m,735926l19366,677827r,-174298l58099,387330,116199,135565,38733,e" filled="f" strokecolor="#848484" strokeweight=".1076mm">
                  <v:stroke miterlimit="1" joinstyle="miter"/>
                  <v:path arrowok="t" textboxrect="0,0,116199,735926"/>
                </v:shape>
                <v:shape id="Shape 14025" o:spid="_x0000_s3105" style="position:absolute;left:6390;top:9418;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iFsYA&#10;AADeAAAADwAAAGRycy9kb3ducmV2LnhtbERPS2vCQBC+F/wPywheSt0YWqnRVawo9VLwRXsdsmMS&#10;zM6mu2tM++u7hUJv8/E9Z7boTC1acr6yrGA0TEAQ51ZXXCg4HTcPzyB8QNZYWyYFX+RhMe/dzTDT&#10;9sZ7ag+hEDGEfYYKyhCaTEqfl2TQD21DHLmzdQZDhK6Q2uEthptapkkylgYrjg0lNrQqKb8crkbB&#10;98eq3a5Pr62bvH/uXur0/vI2JqUG/W45BRGoC//iP/dWx/mPSfoEv+/EG+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2iFsYAAADeAAAADwAAAAAAAAAAAAAAAACYAgAAZHJz&#10;L2Rvd25yZXYueG1sUEsFBgAAAAAEAAQA9QAAAIsDAAAAAA==&#10;" path="m,77466l38733,e" filled="f" strokecolor="#848484" strokeweight=".1076mm">
                  <v:stroke miterlimit="1" joinstyle="miter"/>
                  <v:path arrowok="t" textboxrect="0,0,38733,77466"/>
                </v:shape>
                <v:shape id="Shape 14026" o:spid="_x0000_s3106" style="position:absolute;left:12006;top:9225;width:388;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8YcYA&#10;AADeAAAADwAAAGRycy9kb3ducmV2LnhtbERPS2vCQBC+F/wPywheSt00lKCpq1ix1EvBF+11yI5J&#10;MDsbd9eY9td3C4Xe5uN7zmzRm0Z05HxtWcHjOAFBXFhdc6ngeHh9mIDwAVljY5kUfJGHxXxwN8Nc&#10;2xvvqNuHUsQQ9jkqqEJocyl9UZFBP7YtceRO1hkMEbpSaoe3GG4amSZJJg3WHBsqbGlVUXHeX42C&#10;789Vt1kf3zo3/bhsX5r0/vyekVKjYb98BhGoD//iP/dGx/lPSZrB7zvxBj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88YcYAAADeAAAADwAAAAAAAAAAAAAAAACYAgAAZHJz&#10;L2Rvd25yZXYueG1sUEsFBgAAAAAEAAQA9QAAAIsDAAAAAA==&#10;" path="m38733,77466l,e" filled="f" strokecolor="#848484" strokeweight=".1076mm">
                  <v:stroke miterlimit="1" joinstyle="miter"/>
                  <v:path arrowok="t" textboxrect="0,0,38733,77466"/>
                </v:shape>
                <v:shape id="Shape 14027" o:spid="_x0000_s3107" style="position:absolute;left:6971;top:17552;width:0;height:775;visibility:visible;mso-wrap-style:square;v-text-anchor:top" coordsize="0,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MUA&#10;AADeAAAADwAAAGRycy9kb3ducmV2LnhtbERPTWvCQBC9C/6HZYRepG5qg21TVymBQqGIJApeh+w0&#10;CWZnQ3YTk3/fLRS8zeN9znY/mkYM1LnasoKnVQSCuLC65lLB+fT5+ArCeWSNjWVSMJGD/W4+22Ki&#10;7Y0zGnJfihDCLkEFlfdtIqUrKjLoVrYlDtyP7Qz6ALtS6g5vIdw0ch1FG2mw5tBQYUtpRcU1742C&#10;3rzF1+9lfzTx86HMLlOtJ5sq9bAYP95BeBr9Xfzv/tJhfhytX+DvnXCD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z/8xQAAAN4AAAAPAAAAAAAAAAAAAAAAAJgCAABkcnMv&#10;ZG93bnJldi54bWxQSwUGAAAAAAQABAD1AAAAigMAAAAA&#10;" path="m,l,77466e" filled="f" strokecolor="#848484" strokeweight=".1076mm">
                  <v:stroke miterlimit="1" joinstyle="miter"/>
                  <v:path arrowok="t" textboxrect="0,0,0,77466"/>
                </v:shape>
                <v:shape id="Shape 14028" o:spid="_x0000_s3108" style="position:absolute;left:11813;top:17359;width:193;height:581;visibility:visible;mso-wrap-style:square;v-text-anchor:top" coordsize="19366,5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5bMQA&#10;AADeAAAADwAAAGRycy9kb3ducmV2LnhtbESPQWvCQBCF7wX/wzJCb3VjKKWkriJCQLxpPfQ43R2T&#10;YHY2ZEdN/33nUOhthvfmvW9Wmyn25k5j7hI7WC4KMMQ+hY4bB+fP+uUdTBbkgH1icvBDGTbr2dMK&#10;q5AefKT7SRqjIZwrdNCKDJW12bcUMS/SQKzaJY0RRdexsWHEh4bH3pZF8WYjdqwNLQ60a8lfT7fo&#10;oPRnuXyXdRO//PaQj91S9nXt3PN82n6AEZrk3/x3vQ+K/1qUyqvv6Ax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Y+WzEAAAA3gAAAA8AAAAAAAAAAAAAAAAAmAIAAGRycy9k&#10;b3ducmV2LnhtbFBLBQYAAAAABAAEAPUAAACJAwAAAAA=&#10;" path="m19366,l,58100e" filled="f" strokecolor="#848484" strokeweight=".1076mm">
                  <v:stroke miterlimit="1" joinstyle="miter"/>
                  <v:path arrowok="t" textboxrect="0,0,19366,58100"/>
                </v:shape>
                <v:shape id="Shape 14029" o:spid="_x0000_s3109" style="position:absolute;left:34859;top:1019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bjlsAA&#10;AADeAAAADwAAAGRycy9kb3ducmV2LnhtbERPTYvCMBC9C/6HMMLeNFEWWatRRBC8qgt6HJqxLTaT&#10;ksS2+uuNsLC3ebzPWW16W4uWfKgca5hOFAji3JmKCw2/5/34B0SIyAZrx6ThSQE26+FghZlxHR+p&#10;PcVCpBAOGWooY2wyKUNeksUwcQ1x4m7OW4wJ+kIaj10Kt7WcKTWXFitODSU2tCspv58eVoM/Tl/q&#10;Mm+6s7xeD62hbnsxhdZfo367BBGpj//iP/fBpPnfaraAzzvpBr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bjlsAAAADeAAAADwAAAAAAAAAAAAAAAACYAgAAZHJzL2Rvd25y&#10;ZXYueG1sUEsFBgAAAAAEAAQA9QAAAIUDAAAAAA==&#10;" path="m58099,l,154932,58099,309864,96832,464795r,193665l116199,735926e" filled="f" strokecolor="#848484" strokeweight=".1076mm">
                  <v:stroke miterlimit="1" joinstyle="miter"/>
                  <v:path arrowok="t" textboxrect="0,0,116199,735926"/>
                </v:shape>
                <v:shape id="Shape 14030" o:spid="_x0000_s3110" style="position:absolute;left:41056;top:9999;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c1sQA&#10;AADeAAAADwAAAGRycy9kb3ducmV2LnhtbESPQWvDMAyF74X9B6PCbq3dbZSS1Q1hMOi17aA9ilhL&#10;QmM52F6S7ddPh8FuEnp67337cva9GimmLrCFzdqAIq6D67ix8HF5X+1ApYzssA9MFr4pQXl4WOyx&#10;cGHiE43n3Cgx4VSghTbnodA61S15TOswEMvtM0SPWdbYaBdxEnPf6ydjttpjx5LQ4kBvLdX385e3&#10;EE+bH3PdDtNF327H0dFUXV1j7eNyrl5BZZrzv/jv++ik/ot5FgDBkRn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V3NbEAAAA3gAAAA8AAAAAAAAAAAAAAAAAmAIAAGRycy9k&#10;b3ducmV2LnhtbFBLBQYAAAAABAAEAPUAAACJAwAAAAA=&#10;" path="m,735926l19366,677827r,-174298l58100,387330,116199,135565,38733,e" filled="f" strokecolor="#848484" strokeweight=".1076mm">
                  <v:stroke miterlimit="1" joinstyle="miter"/>
                  <v:path arrowok="t" textboxrect="0,0,116199,735926"/>
                </v:shape>
                <v:shape id="Shape 14031" o:spid="_x0000_s3111" style="position:absolute;left:35440;top:9418;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8yyMYA&#10;AADeAAAADwAAAGRycy9kb3ducmV2LnhtbERPTWsCMRC9F/wPYYReimbVIu1qFCst9SJYlXodNuPu&#10;4mayTdJ16683gtDbPN7nTOetqURDzpeWFQz6CQjizOqScwX73UfvBYQPyBory6TgjzzMZ52HKaba&#10;nvmLmm3IRQxhn6KCIoQ6ldJnBRn0fVsTR+5oncEQoculdniO4aaSwyQZS4Mlx4YCa1oWlJ22v0bB&#10;5bBsVu/7z8a9fv9s3qrh02k9JqUeu+1iAiJQG/7Fd/dKx/nPyWgAt3fiD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8yyMYAAADeAAAADwAAAAAAAAAAAAAAAACYAgAAZHJz&#10;L2Rvd25yZXYueG1sUEsFBgAAAAAEAAQA9QAAAIsDAAAAAA==&#10;" path="m,77466l38733,e" filled="f" strokecolor="#848484" strokeweight=".1076mm">
                  <v:stroke miterlimit="1" joinstyle="miter"/>
                  <v:path arrowok="t" textboxrect="0,0,38733,77466"/>
                </v:shape>
                <v:shape id="Shape 14032" o:spid="_x0000_s3112" style="position:absolute;left:35827;top:11348;width:5965;height:5430;visibility:visible;mso-wrap-style:square;v-text-anchor:top" coordsize="596483,54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qMUA&#10;AADeAAAADwAAAGRycy9kb3ducmV2LnhtbERPS2vCQBC+F/wPywi96a62qERXsa1CD4XS+DgP2TGJ&#10;ZmfT7BrTf98tCL3Nx/ecxaqzlWip8aVjDaOhAkGcOVNyrmG/2w5mIHxANlg5Jg0/5GG17D0sMDHu&#10;xl/UpiEXMYR9ghqKEOpESp8VZNEPXU0cuZNrLIYIm1yaBm8x3FZyrNREWiw5NhRY02tB2SW9Wg0l&#10;pZPN8UqX6VqFc/vxIr/fDp9aP/a79RxEoC78i+/udxPnP6unM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hWoxQAAAN4AAAAPAAAAAAAAAAAAAAAAAJgCAABkcnMv&#10;ZG93bnJldi54bWxQSwUGAAAAAAQABAD1AAAAigMAAAAA&#10;" path="m348103,l465643,v16001,,31867,7132,42480,19119l544924,56037r363,358c551509,62583,556273,70242,559071,78546r136,377l596483,182713r-15644,68901l562664,308048,539593,293882,500502,254790v-6338,-6318,-11160,-14147,-13919,-22639l452198,129020,440587,117409r-78071,l305627,145854r-18519,18514l251517,378252v-930,5577,-2687,11024,-5200,16093l246181,394592r-111,247l208795,469279r-364,833l207337,472305v-6884,14389,-20121,25588,-35460,30013l171025,502565v-605,169,-1210,319,-1816,470l,542944,,422867,114625,395672r22509,-45148l174540,126599v58,-606,155,-1211,228,-1816l174903,124178v2213,-10894,7713,-21085,15600,-28914l229977,55790v4270,-4290,9228,-7901,14636,-10647l244860,45032,320868,7015v494,-246,964,-489,1458,-716c330266,2193,339175,19,348103,xe" fillcolor="#7d7d7d" strokeweight=".1076mm">
                  <v:stroke miterlimit="1" joinstyle="miter"/>
                  <v:path arrowok="t" textboxrect="0,0,596483,542944"/>
                </v:shape>
                <v:shape id="Shape 14033" o:spid="_x0000_s3113" style="position:absolute;left:25176;top:1019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CocAA&#10;AADeAAAADwAAAGRycy9kb3ducmV2LnhtbERPS4vCMBC+C/6HMII3TXwgUo0iwoJXdUGPQzO2xWZS&#10;kmxb/fWbBWFv8/E9Z7vvbS1a8qFyrGE2VSCIc2cqLjR8X78maxAhIhusHZOGFwXY74aDLWbGdXym&#10;9hILkUI4ZKihjLHJpAx5SRbD1DXEiXs4bzEm6AtpPHYp3NZyrtRKWqw4NZTY0LGk/Hn5sRr8efZW&#10;t1XTXeX9fmoNdYebKbQej/rDBkSkPv6LP+6TSfOXarGAv3fSD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dCocAAAADeAAAADwAAAAAAAAAAAAAAAACYAgAAZHJzL2Rvd25y&#10;ZXYueG1sUEsFBgAAAAAEAAQA9QAAAIUDAAAAAA==&#10;" path="m58100,l,154932,58100,309864,96832,464795r,193665l116199,735926e" filled="f" strokecolor="#848484" strokeweight=".1076mm">
                  <v:stroke miterlimit="1" joinstyle="miter"/>
                  <v:path arrowok="t" textboxrect="0,0,116199,735926"/>
                </v:shape>
                <v:shape id="Shape 14034" o:spid="_x0000_s3114" style="position:absolute;left:31373;top:9999;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a1cAA&#10;AADeAAAADwAAAGRycy9kb3ducmV2LnhtbERPS4vCMBC+C/6HMMLeNPGBSDWKCAtefYAeh2Zsi82k&#10;JNm2+us3Cwve5uN7zmbX21q05EPlWMN0okAQ585UXGi4Xr7HKxAhIhusHZOGFwXYbYeDDWbGdXyi&#10;9hwLkUI4ZKihjLHJpAx5SRbDxDXEiXs4bzEm6AtpPHYp3NZyptRSWqw4NZTY0KGk/Hn+sRr8afpW&#10;t2XTXeT9fmwNdfubKbT+GvX7NYhIffyI/91Hk+Yv1HwBf++kG+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7a1cAAAADeAAAADwAAAAAAAAAAAAAAAACYAgAAZHJzL2Rvd25y&#10;ZXYueG1sUEsFBgAAAAAEAAQA9QAAAIUDAAAAAA==&#10;" path="m,735926l19367,677827r,-174298l58100,387330,116199,135565,38733,e" filled="f" strokecolor="#848484" strokeweight=".1076mm">
                  <v:stroke miterlimit="1" joinstyle="miter"/>
                  <v:path arrowok="t" textboxrect="0,0,116199,735926"/>
                </v:shape>
                <v:shape id="Shape 14035" o:spid="_x0000_s3115" style="position:absolute;left:25757;top:9418;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0y8cA&#10;AADeAAAADwAAAGRycy9kb3ducmV2LnhtbERPTWsCMRC9F/wPYQQvRbO1rejWKFUs9VJoVfQ6bKa7&#10;i5vJmsR16683hUJv83ifM523phINOV9aVvAwSEAQZ1aXnCvYbd/6YxA+IGusLJOCH/Iwn3Xupphq&#10;e+EvajYhFzGEfYoKihDqVEqfFWTQD2xNHLlv6wyGCF0utcNLDDeVHCbJSBosOTYUWNOyoOy4ORsF&#10;18OyWa92742b7E+fi2p4f/wYkVK9bvv6AiJQG/7Ff+61jvOfksdn+H0n3i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UNMvHAAAA3gAAAA8AAAAAAAAAAAAAAAAAmAIAAGRy&#10;cy9kb3ducmV2LnhtbFBLBQYAAAAABAAEAPUAAACMAwAAAAA=&#10;" path="m,77466l38733,e" filled="f" strokecolor="#848484" strokeweight=".1076mm">
                  <v:stroke miterlimit="1" joinstyle="miter"/>
                  <v:path arrowok="t" textboxrect="0,0,38733,77466"/>
                </v:shape>
                <v:shape id="Shape 14036" o:spid="_x0000_s3116" style="position:absolute;left:26144;top:11743;width:5866;height:4647;visibility:visible;mso-wrap-style:square;v-text-anchor:top" coordsize="586592,46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ks8EA&#10;AADeAAAADwAAAGRycy9kb3ducmV2LnhtbERPzWrCQBC+F/oOyxS81UmsiKauooWKV6MPMM1Ok9Ds&#10;bMhuk+jTu4WCt/n4fme9HW2jeu587URDOk1AsRTO1FJquJw/X5egfCAx1DhhDVf2sN08P60pM26Q&#10;E/d5KFUMEZ+RhiqENkP0RcWW/NS1LJH7dp2lEGFXouloiOG2wVmSLNBSLbGhopY/Ki5+8l+r4Ybp&#10;IV/1dA0z59J9/jXgCkutJy/j7h1U4DE8xP/uo4nz58nbAv7eiTfg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aZLPBAAAA3gAAAA8AAAAAAAAAAAAAAAAAmAIAAGRycy9kb3du&#10;cmV2LnhtbFBLBQYAAAAABAAEAPUAAACGAwAAAAA=&#10;" path="m348103,l465643,v4769,39,9495,2159,12709,5694c478638,5960,478923,6241,479185,6546r494,605l517086,44427r362,358c519356,46678,520813,49021,521685,51578r111,358l559207,163899r27385,25646l574580,232117r-7147,-5524l528342,187501v-2024,-2024,-3539,-4541,-4372,-7262c523897,179992,523820,179745,523742,179503r-130,-474l486694,68388,456793,38491r-103490,l282136,74082r-31829,31828l212668,332256v-280,1724,-813,3404,-1587,4977l210969,337461r-116,242l172120,415058v,38,,77,,111c170062,419822,165860,423472,160984,424852r-852,247c159977,425176,159808,425269,159638,425346l,464762,,426029,141729,390113r33286,-66572l213390,93564v38,-155,73,-324,111,-474l213637,92485v658,-3332,2324,-6450,4706,-8832l257816,44180v1303,-1322,2818,-2421,4479,-3268l262523,40796,339877,2179v39,-39,73,-78,112,-117c342487,741,345285,19,348103,xe" fillcolor="#7d7d7d" strokeweight=".1076mm">
                  <v:stroke miterlimit="1" joinstyle="miter"/>
                  <v:path arrowok="t" textboxrect="0,0,586592,464762"/>
                </v:shape>
                <v:shape id="Shape 14037" o:spid="_x0000_s3117" style="position:absolute;left:16458;top:11867;width:5834;height:4397;visibility:visible;mso-wrap-style:square;v-text-anchor:top" coordsize="583376,43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eB8QA&#10;AADeAAAADwAAAGRycy9kb3ducmV2LnhtbERPS4vCMBC+C/sfwizsTdNV8dE1igjCCl5s9eBtaGbb&#10;ss2kJLHWf2+Ehb3Nx/ec1aY3jejI+dqygs9RAoK4sLrmUsE53w8XIHxA1thYJgUP8rBZvw1WmGp7&#10;5xN1WShFDGGfooIqhDaV0hcVGfQj2xJH7sc6gyFCV0rt8B7DTSPHSTKTBmuODRW2tKuo+M1uRsHF&#10;jS85Zfnkujx0M7e1p91R9kp9vPfbLxCB+vAv/nN/6zh/mkzm8Hon3i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DHgfEAAAA3gAAAA8AAAAAAAAAAAAAAAAAmAIAAGRycy9k&#10;b3ducmV2LnhtbFBLBQYAAAAABAAEAPUAAACJAwAAAAA=&#10;" path="m347895,v155,,324,,474,l465909,v1438,15,2857,697,3747,1816l469768,2058r377,363l508501,40791r378,363c509411,41662,509827,42287,510089,42969r116,378l548580,158200r34796,34158c579803,201683,578327,207110,576530,205294l537439,166203v-624,-605,-1099,-1365,-1326,-2193l536113,163894r-131,-359l497854,49152,462278,13557r-111600,l274893,51442,238958,87527,200588,317862v-58,455,-193,905,-363,1322l200094,319431r-111,247l161361,396897r-111,247l161003,397749v-586,1288,-1777,2290,-3142,2668l157014,400644v-39,53,-78,92,-136,131l,439619,150,425322,150468,388312r36917,-73607l226007,83155v,-34,,-73,,-112l226118,82438v208,-910,664,-1777,1341,-2420l227934,79524,266914,40549v339,-383,755,-703,1210,-968l268371,39469,345701,847v59,-33,97,-72,136,-111c346457,339,347159,92,347895,xe" fillcolor="#7d7d7d" strokeweight=".1076mm">
                  <v:stroke miterlimit="1" joinstyle="miter"/>
                  <v:path arrowok="t" textboxrect="0,0,583376,439619"/>
                </v:shape>
                <v:shape id="Shape 14038" o:spid="_x0000_s3118" style="position:absolute;left:15492;top:1019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Q0MQA&#10;AADeAAAADwAAAGRycy9kb3ducmV2LnhtbESPQWvDMAyF74X9B6PCbq3dbZSS1Q1hMOi17aA9ilhL&#10;QmM52F6S7ddPh8FuEu/pvU/7cva9GimmLrCFzdqAIq6D67ix8HF5X+1ApYzssA9MFr4pQXl4WOyx&#10;cGHiE43n3CgJ4VSghTbnodA61S15TOswEIv2GaLHLGtstIs4Sbjv9ZMxW+2xY2locaC3lur7+ctb&#10;iKfNj7luh+mib7fj6Giqrq6x9nE5V6+gMs353/x3fXSC/2KehVfekRn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j0NDEAAAA3gAAAA8AAAAAAAAAAAAAAAAAmAIAAGRycy9k&#10;b3ducmV2LnhtbFBLBQYAAAAABAAEAPUAAACJAwAAAAA=&#10;" path="m58099,l,154932,58099,309864,96832,464795r,193665l116199,735926e" filled="f" strokecolor="#848484" strokeweight=".1076mm">
                  <v:stroke miterlimit="1" joinstyle="miter"/>
                  <v:path arrowok="t" textboxrect="0,0,116199,735926"/>
                </v:shape>
                <v:shape id="Shape 14039" o:spid="_x0000_s3119" style="position:absolute;left:21690;top:9999;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1S8EA&#10;AADeAAAADwAAAGRycy9kb3ducmV2LnhtbERPS4vCMBC+C/sfwix408QH4naNIguCVx+gx6GZbcs2&#10;k5Jk2+qvN4LgbT6+56w2va1FSz5UjjVMxgoEce5MxYWG82k3WoIIEdlg7Zg03CjAZv0xWGFmXMcH&#10;ao+xECmEQ4YayhibTMqQl2QxjF1DnLhf5y3GBH0hjccuhdtaTpVaSIsVp4YSG/opKf87/lsN/jC5&#10;q8ui6U7yet23hrrtxRRaDz/77TeISH18i1/uvUnz52r2Bc930g1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vdUvBAAAA3gAAAA8AAAAAAAAAAAAAAAAAmAIAAGRycy9kb3du&#10;cmV2LnhtbFBLBQYAAAAABAAEAPUAAACGAwAAAAA=&#10;" path="m,735926l19366,677827r,-174298l58099,387330,116199,135565,38733,e" filled="f" strokecolor="#848484" strokeweight=".1076mm">
                  <v:stroke miterlimit="1" joinstyle="miter"/>
                  <v:path arrowok="t" textboxrect="0,0,116199,735926"/>
                </v:shape>
                <v:shape id="Shape 14040" o:spid="_x0000_s3120" style="position:absolute;left:16073;top:9418;width:388;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kLskA&#10;AADeAAAADwAAAGRycy9kb3ducmV2LnhtbESPQWvCQBCF7wX/wzIFL1I3FZE2dRUrLfUiWCvtdchO&#10;k2B2Nt1dY9pf7xyE3maYN++9b77sXaM6CrH2bOB+nIEiLrytuTRw+Hi9ewAVE7LFxjMZ+KUIy8Xg&#10;Zo659Wd+p26fSiUmHHM0UKXU5lrHoiKHcexbYrl9++AwyRpKbQOexdw1epJlM+2wZkmosKV1RcVx&#10;f3IG/r7W3ebl8NaFx8+f3XMzGR23MzJmeNuvnkAl6tO/+Pq9sVJ/mk0FQHBkBr2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2XkLskAAADeAAAADwAAAAAAAAAAAAAAAACYAgAA&#10;ZHJzL2Rvd25yZXYueG1sUEsFBgAAAAAEAAQA9QAAAI4DAAAAAA==&#10;" path="m,77466l38733,e" filled="f" strokecolor="#848484" strokeweight=".1076mm">
                  <v:stroke miterlimit="1" joinstyle="miter"/>
                  <v:path arrowok="t" textboxrect="0,0,38733,77466"/>
                </v:shape>
                <v:rect id="Rectangle 14041" o:spid="_x0000_s3121" style="position:absolute;left:9027;top:28245;width:1185;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Y/MUA&#10;AADeAAAADwAAAGRycy9kb3ducmV2LnhtbERPTWvCQBC9F/wPywjemo0i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tj8xQAAAN4AAAAPAAAAAAAAAAAAAAAAAJgCAABkcnMv&#10;ZG93bnJldi54bWxQSwUGAAAAAAQABAD1AAAAigMAAAAA&#10;" filled="f" stroked="f">
                  <v:textbox inset="0,0,0,0">
                    <w:txbxContent>
                      <w:p w14:paraId="0C2257BF" w14:textId="77777777" w:rsidR="006E2FA2" w:rsidRDefault="006E2FA2">
                        <w:pPr>
                          <w:spacing w:after="160" w:line="259" w:lineRule="auto"/>
                          <w:ind w:left="0" w:firstLine="0"/>
                          <w:jc w:val="left"/>
                        </w:pPr>
                        <w:r>
                          <w:rPr>
                            <w:w w:val="101"/>
                            <w:sz w:val="11"/>
                          </w:rPr>
                          <w:t>1.0</w:t>
                        </w:r>
                      </w:p>
                    </w:txbxContent>
                  </v:textbox>
                </v:rect>
                <v:rect id="Rectangle 14042" o:spid="_x0000_s3122" style="position:absolute;left:18921;top:28245;width:1185;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Gi8UA&#10;AADeAAAADwAAAGRycy9kb3ducmV2LnhtbERPTWvCQBC9C/6HZYTedGOQotFVgm3RY6uCehuyYxLc&#10;nQ3ZrUn767uFQm/zeJ+z2vTWiAe1vnasYDpJQBAXTtdcKjgd38ZzED4gazSOScEXedish4MVZtp1&#10;/EGPQyhFDGGfoYIqhCaT0hcVWfQT1xBH7uZaiyHCtpS6xS6GWyPTJHmWFmuODRU2tK2ouB8+rYLd&#10;vMkve/fdleb1uju/nxcvx0VQ6mnU50sQgfrwL/5z73WcP0t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aLxQAAAN4AAAAPAAAAAAAAAAAAAAAAAJgCAABkcnMv&#10;ZG93bnJldi54bWxQSwUGAAAAAAQABAD1AAAAigMAAAAA&#10;" filled="f" stroked="f">
                  <v:textbox inset="0,0,0,0">
                    <w:txbxContent>
                      <w:p w14:paraId="662C21D8" w14:textId="77777777" w:rsidR="006E2FA2" w:rsidRDefault="006E2FA2">
                        <w:pPr>
                          <w:spacing w:after="160" w:line="259" w:lineRule="auto"/>
                          <w:ind w:left="0" w:firstLine="0"/>
                          <w:jc w:val="left"/>
                        </w:pPr>
                        <w:r>
                          <w:rPr>
                            <w:w w:val="101"/>
                            <w:sz w:val="11"/>
                          </w:rPr>
                          <w:t>0.9</w:t>
                        </w:r>
                      </w:p>
                    </w:txbxContent>
                  </v:textbox>
                </v:rect>
                <v:rect id="Rectangle 14043" o:spid="_x0000_s3123" style="position:absolute;left:28413;top:28245;width:1185;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jEMQA&#10;AADeAAAADwAAAGRycy9kb3ducmV2LnhtbERPS4vCMBC+L/gfwgje1tQHi1ajiLro0Reot6EZ22Iz&#10;KU203f31G2HB23x8z5nOG1OIJ1Uut6yg141AECdW55wqOB2/P0cgnEfWWFgmBT/kYD5rfUwx1rbm&#10;PT0PPhUhhF2MCjLvy1hKl2Rk0HVtSRy4m60M+gCrVOoK6xBuCtmPoi9pMOfQkGFJy4yS++FhFGxG&#10;5eKytb91Wqyvm/PuPF4dx16pTrtZTEB4avxb/O/e6jB/GA0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04xDEAAAA3gAAAA8AAAAAAAAAAAAAAAAAmAIAAGRycy9k&#10;b3ducmV2LnhtbFBLBQYAAAAABAAEAPUAAACJAwAAAAA=&#10;" filled="f" stroked="f">
                  <v:textbox inset="0,0,0,0">
                    <w:txbxContent>
                      <w:p w14:paraId="1D4EC412" w14:textId="77777777" w:rsidR="006E2FA2" w:rsidRDefault="006E2FA2">
                        <w:pPr>
                          <w:spacing w:after="160" w:line="259" w:lineRule="auto"/>
                          <w:ind w:left="0" w:firstLine="0"/>
                          <w:jc w:val="left"/>
                        </w:pPr>
                        <w:r>
                          <w:rPr>
                            <w:w w:val="101"/>
                            <w:sz w:val="11"/>
                          </w:rPr>
                          <w:t>0.5</w:t>
                        </w:r>
                      </w:p>
                    </w:txbxContent>
                  </v:textbox>
                </v:rect>
                <v:rect id="Rectangle 14044" o:spid="_x0000_s3124" style="position:absolute;left:38105;top:28245;width:1185;height:1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17ZMQA&#10;AADeAAAADwAAAGRycy9kb3ducmV2LnhtbERPS4vCMBC+L/gfwgje1lQpi1ajiA/0uKuCehuasS02&#10;k9JEW/fXbxYEb/PxPWc6b00pHlS7wrKCQT8CQZxaXXCm4HjYfI5AOI+ssbRMCp7kYD7rfEwx0bbh&#10;H3rsfSZCCLsEFeTeV4mULs3JoOvbijhwV1sb9AHWmdQ1NiHclHIYRV/SYMGhIceKljmlt/3dKNiO&#10;qsV5Z3+brFxftqfv03h1GHulet12MQHhqfVv8cu902F+HMU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de2TEAAAA3gAAAA8AAAAAAAAAAAAAAAAAmAIAAGRycy9k&#10;b3ducmV2LnhtbFBLBQYAAAAABAAEAPUAAACJAwAAAAA=&#10;" filled="f" stroked="f">
                  <v:textbox inset="0,0,0,0">
                    <w:txbxContent>
                      <w:p w14:paraId="21B0D675" w14:textId="77777777" w:rsidR="006E2FA2" w:rsidRDefault="006E2FA2">
                        <w:pPr>
                          <w:spacing w:after="160" w:line="259" w:lineRule="auto"/>
                          <w:ind w:left="0" w:firstLine="0"/>
                          <w:jc w:val="left"/>
                        </w:pPr>
                        <w:r>
                          <w:rPr>
                            <w:w w:val="101"/>
                            <w:sz w:val="11"/>
                          </w:rPr>
                          <w:t>0.1</w:t>
                        </w:r>
                      </w:p>
                    </w:txbxContent>
                  </v:textbox>
                </v:rect>
                <v:shape id="Shape 14045" o:spid="_x0000_s3125" style="position:absolute;left:6778;top:21619;width:5809;height:4261;visibility:visible;mso-wrap-style:square;v-text-anchor:top" coordsize="580994,4260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9A8MA&#10;AADeAAAADwAAAGRycy9kb3ducmV2LnhtbERPS4vCMBC+L+x/CLPgbU13fVCqURZBFPFi9eJtbMa2&#10;bDMpTWrrvzeC4G0+vufMl72pxI0aV1pW8DOMQBBnVpecKzgd198xCOeRNVaWScGdHCwXnx9zTLTt&#10;+EC31OcihLBLUEHhfZ1I6bKCDLqhrYkDd7WNQR9gk0vdYBfCTSV/o2gqDZYcGgqsaVVQ9p+2RsFo&#10;d4nbbruJ99LxeX9YpZvWp0oNvvq/GQhPvX+LX+6tDvPH0XgC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E9A8MAAADeAAAADwAAAAAAAAAAAAAAAACYAgAAZHJzL2Rv&#10;d25yZXYueG1sUEsFBgAAAAAEAAQA9QAAAIgDAAAAAA==&#10;" path="m,426063l154932,387330r38733,-77466l232397,77466,271131,38733,348597,,464795,r38733,38733l542261,154932r38733,38733e" filled="f" strokeweight=".1076mm">
                  <v:stroke miterlimit="1" joinstyle="miter"/>
                  <v:path arrowok="t" textboxrect="0,0,580994,426063"/>
                </v:shape>
                <v:shape id="Shape 14046" o:spid="_x0000_s3126" style="position:absolute;left:5809;top:19876;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SRMAA&#10;AADeAAAADwAAAGRycy9kb3ducmV2LnhtbERPTYvCMBC9C/6HMII3TVykLNUoIghe1QU9Ds3YFptJ&#10;SWLb9dcbYWFv83ifs94OthEd+VA71rCYKxDEhTM1lxp+LofZN4gQkQ02jknDLwXYbsajNebG9Xyi&#10;7hxLkUI45KihirHNpQxFRRbD3LXEibs7bzEm6EtpPPYp3DbyS6lMWqw5NVTY0r6i4nF+Wg3+tHip&#10;a9b2F3m7HTtD/e5qSq2nk2G3AhFpiP/iP/fRpPlLtczg8066QW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aSRMAAAADeAAAADwAAAAAAAAAAAAAAAACYAgAAZHJzL2Rvd25y&#10;ZXYueG1sUEsFBgAAAAAEAAQA9QAAAIUDAAAAAA==&#10;" path="m58099,l,154932,58099,309863,96832,464796r,193664l116199,735926e" filled="f" strokecolor="#848484" strokeweight=".1076mm">
                  <v:stroke miterlimit="1" joinstyle="miter"/>
                  <v:path arrowok="t" textboxrect="0,0,116199,735926"/>
                </v:shape>
                <v:shape id="Shape 14047" o:spid="_x0000_s3127" style="position:absolute;left:12006;top:1968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338AA&#10;AADeAAAADwAAAGRycy9kb3ducmV2LnhtbERPTYvCMBC9C/6HMII3TRRxpRpFBMGruqDHoRnbYjMp&#10;SWyrv36zsLC3ebzP2ex6W4uWfKgca5hNFQji3JmKCw3f1+NkBSJEZIO1Y9LwpgC77XCwwcy4js/U&#10;XmIhUgiHDDWUMTaZlCEvyWKYuoY4cQ/nLcYEfSGNxy6F21rOlVpKixWnhhIbOpSUPy8vq8GfZx91&#10;WzbdVd7vp9ZQt7+ZQuvxqN+vQUTq47/4z30yaf5CLb7g9510g9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o338AAAADeAAAADwAAAAAAAAAAAAAAAACYAgAAZHJzL2Rvd25y&#10;ZXYueG1sUEsFBgAAAAAEAAQA9QAAAIUDAAAAAA==&#10;" path="m,735926l19366,677826r,-174297l58099,387329,116199,135565,38733,e" filled="f" strokecolor="#848484" strokeweight=".1076mm">
                  <v:stroke miterlimit="1" joinstyle="miter"/>
                  <v:path arrowok="t" textboxrect="0,0,116199,735926"/>
                </v:shape>
                <v:shape id="Shape 14048" o:spid="_x0000_s3128" style="position:absolute;left:6390;top:19102;width:387;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oKMkA&#10;AADeAAAADwAAAGRycy9kb3ducmV2LnhtbESPQWvCQBCF7wX/wzIFL1I3FZE2dRUrLfUiWCvtdchO&#10;k2B2Nt1dY9pf7xyE3mZ4b977Zr7sXaM6CrH2bOB+nIEiLrytuTRw+Hi9ewAVE7LFxjMZ+KUIy8Xg&#10;Zo659Wd+p26fSiUhHHM0UKXU5lrHoiKHcexbYtG+fXCYZA2ltgHPEu4aPcmymXZYszRU2NK6ouK4&#10;PzkDf1/rbvNyeOvC4+fP7rmZjI7bGRkzvO1XT6AS9enffL3eWMGfZlPhlXdkBr2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RPoKMkAAADeAAAADwAAAAAAAAAAAAAAAACYAgAA&#10;ZHJzL2Rvd25yZXYueG1sUEsFBgAAAAAEAAQA9QAAAI4DAAAAAA==&#10;" path="m,77466l38733,e" filled="f" strokecolor="#848484" strokeweight=".1076mm">
                  <v:stroke miterlimit="1" joinstyle="miter"/>
                  <v:path arrowok="t" textboxrect="0,0,38733,77466"/>
                </v:shape>
                <v:shape id="Shape 14049" o:spid="_x0000_s3129" style="position:absolute;left:12006;top:18908;width:388;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9Ns8YA&#10;AADeAAAADwAAAGRycy9kb3ducmV2LnhtbERPS2sCMRC+F/wPYQQvRbMVEV2NomKpl4Iv9Dpsxt3F&#10;zWSbpOu2v74pFHqbj+8582VrKtGQ86VlBS+DBARxZnXJuYLz6bU/AeEDssbKMin4Ig/LRedpjqm2&#10;Dz5Qcwy5iCHsU1RQhFCnUvqsIIN+YGviyN2sMxgidLnUDh8x3FRymCRjabDk2FBgTZuCsvvx0yj4&#10;vm6a3fb81rjp5WO/robP9/cxKdXrtqsZiEBt+Bf/uXc6zh8loyn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9Ns8YAAADeAAAADwAAAAAAAAAAAAAAAACYAgAAZHJz&#10;L2Rvd25yZXYueG1sUEsFBgAAAAAEAAQA9QAAAIsDAAAAAA==&#10;" path="m38733,77466l,e" filled="f" strokecolor="#848484" strokeweight=".1076mm">
                  <v:stroke miterlimit="1" joinstyle="miter"/>
                  <v:path arrowok="t" textboxrect="0,0,38733,77466"/>
                </v:shape>
                <v:shape id="Shape 14050" o:spid="_x0000_s3130" style="position:absolute;left:6971;top:26461;width:0;height:775;visibility:visible;mso-wrap-style:square;v-text-anchor:top" coordsize="0,7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plcYA&#10;AADeAAAADwAAAGRycy9kb3ducmV2LnhtbESPQWvCQBCF7wX/wzKCt7qJ1FBS12ALLfYkanvobchO&#10;k2B2NuxuNf5751Dw9ob35pt5q2p0vTpTiJ1nA/k8A0Vce9txY+Dr+P74DComZIu9ZzJwpQjVevKw&#10;wtL6C+/pfEiNEgjHEg20KQ2l1rFuyWGc+4FYvF8fHCYZQ6NtwIvAXa8XWVZohx3LhRYHemupPh3+&#10;nFB2NV6/9XbIi1ey+4/FMhSfP8bMpuPmBVSiMd3D/9tbK+8/ZUspIHVEg1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IplcYAAADeAAAADwAAAAAAAAAAAAAAAACYAgAAZHJz&#10;L2Rvd25yZXYueG1sUEsFBgAAAAAEAAQA9QAAAIsDAAAAAA==&#10;" path="m,l,77467e" filled="f" strokecolor="#848484" strokeweight=".1076mm">
                  <v:stroke miterlimit="1" joinstyle="miter"/>
                  <v:path arrowok="t" textboxrect="0,0,0,77467"/>
                </v:shape>
                <v:shape id="Shape 14051" o:spid="_x0000_s3131" style="position:absolute;left:11813;top:26267;width:193;height:581;visibility:visible;mso-wrap-style:square;v-text-anchor:top" coordsize="19366,5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jjMIA&#10;AADeAAAADwAAAGRycy9kb3ducmV2LnhtbERPS2vCQBC+F/oflhF6q5sElZK6ihQC4s3Hocfp7pgE&#10;s7MhO2r8991Cwdt8fM9ZrkffqRsNsQ1sIJ9moIhtcC3XBk7H6v0DVBRkh11gMvCgCOvV68sSSxfu&#10;vKfbQWqVQjiWaKAR6Uuto23IY5yGnjhx5zB4lASHWrsB7yncd7rIsoX22HJqaLCnr4bs5XD1Bgp7&#10;kvNPUdX+2252cd/msq0qY94m4+YTlNAoT/G/e+vS/Fk2z+HvnXSD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ZCOMwgAAAN4AAAAPAAAAAAAAAAAAAAAAAJgCAABkcnMvZG93&#10;bnJldi54bWxQSwUGAAAAAAQABAD1AAAAhwMAAAAA&#10;" path="m19366,l,58100e" filled="f" strokecolor="#848484" strokeweight=".1076mm">
                  <v:stroke miterlimit="1" joinstyle="miter"/>
                  <v:path arrowok="t" textboxrect="0,0,19366,58100"/>
                </v:shape>
                <v:shape id="Shape 14052" o:spid="_x0000_s3132" style="position:absolute;left:34859;top:19876;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CmsAA&#10;AADeAAAADwAAAGRycy9kb3ducmV2LnhtbERPTYvCMBC9C/6HMMLeNFFWkWoUERa8qgt6HJqxLTaT&#10;kmTb6q83grC3ebzPWW97W4uWfKgca5hOFAji3JmKCw2/55/xEkSIyAZrx6ThQQG2m+FgjZlxHR+p&#10;PcVCpBAOGWooY2wyKUNeksUwcQ1x4m7OW4wJ+kIaj10Kt7WcKbWQFitODSU2tC8pv5/+rAZ/nD7V&#10;ZdF0Z3m9HlpD3e5iCq2/Rv1uBSJSH//FH/fBpPnfaj6D9zvpBr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QCmsAAAADeAAAADwAAAAAAAAAAAAAAAACYAgAAZHJzL2Rvd25y&#10;ZXYueG1sUEsFBgAAAAAEAAQA9QAAAIUDAAAAAA==&#10;" path="m58099,l,154932,58099,309863,96832,464796r,193664l116199,735926e" filled="f" strokecolor="#848484" strokeweight=".1076mm">
                  <v:stroke miterlimit="1" joinstyle="miter"/>
                  <v:path arrowok="t" textboxrect="0,0,116199,735926"/>
                </v:shape>
                <v:shape id="Shape 14053" o:spid="_x0000_s3133" style="position:absolute;left:41056;top:1968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inAcEA&#10;AADeAAAADwAAAGRycy9kb3ducmV2LnhtbERPS4vCMBC+L/gfwgje1kRdRapRRBC8+gA9Ds3YFptJ&#10;SWJb99dvFhb2Nh/fc9bb3taiJR8qxxomYwWCOHem4kLD9XL4XIIIEdlg7Zg0vCnAdjP4WGNmXMcn&#10;as+xECmEQ4YayhibTMqQl2QxjF1DnLiH8xZjgr6QxmOXwm0tp0otpMWKU0OJDe1Lyp/nl9XgT5Nv&#10;dVs03UXe78fWULe7mULr0bDfrUBE6uO/+M99NGn+l5rP4PeddIP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YpwHBAAAA3gAAAA8AAAAAAAAAAAAAAAAAmAIAAGRycy9kb3du&#10;cmV2LnhtbFBLBQYAAAAABAAEAPUAAACGAwAAAAA=&#10;" path="m,735926l19366,677826r,-174297l58100,387329,116199,135565,38733,e" filled="f" strokecolor="#848484" strokeweight=".1076mm">
                  <v:stroke miterlimit="1" joinstyle="miter"/>
                  <v:path arrowok="t" textboxrect="0,0,116199,735926"/>
                </v:shape>
                <v:shape id="Shape 14054" o:spid="_x0000_s3134" style="position:absolute;left:35440;top:19102;width:387;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08MYA&#10;AADeAAAADwAAAGRycy9kb3ducmV2LnhtbERPS2sCMRC+C/6HMAUvRbMVK7oaxUpLvQj1gV6HzXR3&#10;cTNZk3Td9tc3hYK3+fieM1+2phINOV9aVvA0SEAQZ1aXnCs4Ht76ExA+IGusLJOCb/KwXHQ7c0y1&#10;vfGOmn3IRQxhn6KCIoQ6ldJnBRn0A1sTR+7TOoMhQpdL7fAWw00lh0kylgZLjg0F1rQuKLvsv4yC&#10;n/O62bwe3xs3PV0/Xqrh42U7JqV6D+1qBiJQG+7if/dGx/mj5HkE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d08MYAAADeAAAADwAAAAAAAAAAAAAAAACYAgAAZHJz&#10;L2Rvd25yZXYueG1sUEsFBgAAAAAEAAQA9QAAAIsDAAAAAA==&#10;" path="m,77466l38733,e" filled="f" strokecolor="#848484" strokeweight=".1076mm">
                  <v:stroke miterlimit="1" joinstyle="miter"/>
                  <v:path arrowok="t" textboxrect="0,0,38733,77466"/>
                </v:shape>
                <v:shape id="Shape 14055" o:spid="_x0000_s3135" style="position:absolute;left:41056;top:18908;width:388;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Ra8YA&#10;AADeAAAADwAAAGRycy9kb3ducmV2LnhtbERPS2sCMRC+F/wPYQpeimYrVXQ1ipVKvQj1gV6HzXR3&#10;cTNZk3Td9tebQqG3+fieM1u0phINOV9aVvDcT0AQZ1aXnCs4Hta9MQgfkDVWlknBN3lYzDsPM0y1&#10;vfGOmn3IRQxhn6KCIoQ6ldJnBRn0fVsTR+7TOoMhQpdL7fAWw00lB0kykgZLjg0F1rQqKLvsv4yC&#10;n/Oq2bwd3xs3OV0/XqvB02U7IqW6j+1yCiJQG/7Ff+6NjvNfkuEQft+JN8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vRa8YAAADeAAAADwAAAAAAAAAAAAAAAACYAgAAZHJz&#10;L2Rvd25yZXYueG1sUEsFBgAAAAAEAAQA9QAAAIsDAAAAAA==&#10;" path="m38733,77466l,e" filled="f" strokecolor="#848484" strokeweight=".1076mm">
                  <v:stroke miterlimit="1" joinstyle="miter"/>
                  <v:path arrowok="t" textboxrect="0,0,38733,77466"/>
                </v:shape>
                <v:shape id="Shape 14056" o:spid="_x0000_s3136" style="position:absolute;left:36021;top:26461;width:0;height:775;visibility:visible;mso-wrap-style:square;v-text-anchor:top" coordsize="0,7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UesYA&#10;AADeAAAADwAAAGRycy9kb3ducmV2LnhtbESPQWvDMAyF74P+B6PBbovTsoaRxS3rYCU9lWbbYTcR&#10;a0lYLAfbbZN/XxcKvUm89z49FevR9OJEzneWFcyTFARxbXXHjYLvr8/nVxA+IGvsLZOCiTysV7OH&#10;AnNtz3ygUxUaESHsc1TQhjDkUvq6JYM+sQNx1P6sMxji6hqpHZ4j3PRykaaZNNhxvNDiQB8t1f/V&#10;0UTKvsbpR5bDPNuQPmwXS5ftfpV6ehzf30AEGsPdfEuXOtZ/SZcZXN+JM8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cUesYAAADeAAAADwAAAAAAAAAAAAAAAACYAgAAZHJz&#10;L2Rvd25yZXYueG1sUEsFBgAAAAAEAAQA9QAAAIsDAAAAAA==&#10;" path="m,l,77467e" filled="f" strokecolor="#848484" strokeweight=".1076mm">
                  <v:stroke miterlimit="1" joinstyle="miter"/>
                  <v:path arrowok="t" textboxrect="0,0,0,77467"/>
                </v:shape>
                <v:shape id="Shape 14057" o:spid="_x0000_s3137" style="position:absolute;left:40863;top:26267;width:193;height:581;visibility:visible;mso-wrap-style:square;v-text-anchor:top" coordsize="19367,5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wQsMA&#10;AADeAAAADwAAAGRycy9kb3ducmV2LnhtbERPTWsCMRC9F/wPYQRvNatYldUoi1QQemnVi7dhM24W&#10;N5MlSdfVX98UCr3N433OetvbRnTkQ+1YwWScgSAuna65UnA+7V+XIEJE1tg4JgUPCrDdDF7WmGt3&#10;5y/qjrESKYRDjgpMjG0uZSgNWQxj1xIn7uq8xZigr6T2eE/htpHTLJtLizWnBoMt7QyVt+O3VfCc&#10;2Yvp9p/yPI34Pi+cx6L5UGo07IsViEh9/Bf/uQ86zZ9lbwv4fSfd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0wQsMAAADeAAAADwAAAAAAAAAAAAAAAACYAgAAZHJzL2Rv&#10;d25yZXYueG1sUEsFBgAAAAAEAAQA9QAAAIgDAAAAAA==&#10;" path="m19367,l,58100e" filled="f" strokecolor="#848484" strokeweight=".1076mm">
                  <v:stroke miterlimit="1" joinstyle="miter"/>
                  <v:path arrowok="t" textboxrect="0,0,19367,58100"/>
                </v:shape>
                <v:shape id="Picture 14058" o:spid="_x0000_s3138" type="#_x0000_t75" style="position:absolute;left:35404;top:20608;width:6815;height:6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z/h3KAAAA3gAAAA8AAABkcnMvZG93bnJldi54bWxEj09Lw0AQxe8Fv8Myghdpd21raWK3RYqi&#10;CB7sH3ods2MSzM6m2bWN3945CL3N8N6895vFqveNOlEX68AW7kYGFHERXM2lhd32eTgHFROywyYw&#10;WfilCKvl1WCBuQtn/qDTJpVKQjjmaKFKqc21jkVFHuMotMSifYXOY5K1K7Xr8CzhvtFjY2baY83S&#10;UGFL64qK782Pt3B8mveT/ef0NjNle8wO75P4lr1Ye3PdPz6AStSni/n/+tUJ/tTcC6+8IzPo5R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Bz/h3KAAAA3gAAAA8AAAAAAAAA&#10;AAAAAAAAnwIAAGRycy9kb3ducmV2LnhtbFBLBQYAAAAABAAEAPcAAACWAwAAAAA=&#10;">
                  <v:imagedata r:id="rId91" o:title=""/>
                </v:shape>
                <v:shape id="Shape 14059" o:spid="_x0000_s3139" style="position:absolute;left:25176;top:19876;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Q68EA&#10;AADeAAAADwAAAGRycy9kb3ducmV2LnhtbERPS4vCMBC+C/sfwix400RRcbtGkQXBqw/Q49DMtmWb&#10;SUmybfXXG0HwNh/fc1ab3taiJR8qxxomYwWCOHem4kLD+bQbLUGEiGywdkwabhRgs/4YrDAzruMD&#10;tcdYiBTCIUMNZYxNJmXIS7IYxq4hTtyv8xZjgr6QxmOXwm0tp0otpMWKU0OJDf2UlP8d/60Gf5jc&#10;1WXRdCd5ve5bQ932Ygqth5/99htEpD6+xS/33qT5MzX/guc76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wkOvBAAAA3gAAAA8AAAAAAAAAAAAAAAAAmAIAAGRycy9kb3du&#10;cmV2LnhtbFBLBQYAAAAABAAEAPUAAACGAwAAAAA=&#10;" path="m58100,l,154932,58100,309863,96832,464796r,193664l116199,735926e" filled="f" strokecolor="#848484" strokeweight=".1076mm">
                  <v:stroke miterlimit="1" joinstyle="miter"/>
                  <v:path arrowok="t" textboxrect="0,0,116199,735926"/>
                </v:shape>
                <v:shape id="Shape 14060" o:spid="_x0000_s3140" style="position:absolute;left:31373;top:1968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zy8QA&#10;AADeAAAADwAAAGRycy9kb3ducmV2LnhtbESPQWvDMAyF74P+B6PCbqvdMcLI6oRSGPTadtAeRawl&#10;obEcbC/J9uunw2A3CT29975dvfhBTRRTH9jCdmNAETfB9dxa+Li8P72CShnZ4RCYLHxTgrpaPeyw&#10;dGHmE03n3Cox4VSihS7nsdQ6NR15TJswEsvtM0SPWdbYahdxFnM/6GdjCu2xZ0nocKRDR839/OUt&#10;xNP2x1yLcb7o2+04OZr3V9da+7he9m+gMi35X/z3fXRS/8UUAiA4MoO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m88vEAAAA3gAAAA8AAAAAAAAAAAAAAAAAmAIAAGRycy9k&#10;b3ducmV2LnhtbFBLBQYAAAAABAAEAPUAAACJAwAAAAA=&#10;" path="m,735926l19367,677826r,-174297l58100,387329,116199,135565,38733,e" filled="f" strokecolor="#848484" strokeweight=".1076mm">
                  <v:stroke miterlimit="1" joinstyle="miter"/>
                  <v:path arrowok="t" textboxrect="0,0,116199,735926"/>
                </v:shape>
                <v:shape id="Shape 14061" o:spid="_x0000_s3141" style="position:absolute;left:25757;top:19102;width:387;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wd1cYA&#10;AADeAAAADwAAAGRycy9kb3ducmV2LnhtbERPTWvCQBC9F/oflin0UnSjSKjRVVQqehFaK3odsmMS&#10;zM6mu9sY++u7QqG3ebzPmc47U4uWnK8sKxj0ExDEudUVFwoOn+veKwgfkDXWlknBjTzMZ48PU8y0&#10;vfIHtftQiBjCPkMFZQhNJqXPSzLo+7YhjtzZOoMhQldI7fAaw00th0mSSoMVx4YSG1qVlF/230bB&#10;z2nVbt8Om9aNj1/vy3r4ctmlpNTzU7eYgAjUhX/xn3ur4/xRkg7g/k68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wd1cYAAADeAAAADwAAAAAAAAAAAAAAAACYAgAAZHJz&#10;L2Rvd25yZXYueG1sUEsFBgAAAAAEAAQA9QAAAIsDAAAAAA==&#10;" path="m,77466l38733,e" filled="f" strokecolor="#848484" strokeweight=".1076mm">
                  <v:stroke miterlimit="1" joinstyle="miter"/>
                  <v:path arrowok="t" textboxrect="0,0,38733,77466"/>
                </v:shape>
                <v:shape id="Shape 14062" o:spid="_x0000_s3142" style="position:absolute;left:31373;top:18908;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6DosYA&#10;AADeAAAADwAAAGRycy9kb3ducmV2LnhtbERPS2vCQBC+F/wPywheSt00lKCpq1ix1EvBF+11yI5J&#10;MDsbd9eY9td3C4Xe5uN7zmzRm0Z05HxtWcHjOAFBXFhdc6ngeHh9mIDwAVljY5kUfJGHxXxwN8Nc&#10;2xvvqNuHUsQQ9jkqqEJocyl9UZFBP7YtceRO1hkMEbpSaoe3GG4amSZJJg3WHBsqbGlVUXHeX42C&#10;789Vt1kf3zo3/bhsX5r0/vyekVKjYb98BhGoD//iP/dGx/lPSZbC7zvxBj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6DosYAAADeAAAADwAAAAAAAAAAAAAAAACYAgAAZHJz&#10;L2Rvd25yZXYueG1sUEsFBgAAAAAEAAQA9QAAAIsDAAAAAA==&#10;" path="m38733,77466l,e" filled="f" strokecolor="#848484" strokeweight=".1076mm">
                  <v:stroke miterlimit="1" joinstyle="miter"/>
                  <v:path arrowok="t" textboxrect="0,0,38733,77466"/>
                </v:shape>
                <v:shape id="Shape 14063" o:spid="_x0000_s3143" style="position:absolute;left:26338;top:26461;width:0;height:775;visibility:visible;mso-wrap-style:square;v-text-anchor:top" coordsize="0,7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9X8cA&#10;AADeAAAADwAAAGRycy9kb3ducmV2LnhtbESPQWvCQBCF74L/YZlCb7pJWoOkrqJCiz1JUj14G7LT&#10;JDQ7G3a3Gv99t1DobYb33jdvVpvR9OJKzneWFaTzBARxbXXHjYLTx+tsCcIHZI29ZVJwJw+b9XSy&#10;wkLbG5d0rUIjIoR9gQraEIZCSl+3ZNDP7UActU/rDIa4ukZqh7cIN73MkiSXBjuOF1ocaN9S/VV9&#10;m0g51ng/y8OQ5jvS5Vu2cPn7RanHh3H7AiLQGP7Nf+mDjvWfk/wJft+JM8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MfV/HAAAA3gAAAA8AAAAAAAAAAAAAAAAAmAIAAGRy&#10;cy9kb3ducmV2LnhtbFBLBQYAAAAABAAEAPUAAACMAwAAAAA=&#10;" path="m,l,77467e" filled="f" strokecolor="#848484" strokeweight=".1076mm">
                  <v:stroke miterlimit="1" joinstyle="miter"/>
                  <v:path arrowok="t" textboxrect="0,0,0,77467"/>
                </v:shape>
                <v:shape id="Shape 14064" o:spid="_x0000_s3144" style="position:absolute;left:31179;top:26267;width:194;height:581;visibility:visible;mso-wrap-style:square;v-text-anchor:top" coordsize="19366,5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KqcEA&#10;AADeAAAADwAAAGRycy9kb3ducmV2LnhtbERPS4vCMBC+C/sfwgjeNLWILF2jiFAQbz4OexyTsS3b&#10;TEozq/Xfm4UFb/PxPWe1GXyr7tTHJrCB+SwDRWyDa7gycDmX009QUZAdtoHJwJMibNYfoxUWLjz4&#10;SPeTVCqFcCzQQC3SFVpHW5PHOAsdceJuofcoCfaVdj0+UrhvdZ5lS+2x4dRQY0e7muzP6dcbyO1F&#10;bte8rPy33R7isZnLviyNmYyH7RcooUHe4n/33qX5i2y5gL930g16/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SqnBAAAA3gAAAA8AAAAAAAAAAAAAAAAAmAIAAGRycy9kb3du&#10;cmV2LnhtbFBLBQYAAAAABAAEAPUAAACGAwAAAAA=&#10;" path="m19366,l,58100e" filled="f" strokecolor="#848484" strokeweight=".1076mm">
                  <v:stroke miterlimit="1" joinstyle="miter"/>
                  <v:path arrowok="t" textboxrect="0,0,19366,58100"/>
                </v:shape>
                <v:shape id="Picture 14065" o:spid="_x0000_s3145" type="#_x0000_t75" style="position:absolute;left:26010;top:21292;width:6141;height:4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7hb3GAAAA3gAAAA8AAABkcnMvZG93bnJldi54bWxET99rwjAQfh/sfwgn+DI0mWyinVGmIAwm&#10;bq0i7O1ozrasuZQm0/rfG2Hg2318P2+26GwtTtT6yrGG56ECQZw7U3GhYb9bDyYgfEA2WDsmDRfy&#10;sJg/PswwMe7MKZ2yUIgYwj5BDWUITSKlz0uy6IeuIY7c0bUWQ4RtIU2L5xhuazlSaiwtVhwbSmxo&#10;VVL+m/1ZDduvz+V3Wmx2P+loajeHJ9W47V7rfq97fwMRqAt38b/7w8T5L2r8Crd34g1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uFvcYAAADeAAAADwAAAAAAAAAAAAAA&#10;AACfAgAAZHJzL2Rvd25yZXYueG1sUEsFBgAAAAAEAAQA9wAAAJIDAAAAAA==&#10;">
                  <v:imagedata r:id="rId92" o:title=""/>
                </v:shape>
                <v:shape id="Picture 14066" o:spid="_x0000_s3146" type="#_x0000_t75" style="position:absolute;left:16422;top:21515;width:5909;height:4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d/czEAAAA3gAAAA8AAABkcnMvZG93bnJldi54bWxET99LwzAQfhf8H8IJe3OJQ8rolg3dECaI&#10;aHVsj0dza4rNpSRZV/97Iwi+3cf385br0XVioBBbzxrupgoEce1Ny42Gz4+n2zmImJANdp5JwzdF&#10;WK+ur5ZYGn/hdxqq1IgcwrFEDTalvpQy1pYcxqnviTN38sFhyjA00gS85HDXyZlShXTYcm6w2NPG&#10;Uv1VnZ2G8Pwm5zNVBTtsX3cve3t8PBy81pOb8WEBItGY/sV/7p3J8+9VUcDvO/kG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d/czEAAAA3gAAAA8AAAAAAAAAAAAAAAAA&#10;nwIAAGRycy9kb3ducmV2LnhtbFBLBQYAAAAABAAEAPcAAACQAwAAAAA=&#10;">
                  <v:imagedata r:id="rId93" o:title=""/>
                </v:shape>
                <v:shape id="Shape 14067" o:spid="_x0000_s3147" style="position:absolute;left:15492;top:19876;width:1162;height:7360;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rv8EA&#10;AADeAAAADwAAAGRycy9kb3ducmV2LnhtbERPS4vCMBC+C/6HMMLeNHFZqlSjiLDg1QfocWjGtthM&#10;ShLb7v76zYLgbT6+56y3g21ERz7UjjXMZwoEceFMzaWGy/l7ugQRIrLBxjFp+KEA2814tMbcuJ6P&#10;1J1iKVIIhxw1VDG2uZShqMhimLmWOHF35y3GBH0pjcc+hdtGfiqVSYs1p4YKW9pXVDxOT6vBH+e/&#10;6pq1/VnebofOUL+7mlLrj8mwW4GINMS3+OU+mDT/S2UL+H8n3S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Pa7/BAAAA3gAAAA8AAAAAAAAAAAAAAAAAmAIAAGRycy9kb3du&#10;cmV2LnhtbFBLBQYAAAAABAAEAPUAAACGAwAAAAA=&#10;" path="m58099,l,154932,58099,309863,96832,464796r,193664l116199,735926e" filled="f" strokecolor="#848484" strokeweight=".1076mm">
                  <v:stroke miterlimit="1" joinstyle="miter"/>
                  <v:path arrowok="t" textboxrect="0,0,116199,735926"/>
                </v:shape>
                <v:shape id="Shape 14068" o:spid="_x0000_s3148" style="position:absolute;left:21690;top:19683;width:1162;height:7359;visibility:visible;mso-wrap-style:square;v-text-anchor:top" coordsize="116199,735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zcQA&#10;AADeAAAADwAAAGRycy9kb3ducmV2LnhtbESPQWvDMAyF74P+B6PCbqvdMcLI6oRSGPTadtAeRawl&#10;obEcbC/J9uunw2A3iff03qddvfhBTRRTH9jCdmNAETfB9dxa+Li8P72CShnZ4RCYLHxTgrpaPeyw&#10;dGHmE03n3CoJ4VSihS7nsdQ6NR15TJswEov2GaLHLGtstYs4S7gf9LMxhfbYszR0ONKho+Z+/vIW&#10;4mn7Y67FOF/07XacHM37q2utfVwv+zdQmZb8b/67PjrBfzGF8Mo7MoO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Q/83EAAAA3gAAAA8AAAAAAAAAAAAAAAAAmAIAAGRycy9k&#10;b3ducmV2LnhtbFBLBQYAAAAABAAEAPUAAACJAwAAAAA=&#10;" path="m,735926l19366,677826r,-174297l58099,387329,116199,135565,38733,e" filled="f" strokecolor="#848484" strokeweight=".1076mm">
                  <v:stroke miterlimit="1" joinstyle="miter"/>
                  <v:path arrowok="t" textboxrect="0,0,116199,735926"/>
                </v:shape>
                <v:shape id="Shape 14069" o:spid="_x0000_s3149" style="position:absolute;left:16073;top:19102;width:388;height:774;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oR08YA&#10;AADeAAAADwAAAGRycy9kb3ducmV2LnhtbERPTWvCQBC9F/wPywheim4qJWh0FSuWeim0KnodsmMS&#10;zM7G3TWm/fXdQqG3ebzPmS87U4uWnK8sK3gaJSCIc6srLhQc9q/DCQgfkDXWlknBF3lYLnoPc8y0&#10;vfMntbtQiBjCPkMFZQhNJqXPSzLoR7YhjtzZOoMhQldI7fAew00tx0mSSoMVx4YSG1qXlF92N6Pg&#10;+7Rut5vDW+umx+vHSz1+vLynpNSg361mIAJ14V/8597qOP85Safw+068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oR08YAAADeAAAADwAAAAAAAAAAAAAAAACYAgAAZHJz&#10;L2Rvd25yZXYueG1sUEsFBgAAAAAEAAQA9QAAAIsDAAAAAA==&#10;" path="m,77466l38733,e" filled="f" strokecolor="#848484" strokeweight=".1076mm">
                  <v:stroke miterlimit="1" joinstyle="miter"/>
                  <v:path arrowok="t" textboxrect="0,0,38733,77466"/>
                </v:shape>
                <v:shape id="Shape 14070" o:spid="_x0000_s3150" style="position:absolute;left:21690;top:18908;width:387;height:775;visibility:visible;mso-wrap-style:square;v-text-anchor:top" coordsize="38733,77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uk8kA&#10;AADeAAAADwAAAGRycy9kb3ducmV2LnhtbESPQU/CQBCF7yT+h82YeDGyhRjUykKEaOBCokj0OumO&#10;bUN3tu6upfDrmYMJt5nMm/feN533rlEdhVh7NjAaZqCIC29rLg3sPt/uHkHFhGyx8UwGjhRhPrsa&#10;TDG3/sAf1G1TqcSEY44GqpTaXOtYVOQwDn1LLLcfHxwmWUOpbcCDmLtGj7Nsoh3WLAkVtrSsqNhv&#10;/5yB0/eyW7/uVl14+vp9XzTj2/1mQsbcXPcvz6AS9eki/v9eW6l/nz0IgODIDHp2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kuk8kAAADeAAAADwAAAAAAAAAAAAAAAACYAgAA&#10;ZHJzL2Rvd25yZXYueG1sUEsFBgAAAAAEAAQA9QAAAI4DAAAAAA==&#10;" path="m38733,77466l,e" filled="f" strokecolor="#848484" strokeweight=".1076mm">
                  <v:stroke miterlimit="1" joinstyle="miter"/>
                  <v:path arrowok="t" textboxrect="0,0,38733,77466"/>
                </v:shape>
                <v:shape id="Shape 14071" o:spid="_x0000_s3151" style="position:absolute;left:16654;top:26461;width:0;height:775;visibility:visible;mso-wrap-style:square;v-text-anchor:top" coordsize="0,77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QbsYA&#10;AADeAAAADwAAAGRycy9kb3ducmV2LnhtbESPT2vCQBDF70K/wzIFb7qJ1CjRVVqhoqfiv4O3ITtN&#10;QrOzYXfV+O1doeBthvfeb97Ml51pxJWcry0rSIcJCOLC6ppLBcfD92AKwgdkjY1lUnAnD8vFW2+O&#10;ubY33tF1H0oRIexzVFCF0OZS+qIig35oW+Ko/VpnMMTVlVI7vEW4aeQoSTJpsOZ4ocKWVhUVf/uL&#10;iZSfAu8nuWnT7Iv0bj0au2x7Vqr/3n3OQATqwsv8n97oWP8jmaTwfCfO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vQbsYAAADeAAAADwAAAAAAAAAAAAAAAACYAgAAZHJz&#10;L2Rvd25yZXYueG1sUEsFBgAAAAAEAAQA9QAAAIsDAAAAAA==&#10;" path="m,l,77467e" filled="f" strokecolor="#848484" strokeweight=".1076mm">
                  <v:stroke miterlimit="1" joinstyle="miter"/>
                  <v:path arrowok="t" textboxrect="0,0,0,77467"/>
                </v:shape>
                <v:shape id="Shape 14072" o:spid="_x0000_s3152" style="position:absolute;left:21496;top:26267;width:194;height:581;visibility:visible;mso-wrap-style:square;v-text-anchor:top" coordsize="19367,5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usMA&#10;AADeAAAADwAAAGRycy9kb3ducmV2LnhtbERPS2sCMRC+F/wPYQq91WwXsbIaZRGFghdfF2/DZrpZ&#10;upksSVy3/fVGEHqbj+85i9VgW9GTD41jBR/jDARx5XTDtYLzafs+AxEissbWMSn4pQCr5ehlgYV2&#10;Nz5Qf4y1SCEcClRgYuwKKUNlyGIYu444cd/OW4wJ+lpqj7cUbluZZ9lUWmw4NRjsaG2o+jlerYK/&#10;ib2YfruX5zziZlo6j2W7U+rtdSjnICIN8V/8dH/pNH+SfebweCfd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PusMAAADeAAAADwAAAAAAAAAAAAAAAACYAgAAZHJzL2Rv&#10;d25yZXYueG1sUEsFBgAAAAAEAAQA9QAAAIgDAAAAAA==&#10;" path="m19367,l,58100e" filled="f" strokecolor="#848484" strokeweight=".1076mm">
                  <v:stroke miterlimit="1" joinstyle="miter"/>
                  <v:path arrowok="t" textboxrect="0,0,19367,58100"/>
                </v:shape>
                <v:rect id="Rectangle 14073" o:spid="_x0000_s3153" style="position:absolute;top:3534;width:3160;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prcQA&#10;AADeAAAADwAAAGRycy9kb3ducmV2LnhtbERPS4vCMBC+C/6HMII3TdVl1WoU2Qd6XB+g3oZmbIvN&#10;pDRZW/31RljY23x8z5kvG1OIG1Uut6xg0I9AECdW55wqOOy/exMQziNrLCyTgjs5WC7arTnG2ta8&#10;pdvOpyKEsItRQeZ9GUvpkowMur4tiQN3sZVBH2CVSl1hHcJNIYdR9C4N5hwaMizpI6Pkuvs1CtaT&#10;cnXa2EedFl/n9fHnOP3cT71S3U6zmoHw1Ph/8Z97o8P8t2g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a3EAAAA3gAAAA8AAAAAAAAAAAAAAAAAmAIAAGRycy9k&#10;b3ducmV2LnhtbFBLBQYAAAAABAAEAPUAAACJAwAAAAA=&#10;" filled="f" stroked="f">
                  <v:textbox inset="0,0,0,0">
                    <w:txbxContent>
                      <w:p w14:paraId="22C7EA2E" w14:textId="77777777" w:rsidR="006E2FA2" w:rsidRDefault="006E2FA2">
                        <w:pPr>
                          <w:spacing w:after="160" w:line="259" w:lineRule="auto"/>
                          <w:ind w:left="0" w:firstLine="0"/>
                          <w:jc w:val="left"/>
                        </w:pPr>
                        <w:r>
                          <w:rPr>
                            <w:w w:val="103"/>
                            <w:sz w:val="12"/>
                          </w:rPr>
                          <w:t>Blurred</w:t>
                        </w:r>
                      </w:p>
                    </w:txbxContent>
                  </v:textbox>
                </v:rect>
                <v:rect id="Rectangle 14074" o:spid="_x0000_s3154" style="position:absolute;top:4502;width:2870;height:1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x2cQA&#10;AADeAAAADwAAAGRycy9kb3ducmV2LnhtbERPS4vCMBC+C/sfwix403RFfHSNIquiR1+gexua2bZs&#10;MylNtNVfbwTB23x8z5nMGlOIK1Uut6zgqxuBIE6szjlVcDysOiMQziNrLCyTghs5mE0/WhOMta15&#10;R9e9T0UIYRejgsz7MpbSJRkZdF1bEgfuz1YGfYBVKnWFdQg3hexF0UAazDk0ZFjST0bJ//5iFKxH&#10;5fy8sfc6LZa/69P2NF4cxl6p9mcz/wbhqfFv8cu90WF+Pxr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xsdnEAAAA3gAAAA8AAAAAAAAAAAAAAAAAmAIAAGRycy9k&#10;b3ducmV2LnhtbFBLBQYAAAAABAAEAPUAAACJAwAAAAA=&#10;" filled="f" stroked="f">
                  <v:textbox inset="0,0,0,0">
                    <w:txbxContent>
                      <w:p w14:paraId="56EDEFEF" w14:textId="77777777" w:rsidR="006E2FA2" w:rsidRDefault="006E2FA2">
                        <w:pPr>
                          <w:spacing w:after="160" w:line="259" w:lineRule="auto"/>
                          <w:ind w:left="0" w:firstLine="0"/>
                          <w:jc w:val="left"/>
                        </w:pPr>
                        <w:r>
                          <w:rPr>
                            <w:sz w:val="12"/>
                          </w:rPr>
                          <w:t>Border</w:t>
                        </w:r>
                      </w:p>
                    </w:txbxContent>
                  </v:textbox>
                </v:rect>
                <v:rect id="Rectangle 14075" o:spid="_x0000_s3155" style="position:absolute;top:12662;width:2870;height:1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0UQsQA&#10;AADeAAAADwAAAGRycy9kb3ducmV2LnhtbERPS4vCMBC+C/6HMII3TRV31WoU2Qd6XB+g3oZmbIvN&#10;pDRZW/31RljY23x8z5kvG1OIG1Uut6xg0I9AECdW55wqOOy/exMQziNrLCyTgjs5WC7arTnG2ta8&#10;pdvOpyKEsItRQeZ9GUvpkowMur4tiQN3sZVBH2CVSl1hHcJNIYdR9C4N5hwaMizpI6Pkuvs1CtaT&#10;cnXa2EedFl/n9fHnOP3cT71S3U6zmoHw1Ph/8Z97o8P8UT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9FELEAAAA3gAAAA8AAAAAAAAAAAAAAAAAmAIAAGRycy9k&#10;b3ducmV2LnhtbFBLBQYAAAAABAAEAPUAAACJAwAAAAA=&#10;" filled="f" stroked="f">
                  <v:textbox inset="0,0,0,0">
                    <w:txbxContent>
                      <w:p w14:paraId="744D46A5" w14:textId="77777777" w:rsidR="006E2FA2" w:rsidRDefault="006E2FA2">
                        <w:pPr>
                          <w:spacing w:after="160" w:line="259" w:lineRule="auto"/>
                          <w:ind w:left="0" w:firstLine="0"/>
                          <w:jc w:val="left"/>
                        </w:pPr>
                        <w:r>
                          <w:rPr>
                            <w:sz w:val="12"/>
                          </w:rPr>
                          <w:t>Border</w:t>
                        </w:r>
                      </w:p>
                    </w:txbxContent>
                  </v:textbox>
                </v:rect>
                <v:rect id="Rectangle 14076" o:spid="_x0000_s3156" style="position:absolute;top:13630;width:3467;height:1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cQA&#10;AADeAAAADwAAAGRycy9kb3ducmV2LnhtbERPS4vCMBC+L/gfwgje1lQRV6tRRF306AvU29CMbbGZ&#10;lCba7v76jbDgbT6+50znjSnEkyqXW1bQ60YgiBOrc04VnI7fnyMQziNrLCyTgh9yMJ+1PqYYa1vz&#10;np4Hn4oQwi5GBZn3ZSylSzIy6Lq2JA7czVYGfYBVKnWFdQg3hexH0VAazDk0ZFjSMqPkfngYBZtR&#10;ubhs7W+dFuvr5rw7j1fHsVeq024WExCeGv8W/7u3OswfRF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jXEAAAA3gAAAA8AAAAAAAAAAAAAAAAAmAIAAGRycy9k&#10;b3ducmV2LnhtbFBLBQYAAAAABAAEAPUAAACJAwAAAAA=&#10;" filled="f" stroked="f">
                  <v:textbox inset="0,0,0,0">
                    <w:txbxContent>
                      <w:p w14:paraId="28837351" w14:textId="77777777" w:rsidR="006E2FA2" w:rsidRDefault="006E2FA2">
                        <w:pPr>
                          <w:spacing w:after="160" w:line="259" w:lineRule="auto"/>
                          <w:ind w:left="0" w:firstLine="0"/>
                          <w:jc w:val="left"/>
                        </w:pPr>
                        <w:r>
                          <w:rPr>
                            <w:sz w:val="12"/>
                          </w:rPr>
                          <w:t>Corridor</w:t>
                        </w:r>
                      </w:p>
                    </w:txbxContent>
                  </v:textbox>
                </v:rect>
                <v:rect id="Rectangle 14077" o:spid="_x0000_s3157" style="position:absolute;top:21958;width:3160;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vrsUA&#10;AADeAAAADwAAAGRycy9kb3ducmV2LnhtbERPTWvCQBC9F/wPywi91Y1SGk1dRbQlObZR0N6G7JgE&#10;s7MhuzXRX98tFHqbx/uc5XowjbhS52rLCqaTCARxYXXNpYLD/v1pDsJ5ZI2NZVJwIwfr1ehhiYm2&#10;PX/SNfelCCHsElRQed8mUrqiIoNuYlviwJ1tZ9AH2JVSd9iHcNPIWRS9SIM1h4YKW9pWVFzyb6Mg&#10;nbebU2bvfdm8faXHj+Nit194pR7Hw+YVhKfB/4v/3JkO85+j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y+uxQAAAN4AAAAPAAAAAAAAAAAAAAAAAJgCAABkcnMv&#10;ZG93bnJldi54bWxQSwUGAAAAAAQABAD1AAAAigMAAAAA&#10;" filled="f" stroked="f">
                  <v:textbox inset="0,0,0,0">
                    <w:txbxContent>
                      <w:p w14:paraId="4CC1C552" w14:textId="77777777" w:rsidR="006E2FA2" w:rsidRDefault="006E2FA2">
                        <w:pPr>
                          <w:spacing w:after="160" w:line="259" w:lineRule="auto"/>
                          <w:ind w:left="0" w:firstLine="0"/>
                          <w:jc w:val="left"/>
                        </w:pPr>
                        <w:r>
                          <w:rPr>
                            <w:w w:val="103"/>
                            <w:sz w:val="12"/>
                          </w:rPr>
                          <w:t>Blurred</w:t>
                        </w:r>
                      </w:p>
                    </w:txbxContent>
                  </v:textbox>
                </v:rect>
                <v:rect id="Rectangle 14078" o:spid="_x0000_s3158" style="position:absolute;top:22926;width:2870;height:1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73MgA&#10;AADeAAAADwAAAGRycy9kb3ducmV2LnhtbESPT2vCQBDF70K/wzKCN91YitXoKtJW9OifgvU2ZKdJ&#10;aHY2ZFeT9tM7h4K3Gd6b936zWHWuUjdqQunZwHiUgCLOvC05N/B52gynoEJEtlh5JgO/FGC1fOot&#10;MLW+5QPdjjFXEsIhRQNFjHWqdcgKchhGviYW7ds3DqOsTa5tg62Eu0o/J8lEOyxZGgqs6a2g7Od4&#10;dQa203r9tfN/bV59XLbn/Xn2fppFYwb9bj0HFamLD/P/9c4K/kv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LvcyAAAAN4AAAAPAAAAAAAAAAAAAAAAAJgCAABk&#10;cnMvZG93bnJldi54bWxQSwUGAAAAAAQABAD1AAAAjQMAAAAA&#10;" filled="f" stroked="f">
                  <v:textbox inset="0,0,0,0">
                    <w:txbxContent>
                      <w:p w14:paraId="7BF37752" w14:textId="77777777" w:rsidR="006E2FA2" w:rsidRDefault="006E2FA2">
                        <w:pPr>
                          <w:spacing w:after="160" w:line="259" w:lineRule="auto"/>
                          <w:ind w:left="0" w:firstLine="0"/>
                          <w:jc w:val="left"/>
                        </w:pPr>
                        <w:r>
                          <w:rPr>
                            <w:sz w:val="12"/>
                          </w:rPr>
                          <w:t>Border</w:t>
                        </w:r>
                      </w:p>
                    </w:txbxContent>
                  </v:textbox>
                </v:rect>
                <v:rect id="Rectangle 14079" o:spid="_x0000_s3159" style="position:absolute;top:23895;width:3467;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eR8QA&#10;AADeAAAADwAAAGRycy9kb3ducmV2LnhtbERPS2vCQBC+F/oflil4qxuLVBNdRaqix/oA9TZkxySY&#10;nQ3Z1aT+ercgeJuP7znjaWtKcaPaFZYV9LoRCOLU6oIzBfvd8nMIwnlkjaVlUvBHDqaT97cxJto2&#10;vKHb1mcihLBLUEHufZVI6dKcDLqurYgDd7a1QR9gnUldYxPCTSm/ouhbGiw4NORY0U9O6WV7NQpW&#10;w2p2XNt7k5WL0+rwe4jnu9gr1floZyMQnlr/Ej/dax3m96N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wHkfEAAAA3gAAAA8AAAAAAAAAAAAAAAAAmAIAAGRycy9k&#10;b3ducmV2LnhtbFBLBQYAAAAABAAEAPUAAACJAwAAAAA=&#10;" filled="f" stroked="f">
                  <v:textbox inset="0,0,0,0">
                    <w:txbxContent>
                      <w:p w14:paraId="0DF9B8EC" w14:textId="77777777" w:rsidR="006E2FA2" w:rsidRDefault="006E2FA2">
                        <w:pPr>
                          <w:spacing w:after="160" w:line="259" w:lineRule="auto"/>
                          <w:ind w:left="0" w:firstLine="0"/>
                          <w:jc w:val="left"/>
                        </w:pPr>
                        <w:r>
                          <w:rPr>
                            <w:sz w:val="12"/>
                          </w:rPr>
                          <w:t>Corridor</w:t>
                        </w:r>
                      </w:p>
                    </w:txbxContent>
                  </v:textbox>
                </v:rect>
                <v:rect id="Rectangle 14080" o:spid="_x0000_s3160" style="position:absolute;top:28121;width:3932;height:1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ccA&#10;AADeAAAADwAAAGRycy9kb3ducmV2LnhtbESPQWvCQBCF74L/YZlCb7ppkRJTVxGr6NGqoL0N2WkS&#10;mp0N2dWk/fXOoeBthnnz3vtmi97V6kZtqDwbeBknoIhzbysuDJyOm1EKKkRki7VnMvBLARbz4WCG&#10;mfUdf9LtEAslJhwyNFDG2GRah7wkh2HsG2K5ffvWYZS1LbRtsRNzV+vXJHnTDiuWhBIbWpWU/xyu&#10;zsA2bZaXnf/rinr9tT3vz9OP4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fx/3HAAAA3gAAAA8AAAAAAAAAAAAAAAAAmAIAAGRy&#10;cy9kb3ducmV2LnhtbFBLBQYAAAAABAAEAPUAAACMAwAAAAA=&#10;" filled="f" stroked="f">
                  <v:textbox inset="0,0,0,0">
                    <w:txbxContent>
                      <w:p w14:paraId="3E9E0FE6" w14:textId="77777777" w:rsidR="006E2FA2" w:rsidRDefault="006E2FA2">
                        <w:pPr>
                          <w:spacing w:after="160" w:line="259" w:lineRule="auto"/>
                          <w:ind w:left="0" w:firstLine="0"/>
                          <w:jc w:val="left"/>
                        </w:pPr>
                        <w:r>
                          <w:rPr>
                            <w:w w:val="103"/>
                            <w:sz w:val="12"/>
                          </w:rPr>
                          <w:t>Certainty</w:t>
                        </w:r>
                      </w:p>
                    </w:txbxContent>
                  </v:textbox>
                </v:rect>
                <w10:anchorlock/>
              </v:group>
            </w:pict>
          </mc:Fallback>
        </mc:AlternateContent>
      </w:r>
    </w:p>
    <w:p w14:paraId="26C2A451" w14:textId="77777777" w:rsidR="00A21FDC" w:rsidRDefault="00252176">
      <w:pPr>
        <w:spacing w:after="301"/>
        <w:ind w:right="314" w:hanging="10"/>
        <w:jc w:val="center"/>
      </w:pPr>
      <w:r>
        <w:t>Figure 4.4: Three different methods to visualize uncertain courses of a border</w:t>
      </w:r>
    </w:p>
    <w:p w14:paraId="14268CD9" w14:textId="77777777" w:rsidR="00A21FDC" w:rsidRDefault="00252176">
      <w:pPr>
        <w:ind w:left="2" w:right="314"/>
      </w:pPr>
      <w:r>
        <w:t>Another advantage of the input of borderlines instead of territories is that once the model is further advanced, coastlines can be continuously changed according to an appropriate change model. This can be applied solely to the coastlines without affecting the interior borders.</w:t>
      </w:r>
    </w:p>
    <w:p w14:paraId="25F61702" w14:textId="77777777" w:rsidR="00A21FDC" w:rsidRDefault="00252176">
      <w:pPr>
        <w:spacing w:after="114" w:line="216" w:lineRule="auto"/>
        <w:ind w:left="2" w:right="163"/>
      </w:pPr>
      <w:r>
        <w:t xml:space="preserve">A new border point automatically snaps to an existing border point, if the mouse position is close enough to it (an appropriate threshold might be 5 </w:t>
      </w:r>
      <w:proofErr w:type="gramStart"/>
      <w:r>
        <w:rPr>
          <w:i/>
          <w:sz w:val="31"/>
          <w:vertAlign w:val="subscript"/>
        </w:rPr>
        <w:t>px</w:t>
      </w:r>
      <w:proofErr w:type="gramEnd"/>
      <w:r>
        <w:t>). This allows for a smooth workflow and is required to create closed polygons. When the user finished a territory by defining all surrounding polylines that create a closed ring, the polygon is assembled. If a borderline meets another borderline at an interior node, the polyline splits up into two parts so that each meeting point of borders is the start or end point of a polyline. This way the spatial integrity is maintained.</w:t>
      </w:r>
    </w:p>
    <w:p w14:paraId="6CDD67B7" w14:textId="77777777" w:rsidR="00A21FDC" w:rsidRDefault="00252176">
      <w:pPr>
        <w:spacing w:after="173" w:line="259" w:lineRule="auto"/>
        <w:ind w:left="837" w:firstLine="0"/>
        <w:jc w:val="left"/>
      </w:pPr>
      <w:r>
        <w:rPr>
          <w:noProof/>
          <w:sz w:val="22"/>
        </w:rPr>
        <w:lastRenderedPageBreak/>
        <mc:AlternateContent>
          <mc:Choice Requires="wpg">
            <w:drawing>
              <wp:inline distT="0" distB="0" distL="0" distR="0" wp14:anchorId="511A71B6" wp14:editId="7E8944DB">
                <wp:extent cx="4231321" cy="2281054"/>
                <wp:effectExtent l="0" t="0" r="0" b="0"/>
                <wp:docPr id="115864" name="Group 115864"/>
                <wp:cNvGraphicFramePr/>
                <a:graphic xmlns:a="http://schemas.openxmlformats.org/drawingml/2006/main">
                  <a:graphicData uri="http://schemas.microsoft.com/office/word/2010/wordprocessingGroup">
                    <wpg:wgp>
                      <wpg:cNvGrpSpPr/>
                      <wpg:grpSpPr>
                        <a:xfrm>
                          <a:off x="0" y="0"/>
                          <a:ext cx="4231321" cy="2281054"/>
                          <a:chOff x="0" y="0"/>
                          <a:chExt cx="4231321" cy="2281054"/>
                        </a:xfrm>
                      </wpg:grpSpPr>
                      <pic:pic xmlns:pic="http://schemas.openxmlformats.org/drawingml/2006/picture">
                        <pic:nvPicPr>
                          <pic:cNvPr id="124647" name="Picture 124647"/>
                          <pic:cNvPicPr/>
                        </pic:nvPicPr>
                        <pic:blipFill>
                          <a:blip r:embed="rId94"/>
                          <a:stretch>
                            <a:fillRect/>
                          </a:stretch>
                        </pic:blipFill>
                        <pic:spPr>
                          <a:xfrm>
                            <a:off x="-5313" y="-2394"/>
                            <a:ext cx="2484120" cy="1402080"/>
                          </a:xfrm>
                          <a:prstGeom prst="rect">
                            <a:avLst/>
                          </a:prstGeom>
                        </pic:spPr>
                      </pic:pic>
                      <pic:pic xmlns:pic="http://schemas.openxmlformats.org/drawingml/2006/picture">
                        <pic:nvPicPr>
                          <pic:cNvPr id="14103" name="Picture 14103"/>
                          <pic:cNvPicPr/>
                        </pic:nvPicPr>
                        <pic:blipFill>
                          <a:blip r:embed="rId95"/>
                          <a:stretch>
                            <a:fillRect/>
                          </a:stretch>
                        </pic:blipFill>
                        <pic:spPr>
                          <a:xfrm>
                            <a:off x="1885859" y="389980"/>
                            <a:ext cx="335066" cy="41825"/>
                          </a:xfrm>
                          <a:prstGeom prst="rect">
                            <a:avLst/>
                          </a:prstGeom>
                        </pic:spPr>
                      </pic:pic>
                      <pic:pic xmlns:pic="http://schemas.openxmlformats.org/drawingml/2006/picture">
                        <pic:nvPicPr>
                          <pic:cNvPr id="124648" name="Picture 124648"/>
                          <pic:cNvPicPr/>
                        </pic:nvPicPr>
                        <pic:blipFill>
                          <a:blip r:embed="rId96"/>
                          <a:stretch>
                            <a:fillRect/>
                          </a:stretch>
                        </pic:blipFill>
                        <pic:spPr>
                          <a:xfrm>
                            <a:off x="909086" y="673245"/>
                            <a:ext cx="2209800" cy="1097280"/>
                          </a:xfrm>
                          <a:prstGeom prst="rect">
                            <a:avLst/>
                          </a:prstGeom>
                        </pic:spPr>
                      </pic:pic>
                      <wps:wsp>
                        <wps:cNvPr id="14105" name="Shape 14105"/>
                        <wps:cNvSpPr/>
                        <wps:spPr>
                          <a:xfrm>
                            <a:off x="1344203" y="1127792"/>
                            <a:ext cx="339181" cy="490771"/>
                          </a:xfrm>
                          <a:custGeom>
                            <a:avLst/>
                            <a:gdLst/>
                            <a:ahLst/>
                            <a:cxnLst/>
                            <a:rect l="0" t="0" r="0" b="0"/>
                            <a:pathLst>
                              <a:path w="339181" h="490771">
                                <a:moveTo>
                                  <a:pt x="0" y="490771"/>
                                </a:moveTo>
                                <a:lnTo>
                                  <a:pt x="33058" y="448320"/>
                                </a:lnTo>
                                <a:lnTo>
                                  <a:pt x="95694" y="451090"/>
                                </a:lnTo>
                                <a:lnTo>
                                  <a:pt x="176454" y="384278"/>
                                </a:lnTo>
                                <a:lnTo>
                                  <a:pt x="234253" y="372432"/>
                                </a:lnTo>
                                <a:lnTo>
                                  <a:pt x="276001" y="306991"/>
                                </a:lnTo>
                                <a:lnTo>
                                  <a:pt x="259985" y="232509"/>
                                </a:lnTo>
                                <a:lnTo>
                                  <a:pt x="305937" y="183780"/>
                                </a:lnTo>
                                <a:lnTo>
                                  <a:pt x="305937" y="123211"/>
                                </a:lnTo>
                                <a:lnTo>
                                  <a:pt x="331001" y="66144"/>
                                </a:lnTo>
                                <a:lnTo>
                                  <a:pt x="339181" y="0"/>
                                </a:lnTo>
                              </a:path>
                            </a:pathLst>
                          </a:custGeom>
                          <a:ln w="5513" cap="flat">
                            <a:miter lim="100000"/>
                          </a:ln>
                        </wps:spPr>
                        <wps:style>
                          <a:lnRef idx="1">
                            <a:srgbClr val="D57D00"/>
                          </a:lnRef>
                          <a:fillRef idx="0">
                            <a:srgbClr val="000000">
                              <a:alpha val="0"/>
                            </a:srgbClr>
                          </a:fillRef>
                          <a:effectRef idx="0">
                            <a:scrgbClr r="0" g="0" b="0"/>
                          </a:effectRef>
                          <a:fontRef idx="none"/>
                        </wps:style>
                        <wps:bodyPr/>
                      </wps:wsp>
                      <wps:wsp>
                        <wps:cNvPr id="134546" name="Shape 134546"/>
                        <wps:cNvSpPr/>
                        <wps:spPr>
                          <a:xfrm>
                            <a:off x="1363685" y="1561681"/>
                            <a:ext cx="30529" cy="30502"/>
                          </a:xfrm>
                          <a:custGeom>
                            <a:avLst/>
                            <a:gdLst/>
                            <a:ahLst/>
                            <a:cxnLst/>
                            <a:rect l="0" t="0" r="0" b="0"/>
                            <a:pathLst>
                              <a:path w="30529" h="30502">
                                <a:moveTo>
                                  <a:pt x="0" y="0"/>
                                </a:moveTo>
                                <a:lnTo>
                                  <a:pt x="30529" y="0"/>
                                </a:lnTo>
                                <a:lnTo>
                                  <a:pt x="30529" y="30502"/>
                                </a:lnTo>
                                <a:lnTo>
                                  <a:pt x="0" y="30502"/>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47" name="Shape 134547"/>
                        <wps:cNvSpPr/>
                        <wps:spPr>
                          <a:xfrm>
                            <a:off x="1426355" y="1563053"/>
                            <a:ext cx="30501" cy="30529"/>
                          </a:xfrm>
                          <a:custGeom>
                            <a:avLst/>
                            <a:gdLst/>
                            <a:ahLst/>
                            <a:cxnLst/>
                            <a:rect l="0" t="0" r="0" b="0"/>
                            <a:pathLst>
                              <a:path w="30501" h="30529">
                                <a:moveTo>
                                  <a:pt x="0" y="0"/>
                                </a:moveTo>
                                <a:lnTo>
                                  <a:pt x="30501" y="0"/>
                                </a:lnTo>
                                <a:lnTo>
                                  <a:pt x="30501"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48" name="Shape 134548"/>
                        <wps:cNvSpPr/>
                        <wps:spPr>
                          <a:xfrm>
                            <a:off x="1507088" y="1496241"/>
                            <a:ext cx="30529" cy="30529"/>
                          </a:xfrm>
                          <a:custGeom>
                            <a:avLst/>
                            <a:gdLst/>
                            <a:ahLst/>
                            <a:cxnLst/>
                            <a:rect l="0" t="0" r="0" b="0"/>
                            <a:pathLst>
                              <a:path w="30529" h="30529">
                                <a:moveTo>
                                  <a:pt x="0" y="0"/>
                                </a:moveTo>
                                <a:lnTo>
                                  <a:pt x="30529" y="0"/>
                                </a:lnTo>
                                <a:lnTo>
                                  <a:pt x="30529"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49" name="Shape 134549"/>
                        <wps:cNvSpPr/>
                        <wps:spPr>
                          <a:xfrm>
                            <a:off x="1565582" y="1483698"/>
                            <a:ext cx="30501" cy="30529"/>
                          </a:xfrm>
                          <a:custGeom>
                            <a:avLst/>
                            <a:gdLst/>
                            <a:ahLst/>
                            <a:cxnLst/>
                            <a:rect l="0" t="0" r="0" b="0"/>
                            <a:pathLst>
                              <a:path w="30501" h="30529">
                                <a:moveTo>
                                  <a:pt x="0" y="0"/>
                                </a:moveTo>
                                <a:lnTo>
                                  <a:pt x="30501" y="0"/>
                                </a:lnTo>
                                <a:lnTo>
                                  <a:pt x="30501"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0" name="Shape 134550"/>
                        <wps:cNvSpPr/>
                        <wps:spPr>
                          <a:xfrm>
                            <a:off x="1660263" y="1177410"/>
                            <a:ext cx="30502" cy="30529"/>
                          </a:xfrm>
                          <a:custGeom>
                            <a:avLst/>
                            <a:gdLst/>
                            <a:ahLst/>
                            <a:cxnLst/>
                            <a:rect l="0" t="0" r="0" b="0"/>
                            <a:pathLst>
                              <a:path w="30502" h="30529">
                                <a:moveTo>
                                  <a:pt x="0" y="0"/>
                                </a:moveTo>
                                <a:lnTo>
                                  <a:pt x="30502" y="0"/>
                                </a:lnTo>
                                <a:lnTo>
                                  <a:pt x="30502"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1" name="Shape 134551"/>
                        <wps:cNvSpPr/>
                        <wps:spPr>
                          <a:xfrm>
                            <a:off x="1635199" y="1235877"/>
                            <a:ext cx="30501" cy="30529"/>
                          </a:xfrm>
                          <a:custGeom>
                            <a:avLst/>
                            <a:gdLst/>
                            <a:ahLst/>
                            <a:cxnLst/>
                            <a:rect l="0" t="0" r="0" b="0"/>
                            <a:pathLst>
                              <a:path w="30501" h="30529">
                                <a:moveTo>
                                  <a:pt x="0" y="0"/>
                                </a:moveTo>
                                <a:lnTo>
                                  <a:pt x="30501" y="0"/>
                                </a:lnTo>
                                <a:lnTo>
                                  <a:pt x="30501"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2" name="Shape 134552"/>
                        <wps:cNvSpPr/>
                        <wps:spPr>
                          <a:xfrm>
                            <a:off x="1635199" y="1297148"/>
                            <a:ext cx="30501" cy="30529"/>
                          </a:xfrm>
                          <a:custGeom>
                            <a:avLst/>
                            <a:gdLst/>
                            <a:ahLst/>
                            <a:cxnLst/>
                            <a:rect l="0" t="0" r="0" b="0"/>
                            <a:pathLst>
                              <a:path w="30501" h="30529">
                                <a:moveTo>
                                  <a:pt x="0" y="0"/>
                                </a:moveTo>
                                <a:lnTo>
                                  <a:pt x="30501" y="0"/>
                                </a:lnTo>
                                <a:lnTo>
                                  <a:pt x="30501"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3" name="Shape 134553"/>
                        <wps:cNvSpPr/>
                        <wps:spPr>
                          <a:xfrm>
                            <a:off x="1590646" y="1347269"/>
                            <a:ext cx="30502" cy="30529"/>
                          </a:xfrm>
                          <a:custGeom>
                            <a:avLst/>
                            <a:gdLst/>
                            <a:ahLst/>
                            <a:cxnLst/>
                            <a:rect l="0" t="0" r="0" b="0"/>
                            <a:pathLst>
                              <a:path w="30502" h="30529">
                                <a:moveTo>
                                  <a:pt x="0" y="0"/>
                                </a:moveTo>
                                <a:lnTo>
                                  <a:pt x="30502" y="0"/>
                                </a:lnTo>
                                <a:lnTo>
                                  <a:pt x="30502"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4" name="Shape 134554"/>
                        <wps:cNvSpPr/>
                        <wps:spPr>
                          <a:xfrm>
                            <a:off x="1604567" y="1419656"/>
                            <a:ext cx="30501" cy="30529"/>
                          </a:xfrm>
                          <a:custGeom>
                            <a:avLst/>
                            <a:gdLst/>
                            <a:ahLst/>
                            <a:cxnLst/>
                            <a:rect l="0" t="0" r="0" b="0"/>
                            <a:pathLst>
                              <a:path w="30501" h="30529">
                                <a:moveTo>
                                  <a:pt x="0" y="0"/>
                                </a:moveTo>
                                <a:lnTo>
                                  <a:pt x="30501" y="0"/>
                                </a:lnTo>
                                <a:lnTo>
                                  <a:pt x="30501" y="30529"/>
                                </a:lnTo>
                                <a:lnTo>
                                  <a:pt x="0" y="30529"/>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5" name="Shape 134555"/>
                        <wps:cNvSpPr/>
                        <wps:spPr>
                          <a:xfrm>
                            <a:off x="1468110" y="1532448"/>
                            <a:ext cx="30529" cy="30501"/>
                          </a:xfrm>
                          <a:custGeom>
                            <a:avLst/>
                            <a:gdLst/>
                            <a:ahLst/>
                            <a:cxnLst/>
                            <a:rect l="0" t="0" r="0" b="0"/>
                            <a:pathLst>
                              <a:path w="30529" h="30501">
                                <a:moveTo>
                                  <a:pt x="0" y="0"/>
                                </a:moveTo>
                                <a:lnTo>
                                  <a:pt x="30529" y="0"/>
                                </a:lnTo>
                                <a:lnTo>
                                  <a:pt x="30529" y="30501"/>
                                </a:lnTo>
                                <a:lnTo>
                                  <a:pt x="0" y="30501"/>
                                </a:lnTo>
                                <a:lnTo>
                                  <a:pt x="0" y="0"/>
                                </a:lnTo>
                              </a:path>
                            </a:pathLst>
                          </a:custGeom>
                          <a:ln w="4135" cap="flat">
                            <a:miter lim="100000"/>
                          </a:ln>
                        </wps:spPr>
                        <wps:style>
                          <a:lnRef idx="1">
                            <a:srgbClr val="D57D00"/>
                          </a:lnRef>
                          <a:fillRef idx="1">
                            <a:srgbClr val="FFFFFF"/>
                          </a:fillRef>
                          <a:effectRef idx="0">
                            <a:scrgbClr r="0" g="0" b="0"/>
                          </a:effectRef>
                          <a:fontRef idx="none"/>
                        </wps:style>
                        <wps:bodyPr/>
                      </wps:wsp>
                      <wps:wsp>
                        <wps:cNvPr id="134556" name="Shape 134556"/>
                        <wps:cNvSpPr/>
                        <wps:spPr>
                          <a:xfrm>
                            <a:off x="1672075" y="1098049"/>
                            <a:ext cx="30529" cy="30529"/>
                          </a:xfrm>
                          <a:custGeom>
                            <a:avLst/>
                            <a:gdLst/>
                            <a:ahLst/>
                            <a:cxnLst/>
                            <a:rect l="0" t="0" r="0" b="0"/>
                            <a:pathLst>
                              <a:path w="30529" h="30529">
                                <a:moveTo>
                                  <a:pt x="0" y="0"/>
                                </a:moveTo>
                                <a:lnTo>
                                  <a:pt x="30529" y="0"/>
                                </a:lnTo>
                                <a:lnTo>
                                  <a:pt x="30529" y="30529"/>
                                </a:lnTo>
                                <a:lnTo>
                                  <a:pt x="0" y="30529"/>
                                </a:lnTo>
                                <a:lnTo>
                                  <a:pt x="0" y="0"/>
                                </a:lnTo>
                              </a:path>
                            </a:pathLst>
                          </a:custGeom>
                          <a:ln w="4135" cap="flat">
                            <a:miter lim="100000"/>
                          </a:ln>
                        </wps:spPr>
                        <wps:style>
                          <a:lnRef idx="1">
                            <a:srgbClr val="D57D00"/>
                          </a:lnRef>
                          <a:fillRef idx="1">
                            <a:srgbClr val="2F3B46"/>
                          </a:fillRef>
                          <a:effectRef idx="0">
                            <a:scrgbClr r="0" g="0" b="0"/>
                          </a:effectRef>
                          <a:fontRef idx="none"/>
                        </wps:style>
                        <wps:bodyPr/>
                      </wps:wsp>
                      <wps:wsp>
                        <wps:cNvPr id="134557" name="Shape 134557"/>
                        <wps:cNvSpPr/>
                        <wps:spPr>
                          <a:xfrm>
                            <a:off x="1326272" y="1615331"/>
                            <a:ext cx="30529" cy="30528"/>
                          </a:xfrm>
                          <a:custGeom>
                            <a:avLst/>
                            <a:gdLst/>
                            <a:ahLst/>
                            <a:cxnLst/>
                            <a:rect l="0" t="0" r="0" b="0"/>
                            <a:pathLst>
                              <a:path w="30529" h="30528">
                                <a:moveTo>
                                  <a:pt x="0" y="0"/>
                                </a:moveTo>
                                <a:lnTo>
                                  <a:pt x="30529" y="0"/>
                                </a:lnTo>
                                <a:lnTo>
                                  <a:pt x="30529" y="30528"/>
                                </a:lnTo>
                                <a:lnTo>
                                  <a:pt x="0" y="30528"/>
                                </a:lnTo>
                                <a:lnTo>
                                  <a:pt x="0" y="0"/>
                                </a:lnTo>
                              </a:path>
                            </a:pathLst>
                          </a:custGeom>
                          <a:ln w="4135" cap="flat">
                            <a:miter lim="100000"/>
                          </a:ln>
                        </wps:spPr>
                        <wps:style>
                          <a:lnRef idx="1">
                            <a:srgbClr val="D57D00"/>
                          </a:lnRef>
                          <a:fillRef idx="1">
                            <a:srgbClr val="2F3B46"/>
                          </a:fillRef>
                          <a:effectRef idx="0">
                            <a:scrgbClr r="0" g="0" b="0"/>
                          </a:effectRef>
                          <a:fontRef idx="none"/>
                        </wps:style>
                        <wps:bodyPr/>
                      </wps:wsp>
                      <wps:wsp>
                        <wps:cNvPr id="14118" name="Shape 14118"/>
                        <wps:cNvSpPr/>
                        <wps:spPr>
                          <a:xfrm>
                            <a:off x="1749989" y="1069511"/>
                            <a:ext cx="1134491" cy="76426"/>
                          </a:xfrm>
                          <a:custGeom>
                            <a:avLst/>
                            <a:gdLst/>
                            <a:ahLst/>
                            <a:cxnLst/>
                            <a:rect l="0" t="0" r="0" b="0"/>
                            <a:pathLst>
                              <a:path w="1134491" h="76426">
                                <a:moveTo>
                                  <a:pt x="23576" y="0"/>
                                </a:moveTo>
                                <a:lnTo>
                                  <a:pt x="1110914" y="0"/>
                                </a:lnTo>
                                <a:cubicBezTo>
                                  <a:pt x="1123967" y="0"/>
                                  <a:pt x="1134491" y="11660"/>
                                  <a:pt x="1134491" y="26167"/>
                                </a:cubicBezTo>
                                <a:lnTo>
                                  <a:pt x="1134491" y="50231"/>
                                </a:lnTo>
                                <a:cubicBezTo>
                                  <a:pt x="1134491" y="64744"/>
                                  <a:pt x="1123967" y="76426"/>
                                  <a:pt x="1110914" y="76426"/>
                                </a:cubicBezTo>
                                <a:lnTo>
                                  <a:pt x="23576" y="76426"/>
                                </a:lnTo>
                                <a:cubicBezTo>
                                  <a:pt x="10523" y="76426"/>
                                  <a:pt x="0" y="64744"/>
                                  <a:pt x="0" y="50231"/>
                                </a:cubicBezTo>
                                <a:lnTo>
                                  <a:pt x="0" y="26167"/>
                                </a:lnTo>
                                <a:cubicBezTo>
                                  <a:pt x="0" y="11660"/>
                                  <a:pt x="10523" y="0"/>
                                  <a:pt x="23576" y="0"/>
                                </a:cubicBezTo>
                                <a:close/>
                              </a:path>
                            </a:pathLst>
                          </a:custGeom>
                          <a:ln w="0" cap="flat">
                            <a:miter lim="127000"/>
                          </a:ln>
                        </wps:spPr>
                        <wps:style>
                          <a:lnRef idx="0">
                            <a:srgbClr val="000000">
                              <a:alpha val="0"/>
                            </a:srgbClr>
                          </a:lnRef>
                          <a:fillRef idx="1">
                            <a:srgbClr val="2F3B46"/>
                          </a:fillRef>
                          <a:effectRef idx="0">
                            <a:scrgbClr r="0" g="0" b="0"/>
                          </a:effectRef>
                          <a:fontRef idx="none"/>
                        </wps:style>
                        <wps:bodyPr/>
                      </wps:wsp>
                      <wps:wsp>
                        <wps:cNvPr id="14119" name="Rectangle 14119"/>
                        <wps:cNvSpPr/>
                        <wps:spPr>
                          <a:xfrm>
                            <a:off x="1770033" y="1067197"/>
                            <a:ext cx="1004861" cy="96546"/>
                          </a:xfrm>
                          <a:prstGeom prst="rect">
                            <a:avLst/>
                          </a:prstGeom>
                          <a:ln>
                            <a:noFill/>
                          </a:ln>
                        </wps:spPr>
                        <wps:txbx>
                          <w:txbxContent>
                            <w:p w14:paraId="0C06994F" w14:textId="77777777" w:rsidR="006E2FA2" w:rsidRDefault="006E2FA2">
                              <w:pPr>
                                <w:spacing w:after="160" w:line="259" w:lineRule="auto"/>
                                <w:ind w:left="0" w:firstLine="0"/>
                                <w:jc w:val="left"/>
                              </w:pPr>
                              <w:r>
                                <w:rPr>
                                  <w:color w:val="FFFFFF"/>
                                  <w:w w:val="101"/>
                                  <w:sz w:val="8"/>
                                </w:rPr>
                                <w:t>Click</w:t>
                              </w:r>
                              <w:r>
                                <w:rPr>
                                  <w:color w:val="FFFFFF"/>
                                  <w:spacing w:val="8"/>
                                  <w:w w:val="101"/>
                                  <w:sz w:val="8"/>
                                </w:rPr>
                                <w:t xml:space="preserve"> </w:t>
                              </w:r>
                              <w:r>
                                <w:rPr>
                                  <w:color w:val="FFFFFF"/>
                                  <w:w w:val="101"/>
                                  <w:sz w:val="8"/>
                                </w:rPr>
                                <w:t>on</w:t>
                              </w:r>
                              <w:r>
                                <w:rPr>
                                  <w:color w:val="FFFFFF"/>
                                  <w:spacing w:val="9"/>
                                  <w:w w:val="101"/>
                                  <w:sz w:val="8"/>
                                </w:rPr>
                                <w:t xml:space="preserve"> </w:t>
                              </w:r>
                              <w:r>
                                <w:rPr>
                                  <w:color w:val="FFFFFF"/>
                                  <w:w w:val="101"/>
                                  <w:sz w:val="8"/>
                                </w:rPr>
                                <w:t>an</w:t>
                              </w:r>
                              <w:r>
                                <w:rPr>
                                  <w:color w:val="FFFFFF"/>
                                  <w:spacing w:val="8"/>
                                  <w:w w:val="101"/>
                                  <w:sz w:val="8"/>
                                </w:rPr>
                                <w:t xml:space="preserve"> </w:t>
                              </w:r>
                              <w:r>
                                <w:rPr>
                                  <w:color w:val="FFFFFF"/>
                                  <w:w w:val="101"/>
                                  <w:sz w:val="8"/>
                                </w:rPr>
                                <w:t>existing</w:t>
                              </w:r>
                              <w:r>
                                <w:rPr>
                                  <w:color w:val="FFFFFF"/>
                                  <w:spacing w:val="8"/>
                                  <w:w w:val="101"/>
                                  <w:sz w:val="8"/>
                                </w:rPr>
                                <w:t xml:space="preserve"> </w:t>
                              </w:r>
                              <w:r>
                                <w:rPr>
                                  <w:color w:val="FFFFFF"/>
                                  <w:w w:val="101"/>
                                  <w:sz w:val="8"/>
                                </w:rPr>
                                <w:t>border</w:t>
                              </w:r>
                              <w:r>
                                <w:rPr>
                                  <w:color w:val="FFFFFF"/>
                                  <w:spacing w:val="8"/>
                                  <w:w w:val="101"/>
                                  <w:sz w:val="8"/>
                                </w:rPr>
                                <w:t xml:space="preserve"> </w:t>
                              </w:r>
                              <w:r>
                                <w:rPr>
                                  <w:color w:val="FFFFFF"/>
                                  <w:w w:val="101"/>
                                  <w:sz w:val="8"/>
                                </w:rPr>
                                <w:t>point</w:t>
                              </w:r>
                              <w:r>
                                <w:rPr>
                                  <w:color w:val="FFFFFF"/>
                                  <w:spacing w:val="8"/>
                                  <w:w w:val="101"/>
                                  <w:sz w:val="8"/>
                                </w:rPr>
                                <w:t xml:space="preserve"> </w:t>
                              </w:r>
                              <w:r>
                                <w:rPr>
                                  <w:color w:val="FFFFFF"/>
                                  <w:w w:val="101"/>
                                  <w:sz w:val="8"/>
                                </w:rPr>
                                <w:t>to</w:t>
                              </w:r>
                              <w:r>
                                <w:rPr>
                                  <w:color w:val="FFFFFF"/>
                                  <w:spacing w:val="8"/>
                                  <w:w w:val="101"/>
                                  <w:sz w:val="8"/>
                                </w:rPr>
                                <w:t xml:space="preserve"> </w:t>
                              </w:r>
                            </w:p>
                          </w:txbxContent>
                        </wps:txbx>
                        <wps:bodyPr horzOverflow="overflow" vert="horz" lIns="0" tIns="0" rIns="0" bIns="0" rtlCol="0">
                          <a:noAutofit/>
                        </wps:bodyPr>
                      </wps:wsp>
                      <wps:wsp>
                        <wps:cNvPr id="14120" name="Rectangle 14120"/>
                        <wps:cNvSpPr/>
                        <wps:spPr>
                          <a:xfrm>
                            <a:off x="2525716" y="1067197"/>
                            <a:ext cx="35372" cy="96546"/>
                          </a:xfrm>
                          <a:prstGeom prst="rect">
                            <a:avLst/>
                          </a:prstGeom>
                          <a:ln>
                            <a:noFill/>
                          </a:ln>
                        </wps:spPr>
                        <wps:txbx>
                          <w:txbxContent>
                            <w:p w14:paraId="0EF5EF04" w14:textId="77777777" w:rsidR="006E2FA2" w:rsidRDefault="006E2FA2">
                              <w:pPr>
                                <w:spacing w:after="160" w:line="259" w:lineRule="auto"/>
                                <w:ind w:left="0" w:firstLine="0"/>
                                <w:jc w:val="left"/>
                              </w:pPr>
                              <w:proofErr w:type="gramStart"/>
                              <w:r>
                                <w:rPr>
                                  <w:color w:val="FFFFFF"/>
                                  <w:w w:val="103"/>
                                  <w:sz w:val="8"/>
                                </w:rPr>
                                <w:t>fi</w:t>
                              </w:r>
                              <w:proofErr w:type="gramEnd"/>
                            </w:p>
                          </w:txbxContent>
                        </wps:txbx>
                        <wps:bodyPr horzOverflow="overflow" vert="horz" lIns="0" tIns="0" rIns="0" bIns="0" rtlCol="0">
                          <a:noAutofit/>
                        </wps:bodyPr>
                      </wps:wsp>
                      <wps:wsp>
                        <wps:cNvPr id="14121" name="Rectangle 14121"/>
                        <wps:cNvSpPr/>
                        <wps:spPr>
                          <a:xfrm>
                            <a:off x="2552312" y="1067197"/>
                            <a:ext cx="416278" cy="96546"/>
                          </a:xfrm>
                          <a:prstGeom prst="rect">
                            <a:avLst/>
                          </a:prstGeom>
                          <a:ln>
                            <a:noFill/>
                          </a:ln>
                        </wps:spPr>
                        <wps:txbx>
                          <w:txbxContent>
                            <w:p w14:paraId="07E495A4" w14:textId="77777777" w:rsidR="006E2FA2" w:rsidRDefault="006E2FA2">
                              <w:pPr>
                                <w:spacing w:after="160" w:line="259" w:lineRule="auto"/>
                                <w:ind w:left="0" w:firstLine="0"/>
                                <w:jc w:val="left"/>
                              </w:pPr>
                              <w:proofErr w:type="gramStart"/>
                              <w:r>
                                <w:rPr>
                                  <w:color w:val="FFFFFF"/>
                                  <w:w w:val="97"/>
                                  <w:sz w:val="8"/>
                                </w:rPr>
                                <w:t>nish</w:t>
                              </w:r>
                              <w:proofErr w:type="gramEnd"/>
                              <w:r>
                                <w:rPr>
                                  <w:color w:val="FFFFFF"/>
                                  <w:spacing w:val="8"/>
                                  <w:w w:val="97"/>
                                  <w:sz w:val="8"/>
                                </w:rPr>
                                <w:t xml:space="preserve"> </w:t>
                              </w:r>
                              <w:r>
                                <w:rPr>
                                  <w:color w:val="FFFFFF"/>
                                  <w:w w:val="97"/>
                                  <w:sz w:val="8"/>
                                </w:rPr>
                                <w:t>the</w:t>
                              </w:r>
                              <w:r>
                                <w:rPr>
                                  <w:color w:val="FFFFFF"/>
                                  <w:spacing w:val="8"/>
                                  <w:w w:val="97"/>
                                  <w:sz w:val="8"/>
                                </w:rPr>
                                <w:t xml:space="preserve"> </w:t>
                              </w:r>
                              <w:r>
                                <w:rPr>
                                  <w:color w:val="FFFFFF"/>
                                  <w:w w:val="97"/>
                                  <w:sz w:val="8"/>
                                </w:rPr>
                                <w:t>border</w:t>
                              </w:r>
                            </w:p>
                          </w:txbxContent>
                        </wps:txbx>
                        <wps:bodyPr horzOverflow="overflow" vert="horz" lIns="0" tIns="0" rIns="0" bIns="0" rtlCol="0">
                          <a:noAutofit/>
                        </wps:bodyPr>
                      </wps:wsp>
                      <wps:wsp>
                        <wps:cNvPr id="14122" name="Shape 14122"/>
                        <wps:cNvSpPr/>
                        <wps:spPr>
                          <a:xfrm>
                            <a:off x="1728130" y="1093872"/>
                            <a:ext cx="21859" cy="27566"/>
                          </a:xfrm>
                          <a:custGeom>
                            <a:avLst/>
                            <a:gdLst/>
                            <a:ahLst/>
                            <a:cxnLst/>
                            <a:rect l="0" t="0" r="0" b="0"/>
                            <a:pathLst>
                              <a:path w="21859" h="27566">
                                <a:moveTo>
                                  <a:pt x="21859" y="0"/>
                                </a:moveTo>
                                <a:lnTo>
                                  <a:pt x="21859" y="27566"/>
                                </a:lnTo>
                                <a:lnTo>
                                  <a:pt x="0" y="13783"/>
                                </a:lnTo>
                                <a:lnTo>
                                  <a:pt x="21859" y="0"/>
                                </a:lnTo>
                                <a:close/>
                              </a:path>
                            </a:pathLst>
                          </a:custGeom>
                          <a:ln w="0" cap="flat">
                            <a:miter lim="127000"/>
                          </a:ln>
                        </wps:spPr>
                        <wps:style>
                          <a:lnRef idx="0">
                            <a:srgbClr val="000000">
                              <a:alpha val="0"/>
                            </a:srgbClr>
                          </a:lnRef>
                          <a:fillRef idx="1">
                            <a:srgbClr val="2F3B46"/>
                          </a:fillRef>
                          <a:effectRef idx="0">
                            <a:scrgbClr r="0" g="0" b="0"/>
                          </a:effectRef>
                          <a:fontRef idx="none"/>
                        </wps:style>
                        <wps:bodyPr/>
                      </wps:wsp>
                      <pic:pic xmlns:pic="http://schemas.openxmlformats.org/drawingml/2006/picture">
                        <pic:nvPicPr>
                          <pic:cNvPr id="124649" name="Picture 124649"/>
                          <pic:cNvPicPr/>
                        </pic:nvPicPr>
                        <pic:blipFill>
                          <a:blip r:embed="rId97"/>
                          <a:stretch>
                            <a:fillRect/>
                          </a:stretch>
                        </pic:blipFill>
                        <pic:spPr>
                          <a:xfrm>
                            <a:off x="2022622" y="1212742"/>
                            <a:ext cx="2206752" cy="1066800"/>
                          </a:xfrm>
                          <a:prstGeom prst="rect">
                            <a:avLst/>
                          </a:prstGeom>
                        </pic:spPr>
                      </pic:pic>
                      <pic:pic xmlns:pic="http://schemas.openxmlformats.org/drawingml/2006/picture">
                        <pic:nvPicPr>
                          <pic:cNvPr id="14124" name="Picture 14124"/>
                          <pic:cNvPicPr/>
                        </pic:nvPicPr>
                        <pic:blipFill>
                          <a:blip r:embed="rId98"/>
                          <a:stretch>
                            <a:fillRect/>
                          </a:stretch>
                        </pic:blipFill>
                        <pic:spPr>
                          <a:xfrm>
                            <a:off x="2428256" y="1616330"/>
                            <a:ext cx="392325" cy="537906"/>
                          </a:xfrm>
                          <a:prstGeom prst="rect">
                            <a:avLst/>
                          </a:prstGeom>
                        </pic:spPr>
                      </pic:pic>
                      <pic:pic xmlns:pic="http://schemas.openxmlformats.org/drawingml/2006/picture">
                        <pic:nvPicPr>
                          <pic:cNvPr id="14125" name="Picture 14125"/>
                          <pic:cNvPicPr/>
                        </pic:nvPicPr>
                        <pic:blipFill>
                          <a:blip r:embed="rId99"/>
                          <a:stretch>
                            <a:fillRect/>
                          </a:stretch>
                        </pic:blipFill>
                        <pic:spPr>
                          <a:xfrm>
                            <a:off x="3037164" y="1638983"/>
                            <a:ext cx="851446" cy="360055"/>
                          </a:xfrm>
                          <a:prstGeom prst="rect">
                            <a:avLst/>
                          </a:prstGeom>
                        </pic:spPr>
                      </pic:pic>
                      <wps:wsp>
                        <wps:cNvPr id="14126" name="Rectangle 14126"/>
                        <wps:cNvSpPr/>
                        <wps:spPr>
                          <a:xfrm>
                            <a:off x="3096569" y="1659984"/>
                            <a:ext cx="967180" cy="128728"/>
                          </a:xfrm>
                          <a:prstGeom prst="rect">
                            <a:avLst/>
                          </a:prstGeom>
                          <a:ln>
                            <a:noFill/>
                          </a:ln>
                        </wps:spPr>
                        <wps:txbx>
                          <w:txbxContent>
                            <w:p w14:paraId="1DC647F8" w14:textId="77777777" w:rsidR="006E2FA2" w:rsidRDefault="006E2FA2">
                              <w:pPr>
                                <w:spacing w:after="160" w:line="259" w:lineRule="auto"/>
                                <w:ind w:left="0" w:firstLine="0"/>
                                <w:jc w:val="left"/>
                              </w:pPr>
                              <w:r>
                                <w:rPr>
                                  <w:color w:val="DEDEDE"/>
                                  <w:spacing w:val="-2"/>
                                  <w:w w:val="96"/>
                                  <w:sz w:val="10"/>
                                </w:rPr>
                                <w:t>The</w:t>
                              </w:r>
                              <w:r>
                                <w:rPr>
                                  <w:color w:val="DEDEDE"/>
                                  <w:spacing w:val="9"/>
                                  <w:w w:val="96"/>
                                  <w:sz w:val="10"/>
                                </w:rPr>
                                <w:t xml:space="preserve"> </w:t>
                              </w:r>
                              <w:r>
                                <w:rPr>
                                  <w:color w:val="DEDEDE"/>
                                  <w:spacing w:val="-2"/>
                                  <w:w w:val="96"/>
                                  <w:sz w:val="10"/>
                                </w:rPr>
                                <w:t>course</w:t>
                              </w:r>
                              <w:r>
                                <w:rPr>
                                  <w:color w:val="DEDEDE"/>
                                  <w:spacing w:val="9"/>
                                  <w:w w:val="96"/>
                                  <w:sz w:val="10"/>
                                </w:rPr>
                                <w:t xml:space="preserve"> </w:t>
                              </w:r>
                              <w:r>
                                <w:rPr>
                                  <w:color w:val="DEDEDE"/>
                                  <w:spacing w:val="-2"/>
                                  <w:w w:val="96"/>
                                  <w:sz w:val="10"/>
                                </w:rPr>
                                <w:t>of</w:t>
                              </w:r>
                              <w:r>
                                <w:rPr>
                                  <w:color w:val="DEDEDE"/>
                                  <w:spacing w:val="9"/>
                                  <w:w w:val="96"/>
                                  <w:sz w:val="10"/>
                                </w:rPr>
                                <w:t xml:space="preserve"> </w:t>
                              </w:r>
                              <w:r>
                                <w:rPr>
                                  <w:color w:val="DEDEDE"/>
                                  <w:spacing w:val="-2"/>
                                  <w:w w:val="96"/>
                                  <w:sz w:val="10"/>
                                </w:rPr>
                                <w:t>this</w:t>
                              </w:r>
                              <w:r>
                                <w:rPr>
                                  <w:color w:val="DEDEDE"/>
                                  <w:spacing w:val="9"/>
                                  <w:w w:val="96"/>
                                  <w:sz w:val="10"/>
                                </w:rPr>
                                <w:t xml:space="preserve"> </w:t>
                              </w:r>
                              <w:r>
                                <w:rPr>
                                  <w:color w:val="DEDEDE"/>
                                  <w:spacing w:val="-2"/>
                                  <w:w w:val="96"/>
                                  <w:sz w:val="10"/>
                                </w:rPr>
                                <w:t>border</w:t>
                              </w:r>
                              <w:r>
                                <w:rPr>
                                  <w:color w:val="DEDEDE"/>
                                  <w:spacing w:val="9"/>
                                  <w:w w:val="96"/>
                                  <w:sz w:val="10"/>
                                </w:rPr>
                                <w:t xml:space="preserve"> </w:t>
                              </w:r>
                              <w:r>
                                <w:rPr>
                                  <w:color w:val="DEDEDE"/>
                                  <w:spacing w:val="-2"/>
                                  <w:w w:val="96"/>
                                  <w:sz w:val="10"/>
                                </w:rPr>
                                <w:t>is</w:t>
                              </w:r>
                            </w:p>
                          </w:txbxContent>
                        </wps:txbx>
                        <wps:bodyPr horzOverflow="overflow" vert="horz" lIns="0" tIns="0" rIns="0" bIns="0" rtlCol="0">
                          <a:noAutofit/>
                        </wps:bodyPr>
                      </wps:wsp>
                      <wps:wsp>
                        <wps:cNvPr id="19241" name="Rectangle 19241"/>
                        <wps:cNvSpPr/>
                        <wps:spPr>
                          <a:xfrm>
                            <a:off x="3094932" y="1861004"/>
                            <a:ext cx="234536" cy="96546"/>
                          </a:xfrm>
                          <a:prstGeom prst="rect">
                            <a:avLst/>
                          </a:prstGeom>
                          <a:ln>
                            <a:noFill/>
                          </a:ln>
                        </wps:spPr>
                        <wps:txbx>
                          <w:txbxContent>
                            <w:p w14:paraId="22A1D29F" w14:textId="77777777" w:rsidR="006E2FA2" w:rsidRDefault="006E2FA2">
                              <w:pPr>
                                <w:spacing w:after="160" w:line="259" w:lineRule="auto"/>
                                <w:ind w:left="0" w:firstLine="0"/>
                                <w:jc w:val="left"/>
                              </w:pPr>
                              <w:proofErr w:type="gramStart"/>
                              <w:r>
                                <w:rPr>
                                  <w:color w:val="DEDEDE"/>
                                  <w:spacing w:val="-2"/>
                                  <w:w w:val="95"/>
                                  <w:sz w:val="8"/>
                                </w:rPr>
                                <w:t>unknown</w:t>
                              </w:r>
                              <w:proofErr w:type="gramEnd"/>
                            </w:p>
                          </w:txbxContent>
                        </wps:txbx>
                        <wps:bodyPr horzOverflow="overflow" vert="horz" lIns="0" tIns="0" rIns="0" bIns="0" rtlCol="0">
                          <a:noAutofit/>
                        </wps:bodyPr>
                      </wps:wsp>
                      <wps:wsp>
                        <wps:cNvPr id="19242" name="Rectangle 19242"/>
                        <wps:cNvSpPr/>
                        <wps:spPr>
                          <a:xfrm>
                            <a:off x="3698636" y="1861004"/>
                            <a:ext cx="169797" cy="96546"/>
                          </a:xfrm>
                          <a:prstGeom prst="rect">
                            <a:avLst/>
                          </a:prstGeom>
                          <a:ln>
                            <a:noFill/>
                          </a:ln>
                        </wps:spPr>
                        <wps:txbx>
                          <w:txbxContent>
                            <w:p w14:paraId="3E70B54F" w14:textId="77777777" w:rsidR="006E2FA2" w:rsidRDefault="006E2FA2">
                              <w:pPr>
                                <w:spacing w:after="160" w:line="259" w:lineRule="auto"/>
                                <w:ind w:left="0" w:firstLine="0"/>
                                <w:jc w:val="left"/>
                              </w:pPr>
                              <w:proofErr w:type="gramStart"/>
                              <w:r>
                                <w:rPr>
                                  <w:color w:val="DEDEDE"/>
                                  <w:spacing w:val="-2"/>
                                  <w:w w:val="95"/>
                                  <w:sz w:val="8"/>
                                </w:rPr>
                                <w:t>known</w:t>
                              </w:r>
                              <w:proofErr w:type="gramEnd"/>
                            </w:p>
                          </w:txbxContent>
                        </wps:txbx>
                        <wps:bodyPr horzOverflow="overflow" vert="horz" lIns="0" tIns="0" rIns="0" bIns="0" rtlCol="0">
                          <a:noAutofit/>
                        </wps:bodyPr>
                      </wps:wsp>
                      <wps:wsp>
                        <wps:cNvPr id="14128" name="Shape 14128"/>
                        <wps:cNvSpPr/>
                        <wps:spPr>
                          <a:xfrm>
                            <a:off x="3102151" y="1830285"/>
                            <a:ext cx="721530" cy="0"/>
                          </a:xfrm>
                          <a:custGeom>
                            <a:avLst/>
                            <a:gdLst/>
                            <a:ahLst/>
                            <a:cxnLst/>
                            <a:rect l="0" t="0" r="0" b="0"/>
                            <a:pathLst>
                              <a:path w="721530">
                                <a:moveTo>
                                  <a:pt x="0" y="0"/>
                                </a:moveTo>
                                <a:lnTo>
                                  <a:pt x="721530" y="0"/>
                                </a:lnTo>
                              </a:path>
                            </a:pathLst>
                          </a:custGeom>
                          <a:ln w="4697" cap="flat">
                            <a:miter lim="100000"/>
                          </a:ln>
                        </wps:spPr>
                        <wps:style>
                          <a:lnRef idx="1">
                            <a:srgbClr val="DEDEDE"/>
                          </a:lnRef>
                          <a:fillRef idx="0">
                            <a:srgbClr val="000000">
                              <a:alpha val="0"/>
                            </a:srgbClr>
                          </a:fillRef>
                          <a:effectRef idx="0">
                            <a:scrgbClr r="0" g="0" b="0"/>
                          </a:effectRef>
                          <a:fontRef idx="none"/>
                        </wps:style>
                        <wps:bodyPr/>
                      </wps:wsp>
                      <wps:wsp>
                        <wps:cNvPr id="14129" name="Shape 14129"/>
                        <wps:cNvSpPr/>
                        <wps:spPr>
                          <a:xfrm>
                            <a:off x="3733500"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0" name="Shape 14130"/>
                        <wps:cNvSpPr/>
                        <wps:spPr>
                          <a:xfrm>
                            <a:off x="3643292"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1" name="Shape 14131"/>
                        <wps:cNvSpPr/>
                        <wps:spPr>
                          <a:xfrm>
                            <a:off x="3553111"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2" name="Shape 14132"/>
                        <wps:cNvSpPr/>
                        <wps:spPr>
                          <a:xfrm>
                            <a:off x="3462903"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3" name="Shape 14133"/>
                        <wps:cNvSpPr/>
                        <wps:spPr>
                          <a:xfrm>
                            <a:off x="3372721"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4" name="Shape 14134"/>
                        <wps:cNvSpPr/>
                        <wps:spPr>
                          <a:xfrm>
                            <a:off x="3282541"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5" name="Shape 14135"/>
                        <wps:cNvSpPr/>
                        <wps:spPr>
                          <a:xfrm>
                            <a:off x="3192332"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6" name="Shape 14136"/>
                        <wps:cNvSpPr/>
                        <wps:spPr>
                          <a:xfrm>
                            <a:off x="3823681"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7" name="Shape 14137"/>
                        <wps:cNvSpPr/>
                        <wps:spPr>
                          <a:xfrm>
                            <a:off x="3102151" y="1819035"/>
                            <a:ext cx="0" cy="22047"/>
                          </a:xfrm>
                          <a:custGeom>
                            <a:avLst/>
                            <a:gdLst/>
                            <a:ahLst/>
                            <a:cxnLst/>
                            <a:rect l="0" t="0" r="0" b="0"/>
                            <a:pathLst>
                              <a:path h="22047">
                                <a:moveTo>
                                  <a:pt x="0" y="22047"/>
                                </a:moveTo>
                                <a:lnTo>
                                  <a:pt x="0" y="0"/>
                                </a:lnTo>
                              </a:path>
                            </a:pathLst>
                          </a:custGeom>
                          <a:ln w="4597" cap="flat">
                            <a:miter lim="100000"/>
                          </a:ln>
                        </wps:spPr>
                        <wps:style>
                          <a:lnRef idx="1">
                            <a:srgbClr val="DEDEDE"/>
                          </a:lnRef>
                          <a:fillRef idx="0">
                            <a:srgbClr val="000000">
                              <a:alpha val="0"/>
                            </a:srgbClr>
                          </a:fillRef>
                          <a:effectRef idx="0">
                            <a:scrgbClr r="0" g="0" b="0"/>
                          </a:effectRef>
                          <a:fontRef idx="none"/>
                        </wps:style>
                        <wps:bodyPr/>
                      </wps:wsp>
                      <wps:wsp>
                        <wps:cNvPr id="14138" name="Shape 14138"/>
                        <wps:cNvSpPr/>
                        <wps:spPr>
                          <a:xfrm>
                            <a:off x="3627193" y="1797119"/>
                            <a:ext cx="22342" cy="66334"/>
                          </a:xfrm>
                          <a:custGeom>
                            <a:avLst/>
                            <a:gdLst/>
                            <a:ahLst/>
                            <a:cxnLst/>
                            <a:rect l="0" t="0" r="0" b="0"/>
                            <a:pathLst>
                              <a:path w="22342" h="66334">
                                <a:moveTo>
                                  <a:pt x="5520" y="0"/>
                                </a:moveTo>
                                <a:lnTo>
                                  <a:pt x="16849" y="0"/>
                                </a:lnTo>
                                <a:cubicBezTo>
                                  <a:pt x="19896" y="0"/>
                                  <a:pt x="22342" y="2454"/>
                                  <a:pt x="22342" y="5521"/>
                                </a:cubicBezTo>
                                <a:lnTo>
                                  <a:pt x="22342" y="60812"/>
                                </a:lnTo>
                                <a:cubicBezTo>
                                  <a:pt x="22342" y="63859"/>
                                  <a:pt x="19896" y="66334"/>
                                  <a:pt x="16849" y="66334"/>
                                </a:cubicBezTo>
                                <a:lnTo>
                                  <a:pt x="5520" y="66334"/>
                                </a:lnTo>
                                <a:cubicBezTo>
                                  <a:pt x="2446" y="66334"/>
                                  <a:pt x="0" y="63859"/>
                                  <a:pt x="0" y="60812"/>
                                </a:cubicBezTo>
                                <a:lnTo>
                                  <a:pt x="0" y="5521"/>
                                </a:lnTo>
                                <a:cubicBezTo>
                                  <a:pt x="0" y="2454"/>
                                  <a:pt x="2446" y="0"/>
                                  <a:pt x="5520" y="0"/>
                                </a:cubicBezTo>
                                <a:close/>
                              </a:path>
                            </a:pathLst>
                          </a:custGeom>
                          <a:ln w="1097" cap="rnd">
                            <a:round/>
                          </a:ln>
                        </wps:spPr>
                        <wps:style>
                          <a:lnRef idx="1">
                            <a:srgbClr val="FFFFFF"/>
                          </a:lnRef>
                          <a:fillRef idx="1">
                            <a:srgbClr val="D57D00"/>
                          </a:fillRef>
                          <a:effectRef idx="0">
                            <a:scrgbClr r="0" g="0" b="0"/>
                          </a:effectRef>
                          <a:fontRef idx="none"/>
                        </wps:style>
                        <wps:bodyPr/>
                      </wps:wsp>
                    </wpg:wgp>
                  </a:graphicData>
                </a:graphic>
              </wp:inline>
            </w:drawing>
          </mc:Choice>
          <mc:Fallback>
            <w:pict>
              <v:group w14:anchorId="511A71B6" id="Group 115864" o:spid="_x0000_s3161" style="width:333.15pt;height:179.6pt;mso-position-horizontal-relative:char;mso-position-vertical-relative:line" coordsize="42313,2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">
                <v:shape id="Picture 124647" o:spid="_x0000_s3162" type="#_x0000_t75" style="position:absolute;left:-53;top:-23;width:24841;height:14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v0XrBAAAA3wAAAA8AAABkcnMvZG93bnJldi54bWxET02LwjAQvQv+hzALexFN1VKXrlFEdkG8&#10;WcXz0Ixt2WZSkqj1328EwePjfS/XvWnFjZxvLCuYThIQxKXVDVcKTsff8RcIH5A1tpZJwYM8rFfD&#10;wRJzbe98oFsRKhFD2OeooA6hy6X0ZU0G/cR2xJG7WGcwROgqqR3eY7hp5SxJMmmw4dhQY0fbmsq/&#10;4moUpJcfN1oczvraZfzYnecY9Hyv1OdHv/kGEagPb/HLvdNx/izN0gU8/0QA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0v0XrBAAAA3wAAAA8AAAAAAAAAAAAAAAAAnwIA&#10;AGRycy9kb3ducmV2LnhtbFBLBQYAAAAABAAEAPcAAACNAwAAAAA=&#10;">
                  <v:imagedata r:id="rId100" o:title=""/>
                </v:shape>
                <v:shape id="Picture 14103" o:spid="_x0000_s3163" type="#_x0000_t75" style="position:absolute;left:18858;top:3899;width:3351;height: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3hLFAAAA3gAAAA8AAABkcnMvZG93bnJldi54bWxET01LAzEQvQv+hzBCbzbZthRdm5ZSW1DE&#10;g6u0eBs242ZxM1mTtF3/vREEb/N4n7NYDa4TJwqx9ayhGCsQxLU3LTca3l531zcgYkI22HkmDd8U&#10;YbW8vFhgafyZX+hUpUbkEI4larAp9aWUsbbkMI59T5y5Dx8cpgxDI03Acw53nZwoNZcOW84NFnva&#10;WKo/q6PTcNjt3wtn0zOG+HS7nj+q2df9VuvR1bC+A5FoSP/iP/eDyfNnhZrC7zv5Br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wN4SxQAAAN4AAAAPAAAAAAAAAAAAAAAA&#10;AJ8CAABkcnMvZG93bnJldi54bWxQSwUGAAAAAAQABAD3AAAAkQMAAAAA&#10;">
                  <v:imagedata r:id="rId101" o:title=""/>
                </v:shape>
                <v:shape id="Picture 124648" o:spid="_x0000_s3164" type="#_x0000_t75" style="position:absolute;left:9090;top:6732;width:22098;height:10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1lTEAAAA3wAAAA8AAABkcnMvZG93bnJldi54bWxET91KwzAUvhf2DuEMvHOpZcxRl42xMZiC&#10;wjYf4Jgc22JzUpK4Vp/ecyF4+fH9rzaj79SVYmoDG7ifFaCIbXAt1wbeLoe7JaiUkR12gcnANyXY&#10;rCc3K6xcGPhE13OulYRwqtBAk3NfaZ1sQx7TLPTEwn2E6DELjLV2EQcJ950ui2KhPbYsDQ32tGvI&#10;fp6/vMyoXw97+/5S2uNp+fAT3fD0XG6NuZ2O20dQmcb8L/5zH534yvliLoPljwD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j1lTEAAAA3wAAAA8AAAAAAAAAAAAAAAAA&#10;nwIAAGRycy9kb3ducmV2LnhtbFBLBQYAAAAABAAEAPcAAACQAwAAAAA=&#10;">
                  <v:imagedata r:id="rId102" o:title=""/>
                </v:shape>
                <v:shape id="Shape 14105" o:spid="_x0000_s3165" style="position:absolute;left:13442;top:11277;width:3391;height:4908;visibility:visible;mso-wrap-style:square;v-text-anchor:top" coordsize="339181,49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V+8MA&#10;AADeAAAADwAAAGRycy9kb3ducmV2LnhtbERPTWvCQBC9F/oflhF6qxslLSW6iqQGSoWiVu9DdkyC&#10;2dmQnWr6791Cwds83ufMl4Nr1YX60Hg2MBknoIhLbxuuDBy+i+c3UEGQLbaeycAvBVguHh/mmFl/&#10;5R1d9lKpGMIhQwO1SJdpHcqaHIax74gjd/K9Q4mwr7Tt8RrDXaunSfKqHTYcG2rsKK+pPO9/nIH0&#10;fSPrQ1V85g1Jvjt+bYu02BrzNBpWM1BCg9zF/+4PG+enk+QF/t6JN+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VV+8MAAADeAAAADwAAAAAAAAAAAAAAAACYAgAAZHJzL2Rv&#10;d25yZXYueG1sUEsFBgAAAAAEAAQA9QAAAIgDAAAAAA==&#10;" path="m,490771l33058,448320r62636,2770l176454,384278r57799,-11846l276001,306991,259985,232509r45952,-48729l305937,123211,331001,66144,339181,e" filled="f" strokecolor="#d57d00" strokeweight=".15314mm">
                  <v:stroke miterlimit="1" joinstyle="miter"/>
                  <v:path arrowok="t" textboxrect="0,0,339181,490771"/>
                </v:shape>
                <v:shape id="Shape 134546" o:spid="_x0000_s3166" style="position:absolute;left:13636;top:15616;width:306;height:305;visibility:visible;mso-wrap-style:square;v-text-anchor:top" coordsize="30529,30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7sQA&#10;AADfAAAADwAAAGRycy9kb3ducmV2LnhtbERPXWvCMBR9H/gfwhV8m4muk1KNMiYFEfYwle312lzb&#10;YnNTmqzWf78MBj4ezvdqM9hG9NT52rGG2VSBIC6cqbnUcDrmzykIH5ANNo5Jw508bNajpxVmxt34&#10;k/pDKEUMYZ+hhiqENpPSFxVZ9FPXEkfu4jqLIcKulKbDWwy3jZwrtZAWa44NFbb0XlFxPfxYDd/7&#10;/pR+JfKcJ+qY5tu92anLh9aT8fC2BBFoCA/xv3tn4vyX5DVZwN+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u7EAAAA3wAAAA8AAAAAAAAAAAAAAAAAmAIAAGRycy9k&#10;b3ducmV2LnhtbFBLBQYAAAAABAAEAPUAAACJAwAAAAA=&#10;" path="m,l30529,r,30502l,30502,,e" strokecolor="#d57d00" strokeweight=".1149mm">
                  <v:stroke miterlimit="1" joinstyle="miter"/>
                  <v:path arrowok="t" textboxrect="0,0,30529,30502"/>
                </v:shape>
                <v:shape id="Shape 134547" o:spid="_x0000_s3167" style="position:absolute;left:14263;top:15630;width:305;height:305;visibility:visible;mso-wrap-style:square;v-text-anchor:top" coordsize="30501,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fG8QA&#10;AADfAAAADwAAAGRycy9kb3ducmV2LnhtbERPTUvDQBC9F/oflil4azeaRG3sJohokd4aFettyI5J&#10;MDsbsps0/ntXEDw+3veumE0nJhpca1nB5SYCQVxZ3XKt4PXlaX0LwnlkjZ1lUvBNDop8udhhpu2Z&#10;jzSVvhYhhF2GChrv+0xKVzVk0G1sTxy4TzsY9AEOtdQDnkO46eRVFF1Lgy2HhgZ7emio+ipHowDf&#10;Do/7+PSexKNJj6P92KbT3it1sZrv70B4mv2/+M/9rMP8OEmTG/j9EwD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XxvEAAAA3wAAAA8AAAAAAAAAAAAAAAAAmAIAAGRycy9k&#10;b3ducmV2LnhtbFBLBQYAAAAABAAEAPUAAACJAwAAAAA=&#10;" path="m,l30501,r,30529l,30529,,e" strokecolor="#d57d00" strokeweight=".1149mm">
                  <v:stroke miterlimit="1" joinstyle="miter"/>
                  <v:path arrowok="t" textboxrect="0,0,30501,30529"/>
                </v:shape>
                <v:shape id="Shape 134548" o:spid="_x0000_s3168" style="position:absolute;left:15070;top:14962;width:306;height:305;visibility:visible;mso-wrap-style:square;v-text-anchor:top" coordsize="30529,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Y/MQA&#10;AADfAAAADwAAAGRycy9kb3ducmV2LnhtbERPTWvCQBC9C/0PyxR6Ed1UbZHUVUppoWIvWi/ehuyY&#10;DWZnQ3Y18d87B8Hj430vVr2v1YXaWAU28DrOQBEXwVZcGtj//4zmoGJCtlgHJgNXirBaPg0WmNvQ&#10;8ZYuu1QqCeGYowGXUpNrHQtHHuM4NMTCHUPrMQlsS21b7CTc13qSZe/aY8XS4LChL0fFaXf2Bo7l&#10;9HTQ5yF3fxNcZ9/XTeW2G2NenvvPD1CJ+vQQ392/VuZPZ28zGSx/BI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f2PzEAAAA3wAAAA8AAAAAAAAAAAAAAAAAmAIAAGRycy9k&#10;b3ducmV2LnhtbFBLBQYAAAAABAAEAPUAAACJAwAAAAA=&#10;" path="m,l30529,r,30529l,30529,,e" strokecolor="#d57d00" strokeweight=".1149mm">
                  <v:stroke miterlimit="1" joinstyle="miter"/>
                  <v:path arrowok="t" textboxrect="0,0,30529,30529"/>
                </v:shape>
                <v:shape id="Shape 134549" o:spid="_x0000_s3169" style="position:absolute;left:15655;top:14836;width:305;height:306;visibility:visible;mso-wrap-style:square;v-text-anchor:top" coordsize="30501,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u8sQA&#10;AADfAAAADwAAAGRycy9kb3ducmV2LnhtbERPTWvCQBC9C/6HZQRvuqlJSo2uUsRK8aZtab0N2WkS&#10;mp0N2U1M/71bEHp8vO/1djC16Kl1lWUFD/MIBHFudcWFgve3l9kTCOeRNdaWScEvOdhuxqM1Ztpe&#10;+UT92RcihLDLUEHpfZNJ6fKSDLq5bYgD921bgz7AtpC6xWsIN7VcRNGjNFhxaCixoV1J+c+5Mwrw&#10;47g/xF+fSdyZ9NTZyzLtD16p6WR4XoHwNPh/8d39qsP8OEmTJfz9CQD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tbvLEAAAA3wAAAA8AAAAAAAAAAAAAAAAAmAIAAGRycy9k&#10;b3ducmV2LnhtbFBLBQYAAAAABAAEAPUAAACJAwAAAAA=&#10;" path="m,l30501,r,30529l,30529,,e" strokecolor="#d57d00" strokeweight=".1149mm">
                  <v:stroke miterlimit="1" joinstyle="miter"/>
                  <v:path arrowok="t" textboxrect="0,0,30501,30529"/>
                </v:shape>
                <v:shape id="Shape 134550" o:spid="_x0000_s3170" style="position:absolute;left:16602;top:11774;width:305;height:305;visibility:visible;mso-wrap-style:square;v-text-anchor:top" coordsize="30502,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d4ScUA&#10;AADfAAAADwAAAGRycy9kb3ducmV2LnhtbERP22rCQBB9F/oPyxT6IrrpRZHUVYJgWwoVvHzAkB2T&#10;NNnZsLtq+vedh0IfD+e+XA+uU1cKsfFs4HGagSIuvW24MnA6bicLUDEhW+w8k4EfirBe3Y2WmFt/&#10;4z1dD6lSEsIxRwN1Sn2udSxrchinvicW7uyDwyQwVNoGvEm46/RTls21w4alocaeNjWV7eHiDGy/&#10;i/fPcG53uz02m/ZSxK+38cKYh/uheAWVaEj/4j/3h5X5zy+zmTyQPwJ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t3hJxQAAAN8AAAAPAAAAAAAAAAAAAAAAAJgCAABkcnMv&#10;ZG93bnJldi54bWxQSwUGAAAAAAQABAD1AAAAigMAAAAA&#10;" path="m,l30502,r,30529l,30529,,e" strokecolor="#d57d00" strokeweight=".1149mm">
                  <v:stroke miterlimit="1" joinstyle="miter"/>
                  <v:path arrowok="t" textboxrect="0,0,30502,30529"/>
                </v:shape>
                <v:shape id="Shape 134551" o:spid="_x0000_s3171" style="position:absolute;left:16351;top:12358;width:306;height:306;visibility:visible;mso-wrap-style:square;v-text-anchor:top" coordsize="30501,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0KcQA&#10;AADfAAAADwAAAGRycy9kb3ducmV2LnhtbERPy2rCQBTdC/2H4Ra604mNEY2OUkorpTtfqLtL5pqE&#10;Zu6EzCSmf98pCC4P571c96YSHTWutKxgPIpAEGdWl5wrOOw/hzMQziNrrCyTgl9ysF49DZaYanvj&#10;LXU7n4sQwi5FBYX3dSqlywoy6Ea2Jg7c1TYGfYBNLnWDtxBuKvkaRVNpsOTQUGBN7wVlP7vWKMDj&#10;98cmPp8mcWuSbWsv86TbeKVenvu3BQhPvX+I7+4vHebHkyQZw/+fA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C9CnEAAAA3wAAAA8AAAAAAAAAAAAAAAAAmAIAAGRycy9k&#10;b3ducmV2LnhtbFBLBQYAAAAABAAEAPUAAACJAwAAAAA=&#10;" path="m,l30501,r,30529l,30529,,e" strokecolor="#d57d00" strokeweight=".1149mm">
                  <v:stroke miterlimit="1" joinstyle="miter"/>
                  <v:path arrowok="t" textboxrect="0,0,30501,30529"/>
                </v:shape>
                <v:shape id="Shape 134552" o:spid="_x0000_s3172" style="position:absolute;left:16351;top:12971;width:306;height:305;visibility:visible;mso-wrap-style:square;v-text-anchor:top" coordsize="30501,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qXsQA&#10;AADfAAAADwAAAGRycy9kb3ducmV2LnhtbERPy2rCQBTdF/yH4Qrd1YnGFI2OUkorpTtfqLtL5poE&#10;M3dCZhLTv+8UhC4P571c96YSHTWutKxgPIpAEGdWl5wrOOw/X2YgnEfWWFkmBT/kYL0aPC0x1fbO&#10;W+p2PhchhF2KCgrv61RKlxVk0I1sTRy4q20M+gCbXOoG7yHcVHISRa/SYMmhocCa3gvKbrvWKMDj&#10;98cmPp+mcWuSbWsv86TbeKWeh/3bAoSn3v+LH+4vHebH0ySZwN+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Qal7EAAAA3wAAAA8AAAAAAAAAAAAAAAAAmAIAAGRycy9k&#10;b3ducmV2LnhtbFBLBQYAAAAABAAEAPUAAACJAwAAAAA=&#10;" path="m,l30501,r,30529l,30529,,e" strokecolor="#d57d00" strokeweight=".1149mm">
                  <v:stroke miterlimit="1" joinstyle="miter"/>
                  <v:path arrowok="t" textboxrect="0,0,30501,30529"/>
                </v:shape>
                <v:shape id="Shape 134553" o:spid="_x0000_s3173" style="position:absolute;left:15906;top:13472;width:305;height:305;visibility:visible;mso-wrap-style:square;v-text-anchor:top" coordsize="30502,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mPsUA&#10;AADfAAAADwAAAGRycy9kb3ducmV2LnhtbERP3WrCMBS+H/gO4QjejJlu6pDOKEVQx2CCbg9waI5t&#10;1+akJLGtb78MhF1+fP+rzWAa0ZHzlWUFz9MEBHFudcWFgu+v3dMShA/IGhvLpOBGHjbr0cMKU217&#10;PlF3DoWIIexTVFCG0KZS+rwkg35qW+LIXawzGCJ0hdQO+xhuGvmSJK/SYMWxocSWtiXl9flqFOx+&#10;ssOHu9TH4wmrbX3N/Of+canUZDxkbyACDeFffHe/6zh/Nl8sZvD3JwK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ZeY+xQAAAN8AAAAPAAAAAAAAAAAAAAAAAJgCAABkcnMv&#10;ZG93bnJldi54bWxQSwUGAAAAAAQABAD1AAAAigMAAAAA&#10;" path="m,l30502,r,30529l,30529,,e" strokecolor="#d57d00" strokeweight=".1149mm">
                  <v:stroke miterlimit="1" joinstyle="miter"/>
                  <v:path arrowok="t" textboxrect="0,0,30502,30529"/>
                </v:shape>
                <v:shape id="Shape 134554" o:spid="_x0000_s3174" style="position:absolute;left:16045;top:14196;width:305;height:305;visibility:visible;mso-wrap-style:square;v-text-anchor:top" coordsize="30501,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XscQA&#10;AADfAAAADwAAAGRycy9kb3ducmV2LnhtbERPTWvCQBC9C/6HZQRvummTFI2uUoqV0ptWUW9DdpqE&#10;ZmdDdhPTf98tFHp8vO/1djC16Kl1lWUFD/MIBHFudcWFgtPH62wBwnlkjbVlUvBNDrab8WiNmbZ3&#10;PlB/9IUIIewyVFB632RSurwkg25uG+LAfdrWoA+wLaRu8R7CTS0fo+hJGqw4NJTY0EtJ+dexMwrw&#10;/L7bx9dLEncmPXT2tkz7vVdqOhmeVyA8Df5f/Od+02F+nKRpAr9/A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1V7HEAAAA3wAAAA8AAAAAAAAAAAAAAAAAmAIAAGRycy9k&#10;b3ducmV2LnhtbFBLBQYAAAAABAAEAPUAAACJAwAAAAA=&#10;" path="m,l30501,r,30529l,30529,,e" strokecolor="#d57d00" strokeweight=".1149mm">
                  <v:stroke miterlimit="1" joinstyle="miter"/>
                  <v:path arrowok="t" textboxrect="0,0,30501,30529"/>
                </v:shape>
                <v:shape id="Shape 134555" o:spid="_x0000_s3175" style="position:absolute;left:14681;top:15324;width:305;height:305;visibility:visible;mso-wrap-style:square;v-text-anchor:top" coordsize="30529,3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V6MEA&#10;AADfAAAADwAAAGRycy9kb3ducmV2LnhtbERPXUvDMBR9F/wP4Qq+ucS6DqlNhyiij67T90tzbarJ&#10;TWmyrf33RhD2eDjf9Xb2ThxpikNgDbcrBYK4C2bgXsPH/uXmHkRMyAZdYNKwUIRtc3lRY2XCiXd0&#10;bFMvcgjHCjXYlMZKythZ8hhXYSTO3FeYPKYMp16aCU853DtZKLWRHgfODRZHerLU/bQHr2FU9Fx8&#10;btbfRjlnD8XrUr67Revrq/nxAUSiOZ3F/+43k+ffrcuyhL8/GYB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plejBAAAA3wAAAA8AAAAAAAAAAAAAAAAAmAIAAGRycy9kb3du&#10;cmV2LnhtbFBLBQYAAAAABAAEAPUAAACGAwAAAAA=&#10;" path="m,l30529,r,30501l,30501,,e" strokecolor="#d57d00" strokeweight=".1149mm">
                  <v:stroke miterlimit="1" joinstyle="miter"/>
                  <v:path arrowok="t" textboxrect="0,0,30529,30501"/>
                </v:shape>
                <v:shape id="Shape 134556" o:spid="_x0000_s3176" style="position:absolute;left:16720;top:10980;width:306;height:305;visibility:visible;mso-wrap-style:square;v-text-anchor:top" coordsize="30529,30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9fsUA&#10;AADfAAAADwAAAGRycy9kb3ducmV2LnhtbERPz2vCMBS+D/wfwhN2GZqqq5NqlE1wiOyw6Q4en82z&#10;LWteShJr998bYbDjx/d7sepMLVpyvrKsYDRMQBDnVldcKPg+bAYzED4ga6wtk4Jf8rBa9h4WmGl7&#10;5S9q96EQMYR9hgrKEJpMSp+XZNAPbUMcubN1BkOErpDa4TWGm1qOk2QqDVYcG0psaF1S/rO/GAXt&#10;7gn9+FQd09H7y8l9vvmCtx9KPfa71zmIQF34F/+5tzrOnzyn6RTufyI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1+xQAAAN8AAAAPAAAAAAAAAAAAAAAAAJgCAABkcnMv&#10;ZG93bnJldi54bWxQSwUGAAAAAAQABAD1AAAAigMAAAAA&#10;" path="m,l30529,r,30529l,30529,,e" fillcolor="#2f3b46" strokecolor="#d57d00" strokeweight=".1149mm">
                  <v:stroke miterlimit="1" joinstyle="miter"/>
                  <v:path arrowok="t" textboxrect="0,0,30529,30529"/>
                </v:shape>
                <v:shape id="Shape 134557" o:spid="_x0000_s3177" style="position:absolute;left:13262;top:16153;width:306;height:305;visibility:visible;mso-wrap-style:square;v-text-anchor:top" coordsize="30529,3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GhsQA&#10;AADfAAAADwAAAGRycy9kb3ducmV2LnhtbERPz2vCMBS+D/wfwhO8DE11U0s1yjaYuMMOVvH8aJ5N&#10;sXkpTardf28Ggx0/vt/rbW9rcaPWV44VTCcJCOLC6YpLBafj5zgF4QOyxtoxKfghD9vN4GmNmXZ3&#10;PtAtD6WIIewzVGBCaDIpfWHIop+4hjhyF9daDBG2pdQt3mO4reUsSRbSYsWxwWBDH4aKa95ZBc+H&#10;tDZmh1+L7n1fnvNv06Vno9Ro2L+tQATqw7/4z73Xcf7L63y+hN8/EY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xobEAAAA3wAAAA8AAAAAAAAAAAAAAAAAmAIAAGRycy9k&#10;b3ducmV2LnhtbFBLBQYAAAAABAAEAPUAAACJAwAAAAA=&#10;" path="m,l30529,r,30528l,30528,,e" fillcolor="#2f3b46" strokecolor="#d57d00" strokeweight=".1149mm">
                  <v:stroke miterlimit="1" joinstyle="miter"/>
                  <v:path arrowok="t" textboxrect="0,0,30529,30528"/>
                </v:shape>
                <v:shape id="Shape 14118" o:spid="_x0000_s3178" style="position:absolute;left:17499;top:10695;width:11345;height:764;visibility:visible;mso-wrap-style:square;v-text-anchor:top" coordsize="1134491,7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yLNsYA&#10;AADeAAAADwAAAGRycy9kb3ducmV2LnhtbESPQU/DMAyF70j8h8hIXNCWFiZA3bJpmkDAbYSxs9d4&#10;bUXjVEnYyr/HByRutt7ze58Xq9H36kQxdYENlNMCFHEdXMeNgd3H8+QRVMrIDvvAZOCHEqyWlxcL&#10;rFw48zudbG6UhHCq0ECb81BpneqWPKZpGIhFO4boMcsaG+0iniXc9/q2KO61x46locWBNi3VX/bb&#10;G/i8qdPL3ZuNh/2DXj+ljZ1tvTXm+mpcz0FlGvO/+e/61Qn+rCyFV96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yLNsYAAADeAAAADwAAAAAAAAAAAAAAAACYAgAAZHJz&#10;L2Rvd25yZXYueG1sUEsFBgAAAAAEAAQA9QAAAIsDAAAAAA==&#10;" path="m23576,l1110914,v13053,,23577,11660,23577,26167l1134491,50231v,14513,-10524,26195,-23577,26195l23576,76426c10523,76426,,64744,,50231l,26167c,11660,10523,,23576,xe" fillcolor="#2f3b46" stroked="f" strokeweight="0">
                  <v:stroke miterlimit="83231f" joinstyle="miter"/>
                  <v:path arrowok="t" textboxrect="0,0,1134491,76426"/>
                </v:shape>
                <v:rect id="Rectangle 14119" o:spid="_x0000_s3179" style="position:absolute;left:17700;top:10671;width:10048;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70esUA&#10;AADeAAAADwAAAGRycy9kb3ducmV2LnhtbERPTWvCQBC9F/oflin0VjeRIiZmI1Jb9GhNQb0N2TEJ&#10;zc6G7Nak/nq3IPQ2j/c52XI0rbhQ7xrLCuJJBIK4tLrhSsFX8fEyB+E8ssbWMin4JQfL/PEhw1Tb&#10;gT/psveVCCHsUlRQe9+lUrqyJoNuYjviwJ1tb9AH2FdS9ziEcNPKaRTNpMGGQ0ONHb3VVH7vf4yC&#10;zbxbHbf2OlTt+2lz2B2SdZF4pZ6fxtUChKfR/4vv7q0O81/j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vR6xQAAAN4AAAAPAAAAAAAAAAAAAAAAAJgCAABkcnMv&#10;ZG93bnJldi54bWxQSwUGAAAAAAQABAD1AAAAigMAAAAA&#10;" filled="f" stroked="f">
                  <v:textbox inset="0,0,0,0">
                    <w:txbxContent>
                      <w:p w14:paraId="0C06994F" w14:textId="77777777" w:rsidR="006E2FA2" w:rsidRDefault="006E2FA2">
                        <w:pPr>
                          <w:spacing w:after="160" w:line="259" w:lineRule="auto"/>
                          <w:ind w:left="0" w:firstLine="0"/>
                          <w:jc w:val="left"/>
                        </w:pPr>
                        <w:r>
                          <w:rPr>
                            <w:color w:val="FFFFFF"/>
                            <w:w w:val="101"/>
                            <w:sz w:val="8"/>
                          </w:rPr>
                          <w:t>Click</w:t>
                        </w:r>
                        <w:r>
                          <w:rPr>
                            <w:color w:val="FFFFFF"/>
                            <w:spacing w:val="8"/>
                            <w:w w:val="101"/>
                            <w:sz w:val="8"/>
                          </w:rPr>
                          <w:t xml:space="preserve"> </w:t>
                        </w:r>
                        <w:r>
                          <w:rPr>
                            <w:color w:val="FFFFFF"/>
                            <w:w w:val="101"/>
                            <w:sz w:val="8"/>
                          </w:rPr>
                          <w:t>on</w:t>
                        </w:r>
                        <w:r>
                          <w:rPr>
                            <w:color w:val="FFFFFF"/>
                            <w:spacing w:val="9"/>
                            <w:w w:val="101"/>
                            <w:sz w:val="8"/>
                          </w:rPr>
                          <w:t xml:space="preserve"> </w:t>
                        </w:r>
                        <w:r>
                          <w:rPr>
                            <w:color w:val="FFFFFF"/>
                            <w:w w:val="101"/>
                            <w:sz w:val="8"/>
                          </w:rPr>
                          <w:t>an</w:t>
                        </w:r>
                        <w:r>
                          <w:rPr>
                            <w:color w:val="FFFFFF"/>
                            <w:spacing w:val="8"/>
                            <w:w w:val="101"/>
                            <w:sz w:val="8"/>
                          </w:rPr>
                          <w:t xml:space="preserve"> </w:t>
                        </w:r>
                        <w:r>
                          <w:rPr>
                            <w:color w:val="FFFFFF"/>
                            <w:w w:val="101"/>
                            <w:sz w:val="8"/>
                          </w:rPr>
                          <w:t>existing</w:t>
                        </w:r>
                        <w:r>
                          <w:rPr>
                            <w:color w:val="FFFFFF"/>
                            <w:spacing w:val="8"/>
                            <w:w w:val="101"/>
                            <w:sz w:val="8"/>
                          </w:rPr>
                          <w:t xml:space="preserve"> </w:t>
                        </w:r>
                        <w:r>
                          <w:rPr>
                            <w:color w:val="FFFFFF"/>
                            <w:w w:val="101"/>
                            <w:sz w:val="8"/>
                          </w:rPr>
                          <w:t>border</w:t>
                        </w:r>
                        <w:r>
                          <w:rPr>
                            <w:color w:val="FFFFFF"/>
                            <w:spacing w:val="8"/>
                            <w:w w:val="101"/>
                            <w:sz w:val="8"/>
                          </w:rPr>
                          <w:t xml:space="preserve"> </w:t>
                        </w:r>
                        <w:r>
                          <w:rPr>
                            <w:color w:val="FFFFFF"/>
                            <w:w w:val="101"/>
                            <w:sz w:val="8"/>
                          </w:rPr>
                          <w:t>point</w:t>
                        </w:r>
                        <w:r>
                          <w:rPr>
                            <w:color w:val="FFFFFF"/>
                            <w:spacing w:val="8"/>
                            <w:w w:val="101"/>
                            <w:sz w:val="8"/>
                          </w:rPr>
                          <w:t xml:space="preserve"> </w:t>
                        </w:r>
                        <w:r>
                          <w:rPr>
                            <w:color w:val="FFFFFF"/>
                            <w:w w:val="101"/>
                            <w:sz w:val="8"/>
                          </w:rPr>
                          <w:t>to</w:t>
                        </w:r>
                        <w:r>
                          <w:rPr>
                            <w:color w:val="FFFFFF"/>
                            <w:spacing w:val="8"/>
                            <w:w w:val="101"/>
                            <w:sz w:val="8"/>
                          </w:rPr>
                          <w:t xml:space="preserve"> </w:t>
                        </w:r>
                      </w:p>
                    </w:txbxContent>
                  </v:textbox>
                </v:rect>
                <v:rect id="Rectangle 14120" o:spid="_x0000_s3180" style="position:absolute;left:25257;top:10671;width:353;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14:paraId="0EF5EF04" w14:textId="77777777" w:rsidR="006E2FA2" w:rsidRDefault="006E2FA2">
                        <w:pPr>
                          <w:spacing w:after="160" w:line="259" w:lineRule="auto"/>
                          <w:ind w:left="0" w:firstLine="0"/>
                          <w:jc w:val="left"/>
                        </w:pPr>
                        <w:proofErr w:type="gramStart"/>
                        <w:r>
                          <w:rPr>
                            <w:color w:val="FFFFFF"/>
                            <w:w w:val="103"/>
                            <w:sz w:val="8"/>
                          </w:rPr>
                          <w:t>fi</w:t>
                        </w:r>
                        <w:proofErr w:type="gramEnd"/>
                      </w:p>
                    </w:txbxContent>
                  </v:textbox>
                </v:rect>
                <v:rect id="Rectangle 14121" o:spid="_x0000_s3181" style="position:absolute;left:25523;top:10671;width:4162;height: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14:paraId="07E495A4" w14:textId="77777777" w:rsidR="006E2FA2" w:rsidRDefault="006E2FA2">
                        <w:pPr>
                          <w:spacing w:after="160" w:line="259" w:lineRule="auto"/>
                          <w:ind w:left="0" w:firstLine="0"/>
                          <w:jc w:val="left"/>
                        </w:pPr>
                        <w:proofErr w:type="gramStart"/>
                        <w:r>
                          <w:rPr>
                            <w:color w:val="FFFFFF"/>
                            <w:w w:val="97"/>
                            <w:sz w:val="8"/>
                          </w:rPr>
                          <w:t>nish</w:t>
                        </w:r>
                        <w:proofErr w:type="gramEnd"/>
                        <w:r>
                          <w:rPr>
                            <w:color w:val="FFFFFF"/>
                            <w:spacing w:val="8"/>
                            <w:w w:val="97"/>
                            <w:sz w:val="8"/>
                          </w:rPr>
                          <w:t xml:space="preserve"> </w:t>
                        </w:r>
                        <w:r>
                          <w:rPr>
                            <w:color w:val="FFFFFF"/>
                            <w:w w:val="97"/>
                            <w:sz w:val="8"/>
                          </w:rPr>
                          <w:t>the</w:t>
                        </w:r>
                        <w:r>
                          <w:rPr>
                            <w:color w:val="FFFFFF"/>
                            <w:spacing w:val="8"/>
                            <w:w w:val="97"/>
                            <w:sz w:val="8"/>
                          </w:rPr>
                          <w:t xml:space="preserve"> </w:t>
                        </w:r>
                        <w:r>
                          <w:rPr>
                            <w:color w:val="FFFFFF"/>
                            <w:w w:val="97"/>
                            <w:sz w:val="8"/>
                          </w:rPr>
                          <w:t>border</w:t>
                        </w:r>
                      </w:p>
                    </w:txbxContent>
                  </v:textbox>
                </v:rect>
                <v:shape id="Shape 14122" o:spid="_x0000_s3182" style="position:absolute;left:17281;top:10938;width:218;height:276;visibility:visible;mso-wrap-style:square;v-text-anchor:top" coordsize="21859,27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YpsQA&#10;AADeAAAADwAAAGRycy9kb3ducmV2LnhtbERPTWvCQBC9C/0Pywi9mU3SIhJdxRZCi/Si5tDehuyY&#10;DWZnQ3Yb47/vFgq9zeN9zmY32U6MNPjWsYIsSUEQ10633CiozuViBcIHZI2dY1JwJw+77cNsg4V2&#10;Nz7SeAqNiCHsC1RgQugLKX1tyKJPXE8cuYsbLIYIh0bqAW8x3HYyT9OltNhybDDY06uh+nr6tgre&#10;ZJt9rJ7k3XyW+eFQf13phSulHufTfg0i0BT+xX/udx3nP2d5Dr/vx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2KbEAAAA3gAAAA8AAAAAAAAAAAAAAAAAmAIAAGRycy9k&#10;b3ducmV2LnhtbFBLBQYAAAAABAAEAPUAAACJAwAAAAA=&#10;" path="m21859,r,27566l,13783,21859,xe" fillcolor="#2f3b46" stroked="f" strokeweight="0">
                  <v:stroke miterlimit="83231f" joinstyle="miter"/>
                  <v:path arrowok="t" textboxrect="0,0,21859,27566"/>
                </v:shape>
                <v:shape id="Picture 124649" o:spid="_x0000_s3183" type="#_x0000_t75" style="position:absolute;left:20226;top:12127;width:2206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pEnPFAAAA3wAAAA8AAABkcnMvZG93bnJldi54bWxET1tLwzAUfhf2H8IR9ubSbmNqt2zoYBcU&#10;H6zKXg/NsS1LTkqTtd2/N4Lg48d3X20Ga0RHra8dK0gnCQjiwumaSwWfH7u7BxA+IGs0jknBlTxs&#10;1qObFWba9fxOXR5KEUPYZ6igCqHJpPRFRRb9xDXEkft2rcUQYVtK3WIfw62R0yRZSIs1x4YKG9pW&#10;VJzzi1Vg0reuz0/3nl9ej83zfvblDqlRanw7PC1BBBrCv/jPfdRx/nS+mD/C758I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RJzxQAAAN8AAAAPAAAAAAAAAAAAAAAA&#10;AJ8CAABkcnMvZG93bnJldi54bWxQSwUGAAAAAAQABAD3AAAAkQMAAAAA&#10;">
                  <v:imagedata r:id="rId103" o:title=""/>
                </v:shape>
                <v:shape id="Picture 14124" o:spid="_x0000_s3184" type="#_x0000_t75" style="position:absolute;left:24282;top:16163;width:3923;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rLZ3GAAAA3gAAAA8AAABkcnMvZG93bnJldi54bWxET0trwkAQvhf8D8sIXkrdJKQPomsQQSpC&#10;D/Vx8DbNjkkwOxuya5L++26h0Nt8fM9Z5qNpRE+dqy0riOcRCOLC6ppLBafj9ukNhPPIGhvLpOCb&#10;HOSrycMSM20H/qT+4EsRQthlqKDyvs2kdEVFBt3ctsSBu9rOoA+wK6XucAjhppFJFL1IgzWHhgpb&#10;2lRU3A53o+BGdN69f+zr4nn/ejWXMnkcvoxSs+m4XoDwNPp/8Z97p8P8NE5S+H0n3CB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qstncYAAADeAAAADwAAAAAAAAAAAAAA&#10;AACfAgAAZHJzL2Rvd25yZXYueG1sUEsFBgAAAAAEAAQA9wAAAJIDAAAAAA==&#10;">
                  <v:imagedata r:id="rId104" o:title=""/>
                </v:shape>
                <v:shape id="Picture 14125" o:spid="_x0000_s3185" type="#_x0000_t75" style="position:absolute;left:30371;top:16389;width:8515;height:3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YSbEAAAA3gAAAA8AAABkcnMvZG93bnJldi54bWxEj0FrAjEQhe+F/ocwQm810aqUrVHKguCx&#10;ruJ5uplmFzeTJcnq+u9NodDbDO99b96st6PrxJVCbD1rmE0VCOLam5athtNx9/oOIiZkg51n0nCn&#10;CNvN89MaC+NvfKBrlazIIRwL1NCk1BdSxrohh3Hqe+Ks/fjgMOU1WGkC3nK46+RcqZV02HK+0GBP&#10;ZUP1pRpcrhG/1Vtlh2FVnsuhskHZr+6k9ctk/PwAkWhM/+Y/em8yt5jNl/D7Tp5B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SYSbEAAAA3gAAAA8AAAAAAAAAAAAAAAAA&#10;nwIAAGRycy9kb3ducmV2LnhtbFBLBQYAAAAABAAEAPcAAACQAwAAAAA=&#10;">
                  <v:imagedata r:id="rId105" o:title=""/>
                </v:shape>
                <v:rect id="Rectangle 14126" o:spid="_x0000_s3186" style="position:absolute;left:30965;top:16599;width:9672;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14:paraId="1DC647F8" w14:textId="77777777" w:rsidR="006E2FA2" w:rsidRDefault="006E2FA2">
                        <w:pPr>
                          <w:spacing w:after="160" w:line="259" w:lineRule="auto"/>
                          <w:ind w:left="0" w:firstLine="0"/>
                          <w:jc w:val="left"/>
                        </w:pPr>
                        <w:r>
                          <w:rPr>
                            <w:color w:val="DEDEDE"/>
                            <w:spacing w:val="-2"/>
                            <w:w w:val="96"/>
                            <w:sz w:val="10"/>
                          </w:rPr>
                          <w:t>The</w:t>
                        </w:r>
                        <w:r>
                          <w:rPr>
                            <w:color w:val="DEDEDE"/>
                            <w:spacing w:val="9"/>
                            <w:w w:val="96"/>
                            <w:sz w:val="10"/>
                          </w:rPr>
                          <w:t xml:space="preserve"> </w:t>
                        </w:r>
                        <w:r>
                          <w:rPr>
                            <w:color w:val="DEDEDE"/>
                            <w:spacing w:val="-2"/>
                            <w:w w:val="96"/>
                            <w:sz w:val="10"/>
                          </w:rPr>
                          <w:t>course</w:t>
                        </w:r>
                        <w:r>
                          <w:rPr>
                            <w:color w:val="DEDEDE"/>
                            <w:spacing w:val="9"/>
                            <w:w w:val="96"/>
                            <w:sz w:val="10"/>
                          </w:rPr>
                          <w:t xml:space="preserve"> </w:t>
                        </w:r>
                        <w:r>
                          <w:rPr>
                            <w:color w:val="DEDEDE"/>
                            <w:spacing w:val="-2"/>
                            <w:w w:val="96"/>
                            <w:sz w:val="10"/>
                          </w:rPr>
                          <w:t>of</w:t>
                        </w:r>
                        <w:r>
                          <w:rPr>
                            <w:color w:val="DEDEDE"/>
                            <w:spacing w:val="9"/>
                            <w:w w:val="96"/>
                            <w:sz w:val="10"/>
                          </w:rPr>
                          <w:t xml:space="preserve"> </w:t>
                        </w:r>
                        <w:r>
                          <w:rPr>
                            <w:color w:val="DEDEDE"/>
                            <w:spacing w:val="-2"/>
                            <w:w w:val="96"/>
                            <w:sz w:val="10"/>
                          </w:rPr>
                          <w:t>this</w:t>
                        </w:r>
                        <w:r>
                          <w:rPr>
                            <w:color w:val="DEDEDE"/>
                            <w:spacing w:val="9"/>
                            <w:w w:val="96"/>
                            <w:sz w:val="10"/>
                          </w:rPr>
                          <w:t xml:space="preserve"> </w:t>
                        </w:r>
                        <w:r>
                          <w:rPr>
                            <w:color w:val="DEDEDE"/>
                            <w:spacing w:val="-2"/>
                            <w:w w:val="96"/>
                            <w:sz w:val="10"/>
                          </w:rPr>
                          <w:t>border</w:t>
                        </w:r>
                        <w:r>
                          <w:rPr>
                            <w:color w:val="DEDEDE"/>
                            <w:spacing w:val="9"/>
                            <w:w w:val="96"/>
                            <w:sz w:val="10"/>
                          </w:rPr>
                          <w:t xml:space="preserve"> </w:t>
                        </w:r>
                        <w:r>
                          <w:rPr>
                            <w:color w:val="DEDEDE"/>
                            <w:spacing w:val="-2"/>
                            <w:w w:val="96"/>
                            <w:sz w:val="10"/>
                          </w:rPr>
                          <w:t>is</w:t>
                        </w:r>
                      </w:p>
                    </w:txbxContent>
                  </v:textbox>
                </v:rect>
                <v:rect id="Rectangle 19241" o:spid="_x0000_s3187" style="position:absolute;left:30949;top:18610;width:2345;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y44cQA&#10;AADeAAAADwAAAGRycy9kb3ducmV2LnhtbERPS4vCMBC+C/sfwix401QRsdUosqvo0ceC621oZtuy&#10;zaQ00VZ/vREEb/PxPWe2aE0prlS7wrKCQT8CQZxaXXCm4Oe47k1AOI+ssbRMCm7kYDH/6Mww0bbh&#10;PV0PPhMhhF2CCnLvq0RKl+Zk0PVtRRy4P1sb9AHWmdQ1NiHclHIYRWNpsODQkGNFXzml/4eLUbCZ&#10;VMvfrb03Wbk6b067U/x9jL1S3c92OQXhqfVv8cu91WF+PBwN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uOHEAAAA3gAAAA8AAAAAAAAAAAAAAAAAmAIAAGRycy9k&#10;b3ducmV2LnhtbFBLBQYAAAAABAAEAPUAAACJAwAAAAA=&#10;" filled="f" stroked="f">
                  <v:textbox inset="0,0,0,0">
                    <w:txbxContent>
                      <w:p w14:paraId="22A1D29F" w14:textId="77777777" w:rsidR="006E2FA2" w:rsidRDefault="006E2FA2">
                        <w:pPr>
                          <w:spacing w:after="160" w:line="259" w:lineRule="auto"/>
                          <w:ind w:left="0" w:firstLine="0"/>
                          <w:jc w:val="left"/>
                        </w:pPr>
                        <w:proofErr w:type="gramStart"/>
                        <w:r>
                          <w:rPr>
                            <w:color w:val="DEDEDE"/>
                            <w:spacing w:val="-2"/>
                            <w:w w:val="95"/>
                            <w:sz w:val="8"/>
                          </w:rPr>
                          <w:t>unknown</w:t>
                        </w:r>
                        <w:proofErr w:type="gramEnd"/>
                      </w:p>
                    </w:txbxContent>
                  </v:textbox>
                </v:rect>
                <v:rect id="Rectangle 19242" o:spid="_x0000_s3188" style="position:absolute;left:36986;top:18610;width:1698;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4mlsUA&#10;AADeAAAADwAAAGRycy9kb3ducmV2LnhtbERPTWvCQBC9F/wPywi91Y2hFJNmI6IteqxGsL0N2WkS&#10;zM6G7Nak/fVdQfA2j/c52XI0rbhQ7xrLCuazCARxaXXDlYJj8f60AOE8ssbWMin4JQfLfPKQYart&#10;wHu6HHwlQgi7FBXU3neplK6syaCb2Y44cN+2N+gD7CupexxCuGllHEUv0mDDoaHGjtY1lefDj1Gw&#10;XXSrz539G6r27Wt7+jglmyLxSj1Ox9UrCE+jv4tv7p0O85P4O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iaWxQAAAN4AAAAPAAAAAAAAAAAAAAAAAJgCAABkcnMv&#10;ZG93bnJldi54bWxQSwUGAAAAAAQABAD1AAAAigMAAAAA&#10;" filled="f" stroked="f">
                  <v:textbox inset="0,0,0,0">
                    <w:txbxContent>
                      <w:p w14:paraId="3E70B54F" w14:textId="77777777" w:rsidR="006E2FA2" w:rsidRDefault="006E2FA2">
                        <w:pPr>
                          <w:spacing w:after="160" w:line="259" w:lineRule="auto"/>
                          <w:ind w:left="0" w:firstLine="0"/>
                          <w:jc w:val="left"/>
                        </w:pPr>
                        <w:proofErr w:type="gramStart"/>
                        <w:r>
                          <w:rPr>
                            <w:color w:val="DEDEDE"/>
                            <w:spacing w:val="-2"/>
                            <w:w w:val="95"/>
                            <w:sz w:val="8"/>
                          </w:rPr>
                          <w:t>known</w:t>
                        </w:r>
                        <w:proofErr w:type="gramEnd"/>
                      </w:p>
                    </w:txbxContent>
                  </v:textbox>
                </v:rect>
                <v:shape id="Shape 14128" o:spid="_x0000_s3189" style="position:absolute;left:31021;top:18302;width:7215;height:0;visibility:visible;mso-wrap-style:square;v-text-anchor:top" coordsize="72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J8MA&#10;AADeAAAADwAAAGRycy9kb3ducmV2LnhtbESPT2sCQQzF7wW/w5CCtzqrtEVXRxFB6NVRPMed7B+7&#10;k1l2Rl2/vTkUekt4L+/9stoMvlV36mMT2MB0koEiLoJruDJwOu4/5qBiQnbYBiYDT4qwWY/eVpi7&#10;8OAD3W2qlIRwzNFAnVKXax2LmjzGSeiIRStD7zHJ2lfa9fiQcN/qWZZ9a48NS0ONHe1qKn7tzRu4&#10;Lb54b+PF2mva2XM7lNeLL40Zvw/bJahEQ/o3/13/OMH/nM6EV96RGf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TJ8MAAADeAAAADwAAAAAAAAAAAAAAAACYAgAAZHJzL2Rv&#10;d25yZXYueG1sUEsFBgAAAAAEAAQA9QAAAIgDAAAAAA==&#10;" path="m,l721530,e" filled="f" strokecolor="#dedede" strokeweight=".1305mm">
                  <v:stroke miterlimit="1" joinstyle="miter"/>
                  <v:path arrowok="t" textboxrect="0,0,721530,0"/>
                </v:shape>
                <v:shape id="Shape 14129" o:spid="_x0000_s3190" style="position:absolute;left:37335;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OvsIA&#10;AADeAAAADwAAAGRycy9kb3ducmV2LnhtbERPS2rDMBDdF3IHMYHsajlpMY0TJYSYQjctNM0BBmts&#10;mVgjYyn+3D4qFLqbx/vO/jjZVgzU+8axgnWSgiAunW64VnD9eX9+A+EDssbWMSmYycPxsHjaY67d&#10;yN80XEItYgj7HBWYELpcSl8asugT1xFHrnK9xRBhX0vd4xjDbSs3aZpJiw3HBoMdnQ2Vt8vdKnBV&#10;N9wbzD6H+csUdWGz8DKjUqvldNqBCDSFf/Gf+0PH+a/rzRZ+34k3yM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Y6+wgAAAN4AAAAPAAAAAAAAAAAAAAAAAJgCAABkcnMvZG93&#10;bnJldi54bWxQSwUGAAAAAAQABAD1AAAAhwMAAAAA&#10;" path="m,22047l,e" filled="f" strokecolor="#dedede" strokeweight=".1277mm">
                  <v:stroke miterlimit="1" joinstyle="miter"/>
                  <v:path arrowok="t" textboxrect="0,0,0,22047"/>
                </v:shape>
                <v:shape id="Shape 14130" o:spid="_x0000_s3191" style="position:absolute;left:36432;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x/sQA&#10;AADeAAAADwAAAGRycy9kb3ducmV2LnhtbESPQWvCQBCF7wX/wzKCt7pRS5DoKqIIXlqo7Q8YsmM2&#10;mJ0N2TUm/945FHqbYd68977tfvCN6qmLdWADi3kGirgMtubKwO/P+X0NKiZki01gMjBShP1u8rbF&#10;woYnf1N/TZUSE44FGnAptYXWsXTkMc5DSyy3W+g8Jlm7StsOn2LuG73Mslx7rFkSHLZ0dFTerw9v&#10;INza/lFj/tmPX+5UnXyeViMaM5sOhw2oREP6F/99X6zU/1isBEBwZAa9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Csf7EAAAA3gAAAA8AAAAAAAAAAAAAAAAAmAIAAGRycy9k&#10;b3ducmV2LnhtbFBLBQYAAAAABAAEAPUAAACJAwAAAAA=&#10;" path="m,22047l,e" filled="f" strokecolor="#dedede" strokeweight=".1277mm">
                  <v:stroke miterlimit="1" joinstyle="miter"/>
                  <v:path arrowok="t" textboxrect="0,0,0,22047"/>
                </v:shape>
                <v:shape id="Shape 14131" o:spid="_x0000_s3192" style="position:absolute;left:35531;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UZcIA&#10;AADeAAAADwAAAGRycy9kb3ducmV2LnhtbERPS2rDMBDdB3IHMYXuEtl1McGJEkpMoZsWmuQAgzWx&#10;TKyRseTf7atCobt5vO8cTrNtxUi9bxwrSLcJCOLK6YZrBbfr+2YHwgdkja1jUrCQh9NxvTpgod3E&#10;3zReQi1iCPsCFZgQukJKXxmy6LeuI47c3fUWQ4R9LXWPUwy3rXxJklxabDg2GOzobKh6XAarwN27&#10;cWgw/xyXL1PWpc1DtqBSz0/z2x5EoDn8i//cHzrOf02zFH7fiTfI4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ThRlwgAAAN4AAAAPAAAAAAAAAAAAAAAAAJgCAABkcnMvZG93&#10;bnJldi54bWxQSwUGAAAAAAQABAD1AAAAhwMAAAAA&#10;" path="m,22047l,e" filled="f" strokecolor="#dedede" strokeweight=".1277mm">
                  <v:stroke miterlimit="1" joinstyle="miter"/>
                  <v:path arrowok="t" textboxrect="0,0,0,22047"/>
                </v:shape>
                <v:shape id="Shape 14132" o:spid="_x0000_s3193" style="position:absolute;left:34629;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KEsIA&#10;AADeAAAADwAAAGRycy9kb3ducmV2LnhtbERPzWqDQBC+F/oOyxR6a1ZjkGJdJTQUemmgJg8wuBNX&#10;4s6KuzH69t1Cobf5+H6nrBc7iJkm3ztWkG4SEMSt0z13Cs6nj5dXED4gaxwck4KVPNTV40OJhXZ3&#10;/qa5CZ2IIewLVGBCGAspfWvIot+4kThyFzdZDBFOndQT3mO4HeQ2SXJpsefYYHCkd0PttblZBe4y&#10;zrce8695PZpDd7B5yFZU6vlp2b+BCLSEf/Gf+1PH+bs028LvO/EGW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nIoSwgAAAN4AAAAPAAAAAAAAAAAAAAAAAJgCAABkcnMvZG93&#10;bnJldi54bWxQSwUGAAAAAAQABAD1AAAAhwMAAAAA&#10;" path="m,22047l,e" filled="f" strokecolor="#dedede" strokeweight=".1277mm">
                  <v:stroke miterlimit="1" joinstyle="miter"/>
                  <v:path arrowok="t" textboxrect="0,0,0,22047"/>
                </v:shape>
                <v:shape id="Shape 14133" o:spid="_x0000_s3194" style="position:absolute;left:33727;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vicIA&#10;AADeAAAADwAAAGRycy9kb3ducmV2LnhtbERPS2rDMBDdF3oHMYXuajlxMMW1EkpNoJsEmvQAgzW2&#10;TK2RsRR/bh8VCt3N432nPCy2FxONvnOsYJOkIIhrpztuFXxfjy+vIHxA1tg7JgUreTjsHx9KLLSb&#10;+YumS2hFDGFfoAITwlBI6WtDFn3iBuLINW60GCIcW6lHnGO47eU2TXNpsePYYHCgD0P1z+VmFbhm&#10;mG4d5qdpPZuqrWweshWVen5a3t9ABFrCv/jP/anj/N0my+D3nXiD3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0C+JwgAAAN4AAAAPAAAAAAAAAAAAAAAAAJgCAABkcnMvZG93&#10;bnJldi54bWxQSwUGAAAAAAQABAD1AAAAhwMAAAAA&#10;" path="m,22047l,e" filled="f" strokecolor="#dedede" strokeweight=".1277mm">
                  <v:stroke miterlimit="1" joinstyle="miter"/>
                  <v:path arrowok="t" textboxrect="0,0,0,22047"/>
                </v:shape>
                <v:shape id="Shape 14134" o:spid="_x0000_s3195" style="position:absolute;left:32825;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3/cAA&#10;AADeAAAADwAAAGRycy9kb3ducmV2LnhtbERPy6rCMBDdC/5DGMGdpj4oUo0iiuDGC3rvBwzN2BSb&#10;SWlibf/eCBfczeE8Z7PrbCVaanzpWMFsmoAgzp0uuVDw93uarED4gKyxckwKevKw2w4HG8y0e/GV&#10;2lsoRAxhn6ECE0KdSelzQxb91NXEkbu7xmKIsCmkbvAVw20l50mSSoslxwaDNR0M5Y/b0ypw97p9&#10;lphe2v7HHIujTcOiR6XGo26/BhGoC1/xv/us4/zlbLGEzzvxBr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m3/cAAAADeAAAADwAAAAAAAAAAAAAAAACYAgAAZHJzL2Rvd25y&#10;ZXYueG1sUEsFBgAAAAAEAAQA9QAAAIUDAAAAAA==&#10;" path="m,22047l,e" filled="f" strokecolor="#dedede" strokeweight=".1277mm">
                  <v:stroke miterlimit="1" joinstyle="miter"/>
                  <v:path arrowok="t" textboxrect="0,0,0,22047"/>
                </v:shape>
                <v:shape id="Shape 14135" o:spid="_x0000_s3196" style="position:absolute;left:31923;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SZsMA&#10;AADeAAAADwAAAGRycy9kb3ducmV2LnhtbERPzWrCQBC+F3yHZYTemo3aBomuIoaClxZq+wBDdpIN&#10;ZmdDdhOTt3cLhd7m4/ud/XGyrRip941jBaskBUFcOt1wreDn+/1lC8IHZI2tY1Iwk4fjYfG0x1y7&#10;O3/ReA21iCHsc1RgQuhyKX1pyKJPXEccucr1FkOEfS11j/cYblu5TtNMWmw4Nhjs6GyovF0Hq8BV&#10;3Tg0mH2M86cp6sJmYTOjUs/L6bQDEWgK/+I/90XH+a+rzRv8vhNv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USZsMAAADeAAAADwAAAAAAAAAAAAAAAACYAgAAZHJzL2Rv&#10;d25yZXYueG1sUEsFBgAAAAAEAAQA9QAAAIgDAAAAAA==&#10;" path="m,22047l,e" filled="f" strokecolor="#dedede" strokeweight=".1277mm">
                  <v:stroke miterlimit="1" joinstyle="miter"/>
                  <v:path arrowok="t" textboxrect="0,0,0,22047"/>
                </v:shape>
                <v:shape id="Shape 14136" o:spid="_x0000_s3197" style="position:absolute;left:38236;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MEcIA&#10;AADeAAAADwAAAGRycy9kb3ducmV2LnhtbERPzWqDQBC+F/oOywR6q2uSIsW6hlAJ9NJCkz7A4I6u&#10;1J0VdzX69t1AoLf5+H6nOCy2FzONvnOsYJukIIhrpztuFfxcTs+vIHxA1tg7JgUreTiUjw8F5tpd&#10;+Zvmc2hFDGGfowITwpBL6WtDFn3iBuLINW60GCIcW6lHvMZw28tdmmbSYsexweBA74bq3/NkFbhm&#10;mKcOs895/TJVW9ks7FdU6mmzHN9ABFrCv/ju/tBx/st2n8HtnXiD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p4wRwgAAAN4AAAAPAAAAAAAAAAAAAAAAAJgCAABkcnMvZG93&#10;bnJldi54bWxQSwUGAAAAAAQABAD1AAAAhwMAAAAA&#10;" path="m,22047l,e" filled="f" strokecolor="#dedede" strokeweight=".1277mm">
                  <v:stroke miterlimit="1" joinstyle="miter"/>
                  <v:path arrowok="t" textboxrect="0,0,0,22047"/>
                </v:shape>
                <v:shape id="Shape 14137" o:spid="_x0000_s3198" style="position:absolute;left:31021;top:18190;width:0;height:220;visibility:visible;mso-wrap-style:square;v-text-anchor:top" coordsize="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isEA&#10;AADeAAAADwAAAGRycy9kb3ducmV2LnhtbERP24rCMBB9F/yHMMK+aeqF7lKNsqwIvijY3Q8YmrEp&#10;NpPSxNr+/UYQfJvDuc5m19tadNT6yrGC+SwBQVw4XXGp4O/3MP0C4QOyxtoxKRjIw247Hm0w0+7B&#10;F+ryUIoYwj5DBSaEJpPSF4Ys+plriCN3da3FEGFbSt3iI4bbWi6SJJUWK44NBhv6MVTc8rtV4K5N&#10;d68wPXXD2ezLvU3DckClPib99xpEoD68xS/3Ucf5q/nyE57vxBv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KYrBAAAA3gAAAA8AAAAAAAAAAAAAAAAAmAIAAGRycy9kb3du&#10;cmV2LnhtbFBLBQYAAAAABAAEAPUAAACGAwAAAAA=&#10;" path="m,22047l,e" filled="f" strokecolor="#dedede" strokeweight=".1277mm">
                  <v:stroke miterlimit="1" joinstyle="miter"/>
                  <v:path arrowok="t" textboxrect="0,0,0,22047"/>
                </v:shape>
                <v:shape id="Shape 14138" o:spid="_x0000_s3199" style="position:absolute;left:36271;top:17971;width:224;height:663;visibility:visible;mso-wrap-style:square;v-text-anchor:top" coordsize="22342,66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o7sYA&#10;AADeAAAADwAAAGRycy9kb3ducmV2LnhtbESPT0/DMAzF70h8h8hIu7F0f4RQWTaNSWMTnAhwtxKv&#10;rWicrgld9+3xAYmbrff83s+rzRhaNVCfmsgGZtMCFLGLvuHKwOfH/v4RVMrIHtvIZOBKCTbr25sV&#10;lj5e+J0GmyslIZxKNFDn3JVaJ1dTwDSNHbFop9gHzLL2lfY9XiQ8tHpeFA86YMPSUGNHu5rct/0J&#10;BvLr8Hw4bytrX3Rwx8HZr7fT1ZjJ3bh9ApVpzP/mv+ujF/zlbCG88o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ao7sYAAADeAAAADwAAAAAAAAAAAAAAAACYAgAAZHJz&#10;L2Rvd25yZXYueG1sUEsFBgAAAAAEAAQA9QAAAIsDAAAAAA==&#10;" path="m5520,l16849,v3047,,5493,2454,5493,5521l22342,60812v,3047,-2446,5522,-5493,5522l5520,66334c2446,66334,,63859,,60812l,5521c,2454,2446,,5520,xe" fillcolor="#d57d00" strokecolor="white" strokeweight=".03047mm">
                  <v:stroke endcap="round"/>
                  <v:path arrowok="t" textboxrect="0,0,22342,66334"/>
                </v:shape>
                <w10:anchorlock/>
              </v:group>
            </w:pict>
          </mc:Fallback>
        </mc:AlternateContent>
      </w:r>
    </w:p>
    <w:p w14:paraId="04E0B5F8" w14:textId="77777777" w:rsidR="00A21FDC" w:rsidRDefault="00252176">
      <w:pPr>
        <w:spacing w:after="286"/>
        <w:ind w:right="314" w:hanging="10"/>
        <w:jc w:val="center"/>
      </w:pPr>
      <w:r>
        <w:t>Figure 4.5: Drawing historical borders instead of full Areas and defining a level of certainty.</w:t>
      </w:r>
    </w:p>
    <w:p w14:paraId="3BB1A085" w14:textId="77777777" w:rsidR="00A21FDC" w:rsidRDefault="00252176">
      <w:pPr>
        <w:spacing w:after="551"/>
        <w:ind w:left="2" w:right="314"/>
      </w:pPr>
      <w:r>
        <w:t xml:space="preserve">If the created territory overlaps with an existing territory, its intersection will </w:t>
      </w:r>
      <w:del w:id="235" w:author="Tom" w:date="2016-06-06T21:32:00Z">
        <w:r w:rsidDel="00BA23D3">
          <w:delText xml:space="preserve">created </w:delText>
        </w:r>
      </w:del>
      <w:ins w:id="236" w:author="Tom" w:date="2016-06-06T21:36:00Z">
        <w:r w:rsidR="001D5282">
          <w:t xml:space="preserve">generate </w:t>
        </w:r>
      </w:ins>
      <w:r>
        <w:t>a separate territory. In the next step, this territory can then be defined as a contested Area or defined as a part of another Area. If the</w:t>
      </w:r>
      <w:bookmarkStart w:id="237" w:name="_GoBack"/>
      <w:bookmarkEnd w:id="237"/>
      <w:r>
        <w:t xml:space="preserve"> step yields an empty territory that was claimed before, it can later be defined as a neutral zone or unclaimed land.</w:t>
      </w:r>
    </w:p>
    <w:p w14:paraId="2867D55A" w14:textId="77777777" w:rsidR="00A21FDC" w:rsidRDefault="00252176">
      <w:pPr>
        <w:pStyle w:val="Heading3"/>
        <w:tabs>
          <w:tab w:val="center" w:pos="1541"/>
        </w:tabs>
        <w:ind w:left="-13" w:firstLine="0"/>
      </w:pPr>
      <w:bookmarkStart w:id="238" w:name="_Toc129125"/>
      <w:r>
        <w:t>4.2.3</w:t>
      </w:r>
      <w:r>
        <w:tab/>
        <w:t>Special Areas</w:t>
      </w:r>
      <w:bookmarkEnd w:id="238"/>
    </w:p>
    <w:p w14:paraId="327098AA" w14:textId="77777777" w:rsidR="00A21FDC" w:rsidRDefault="00252176">
      <w:pPr>
        <w:spacing w:after="384"/>
        <w:ind w:left="2" w:right="163"/>
      </w:pPr>
      <w:r>
        <w:t>To treat special Areas differently, a new step in the workflow is defined. After the territory and the name of a new Area have been defined, a special status can be assigned to it.</w:t>
      </w:r>
    </w:p>
    <w:p w14:paraId="249D89BA" w14:textId="77777777" w:rsidR="00A21FDC" w:rsidRDefault="00252176">
      <w:pPr>
        <w:numPr>
          <w:ilvl w:val="0"/>
          <w:numId w:val="32"/>
        </w:numPr>
        <w:spacing w:after="155"/>
        <w:ind w:left="499" w:right="314" w:hanging="255"/>
      </w:pPr>
      <w:r>
        <w:t xml:space="preserve">A </w:t>
      </w:r>
      <w:r>
        <w:rPr>
          <w:i/>
        </w:rPr>
        <w:t xml:space="preserve">fully sovereign country </w:t>
      </w:r>
      <w:r>
        <w:t>is a political entity with full sovereignty over its territory and people and significant international recognition, e.g. Estonia.</w:t>
      </w:r>
    </w:p>
    <w:p w14:paraId="4AB9617D" w14:textId="77777777" w:rsidR="00A21FDC" w:rsidRDefault="00252176">
      <w:pPr>
        <w:numPr>
          <w:ilvl w:val="0"/>
          <w:numId w:val="32"/>
        </w:numPr>
        <w:spacing w:after="159"/>
        <w:ind w:left="499" w:right="314" w:hanging="255"/>
      </w:pPr>
      <w:r>
        <w:t xml:space="preserve">An </w:t>
      </w:r>
      <w:r>
        <w:rPr>
          <w:i/>
        </w:rPr>
        <w:t xml:space="preserve">unclaimed land </w:t>
      </w:r>
      <w:r>
        <w:t>is a territory that is not claimed by any political entity, e.g. Antarctica.</w:t>
      </w:r>
    </w:p>
    <w:p w14:paraId="44DDC5BC" w14:textId="77777777" w:rsidR="00A21FDC" w:rsidRDefault="00252176">
      <w:pPr>
        <w:numPr>
          <w:ilvl w:val="0"/>
          <w:numId w:val="32"/>
        </w:numPr>
        <w:spacing w:after="155" w:line="261" w:lineRule="auto"/>
        <w:ind w:left="499" w:right="314" w:hanging="255"/>
      </w:pPr>
      <w:r>
        <w:t xml:space="preserve">A </w:t>
      </w:r>
      <w:r>
        <w:rPr>
          <w:i/>
        </w:rPr>
        <w:t xml:space="preserve">neutral zone </w:t>
      </w:r>
      <w:r>
        <w:t>is often a buffer zone between two conflicting parties, e.g. currently on Cyprus.</w:t>
      </w:r>
    </w:p>
    <w:p w14:paraId="0AF7A886" w14:textId="77777777" w:rsidR="00A21FDC" w:rsidRDefault="00252176">
      <w:pPr>
        <w:numPr>
          <w:ilvl w:val="0"/>
          <w:numId w:val="32"/>
        </w:numPr>
        <w:ind w:left="499" w:right="314" w:hanging="255"/>
      </w:pPr>
      <w:r>
        <w:t xml:space="preserve">A </w:t>
      </w:r>
      <w:r>
        <w:rPr>
          <w:i/>
        </w:rPr>
        <w:t xml:space="preserve">contested territory </w:t>
      </w:r>
      <w:r>
        <w:t>is claimed by at least two different political entities of the same hierarchical level, e.g. the Kashmir region between India and Pakistan. It is also suitable for Areas that have claimed independence from a sovereign country but are not yet recognized as such, making their whole territory contested, e.g. Nagorno-Karabakh (see figure 4.6).</w:t>
      </w:r>
    </w:p>
    <w:p w14:paraId="5A08CD62" w14:textId="77777777" w:rsidR="00A21FDC" w:rsidRDefault="00252176">
      <w:pPr>
        <w:numPr>
          <w:ilvl w:val="0"/>
          <w:numId w:val="32"/>
        </w:numPr>
        <w:spacing w:after="147"/>
        <w:ind w:left="499" w:right="314" w:hanging="255"/>
      </w:pPr>
      <w:r>
        <w:t>A territory can be a subordinate part of another country with a certain degree of autonomy (</w:t>
      </w:r>
      <w:r>
        <w:rPr>
          <w:i/>
        </w:rPr>
        <w:t xml:space="preserve">∈ </w:t>
      </w:r>
      <w:r>
        <w:rPr>
          <w:sz w:val="31"/>
          <w:vertAlign w:val="subscript"/>
        </w:rPr>
        <w:t>[0</w:t>
      </w:r>
      <w:proofErr w:type="gramStart"/>
      <w:r>
        <w:rPr>
          <w:i/>
          <w:sz w:val="31"/>
          <w:vertAlign w:val="subscript"/>
        </w:rPr>
        <w:t>..</w:t>
      </w:r>
      <w:r>
        <w:rPr>
          <w:sz w:val="31"/>
          <w:vertAlign w:val="subscript"/>
        </w:rPr>
        <w:t>1</w:t>
      </w:r>
      <w:proofErr w:type="gramEnd"/>
      <w:r>
        <w:rPr>
          <w:sz w:val="31"/>
          <w:vertAlign w:val="subscript"/>
        </w:rPr>
        <w:t>]</w:t>
      </w:r>
      <w:r>
        <w:t xml:space="preserve">). Fully subordinate parts of a country, like a US State or a German Bundesland have no autonomy (0). Autonomous countries within another country, like England to the United Kingdom </w:t>
      </w:r>
      <w:r>
        <w:lastRenderedPageBreak/>
        <w:t>or Greenland to Denmark, receive have certain a degree of autonomy (</w:t>
      </w:r>
      <w:r>
        <w:rPr>
          <w:i/>
        </w:rPr>
        <w:t>∈</w:t>
      </w:r>
      <w:proofErr w:type="gramStart"/>
      <w:r>
        <w:rPr>
          <w:sz w:val="31"/>
          <w:vertAlign w:val="subscript"/>
        </w:rPr>
        <w:t>]0</w:t>
      </w:r>
      <w:proofErr w:type="gramEnd"/>
      <w:r>
        <w:rPr>
          <w:i/>
          <w:sz w:val="31"/>
          <w:vertAlign w:val="subscript"/>
        </w:rPr>
        <w:t>..</w:t>
      </w:r>
      <w:r>
        <w:rPr>
          <w:sz w:val="31"/>
          <w:vertAlign w:val="subscript"/>
        </w:rPr>
        <w:t>1[</w:t>
      </w:r>
      <w:r>
        <w:t>). The value 1 is excluded, because full autonomy means the territory is a sovereign country.</w:t>
      </w:r>
    </w:p>
    <w:p w14:paraId="1EBC04FE" w14:textId="77777777" w:rsidR="00A21FDC" w:rsidRDefault="00252176">
      <w:pPr>
        <w:spacing w:after="175" w:line="259" w:lineRule="auto"/>
        <w:ind w:left="842" w:firstLine="0"/>
        <w:jc w:val="left"/>
      </w:pPr>
      <w:r>
        <w:rPr>
          <w:noProof/>
          <w:sz w:val="22"/>
        </w:rPr>
        <mc:AlternateContent>
          <mc:Choice Requires="wpg">
            <w:drawing>
              <wp:inline distT="0" distB="0" distL="0" distR="0" wp14:anchorId="73237B6B" wp14:editId="3342AD6F">
                <wp:extent cx="4227972" cy="1556921"/>
                <wp:effectExtent l="0" t="0" r="0" b="0"/>
                <wp:docPr id="115817" name="Group 115817"/>
                <wp:cNvGraphicFramePr/>
                <a:graphic xmlns:a="http://schemas.openxmlformats.org/drawingml/2006/main">
                  <a:graphicData uri="http://schemas.microsoft.com/office/word/2010/wordprocessingGroup">
                    <wpg:wgp>
                      <wpg:cNvGrpSpPr/>
                      <wpg:grpSpPr>
                        <a:xfrm>
                          <a:off x="0" y="0"/>
                          <a:ext cx="4227972" cy="1556921"/>
                          <a:chOff x="0" y="0"/>
                          <a:chExt cx="4227972" cy="1556921"/>
                        </a:xfrm>
                      </wpg:grpSpPr>
                      <pic:pic xmlns:pic="http://schemas.openxmlformats.org/drawingml/2006/picture">
                        <pic:nvPicPr>
                          <pic:cNvPr id="124650" name="Picture 124650"/>
                          <pic:cNvPicPr/>
                        </pic:nvPicPr>
                        <pic:blipFill>
                          <a:blip r:embed="rId106"/>
                          <a:stretch>
                            <a:fillRect/>
                          </a:stretch>
                        </pic:blipFill>
                        <pic:spPr>
                          <a:xfrm>
                            <a:off x="-6698" y="-3933"/>
                            <a:ext cx="4233672" cy="1560576"/>
                          </a:xfrm>
                          <a:prstGeom prst="rect">
                            <a:avLst/>
                          </a:prstGeom>
                        </pic:spPr>
                      </pic:pic>
                      <pic:pic xmlns:pic="http://schemas.openxmlformats.org/drawingml/2006/picture">
                        <pic:nvPicPr>
                          <pic:cNvPr id="14197" name="Picture 14197"/>
                          <pic:cNvPicPr/>
                        </pic:nvPicPr>
                        <pic:blipFill>
                          <a:blip r:embed="rId107"/>
                          <a:stretch>
                            <a:fillRect/>
                          </a:stretch>
                        </pic:blipFill>
                        <pic:spPr>
                          <a:xfrm>
                            <a:off x="3371459" y="333544"/>
                            <a:ext cx="820220" cy="1127269"/>
                          </a:xfrm>
                          <a:prstGeom prst="rect">
                            <a:avLst/>
                          </a:prstGeom>
                        </pic:spPr>
                      </pic:pic>
                      <wps:wsp>
                        <wps:cNvPr id="14198" name="Rectangle 14198"/>
                        <wps:cNvSpPr/>
                        <wps:spPr>
                          <a:xfrm>
                            <a:off x="3514396" y="595209"/>
                            <a:ext cx="572564" cy="133407"/>
                          </a:xfrm>
                          <a:prstGeom prst="rect">
                            <a:avLst/>
                          </a:prstGeom>
                          <a:ln>
                            <a:noFill/>
                          </a:ln>
                        </wps:spPr>
                        <wps:txbx>
                          <w:txbxContent>
                            <w:p w14:paraId="655B412A" w14:textId="77777777" w:rsidR="006E2FA2" w:rsidRDefault="006E2FA2">
                              <w:pPr>
                                <w:spacing w:after="160" w:line="259" w:lineRule="auto"/>
                                <w:ind w:left="0" w:firstLine="0"/>
                                <w:jc w:val="left"/>
                              </w:pPr>
                              <w:proofErr w:type="gramStart"/>
                              <w:r>
                                <w:rPr>
                                  <w:color w:val="DEDEDE"/>
                                  <w:sz w:val="11"/>
                                </w:rPr>
                                <w:t>unclaimed</w:t>
                              </w:r>
                              <w:proofErr w:type="gramEnd"/>
                              <w:r>
                                <w:rPr>
                                  <w:color w:val="DEDEDE"/>
                                  <w:spacing w:val="12"/>
                                  <w:sz w:val="11"/>
                                </w:rPr>
                                <w:t xml:space="preserve"> </w:t>
                              </w:r>
                              <w:r>
                                <w:rPr>
                                  <w:color w:val="DEDEDE"/>
                                  <w:sz w:val="11"/>
                                </w:rPr>
                                <w:t>land</w:t>
                              </w:r>
                            </w:p>
                          </w:txbxContent>
                        </wps:txbx>
                        <wps:bodyPr horzOverflow="overflow" vert="horz" lIns="0" tIns="0" rIns="0" bIns="0" rtlCol="0">
                          <a:noAutofit/>
                        </wps:bodyPr>
                      </wps:wsp>
                      <wps:wsp>
                        <wps:cNvPr id="14199" name="Rectangle 14199"/>
                        <wps:cNvSpPr/>
                        <wps:spPr>
                          <a:xfrm>
                            <a:off x="3514396" y="709478"/>
                            <a:ext cx="467790" cy="133407"/>
                          </a:xfrm>
                          <a:prstGeom prst="rect">
                            <a:avLst/>
                          </a:prstGeom>
                          <a:ln>
                            <a:noFill/>
                          </a:ln>
                        </wps:spPr>
                        <wps:txbx>
                          <w:txbxContent>
                            <w:p w14:paraId="3CFD758C" w14:textId="77777777" w:rsidR="006E2FA2" w:rsidRDefault="006E2FA2">
                              <w:pPr>
                                <w:spacing w:after="160" w:line="259" w:lineRule="auto"/>
                                <w:ind w:left="0" w:firstLine="0"/>
                                <w:jc w:val="left"/>
                              </w:pPr>
                              <w:proofErr w:type="gramStart"/>
                              <w:r>
                                <w:rPr>
                                  <w:color w:val="DEDEDE"/>
                                  <w:w w:val="99"/>
                                  <w:sz w:val="11"/>
                                </w:rPr>
                                <w:t>neutral</w:t>
                              </w:r>
                              <w:proofErr w:type="gramEnd"/>
                              <w:r>
                                <w:rPr>
                                  <w:color w:val="DEDEDE"/>
                                  <w:spacing w:val="12"/>
                                  <w:w w:val="99"/>
                                  <w:sz w:val="11"/>
                                </w:rPr>
                                <w:t xml:space="preserve"> </w:t>
                              </w:r>
                              <w:r>
                                <w:rPr>
                                  <w:color w:val="DEDEDE"/>
                                  <w:w w:val="99"/>
                                  <w:sz w:val="11"/>
                                </w:rPr>
                                <w:t>zone</w:t>
                              </w:r>
                            </w:p>
                          </w:txbxContent>
                        </wps:txbx>
                        <wps:bodyPr horzOverflow="overflow" vert="horz" lIns="0" tIns="0" rIns="0" bIns="0" rtlCol="0">
                          <a:noAutofit/>
                        </wps:bodyPr>
                      </wps:wsp>
                      <wps:wsp>
                        <wps:cNvPr id="14200" name="Rectangle 14200"/>
                        <wps:cNvSpPr/>
                        <wps:spPr>
                          <a:xfrm>
                            <a:off x="3514396" y="823748"/>
                            <a:ext cx="699314" cy="133405"/>
                          </a:xfrm>
                          <a:prstGeom prst="rect">
                            <a:avLst/>
                          </a:prstGeom>
                          <a:ln>
                            <a:noFill/>
                          </a:ln>
                        </wps:spPr>
                        <wps:txbx>
                          <w:txbxContent>
                            <w:p w14:paraId="45B3AF15" w14:textId="77777777" w:rsidR="006E2FA2" w:rsidRDefault="006E2FA2">
                              <w:pPr>
                                <w:spacing w:after="160" w:line="259" w:lineRule="auto"/>
                                <w:ind w:left="0" w:firstLine="0"/>
                                <w:jc w:val="left"/>
                              </w:pPr>
                              <w:proofErr w:type="gramStart"/>
                              <w:r>
                                <w:rPr>
                                  <w:color w:val="D57D00"/>
                                  <w:w w:val="99"/>
                                  <w:sz w:val="11"/>
                                </w:rPr>
                                <w:t>contested</w:t>
                              </w:r>
                              <w:proofErr w:type="gramEnd"/>
                              <w:r>
                                <w:rPr>
                                  <w:color w:val="D57D00"/>
                                  <w:spacing w:val="12"/>
                                  <w:w w:val="99"/>
                                  <w:sz w:val="11"/>
                                </w:rPr>
                                <w:t xml:space="preserve"> </w:t>
                              </w:r>
                              <w:r>
                                <w:rPr>
                                  <w:color w:val="D57D00"/>
                                  <w:w w:val="99"/>
                                  <w:sz w:val="11"/>
                                </w:rPr>
                                <w:t>territory</w:t>
                              </w:r>
                            </w:p>
                          </w:txbxContent>
                        </wps:txbx>
                        <wps:bodyPr horzOverflow="overflow" vert="horz" lIns="0" tIns="0" rIns="0" bIns="0" rtlCol="0">
                          <a:noAutofit/>
                        </wps:bodyPr>
                      </wps:wsp>
                      <wps:wsp>
                        <wps:cNvPr id="14201" name="Rectangle 14201"/>
                        <wps:cNvSpPr/>
                        <wps:spPr>
                          <a:xfrm>
                            <a:off x="3518647" y="938018"/>
                            <a:ext cx="680712" cy="133406"/>
                          </a:xfrm>
                          <a:prstGeom prst="rect">
                            <a:avLst/>
                          </a:prstGeom>
                          <a:ln>
                            <a:noFill/>
                          </a:ln>
                        </wps:spPr>
                        <wps:txbx>
                          <w:txbxContent>
                            <w:p w14:paraId="45267F36" w14:textId="77777777" w:rsidR="006E2FA2" w:rsidRDefault="006E2FA2">
                              <w:pPr>
                                <w:spacing w:after="160" w:line="259" w:lineRule="auto"/>
                                <w:ind w:left="0" w:firstLine="0"/>
                                <w:jc w:val="left"/>
                              </w:pPr>
                              <w:proofErr w:type="gramStart"/>
                              <w:r>
                                <w:rPr>
                                  <w:color w:val="DEDEDE"/>
                                  <w:sz w:val="11"/>
                                </w:rPr>
                                <w:t>territory</w:t>
                              </w:r>
                              <w:proofErr w:type="gramEnd"/>
                              <w:r>
                                <w:rPr>
                                  <w:color w:val="DEDEDE"/>
                                  <w:spacing w:val="12"/>
                                  <w:sz w:val="11"/>
                                </w:rPr>
                                <w:t xml:space="preserve"> </w:t>
                              </w:r>
                              <w:r>
                                <w:rPr>
                                  <w:color w:val="DEDEDE"/>
                                  <w:sz w:val="11"/>
                                </w:rPr>
                                <w:t>is</w:t>
                              </w:r>
                              <w:r>
                                <w:rPr>
                                  <w:color w:val="DEDEDE"/>
                                  <w:spacing w:val="12"/>
                                  <w:sz w:val="11"/>
                                </w:rPr>
                                <w:t xml:space="preserve"> </w:t>
                              </w:r>
                              <w:r>
                                <w:rPr>
                                  <w:color w:val="DEDEDE"/>
                                  <w:sz w:val="11"/>
                                </w:rPr>
                                <w:t>part</w:t>
                              </w:r>
                              <w:r>
                                <w:rPr>
                                  <w:color w:val="DEDEDE"/>
                                  <w:spacing w:val="12"/>
                                  <w:sz w:val="11"/>
                                </w:rPr>
                                <w:t xml:space="preserve"> </w:t>
                              </w:r>
                              <w:r>
                                <w:rPr>
                                  <w:color w:val="DEDEDE"/>
                                  <w:sz w:val="11"/>
                                </w:rPr>
                                <w:t>of</w:t>
                              </w:r>
                            </w:p>
                          </w:txbxContent>
                        </wps:txbx>
                        <wps:bodyPr horzOverflow="overflow" vert="horz" lIns="0" tIns="0" rIns="0" bIns="0" rtlCol="0">
                          <a:noAutofit/>
                        </wps:bodyPr>
                      </wps:wsp>
                      <pic:pic xmlns:pic="http://schemas.openxmlformats.org/drawingml/2006/picture">
                        <pic:nvPicPr>
                          <pic:cNvPr id="14202" name="Picture 14202"/>
                          <pic:cNvPicPr/>
                        </pic:nvPicPr>
                        <pic:blipFill>
                          <a:blip r:embed="rId108"/>
                          <a:stretch>
                            <a:fillRect/>
                          </a:stretch>
                        </pic:blipFill>
                        <pic:spPr>
                          <a:xfrm>
                            <a:off x="3509906" y="1043370"/>
                            <a:ext cx="637448" cy="95372"/>
                          </a:xfrm>
                          <a:prstGeom prst="rect">
                            <a:avLst/>
                          </a:prstGeom>
                        </pic:spPr>
                      </pic:pic>
                      <wps:wsp>
                        <wps:cNvPr id="14203" name="Rectangle 14203"/>
                        <wps:cNvSpPr/>
                        <wps:spPr>
                          <a:xfrm>
                            <a:off x="3679993" y="1028679"/>
                            <a:ext cx="400311" cy="133406"/>
                          </a:xfrm>
                          <a:prstGeom prst="rect">
                            <a:avLst/>
                          </a:prstGeom>
                          <a:ln>
                            <a:noFill/>
                          </a:ln>
                        </wps:spPr>
                        <wps:txbx>
                          <w:txbxContent>
                            <w:p w14:paraId="05881DAA" w14:textId="77777777" w:rsidR="006E2FA2" w:rsidRDefault="006E2FA2">
                              <w:pPr>
                                <w:spacing w:after="160" w:line="259" w:lineRule="auto"/>
                                <w:ind w:left="0" w:firstLine="0"/>
                                <w:jc w:val="left"/>
                              </w:pPr>
                              <w:r>
                                <w:rPr>
                                  <w:color w:val="848484"/>
                                  <w:w w:val="103"/>
                                  <w:sz w:val="11"/>
                                </w:rPr>
                                <w:t>Azerbaijan</w:t>
                              </w:r>
                            </w:p>
                          </w:txbxContent>
                        </wps:txbx>
                        <wps:bodyPr horzOverflow="overflow" vert="horz" lIns="0" tIns="0" rIns="0" bIns="0" rtlCol="0">
                          <a:noAutofit/>
                        </wps:bodyPr>
                      </wps:wsp>
                      <wps:wsp>
                        <wps:cNvPr id="14204" name="Rectangle 14204"/>
                        <wps:cNvSpPr/>
                        <wps:spPr>
                          <a:xfrm>
                            <a:off x="3514396" y="480940"/>
                            <a:ext cx="857158" cy="133405"/>
                          </a:xfrm>
                          <a:prstGeom prst="rect">
                            <a:avLst/>
                          </a:prstGeom>
                          <a:ln>
                            <a:noFill/>
                          </a:ln>
                        </wps:spPr>
                        <wps:txbx>
                          <w:txbxContent>
                            <w:p w14:paraId="18660A71" w14:textId="77777777" w:rsidR="006E2FA2" w:rsidRDefault="006E2FA2">
                              <w:pPr>
                                <w:spacing w:after="160" w:line="259" w:lineRule="auto"/>
                                <w:ind w:left="0" w:firstLine="0"/>
                                <w:jc w:val="left"/>
                              </w:pPr>
                              <w:proofErr w:type="gramStart"/>
                              <w:r>
                                <w:rPr>
                                  <w:color w:val="DEDEDE"/>
                                  <w:sz w:val="11"/>
                                </w:rPr>
                                <w:t>fully</w:t>
                              </w:r>
                              <w:proofErr w:type="gramEnd"/>
                              <w:r>
                                <w:rPr>
                                  <w:color w:val="DEDEDE"/>
                                  <w:spacing w:val="12"/>
                                  <w:sz w:val="11"/>
                                </w:rPr>
                                <w:t xml:space="preserve"> </w:t>
                              </w:r>
                              <w:r>
                                <w:rPr>
                                  <w:color w:val="DEDEDE"/>
                                  <w:sz w:val="11"/>
                                </w:rPr>
                                <w:t>sovereign</w:t>
                              </w:r>
                              <w:r>
                                <w:rPr>
                                  <w:color w:val="DEDEDE"/>
                                  <w:spacing w:val="12"/>
                                  <w:sz w:val="11"/>
                                </w:rPr>
                                <w:t xml:space="preserve"> </w:t>
                              </w:r>
                              <w:r>
                                <w:rPr>
                                  <w:color w:val="DEDEDE"/>
                                  <w:sz w:val="11"/>
                                </w:rPr>
                                <w:t>country</w:t>
                              </w:r>
                            </w:p>
                          </w:txbxContent>
                        </wps:txbx>
                        <wps:bodyPr horzOverflow="overflow" vert="horz" lIns="0" tIns="0" rIns="0" bIns="0" rtlCol="0">
                          <a:noAutofit/>
                        </wps:bodyPr>
                      </wps:wsp>
                      <wps:wsp>
                        <wps:cNvPr id="14205" name="Shape 14205"/>
                        <wps:cNvSpPr/>
                        <wps:spPr>
                          <a:xfrm>
                            <a:off x="3423200" y="517976"/>
                            <a:ext cx="50693" cy="50693"/>
                          </a:xfrm>
                          <a:custGeom>
                            <a:avLst/>
                            <a:gdLst/>
                            <a:ahLst/>
                            <a:cxnLst/>
                            <a:rect l="0" t="0" r="0" b="0"/>
                            <a:pathLst>
                              <a:path w="50693" h="50693">
                                <a:moveTo>
                                  <a:pt x="25361" y="0"/>
                                </a:moveTo>
                                <a:cubicBezTo>
                                  <a:pt x="39338" y="0"/>
                                  <a:pt x="50693" y="11327"/>
                                  <a:pt x="50693" y="25332"/>
                                </a:cubicBezTo>
                                <a:cubicBezTo>
                                  <a:pt x="50693" y="39337"/>
                                  <a:pt x="39338" y="50693"/>
                                  <a:pt x="25361" y="50693"/>
                                </a:cubicBezTo>
                                <a:cubicBezTo>
                                  <a:pt x="11356" y="50693"/>
                                  <a:pt x="0" y="39337"/>
                                  <a:pt x="0" y="25332"/>
                                </a:cubicBezTo>
                                <a:cubicBezTo>
                                  <a:pt x="0" y="11327"/>
                                  <a:pt x="11356" y="0"/>
                                  <a:pt x="25361" y="0"/>
                                </a:cubicBezTo>
                                <a:close/>
                              </a:path>
                            </a:pathLst>
                          </a:custGeom>
                          <a:ln w="0" cap="rnd">
                            <a:round/>
                          </a:ln>
                        </wps:spPr>
                        <wps:style>
                          <a:lnRef idx="0">
                            <a:srgbClr val="FFFFFF"/>
                          </a:lnRef>
                          <a:fillRef idx="1">
                            <a:srgbClr val="DEDEDE"/>
                          </a:fillRef>
                          <a:effectRef idx="0">
                            <a:scrgbClr r="0" g="0" b="0"/>
                          </a:effectRef>
                          <a:fontRef idx="none"/>
                        </wps:style>
                        <wps:bodyPr/>
                      </wps:wsp>
                      <wps:wsp>
                        <wps:cNvPr id="14206" name="Shape 14206"/>
                        <wps:cNvSpPr/>
                        <wps:spPr>
                          <a:xfrm>
                            <a:off x="3423200" y="974275"/>
                            <a:ext cx="50693" cy="50693"/>
                          </a:xfrm>
                          <a:custGeom>
                            <a:avLst/>
                            <a:gdLst/>
                            <a:ahLst/>
                            <a:cxnLst/>
                            <a:rect l="0" t="0" r="0" b="0"/>
                            <a:pathLst>
                              <a:path w="50693" h="50693">
                                <a:moveTo>
                                  <a:pt x="25361" y="0"/>
                                </a:moveTo>
                                <a:cubicBezTo>
                                  <a:pt x="39338" y="0"/>
                                  <a:pt x="50693" y="11356"/>
                                  <a:pt x="50693" y="25332"/>
                                </a:cubicBezTo>
                                <a:cubicBezTo>
                                  <a:pt x="50693" y="39337"/>
                                  <a:pt x="39338" y="50693"/>
                                  <a:pt x="25361" y="50693"/>
                                </a:cubicBezTo>
                                <a:cubicBezTo>
                                  <a:pt x="11356" y="50693"/>
                                  <a:pt x="0" y="39337"/>
                                  <a:pt x="0" y="25332"/>
                                </a:cubicBezTo>
                                <a:cubicBezTo>
                                  <a:pt x="0" y="11356"/>
                                  <a:pt x="11356" y="0"/>
                                  <a:pt x="25361" y="0"/>
                                </a:cubicBezTo>
                                <a:close/>
                              </a:path>
                            </a:pathLst>
                          </a:custGeom>
                          <a:ln w="0" cap="rnd">
                            <a:round/>
                          </a:ln>
                        </wps:spPr>
                        <wps:style>
                          <a:lnRef idx="0">
                            <a:srgbClr val="FFFFFF"/>
                          </a:lnRef>
                          <a:fillRef idx="1">
                            <a:srgbClr val="DEDEDE"/>
                          </a:fillRef>
                          <a:effectRef idx="0">
                            <a:scrgbClr r="0" g="0" b="0"/>
                          </a:effectRef>
                          <a:fontRef idx="none"/>
                        </wps:style>
                        <wps:bodyPr/>
                      </wps:wsp>
                      <wps:wsp>
                        <wps:cNvPr id="14208" name="Shape 14208"/>
                        <wps:cNvSpPr/>
                        <wps:spPr>
                          <a:xfrm>
                            <a:off x="3423200" y="747493"/>
                            <a:ext cx="50693" cy="50693"/>
                          </a:xfrm>
                          <a:custGeom>
                            <a:avLst/>
                            <a:gdLst/>
                            <a:ahLst/>
                            <a:cxnLst/>
                            <a:rect l="0" t="0" r="0" b="0"/>
                            <a:pathLst>
                              <a:path w="50693" h="50693">
                                <a:moveTo>
                                  <a:pt x="25361" y="0"/>
                                </a:moveTo>
                                <a:cubicBezTo>
                                  <a:pt x="39338" y="0"/>
                                  <a:pt x="50693" y="11356"/>
                                  <a:pt x="50693" y="25332"/>
                                </a:cubicBezTo>
                                <a:cubicBezTo>
                                  <a:pt x="50693" y="39337"/>
                                  <a:pt x="39338" y="50693"/>
                                  <a:pt x="25361" y="50693"/>
                                </a:cubicBezTo>
                                <a:cubicBezTo>
                                  <a:pt x="11356" y="50693"/>
                                  <a:pt x="0" y="39337"/>
                                  <a:pt x="0" y="25332"/>
                                </a:cubicBezTo>
                                <a:cubicBezTo>
                                  <a:pt x="0" y="11356"/>
                                  <a:pt x="11356" y="0"/>
                                  <a:pt x="25361" y="0"/>
                                </a:cubicBezTo>
                                <a:close/>
                              </a:path>
                            </a:pathLst>
                          </a:custGeom>
                          <a:ln w="0" cap="rnd">
                            <a:round/>
                          </a:ln>
                        </wps:spPr>
                        <wps:style>
                          <a:lnRef idx="0">
                            <a:srgbClr val="FFFFFF"/>
                          </a:lnRef>
                          <a:fillRef idx="1">
                            <a:srgbClr val="DEDEDE"/>
                          </a:fillRef>
                          <a:effectRef idx="0">
                            <a:scrgbClr r="0" g="0" b="0"/>
                          </a:effectRef>
                          <a:fontRef idx="none"/>
                        </wps:style>
                        <wps:bodyPr/>
                      </wps:wsp>
                      <wps:wsp>
                        <wps:cNvPr id="14209" name="Shape 14209"/>
                        <wps:cNvSpPr/>
                        <wps:spPr>
                          <a:xfrm>
                            <a:off x="3423200" y="629153"/>
                            <a:ext cx="50693" cy="50686"/>
                          </a:xfrm>
                          <a:custGeom>
                            <a:avLst/>
                            <a:gdLst/>
                            <a:ahLst/>
                            <a:cxnLst/>
                            <a:rect l="0" t="0" r="0" b="0"/>
                            <a:pathLst>
                              <a:path w="50693" h="50686">
                                <a:moveTo>
                                  <a:pt x="25361" y="0"/>
                                </a:moveTo>
                                <a:cubicBezTo>
                                  <a:pt x="39338" y="0"/>
                                  <a:pt x="50693" y="11327"/>
                                  <a:pt x="50693" y="25332"/>
                                </a:cubicBezTo>
                                <a:cubicBezTo>
                                  <a:pt x="50693" y="39337"/>
                                  <a:pt x="39338" y="50686"/>
                                  <a:pt x="25361" y="50686"/>
                                </a:cubicBezTo>
                                <a:cubicBezTo>
                                  <a:pt x="11356" y="50686"/>
                                  <a:pt x="0" y="39337"/>
                                  <a:pt x="0" y="25332"/>
                                </a:cubicBezTo>
                                <a:cubicBezTo>
                                  <a:pt x="0" y="11327"/>
                                  <a:pt x="11356" y="0"/>
                                  <a:pt x="25361" y="0"/>
                                </a:cubicBezTo>
                                <a:close/>
                              </a:path>
                            </a:pathLst>
                          </a:custGeom>
                          <a:ln w="0" cap="rnd">
                            <a:round/>
                          </a:ln>
                        </wps:spPr>
                        <wps:style>
                          <a:lnRef idx="0">
                            <a:srgbClr val="FFFFFF"/>
                          </a:lnRef>
                          <a:fillRef idx="1">
                            <a:srgbClr val="DEDEDE"/>
                          </a:fillRef>
                          <a:effectRef idx="0">
                            <a:scrgbClr r="0" g="0" b="0"/>
                          </a:effectRef>
                          <a:fontRef idx="none"/>
                        </wps:style>
                        <wps:bodyPr/>
                      </wps:wsp>
                      <wps:wsp>
                        <wps:cNvPr id="14210" name="Shape 14210"/>
                        <wps:cNvSpPr/>
                        <wps:spPr>
                          <a:xfrm>
                            <a:off x="3430342" y="867897"/>
                            <a:ext cx="36409" cy="36409"/>
                          </a:xfrm>
                          <a:custGeom>
                            <a:avLst/>
                            <a:gdLst/>
                            <a:ahLst/>
                            <a:cxnLst/>
                            <a:rect l="0" t="0" r="0" b="0"/>
                            <a:pathLst>
                              <a:path w="36409" h="36409">
                                <a:moveTo>
                                  <a:pt x="18219" y="0"/>
                                </a:moveTo>
                                <a:cubicBezTo>
                                  <a:pt x="28260" y="0"/>
                                  <a:pt x="36409" y="8149"/>
                                  <a:pt x="36409" y="18219"/>
                                </a:cubicBezTo>
                                <a:cubicBezTo>
                                  <a:pt x="36409" y="28260"/>
                                  <a:pt x="28260" y="36409"/>
                                  <a:pt x="18219" y="36409"/>
                                </a:cubicBezTo>
                                <a:cubicBezTo>
                                  <a:pt x="8149" y="36409"/>
                                  <a:pt x="0" y="28260"/>
                                  <a:pt x="0" y="18219"/>
                                </a:cubicBezTo>
                                <a:cubicBezTo>
                                  <a:pt x="0" y="8149"/>
                                  <a:pt x="8149" y="0"/>
                                  <a:pt x="18219" y="0"/>
                                </a:cubicBezTo>
                                <a:close/>
                              </a:path>
                            </a:pathLst>
                          </a:custGeom>
                          <a:ln w="0" cap="rnd">
                            <a:round/>
                          </a:ln>
                        </wps:spPr>
                        <wps:style>
                          <a:lnRef idx="0">
                            <a:srgbClr val="FFFFFF"/>
                          </a:lnRef>
                          <a:fillRef idx="1">
                            <a:srgbClr val="D57D00"/>
                          </a:fillRef>
                          <a:effectRef idx="0">
                            <a:scrgbClr r="0" g="0" b="0"/>
                          </a:effectRef>
                          <a:fontRef idx="none"/>
                        </wps:style>
                        <wps:bodyPr/>
                      </wps:wsp>
                      <wps:wsp>
                        <wps:cNvPr id="14211" name="Rectangle 14211"/>
                        <wps:cNvSpPr/>
                        <wps:spPr>
                          <a:xfrm>
                            <a:off x="3505886" y="349529"/>
                            <a:ext cx="754117" cy="133407"/>
                          </a:xfrm>
                          <a:prstGeom prst="rect">
                            <a:avLst/>
                          </a:prstGeom>
                          <a:ln>
                            <a:noFill/>
                          </a:ln>
                        </wps:spPr>
                        <wps:txbx>
                          <w:txbxContent>
                            <w:p w14:paraId="4EBB7D5A" w14:textId="77777777" w:rsidR="006E2FA2" w:rsidRDefault="006E2FA2">
                              <w:pPr>
                                <w:spacing w:after="160" w:line="259" w:lineRule="auto"/>
                                <w:ind w:left="0" w:firstLine="0"/>
                                <w:jc w:val="left"/>
                              </w:pPr>
                              <w:r>
                                <w:rPr>
                                  <w:color w:val="FFFFFF"/>
                                  <w:w w:val="104"/>
                                  <w:sz w:val="11"/>
                                </w:rPr>
                                <w:t>Status</w:t>
                              </w:r>
                              <w:r>
                                <w:rPr>
                                  <w:color w:val="FFFFFF"/>
                                  <w:spacing w:val="12"/>
                                  <w:w w:val="104"/>
                                  <w:sz w:val="11"/>
                                </w:rPr>
                                <w:t xml:space="preserve"> </w:t>
                              </w:r>
                              <w:r>
                                <w:rPr>
                                  <w:color w:val="FFFFFF"/>
                                  <w:w w:val="104"/>
                                  <w:sz w:val="11"/>
                                </w:rPr>
                                <w:t>and</w:t>
                              </w:r>
                              <w:r>
                                <w:rPr>
                                  <w:color w:val="FFFFFF"/>
                                  <w:spacing w:val="12"/>
                                  <w:w w:val="104"/>
                                  <w:sz w:val="11"/>
                                </w:rPr>
                                <w:t xml:space="preserve"> </w:t>
                              </w:r>
                              <w:r>
                                <w:rPr>
                                  <w:color w:val="FFFFFF"/>
                                  <w:w w:val="104"/>
                                  <w:sz w:val="11"/>
                                </w:rPr>
                                <w:t>Relation</w:t>
                              </w:r>
                            </w:p>
                          </w:txbxContent>
                        </wps:txbx>
                        <wps:bodyPr horzOverflow="overflow" vert="horz" lIns="0" tIns="0" rIns="0" bIns="0" rtlCol="0">
                          <a:noAutofit/>
                        </wps:bodyPr>
                      </wps:wsp>
                      <wps:wsp>
                        <wps:cNvPr id="14212" name="Rectangle 14212"/>
                        <wps:cNvSpPr/>
                        <wps:spPr>
                          <a:xfrm>
                            <a:off x="3514396" y="1126562"/>
                            <a:ext cx="283683" cy="133406"/>
                          </a:xfrm>
                          <a:prstGeom prst="rect">
                            <a:avLst/>
                          </a:prstGeom>
                          <a:ln>
                            <a:noFill/>
                          </a:ln>
                        </wps:spPr>
                        <wps:txbx>
                          <w:txbxContent>
                            <w:p w14:paraId="5D142F82" w14:textId="77777777" w:rsidR="006E2FA2" w:rsidRDefault="006E2FA2">
                              <w:pPr>
                                <w:spacing w:after="160" w:line="259" w:lineRule="auto"/>
                                <w:ind w:left="0" w:firstLine="0"/>
                                <w:jc w:val="left"/>
                              </w:pPr>
                              <w:proofErr w:type="gramStart"/>
                              <w:r>
                                <w:rPr>
                                  <w:color w:val="DEDEDE"/>
                                  <w:spacing w:val="-2"/>
                                  <w:w w:val="97"/>
                                  <w:sz w:val="11"/>
                                </w:rPr>
                                <w:t>and</w:t>
                              </w:r>
                              <w:proofErr w:type="gramEnd"/>
                              <w:r>
                                <w:rPr>
                                  <w:color w:val="DEDEDE"/>
                                  <w:spacing w:val="9"/>
                                  <w:w w:val="97"/>
                                  <w:sz w:val="11"/>
                                </w:rPr>
                                <w:t xml:space="preserve"> </w:t>
                              </w:r>
                              <w:r>
                                <w:rPr>
                                  <w:color w:val="DEDEDE"/>
                                  <w:spacing w:val="-2"/>
                                  <w:w w:val="97"/>
                                  <w:sz w:val="11"/>
                                </w:rPr>
                                <w:t>has</w:t>
                              </w:r>
                            </w:p>
                          </w:txbxContent>
                        </wps:txbx>
                        <wps:bodyPr horzOverflow="overflow" vert="horz" lIns="0" tIns="0" rIns="0" bIns="0" rtlCol="0">
                          <a:noAutofit/>
                        </wps:bodyPr>
                      </wps:wsp>
                      <wps:wsp>
                        <wps:cNvPr id="14213" name="Shape 14213"/>
                        <wps:cNvSpPr/>
                        <wps:spPr>
                          <a:xfrm>
                            <a:off x="3525812" y="1274511"/>
                            <a:ext cx="586269" cy="0"/>
                          </a:xfrm>
                          <a:custGeom>
                            <a:avLst/>
                            <a:gdLst/>
                            <a:ahLst/>
                            <a:cxnLst/>
                            <a:rect l="0" t="0" r="0" b="0"/>
                            <a:pathLst>
                              <a:path w="586269">
                                <a:moveTo>
                                  <a:pt x="0" y="0"/>
                                </a:moveTo>
                                <a:lnTo>
                                  <a:pt x="586269" y="0"/>
                                </a:lnTo>
                              </a:path>
                            </a:pathLst>
                          </a:custGeom>
                          <a:ln w="5519" cap="flat">
                            <a:miter lim="100000"/>
                          </a:ln>
                        </wps:spPr>
                        <wps:style>
                          <a:lnRef idx="1">
                            <a:srgbClr val="DEDEDE"/>
                          </a:lnRef>
                          <a:fillRef idx="0">
                            <a:srgbClr val="000000">
                              <a:alpha val="0"/>
                            </a:srgbClr>
                          </a:fillRef>
                          <a:effectRef idx="0">
                            <a:scrgbClr r="0" g="0" b="0"/>
                          </a:effectRef>
                          <a:fontRef idx="none"/>
                        </wps:style>
                        <wps:bodyPr/>
                      </wps:wsp>
                      <wps:wsp>
                        <wps:cNvPr id="14214" name="Rectangle 14214"/>
                        <wps:cNvSpPr/>
                        <wps:spPr>
                          <a:xfrm>
                            <a:off x="3514396" y="1294893"/>
                            <a:ext cx="67775" cy="100054"/>
                          </a:xfrm>
                          <a:prstGeom prst="rect">
                            <a:avLst/>
                          </a:prstGeom>
                          <a:ln>
                            <a:noFill/>
                          </a:ln>
                        </wps:spPr>
                        <wps:txbx>
                          <w:txbxContent>
                            <w:p w14:paraId="5062558D" w14:textId="77777777" w:rsidR="006E2FA2" w:rsidRDefault="006E2FA2">
                              <w:pPr>
                                <w:spacing w:after="160" w:line="259" w:lineRule="auto"/>
                                <w:ind w:left="0" w:firstLine="0"/>
                                <w:jc w:val="left"/>
                              </w:pPr>
                              <w:proofErr w:type="gramStart"/>
                              <w:r>
                                <w:rPr>
                                  <w:color w:val="DEDEDE"/>
                                  <w:spacing w:val="-2"/>
                                  <w:w w:val="95"/>
                                  <w:sz w:val="8"/>
                                </w:rPr>
                                <w:t>no</w:t>
                              </w:r>
                              <w:proofErr w:type="gramEnd"/>
                            </w:p>
                          </w:txbxContent>
                        </wps:txbx>
                        <wps:bodyPr horzOverflow="overflow" vert="horz" lIns="0" tIns="0" rIns="0" bIns="0" rtlCol="0">
                          <a:noAutofit/>
                        </wps:bodyPr>
                      </wps:wsp>
                      <wps:wsp>
                        <wps:cNvPr id="14215" name="Rectangle 14215"/>
                        <wps:cNvSpPr/>
                        <wps:spPr>
                          <a:xfrm>
                            <a:off x="3514396" y="1336030"/>
                            <a:ext cx="269868" cy="100054"/>
                          </a:xfrm>
                          <a:prstGeom prst="rect">
                            <a:avLst/>
                          </a:prstGeom>
                          <a:ln>
                            <a:noFill/>
                          </a:ln>
                        </wps:spPr>
                        <wps:txbx>
                          <w:txbxContent>
                            <w:p w14:paraId="253A057C" w14:textId="77777777" w:rsidR="006E2FA2" w:rsidRDefault="006E2FA2">
                              <w:pPr>
                                <w:spacing w:after="160" w:line="259" w:lineRule="auto"/>
                                <w:ind w:left="0" w:firstLine="0"/>
                                <w:jc w:val="left"/>
                              </w:pPr>
                              <w:proofErr w:type="gramStart"/>
                              <w:r>
                                <w:rPr>
                                  <w:color w:val="DEDEDE"/>
                                  <w:spacing w:val="-2"/>
                                  <w:w w:val="95"/>
                                  <w:sz w:val="8"/>
                                </w:rPr>
                                <w:t>autonomy</w:t>
                              </w:r>
                              <w:proofErr w:type="gramEnd"/>
                            </w:p>
                          </w:txbxContent>
                        </wps:txbx>
                        <wps:bodyPr horzOverflow="overflow" vert="horz" lIns="0" tIns="0" rIns="0" bIns="0" rtlCol="0">
                          <a:noAutofit/>
                        </wps:bodyPr>
                      </wps:wsp>
                      <wps:wsp>
                        <wps:cNvPr id="14216" name="Rectangle 14216"/>
                        <wps:cNvSpPr/>
                        <wps:spPr>
                          <a:xfrm>
                            <a:off x="4052908" y="1294893"/>
                            <a:ext cx="83573" cy="100054"/>
                          </a:xfrm>
                          <a:prstGeom prst="rect">
                            <a:avLst/>
                          </a:prstGeom>
                          <a:ln>
                            <a:noFill/>
                          </a:ln>
                        </wps:spPr>
                        <wps:txbx>
                          <w:txbxContent>
                            <w:p w14:paraId="65CEB6F4" w14:textId="77777777" w:rsidR="006E2FA2" w:rsidRDefault="006E2FA2">
                              <w:pPr>
                                <w:spacing w:after="160" w:line="259" w:lineRule="auto"/>
                                <w:ind w:left="0" w:firstLine="0"/>
                                <w:jc w:val="left"/>
                              </w:pPr>
                              <w:proofErr w:type="gramStart"/>
                              <w:r>
                                <w:rPr>
                                  <w:color w:val="DEDEDE"/>
                                  <w:spacing w:val="-2"/>
                                  <w:w w:val="97"/>
                                  <w:sz w:val="8"/>
                                </w:rPr>
                                <w:t>full</w:t>
                              </w:r>
                              <w:proofErr w:type="gramEnd"/>
                            </w:p>
                          </w:txbxContent>
                        </wps:txbx>
                        <wps:bodyPr horzOverflow="overflow" vert="horz" lIns="0" tIns="0" rIns="0" bIns="0" rtlCol="0">
                          <a:noAutofit/>
                        </wps:bodyPr>
                      </wps:wsp>
                      <wps:wsp>
                        <wps:cNvPr id="14217" name="Rectangle 14217"/>
                        <wps:cNvSpPr/>
                        <wps:spPr>
                          <a:xfrm>
                            <a:off x="3912766" y="1336030"/>
                            <a:ext cx="269868" cy="100054"/>
                          </a:xfrm>
                          <a:prstGeom prst="rect">
                            <a:avLst/>
                          </a:prstGeom>
                          <a:ln>
                            <a:noFill/>
                          </a:ln>
                        </wps:spPr>
                        <wps:txbx>
                          <w:txbxContent>
                            <w:p w14:paraId="2968121D" w14:textId="77777777" w:rsidR="006E2FA2" w:rsidRDefault="006E2FA2">
                              <w:pPr>
                                <w:spacing w:after="160" w:line="259" w:lineRule="auto"/>
                                <w:ind w:left="0" w:firstLine="0"/>
                                <w:jc w:val="left"/>
                              </w:pPr>
                              <w:proofErr w:type="gramStart"/>
                              <w:r>
                                <w:rPr>
                                  <w:color w:val="DEDEDE"/>
                                  <w:spacing w:val="-2"/>
                                  <w:w w:val="95"/>
                                  <w:sz w:val="8"/>
                                </w:rPr>
                                <w:t>autonomy</w:t>
                              </w:r>
                              <w:proofErr w:type="gramEnd"/>
                            </w:p>
                          </w:txbxContent>
                        </wps:txbx>
                        <wps:bodyPr horzOverflow="overflow" vert="horz" lIns="0" tIns="0" rIns="0" bIns="0" rtlCol="0">
                          <a:noAutofit/>
                        </wps:bodyPr>
                      </wps:wsp>
                      <wps:wsp>
                        <wps:cNvPr id="14218" name="Shape 14218"/>
                        <wps:cNvSpPr/>
                        <wps:spPr>
                          <a:xfrm>
                            <a:off x="4038794"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19" name="Shape 14219"/>
                        <wps:cNvSpPr/>
                        <wps:spPr>
                          <a:xfrm>
                            <a:off x="3965508"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0" name="Shape 14220"/>
                        <wps:cNvSpPr/>
                        <wps:spPr>
                          <a:xfrm>
                            <a:off x="3892221"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1" name="Shape 14221"/>
                        <wps:cNvSpPr/>
                        <wps:spPr>
                          <a:xfrm>
                            <a:off x="3818934"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2" name="Shape 14222"/>
                        <wps:cNvSpPr/>
                        <wps:spPr>
                          <a:xfrm>
                            <a:off x="3745676"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3" name="Shape 14223"/>
                        <wps:cNvSpPr/>
                        <wps:spPr>
                          <a:xfrm>
                            <a:off x="3672389"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4" name="Shape 14224"/>
                        <wps:cNvSpPr/>
                        <wps:spPr>
                          <a:xfrm>
                            <a:off x="3599096"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5" name="Shape 14225"/>
                        <wps:cNvSpPr/>
                        <wps:spPr>
                          <a:xfrm>
                            <a:off x="4112081" y="1261006"/>
                            <a:ext cx="0" cy="26475"/>
                          </a:xfrm>
                          <a:custGeom>
                            <a:avLst/>
                            <a:gdLst/>
                            <a:ahLst/>
                            <a:cxnLst/>
                            <a:rect l="0" t="0" r="0" b="0"/>
                            <a:pathLst>
                              <a:path h="26475">
                                <a:moveTo>
                                  <a:pt x="0" y="26475"/>
                                </a:moveTo>
                                <a:lnTo>
                                  <a:pt x="0" y="0"/>
                                </a:lnTo>
                              </a:path>
                            </a:pathLst>
                          </a:custGeom>
                          <a:ln w="5639" cap="flat">
                            <a:miter lim="100000"/>
                          </a:ln>
                        </wps:spPr>
                        <wps:style>
                          <a:lnRef idx="1">
                            <a:srgbClr val="848484"/>
                          </a:lnRef>
                          <a:fillRef idx="0">
                            <a:srgbClr val="000000">
                              <a:alpha val="0"/>
                            </a:srgbClr>
                          </a:fillRef>
                          <a:effectRef idx="0">
                            <a:scrgbClr r="0" g="0" b="0"/>
                          </a:effectRef>
                          <a:fontRef idx="none"/>
                        </wps:style>
                        <wps:bodyPr/>
                      </wps:wsp>
                      <wps:wsp>
                        <wps:cNvPr id="14226" name="Shape 14226"/>
                        <wps:cNvSpPr/>
                        <wps:spPr>
                          <a:xfrm>
                            <a:off x="3525810" y="1261006"/>
                            <a:ext cx="0" cy="26475"/>
                          </a:xfrm>
                          <a:custGeom>
                            <a:avLst/>
                            <a:gdLst/>
                            <a:ahLst/>
                            <a:cxnLst/>
                            <a:rect l="0" t="0" r="0" b="0"/>
                            <a:pathLst>
                              <a:path h="26475">
                                <a:moveTo>
                                  <a:pt x="0" y="26475"/>
                                </a:moveTo>
                                <a:lnTo>
                                  <a:pt x="0" y="0"/>
                                </a:lnTo>
                              </a:path>
                            </a:pathLst>
                          </a:custGeom>
                          <a:ln w="5639" cap="flat">
                            <a:miter lim="100000"/>
                          </a:ln>
                        </wps:spPr>
                        <wps:style>
                          <a:lnRef idx="1">
                            <a:srgbClr val="DEDEDE"/>
                          </a:lnRef>
                          <a:fillRef idx="0">
                            <a:srgbClr val="000000">
                              <a:alpha val="0"/>
                            </a:srgbClr>
                          </a:fillRef>
                          <a:effectRef idx="0">
                            <a:scrgbClr r="0" g="0" b="0"/>
                          </a:effectRef>
                          <a:fontRef idx="none"/>
                        </wps:style>
                        <wps:bodyPr/>
                      </wps:wsp>
                      <wps:wsp>
                        <wps:cNvPr id="14227" name="Shape 14227"/>
                        <wps:cNvSpPr/>
                        <wps:spPr>
                          <a:xfrm>
                            <a:off x="3515937" y="1240112"/>
                            <a:ext cx="23154" cy="68744"/>
                          </a:xfrm>
                          <a:custGeom>
                            <a:avLst/>
                            <a:gdLst/>
                            <a:ahLst/>
                            <a:cxnLst/>
                            <a:rect l="0" t="0" r="0" b="0"/>
                            <a:pathLst>
                              <a:path w="23154" h="68744">
                                <a:moveTo>
                                  <a:pt x="5721" y="0"/>
                                </a:moveTo>
                                <a:lnTo>
                                  <a:pt x="17433" y="0"/>
                                </a:lnTo>
                                <a:cubicBezTo>
                                  <a:pt x="20619" y="0"/>
                                  <a:pt x="23154" y="2543"/>
                                  <a:pt x="23154" y="5722"/>
                                </a:cubicBezTo>
                                <a:lnTo>
                                  <a:pt x="23154" y="63022"/>
                                </a:lnTo>
                                <a:cubicBezTo>
                                  <a:pt x="23154" y="66173"/>
                                  <a:pt x="20619" y="68744"/>
                                  <a:pt x="17433" y="68744"/>
                                </a:cubicBezTo>
                                <a:lnTo>
                                  <a:pt x="5721" y="68744"/>
                                </a:lnTo>
                                <a:cubicBezTo>
                                  <a:pt x="2536" y="68744"/>
                                  <a:pt x="0" y="66173"/>
                                  <a:pt x="0" y="63022"/>
                                </a:cubicBezTo>
                                <a:lnTo>
                                  <a:pt x="0" y="5722"/>
                                </a:lnTo>
                                <a:cubicBezTo>
                                  <a:pt x="0" y="2543"/>
                                  <a:pt x="2536" y="0"/>
                                  <a:pt x="5721" y="0"/>
                                </a:cubicBezTo>
                                <a:close/>
                              </a:path>
                            </a:pathLst>
                          </a:custGeom>
                          <a:ln w="1136" cap="rnd">
                            <a:round/>
                          </a:ln>
                        </wps:spPr>
                        <wps:style>
                          <a:lnRef idx="1">
                            <a:srgbClr val="FFFFFF"/>
                          </a:lnRef>
                          <a:fillRef idx="1">
                            <a:srgbClr val="848484"/>
                          </a:fillRef>
                          <a:effectRef idx="0">
                            <a:scrgbClr r="0" g="0" b="0"/>
                          </a:effectRef>
                          <a:fontRef idx="none"/>
                        </wps:style>
                        <wps:bodyPr/>
                      </wps:wsp>
                      <pic:pic xmlns:pic="http://schemas.openxmlformats.org/drawingml/2006/picture">
                        <pic:nvPicPr>
                          <pic:cNvPr id="14228" name="Picture 14228"/>
                          <pic:cNvPicPr/>
                        </pic:nvPicPr>
                        <pic:blipFill>
                          <a:blip r:embed="rId109"/>
                          <a:stretch>
                            <a:fillRect/>
                          </a:stretch>
                        </pic:blipFill>
                        <pic:spPr>
                          <a:xfrm>
                            <a:off x="406915" y="370364"/>
                            <a:ext cx="445180" cy="63047"/>
                          </a:xfrm>
                          <a:prstGeom prst="rect">
                            <a:avLst/>
                          </a:prstGeom>
                        </pic:spPr>
                      </pic:pic>
                    </wpg:wgp>
                  </a:graphicData>
                </a:graphic>
              </wp:inline>
            </w:drawing>
          </mc:Choice>
          <mc:Fallback>
            <w:pict>
              <v:group w14:anchorId="73237B6B" id="Group 115817" o:spid="_x0000_s3200" style="width:332.9pt;height:122.6pt;mso-position-horizontal-relative:char;mso-position-vertical-relative:line" coordsize="42279,15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">
                <v:shape id="Picture 124650" o:spid="_x0000_s3201" type="#_x0000_t75" style="position:absolute;left:-66;top:-39;width:42335;height:15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f+/EAAAA3wAAAA8AAABkcnMvZG93bnJldi54bWxET0trwkAQvhf6H5Yp9FY3tfUVXUWEiqeq&#10;8XEesmMSmp0N2a2m/945FDx+fO/ZonO1ulIbKs8G3nsJKOLc24oLA8fD19sYVIjIFmvPZOCPAizm&#10;z08zTK2/8Z6uWSyUhHBI0UAZY5NqHfKSHIaeb4iFu/jWYRTYFtq2eJNwV+t+kgy1w4qlocSGViXl&#10;P9mvM7DejQ+n02hJ36vJNht87M9R79bGvL50yymoSF18iP/dGyvz+5/DgTyQPwJA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Zf+/EAAAA3wAAAA8AAAAAAAAAAAAAAAAA&#10;nwIAAGRycy9kb3ducmV2LnhtbFBLBQYAAAAABAAEAPcAAACQAwAAAAA=&#10;">
                  <v:imagedata r:id="rId110" o:title=""/>
                </v:shape>
                <v:shape id="Picture 14197" o:spid="_x0000_s3202" type="#_x0000_t75" style="position:absolute;left:33714;top:3335;width:8202;height:11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KxHHAAAA3gAAAA8AAABkcnMvZG93bnJldi54bWxEj1trAjEQhd8L/Q9hCn2r2RW76moULQp9&#10;K17wedjMXjCZLJu4rv31TaHQtxnOmfOdWa4Ha0RPnW8cK0hHCQjiwumGKwXn0/5tBsIHZI3GMSl4&#10;kIf16vlpibl2dz5QfwyViCHsc1RQh9DmUvqiJot+5FriqJWusxji2lVSd3iP4dbIcZJk0mLDkVBj&#10;Sx81FdfjzUbu5X1itmW21987+1X2bXq+ZEap15dhswARaAj/5r/rTx3rT9L5FH7fiTP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wzKxHHAAAA3gAAAA8AAAAAAAAAAAAA&#10;AAAAnwIAAGRycy9kb3ducmV2LnhtbFBLBQYAAAAABAAEAPcAAACTAwAAAAA=&#10;">
                  <v:imagedata r:id="rId111" o:title=""/>
                </v:shape>
                <v:rect id="Rectangle 14198" o:spid="_x0000_s3203" style="position:absolute;left:35143;top:5952;width:5726;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Su8cA&#10;AADeAAAADwAAAGRycy9kb3ducmV2LnhtbESPQWvCQBCF74X+h2UK3upGkWJSV5Gq6LHGgu1tyE6T&#10;0OxsyK4m9td3DkJvM7w3732zWA2uUVfqQu3ZwGScgCIuvK25NPBx2j3PQYWIbLHxTAZuFGC1fHxY&#10;YGZ9z0e65rFUEsIhQwNVjG2mdSgqchjGviUW7dt3DqOsXalth72Eu0ZPk+RFO6xZGips6a2i4ie/&#10;OAP7ebv+PPjfvmy2X/vz+zndnNJozOhpWL+CijTEf/P9+mAFfzZJ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RUrvHAAAA3gAAAA8AAAAAAAAAAAAAAAAAmAIAAGRy&#10;cy9kb3ducmV2LnhtbFBLBQYAAAAABAAEAPUAAACMAwAAAAA=&#10;" filled="f" stroked="f">
                  <v:textbox inset="0,0,0,0">
                    <w:txbxContent>
                      <w:p w14:paraId="655B412A" w14:textId="77777777" w:rsidR="006E2FA2" w:rsidRDefault="006E2FA2">
                        <w:pPr>
                          <w:spacing w:after="160" w:line="259" w:lineRule="auto"/>
                          <w:ind w:left="0" w:firstLine="0"/>
                          <w:jc w:val="left"/>
                        </w:pPr>
                        <w:proofErr w:type="gramStart"/>
                        <w:r>
                          <w:rPr>
                            <w:color w:val="DEDEDE"/>
                            <w:sz w:val="11"/>
                          </w:rPr>
                          <w:t>unclaimed</w:t>
                        </w:r>
                        <w:proofErr w:type="gramEnd"/>
                        <w:r>
                          <w:rPr>
                            <w:color w:val="DEDEDE"/>
                            <w:spacing w:val="12"/>
                            <w:sz w:val="11"/>
                          </w:rPr>
                          <w:t xml:space="preserve"> </w:t>
                        </w:r>
                        <w:r>
                          <w:rPr>
                            <w:color w:val="DEDEDE"/>
                            <w:sz w:val="11"/>
                          </w:rPr>
                          <w:t>land</w:t>
                        </w:r>
                      </w:p>
                    </w:txbxContent>
                  </v:textbox>
                </v:rect>
                <v:rect id="Rectangle 14199" o:spid="_x0000_s3204" style="position:absolute;left:35143;top:7094;width:4678;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33IMQA&#10;AADeAAAADwAAAGRycy9kb3ducmV2LnhtbERPS4vCMBC+C/sfwgjeNFUWsdUosu6iRx8L6m1oxrbY&#10;TEqTtdVfbwRhb/PxPWe2aE0pblS7wrKC4SACQZxaXXCm4Pfw05+AcB5ZY2mZFNzJwWL+0Zlhom3D&#10;O7rtfSZCCLsEFeTeV4mULs3JoBvYijhwF1sb9AHWmdQ1NiHclHIURWNpsODQkGNFXzml1/2fUbCe&#10;VMvTxj6arPw+r4/bY7w6xF6pXrddTkF4av2/+O3e6DD/cx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9yDEAAAA3gAAAA8AAAAAAAAAAAAAAAAAmAIAAGRycy9k&#10;b3ducmV2LnhtbFBLBQYAAAAABAAEAPUAAACJAwAAAAA=&#10;" filled="f" stroked="f">
                  <v:textbox inset="0,0,0,0">
                    <w:txbxContent>
                      <w:p w14:paraId="3CFD758C" w14:textId="77777777" w:rsidR="006E2FA2" w:rsidRDefault="006E2FA2">
                        <w:pPr>
                          <w:spacing w:after="160" w:line="259" w:lineRule="auto"/>
                          <w:ind w:left="0" w:firstLine="0"/>
                          <w:jc w:val="left"/>
                        </w:pPr>
                        <w:proofErr w:type="gramStart"/>
                        <w:r>
                          <w:rPr>
                            <w:color w:val="DEDEDE"/>
                            <w:w w:val="99"/>
                            <w:sz w:val="11"/>
                          </w:rPr>
                          <w:t>neutral</w:t>
                        </w:r>
                        <w:proofErr w:type="gramEnd"/>
                        <w:r>
                          <w:rPr>
                            <w:color w:val="DEDEDE"/>
                            <w:spacing w:val="12"/>
                            <w:w w:val="99"/>
                            <w:sz w:val="11"/>
                          </w:rPr>
                          <w:t xml:space="preserve"> </w:t>
                        </w:r>
                        <w:r>
                          <w:rPr>
                            <w:color w:val="DEDEDE"/>
                            <w:w w:val="99"/>
                            <w:sz w:val="11"/>
                          </w:rPr>
                          <w:t>zone</w:t>
                        </w:r>
                      </w:p>
                    </w:txbxContent>
                  </v:textbox>
                </v:rect>
                <v:rect id="Rectangle 14200" o:spid="_x0000_s3205" style="position:absolute;left:35143;top:8237;width:6994;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qR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PAxM+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iKpGxQAAAN4AAAAPAAAAAAAAAAAAAAAAAJgCAABkcnMv&#10;ZG93bnJldi54bWxQSwUGAAAAAAQABAD1AAAAigMAAAAA&#10;" filled="f" stroked="f">
                  <v:textbox inset="0,0,0,0">
                    <w:txbxContent>
                      <w:p w14:paraId="45B3AF15" w14:textId="77777777" w:rsidR="006E2FA2" w:rsidRDefault="006E2FA2">
                        <w:pPr>
                          <w:spacing w:after="160" w:line="259" w:lineRule="auto"/>
                          <w:ind w:left="0" w:firstLine="0"/>
                          <w:jc w:val="left"/>
                        </w:pPr>
                        <w:proofErr w:type="gramStart"/>
                        <w:r>
                          <w:rPr>
                            <w:color w:val="D57D00"/>
                            <w:w w:val="99"/>
                            <w:sz w:val="11"/>
                          </w:rPr>
                          <w:t>contested</w:t>
                        </w:r>
                        <w:proofErr w:type="gramEnd"/>
                        <w:r>
                          <w:rPr>
                            <w:color w:val="D57D00"/>
                            <w:spacing w:val="12"/>
                            <w:w w:val="99"/>
                            <w:sz w:val="11"/>
                          </w:rPr>
                          <w:t xml:space="preserve"> </w:t>
                        </w:r>
                        <w:r>
                          <w:rPr>
                            <w:color w:val="D57D00"/>
                            <w:w w:val="99"/>
                            <w:sz w:val="11"/>
                          </w:rPr>
                          <w:t>territory</w:t>
                        </w:r>
                      </w:p>
                    </w:txbxContent>
                  </v:textbox>
                </v:rect>
                <v:rect id="Rectangle 14201" o:spid="_x0000_s3206" style="position:absolute;left:35186;top:9380;width:6807;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QP3cUA&#10;AADeAAAADwAAAGRycy9kb3ducmV2LnhtbERPTWvCQBC9F/oflil4azZKKZq6iqjFHDUW0t6G7JgE&#10;s7Mhu5rYX+8Khd7m8T5nvhxMI67UudqygnEUgyAurK65VPB1/HydgnAeWWNjmRTcyMFy8fw0x0Tb&#10;ng90zXwpQgi7BBVU3reJlK6oyKCLbEscuJPtDPoAu1LqDvsQbho5ieN3abDm0FBhS+uKinN2MQp2&#10;03b1ndrfvmy2P7t8n882x5lXavQyrD5AeBr8v/jPneow/20S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A/dxQAAAN4AAAAPAAAAAAAAAAAAAAAAAJgCAABkcnMv&#10;ZG93bnJldi54bWxQSwUGAAAAAAQABAD1AAAAigMAAAAA&#10;" filled="f" stroked="f">
                  <v:textbox inset="0,0,0,0">
                    <w:txbxContent>
                      <w:p w14:paraId="45267F36" w14:textId="77777777" w:rsidR="006E2FA2" w:rsidRDefault="006E2FA2">
                        <w:pPr>
                          <w:spacing w:after="160" w:line="259" w:lineRule="auto"/>
                          <w:ind w:left="0" w:firstLine="0"/>
                          <w:jc w:val="left"/>
                        </w:pPr>
                        <w:proofErr w:type="gramStart"/>
                        <w:r>
                          <w:rPr>
                            <w:color w:val="DEDEDE"/>
                            <w:sz w:val="11"/>
                          </w:rPr>
                          <w:t>territory</w:t>
                        </w:r>
                        <w:proofErr w:type="gramEnd"/>
                        <w:r>
                          <w:rPr>
                            <w:color w:val="DEDEDE"/>
                            <w:spacing w:val="12"/>
                            <w:sz w:val="11"/>
                          </w:rPr>
                          <w:t xml:space="preserve"> </w:t>
                        </w:r>
                        <w:r>
                          <w:rPr>
                            <w:color w:val="DEDEDE"/>
                            <w:sz w:val="11"/>
                          </w:rPr>
                          <w:t>is</w:t>
                        </w:r>
                        <w:r>
                          <w:rPr>
                            <w:color w:val="DEDEDE"/>
                            <w:spacing w:val="12"/>
                            <w:sz w:val="11"/>
                          </w:rPr>
                          <w:t xml:space="preserve"> </w:t>
                        </w:r>
                        <w:r>
                          <w:rPr>
                            <w:color w:val="DEDEDE"/>
                            <w:sz w:val="11"/>
                          </w:rPr>
                          <w:t>part</w:t>
                        </w:r>
                        <w:r>
                          <w:rPr>
                            <w:color w:val="DEDEDE"/>
                            <w:spacing w:val="12"/>
                            <w:sz w:val="11"/>
                          </w:rPr>
                          <w:t xml:space="preserve"> </w:t>
                        </w:r>
                        <w:r>
                          <w:rPr>
                            <w:color w:val="DEDEDE"/>
                            <w:sz w:val="11"/>
                          </w:rPr>
                          <w:t>of</w:t>
                        </w:r>
                      </w:p>
                    </w:txbxContent>
                  </v:textbox>
                </v:rect>
                <v:shape id="Picture 14202" o:spid="_x0000_s3207" type="#_x0000_t75" style="position:absolute;left:35099;top:10433;width:6374;height: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41ojCAAAA3gAAAA8AAABkcnMvZG93bnJldi54bWxET9uKwjAQfRf2H8Is+KbpFhHtGkUEFxEX&#10;vO372IxtsJmUJmr9+40g+DaHc53JrLWVuFHjjWMFX/0EBHHutOFCwfGw7I1A+ICssXJMCh7kYTb9&#10;6Eww0+7OO7rtQyFiCPsMFZQh1JmUPi/Jou+7mjhyZ9dYDBE2hdQN3mO4rWSaJENp0XBsKLGmRUn5&#10;ZX+1Cv42o8VW75aHn/Xv4ITjrRlftVGq+9nOv0EEasNb/HKvdJw/SJMUnu/EG+T0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ONaIwgAAAN4AAAAPAAAAAAAAAAAAAAAAAJ8C&#10;AABkcnMvZG93bnJldi54bWxQSwUGAAAAAAQABAD3AAAAjgMAAAAA&#10;">
                  <v:imagedata r:id="rId112" o:title=""/>
                </v:shape>
                <v:rect id="Rectangle 14203" o:spid="_x0000_s3208" style="position:absolute;left:36799;top:10286;width:4004;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0McUA&#10;AADeAAAADwAAAGRycy9kb3ducmV2LnhtbERPTWvCQBC9C/6HZYTedKMtoqmriFqSo40F29uQnSah&#10;2dmQ3SZpf31XEHqbx/uczW4wteiodZVlBfNZBII4t7riQsHb5WW6AuE8ssbaMin4IQe77Xi0wVjb&#10;nl+py3whQgi7GBWU3jexlC4vyaCb2YY4cJ+2NegDbAupW+xDuKnlIoqW0mDFoaHEhg4l5V/Zt1GQ&#10;rJr9e2p/+6I+fSTX83V9vKy9Ug+TYf8MwtPg/8V3d6rD/KdF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jQxxQAAAN4AAAAPAAAAAAAAAAAAAAAAAJgCAABkcnMv&#10;ZG93bnJldi54bWxQSwUGAAAAAAQABAD1AAAAigMAAAAA&#10;" filled="f" stroked="f">
                  <v:textbox inset="0,0,0,0">
                    <w:txbxContent>
                      <w:p w14:paraId="05881DAA" w14:textId="77777777" w:rsidR="006E2FA2" w:rsidRDefault="006E2FA2">
                        <w:pPr>
                          <w:spacing w:after="160" w:line="259" w:lineRule="auto"/>
                          <w:ind w:left="0" w:firstLine="0"/>
                          <w:jc w:val="left"/>
                        </w:pPr>
                        <w:r>
                          <w:rPr>
                            <w:color w:val="848484"/>
                            <w:w w:val="103"/>
                            <w:sz w:val="11"/>
                          </w:rPr>
                          <w:t>Azerbaijan</w:t>
                        </w:r>
                      </w:p>
                    </w:txbxContent>
                  </v:textbox>
                </v:rect>
                <v:rect id="Rectangle 14204" o:spid="_x0000_s3209" style="position:absolute;left:35143;top:4809;width:8572;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OsRcUA&#10;AADeAAAADwAAAGRycy9kb3ducmV2LnhtbERPTWvCQBC9C/6HZYTedGOQotFVgm3RY6uCehuyYxLc&#10;nQ3ZrUn767uFQm/zeJ+z2vTWiAe1vnasYDpJQBAXTtdcKjgd38ZzED4gazSOScEXedish4MVZtp1&#10;/EGPQyhFDGGfoYIqhCaT0hcVWfQT1xBH7uZaiyHCtpS6xS6GWyPTJHmWFmuODRU2tK2ouB8+rYLd&#10;vMkve/fdleb1uju/nxcvx0VQ6mnU50sQgfrwL/5z73WcP0uT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6xFxQAAAN4AAAAPAAAAAAAAAAAAAAAAAJgCAABkcnMv&#10;ZG93bnJldi54bWxQSwUGAAAAAAQABAD1AAAAigMAAAAA&#10;" filled="f" stroked="f">
                  <v:textbox inset="0,0,0,0">
                    <w:txbxContent>
                      <w:p w14:paraId="18660A71" w14:textId="77777777" w:rsidR="006E2FA2" w:rsidRDefault="006E2FA2">
                        <w:pPr>
                          <w:spacing w:after="160" w:line="259" w:lineRule="auto"/>
                          <w:ind w:left="0" w:firstLine="0"/>
                          <w:jc w:val="left"/>
                        </w:pPr>
                        <w:proofErr w:type="gramStart"/>
                        <w:r>
                          <w:rPr>
                            <w:color w:val="DEDEDE"/>
                            <w:sz w:val="11"/>
                          </w:rPr>
                          <w:t>fully</w:t>
                        </w:r>
                        <w:proofErr w:type="gramEnd"/>
                        <w:r>
                          <w:rPr>
                            <w:color w:val="DEDEDE"/>
                            <w:spacing w:val="12"/>
                            <w:sz w:val="11"/>
                          </w:rPr>
                          <w:t xml:space="preserve"> </w:t>
                        </w:r>
                        <w:r>
                          <w:rPr>
                            <w:color w:val="DEDEDE"/>
                            <w:sz w:val="11"/>
                          </w:rPr>
                          <w:t>sovereign</w:t>
                        </w:r>
                        <w:r>
                          <w:rPr>
                            <w:color w:val="DEDEDE"/>
                            <w:spacing w:val="12"/>
                            <w:sz w:val="11"/>
                          </w:rPr>
                          <w:t xml:space="preserve"> </w:t>
                        </w:r>
                        <w:r>
                          <w:rPr>
                            <w:color w:val="DEDEDE"/>
                            <w:sz w:val="11"/>
                          </w:rPr>
                          <w:t>country</w:t>
                        </w:r>
                      </w:p>
                    </w:txbxContent>
                  </v:textbox>
                </v:rect>
                <v:shape id="Shape 14205" o:spid="_x0000_s3210" style="position:absolute;left:34232;top:5179;width:506;height:507;visibility:visible;mso-wrap-style:square;v-text-anchor:top" coordsize="50693,50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sqg8YA&#10;AADeAAAADwAAAGRycy9kb3ducmV2LnhtbERPTWvCQBC9C/6HZQq96UappUQ3QVsEhSIYI9jbkJ0m&#10;odnZNLvV1F/vCoXe5vE+Z5H2phFn6lxtWcFkHIEgLqyuuVSQH9ajFxDOI2tsLJOCX3KQJsPBAmNt&#10;L7ync+ZLEULYxaig8r6NpXRFRQbd2LbEgfu0nUEfYFdK3eElhJtGTqPoWRqsOTRU2NJrRcVX9mMU&#10;6P661JN19rbafeApf99icdx8K/X40C/nIDz1/l/8597oMP9pGs3g/k64QS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sqg8YAAADeAAAADwAAAAAAAAAAAAAAAACYAgAAZHJz&#10;L2Rvd25yZXYueG1sUEsFBgAAAAAEAAQA9QAAAIsDAAAAAA==&#10;" path="m25361,c39338,,50693,11327,50693,25332v,14005,-11355,25361,-25332,25361c11356,50693,,39337,,25332,,11327,11356,,25361,xe" fillcolor="#dedede" stroked="f" strokeweight="0">
                  <v:stroke endcap="round"/>
                  <v:path arrowok="t" textboxrect="0,0,50693,50693"/>
                </v:shape>
                <v:shape id="Shape 14206" o:spid="_x0000_s3211" style="position:absolute;left:34232;top:9742;width:506;height:507;visibility:visible;mso-wrap-style:square;v-text-anchor:top" coordsize="50693,50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9MYA&#10;AADeAAAADwAAAGRycy9kb3ducmV2LnhtbERPTWvCQBC9C/6HZYTedJNQRFJXUYugUAqmFtrbkJ0m&#10;odnZNLsmaX+9Kwi9zeN9znI9mFp01LrKsoJ4FoEgzq2uuFBwfttPFyCcR9ZYWyYFv+RgvRqPlphq&#10;2/OJuswXIoSwS1FB6X2TSunykgy6mW2IA/dlW4M+wLaQusU+hJtaJlE0lwYrDg0lNrQrKf/OLkaB&#10;Hv42Ot5nz9vXT/w4vxwxfz/8KPUwGTZPIDwN/l98dx90mP+YRHO4vRNu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09MYAAADeAAAADwAAAAAAAAAAAAAAAACYAgAAZHJz&#10;L2Rvd25yZXYueG1sUEsFBgAAAAAEAAQA9QAAAIsDAAAAAA==&#10;" path="m25361,c39338,,50693,11356,50693,25332v,14005,-11355,25361,-25332,25361c11356,50693,,39337,,25332,,11356,11356,,25361,xe" fillcolor="#dedede" stroked="f" strokeweight="0">
                  <v:stroke endcap="round"/>
                  <v:path arrowok="t" textboxrect="0,0,50693,50693"/>
                </v:shape>
                <v:shape id="Shape 14208" o:spid="_x0000_s3212" style="position:absolute;left:34232;top:7474;width:506;height:507;visibility:visible;mso-wrap-style:square;v-text-anchor:top" coordsize="50693,50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FHcgA&#10;AADeAAAADwAAAGRycy9kb3ducmV2LnhtbESPT2vCQBDF74V+h2UK3upGKaVEV/EPgoUiNCrobciO&#10;STA7m2ZXTf30nUPB2wzvzXu/GU87V6srtaHybGDQT0AR595WXBjYbVevH6BCRLZYeyYDvxRgOnl+&#10;GmNq/Y2/6ZrFQkkIhxQNlDE2qdYhL8lh6PuGWLSTbx1GWdtC2xZvEu5qPUySd+2wYmkosaFFSfk5&#10;uzgDtrvP7GCVLeebIx52X5+Y79c/xvReutkIVKQuPsz/12sr+G/DRHjlHZlBT/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oUdyAAAAN4AAAAPAAAAAAAAAAAAAAAAAJgCAABk&#10;cnMvZG93bnJldi54bWxQSwUGAAAAAAQABAD1AAAAjQMAAAAA&#10;" path="m25361,c39338,,50693,11356,50693,25332v,14005,-11355,25361,-25332,25361c11356,50693,,39337,,25332,,11356,11356,,25361,xe" fillcolor="#dedede" stroked="f" strokeweight="0">
                  <v:stroke endcap="round"/>
                  <v:path arrowok="t" textboxrect="0,0,50693,50693"/>
                </v:shape>
                <v:shape id="Shape 14209" o:spid="_x0000_s3213" style="position:absolute;left:34232;top:6291;width:506;height:507;visibility:visible;mso-wrap-style:square;v-text-anchor:top" coordsize="50693,50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8YA&#10;AADeAAAADwAAAGRycy9kb3ducmV2LnhtbESPQWvCQBCF74X+h2UKXkrdKK3Y6CqtUCoUD9H2PmbH&#10;JJidCbtbjf/eFQq9zfDe9+bNfNm7Vp3Ih0bYwGiYgSIuxTZcGfjefTxNQYWIbLEVJgMXCrBc3N/N&#10;Mbdy5oJO21ipFMIhRwN1jF2udShrchiG0hEn7SDeYUyrr7T1eE7hrtXjLJtohw2nCzV2tKqpPG5/&#10;Xarx3PsfednLo8XP4iLN+2b0VRgzeOjfZqAi9fHf/Eev7Y0bZ69weyfNo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Oc8YAAADeAAAADwAAAAAAAAAAAAAAAACYAgAAZHJz&#10;L2Rvd25yZXYueG1sUEsFBgAAAAAEAAQA9QAAAIsDAAAAAA==&#10;" path="m25361,c39338,,50693,11327,50693,25332v,14005,-11355,25354,-25332,25354c11356,50686,,39337,,25332,,11327,11356,,25361,xe" fillcolor="#dedede" stroked="f" strokeweight="0">
                  <v:stroke endcap="round"/>
                  <v:path arrowok="t" textboxrect="0,0,50693,50686"/>
                </v:shape>
                <v:shape id="Shape 14210" o:spid="_x0000_s3214" style="position:absolute;left:34303;top:8678;width:364;height:365;visibility:visible;mso-wrap-style:square;v-text-anchor:top" coordsize="36409,3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p+MYA&#10;AADeAAAADwAAAGRycy9kb3ducmV2LnhtbESPQUvDQBCF7wX/wzKCl2I3rUUkdhOCqHiwh9aC1yE7&#10;ZoPZ2bi7NvHfOwfB2wzz5r337erZD+pMMfWBDaxXBSjiNtieOwOnt6frO1ApI1scApOBH0pQVxeL&#10;HZY2THyg8zF3Skw4lWjA5TyWWqfWkce0CiOx3D5C9JhljZ22EScx94PeFMWt9tizJDgc6cFR+3n8&#10;9gYad+rev5rcpOlmH55x+UivsTDm6nJu7kFlmvO/+O/7xUr97WYtAIIjM+j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9p+MYAAADeAAAADwAAAAAAAAAAAAAAAACYAgAAZHJz&#10;L2Rvd25yZXYueG1sUEsFBgAAAAAEAAQA9QAAAIsDAAAAAA==&#10;" path="m18219,c28260,,36409,8149,36409,18219v,10041,-8149,18190,-18190,18190c8149,36409,,28260,,18219,,8149,8149,,18219,xe" fillcolor="#d57d00" stroked="f" strokeweight="0">
                  <v:stroke endcap="round"/>
                  <v:path arrowok="t" textboxrect="0,0,36409,36409"/>
                </v:shape>
                <v:rect id="Rectangle 14211" o:spid="_x0000_s3215" style="position:absolute;left:35058;top:3495;width:7542;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ZAMUA&#10;AADeAAAADwAAAGRycy9kb3ducmV2LnhtbERPS2vCQBC+F/wPywi91U1EikbXEHxgjm0sWG9DdpqE&#10;ZmdDdjVpf323UOhtPr7nbNLRtOJOvWssK4hnEQji0uqGKwVv5+PTEoTzyBpby6Tgixyk28nDBhNt&#10;B36le+ErEULYJaig9r5LpHRlTQbdzHbEgfuwvUEfYF9J3eMQwk0r51H0LA02HBpq7GhXU/lZ3IyC&#10;07LL3nP7PVTt4Xq6vFxW+/PKK/U4HbM1CE+j/xf/uXMd5i/m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ZkAxQAAAN4AAAAPAAAAAAAAAAAAAAAAAJgCAABkcnMv&#10;ZG93bnJldi54bWxQSwUGAAAAAAQABAD1AAAAigMAAAAA&#10;" filled="f" stroked="f">
                  <v:textbox inset="0,0,0,0">
                    <w:txbxContent>
                      <w:p w14:paraId="4EBB7D5A" w14:textId="77777777" w:rsidR="006E2FA2" w:rsidRDefault="006E2FA2">
                        <w:pPr>
                          <w:spacing w:after="160" w:line="259" w:lineRule="auto"/>
                          <w:ind w:left="0" w:firstLine="0"/>
                          <w:jc w:val="left"/>
                        </w:pPr>
                        <w:r>
                          <w:rPr>
                            <w:color w:val="FFFFFF"/>
                            <w:w w:val="104"/>
                            <w:sz w:val="11"/>
                          </w:rPr>
                          <w:t>Status</w:t>
                        </w:r>
                        <w:r>
                          <w:rPr>
                            <w:color w:val="FFFFFF"/>
                            <w:spacing w:val="12"/>
                            <w:w w:val="104"/>
                            <w:sz w:val="11"/>
                          </w:rPr>
                          <w:t xml:space="preserve"> </w:t>
                        </w:r>
                        <w:r>
                          <w:rPr>
                            <w:color w:val="FFFFFF"/>
                            <w:w w:val="104"/>
                            <w:sz w:val="11"/>
                          </w:rPr>
                          <w:t>and</w:t>
                        </w:r>
                        <w:r>
                          <w:rPr>
                            <w:color w:val="FFFFFF"/>
                            <w:spacing w:val="12"/>
                            <w:w w:val="104"/>
                            <w:sz w:val="11"/>
                          </w:rPr>
                          <w:t xml:space="preserve"> </w:t>
                        </w:r>
                        <w:r>
                          <w:rPr>
                            <w:color w:val="FFFFFF"/>
                            <w:w w:val="104"/>
                            <w:sz w:val="11"/>
                          </w:rPr>
                          <w:t>Relation</w:t>
                        </w:r>
                      </w:p>
                    </w:txbxContent>
                  </v:textbox>
                </v:rect>
                <v:rect id="Rectangle 14212" o:spid="_x0000_s3216" style="position:absolute;left:35143;top:11265;width:2837;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Hd8UA&#10;AADeAAAADwAAAGRycy9kb3ducmV2LnhtbERPTWvCQBC9F/wPywi91Y2hFI2uIWiLHlsjRG9DdkyC&#10;2dmQ3Zq0v75bKPQ2j/c563Q0rbhT7xrLCuazCARxaXXDlYJT/va0AOE8ssbWMin4IgfpZvKwxkTb&#10;gT/ofvSVCCHsElRQe98lUrqyJoNuZjviwF1tb9AH2FdS9ziEcNPKOIpepMGGQ0ONHW1rKm/HT6Ng&#10;v+iy88F+D1X7etkX78Vyly+9Uo/TMVuB8DT6f/Gf+6DD/Od4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wd3xQAAAN4AAAAPAAAAAAAAAAAAAAAAAJgCAABkcnMv&#10;ZG93bnJldi54bWxQSwUGAAAAAAQABAD1AAAAigMAAAAA&#10;" filled="f" stroked="f">
                  <v:textbox inset="0,0,0,0">
                    <w:txbxContent>
                      <w:p w14:paraId="5D142F82" w14:textId="77777777" w:rsidR="006E2FA2" w:rsidRDefault="006E2FA2">
                        <w:pPr>
                          <w:spacing w:after="160" w:line="259" w:lineRule="auto"/>
                          <w:ind w:left="0" w:firstLine="0"/>
                          <w:jc w:val="left"/>
                        </w:pPr>
                        <w:proofErr w:type="gramStart"/>
                        <w:r>
                          <w:rPr>
                            <w:color w:val="DEDEDE"/>
                            <w:spacing w:val="-2"/>
                            <w:w w:val="97"/>
                            <w:sz w:val="11"/>
                          </w:rPr>
                          <w:t>and</w:t>
                        </w:r>
                        <w:proofErr w:type="gramEnd"/>
                        <w:r>
                          <w:rPr>
                            <w:color w:val="DEDEDE"/>
                            <w:spacing w:val="9"/>
                            <w:w w:val="97"/>
                            <w:sz w:val="11"/>
                          </w:rPr>
                          <w:t xml:space="preserve"> </w:t>
                        </w:r>
                        <w:r>
                          <w:rPr>
                            <w:color w:val="DEDEDE"/>
                            <w:spacing w:val="-2"/>
                            <w:w w:val="97"/>
                            <w:sz w:val="11"/>
                          </w:rPr>
                          <w:t>has</w:t>
                        </w:r>
                      </w:p>
                    </w:txbxContent>
                  </v:textbox>
                </v:rect>
                <v:shape id="Shape 14213" o:spid="_x0000_s3217" style="position:absolute;left:35258;top:12745;width:5862;height:0;visibility:visible;mso-wrap-style:square;v-text-anchor:top" coordsize="586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r7MYA&#10;AADeAAAADwAAAGRycy9kb3ducmV2LnhtbERPS2sCMRC+F/wPYYTeNOuDWrZG0QWhBwvV9tDehs10&#10;d+lmsiRxjf56UxB6m4/vOct1NK3oyfnGsoLJOANBXFrdcKXg82M3egbhA7LG1jIpuJCH9WrwsMRc&#10;2zMfqD+GSqQQ9jkqqEPocil9WZNBP7YdceJ+rDMYEnSV1A7PKdy0cpplT9Jgw6mhxo6Kmsrf48ko&#10;6L/C+2Ir32KcX4vvpvB7dzntlXocxs0LiEAx/Ivv7led5s+nkxn8vZNu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Or7MYAAADeAAAADwAAAAAAAAAAAAAAAACYAgAAZHJz&#10;L2Rvd25yZXYueG1sUEsFBgAAAAAEAAQA9QAAAIsDAAAAAA==&#10;" path="m,l586269,e" filled="f" strokecolor="#dedede" strokeweight=".15331mm">
                  <v:stroke miterlimit="1" joinstyle="miter"/>
                  <v:path arrowok="t" textboxrect="0,0,586269,0"/>
                </v:shape>
                <v:rect id="Rectangle 14214" o:spid="_x0000_s3218" style="position:absolute;left:35143;top:12948;width:678;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o6mMUA&#10;AADeAAAADwAAAGRycy9kb3ducmV2LnhtbERPTWvCQBC9F/wPyxR6azYRKRpdJdgWPVYjpL0N2TEJ&#10;zc6G7Nak/fVdQfA2j/c5q81oWnGh3jWWFSRRDIK4tLrhSsEpf3+eg3AeWWNrmRT8koPNevKwwlTb&#10;gQ90OfpKhBB2KSqove9SKV1Zk0EX2Y44cGfbG/QB9pXUPQ4h3LRyGscv0mDDoaHGjrY1ld/HH6Ng&#10;N++yz739G6r27WtXfBSL13zhlXp6HLMlCE+jv4tv7r0O82fT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jqYxQAAAN4AAAAPAAAAAAAAAAAAAAAAAJgCAABkcnMv&#10;ZG93bnJldi54bWxQSwUGAAAAAAQABAD1AAAAigMAAAAA&#10;" filled="f" stroked="f">
                  <v:textbox inset="0,0,0,0">
                    <w:txbxContent>
                      <w:p w14:paraId="5062558D" w14:textId="77777777" w:rsidR="006E2FA2" w:rsidRDefault="006E2FA2">
                        <w:pPr>
                          <w:spacing w:after="160" w:line="259" w:lineRule="auto"/>
                          <w:ind w:left="0" w:firstLine="0"/>
                          <w:jc w:val="left"/>
                        </w:pPr>
                        <w:proofErr w:type="gramStart"/>
                        <w:r>
                          <w:rPr>
                            <w:color w:val="DEDEDE"/>
                            <w:spacing w:val="-2"/>
                            <w:w w:val="95"/>
                            <w:sz w:val="8"/>
                          </w:rPr>
                          <w:t>no</w:t>
                        </w:r>
                        <w:proofErr w:type="gramEnd"/>
                      </w:p>
                    </w:txbxContent>
                  </v:textbox>
                </v:rect>
                <v:rect id="Rectangle 14215" o:spid="_x0000_s3219" style="position:absolute;left:35143;top:13360;width:269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fA8QA&#10;AADeAAAADwAAAGRycy9kb3ducmV2LnhtbERPS4vCMBC+C/sfwix401RR0WoUWRU9+lhw9zY0Y1u2&#10;mZQm2uqvN4Kwt/n4njNbNKYQN6pcbllBrxuBIE6szjlV8H3adMYgnEfWWFgmBXdysJh/tGYYa1vz&#10;gW5Hn4oQwi5GBZn3ZSylSzIy6Lq2JA7cxVYGfYBVKnWFdQg3hexH0UgazDk0ZFjSV0bJ3/FqFGzH&#10;5fJnZx91Wqx/t+f9ebI6TbxS7c9mOQXhqfH/4rd7p8P8Qb8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nwPEAAAA3gAAAA8AAAAAAAAAAAAAAAAAmAIAAGRycy9k&#10;b3ducmV2LnhtbFBLBQYAAAAABAAEAPUAAACJAwAAAAA=&#10;" filled="f" stroked="f">
                  <v:textbox inset="0,0,0,0">
                    <w:txbxContent>
                      <w:p w14:paraId="253A057C" w14:textId="77777777" w:rsidR="006E2FA2" w:rsidRDefault="006E2FA2">
                        <w:pPr>
                          <w:spacing w:after="160" w:line="259" w:lineRule="auto"/>
                          <w:ind w:left="0" w:firstLine="0"/>
                          <w:jc w:val="left"/>
                        </w:pPr>
                        <w:proofErr w:type="gramStart"/>
                        <w:r>
                          <w:rPr>
                            <w:color w:val="DEDEDE"/>
                            <w:spacing w:val="-2"/>
                            <w:w w:val="95"/>
                            <w:sz w:val="8"/>
                          </w:rPr>
                          <w:t>autonomy</w:t>
                        </w:r>
                        <w:proofErr w:type="gramEnd"/>
                      </w:p>
                    </w:txbxContent>
                  </v:textbox>
                </v:rect>
                <v:rect id="Rectangle 14216" o:spid="_x0000_s3220" style="position:absolute;left:40529;top:12948;width:835;height:1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MUA&#10;AADeAAAADwAAAGRycy9kb3ducmV2LnhtbERPTWvCQBC9C/0Pywi9mU2kiEZXCW1Fj60WorchOybB&#10;7GzIribtr+8WhN7m8T5ntRlMI+7UudqygiSKQRAXVtdcKvg6bidzEM4ja2wsk4JvcrBZP41WmGrb&#10;8yfdD74UIYRdigoq79tUSldUZNBFtiUO3MV2Bn2AXSl1h30IN42cxvFMGqw5NFTY0mtFxfVwMwp2&#10;8zY77e1PXzbv513+kS/ejguv1PN4yJYgPA3+X/xw73WY/zJN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F0xQAAAN4AAAAPAAAAAAAAAAAAAAAAAJgCAABkcnMv&#10;ZG93bnJldi54bWxQSwUGAAAAAAQABAD1AAAAigMAAAAA&#10;" filled="f" stroked="f">
                  <v:textbox inset="0,0,0,0">
                    <w:txbxContent>
                      <w:p w14:paraId="65CEB6F4" w14:textId="77777777" w:rsidR="006E2FA2" w:rsidRDefault="006E2FA2">
                        <w:pPr>
                          <w:spacing w:after="160" w:line="259" w:lineRule="auto"/>
                          <w:ind w:left="0" w:firstLine="0"/>
                          <w:jc w:val="left"/>
                        </w:pPr>
                        <w:proofErr w:type="gramStart"/>
                        <w:r>
                          <w:rPr>
                            <w:color w:val="DEDEDE"/>
                            <w:spacing w:val="-2"/>
                            <w:w w:val="97"/>
                            <w:sz w:val="8"/>
                          </w:rPr>
                          <w:t>full</w:t>
                        </w:r>
                        <w:proofErr w:type="gramEnd"/>
                      </w:p>
                    </w:txbxContent>
                  </v:textbox>
                </v:rect>
                <v:rect id="Rectangle 14217" o:spid="_x0000_s3221" style="position:absolute;left:39127;top:13360;width:2699;height:1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k78QA&#10;AADeAAAADwAAAGRycy9kb3ducmV2LnhtbERPS4vCMBC+C/sfwix401QRH9Uosip69LHg7m1oxrZs&#10;MylNtNVfbwRhb/PxPWe2aEwhblS53LKCXjcCQZxYnXOq4Pu06YxBOI+ssbBMCu7kYDH/aM0w1rbm&#10;A92OPhUhhF2MCjLvy1hKl2Rk0HVtSRy4i60M+gCrVOoK6xBuCtmPoqE0mHNoyLCkr4ySv+PVKNiO&#10;y+XPzj7qtFj/bs/782R1mnil2p/NcgrCU+P/xW/3Tof5g35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4pO/EAAAA3gAAAA8AAAAAAAAAAAAAAAAAmAIAAGRycy9k&#10;b3ducmV2LnhtbFBLBQYAAAAABAAEAPUAAACJAwAAAAA=&#10;" filled="f" stroked="f">
                  <v:textbox inset="0,0,0,0">
                    <w:txbxContent>
                      <w:p w14:paraId="2968121D" w14:textId="77777777" w:rsidR="006E2FA2" w:rsidRDefault="006E2FA2">
                        <w:pPr>
                          <w:spacing w:after="160" w:line="259" w:lineRule="auto"/>
                          <w:ind w:left="0" w:firstLine="0"/>
                          <w:jc w:val="left"/>
                        </w:pPr>
                        <w:proofErr w:type="gramStart"/>
                        <w:r>
                          <w:rPr>
                            <w:color w:val="DEDEDE"/>
                            <w:spacing w:val="-2"/>
                            <w:w w:val="95"/>
                            <w:sz w:val="8"/>
                          </w:rPr>
                          <w:t>autonomy</w:t>
                        </w:r>
                        <w:proofErr w:type="gramEnd"/>
                      </w:p>
                    </w:txbxContent>
                  </v:textbox>
                </v:rect>
                <v:shape id="Shape 14218" o:spid="_x0000_s3222" style="position:absolute;left:40387;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PYcgA&#10;AADeAAAADwAAAGRycy9kb3ducmV2LnhtbESPQWvDMAyF74P9B6PCbqvTUsbI6pZ2UAiFjaXrZTcR&#10;a0loLKe2m2T/fjoMdpN4T+99Wm8n16mBQmw9G1jMM1DElbct1wbOn4fHZ1AxIVvsPJOBH4qw3dzf&#10;rTG3fuSShlOqlYRwzNFAk1Kfax2rhhzGue+JRfv2wWGSNdTaBhwl3HV6mWVP2mHL0tBgT68NVZfT&#10;zRloy/2Hu74fx3CuLm/Hriy+hn1hzMNs2r2ASjSlf/PfdWEFf7VcCK+8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E9hyAAAAN4AAAAPAAAAAAAAAAAAAAAAAJgCAABk&#10;cnMvZG93bnJldi54bWxQSwUGAAAAAAQABAD1AAAAjQMAAAAA&#10;" path="m,26475l,e" filled="f" strokecolor="#dedede" strokeweight=".15664mm">
                  <v:stroke miterlimit="1" joinstyle="miter"/>
                  <v:path arrowok="t" textboxrect="0,0,0,26475"/>
                </v:shape>
                <v:shape id="Shape 14219" o:spid="_x0000_s3223" style="position:absolute;left:39655;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q+sUA&#10;AADeAAAADwAAAGRycy9kb3ducmV2LnhtbERPTWvCQBC9F/wPyxR6qxtFSk1dpRYKQag06sXbkJ0m&#10;wexs3F2T9N+7guBtHu9zFqvBNKIj52vLCibjBARxYXXNpYLD/vv1HYQPyBoby6TgnzyslqOnBaba&#10;9pxTtwuliCHsU1RQhdCmUvqiIoN+bFviyP1ZZzBE6EqpHfYx3DRymiRv0mDNsaHClr4qKk67i1FQ&#10;5+tfc95uencoTj+bJs+O3TpT6uV5+PwAEWgID/Hdnek4fzadzOH2TrxB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r6xQAAAN4AAAAPAAAAAAAAAAAAAAAAAJgCAABkcnMv&#10;ZG93bnJldi54bWxQSwUGAAAAAAQABAD1AAAAigMAAAAA&#10;" path="m,26475l,e" filled="f" strokecolor="#dedede" strokeweight=".15664mm">
                  <v:stroke miterlimit="1" joinstyle="miter"/>
                  <v:path arrowok="t" textboxrect="0,0,0,26475"/>
                </v:shape>
                <v:shape id="Shape 14220" o:spid="_x0000_s3224" style="position:absolute;left:38922;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J2scA&#10;AADeAAAADwAAAGRycy9kb3ducmV2LnhtbESPQUvDQBCF70L/wzKCN7sxiEjabbEFIRQU0/bS25Ad&#10;k9DsbNxdk/jvnYPgbYZ589771tvZ9WqkEDvPBh6WGSji2tuOGwPn0+v9M6iYkC32nsnAD0XYbhY3&#10;ayysn7ii8ZgaJSYcCzTQpjQUWse6JYdx6QdiuX364DDJGhptA05i7nqdZ9mTdtixJLQ40L6l+nr8&#10;dga6avfhvt4PUzjX17dDX5WXcVcac3c7v6xAJZrTv/jvu7RS/zHPBU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idrHAAAA3gAAAA8AAAAAAAAAAAAAAAAAmAIAAGRy&#10;cy9kb3ducmV2LnhtbFBLBQYAAAAABAAEAPUAAACMAwAAAAA=&#10;" path="m,26475l,e" filled="f" strokecolor="#dedede" strokeweight=".15664mm">
                  <v:stroke miterlimit="1" joinstyle="miter"/>
                  <v:path arrowok="t" textboxrect="0,0,0,26475"/>
                </v:shape>
                <v:shape id="Shape 14221" o:spid="_x0000_s3225" style="position:absolute;left:38189;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sQcUA&#10;AADeAAAADwAAAGRycy9kb3ducmV2LnhtbERPTWvCQBC9F/wPywi91Y2hlBJdRQuFIFSa6MXbkB2T&#10;YHY23d0m6b93C4Xe5vE+Z72dTCcGcr61rGC5SEAQV1a3XCs4n96fXkH4gKyxs0wKfsjDdjN7WGOm&#10;7cgFDWWoRQxhn6GCJoQ+k9JXDRn0C9sTR+5qncEQoauldjjGcNPJNElepMGWY0ODPb01VN3Kb6Og&#10;Lfaf5ut4GN25un0cuiK/DPtcqcf5tFuBCDSFf/GfO9dx/nOaLuH3nXiD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ixBxQAAAN4AAAAPAAAAAAAAAAAAAAAAAJgCAABkcnMv&#10;ZG93bnJldi54bWxQSwUGAAAAAAQABAD1AAAAigMAAAAA&#10;" path="m,26475l,e" filled="f" strokecolor="#dedede" strokeweight=".15664mm">
                  <v:stroke miterlimit="1" joinstyle="miter"/>
                  <v:path arrowok="t" textboxrect="0,0,0,26475"/>
                </v:shape>
                <v:shape id="Shape 14222" o:spid="_x0000_s3226" style="position:absolute;left:37456;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sUA&#10;AADeAAAADwAAAGRycy9kb3ducmV2LnhtbERPTWvCQBC9F/wPywi91U1DKZK6ShUKQag00Yu3ITtN&#10;gtnZuLtN0n/vFgre5vE+Z7WZTCcGcr61rOB5kYAgrqxuuVZwOn48LUH4gKyxs0wKfsnDZj17WGGm&#10;7cgFDWWoRQxhn6GCJoQ+k9JXDRn0C9sTR+7bOoMhQldL7XCM4aaTaZK8SoMtx4YGe9o1VF3KH6Og&#10;LbZf5nrYj+5UXT73XZGfh22u1ON8en8DEWgKd/G/O9dx/kuapvD3TrxB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I2xQAAAN4AAAAPAAAAAAAAAAAAAAAAAJgCAABkcnMv&#10;ZG93bnJldi54bWxQSwUGAAAAAAQABAD1AAAAigMAAAAA&#10;" path="m,26475l,e" filled="f" strokecolor="#dedede" strokeweight=".15664mm">
                  <v:stroke miterlimit="1" joinstyle="miter"/>
                  <v:path arrowok="t" textboxrect="0,0,0,26475"/>
                </v:shape>
                <v:shape id="Shape 14223" o:spid="_x0000_s3227" style="position:absolute;left:36723;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XrcUA&#10;AADeAAAADwAAAGRycy9kb3ducmV2LnhtbERPTWvCQBC9F/oflil4q5tGKSV1FS0UgqA01ktvQ3ZM&#10;gtnZdHdN4r93CwVv83ifs1iNphU9Od9YVvAyTUAQl1Y3XCk4fn8+v4HwAVlja5kUXMnDavn4sMBM&#10;24EL6g+hEjGEfYYK6hC6TEpf1mTQT21HHLmTdQZDhK6S2uEQw00r0yR5lQYbjg01dvRRU3k+XIyC&#10;pth8md/9dnDH8rzbtkX+029ypSZP4/odRKAx3MX/7lzH+fM0ncHfO/EG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BetxQAAAN4AAAAPAAAAAAAAAAAAAAAAAJgCAABkcnMv&#10;ZG93bnJldi54bWxQSwUGAAAAAAQABAD1AAAAigMAAAAA&#10;" path="m,26475l,e" filled="f" strokecolor="#dedede" strokeweight=".15664mm">
                  <v:stroke miterlimit="1" joinstyle="miter"/>
                  <v:path arrowok="t" textboxrect="0,0,0,26475"/>
                </v:shape>
                <v:shape id="Shape 14224" o:spid="_x0000_s3228" style="position:absolute;left:35990;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2P2cUA&#10;AADeAAAADwAAAGRycy9kb3ducmV2LnhtbERPTWvCQBC9F/oflin0VjcNIiV1FS0UglAx0UtvQ3ZM&#10;gtnZdHebpP/eFYTe5vE+Z7meTCcGcr61rOB1loAgrqxuuVZwOn6+vIHwAVljZ5kU/JGH9erxYYmZ&#10;tiMXNJShFjGEfYYKmhD6TEpfNWTQz2xPHLmzdQZDhK6W2uEYw00n0yRZSIMtx4YGe/poqLqUv0ZB&#10;W2wP5me/G92punztuiL/Hra5Us9P0+YdRKAp/Ivv7lzH+fM0ncPtnXiD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ZxQAAAN4AAAAPAAAAAAAAAAAAAAAAAJgCAABkcnMv&#10;ZG93bnJldi54bWxQSwUGAAAAAAQABAD1AAAAigMAAAAA&#10;" path="m,26475l,e" filled="f" strokecolor="#dedede" strokeweight=".15664mm">
                  <v:stroke miterlimit="1" joinstyle="miter"/>
                  <v:path arrowok="t" textboxrect="0,0,0,26475"/>
                </v:shape>
                <v:shape id="Shape 14225" o:spid="_x0000_s3229" style="position:absolute;left:41120;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mpf8EA&#10;AADeAAAADwAAAGRycy9kb3ducmV2LnhtbERPS0vDQBC+C/6HZQRvdmOwIrHbIlpJr32AHofsNBua&#10;nQnZbRL/fbdQ8DYf33MWq8m3aqA+NMIGnmcZKOJKbMO1gcP+++kNVIjIFlthMvBHAVbL+7sFFlZG&#10;3tKwi7VKIRwKNOBi7AqtQ+XIY5hJR5y4o/QeY4J9rW2PYwr3rc6z7FV7bDg1OOzo01F12p29ARmi&#10;m7dfP9tfXpfeByllGktjHh+mj3dQkab4L765NzbNf8nzOVzfSTfo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pqX/BAAAA3gAAAA8AAAAAAAAAAAAAAAAAmAIAAGRycy9kb3du&#10;cmV2LnhtbFBLBQYAAAAABAAEAPUAAACGAwAAAAA=&#10;" path="m,26475l,e" filled="f" strokecolor="#848484" strokeweight=".15664mm">
                  <v:stroke miterlimit="1" joinstyle="miter"/>
                  <v:path arrowok="t" textboxrect="0,0,0,26475"/>
                </v:shape>
                <v:shape id="Shape 14226" o:spid="_x0000_s3230" style="position:absolute;left:35258;top:12610;width:0;height:264;visibility:visible;mso-wrap-style:square;v-text-anchor:top" coordsize="0,26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0NcUA&#10;AADeAAAADwAAAGRycy9kb3ducmV2LnhtbERPTWvCQBC9F/oflin0VjcNIiV1FS0IQWhpopfehuyY&#10;BLOzcXdN4r93C4Xe5vE+Z7meTCcGcr61rOB1loAgrqxuuVZwPOxe3kD4gKyxs0wKbuRhvXp8WGKm&#10;7cgFDWWoRQxhn6GCJoQ+k9JXDRn0M9sTR+5kncEQoauldjjGcNPJNEkW0mDLsaHBnj4aqs7l1Sho&#10;i+23uXztR3eszp/7rsh/hm2u1PPTtHkHEWgK/+I/d67j/HmaLuD3nXiD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7Q1xQAAAN4AAAAPAAAAAAAAAAAAAAAAAJgCAABkcnMv&#10;ZG93bnJldi54bWxQSwUGAAAAAAQABAD1AAAAigMAAAAA&#10;" path="m,26475l,e" filled="f" strokecolor="#dedede" strokeweight=".15664mm">
                  <v:stroke miterlimit="1" joinstyle="miter"/>
                  <v:path arrowok="t" textboxrect="0,0,0,26475"/>
                </v:shape>
                <v:shape id="Shape 14227" o:spid="_x0000_s3231" style="position:absolute;left:35159;top:12401;width:231;height:687;visibility:visible;mso-wrap-style:square;v-text-anchor:top" coordsize="23154,68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1JgsIA&#10;AADeAAAADwAAAGRycy9kb3ducmV2LnhtbERPS2sCMRC+C/0PYQreNNlF7Lo1SrEUvPRQH/dhM24W&#10;N5Mlibr9902h0Nt8fM9Zb0fXizuF2HnWUMwVCOLGm45bDafjx6wCEROywd4zafimCNvN02SNtfEP&#10;/qL7IbUih3CsUYNNaailjI0lh3HuB+LMXXxwmDIMrTQBHznc9bJUaikddpwbLA60s9RcDzenIX2e&#10;wjsXds+XVXG21VKdVXXVevo8vr2CSDSmf/Gfe2/y/EVZvsDvO/kG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vUmCwgAAAN4AAAAPAAAAAAAAAAAAAAAAAJgCAABkcnMvZG93&#10;bnJldi54bWxQSwUGAAAAAAQABAD1AAAAhwMAAAAA&#10;" path="m5721,l17433,v3186,,5721,2543,5721,5722l23154,63022v,3151,-2535,5722,-5721,5722l5721,68744c2536,68744,,66173,,63022l,5722c,2543,2536,,5721,xe" fillcolor="#848484" strokecolor="white" strokeweight=".03156mm">
                  <v:stroke endcap="round"/>
                  <v:path arrowok="t" textboxrect="0,0,23154,68744"/>
                </v:shape>
                <v:shape id="Picture 14228" o:spid="_x0000_s3232" type="#_x0000_t75" style="position:absolute;left:4069;top:3703;width:4451;height: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wydbGAAAA3gAAAA8AAABkcnMvZG93bnJldi54bWxEj01Lw0AQhu+C/2EZoRdpNwYVid2WIhTi&#10;sVFQb9PsNBvMzqa72zb+e+cgeJth3o9nluvJD+pMMfWBDdwtClDEbbA9dwbe37bzJ1ApI1scApOB&#10;H0qwXl1fLbGy4cI7Oje5UxLCqUIDLuex0jq1jjymRRiJ5XYI0WOWNXbaRrxIuB90WRSP2mPP0uBw&#10;pBdH7Xdz8lLy2dS16/LH4Xh6SO3Ovsbb/Zcxs5tp8wwq05T/xX/u2gr+fVkKr7wj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3DJ1sYAAADeAAAADwAAAAAAAAAAAAAA&#10;AACfAgAAZHJzL2Rvd25yZXYueG1sUEsFBgAAAAAEAAQA9wAAAJIDAAAAAA==&#10;">
                  <v:imagedata r:id="rId113" o:title=""/>
                </v:shape>
                <w10:anchorlock/>
              </v:group>
            </w:pict>
          </mc:Fallback>
        </mc:AlternateContent>
      </w:r>
    </w:p>
    <w:p w14:paraId="2E183654" w14:textId="77777777" w:rsidR="00A21FDC" w:rsidRDefault="00252176">
      <w:pPr>
        <w:spacing w:after="636"/>
        <w:ind w:right="314" w:hanging="10"/>
        <w:jc w:val="center"/>
      </w:pPr>
      <w:r>
        <w:t>Figure 4.6: Defining a special status or relationship to a territory.</w:t>
      </w:r>
    </w:p>
    <w:p w14:paraId="71E8F4E0" w14:textId="77777777" w:rsidR="00A21FDC" w:rsidRDefault="00252176">
      <w:pPr>
        <w:pStyle w:val="Heading3"/>
        <w:tabs>
          <w:tab w:val="center" w:pos="2128"/>
        </w:tabs>
        <w:ind w:left="-13" w:firstLine="0"/>
      </w:pPr>
      <w:bookmarkStart w:id="239" w:name="_Toc129126"/>
      <w:r>
        <w:t>4.2.4</w:t>
      </w:r>
      <w:r>
        <w:tab/>
        <w:t>Content from Wikipedia</w:t>
      </w:r>
      <w:bookmarkEnd w:id="239"/>
    </w:p>
    <w:p w14:paraId="110736B4" w14:textId="77777777" w:rsidR="00A21FDC" w:rsidRDefault="00252176">
      <w:pPr>
        <w:spacing w:after="10"/>
        <w:ind w:left="2" w:right="314"/>
      </w:pPr>
      <w:r>
        <w:t xml:space="preserve">As </w:t>
      </w:r>
      <w:del w:id="240" w:author="Tom" w:date="2016-06-06T21:36:00Z">
        <w:r w:rsidDel="001D5282">
          <w:delText xml:space="preserve">it has been envisioned </w:delText>
        </w:r>
      </w:del>
      <w:ins w:id="241" w:author="Tom" w:date="2016-06-06T21:36:00Z">
        <w:r w:rsidR="001D5282">
          <w:t xml:space="preserve">noted </w:t>
        </w:r>
      </w:ins>
      <w:r>
        <w:t>in section 2.2.5, Wikipedia stores a lot relevant data for HistoGlobe which is not straightforward to reuse, because of the Hivent-based data model and the lack of broad standardization in Wikipedia. This section assumes that the data could be parsed and processed easily. When defining the name of an Area, the user will get actual name suggestions from a collection of current and historical countries in Wikipedia. That saves time for researching short and formal names of Areas.</w:t>
      </w:r>
    </w:p>
    <w:p w14:paraId="5CCA5EA5" w14:textId="77777777" w:rsidR="00A21FDC" w:rsidRDefault="00252176">
      <w:pPr>
        <w:spacing w:after="170" w:line="259" w:lineRule="auto"/>
        <w:ind w:left="2083" w:firstLine="0"/>
        <w:jc w:val="left"/>
      </w:pPr>
      <w:r>
        <w:rPr>
          <w:noProof/>
          <w:sz w:val="22"/>
        </w:rPr>
        <mc:AlternateContent>
          <mc:Choice Requires="wpg">
            <w:drawing>
              <wp:inline distT="0" distB="0" distL="0" distR="0" wp14:anchorId="20045504" wp14:editId="613E3E30">
                <wp:extent cx="2645934" cy="1648859"/>
                <wp:effectExtent l="0" t="0" r="0" b="0"/>
                <wp:docPr id="115818" name="Group 115818"/>
                <wp:cNvGraphicFramePr/>
                <a:graphic xmlns:a="http://schemas.openxmlformats.org/drawingml/2006/main">
                  <a:graphicData uri="http://schemas.microsoft.com/office/word/2010/wordprocessingGroup">
                    <wpg:wgp>
                      <wpg:cNvGrpSpPr/>
                      <wpg:grpSpPr>
                        <a:xfrm>
                          <a:off x="0" y="0"/>
                          <a:ext cx="2645934" cy="1648859"/>
                          <a:chOff x="0" y="0"/>
                          <a:chExt cx="2645934" cy="1648859"/>
                        </a:xfrm>
                      </wpg:grpSpPr>
                      <pic:pic xmlns:pic="http://schemas.openxmlformats.org/drawingml/2006/picture">
                        <pic:nvPicPr>
                          <pic:cNvPr id="124651" name="Picture 124651"/>
                          <pic:cNvPicPr/>
                        </pic:nvPicPr>
                        <pic:blipFill>
                          <a:blip r:embed="rId114"/>
                          <a:stretch>
                            <a:fillRect/>
                          </a:stretch>
                        </pic:blipFill>
                        <pic:spPr>
                          <a:xfrm>
                            <a:off x="-3364" y="-5366"/>
                            <a:ext cx="2651760" cy="1652016"/>
                          </a:xfrm>
                          <a:prstGeom prst="rect">
                            <a:avLst/>
                          </a:prstGeom>
                        </pic:spPr>
                      </pic:pic>
                      <wps:wsp>
                        <wps:cNvPr id="14239" name="Shape 14239"/>
                        <wps:cNvSpPr/>
                        <wps:spPr>
                          <a:xfrm>
                            <a:off x="789324" y="776886"/>
                            <a:ext cx="713104" cy="767945"/>
                          </a:xfrm>
                          <a:custGeom>
                            <a:avLst/>
                            <a:gdLst/>
                            <a:ahLst/>
                            <a:cxnLst/>
                            <a:rect l="0" t="0" r="0" b="0"/>
                            <a:pathLst>
                              <a:path w="713104" h="767945">
                                <a:moveTo>
                                  <a:pt x="66305" y="0"/>
                                </a:moveTo>
                                <a:lnTo>
                                  <a:pt x="646799" y="0"/>
                                </a:lnTo>
                                <a:cubicBezTo>
                                  <a:pt x="683527" y="0"/>
                                  <a:pt x="713104" y="29568"/>
                                  <a:pt x="713104" y="66298"/>
                                </a:cubicBezTo>
                                <a:lnTo>
                                  <a:pt x="713104" y="701646"/>
                                </a:lnTo>
                                <a:cubicBezTo>
                                  <a:pt x="713104" y="738377"/>
                                  <a:pt x="683527" y="767945"/>
                                  <a:pt x="646799" y="767945"/>
                                </a:cubicBezTo>
                                <a:lnTo>
                                  <a:pt x="66305" y="767945"/>
                                </a:lnTo>
                                <a:cubicBezTo>
                                  <a:pt x="29571" y="767945"/>
                                  <a:pt x="0" y="738377"/>
                                  <a:pt x="0" y="701646"/>
                                </a:cubicBezTo>
                                <a:lnTo>
                                  <a:pt x="0" y="66298"/>
                                </a:lnTo>
                                <a:cubicBezTo>
                                  <a:pt x="0" y="29568"/>
                                  <a:pt x="29571" y="0"/>
                                  <a:pt x="66305" y="0"/>
                                </a:cubicBezTo>
                                <a:close/>
                              </a:path>
                            </a:pathLst>
                          </a:custGeom>
                          <a:ln w="4909" cap="flat">
                            <a:miter lim="100000"/>
                          </a:ln>
                        </wps:spPr>
                        <wps:style>
                          <a:lnRef idx="1">
                            <a:srgbClr val="D57D00"/>
                          </a:lnRef>
                          <a:fillRef idx="1">
                            <a:srgbClr val="D57D00"/>
                          </a:fillRef>
                          <a:effectRef idx="0">
                            <a:scrgbClr r="0" g="0" b="0"/>
                          </a:effectRef>
                          <a:fontRef idx="none"/>
                        </wps:style>
                        <wps:bodyPr/>
                      </wps:wsp>
                      <wps:wsp>
                        <wps:cNvPr id="14240" name="Shape 14240"/>
                        <wps:cNvSpPr/>
                        <wps:spPr>
                          <a:xfrm>
                            <a:off x="792826" y="780647"/>
                            <a:ext cx="706099" cy="760416"/>
                          </a:xfrm>
                          <a:custGeom>
                            <a:avLst/>
                            <a:gdLst/>
                            <a:ahLst/>
                            <a:cxnLst/>
                            <a:rect l="0" t="0" r="0" b="0"/>
                            <a:pathLst>
                              <a:path w="706099" h="760416">
                                <a:moveTo>
                                  <a:pt x="65158" y="0"/>
                                </a:moveTo>
                                <a:lnTo>
                                  <a:pt x="640911" y="0"/>
                                </a:lnTo>
                                <a:cubicBezTo>
                                  <a:pt x="677032" y="0"/>
                                  <a:pt x="706099" y="29073"/>
                                  <a:pt x="706099" y="65192"/>
                                </a:cubicBezTo>
                                <a:lnTo>
                                  <a:pt x="706099" y="695257"/>
                                </a:lnTo>
                                <a:cubicBezTo>
                                  <a:pt x="706099" y="731350"/>
                                  <a:pt x="677032" y="760416"/>
                                  <a:pt x="640911" y="760416"/>
                                </a:cubicBezTo>
                                <a:lnTo>
                                  <a:pt x="65158" y="760416"/>
                                </a:lnTo>
                                <a:cubicBezTo>
                                  <a:pt x="29067" y="760416"/>
                                  <a:pt x="0" y="731350"/>
                                  <a:pt x="0" y="695257"/>
                                </a:cubicBezTo>
                                <a:lnTo>
                                  <a:pt x="0" y="65192"/>
                                </a:lnTo>
                                <a:cubicBezTo>
                                  <a:pt x="0" y="29073"/>
                                  <a:pt x="29067" y="0"/>
                                  <a:pt x="65158" y="0"/>
                                </a:cubicBezTo>
                                <a:close/>
                              </a:path>
                            </a:pathLst>
                          </a:custGeom>
                          <a:ln w="4909" cap="flat">
                            <a:miter lim="100000"/>
                          </a:ln>
                        </wps:spPr>
                        <wps:style>
                          <a:lnRef idx="1">
                            <a:srgbClr val="D57D00"/>
                          </a:lnRef>
                          <a:fillRef idx="0">
                            <a:srgbClr val="000000">
                              <a:alpha val="0"/>
                            </a:srgbClr>
                          </a:fillRef>
                          <a:effectRef idx="0">
                            <a:scrgbClr r="0" g="0" b="0"/>
                          </a:effectRef>
                          <a:fontRef idx="none"/>
                        </wps:style>
                        <wps:bodyPr/>
                      </wps:wsp>
                      <wps:wsp>
                        <wps:cNvPr id="14242" name="Rectangle 14242"/>
                        <wps:cNvSpPr/>
                        <wps:spPr>
                          <a:xfrm>
                            <a:off x="1067179" y="786912"/>
                            <a:ext cx="241338" cy="126824"/>
                          </a:xfrm>
                          <a:prstGeom prst="rect">
                            <a:avLst/>
                          </a:prstGeom>
                          <a:ln>
                            <a:noFill/>
                          </a:ln>
                        </wps:spPr>
                        <wps:txbx>
                          <w:txbxContent>
                            <w:p w14:paraId="40F7E0E1" w14:textId="77777777" w:rsidR="006E2FA2" w:rsidRDefault="006E2FA2">
                              <w:pPr>
                                <w:spacing w:after="160" w:line="259" w:lineRule="auto"/>
                                <w:ind w:left="0" w:firstLine="0"/>
                                <w:jc w:val="left"/>
                              </w:pPr>
                              <w:r>
                                <w:rPr>
                                  <w:color w:val="FFFFFF"/>
                                  <w:w w:val="104"/>
                                  <w:sz w:val="10"/>
                                </w:rPr>
                                <w:t>South</w:t>
                              </w:r>
                              <w:r>
                                <w:rPr>
                                  <w:color w:val="FFFFFF"/>
                                  <w:spacing w:val="11"/>
                                  <w:w w:val="104"/>
                                  <w:sz w:val="10"/>
                                </w:rPr>
                                <w:t xml:space="preserve"> </w:t>
                              </w:r>
                            </w:p>
                          </w:txbxContent>
                        </wps:txbx>
                        <wps:bodyPr horzOverflow="overflow" vert="horz" lIns="0" tIns="0" rIns="0" bIns="0" rtlCol="0">
                          <a:noAutofit/>
                        </wps:bodyPr>
                      </wps:wsp>
                      <wps:wsp>
                        <wps:cNvPr id="14243" name="Shape 14243"/>
                        <wps:cNvSpPr/>
                        <wps:spPr>
                          <a:xfrm>
                            <a:off x="792821" y="999501"/>
                            <a:ext cx="706100" cy="0"/>
                          </a:xfrm>
                          <a:custGeom>
                            <a:avLst/>
                            <a:gdLst/>
                            <a:ahLst/>
                            <a:cxnLst/>
                            <a:rect l="0" t="0" r="0" b="0"/>
                            <a:pathLst>
                              <a:path w="706100">
                                <a:moveTo>
                                  <a:pt x="0" y="0"/>
                                </a:moveTo>
                                <a:lnTo>
                                  <a:pt x="706100" y="0"/>
                                </a:lnTo>
                              </a:path>
                            </a:pathLst>
                          </a:custGeom>
                          <a:ln w="5186" cap="flat">
                            <a:miter lim="100000"/>
                          </a:ln>
                        </wps:spPr>
                        <wps:style>
                          <a:lnRef idx="1">
                            <a:srgbClr val="D57D00"/>
                          </a:lnRef>
                          <a:fillRef idx="0">
                            <a:srgbClr val="000000">
                              <a:alpha val="0"/>
                            </a:srgbClr>
                          </a:fillRef>
                          <a:effectRef idx="0">
                            <a:scrgbClr r="0" g="0" b="0"/>
                          </a:effectRef>
                          <a:fontRef idx="none"/>
                        </wps:style>
                        <wps:bodyPr/>
                      </wps:wsp>
                      <wps:wsp>
                        <wps:cNvPr id="14244" name="Shape 14244"/>
                        <wps:cNvSpPr/>
                        <wps:spPr>
                          <a:xfrm>
                            <a:off x="792821" y="999501"/>
                            <a:ext cx="706100" cy="0"/>
                          </a:xfrm>
                          <a:custGeom>
                            <a:avLst/>
                            <a:gdLst/>
                            <a:ahLst/>
                            <a:cxnLst/>
                            <a:rect l="0" t="0" r="0" b="0"/>
                            <a:pathLst>
                              <a:path w="706100">
                                <a:moveTo>
                                  <a:pt x="0" y="0"/>
                                </a:moveTo>
                                <a:lnTo>
                                  <a:pt x="706100" y="0"/>
                                </a:lnTo>
                              </a:path>
                            </a:pathLst>
                          </a:custGeom>
                          <a:ln w="5186" cap="flat">
                            <a:miter lim="100000"/>
                          </a:ln>
                        </wps:spPr>
                        <wps:style>
                          <a:lnRef idx="1">
                            <a:srgbClr val="D57D00"/>
                          </a:lnRef>
                          <a:fillRef idx="0">
                            <a:srgbClr val="000000">
                              <a:alpha val="0"/>
                            </a:srgbClr>
                          </a:fillRef>
                          <a:effectRef idx="0">
                            <a:scrgbClr r="0" g="0" b="0"/>
                          </a:effectRef>
                          <a:fontRef idx="none"/>
                        </wps:style>
                        <wps:bodyPr/>
                      </wps:wsp>
                      <wps:wsp>
                        <wps:cNvPr id="134644" name="Shape 134644"/>
                        <wps:cNvSpPr/>
                        <wps:spPr>
                          <a:xfrm>
                            <a:off x="796243" y="1092112"/>
                            <a:ext cx="700077" cy="89587"/>
                          </a:xfrm>
                          <a:custGeom>
                            <a:avLst/>
                            <a:gdLst/>
                            <a:ahLst/>
                            <a:cxnLst/>
                            <a:rect l="0" t="0" r="0" b="0"/>
                            <a:pathLst>
                              <a:path w="700077" h="89587">
                                <a:moveTo>
                                  <a:pt x="0" y="0"/>
                                </a:moveTo>
                                <a:lnTo>
                                  <a:pt x="700077" y="0"/>
                                </a:lnTo>
                                <a:lnTo>
                                  <a:pt x="700077" y="89587"/>
                                </a:lnTo>
                                <a:lnTo>
                                  <a:pt x="0" y="89587"/>
                                </a:lnTo>
                                <a:lnTo>
                                  <a:pt x="0" y="0"/>
                                </a:lnTo>
                              </a:path>
                            </a:pathLst>
                          </a:custGeom>
                          <a:ln w="0" cap="flat">
                            <a:miter lim="127000"/>
                          </a:ln>
                        </wps:spPr>
                        <wps:style>
                          <a:lnRef idx="0">
                            <a:srgbClr val="000000">
                              <a:alpha val="0"/>
                            </a:srgbClr>
                          </a:lnRef>
                          <a:fillRef idx="1">
                            <a:srgbClr val="848484"/>
                          </a:fillRef>
                          <a:effectRef idx="0">
                            <a:scrgbClr r="0" g="0" b="0"/>
                          </a:effectRef>
                          <a:fontRef idx="none"/>
                        </wps:style>
                        <wps:bodyPr/>
                      </wps:wsp>
                      <wps:wsp>
                        <wps:cNvPr id="14246" name="Rectangle 14246"/>
                        <wps:cNvSpPr/>
                        <wps:spPr>
                          <a:xfrm>
                            <a:off x="977940" y="1004174"/>
                            <a:ext cx="450167" cy="126824"/>
                          </a:xfrm>
                          <a:prstGeom prst="rect">
                            <a:avLst/>
                          </a:prstGeom>
                          <a:ln>
                            <a:noFill/>
                          </a:ln>
                        </wps:spPr>
                        <wps:txbx>
                          <w:txbxContent>
                            <w:p w14:paraId="06AC96CA" w14:textId="77777777" w:rsidR="006E2FA2" w:rsidRDefault="006E2FA2">
                              <w:pPr>
                                <w:spacing w:after="160" w:line="259" w:lineRule="auto"/>
                                <w:ind w:left="0" w:firstLine="0"/>
                                <w:jc w:val="left"/>
                              </w:pPr>
                              <w:r>
                                <w:rPr>
                                  <w:color w:val="848484"/>
                                  <w:w w:val="103"/>
                                  <w:sz w:val="10"/>
                                </w:rPr>
                                <w:t>South</w:t>
                              </w:r>
                              <w:r>
                                <w:rPr>
                                  <w:color w:val="848484"/>
                                  <w:spacing w:val="11"/>
                                  <w:w w:val="103"/>
                                  <w:sz w:val="10"/>
                                </w:rPr>
                                <w:t xml:space="preserve"> </w:t>
                              </w:r>
                              <w:r>
                                <w:rPr>
                                  <w:color w:val="848484"/>
                                  <w:w w:val="103"/>
                                  <w:sz w:val="10"/>
                                </w:rPr>
                                <w:t>Korea</w:t>
                              </w:r>
                            </w:p>
                          </w:txbxContent>
                        </wps:txbx>
                        <wps:bodyPr horzOverflow="overflow" vert="horz" lIns="0" tIns="0" rIns="0" bIns="0" rtlCol="0">
                          <a:noAutofit/>
                        </wps:bodyPr>
                      </wps:wsp>
                      <wps:wsp>
                        <wps:cNvPr id="14247" name="Rectangle 14247"/>
                        <wps:cNvSpPr/>
                        <wps:spPr>
                          <a:xfrm>
                            <a:off x="971893" y="1082387"/>
                            <a:ext cx="465944" cy="126824"/>
                          </a:xfrm>
                          <a:prstGeom prst="rect">
                            <a:avLst/>
                          </a:prstGeom>
                          <a:ln>
                            <a:noFill/>
                          </a:ln>
                        </wps:spPr>
                        <wps:txbx>
                          <w:txbxContent>
                            <w:p w14:paraId="6A728EC5" w14:textId="77777777" w:rsidR="006E2FA2" w:rsidRDefault="006E2FA2">
                              <w:pPr>
                                <w:spacing w:after="160" w:line="259" w:lineRule="auto"/>
                                <w:ind w:left="0" w:firstLine="0"/>
                                <w:jc w:val="left"/>
                              </w:pPr>
                              <w:r>
                                <w:rPr>
                                  <w:color w:val="FFFFFF"/>
                                  <w:w w:val="104"/>
                                  <w:sz w:val="10"/>
                                </w:rPr>
                                <w:t>South</w:t>
                              </w:r>
                              <w:r>
                                <w:rPr>
                                  <w:color w:val="FFFFFF"/>
                                  <w:spacing w:val="11"/>
                                  <w:w w:val="104"/>
                                  <w:sz w:val="10"/>
                                </w:rPr>
                                <w:t xml:space="preserve"> </w:t>
                              </w:r>
                              <w:r>
                                <w:rPr>
                                  <w:color w:val="FFFFFF"/>
                                  <w:w w:val="104"/>
                                  <w:sz w:val="10"/>
                                </w:rPr>
                                <w:t>Sudan</w:t>
                              </w:r>
                            </w:p>
                          </w:txbxContent>
                        </wps:txbx>
                        <wps:bodyPr horzOverflow="overflow" vert="horz" lIns="0" tIns="0" rIns="0" bIns="0" rtlCol="0">
                          <a:noAutofit/>
                        </wps:bodyPr>
                      </wps:wsp>
                      <wps:wsp>
                        <wps:cNvPr id="14248" name="Rectangle 14248"/>
                        <wps:cNvSpPr/>
                        <wps:spPr>
                          <a:xfrm>
                            <a:off x="942105" y="1160602"/>
                            <a:ext cx="545263" cy="126824"/>
                          </a:xfrm>
                          <a:prstGeom prst="rect">
                            <a:avLst/>
                          </a:prstGeom>
                          <a:ln>
                            <a:noFill/>
                          </a:ln>
                        </wps:spPr>
                        <wps:txbx>
                          <w:txbxContent>
                            <w:p w14:paraId="5E71E0C2" w14:textId="77777777" w:rsidR="006E2FA2" w:rsidRDefault="006E2FA2">
                              <w:pPr>
                                <w:spacing w:after="160" w:line="259" w:lineRule="auto"/>
                                <w:ind w:left="0" w:firstLine="0"/>
                                <w:jc w:val="left"/>
                              </w:pPr>
                              <w:r>
                                <w:rPr>
                                  <w:color w:val="848484"/>
                                  <w:w w:val="104"/>
                                  <w:sz w:val="10"/>
                                </w:rPr>
                                <w:t>South</w:t>
                              </w:r>
                              <w:r>
                                <w:rPr>
                                  <w:color w:val="848484"/>
                                  <w:spacing w:val="11"/>
                                  <w:w w:val="104"/>
                                  <w:sz w:val="10"/>
                                </w:rPr>
                                <w:t xml:space="preserve"> </w:t>
                              </w:r>
                              <w:r>
                                <w:rPr>
                                  <w:color w:val="848484"/>
                                  <w:w w:val="104"/>
                                  <w:sz w:val="10"/>
                                </w:rPr>
                                <w:t>Vietnam</w:t>
                              </w:r>
                            </w:p>
                          </w:txbxContent>
                        </wps:txbx>
                        <wps:bodyPr horzOverflow="overflow" vert="horz" lIns="0" tIns="0" rIns="0" bIns="0" rtlCol="0">
                          <a:noAutofit/>
                        </wps:bodyPr>
                      </wps:wsp>
                      <wps:wsp>
                        <wps:cNvPr id="14249" name="Rectangle 14249"/>
                        <wps:cNvSpPr/>
                        <wps:spPr>
                          <a:xfrm>
                            <a:off x="905378" y="1238816"/>
                            <a:ext cx="643220" cy="126824"/>
                          </a:xfrm>
                          <a:prstGeom prst="rect">
                            <a:avLst/>
                          </a:prstGeom>
                          <a:ln>
                            <a:noFill/>
                          </a:ln>
                        </wps:spPr>
                        <wps:txbx>
                          <w:txbxContent>
                            <w:p w14:paraId="0E40F8CA" w14:textId="77777777" w:rsidR="006E2FA2" w:rsidRDefault="006E2FA2">
                              <w:pPr>
                                <w:spacing w:after="160" w:line="259" w:lineRule="auto"/>
                                <w:ind w:left="0" w:firstLine="0"/>
                                <w:jc w:val="left"/>
                              </w:pPr>
                              <w:r>
                                <w:rPr>
                                  <w:color w:val="848484"/>
                                  <w:w w:val="101"/>
                                  <w:sz w:val="10"/>
                                </w:rPr>
                                <w:t>New</w:t>
                              </w:r>
                              <w:r>
                                <w:rPr>
                                  <w:color w:val="848484"/>
                                  <w:spacing w:val="11"/>
                                  <w:w w:val="101"/>
                                  <w:sz w:val="10"/>
                                </w:rPr>
                                <w:t xml:space="preserve"> </w:t>
                              </w:r>
                              <w:r>
                                <w:rPr>
                                  <w:color w:val="848484"/>
                                  <w:w w:val="101"/>
                                  <w:sz w:val="10"/>
                                </w:rPr>
                                <w:t>South</w:t>
                              </w:r>
                              <w:r>
                                <w:rPr>
                                  <w:color w:val="848484"/>
                                  <w:spacing w:val="11"/>
                                  <w:w w:val="101"/>
                                  <w:sz w:val="10"/>
                                </w:rPr>
                                <w:t xml:space="preserve"> </w:t>
                              </w:r>
                              <w:r>
                                <w:rPr>
                                  <w:color w:val="848484"/>
                                  <w:w w:val="101"/>
                                  <w:sz w:val="10"/>
                                </w:rPr>
                                <w:t>Wales</w:t>
                              </w:r>
                            </w:p>
                          </w:txbxContent>
                        </wps:txbx>
                        <wps:bodyPr horzOverflow="overflow" vert="horz" lIns="0" tIns="0" rIns="0" bIns="0" rtlCol="0">
                          <a:noAutofit/>
                        </wps:bodyPr>
                      </wps:wsp>
                      <wps:wsp>
                        <wps:cNvPr id="14250" name="Rectangle 14250"/>
                        <wps:cNvSpPr/>
                        <wps:spPr>
                          <a:xfrm>
                            <a:off x="831671" y="1317031"/>
                            <a:ext cx="839307" cy="126824"/>
                          </a:xfrm>
                          <a:prstGeom prst="rect">
                            <a:avLst/>
                          </a:prstGeom>
                          <a:ln>
                            <a:noFill/>
                          </a:ln>
                        </wps:spPr>
                        <wps:txbx>
                          <w:txbxContent>
                            <w:p w14:paraId="0983E74E" w14:textId="77777777" w:rsidR="006E2FA2" w:rsidRDefault="006E2FA2">
                              <w:pPr>
                                <w:spacing w:after="160" w:line="259" w:lineRule="auto"/>
                                <w:ind w:left="0" w:firstLine="0"/>
                                <w:jc w:val="left"/>
                              </w:pPr>
                              <w:r>
                                <w:rPr>
                                  <w:color w:val="848484"/>
                                  <w:w w:val="104"/>
                                  <w:sz w:val="10"/>
                                </w:rPr>
                                <w:t>South</w:t>
                              </w:r>
                              <w:r>
                                <w:rPr>
                                  <w:color w:val="848484"/>
                                  <w:spacing w:val="11"/>
                                  <w:w w:val="104"/>
                                  <w:sz w:val="10"/>
                                </w:rPr>
                                <w:t xml:space="preserve"> </w:t>
                              </w:r>
                              <w:r>
                                <w:rPr>
                                  <w:color w:val="848484"/>
                                  <w:w w:val="104"/>
                                  <w:sz w:val="10"/>
                                </w:rPr>
                                <w:t>African</w:t>
                              </w:r>
                              <w:r>
                                <w:rPr>
                                  <w:color w:val="848484"/>
                                  <w:spacing w:val="11"/>
                                  <w:w w:val="104"/>
                                  <w:sz w:val="10"/>
                                </w:rPr>
                                <w:t xml:space="preserve"> </w:t>
                              </w:r>
                              <w:r>
                                <w:rPr>
                                  <w:color w:val="848484"/>
                                  <w:w w:val="104"/>
                                  <w:sz w:val="10"/>
                                </w:rPr>
                                <w:t>Republic</w:t>
                              </w:r>
                            </w:p>
                          </w:txbxContent>
                        </wps:txbx>
                        <wps:bodyPr horzOverflow="overflow" vert="horz" lIns="0" tIns="0" rIns="0" bIns="0" rtlCol="0">
                          <a:noAutofit/>
                        </wps:bodyPr>
                      </wps:wsp>
                      <wps:wsp>
                        <wps:cNvPr id="115554" name="Rectangle 115554"/>
                        <wps:cNvSpPr/>
                        <wps:spPr>
                          <a:xfrm>
                            <a:off x="960755" y="1395245"/>
                            <a:ext cx="187852" cy="126823"/>
                          </a:xfrm>
                          <a:prstGeom prst="rect">
                            <a:avLst/>
                          </a:prstGeom>
                          <a:ln>
                            <a:noFill/>
                          </a:ln>
                        </wps:spPr>
                        <wps:txbx>
                          <w:txbxContent>
                            <w:p w14:paraId="46FD3A67" w14:textId="77777777" w:rsidR="006E2FA2" w:rsidRDefault="006E2FA2">
                              <w:pPr>
                                <w:spacing w:after="160" w:line="259" w:lineRule="auto"/>
                                <w:ind w:left="0" w:firstLine="0"/>
                                <w:jc w:val="left"/>
                              </w:pPr>
                              <w:r>
                                <w:rPr>
                                  <w:i/>
                                  <w:color w:val="848484"/>
                                  <w:w w:val="104"/>
                                  <w:sz w:val="10"/>
                                </w:rPr>
                                <w:t>...</w:t>
                              </w:r>
                              <w:r>
                                <w:rPr>
                                  <w:i/>
                                  <w:color w:val="848484"/>
                                  <w:spacing w:val="11"/>
                                  <w:w w:val="104"/>
                                  <w:sz w:val="10"/>
                                </w:rPr>
                                <w:t xml:space="preserve"> </w:t>
                              </w:r>
                              <w:r>
                                <w:rPr>
                                  <w:i/>
                                  <w:color w:val="848484"/>
                                  <w:w w:val="104"/>
                                  <w:sz w:val="10"/>
                                </w:rPr>
                                <w:t>53</w:t>
                              </w:r>
                            </w:p>
                          </w:txbxContent>
                        </wps:txbx>
                        <wps:bodyPr horzOverflow="overflow" vert="horz" lIns="0" tIns="0" rIns="0" bIns="0" rtlCol="0">
                          <a:noAutofit/>
                        </wps:bodyPr>
                      </wps:wsp>
                      <wps:wsp>
                        <wps:cNvPr id="115556" name="Rectangle 115556"/>
                        <wps:cNvSpPr/>
                        <wps:spPr>
                          <a:xfrm>
                            <a:off x="1101996" y="1395245"/>
                            <a:ext cx="308087" cy="126823"/>
                          </a:xfrm>
                          <a:prstGeom prst="rect">
                            <a:avLst/>
                          </a:prstGeom>
                          <a:ln>
                            <a:noFill/>
                          </a:ln>
                        </wps:spPr>
                        <wps:txbx>
                          <w:txbxContent>
                            <w:p w14:paraId="1FEE6C99" w14:textId="77777777" w:rsidR="006E2FA2" w:rsidRDefault="006E2FA2">
                              <w:pPr>
                                <w:spacing w:after="160" w:line="259" w:lineRule="auto"/>
                                <w:ind w:left="0" w:firstLine="0"/>
                                <w:jc w:val="left"/>
                              </w:pPr>
                              <w:r>
                                <w:rPr>
                                  <w:i/>
                                  <w:color w:val="848484"/>
                                  <w:spacing w:val="11"/>
                                  <w:sz w:val="10"/>
                                </w:rPr>
                                <w:t xml:space="preserve"> </w:t>
                              </w:r>
                              <w:proofErr w:type="gramStart"/>
                              <w:r>
                                <w:rPr>
                                  <w:i/>
                                  <w:color w:val="848484"/>
                                  <w:sz w:val="10"/>
                                </w:rPr>
                                <w:t>more</w:t>
                              </w:r>
                              <w:r>
                                <w:rPr>
                                  <w:i/>
                                  <w:color w:val="848484"/>
                                  <w:spacing w:val="11"/>
                                  <w:sz w:val="10"/>
                                </w:rPr>
                                <w:t xml:space="preserve"> </w:t>
                              </w:r>
                              <w:r>
                                <w:rPr>
                                  <w:i/>
                                  <w:color w:val="848484"/>
                                  <w:sz w:val="10"/>
                                </w:rPr>
                                <w:t>...</w:t>
                              </w:r>
                              <w:proofErr w:type="gramEnd"/>
                            </w:p>
                          </w:txbxContent>
                        </wps:txbx>
                        <wps:bodyPr horzOverflow="overflow" vert="horz" lIns="0" tIns="0" rIns="0" bIns="0" rtlCol="0">
                          <a:noAutofit/>
                        </wps:bodyPr>
                      </wps:wsp>
                      <wps:wsp>
                        <wps:cNvPr id="14252" name="Shape 14252"/>
                        <wps:cNvSpPr/>
                        <wps:spPr>
                          <a:xfrm>
                            <a:off x="1254501" y="798102"/>
                            <a:ext cx="0" cy="74684"/>
                          </a:xfrm>
                          <a:custGeom>
                            <a:avLst/>
                            <a:gdLst/>
                            <a:ahLst/>
                            <a:cxnLst/>
                            <a:rect l="0" t="0" r="0" b="0"/>
                            <a:pathLst>
                              <a:path h="74684">
                                <a:moveTo>
                                  <a:pt x="0" y="0"/>
                                </a:moveTo>
                                <a:lnTo>
                                  <a:pt x="0" y="74684"/>
                                </a:lnTo>
                              </a:path>
                            </a:pathLst>
                          </a:custGeom>
                          <a:ln w="5432"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20045504" id="Group 115818" o:spid="_x0000_s3233" style="width:208.35pt;height:129.85pt;mso-position-horizontal-relative:char;mso-position-vertical-relative:line" coordsize="26459,1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">
                <v:shape id="Picture 124651" o:spid="_x0000_s3234" type="#_x0000_t75" style="position:absolute;left:-33;top:-53;width:26516;height:16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Cl1HDAAAA3wAAAA8AAABkcnMvZG93bnJldi54bWxET01rwkAQvQv9D8sUetNNbE0lugkitHqs&#10;WvA6ZsckNDsbslsT/fXdguDx8b6X+WAacaHO1ZYVxJMIBHFhdc2lgu/Dx3gOwnlkjY1lUnAlB3n2&#10;NFpiqm3PO7rsfSlCCLsUFVTet6mUrqjIoJvYljhwZ9sZ9AF2pdQd9iHcNHIaRYk0WHNoqLCldUXF&#10;z/7XhBnHxm62t5biz9XpcEzev27r116pl+dhtQDhafAP8d291cE3fUtmMfz/CQB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0KXUcMAAADfAAAADwAAAAAAAAAAAAAAAACf&#10;AgAAZHJzL2Rvd25yZXYueG1sUEsFBgAAAAAEAAQA9wAAAI8DAAAAAA==&#10;">
                  <v:imagedata r:id="rId115" o:title=""/>
                </v:shape>
                <v:shape id="Shape 14239" o:spid="_x0000_s3235" style="position:absolute;left:7893;top:7768;width:7131;height:7680;visibility:visible;mso-wrap-style:square;v-text-anchor:top" coordsize="713104,767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UbYsMA&#10;AADeAAAADwAAAGRycy9kb3ducmV2LnhtbERP22rCQBB9L/gPywi+1Y1aQo2uIoJELBSqfsCQHZNg&#10;djZm11z+3i0U+jaHc531tjeVaKlxpWUFs2kEgjizuuRcwfVyeP8E4TyyxsoyKRjIwXYzeltjom3H&#10;P9SefS5CCLsEFRTe14mULivIoJvamjhwN9sY9AE2udQNdiHcVHIeRbE0WHJoKLCmfUHZ/fw0Ck52&#10;SGOdP+TjlnI9c1/Rof2+KjUZ97sVCE+9/xf/uY86zP+YL5bw+064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UbYsMAAADeAAAADwAAAAAAAAAAAAAAAACYAgAAZHJzL2Rv&#10;d25yZXYueG1sUEsFBgAAAAAEAAQA9QAAAIgDAAAAAA==&#10;" path="m66305,l646799,v36728,,66305,29568,66305,66298l713104,701646v,36731,-29577,66299,-66305,66299l66305,767945c29571,767945,,738377,,701646l,66298c,29568,29571,,66305,xe" fillcolor="#d57d00" strokecolor="#d57d00" strokeweight=".1364mm">
                  <v:stroke miterlimit="1" joinstyle="miter"/>
                  <v:path arrowok="t" textboxrect="0,0,713104,767945"/>
                </v:shape>
                <v:shape id="Shape 14240" o:spid="_x0000_s3236" style="position:absolute;left:7928;top:7806;width:7061;height:7604;visibility:visible;mso-wrap-style:square;v-text-anchor:top" coordsize="706099,76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OMgA&#10;AADeAAAADwAAAGRycy9kb3ducmV2LnhtbESPQUvDQBCF74L/YRnBm91Ygta026KCELAgVnPobciO&#10;2cXsbJpd2/jvnYPQ2wzz5r33rTZT6NWRxuQjG7idFaCI22g9dwY+P15uFqBSRrbYRyYDv5Rgs768&#10;WGFl44nf6bjLnRITThUacDkPldapdRQwzeJALLevOAbMso6dtiOexDz0el4UdzqgZ0lwONCzo/Z7&#10;9xMMPLl02Db8dv/aPNQL77d1sz+UxlxfTY9LUJmmfBb/f9dW6pfzUgAER2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pmM4yAAAAN4AAAAPAAAAAAAAAAAAAAAAAJgCAABk&#10;cnMvZG93bnJldi54bWxQSwUGAAAAAAQABAD1AAAAjQMAAAAA&#10;" path="m65158,l640911,v36121,,65188,29073,65188,65192l706099,695257v,36093,-29067,65159,-65188,65159l65158,760416c29067,760416,,731350,,695257l,65192c,29073,29067,,65158,xe" filled="f" strokecolor="#d57d00" strokeweight=".1364mm">
                  <v:stroke miterlimit="1" joinstyle="miter"/>
                  <v:path arrowok="t" textboxrect="0,0,706099,760416"/>
                </v:shape>
                <v:rect id="Rectangle 14242" o:spid="_x0000_s3237" style="position:absolute;left:10671;top:7869;width:2414;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oasQA&#10;AADeAAAADwAAAGRycy9kb3ducmV2LnhtbERPS4vCMBC+L+x/CLPgbU23iGg1iqwuevQF6m1oxrbY&#10;TEqTtdVfbwTB23x8zxlPW1OKK9WusKzgpxuBIE6tLjhTsN/9fQ9AOI+ssbRMCm7kYDr5/Bhjom3D&#10;G7pufSZCCLsEFeTeV4mULs3JoOvaijhwZ1sb9AHWmdQ1NiHclDKOor40WHBoyLGi35zSy/bfKFgO&#10;qtlxZe9NVi5Oy8P6MJzvhl6pzlc7G4Hw1Pq3+OVe6TC/F/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8KGrEAAAA3gAAAA8AAAAAAAAAAAAAAAAAmAIAAGRycy9k&#10;b3ducmV2LnhtbFBLBQYAAAAABAAEAPUAAACJAwAAAAA=&#10;" filled="f" stroked="f">
                  <v:textbox inset="0,0,0,0">
                    <w:txbxContent>
                      <w:p w14:paraId="40F7E0E1" w14:textId="77777777" w:rsidR="006E2FA2" w:rsidRDefault="006E2FA2">
                        <w:pPr>
                          <w:spacing w:after="160" w:line="259" w:lineRule="auto"/>
                          <w:ind w:left="0" w:firstLine="0"/>
                          <w:jc w:val="left"/>
                        </w:pPr>
                        <w:r>
                          <w:rPr>
                            <w:color w:val="FFFFFF"/>
                            <w:w w:val="104"/>
                            <w:sz w:val="10"/>
                          </w:rPr>
                          <w:t>South</w:t>
                        </w:r>
                        <w:r>
                          <w:rPr>
                            <w:color w:val="FFFFFF"/>
                            <w:spacing w:val="11"/>
                            <w:w w:val="104"/>
                            <w:sz w:val="10"/>
                          </w:rPr>
                          <w:t xml:space="preserve"> </w:t>
                        </w:r>
                      </w:p>
                    </w:txbxContent>
                  </v:textbox>
                </v:rect>
                <v:shape id="Shape 14243" o:spid="_x0000_s3238" style="position:absolute;left:7928;top:9995;width:7061;height:0;visibility:visible;mso-wrap-style:square;v-text-anchor:top" coordsize="70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DFsIA&#10;AADeAAAADwAAAGRycy9kb3ducmV2LnhtbERPS2sCMRC+F/wPYQRvNeujuqxGEanQa7cFPQ6bcTea&#10;TJZNquu/N4VCb/PxPWe97Z0VN+qC8axgMs5AEFdeG64VfH8dXnMQISJrtJ5JwYMCbDeDlzUW2t/5&#10;k25lrEUK4VCggibGtpAyVA05DGPfEifu7DuHMcGulrrDewp3Vk6zbCEdGk4NDba0b6i6lj9OwdHE&#10;nbXGlaf3y7HN3yZmmc+MUqNhv1uBiNTHf/Gf+0On+fPpfAa/76Qb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sMWwgAAAN4AAAAPAAAAAAAAAAAAAAAAAJgCAABkcnMvZG93&#10;bnJldi54bWxQSwUGAAAAAAQABAD1AAAAhwMAAAAA&#10;" path="m,l706100,e" filled="f" strokecolor="#d57d00" strokeweight=".14406mm">
                  <v:stroke miterlimit="1" joinstyle="miter"/>
                  <v:path arrowok="t" textboxrect="0,0,706100,0"/>
                </v:shape>
                <v:shape id="Shape 14244" o:spid="_x0000_s3239" style="position:absolute;left:7928;top:9995;width:7061;height:0;visibility:visible;mso-wrap-style:square;v-text-anchor:top" coordsize="70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bYsIA&#10;AADeAAAADwAAAGRycy9kb3ducmV2LnhtbERP32vCMBB+H/g/hBN8m6muc6UzisiEva4K7vFobm00&#10;uZQmav3vzWCwt/v4ft5yPTgrrtQH41nBbJqBIK69NtwoOOx3zwWIEJE1Ws+k4E4B1qvR0xJL7W/8&#10;RdcqNiKFcChRQRtjV0oZ6pYchqnviBP343uHMcG+kbrHWwp3Vs6zbCEdGk4NLXa0bak+Vxen4Gji&#10;xlrjqu+P07ErXmfmrXgxSk3Gw+YdRKQh/ov/3J86zc/neQ6/76Qb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1tiwgAAAN4AAAAPAAAAAAAAAAAAAAAAAJgCAABkcnMvZG93&#10;bnJldi54bWxQSwUGAAAAAAQABAD1AAAAhwMAAAAA&#10;" path="m,l706100,e" filled="f" strokecolor="#d57d00" strokeweight=".14406mm">
                  <v:stroke miterlimit="1" joinstyle="miter"/>
                  <v:path arrowok="t" textboxrect="0,0,706100,0"/>
                </v:shape>
                <v:shape id="Shape 134644" o:spid="_x0000_s3240" style="position:absolute;left:7962;top:10921;width:7001;height:895;visibility:visible;mso-wrap-style:square;v-text-anchor:top" coordsize="700077,89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7NE8QA&#10;AADfAAAADwAAAGRycy9kb3ducmV2LnhtbERPy2oCMRTdF/oP4Ra6qxntYGU0ShUKInRRHwt3l8l1&#10;Mji5mSZR0783hUKXh/OeLZLtxJV8aB0rGA4KEMS10y03Cva7j5cJiBCRNXaOScEPBVjMHx9mWGl3&#10;4y+6bmMjcgiHChWYGPtKylAbshgGrifO3Ml5izFD30jt8ZbDbSdHRTGWFlvODQZ7Whmqz9uLVfD9&#10;tll/Hr32u32KZrmqDwmXB6Wen9L7FESkFP/Ff+61zvNfy3FZwu+fD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uzRPEAAAA3wAAAA8AAAAAAAAAAAAAAAAAmAIAAGRycy9k&#10;b3ducmV2LnhtbFBLBQYAAAAABAAEAPUAAACJAwAAAAA=&#10;" path="m,l700077,r,89587l,89587,,e" fillcolor="#848484" stroked="f" strokeweight="0">
                  <v:stroke miterlimit="83231f" joinstyle="miter"/>
                  <v:path arrowok="t" textboxrect="0,0,700077,89587"/>
                </v:shape>
                <v:rect id="Rectangle 14246" o:spid="_x0000_s3241" style="position:absolute;left:9779;top:10041;width:4502;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uac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o7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HLmnEAAAA3gAAAA8AAAAAAAAAAAAAAAAAmAIAAGRycy9k&#10;b3ducmV2LnhtbFBLBQYAAAAABAAEAPUAAACJAwAAAAA=&#10;" filled="f" stroked="f">
                  <v:textbox inset="0,0,0,0">
                    <w:txbxContent>
                      <w:p w14:paraId="06AC96CA" w14:textId="77777777" w:rsidR="006E2FA2" w:rsidRDefault="006E2FA2">
                        <w:pPr>
                          <w:spacing w:after="160" w:line="259" w:lineRule="auto"/>
                          <w:ind w:left="0" w:firstLine="0"/>
                          <w:jc w:val="left"/>
                        </w:pPr>
                        <w:r>
                          <w:rPr>
                            <w:color w:val="848484"/>
                            <w:w w:val="103"/>
                            <w:sz w:val="10"/>
                          </w:rPr>
                          <w:t>South</w:t>
                        </w:r>
                        <w:r>
                          <w:rPr>
                            <w:color w:val="848484"/>
                            <w:spacing w:val="11"/>
                            <w:w w:val="103"/>
                            <w:sz w:val="10"/>
                          </w:rPr>
                          <w:t xml:space="preserve"> </w:t>
                        </w:r>
                        <w:r>
                          <w:rPr>
                            <w:color w:val="848484"/>
                            <w:w w:val="103"/>
                            <w:sz w:val="10"/>
                          </w:rPr>
                          <w:t>Korea</w:t>
                        </w:r>
                      </w:p>
                    </w:txbxContent>
                  </v:textbox>
                </v:rect>
                <v:rect id="Rectangle 14247" o:spid="_x0000_s3242" style="position:absolute;left:9718;top:10823;width:4660;height:1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uL8sQA&#10;AADeAAAADwAAAGRycy9kb3ducmV2LnhtbERPS4vCMBC+L/gfwgje1lQRV6tRZFfRo48F9TY0Y1ts&#10;JqWJtvrrjbCwt/n4njOdN6YQd6pcbllBrxuBIE6szjlV8HtYfY5AOI+ssbBMCh7kYD5rfUwx1rbm&#10;Hd33PhUhhF2MCjLvy1hKl2Rk0HVtSRy4i60M+gCrVOoK6xBuCtmPoqE0mHNoyLCk74yS6/5mFKxH&#10;5eK0sc86LZbn9XF7HP8cxl6pTrtZTEB4avy/+M+90WH+oD/4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Li/LEAAAA3gAAAA8AAAAAAAAAAAAAAAAAmAIAAGRycy9k&#10;b3ducmV2LnhtbFBLBQYAAAAABAAEAPUAAACJAwAAAAA=&#10;" filled="f" stroked="f">
                  <v:textbox inset="0,0,0,0">
                    <w:txbxContent>
                      <w:p w14:paraId="6A728EC5" w14:textId="77777777" w:rsidR="006E2FA2" w:rsidRDefault="006E2FA2">
                        <w:pPr>
                          <w:spacing w:after="160" w:line="259" w:lineRule="auto"/>
                          <w:ind w:left="0" w:firstLine="0"/>
                          <w:jc w:val="left"/>
                        </w:pPr>
                        <w:r>
                          <w:rPr>
                            <w:color w:val="FFFFFF"/>
                            <w:w w:val="104"/>
                            <w:sz w:val="10"/>
                          </w:rPr>
                          <w:t>South</w:t>
                        </w:r>
                        <w:r>
                          <w:rPr>
                            <w:color w:val="FFFFFF"/>
                            <w:spacing w:val="11"/>
                            <w:w w:val="104"/>
                            <w:sz w:val="10"/>
                          </w:rPr>
                          <w:t xml:space="preserve"> </w:t>
                        </w:r>
                        <w:r>
                          <w:rPr>
                            <w:color w:val="FFFFFF"/>
                            <w:w w:val="104"/>
                            <w:sz w:val="10"/>
                          </w:rPr>
                          <w:t>Sudan</w:t>
                        </w:r>
                      </w:p>
                    </w:txbxContent>
                  </v:textbox>
                </v:rect>
                <v:rect id="Rectangle 14248" o:spid="_x0000_s3243" style="position:absolute;left:9421;top:11606;width:5452;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QfgMcA&#10;AADeAAAADwAAAGRycy9kb3ducmV2LnhtbESPT2vCQBDF74LfYRmhN90oUjR1FVGLHv1TsL0N2WkS&#10;mp0N2a1J++mdg+Bthvfmvd8sVp2r1I2aUHo2MB4loIgzb0vODXxc3oczUCEiW6w8k4E/CrBa9nsL&#10;TK1v+US3c8yVhHBI0UARY51qHbKCHIaRr4lF+/aNwyhrk2vbYCvhrtKTJHnVDkuWhgJr2hSU/Zx/&#10;nYH9rF5/Hvx/m1e7r/31eJ1vL/NozMugW7+BitTFp/lxfbCCP51MhV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H4DHAAAA3gAAAA8AAAAAAAAAAAAAAAAAmAIAAGRy&#10;cy9kb3ducmV2LnhtbFBLBQYAAAAABAAEAPUAAACMAwAAAAA=&#10;" filled="f" stroked="f">
                  <v:textbox inset="0,0,0,0">
                    <w:txbxContent>
                      <w:p w14:paraId="5E71E0C2" w14:textId="77777777" w:rsidR="006E2FA2" w:rsidRDefault="006E2FA2">
                        <w:pPr>
                          <w:spacing w:after="160" w:line="259" w:lineRule="auto"/>
                          <w:ind w:left="0" w:firstLine="0"/>
                          <w:jc w:val="left"/>
                        </w:pPr>
                        <w:r>
                          <w:rPr>
                            <w:color w:val="848484"/>
                            <w:w w:val="104"/>
                            <w:sz w:val="10"/>
                          </w:rPr>
                          <w:t>South</w:t>
                        </w:r>
                        <w:r>
                          <w:rPr>
                            <w:color w:val="848484"/>
                            <w:spacing w:val="11"/>
                            <w:w w:val="104"/>
                            <w:sz w:val="10"/>
                          </w:rPr>
                          <w:t xml:space="preserve"> </w:t>
                        </w:r>
                        <w:r>
                          <w:rPr>
                            <w:color w:val="848484"/>
                            <w:w w:val="104"/>
                            <w:sz w:val="10"/>
                          </w:rPr>
                          <w:t>Vietnam</w:t>
                        </w:r>
                      </w:p>
                    </w:txbxContent>
                  </v:textbox>
                </v:rect>
                <v:rect id="Rectangle 14249" o:spid="_x0000_s3244" style="position:absolute;left:9053;top:12388;width:6432;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6G8QA&#10;AADeAAAADwAAAGRycy9kb3ducmV2LnhtbERPTYvCMBC9C/6HMMLeNFVEbDWKuCt6dFVQb0MztsVm&#10;Uppou/56s7Cwt3m8z5kvW1OKJ9WusKxgOIhAEKdWF5wpOB03/SkI55E1lpZJwQ85WC66nTkm2jb8&#10;Tc+Dz0QIYZeggtz7KpHSpTkZdANbEQfuZmuDPsA6k7rGJoSbUo6iaCINFhwacqxonVN6PzyMgu20&#10;Wl129tVk5dd1e96f489j7JX66LWrGQhPrf8X/7l3Oswfj8Y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YuhvEAAAA3gAAAA8AAAAAAAAAAAAAAAAAmAIAAGRycy9k&#10;b3ducmV2LnhtbFBLBQYAAAAABAAEAPUAAACJAwAAAAA=&#10;" filled="f" stroked="f">
                  <v:textbox inset="0,0,0,0">
                    <w:txbxContent>
                      <w:p w14:paraId="0E40F8CA" w14:textId="77777777" w:rsidR="006E2FA2" w:rsidRDefault="006E2FA2">
                        <w:pPr>
                          <w:spacing w:after="160" w:line="259" w:lineRule="auto"/>
                          <w:ind w:left="0" w:firstLine="0"/>
                          <w:jc w:val="left"/>
                        </w:pPr>
                        <w:r>
                          <w:rPr>
                            <w:color w:val="848484"/>
                            <w:w w:val="101"/>
                            <w:sz w:val="10"/>
                          </w:rPr>
                          <w:t>New</w:t>
                        </w:r>
                        <w:r>
                          <w:rPr>
                            <w:color w:val="848484"/>
                            <w:spacing w:val="11"/>
                            <w:w w:val="101"/>
                            <w:sz w:val="10"/>
                          </w:rPr>
                          <w:t xml:space="preserve"> </w:t>
                        </w:r>
                        <w:r>
                          <w:rPr>
                            <w:color w:val="848484"/>
                            <w:w w:val="101"/>
                            <w:sz w:val="10"/>
                          </w:rPr>
                          <w:t>South</w:t>
                        </w:r>
                        <w:r>
                          <w:rPr>
                            <w:color w:val="848484"/>
                            <w:spacing w:val="11"/>
                            <w:w w:val="101"/>
                            <w:sz w:val="10"/>
                          </w:rPr>
                          <w:t xml:space="preserve"> </w:t>
                        </w:r>
                        <w:r>
                          <w:rPr>
                            <w:color w:val="848484"/>
                            <w:w w:val="101"/>
                            <w:sz w:val="10"/>
                          </w:rPr>
                          <w:t>Wales</w:t>
                        </w:r>
                      </w:p>
                    </w:txbxContent>
                  </v:textbox>
                </v:rect>
                <v:rect id="Rectangle 14250" o:spid="_x0000_s3245" style="position:absolute;left:8316;top:13170;width:8393;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FW8cA&#10;AADeAAAADwAAAGRycy9kb3ducmV2LnhtbESPQWvCQBCF70L/wzKF3nRTqUWjq4hW9Gi1oN6G7JiE&#10;ZmdDdmvS/nrnUPA2w7x5732zRecqdaMmlJ4NvA4SUMSZtyXnBr6Om/4YVIjIFivPZOCXAizmT70Z&#10;pta3/Em3Q8yVmHBI0UARY51qHbKCHIaBr4nldvWNwyhrk2vbYCvmrtLDJHnXDkuWhAJrWhWUfR9+&#10;nIHtuF6ed/6vzauPy/a0P03Wx0k05uW5W05BReriQ/z/vbNS/204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7hVvHAAAA3gAAAA8AAAAAAAAAAAAAAAAAmAIAAGRy&#10;cy9kb3ducmV2LnhtbFBLBQYAAAAABAAEAPUAAACMAwAAAAA=&#10;" filled="f" stroked="f">
                  <v:textbox inset="0,0,0,0">
                    <w:txbxContent>
                      <w:p w14:paraId="0983E74E" w14:textId="77777777" w:rsidR="006E2FA2" w:rsidRDefault="006E2FA2">
                        <w:pPr>
                          <w:spacing w:after="160" w:line="259" w:lineRule="auto"/>
                          <w:ind w:left="0" w:firstLine="0"/>
                          <w:jc w:val="left"/>
                        </w:pPr>
                        <w:r>
                          <w:rPr>
                            <w:color w:val="848484"/>
                            <w:w w:val="104"/>
                            <w:sz w:val="10"/>
                          </w:rPr>
                          <w:t>South</w:t>
                        </w:r>
                        <w:r>
                          <w:rPr>
                            <w:color w:val="848484"/>
                            <w:spacing w:val="11"/>
                            <w:w w:val="104"/>
                            <w:sz w:val="10"/>
                          </w:rPr>
                          <w:t xml:space="preserve"> </w:t>
                        </w:r>
                        <w:r>
                          <w:rPr>
                            <w:color w:val="848484"/>
                            <w:w w:val="104"/>
                            <w:sz w:val="10"/>
                          </w:rPr>
                          <w:t>African</w:t>
                        </w:r>
                        <w:r>
                          <w:rPr>
                            <w:color w:val="848484"/>
                            <w:spacing w:val="11"/>
                            <w:w w:val="104"/>
                            <w:sz w:val="10"/>
                          </w:rPr>
                          <w:t xml:space="preserve"> </w:t>
                        </w:r>
                        <w:r>
                          <w:rPr>
                            <w:color w:val="848484"/>
                            <w:w w:val="104"/>
                            <w:sz w:val="10"/>
                          </w:rPr>
                          <w:t>Republic</w:t>
                        </w:r>
                      </w:p>
                    </w:txbxContent>
                  </v:textbox>
                </v:rect>
                <v:rect id="Rectangle 115554" o:spid="_x0000_s3246" style="position:absolute;left:9607;top:13952;width:1879;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16cUA&#10;AADfAAAADwAAAGRycy9kb3ducmV2LnhtbERPy2rCQBTdF/oPwy24qxNLIxozEekDXfooqLtL5pqE&#10;Zu6EzGhSv94RhC4P553Oe1OLC7WusqxgNIxAEOdWV1wo+Nl9v05AOI+ssbZMCv7IwTx7fkox0bbj&#10;DV22vhAhhF2CCkrvm0RKl5dk0A1tQxy4k20N+gDbQuoWuxBuavkWRWNpsOLQUGJDHyXlv9uzUbCc&#10;NIvDyl67ov46Lvfr/fRzN/VKDV76xQyEp97/ix/ulQ7zR3Ecv8P9TwA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HXpxQAAAN8AAAAPAAAAAAAAAAAAAAAAAJgCAABkcnMv&#10;ZG93bnJldi54bWxQSwUGAAAAAAQABAD1AAAAigMAAAAA&#10;" filled="f" stroked="f">
                  <v:textbox inset="0,0,0,0">
                    <w:txbxContent>
                      <w:p w14:paraId="46FD3A67" w14:textId="77777777" w:rsidR="006E2FA2" w:rsidRDefault="006E2FA2">
                        <w:pPr>
                          <w:spacing w:after="160" w:line="259" w:lineRule="auto"/>
                          <w:ind w:left="0" w:firstLine="0"/>
                          <w:jc w:val="left"/>
                        </w:pPr>
                        <w:r>
                          <w:rPr>
                            <w:i/>
                            <w:color w:val="848484"/>
                            <w:w w:val="104"/>
                            <w:sz w:val="10"/>
                          </w:rPr>
                          <w:t>...</w:t>
                        </w:r>
                        <w:r>
                          <w:rPr>
                            <w:i/>
                            <w:color w:val="848484"/>
                            <w:spacing w:val="11"/>
                            <w:w w:val="104"/>
                            <w:sz w:val="10"/>
                          </w:rPr>
                          <w:t xml:space="preserve"> </w:t>
                        </w:r>
                        <w:r>
                          <w:rPr>
                            <w:i/>
                            <w:color w:val="848484"/>
                            <w:w w:val="104"/>
                            <w:sz w:val="10"/>
                          </w:rPr>
                          <w:t>53</w:t>
                        </w:r>
                      </w:p>
                    </w:txbxContent>
                  </v:textbox>
                </v:rect>
                <v:rect id="Rectangle 115556" o:spid="_x0000_s3247" style="position:absolute;left:11019;top:13952;width:3081;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OBcMA&#10;AADfAAAADwAAAGRycy9kb3ducmV2LnhtbERPy4rCMBTdD8w/hDvgbkwVKlqNIqOiSx8D6u7SXNsy&#10;zU1poq1+vRGEWR7OezJrTSluVLvCsoJeNwJBnFpdcKbg97D6HoJwHlljaZkU3MnBbPr5McFE24Z3&#10;dNv7TIQQdgkqyL2vEildmpNB17UVceAutjboA6wzqWtsQrgpZT+KBtJgwaEhx4p+ckr/9lejYD2s&#10;5qeNfTRZuTyvj9vjaHEYeaU6X+18DMJT6//Fb/dGh/m9OI4H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OBcMAAADfAAAADwAAAAAAAAAAAAAAAACYAgAAZHJzL2Rv&#10;d25yZXYueG1sUEsFBgAAAAAEAAQA9QAAAIgDAAAAAA==&#10;" filled="f" stroked="f">
                  <v:textbox inset="0,0,0,0">
                    <w:txbxContent>
                      <w:p w14:paraId="1FEE6C99" w14:textId="77777777" w:rsidR="006E2FA2" w:rsidRDefault="006E2FA2">
                        <w:pPr>
                          <w:spacing w:after="160" w:line="259" w:lineRule="auto"/>
                          <w:ind w:left="0" w:firstLine="0"/>
                          <w:jc w:val="left"/>
                        </w:pPr>
                        <w:r>
                          <w:rPr>
                            <w:i/>
                            <w:color w:val="848484"/>
                            <w:spacing w:val="11"/>
                            <w:sz w:val="10"/>
                          </w:rPr>
                          <w:t xml:space="preserve"> </w:t>
                        </w:r>
                        <w:proofErr w:type="gramStart"/>
                        <w:r>
                          <w:rPr>
                            <w:i/>
                            <w:color w:val="848484"/>
                            <w:sz w:val="10"/>
                          </w:rPr>
                          <w:t>more</w:t>
                        </w:r>
                        <w:r>
                          <w:rPr>
                            <w:i/>
                            <w:color w:val="848484"/>
                            <w:spacing w:val="11"/>
                            <w:sz w:val="10"/>
                          </w:rPr>
                          <w:t xml:space="preserve"> </w:t>
                        </w:r>
                        <w:r>
                          <w:rPr>
                            <w:i/>
                            <w:color w:val="848484"/>
                            <w:sz w:val="10"/>
                          </w:rPr>
                          <w:t>...</w:t>
                        </w:r>
                        <w:proofErr w:type="gramEnd"/>
                      </w:p>
                    </w:txbxContent>
                  </v:textbox>
                </v:rect>
                <v:shape id="Shape 14252" o:spid="_x0000_s3248" style="position:absolute;left:12545;top:7981;width:0;height:746;visibility:visible;mso-wrap-style:square;v-text-anchor:top" coordsize="0,74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8sYA&#10;AADeAAAADwAAAGRycy9kb3ducmV2LnhtbESPwWrDMBBE74X+g9hCbo0ck5bgRAklocSX0tjJByzW&#10;VjaxVo6l2s7fV4VCb7vM7LzZzW6yrRio941jBYt5AoK4crpho+Byfn9egfABWWPrmBTcycNu+/iw&#10;wUy7kQsaymBEDGGfoYI6hC6T0lc1WfRz1xFH7cv1FkNceyN1j2MMt61Mk+RVWmw4EmrsaF9TdS2/&#10;bYSY0+1U5MfRYHI4LD7NhT/Gq1Kzp+ltDSLQFP7Nf9e5jvWX6UsKv+/EG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v/8sYAAADeAAAADwAAAAAAAAAAAAAAAACYAgAAZHJz&#10;L2Rvd25yZXYueG1sUEsFBgAAAAAEAAQA9QAAAIsDAAAAAA==&#10;" path="m,l,74684e" filled="f" strokecolor="white" strokeweight=".15089mm">
                  <v:stroke miterlimit="1" joinstyle="miter"/>
                  <v:path arrowok="t" textboxrect="0,0,0,74684"/>
                </v:shape>
                <w10:anchorlock/>
              </v:group>
            </w:pict>
          </mc:Fallback>
        </mc:AlternateContent>
      </w:r>
    </w:p>
    <w:p w14:paraId="5A9DD62D" w14:textId="77777777" w:rsidR="00A21FDC" w:rsidRDefault="00252176">
      <w:pPr>
        <w:spacing w:after="337"/>
        <w:ind w:right="314" w:hanging="10"/>
        <w:jc w:val="center"/>
      </w:pPr>
      <w:r>
        <w:t>Figure 4.7: Getting suggestions for the name name from Wikipedia.</w:t>
      </w:r>
    </w:p>
    <w:p w14:paraId="742E6E50" w14:textId="77777777" w:rsidR="00A21FDC" w:rsidRDefault="00252176">
      <w:pPr>
        <w:tabs>
          <w:tab w:val="center" w:pos="4926"/>
        </w:tabs>
        <w:spacing w:after="433"/>
        <w:ind w:left="-6" w:firstLine="0"/>
        <w:jc w:val="left"/>
      </w:pPr>
      <w:r>
        <w:rPr>
          <w:b/>
        </w:rPr>
        <w:t>New Hivent Box</w:t>
      </w:r>
      <w:r>
        <w:rPr>
          <w:b/>
        </w:rPr>
        <w:tab/>
      </w:r>
      <w:r>
        <w:t xml:space="preserve">The visualization of </w:t>
      </w:r>
      <w:proofErr w:type="gramStart"/>
      <w:r>
        <w:t>an</w:t>
      </w:r>
      <w:proofErr w:type="gramEnd"/>
      <w:r>
        <w:t xml:space="preserve"> Hivent is split up into three parts (see see figure 4.8):</w:t>
      </w:r>
    </w:p>
    <w:p w14:paraId="344AD778" w14:textId="77777777" w:rsidR="00A21FDC" w:rsidRDefault="00252176">
      <w:pPr>
        <w:numPr>
          <w:ilvl w:val="0"/>
          <w:numId w:val="33"/>
        </w:numPr>
        <w:spacing w:after="169"/>
        <w:ind w:left="499" w:right="163" w:hanging="255"/>
      </w:pPr>
      <w:r>
        <w:t xml:space="preserve">An information section storing important </w:t>
      </w:r>
      <w:proofErr w:type="gramStart"/>
      <w:r>
        <w:t>meta</w:t>
      </w:r>
      <w:proofErr w:type="gramEnd"/>
      <w:r>
        <w:t xml:space="preserve"> data of the event location, the dates (timespan in which the event happened), a description and the link to the Wikipedia article (if given).</w:t>
      </w:r>
      <w:ins w:id="242" w:author="Tom" w:date="2016-06-06T21:38:00Z">
        <w:del w:id="243" w:author="Veronica" w:date="2016-06-07T08:15:00Z">
          <w:r w:rsidR="00E82C9A" w:rsidDel="00CE7BB6">
            <w:delText>111111</w:delText>
          </w:r>
        </w:del>
      </w:ins>
    </w:p>
    <w:p w14:paraId="3638D95B" w14:textId="77777777" w:rsidR="00A21FDC" w:rsidRDefault="00252176">
      <w:pPr>
        <w:numPr>
          <w:ilvl w:val="0"/>
          <w:numId w:val="33"/>
        </w:numPr>
        <w:spacing w:after="169"/>
        <w:ind w:left="499" w:right="163" w:hanging="255"/>
      </w:pPr>
      <w:r>
        <w:lastRenderedPageBreak/>
        <w:t>A section storing all Edit Operations associated with that Hivent. Each operation is visualized and is assigned a date at which this event came into effect.</w:t>
      </w:r>
    </w:p>
    <w:p w14:paraId="3DF74BD4" w14:textId="77777777" w:rsidR="00A21FDC" w:rsidRDefault="00252176">
      <w:pPr>
        <w:numPr>
          <w:ilvl w:val="0"/>
          <w:numId w:val="33"/>
        </w:numPr>
        <w:spacing w:after="428"/>
        <w:ind w:left="499" w:right="163" w:hanging="255"/>
      </w:pPr>
      <w:r>
        <w:t>A multimedia section stores images, videos, audio files and documents and their sources associated to the historical event.</w:t>
      </w:r>
    </w:p>
    <w:p w14:paraId="5324E0B3" w14:textId="77777777" w:rsidR="00A21FDC" w:rsidRDefault="00252176">
      <w:pPr>
        <w:spacing w:after="10"/>
        <w:ind w:left="2" w:right="314"/>
      </w:pPr>
      <w:r>
        <w:t xml:space="preserve">Similar to the extension of the Area name step, </w:t>
      </w:r>
      <w:del w:id="244" w:author="Tom" w:date="2016-06-06T21:37:00Z">
        <w:r w:rsidDel="00E82C9A">
          <w:delText xml:space="preserve">also </w:delText>
        </w:r>
      </w:del>
      <w:r>
        <w:t xml:space="preserve">Hivent names can </w:t>
      </w:r>
      <w:ins w:id="245" w:author="Tom" w:date="2016-06-06T21:37:00Z">
        <w:r w:rsidR="00E82C9A">
          <w:t xml:space="preserve">also </w:t>
        </w:r>
      </w:ins>
      <w:r>
        <w:t xml:space="preserve">be chosen </w:t>
      </w:r>
      <w:del w:id="246" w:author="Tom" w:date="2016-06-06T21:37:00Z">
        <w:r w:rsidDel="00E82C9A">
          <w:delText>among</w:delText>
        </w:r>
      </w:del>
      <w:r>
        <w:t xml:space="preserve"> </w:t>
      </w:r>
      <w:ins w:id="247" w:author="Tom" w:date="2016-06-06T21:37:00Z">
        <w:r w:rsidR="00E82C9A">
          <w:t xml:space="preserve">from </w:t>
        </w:r>
      </w:ins>
      <w:r>
        <w:t>a collection of Wikipedia articles describing historical events. Selecting a name from a Wikipedia article automatically fills the information section and adds multimedia files from the Wikipedia article. The Edit Operation is automatically entered in the section. With this separation, different Edit Operations at different dates can be associated with one Hivent, increasing the accuracy and precision of the Hivent Model.</w:t>
      </w:r>
    </w:p>
    <w:p w14:paraId="48CD2751" w14:textId="77777777" w:rsidR="00A21FDC" w:rsidRDefault="00252176">
      <w:pPr>
        <w:spacing w:after="176" w:line="259" w:lineRule="auto"/>
        <w:ind w:left="834" w:firstLine="0"/>
        <w:jc w:val="left"/>
      </w:pPr>
      <w:r>
        <w:rPr>
          <w:noProof/>
          <w:sz w:val="22"/>
        </w:rPr>
        <mc:AlternateContent>
          <mc:Choice Requires="wpg">
            <w:drawing>
              <wp:inline distT="0" distB="0" distL="0" distR="0" wp14:anchorId="2BE49912" wp14:editId="7BD11503">
                <wp:extent cx="4233632" cy="3317482"/>
                <wp:effectExtent l="0" t="0" r="0" b="0"/>
                <wp:docPr id="117225" name="Group 117225"/>
                <wp:cNvGraphicFramePr/>
                <a:graphic xmlns:a="http://schemas.openxmlformats.org/drawingml/2006/main">
                  <a:graphicData uri="http://schemas.microsoft.com/office/word/2010/wordprocessingGroup">
                    <wpg:wgp>
                      <wpg:cNvGrpSpPr/>
                      <wpg:grpSpPr>
                        <a:xfrm>
                          <a:off x="0" y="0"/>
                          <a:ext cx="4233632" cy="3317482"/>
                          <a:chOff x="0" y="0"/>
                          <a:chExt cx="4233632" cy="3317482"/>
                        </a:xfrm>
                      </wpg:grpSpPr>
                      <pic:pic xmlns:pic="http://schemas.openxmlformats.org/drawingml/2006/picture">
                        <pic:nvPicPr>
                          <pic:cNvPr id="124652" name="Picture 124652"/>
                          <pic:cNvPicPr/>
                        </pic:nvPicPr>
                        <pic:blipFill>
                          <a:blip r:embed="rId116"/>
                          <a:stretch>
                            <a:fillRect/>
                          </a:stretch>
                        </pic:blipFill>
                        <pic:spPr>
                          <a:xfrm>
                            <a:off x="2139598" y="1682580"/>
                            <a:ext cx="2093976" cy="1633728"/>
                          </a:xfrm>
                          <a:prstGeom prst="rect">
                            <a:avLst/>
                          </a:prstGeom>
                        </pic:spPr>
                      </pic:pic>
                      <pic:pic xmlns:pic="http://schemas.openxmlformats.org/drawingml/2006/picture">
                        <pic:nvPicPr>
                          <pic:cNvPr id="124653" name="Picture 124653"/>
                          <pic:cNvPicPr/>
                        </pic:nvPicPr>
                        <pic:blipFill>
                          <a:blip r:embed="rId117"/>
                          <a:stretch>
                            <a:fillRect/>
                          </a:stretch>
                        </pic:blipFill>
                        <pic:spPr>
                          <a:xfrm>
                            <a:off x="-4161" y="1682580"/>
                            <a:ext cx="2097024" cy="1633728"/>
                          </a:xfrm>
                          <a:prstGeom prst="rect">
                            <a:avLst/>
                          </a:prstGeom>
                        </pic:spPr>
                      </pic:pic>
                      <pic:pic xmlns:pic="http://schemas.openxmlformats.org/drawingml/2006/picture">
                        <pic:nvPicPr>
                          <pic:cNvPr id="14289" name="Picture 14289"/>
                          <pic:cNvPicPr/>
                        </pic:nvPicPr>
                        <pic:blipFill>
                          <a:blip r:embed="rId118"/>
                          <a:stretch>
                            <a:fillRect/>
                          </a:stretch>
                        </pic:blipFill>
                        <pic:spPr>
                          <a:xfrm>
                            <a:off x="2141399" y="0"/>
                            <a:ext cx="2092232" cy="1637003"/>
                          </a:xfrm>
                          <a:prstGeom prst="rect">
                            <a:avLst/>
                          </a:prstGeom>
                        </pic:spPr>
                      </pic:pic>
                      <pic:pic xmlns:pic="http://schemas.openxmlformats.org/drawingml/2006/picture">
                        <pic:nvPicPr>
                          <pic:cNvPr id="14290" name="Picture 14290"/>
                          <pic:cNvPicPr/>
                        </pic:nvPicPr>
                        <pic:blipFill>
                          <a:blip r:embed="rId118"/>
                          <a:stretch>
                            <a:fillRect/>
                          </a:stretch>
                        </pic:blipFill>
                        <pic:spPr>
                          <a:xfrm>
                            <a:off x="2491" y="0"/>
                            <a:ext cx="2092232" cy="1637003"/>
                          </a:xfrm>
                          <a:prstGeom prst="rect">
                            <a:avLst/>
                          </a:prstGeom>
                        </pic:spPr>
                      </pic:pic>
                      <pic:pic xmlns:pic="http://schemas.openxmlformats.org/drawingml/2006/picture">
                        <pic:nvPicPr>
                          <pic:cNvPr id="14291" name="Picture 14291"/>
                          <pic:cNvPicPr/>
                        </pic:nvPicPr>
                        <pic:blipFill>
                          <a:blip r:embed="rId119"/>
                          <a:stretch>
                            <a:fillRect/>
                          </a:stretch>
                        </pic:blipFill>
                        <pic:spPr>
                          <a:xfrm>
                            <a:off x="145880" y="303807"/>
                            <a:ext cx="1850210" cy="586523"/>
                          </a:xfrm>
                          <a:prstGeom prst="rect">
                            <a:avLst/>
                          </a:prstGeom>
                        </pic:spPr>
                      </pic:pic>
                      <wps:wsp>
                        <wps:cNvPr id="14292" name="Rectangle 14292"/>
                        <wps:cNvSpPr/>
                        <wps:spPr>
                          <a:xfrm>
                            <a:off x="452852" y="121638"/>
                            <a:ext cx="1582779" cy="177156"/>
                          </a:xfrm>
                          <a:prstGeom prst="rect">
                            <a:avLst/>
                          </a:prstGeom>
                          <a:ln>
                            <a:noFill/>
                          </a:ln>
                        </wps:spPr>
                        <wps:txbx>
                          <w:txbxContent>
                            <w:p w14:paraId="6CE0D99A" w14:textId="77777777" w:rsidR="006E2FA2" w:rsidRDefault="006E2FA2">
                              <w:pPr>
                                <w:spacing w:after="160" w:line="259" w:lineRule="auto"/>
                                <w:ind w:left="0" w:firstLine="0"/>
                                <w:jc w:val="left"/>
                              </w:pPr>
                              <w:r>
                                <w:rPr>
                                  <w:color w:val="FFFFFF"/>
                                  <w:w w:val="105"/>
                                  <w:sz w:val="14"/>
                                </w:rPr>
                                <w:t>Select</w:t>
                              </w:r>
                              <w:r>
                                <w:rPr>
                                  <w:color w:val="FFFFFF"/>
                                  <w:spacing w:val="15"/>
                                  <w:w w:val="105"/>
                                  <w:sz w:val="14"/>
                                </w:rPr>
                                <w:t xml:space="preserve"> </w:t>
                              </w:r>
                              <w:r>
                                <w:rPr>
                                  <w:color w:val="FFFFFF"/>
                                  <w:w w:val="105"/>
                                  <w:sz w:val="14"/>
                                </w:rPr>
                                <w:t>Existing</w:t>
                              </w:r>
                              <w:r>
                                <w:rPr>
                                  <w:color w:val="FFFFFF"/>
                                  <w:spacing w:val="15"/>
                                  <w:w w:val="105"/>
                                  <w:sz w:val="14"/>
                                </w:rPr>
                                <w:t xml:space="preserve"> </w:t>
                              </w:r>
                              <w:r>
                                <w:rPr>
                                  <w:color w:val="FFFFFF"/>
                                  <w:w w:val="105"/>
                                  <w:sz w:val="14"/>
                                </w:rPr>
                                <w:t>Historical</w:t>
                              </w:r>
                              <w:r>
                                <w:rPr>
                                  <w:color w:val="FFFFFF"/>
                                  <w:spacing w:val="15"/>
                                  <w:w w:val="105"/>
                                  <w:sz w:val="14"/>
                                </w:rPr>
                                <w:t xml:space="preserve"> </w:t>
                              </w:r>
                              <w:r>
                                <w:rPr>
                                  <w:color w:val="FFFFFF"/>
                                  <w:w w:val="105"/>
                                  <w:sz w:val="14"/>
                                </w:rPr>
                                <w:t>Event</w:t>
                              </w:r>
                            </w:p>
                          </w:txbxContent>
                        </wps:txbx>
                        <wps:bodyPr horzOverflow="overflow" vert="horz" lIns="0" tIns="0" rIns="0" bIns="0" rtlCol="0">
                          <a:noAutofit/>
                        </wps:bodyPr>
                      </wps:wsp>
                      <wps:wsp>
                        <wps:cNvPr id="14293" name="Shape 14293"/>
                        <wps:cNvSpPr/>
                        <wps:spPr>
                          <a:xfrm>
                            <a:off x="1798288" y="380497"/>
                            <a:ext cx="60482" cy="60528"/>
                          </a:xfrm>
                          <a:custGeom>
                            <a:avLst/>
                            <a:gdLst/>
                            <a:ahLst/>
                            <a:cxnLst/>
                            <a:rect l="0" t="0" r="0" b="0"/>
                            <a:pathLst>
                              <a:path w="60482" h="60528">
                                <a:moveTo>
                                  <a:pt x="60482" y="30273"/>
                                </a:moveTo>
                                <a:cubicBezTo>
                                  <a:pt x="60482" y="46991"/>
                                  <a:pt x="46944" y="60528"/>
                                  <a:pt x="30229" y="60528"/>
                                </a:cubicBezTo>
                                <a:cubicBezTo>
                                  <a:pt x="13537" y="60528"/>
                                  <a:pt x="0" y="46991"/>
                                  <a:pt x="0" y="30273"/>
                                </a:cubicBezTo>
                                <a:cubicBezTo>
                                  <a:pt x="0" y="13560"/>
                                  <a:pt x="13537" y="0"/>
                                  <a:pt x="30229" y="0"/>
                                </a:cubicBezTo>
                                <a:cubicBezTo>
                                  <a:pt x="46944" y="0"/>
                                  <a:pt x="60482" y="13560"/>
                                  <a:pt x="60482" y="30273"/>
                                </a:cubicBezTo>
                                <a:close/>
                              </a:path>
                            </a:pathLst>
                          </a:custGeom>
                          <a:ln w="12741" cap="flat">
                            <a:round/>
                          </a:ln>
                        </wps:spPr>
                        <wps:style>
                          <a:lnRef idx="1">
                            <a:srgbClr val="D5C900"/>
                          </a:lnRef>
                          <a:fillRef idx="0">
                            <a:srgbClr val="000000">
                              <a:alpha val="0"/>
                            </a:srgbClr>
                          </a:fillRef>
                          <a:effectRef idx="0">
                            <a:scrgbClr r="0" g="0" b="0"/>
                          </a:effectRef>
                          <a:fontRef idx="none"/>
                        </wps:style>
                        <wps:bodyPr/>
                      </wps:wsp>
                      <wps:wsp>
                        <wps:cNvPr id="14295" name="Shape 14295"/>
                        <wps:cNvSpPr/>
                        <wps:spPr>
                          <a:xfrm>
                            <a:off x="1842924" y="435267"/>
                            <a:ext cx="31452" cy="37522"/>
                          </a:xfrm>
                          <a:custGeom>
                            <a:avLst/>
                            <a:gdLst/>
                            <a:ahLst/>
                            <a:cxnLst/>
                            <a:rect l="0" t="0" r="0" b="0"/>
                            <a:pathLst>
                              <a:path w="31452" h="37522">
                                <a:moveTo>
                                  <a:pt x="0" y="0"/>
                                </a:moveTo>
                                <a:lnTo>
                                  <a:pt x="31452" y="37522"/>
                                </a:lnTo>
                              </a:path>
                            </a:pathLst>
                          </a:custGeom>
                          <a:ln w="12741" cap="flat">
                            <a:miter lim="100000"/>
                          </a:ln>
                        </wps:spPr>
                        <wps:style>
                          <a:lnRef idx="1">
                            <a:srgbClr val="D5C900"/>
                          </a:lnRef>
                          <a:fillRef idx="0">
                            <a:srgbClr val="000000">
                              <a:alpha val="0"/>
                            </a:srgbClr>
                          </a:fillRef>
                          <a:effectRef idx="0">
                            <a:scrgbClr r="0" g="0" b="0"/>
                          </a:effectRef>
                          <a:fontRef idx="none"/>
                        </wps:style>
                        <wps:bodyPr/>
                      </wps:wsp>
                      <wps:wsp>
                        <wps:cNvPr id="14296" name="Rectangle 14296"/>
                        <wps:cNvSpPr/>
                        <wps:spPr>
                          <a:xfrm>
                            <a:off x="274050" y="344492"/>
                            <a:ext cx="565616" cy="177157"/>
                          </a:xfrm>
                          <a:prstGeom prst="rect">
                            <a:avLst/>
                          </a:prstGeom>
                          <a:ln>
                            <a:noFill/>
                          </a:ln>
                        </wps:spPr>
                        <wps:txbx>
                          <w:txbxContent>
                            <w:p w14:paraId="335B85C8"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w:t>
                              </w:r>
                            </w:p>
                          </w:txbxContent>
                        </wps:txbx>
                        <wps:bodyPr horzOverflow="overflow" vert="horz" lIns="0" tIns="0" rIns="0" bIns="0" rtlCol="0">
                          <a:noAutofit/>
                        </wps:bodyPr>
                      </wps:wsp>
                      <wps:wsp>
                        <wps:cNvPr id="14297" name="Shape 14297"/>
                        <wps:cNvSpPr/>
                        <wps:spPr>
                          <a:xfrm>
                            <a:off x="183004" y="496707"/>
                            <a:ext cx="1775393" cy="0"/>
                          </a:xfrm>
                          <a:custGeom>
                            <a:avLst/>
                            <a:gdLst/>
                            <a:ahLst/>
                            <a:cxnLst/>
                            <a:rect l="0" t="0" r="0" b="0"/>
                            <a:pathLst>
                              <a:path w="1775393">
                                <a:moveTo>
                                  <a:pt x="0" y="0"/>
                                </a:moveTo>
                                <a:lnTo>
                                  <a:pt x="1775393" y="0"/>
                                </a:lnTo>
                              </a:path>
                            </a:pathLst>
                          </a:custGeom>
                          <a:ln w="4347" cap="flat">
                            <a:miter lim="100000"/>
                          </a:ln>
                        </wps:spPr>
                        <wps:style>
                          <a:lnRef idx="1">
                            <a:srgbClr val="D57D00"/>
                          </a:lnRef>
                          <a:fillRef idx="0">
                            <a:srgbClr val="000000">
                              <a:alpha val="0"/>
                            </a:srgbClr>
                          </a:fillRef>
                          <a:effectRef idx="0">
                            <a:scrgbClr r="0" g="0" b="0"/>
                          </a:effectRef>
                          <a:fontRef idx="none"/>
                        </wps:style>
                        <wps:bodyPr/>
                      </wps:wsp>
                      <wps:wsp>
                        <wps:cNvPr id="14298" name="Rectangle 14298"/>
                        <wps:cNvSpPr/>
                        <wps:spPr>
                          <a:xfrm>
                            <a:off x="274050" y="481061"/>
                            <a:ext cx="719764" cy="177156"/>
                          </a:xfrm>
                          <a:prstGeom prst="rect">
                            <a:avLst/>
                          </a:prstGeom>
                          <a:ln>
                            <a:noFill/>
                          </a:ln>
                        </wps:spPr>
                        <wps:txbx>
                          <w:txbxContent>
                            <w:p w14:paraId="70B91568" w14:textId="77777777" w:rsidR="006E2FA2" w:rsidRDefault="006E2FA2">
                              <w:pPr>
                                <w:spacing w:after="160" w:line="259" w:lineRule="auto"/>
                                <w:ind w:left="0" w:firstLine="0"/>
                                <w:jc w:val="left"/>
                              </w:pPr>
                              <w:r>
                                <w:rPr>
                                  <w:color w:val="848484"/>
                                  <w:w w:val="101"/>
                                  <w:sz w:val="14"/>
                                </w:rPr>
                                <w:t>German</w:t>
                              </w:r>
                              <w:r>
                                <w:rPr>
                                  <w:color w:val="848484"/>
                                  <w:spacing w:val="15"/>
                                  <w:w w:val="101"/>
                                  <w:sz w:val="14"/>
                                </w:rPr>
                                <w:t xml:space="preserve"> </w:t>
                              </w:r>
                              <w:r>
                                <w:rPr>
                                  <w:color w:val="848484"/>
                                  <w:w w:val="101"/>
                                  <w:sz w:val="14"/>
                                </w:rPr>
                                <w:t>Reuni</w:t>
                              </w:r>
                            </w:p>
                          </w:txbxContent>
                        </wps:txbx>
                        <wps:bodyPr horzOverflow="overflow" vert="horz" lIns="0" tIns="0" rIns="0" bIns="0" rtlCol="0">
                          <a:noAutofit/>
                        </wps:bodyPr>
                      </wps:wsp>
                      <wps:wsp>
                        <wps:cNvPr id="14299" name="Rectangle 14299"/>
                        <wps:cNvSpPr/>
                        <wps:spPr>
                          <a:xfrm>
                            <a:off x="815226" y="481061"/>
                            <a:ext cx="64905" cy="177156"/>
                          </a:xfrm>
                          <a:prstGeom prst="rect">
                            <a:avLst/>
                          </a:prstGeom>
                          <a:ln>
                            <a:noFill/>
                          </a:ln>
                        </wps:spPr>
                        <wps:txbx>
                          <w:txbxContent>
                            <w:p w14:paraId="00017BDA" w14:textId="77777777" w:rsidR="006E2FA2" w:rsidRDefault="006E2FA2">
                              <w:pPr>
                                <w:spacing w:after="160" w:line="259" w:lineRule="auto"/>
                                <w:ind w:left="0" w:firstLine="0"/>
                                <w:jc w:val="left"/>
                              </w:pPr>
                              <w:proofErr w:type="gramStart"/>
                              <w:r>
                                <w:rPr>
                                  <w:color w:val="848484"/>
                                  <w:w w:val="103"/>
                                  <w:sz w:val="14"/>
                                </w:rPr>
                                <w:t>fi</w:t>
                              </w:r>
                              <w:proofErr w:type="gramEnd"/>
                            </w:p>
                          </w:txbxContent>
                        </wps:txbx>
                        <wps:bodyPr horzOverflow="overflow" vert="horz" lIns="0" tIns="0" rIns="0" bIns="0" rtlCol="0">
                          <a:noAutofit/>
                        </wps:bodyPr>
                      </wps:wsp>
                      <wps:wsp>
                        <wps:cNvPr id="14300" name="Rectangle 14300"/>
                        <wps:cNvSpPr/>
                        <wps:spPr>
                          <a:xfrm>
                            <a:off x="864027" y="481061"/>
                            <a:ext cx="684164" cy="177156"/>
                          </a:xfrm>
                          <a:prstGeom prst="rect">
                            <a:avLst/>
                          </a:prstGeom>
                          <a:ln>
                            <a:noFill/>
                          </a:ln>
                        </wps:spPr>
                        <wps:txbx>
                          <w:txbxContent>
                            <w:p w14:paraId="1468F2D8" w14:textId="77777777" w:rsidR="006E2FA2" w:rsidRDefault="006E2FA2">
                              <w:pPr>
                                <w:spacing w:after="160" w:line="259" w:lineRule="auto"/>
                                <w:ind w:left="0" w:firstLine="0"/>
                                <w:jc w:val="left"/>
                              </w:pPr>
                              <w:proofErr w:type="gramStart"/>
                              <w:r>
                                <w:rPr>
                                  <w:color w:val="848484"/>
                                  <w:w w:val="104"/>
                                  <w:sz w:val="14"/>
                                </w:rPr>
                                <w:t>cation</w:t>
                              </w:r>
                              <w:proofErr w:type="gramEnd"/>
                              <w:r>
                                <w:rPr>
                                  <w:color w:val="848484"/>
                                  <w:spacing w:val="15"/>
                                  <w:w w:val="104"/>
                                  <w:sz w:val="14"/>
                                </w:rPr>
                                <w:t xml:space="preserve"> </w:t>
                              </w:r>
                              <w:r>
                                <w:rPr>
                                  <w:color w:val="848484"/>
                                  <w:w w:val="104"/>
                                  <w:sz w:val="14"/>
                                </w:rPr>
                                <w:t>(1990)</w:t>
                              </w:r>
                            </w:p>
                          </w:txbxContent>
                        </wps:txbx>
                        <wps:bodyPr horzOverflow="overflow" vert="horz" lIns="0" tIns="0" rIns="0" bIns="0" rtlCol="0">
                          <a:noAutofit/>
                        </wps:bodyPr>
                      </wps:wsp>
                      <wps:wsp>
                        <wps:cNvPr id="14301" name="Rectangle 14301"/>
                        <wps:cNvSpPr/>
                        <wps:spPr>
                          <a:xfrm>
                            <a:off x="274050" y="594868"/>
                            <a:ext cx="1527683" cy="177156"/>
                          </a:xfrm>
                          <a:prstGeom prst="rect">
                            <a:avLst/>
                          </a:prstGeom>
                          <a:ln>
                            <a:noFill/>
                          </a:ln>
                        </wps:spPr>
                        <wps:txbx>
                          <w:txbxContent>
                            <w:p w14:paraId="38B09566" w14:textId="77777777" w:rsidR="006E2FA2" w:rsidRDefault="006E2FA2">
                              <w:pPr>
                                <w:spacing w:after="160" w:line="259" w:lineRule="auto"/>
                                <w:ind w:left="0" w:firstLine="0"/>
                                <w:jc w:val="left"/>
                              </w:pPr>
                              <w:r>
                                <w:rPr>
                                  <w:color w:val="848484"/>
                                  <w:w w:val="103"/>
                                  <w:sz w:val="14"/>
                                </w:rPr>
                                <w:t>German</w:t>
                              </w:r>
                              <w:r>
                                <w:rPr>
                                  <w:color w:val="848484"/>
                                  <w:spacing w:val="15"/>
                                  <w:w w:val="103"/>
                                  <w:sz w:val="14"/>
                                </w:rPr>
                                <w:t xml:space="preserve"> </w:t>
                              </w:r>
                              <w:r>
                                <w:rPr>
                                  <w:color w:val="848484"/>
                                  <w:w w:val="103"/>
                                  <w:sz w:val="14"/>
                                </w:rPr>
                                <w:t>Revolution</w:t>
                              </w:r>
                              <w:r>
                                <w:rPr>
                                  <w:color w:val="848484"/>
                                  <w:spacing w:val="15"/>
                                  <w:w w:val="103"/>
                                  <w:sz w:val="14"/>
                                </w:rPr>
                                <w:t xml:space="preserve"> </w:t>
                              </w:r>
                              <w:r>
                                <w:rPr>
                                  <w:color w:val="848484"/>
                                  <w:w w:val="103"/>
                                  <w:sz w:val="14"/>
                                </w:rPr>
                                <w:t>(1918/19)</w:t>
                              </w:r>
                            </w:p>
                          </w:txbxContent>
                        </wps:txbx>
                        <wps:bodyPr horzOverflow="overflow" vert="horz" lIns="0" tIns="0" rIns="0" bIns="0" rtlCol="0">
                          <a:noAutofit/>
                        </wps:bodyPr>
                      </wps:wsp>
                      <wps:wsp>
                        <wps:cNvPr id="14302" name="Rectangle 14302"/>
                        <wps:cNvSpPr/>
                        <wps:spPr>
                          <a:xfrm>
                            <a:off x="274050" y="708675"/>
                            <a:ext cx="2119454" cy="177156"/>
                          </a:xfrm>
                          <a:prstGeom prst="rect">
                            <a:avLst/>
                          </a:prstGeom>
                          <a:ln>
                            <a:noFill/>
                          </a:ln>
                        </wps:spPr>
                        <wps:txbx>
                          <w:txbxContent>
                            <w:p w14:paraId="2CD47CF8" w14:textId="77777777" w:rsidR="006E2FA2" w:rsidRDefault="006E2FA2">
                              <w:pPr>
                                <w:spacing w:after="160" w:line="259" w:lineRule="auto"/>
                                <w:ind w:left="0" w:firstLine="0"/>
                                <w:jc w:val="left"/>
                              </w:pPr>
                              <w:r>
                                <w:rPr>
                                  <w:color w:val="848484"/>
                                  <w:w w:val="101"/>
                                  <w:sz w:val="14"/>
                                </w:rPr>
                                <w:t>German</w:t>
                              </w:r>
                              <w:r>
                                <w:rPr>
                                  <w:color w:val="848484"/>
                                  <w:spacing w:val="15"/>
                                  <w:w w:val="101"/>
                                  <w:sz w:val="14"/>
                                </w:rPr>
                                <w:t xml:space="preserve"> </w:t>
                              </w:r>
                              <w:r>
                                <w:rPr>
                                  <w:color w:val="848484"/>
                                  <w:w w:val="101"/>
                                  <w:sz w:val="14"/>
                                </w:rPr>
                                <w:t>revolutions</w:t>
                              </w:r>
                              <w:r>
                                <w:rPr>
                                  <w:color w:val="848484"/>
                                  <w:spacing w:val="16"/>
                                  <w:w w:val="101"/>
                                  <w:sz w:val="14"/>
                                </w:rPr>
                                <w:t xml:space="preserve"> </w:t>
                              </w:r>
                              <w:r>
                                <w:rPr>
                                  <w:color w:val="848484"/>
                                  <w:w w:val="101"/>
                                  <w:sz w:val="14"/>
                                </w:rPr>
                                <w:t>of</w:t>
                              </w:r>
                              <w:r>
                                <w:rPr>
                                  <w:color w:val="848484"/>
                                  <w:spacing w:val="15"/>
                                  <w:w w:val="101"/>
                                  <w:sz w:val="14"/>
                                </w:rPr>
                                <w:t xml:space="preserve"> </w:t>
                              </w:r>
                              <w:r>
                                <w:rPr>
                                  <w:color w:val="848484"/>
                                  <w:w w:val="101"/>
                                  <w:sz w:val="14"/>
                                </w:rPr>
                                <w:t>1848-49</w:t>
                              </w:r>
                              <w:r>
                                <w:rPr>
                                  <w:color w:val="848484"/>
                                  <w:spacing w:val="16"/>
                                  <w:w w:val="101"/>
                                  <w:sz w:val="14"/>
                                </w:rPr>
                                <w:t xml:space="preserve"> </w:t>
                              </w:r>
                              <w:r>
                                <w:rPr>
                                  <w:color w:val="848484"/>
                                  <w:w w:val="101"/>
                                  <w:sz w:val="14"/>
                                </w:rPr>
                                <w:t>(1848/49)</w:t>
                              </w:r>
                            </w:p>
                          </w:txbxContent>
                        </wps:txbx>
                        <wps:bodyPr horzOverflow="overflow" vert="horz" lIns="0" tIns="0" rIns="0" bIns="0" rtlCol="0">
                          <a:noAutofit/>
                        </wps:bodyPr>
                      </wps:wsp>
                      <wps:wsp>
                        <wps:cNvPr id="14303" name="Shape 14303"/>
                        <wps:cNvSpPr/>
                        <wps:spPr>
                          <a:xfrm>
                            <a:off x="960385" y="1176169"/>
                            <a:ext cx="175109" cy="175138"/>
                          </a:xfrm>
                          <a:custGeom>
                            <a:avLst/>
                            <a:gdLst/>
                            <a:ahLst/>
                            <a:cxnLst/>
                            <a:rect l="0" t="0" r="0" b="0"/>
                            <a:pathLst>
                              <a:path w="175109" h="175138">
                                <a:moveTo>
                                  <a:pt x="87558" y="0"/>
                                </a:moveTo>
                                <a:cubicBezTo>
                                  <a:pt x="135926" y="0"/>
                                  <a:pt x="175109" y="39212"/>
                                  <a:pt x="175109" y="87580"/>
                                </a:cubicBezTo>
                                <a:cubicBezTo>
                                  <a:pt x="175109" y="135926"/>
                                  <a:pt x="135926" y="175138"/>
                                  <a:pt x="87558" y="175138"/>
                                </a:cubicBezTo>
                                <a:cubicBezTo>
                                  <a:pt x="39189" y="175138"/>
                                  <a:pt x="0" y="135926"/>
                                  <a:pt x="0" y="87580"/>
                                </a:cubicBezTo>
                                <a:cubicBezTo>
                                  <a:pt x="0" y="39212"/>
                                  <a:pt x="39189" y="0"/>
                                  <a:pt x="87558" y="0"/>
                                </a:cubicBezTo>
                                <a:close/>
                              </a:path>
                            </a:pathLst>
                          </a:custGeom>
                          <a:ln w="0" cap="flat">
                            <a:miter lim="100000"/>
                          </a:ln>
                        </wps:spPr>
                        <wps:style>
                          <a:lnRef idx="0">
                            <a:srgbClr val="000000">
                              <a:alpha val="0"/>
                            </a:srgbClr>
                          </a:lnRef>
                          <a:fillRef idx="1">
                            <a:srgbClr val="D5C900"/>
                          </a:fillRef>
                          <a:effectRef idx="0">
                            <a:scrgbClr r="0" g="0" b="0"/>
                          </a:effectRef>
                          <a:fontRef idx="none"/>
                        </wps:style>
                        <wps:bodyPr/>
                      </wps:wsp>
                      <wps:wsp>
                        <wps:cNvPr id="14304" name="Shape 14304"/>
                        <wps:cNvSpPr/>
                        <wps:spPr>
                          <a:xfrm>
                            <a:off x="997304" y="1264973"/>
                            <a:ext cx="51390" cy="51367"/>
                          </a:xfrm>
                          <a:custGeom>
                            <a:avLst/>
                            <a:gdLst/>
                            <a:ahLst/>
                            <a:cxnLst/>
                            <a:rect l="0" t="0" r="0" b="0"/>
                            <a:pathLst>
                              <a:path w="51390" h="51367">
                                <a:moveTo>
                                  <a:pt x="20918" y="0"/>
                                </a:moveTo>
                                <a:lnTo>
                                  <a:pt x="30478" y="0"/>
                                </a:lnTo>
                                <a:lnTo>
                                  <a:pt x="30478" y="20895"/>
                                </a:lnTo>
                                <a:lnTo>
                                  <a:pt x="51390" y="20895"/>
                                </a:lnTo>
                                <a:lnTo>
                                  <a:pt x="51390" y="30449"/>
                                </a:lnTo>
                                <a:lnTo>
                                  <a:pt x="30478" y="30449"/>
                                </a:lnTo>
                                <a:lnTo>
                                  <a:pt x="30478" y="51367"/>
                                </a:lnTo>
                                <a:lnTo>
                                  <a:pt x="20918" y="51367"/>
                                </a:lnTo>
                                <a:lnTo>
                                  <a:pt x="20918" y="30449"/>
                                </a:lnTo>
                                <a:lnTo>
                                  <a:pt x="0" y="30449"/>
                                </a:lnTo>
                                <a:lnTo>
                                  <a:pt x="0" y="20895"/>
                                </a:lnTo>
                                <a:lnTo>
                                  <a:pt x="20918" y="20895"/>
                                </a:lnTo>
                                <a:lnTo>
                                  <a:pt x="20918"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305" name="Shape 14305"/>
                        <wps:cNvSpPr/>
                        <wps:spPr>
                          <a:xfrm>
                            <a:off x="1032778" y="1205133"/>
                            <a:ext cx="30719" cy="86533"/>
                          </a:xfrm>
                          <a:custGeom>
                            <a:avLst/>
                            <a:gdLst/>
                            <a:ahLst/>
                            <a:cxnLst/>
                            <a:rect l="0" t="0" r="0" b="0"/>
                            <a:pathLst>
                              <a:path w="30719" h="86533">
                                <a:moveTo>
                                  <a:pt x="26631" y="0"/>
                                </a:moveTo>
                                <a:lnTo>
                                  <a:pt x="30719" y="740"/>
                                </a:lnTo>
                                <a:lnTo>
                                  <a:pt x="30719" y="12391"/>
                                </a:lnTo>
                                <a:lnTo>
                                  <a:pt x="30711" y="12386"/>
                                </a:lnTo>
                                <a:cubicBezTo>
                                  <a:pt x="25170" y="12398"/>
                                  <a:pt x="19629" y="15350"/>
                                  <a:pt x="16695" y="21231"/>
                                </a:cubicBezTo>
                                <a:cubicBezTo>
                                  <a:pt x="14226" y="26187"/>
                                  <a:pt x="14249" y="30387"/>
                                  <a:pt x="16809" y="35212"/>
                                </a:cubicBezTo>
                                <a:cubicBezTo>
                                  <a:pt x="19074" y="39534"/>
                                  <a:pt x="22897" y="42356"/>
                                  <a:pt x="27125" y="43401"/>
                                </a:cubicBezTo>
                                <a:lnTo>
                                  <a:pt x="30719" y="42703"/>
                                </a:lnTo>
                                <a:lnTo>
                                  <a:pt x="30719" y="85920"/>
                                </a:lnTo>
                                <a:lnTo>
                                  <a:pt x="28520" y="86533"/>
                                </a:lnTo>
                                <a:cubicBezTo>
                                  <a:pt x="27297" y="86226"/>
                                  <a:pt x="25988" y="85554"/>
                                  <a:pt x="25590" y="85065"/>
                                </a:cubicBezTo>
                                <a:cubicBezTo>
                                  <a:pt x="24895" y="84246"/>
                                  <a:pt x="4404" y="40703"/>
                                  <a:pt x="3272" y="37676"/>
                                </a:cubicBezTo>
                                <a:cubicBezTo>
                                  <a:pt x="2982" y="36902"/>
                                  <a:pt x="2492" y="34523"/>
                                  <a:pt x="2202" y="32389"/>
                                </a:cubicBezTo>
                                <a:cubicBezTo>
                                  <a:pt x="0" y="17048"/>
                                  <a:pt x="11250" y="2156"/>
                                  <a:pt x="2663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306" name="Shape 14306"/>
                        <wps:cNvSpPr/>
                        <wps:spPr>
                          <a:xfrm>
                            <a:off x="1063497" y="1205873"/>
                            <a:ext cx="29741" cy="85180"/>
                          </a:xfrm>
                          <a:custGeom>
                            <a:avLst/>
                            <a:gdLst/>
                            <a:ahLst/>
                            <a:cxnLst/>
                            <a:rect l="0" t="0" r="0" b="0"/>
                            <a:pathLst>
                              <a:path w="29741" h="85180">
                                <a:moveTo>
                                  <a:pt x="0" y="0"/>
                                </a:moveTo>
                                <a:lnTo>
                                  <a:pt x="13525" y="2448"/>
                                </a:lnTo>
                                <a:cubicBezTo>
                                  <a:pt x="18819" y="5269"/>
                                  <a:pt x="23232" y="9688"/>
                                  <a:pt x="25855" y="15222"/>
                                </a:cubicBezTo>
                                <a:cubicBezTo>
                                  <a:pt x="29741" y="23399"/>
                                  <a:pt x="29724" y="31690"/>
                                  <a:pt x="25855" y="40515"/>
                                </a:cubicBezTo>
                                <a:cubicBezTo>
                                  <a:pt x="21786" y="49739"/>
                                  <a:pt x="6337" y="82191"/>
                                  <a:pt x="5296" y="83705"/>
                                </a:cubicBezTo>
                                <a:lnTo>
                                  <a:pt x="0" y="85180"/>
                                </a:lnTo>
                                <a:lnTo>
                                  <a:pt x="0" y="41963"/>
                                </a:lnTo>
                                <a:lnTo>
                                  <a:pt x="9159" y="40185"/>
                                </a:lnTo>
                                <a:cubicBezTo>
                                  <a:pt x="10764" y="39024"/>
                                  <a:pt x="12807" y="36583"/>
                                  <a:pt x="13917" y="34472"/>
                                </a:cubicBezTo>
                                <a:cubicBezTo>
                                  <a:pt x="16471" y="29624"/>
                                  <a:pt x="16494" y="25447"/>
                                  <a:pt x="14008" y="20445"/>
                                </a:cubicBezTo>
                                <a:lnTo>
                                  <a:pt x="0" y="11652"/>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307" name="Rectangle 14307"/>
                        <wps:cNvSpPr/>
                        <wps:spPr>
                          <a:xfrm>
                            <a:off x="509222" y="1350756"/>
                            <a:ext cx="1433111" cy="177156"/>
                          </a:xfrm>
                          <a:prstGeom prst="rect">
                            <a:avLst/>
                          </a:prstGeom>
                          <a:ln>
                            <a:noFill/>
                          </a:ln>
                        </wps:spPr>
                        <wps:txbx>
                          <w:txbxContent>
                            <w:p w14:paraId="7CB0F234" w14:textId="77777777" w:rsidR="006E2FA2" w:rsidRDefault="006E2FA2">
                              <w:pPr>
                                <w:spacing w:after="160" w:line="259" w:lineRule="auto"/>
                                <w:ind w:left="0" w:firstLine="0"/>
                                <w:jc w:val="left"/>
                              </w:pPr>
                              <w:r>
                                <w:rPr>
                                  <w:color w:val="FFFFFF"/>
                                  <w:w w:val="102"/>
                                  <w:sz w:val="14"/>
                                </w:rPr>
                                <w:t>Create</w:t>
                              </w:r>
                              <w:r>
                                <w:rPr>
                                  <w:color w:val="FFFFFF"/>
                                  <w:spacing w:val="15"/>
                                  <w:w w:val="102"/>
                                  <w:sz w:val="14"/>
                                </w:rPr>
                                <w:t xml:space="preserve"> </w:t>
                              </w:r>
                              <w:r>
                                <w:rPr>
                                  <w:color w:val="FFFFFF"/>
                                  <w:w w:val="102"/>
                                  <w:sz w:val="14"/>
                                </w:rPr>
                                <w:t>New</w:t>
                              </w:r>
                              <w:r>
                                <w:rPr>
                                  <w:color w:val="FFFFFF"/>
                                  <w:spacing w:val="15"/>
                                  <w:w w:val="102"/>
                                  <w:sz w:val="14"/>
                                </w:rPr>
                                <w:t xml:space="preserve"> </w:t>
                              </w:r>
                              <w:r>
                                <w:rPr>
                                  <w:color w:val="FFFFFF"/>
                                  <w:w w:val="102"/>
                                  <w:sz w:val="14"/>
                                </w:rPr>
                                <w:t>Historical</w:t>
                              </w:r>
                              <w:r>
                                <w:rPr>
                                  <w:color w:val="FFFFFF"/>
                                  <w:spacing w:val="15"/>
                                  <w:w w:val="102"/>
                                  <w:sz w:val="14"/>
                                </w:rPr>
                                <w:t xml:space="preserve"> </w:t>
                              </w:r>
                              <w:r>
                                <w:rPr>
                                  <w:color w:val="FFFFFF"/>
                                  <w:w w:val="102"/>
                                  <w:sz w:val="14"/>
                                </w:rPr>
                                <w:t>Event</w:t>
                              </w:r>
                            </w:p>
                          </w:txbxContent>
                        </wps:txbx>
                        <wps:bodyPr horzOverflow="overflow" vert="horz" lIns="0" tIns="0" rIns="0" bIns="0" rtlCol="0">
                          <a:noAutofit/>
                        </wps:bodyPr>
                      </wps:wsp>
                      <wps:wsp>
                        <wps:cNvPr id="14308" name="Shape 14308"/>
                        <wps:cNvSpPr/>
                        <wps:spPr>
                          <a:xfrm>
                            <a:off x="2186012" y="317750"/>
                            <a:ext cx="2003007" cy="0"/>
                          </a:xfrm>
                          <a:custGeom>
                            <a:avLst/>
                            <a:gdLst/>
                            <a:ahLst/>
                            <a:cxnLst/>
                            <a:rect l="0" t="0" r="0" b="0"/>
                            <a:pathLst>
                              <a:path w="2003007">
                                <a:moveTo>
                                  <a:pt x="0" y="0"/>
                                </a:moveTo>
                                <a:lnTo>
                                  <a:pt x="2003007"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09" name="Shape 14309"/>
                        <wps:cNvSpPr/>
                        <wps:spPr>
                          <a:xfrm>
                            <a:off x="2186012" y="454318"/>
                            <a:ext cx="2003007" cy="0"/>
                          </a:xfrm>
                          <a:custGeom>
                            <a:avLst/>
                            <a:gdLst/>
                            <a:ahLst/>
                            <a:cxnLst/>
                            <a:rect l="0" t="0" r="0" b="0"/>
                            <a:pathLst>
                              <a:path w="2003007">
                                <a:moveTo>
                                  <a:pt x="0" y="0"/>
                                </a:moveTo>
                                <a:lnTo>
                                  <a:pt x="2003007"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10" name="Rectangle 14310"/>
                        <wps:cNvSpPr/>
                        <wps:spPr>
                          <a:xfrm>
                            <a:off x="2320953" y="314235"/>
                            <a:ext cx="519734" cy="159440"/>
                          </a:xfrm>
                          <a:prstGeom prst="rect">
                            <a:avLst/>
                          </a:prstGeom>
                          <a:ln>
                            <a:noFill/>
                          </a:ln>
                        </wps:spPr>
                        <wps:txbx>
                          <w:txbxContent>
                            <w:p w14:paraId="1E66B655" w14:textId="77777777" w:rsidR="006E2FA2" w:rsidRDefault="006E2FA2">
                              <w:pPr>
                                <w:spacing w:after="160" w:line="259" w:lineRule="auto"/>
                                <w:ind w:left="0" w:firstLine="0"/>
                                <w:jc w:val="left"/>
                              </w:pPr>
                              <w:proofErr w:type="gramStart"/>
                              <w:r>
                                <w:rPr>
                                  <w:color w:val="D57D00"/>
                                  <w:sz w:val="13"/>
                                </w:rPr>
                                <w:t>information</w:t>
                              </w:r>
                              <w:proofErr w:type="gramEnd"/>
                            </w:p>
                          </w:txbxContent>
                        </wps:txbx>
                        <wps:bodyPr horzOverflow="overflow" vert="horz" lIns="0" tIns="0" rIns="0" bIns="0" rtlCol="0">
                          <a:noAutofit/>
                        </wps:bodyPr>
                      </wps:wsp>
                      <wps:wsp>
                        <wps:cNvPr id="19320" name="Rectangle 19320"/>
                        <wps:cNvSpPr/>
                        <wps:spPr>
                          <a:xfrm>
                            <a:off x="3669108" y="314235"/>
                            <a:ext cx="504041" cy="159440"/>
                          </a:xfrm>
                          <a:prstGeom prst="rect">
                            <a:avLst/>
                          </a:prstGeom>
                          <a:ln>
                            <a:noFill/>
                          </a:ln>
                        </wps:spPr>
                        <wps:txbx>
                          <w:txbxContent>
                            <w:p w14:paraId="38179DEE" w14:textId="77777777" w:rsidR="006E2FA2" w:rsidRDefault="006E2FA2">
                              <w:pPr>
                                <w:spacing w:after="160" w:line="259" w:lineRule="auto"/>
                                <w:ind w:left="0" w:firstLine="0"/>
                                <w:jc w:val="left"/>
                              </w:pPr>
                              <w:proofErr w:type="gramStart"/>
                              <w:r>
                                <w:rPr>
                                  <w:color w:val="DEDEDE"/>
                                  <w:w w:val="101"/>
                                  <w:sz w:val="13"/>
                                </w:rPr>
                                <w:t>multimedia</w:t>
                              </w:r>
                              <w:proofErr w:type="gramEnd"/>
                            </w:p>
                          </w:txbxContent>
                        </wps:txbx>
                        <wps:bodyPr horzOverflow="overflow" vert="horz" lIns="0" tIns="0" rIns="0" bIns="0" rtlCol="0">
                          <a:noAutofit/>
                        </wps:bodyPr>
                      </wps:wsp>
                      <wps:wsp>
                        <wps:cNvPr id="19319" name="Rectangle 19319"/>
                        <wps:cNvSpPr/>
                        <wps:spPr>
                          <a:xfrm>
                            <a:off x="2888946" y="314235"/>
                            <a:ext cx="799273" cy="159440"/>
                          </a:xfrm>
                          <a:prstGeom prst="rect">
                            <a:avLst/>
                          </a:prstGeom>
                          <a:ln>
                            <a:noFill/>
                          </a:ln>
                        </wps:spPr>
                        <wps:txbx>
                          <w:txbxContent>
                            <w:p w14:paraId="480C1F74" w14:textId="77777777" w:rsidR="006E2FA2" w:rsidRDefault="006E2FA2">
                              <w:pPr>
                                <w:spacing w:after="160" w:line="259" w:lineRule="auto"/>
                                <w:ind w:left="0" w:firstLine="0"/>
                                <w:jc w:val="left"/>
                              </w:pPr>
                              <w:proofErr w:type="gramStart"/>
                              <w:r>
                                <w:rPr>
                                  <w:color w:val="DEDEDE"/>
                                  <w:sz w:val="13"/>
                                </w:rPr>
                                <w:t>historical</w:t>
                              </w:r>
                              <w:proofErr w:type="gramEnd"/>
                              <w:r>
                                <w:rPr>
                                  <w:color w:val="DEDEDE"/>
                                  <w:spacing w:val="13"/>
                                  <w:sz w:val="13"/>
                                </w:rPr>
                                <w:t xml:space="preserve"> </w:t>
                              </w:r>
                              <w:r>
                                <w:rPr>
                                  <w:color w:val="DEDEDE"/>
                                  <w:sz w:val="13"/>
                                </w:rPr>
                                <w:t>changes</w:t>
                              </w:r>
                            </w:p>
                          </w:txbxContent>
                        </wps:txbx>
                        <wps:bodyPr horzOverflow="overflow" vert="horz" lIns="0" tIns="0" rIns="0" bIns="0" rtlCol="0">
                          <a:noAutofit/>
                        </wps:bodyPr>
                      </wps:wsp>
                      <wps:wsp>
                        <wps:cNvPr id="14312" name="Rectangle 14312"/>
                        <wps:cNvSpPr/>
                        <wps:spPr>
                          <a:xfrm>
                            <a:off x="2277057" y="519088"/>
                            <a:ext cx="360512" cy="159440"/>
                          </a:xfrm>
                          <a:prstGeom prst="rect">
                            <a:avLst/>
                          </a:prstGeom>
                          <a:ln>
                            <a:noFill/>
                          </a:ln>
                        </wps:spPr>
                        <wps:txbx>
                          <w:txbxContent>
                            <w:p w14:paraId="14BC52DD" w14:textId="77777777" w:rsidR="006E2FA2" w:rsidRDefault="006E2FA2">
                              <w:pPr>
                                <w:spacing w:after="160" w:line="259" w:lineRule="auto"/>
                                <w:ind w:left="0" w:firstLine="0"/>
                                <w:jc w:val="left"/>
                              </w:pPr>
                              <w:proofErr w:type="gramStart"/>
                              <w:r>
                                <w:rPr>
                                  <w:color w:val="DEDEDE"/>
                                  <w:w w:val="101"/>
                                  <w:sz w:val="13"/>
                                </w:rPr>
                                <w:t>location</w:t>
                              </w:r>
                              <w:proofErr w:type="gramEnd"/>
                            </w:p>
                          </w:txbxContent>
                        </wps:txbx>
                        <wps:bodyPr horzOverflow="overflow" vert="horz" lIns="0" tIns="0" rIns="0" bIns="0" rtlCol="0">
                          <a:noAutofit/>
                        </wps:bodyPr>
                      </wps:wsp>
                      <wps:wsp>
                        <wps:cNvPr id="14313" name="Rectangle 14313"/>
                        <wps:cNvSpPr/>
                        <wps:spPr>
                          <a:xfrm>
                            <a:off x="2277057" y="701180"/>
                            <a:ext cx="196494" cy="159441"/>
                          </a:xfrm>
                          <a:prstGeom prst="rect">
                            <a:avLst/>
                          </a:prstGeom>
                          <a:ln>
                            <a:noFill/>
                          </a:ln>
                        </wps:spPr>
                        <wps:txbx>
                          <w:txbxContent>
                            <w:p w14:paraId="45B71F76" w14:textId="77777777" w:rsidR="006E2FA2" w:rsidRDefault="006E2FA2">
                              <w:pPr>
                                <w:spacing w:after="160" w:line="259" w:lineRule="auto"/>
                                <w:ind w:left="0" w:firstLine="0"/>
                                <w:jc w:val="left"/>
                              </w:pPr>
                              <w:proofErr w:type="gramStart"/>
                              <w:r>
                                <w:rPr>
                                  <w:color w:val="DEDEDE"/>
                                  <w:w w:val="99"/>
                                  <w:sz w:val="13"/>
                                </w:rPr>
                                <w:t>date</w:t>
                              </w:r>
                              <w:proofErr w:type="gramEnd"/>
                            </w:p>
                          </w:txbxContent>
                        </wps:txbx>
                        <wps:bodyPr horzOverflow="overflow" vert="horz" lIns="0" tIns="0" rIns="0" bIns="0" rtlCol="0">
                          <a:noAutofit/>
                        </wps:bodyPr>
                      </wps:wsp>
                      <pic:pic xmlns:pic="http://schemas.openxmlformats.org/drawingml/2006/picture">
                        <pic:nvPicPr>
                          <pic:cNvPr id="14314" name="Picture 14314"/>
                          <pic:cNvPicPr/>
                        </pic:nvPicPr>
                        <pic:blipFill>
                          <a:blip r:embed="rId120"/>
                          <a:stretch>
                            <a:fillRect/>
                          </a:stretch>
                        </pic:blipFill>
                        <pic:spPr>
                          <a:xfrm>
                            <a:off x="2573244" y="506316"/>
                            <a:ext cx="1181069" cy="152534"/>
                          </a:xfrm>
                          <a:prstGeom prst="rect">
                            <a:avLst/>
                          </a:prstGeom>
                        </pic:spPr>
                      </pic:pic>
                      <wps:wsp>
                        <wps:cNvPr id="14315" name="Shape 14315"/>
                        <wps:cNvSpPr/>
                        <wps:spPr>
                          <a:xfrm>
                            <a:off x="4006932" y="514267"/>
                            <a:ext cx="136568" cy="136568"/>
                          </a:xfrm>
                          <a:custGeom>
                            <a:avLst/>
                            <a:gdLst/>
                            <a:ahLst/>
                            <a:cxnLst/>
                            <a:rect l="0" t="0" r="0" b="0"/>
                            <a:pathLst>
                              <a:path w="136568" h="136568">
                                <a:moveTo>
                                  <a:pt x="68284" y="0"/>
                                </a:moveTo>
                                <a:cubicBezTo>
                                  <a:pt x="106000" y="0"/>
                                  <a:pt x="136568" y="30585"/>
                                  <a:pt x="136568" y="68284"/>
                                </a:cubicBezTo>
                                <a:cubicBezTo>
                                  <a:pt x="136568" y="106006"/>
                                  <a:pt x="106000" y="136568"/>
                                  <a:pt x="68284" y="136568"/>
                                </a:cubicBezTo>
                                <a:cubicBezTo>
                                  <a:pt x="30562" y="136568"/>
                                  <a:pt x="0" y="106006"/>
                                  <a:pt x="0" y="68284"/>
                                </a:cubicBezTo>
                                <a:cubicBezTo>
                                  <a:pt x="0" y="30585"/>
                                  <a:pt x="30562" y="0"/>
                                  <a:pt x="68284" y="0"/>
                                </a:cubicBezTo>
                                <a:close/>
                              </a:path>
                            </a:pathLst>
                          </a:custGeom>
                          <a:ln w="0" cap="flat">
                            <a:miter lim="127000"/>
                          </a:ln>
                        </wps:spPr>
                        <wps:style>
                          <a:lnRef idx="0">
                            <a:srgbClr val="000000">
                              <a:alpha val="0"/>
                            </a:srgbClr>
                          </a:lnRef>
                          <a:fillRef idx="1">
                            <a:srgbClr val="D5C900"/>
                          </a:fillRef>
                          <a:effectRef idx="0">
                            <a:scrgbClr r="0" g="0" b="0"/>
                          </a:effectRef>
                          <a:fontRef idx="none"/>
                        </wps:style>
                        <wps:bodyPr/>
                      </wps:wsp>
                      <wps:wsp>
                        <wps:cNvPr id="14316" name="Shape 14316"/>
                        <wps:cNvSpPr/>
                        <wps:spPr>
                          <a:xfrm>
                            <a:off x="4033425" y="540784"/>
                            <a:ext cx="83575" cy="83557"/>
                          </a:xfrm>
                          <a:custGeom>
                            <a:avLst/>
                            <a:gdLst/>
                            <a:ahLst/>
                            <a:cxnLst/>
                            <a:rect l="0" t="0" r="0" b="0"/>
                            <a:pathLst>
                              <a:path w="83575" h="83557">
                                <a:moveTo>
                                  <a:pt x="34006" y="0"/>
                                </a:moveTo>
                                <a:lnTo>
                                  <a:pt x="49569" y="0"/>
                                </a:lnTo>
                                <a:lnTo>
                                  <a:pt x="49569" y="33989"/>
                                </a:lnTo>
                                <a:lnTo>
                                  <a:pt x="83575" y="33989"/>
                                </a:lnTo>
                                <a:lnTo>
                                  <a:pt x="83575" y="49546"/>
                                </a:lnTo>
                                <a:lnTo>
                                  <a:pt x="49569" y="49546"/>
                                </a:lnTo>
                                <a:lnTo>
                                  <a:pt x="49569" y="83557"/>
                                </a:lnTo>
                                <a:lnTo>
                                  <a:pt x="34006" y="83557"/>
                                </a:lnTo>
                                <a:lnTo>
                                  <a:pt x="34006" y="49546"/>
                                </a:lnTo>
                                <a:lnTo>
                                  <a:pt x="0" y="49546"/>
                                </a:lnTo>
                                <a:lnTo>
                                  <a:pt x="0" y="33989"/>
                                </a:lnTo>
                                <a:lnTo>
                                  <a:pt x="34006" y="33989"/>
                                </a:lnTo>
                                <a:lnTo>
                                  <a:pt x="340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17" name="Shape 14317"/>
                        <wps:cNvSpPr/>
                        <wps:spPr>
                          <a:xfrm>
                            <a:off x="3824840" y="514267"/>
                            <a:ext cx="136568" cy="136568"/>
                          </a:xfrm>
                          <a:custGeom>
                            <a:avLst/>
                            <a:gdLst/>
                            <a:ahLst/>
                            <a:cxnLst/>
                            <a:rect l="0" t="0" r="0" b="0"/>
                            <a:pathLst>
                              <a:path w="136568" h="136568">
                                <a:moveTo>
                                  <a:pt x="68284" y="0"/>
                                </a:moveTo>
                                <a:cubicBezTo>
                                  <a:pt x="106000" y="0"/>
                                  <a:pt x="136568" y="30585"/>
                                  <a:pt x="136568" y="68284"/>
                                </a:cubicBezTo>
                                <a:cubicBezTo>
                                  <a:pt x="136568" y="106006"/>
                                  <a:pt x="106000" y="136568"/>
                                  <a:pt x="68284" y="136568"/>
                                </a:cubicBezTo>
                                <a:cubicBezTo>
                                  <a:pt x="30563" y="136568"/>
                                  <a:pt x="0" y="106006"/>
                                  <a:pt x="0" y="68284"/>
                                </a:cubicBezTo>
                                <a:cubicBezTo>
                                  <a:pt x="0" y="30585"/>
                                  <a:pt x="30563" y="0"/>
                                  <a:pt x="68284" y="0"/>
                                </a:cubicBezTo>
                                <a:close/>
                              </a:path>
                            </a:pathLst>
                          </a:custGeom>
                          <a:ln w="0" cap="flat">
                            <a:miter lim="127000"/>
                          </a:ln>
                        </wps:spPr>
                        <wps:style>
                          <a:lnRef idx="0">
                            <a:srgbClr val="000000">
                              <a:alpha val="0"/>
                            </a:srgbClr>
                          </a:lnRef>
                          <a:fillRef idx="1">
                            <a:srgbClr val="D5C900"/>
                          </a:fillRef>
                          <a:effectRef idx="0">
                            <a:scrgbClr r="0" g="0" b="0"/>
                          </a:effectRef>
                          <a:fontRef idx="none"/>
                        </wps:style>
                        <wps:bodyPr/>
                      </wps:wsp>
                      <wps:wsp>
                        <wps:cNvPr id="14318" name="Shape 14318"/>
                        <wps:cNvSpPr/>
                        <wps:spPr>
                          <a:xfrm>
                            <a:off x="3893120" y="525670"/>
                            <a:ext cx="0" cy="113762"/>
                          </a:xfrm>
                          <a:custGeom>
                            <a:avLst/>
                            <a:gdLst/>
                            <a:ahLst/>
                            <a:cxnLst/>
                            <a:rect l="0" t="0" r="0" b="0"/>
                            <a:pathLst>
                              <a:path h="113762">
                                <a:moveTo>
                                  <a:pt x="0" y="0"/>
                                </a:moveTo>
                                <a:lnTo>
                                  <a:pt x="0" y="113762"/>
                                </a:lnTo>
                              </a:path>
                            </a:pathLst>
                          </a:custGeom>
                          <a:ln w="4552" cap="flat">
                            <a:miter lim="100000"/>
                          </a:ln>
                        </wps:spPr>
                        <wps:style>
                          <a:lnRef idx="1">
                            <a:srgbClr val="FFFFFF"/>
                          </a:lnRef>
                          <a:fillRef idx="0">
                            <a:srgbClr val="000000">
                              <a:alpha val="0"/>
                            </a:srgbClr>
                          </a:fillRef>
                          <a:effectRef idx="0">
                            <a:scrgbClr r="0" g="0" b="0"/>
                          </a:effectRef>
                          <a:fontRef idx="none"/>
                        </wps:style>
                        <wps:bodyPr/>
                      </wps:wsp>
                      <wps:wsp>
                        <wps:cNvPr id="14319" name="Shape 14319"/>
                        <wps:cNvSpPr/>
                        <wps:spPr>
                          <a:xfrm>
                            <a:off x="3836240" y="582551"/>
                            <a:ext cx="113762" cy="0"/>
                          </a:xfrm>
                          <a:custGeom>
                            <a:avLst/>
                            <a:gdLst/>
                            <a:ahLst/>
                            <a:cxnLst/>
                            <a:rect l="0" t="0" r="0" b="0"/>
                            <a:pathLst>
                              <a:path w="113762">
                                <a:moveTo>
                                  <a:pt x="113762" y="0"/>
                                </a:moveTo>
                                <a:lnTo>
                                  <a:pt x="0" y="0"/>
                                </a:lnTo>
                              </a:path>
                            </a:pathLst>
                          </a:custGeom>
                          <a:ln w="0" cap="flat">
                            <a:miter lim="100000"/>
                          </a:ln>
                        </wps:spPr>
                        <wps:style>
                          <a:lnRef idx="1">
                            <a:srgbClr val="FFFFFF"/>
                          </a:lnRef>
                          <a:fillRef idx="0">
                            <a:srgbClr val="000000">
                              <a:alpha val="0"/>
                            </a:srgbClr>
                          </a:fillRef>
                          <a:effectRef idx="0">
                            <a:scrgbClr r="0" g="0" b="0"/>
                          </a:effectRef>
                          <a:fontRef idx="none"/>
                        </wps:style>
                        <wps:bodyPr/>
                      </wps:wsp>
                      <wps:wsp>
                        <wps:cNvPr id="14320" name="Shape 14320"/>
                        <wps:cNvSpPr/>
                        <wps:spPr>
                          <a:xfrm>
                            <a:off x="3874160" y="563590"/>
                            <a:ext cx="37921" cy="37921"/>
                          </a:xfrm>
                          <a:custGeom>
                            <a:avLst/>
                            <a:gdLst/>
                            <a:ahLst/>
                            <a:cxnLst/>
                            <a:rect l="0" t="0" r="0" b="0"/>
                            <a:pathLst>
                              <a:path w="37921" h="37921">
                                <a:moveTo>
                                  <a:pt x="37921" y="18960"/>
                                </a:moveTo>
                                <a:cubicBezTo>
                                  <a:pt x="37921" y="29431"/>
                                  <a:pt x="29430" y="37921"/>
                                  <a:pt x="18960" y="37921"/>
                                </a:cubicBezTo>
                                <a:cubicBezTo>
                                  <a:pt x="8490" y="37921"/>
                                  <a:pt x="0" y="29431"/>
                                  <a:pt x="0" y="18960"/>
                                </a:cubicBezTo>
                                <a:cubicBezTo>
                                  <a:pt x="0" y="8490"/>
                                  <a:pt x="8490" y="0"/>
                                  <a:pt x="18960" y="0"/>
                                </a:cubicBezTo>
                                <a:cubicBezTo>
                                  <a:pt x="29430" y="0"/>
                                  <a:pt x="37921" y="8490"/>
                                  <a:pt x="37921" y="18960"/>
                                </a:cubicBezTo>
                                <a:close/>
                              </a:path>
                            </a:pathLst>
                          </a:custGeom>
                          <a:ln w="4552" cap="flat">
                            <a:round/>
                          </a:ln>
                        </wps:spPr>
                        <wps:style>
                          <a:lnRef idx="1">
                            <a:srgbClr val="FFFFFF"/>
                          </a:lnRef>
                          <a:fillRef idx="0">
                            <a:srgbClr val="000000">
                              <a:alpha val="0"/>
                            </a:srgbClr>
                          </a:fillRef>
                          <a:effectRef idx="0">
                            <a:scrgbClr r="0" g="0" b="0"/>
                          </a:effectRef>
                          <a:fontRef idx="none"/>
                        </wps:style>
                        <wps:bodyPr/>
                      </wps:wsp>
                      <wps:wsp>
                        <wps:cNvPr id="14322" name="Shape 14322"/>
                        <wps:cNvSpPr/>
                        <wps:spPr>
                          <a:xfrm>
                            <a:off x="3855200" y="544630"/>
                            <a:ext cx="75841" cy="75841"/>
                          </a:xfrm>
                          <a:custGeom>
                            <a:avLst/>
                            <a:gdLst/>
                            <a:ahLst/>
                            <a:cxnLst/>
                            <a:rect l="0" t="0" r="0" b="0"/>
                            <a:pathLst>
                              <a:path w="75841" h="75841">
                                <a:moveTo>
                                  <a:pt x="75841" y="37921"/>
                                </a:moveTo>
                                <a:cubicBezTo>
                                  <a:pt x="75841" y="58861"/>
                                  <a:pt x="58861" y="75841"/>
                                  <a:pt x="37921" y="75841"/>
                                </a:cubicBezTo>
                                <a:cubicBezTo>
                                  <a:pt x="16980" y="75841"/>
                                  <a:pt x="0" y="58861"/>
                                  <a:pt x="0" y="37921"/>
                                </a:cubicBezTo>
                                <a:cubicBezTo>
                                  <a:pt x="0" y="16980"/>
                                  <a:pt x="16980" y="0"/>
                                  <a:pt x="37921" y="0"/>
                                </a:cubicBezTo>
                                <a:cubicBezTo>
                                  <a:pt x="58861" y="0"/>
                                  <a:pt x="75841" y="16980"/>
                                  <a:pt x="75841" y="37921"/>
                                </a:cubicBezTo>
                                <a:close/>
                              </a:path>
                            </a:pathLst>
                          </a:custGeom>
                          <a:ln w="4552"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4324" name="Picture 14324"/>
                          <pic:cNvPicPr/>
                        </pic:nvPicPr>
                        <pic:blipFill>
                          <a:blip r:embed="rId121"/>
                          <a:stretch>
                            <a:fillRect/>
                          </a:stretch>
                        </pic:blipFill>
                        <pic:spPr>
                          <a:xfrm>
                            <a:off x="2584356" y="693865"/>
                            <a:ext cx="572767" cy="152818"/>
                          </a:xfrm>
                          <a:prstGeom prst="rect">
                            <a:avLst/>
                          </a:prstGeom>
                        </pic:spPr>
                      </pic:pic>
                      <wps:wsp>
                        <wps:cNvPr id="116708" name="Rectangle 116708"/>
                        <wps:cNvSpPr/>
                        <wps:spPr>
                          <a:xfrm>
                            <a:off x="2705533" y="701180"/>
                            <a:ext cx="270819" cy="159440"/>
                          </a:xfrm>
                          <a:prstGeom prst="rect">
                            <a:avLst/>
                          </a:prstGeom>
                          <a:ln>
                            <a:noFill/>
                          </a:ln>
                        </wps:spPr>
                        <wps:txbx>
                          <w:txbxContent>
                            <w:p w14:paraId="0CB23516" w14:textId="77777777" w:rsidR="006E2FA2" w:rsidRDefault="006E2FA2">
                              <w:pPr>
                                <w:spacing w:after="160" w:line="259" w:lineRule="auto"/>
                                <w:ind w:left="0" w:firstLine="0"/>
                                <w:jc w:val="left"/>
                              </w:pPr>
                              <w:r>
                                <w:rPr>
                                  <w:color w:val="DEDEDE"/>
                                  <w:w w:val="110"/>
                                  <w:sz w:val="13"/>
                                </w:rPr>
                                <w:t>.</w:t>
                              </w:r>
                              <w:r>
                                <w:rPr>
                                  <w:color w:val="DEDEDE"/>
                                  <w:spacing w:val="14"/>
                                  <w:w w:val="110"/>
                                  <w:sz w:val="13"/>
                                </w:rPr>
                                <w:t xml:space="preserve"> </w:t>
                              </w:r>
                              <w:r>
                                <w:rPr>
                                  <w:color w:val="DEDEDE"/>
                                  <w:w w:val="110"/>
                                  <w:sz w:val="13"/>
                                </w:rPr>
                                <w:t>Oct</w:t>
                              </w:r>
                              <w:r>
                                <w:rPr>
                                  <w:color w:val="DEDEDE"/>
                                  <w:spacing w:val="14"/>
                                  <w:w w:val="110"/>
                                  <w:sz w:val="13"/>
                                </w:rPr>
                                <w:t xml:space="preserve"> </w:t>
                              </w:r>
                            </w:p>
                          </w:txbxContent>
                        </wps:txbx>
                        <wps:bodyPr horzOverflow="overflow" vert="horz" lIns="0" tIns="0" rIns="0" bIns="0" rtlCol="0">
                          <a:noAutofit/>
                        </wps:bodyPr>
                      </wps:wsp>
                      <wps:wsp>
                        <wps:cNvPr id="116707" name="Rectangle 116707"/>
                        <wps:cNvSpPr/>
                        <wps:spPr>
                          <a:xfrm>
                            <a:off x="2909157" y="701180"/>
                            <a:ext cx="217964" cy="159440"/>
                          </a:xfrm>
                          <a:prstGeom prst="rect">
                            <a:avLst/>
                          </a:prstGeom>
                          <a:ln>
                            <a:noFill/>
                          </a:ln>
                        </wps:spPr>
                        <wps:txbx>
                          <w:txbxContent>
                            <w:p w14:paraId="630056D5" w14:textId="77777777" w:rsidR="006E2FA2" w:rsidRDefault="006E2FA2">
                              <w:pPr>
                                <w:spacing w:after="160" w:line="259" w:lineRule="auto"/>
                                <w:ind w:left="0" w:firstLine="0"/>
                                <w:jc w:val="left"/>
                              </w:pPr>
                              <w:r>
                                <w:rPr>
                                  <w:color w:val="DEDEDE"/>
                                  <w:w w:val="98"/>
                                  <w:sz w:val="13"/>
                                </w:rPr>
                                <w:t>1990</w:t>
                              </w:r>
                            </w:p>
                          </w:txbxContent>
                        </wps:txbx>
                        <wps:bodyPr horzOverflow="overflow" vert="horz" lIns="0" tIns="0" rIns="0" bIns="0" rtlCol="0">
                          <a:noAutofit/>
                        </wps:bodyPr>
                      </wps:wsp>
                      <wps:wsp>
                        <wps:cNvPr id="116706" name="Rectangle 116706"/>
                        <wps:cNvSpPr/>
                        <wps:spPr>
                          <a:xfrm>
                            <a:off x="2664562" y="701180"/>
                            <a:ext cx="54491" cy="159440"/>
                          </a:xfrm>
                          <a:prstGeom prst="rect">
                            <a:avLst/>
                          </a:prstGeom>
                          <a:ln>
                            <a:noFill/>
                          </a:ln>
                        </wps:spPr>
                        <wps:txbx>
                          <w:txbxContent>
                            <w:p w14:paraId="49BC0EF0" w14:textId="77777777" w:rsidR="006E2FA2" w:rsidRDefault="006E2FA2">
                              <w:pPr>
                                <w:spacing w:after="160" w:line="259" w:lineRule="auto"/>
                                <w:ind w:left="0" w:firstLine="0"/>
                                <w:jc w:val="left"/>
                              </w:pPr>
                              <w:r>
                                <w:rPr>
                                  <w:color w:val="DEDEDE"/>
                                  <w:w w:val="98"/>
                                  <w:sz w:val="13"/>
                                </w:rPr>
                                <w:t>3</w:t>
                              </w:r>
                            </w:p>
                          </w:txbxContent>
                        </wps:txbx>
                        <wps:bodyPr horzOverflow="overflow" vert="horz" lIns="0" tIns="0" rIns="0" bIns="0" rtlCol="0">
                          <a:noAutofit/>
                        </wps:bodyPr>
                      </wps:wsp>
                      <pic:pic xmlns:pic="http://schemas.openxmlformats.org/drawingml/2006/picture">
                        <pic:nvPicPr>
                          <pic:cNvPr id="14326" name="Picture 14326"/>
                          <pic:cNvPicPr/>
                        </pic:nvPicPr>
                        <pic:blipFill>
                          <a:blip r:embed="rId122"/>
                          <a:stretch>
                            <a:fillRect/>
                          </a:stretch>
                        </pic:blipFill>
                        <pic:spPr>
                          <a:xfrm>
                            <a:off x="3403769" y="693865"/>
                            <a:ext cx="572767" cy="152818"/>
                          </a:xfrm>
                          <a:prstGeom prst="rect">
                            <a:avLst/>
                          </a:prstGeom>
                        </pic:spPr>
                      </pic:pic>
                      <wps:wsp>
                        <wps:cNvPr id="14327" name="Rectangle 14327"/>
                        <wps:cNvSpPr/>
                        <wps:spPr>
                          <a:xfrm>
                            <a:off x="3472372" y="701180"/>
                            <a:ext cx="574007" cy="159441"/>
                          </a:xfrm>
                          <a:prstGeom prst="rect">
                            <a:avLst/>
                          </a:prstGeom>
                          <a:ln>
                            <a:noFill/>
                          </a:ln>
                        </wps:spPr>
                        <wps:txbx>
                          <w:txbxContent>
                            <w:p w14:paraId="6A3F6D05" w14:textId="77777777" w:rsidR="006E2FA2" w:rsidRDefault="006E2FA2">
                              <w:pPr>
                                <w:spacing w:after="160" w:line="259" w:lineRule="auto"/>
                                <w:ind w:left="0" w:firstLine="0"/>
                                <w:jc w:val="left"/>
                              </w:pPr>
                              <w:r>
                                <w:rPr>
                                  <w:i/>
                                  <w:color w:val="848484"/>
                                  <w:w w:val="123"/>
                                  <w:sz w:val="13"/>
                                </w:rPr>
                                <w:t>DD.</w:t>
                              </w:r>
                              <w:r>
                                <w:rPr>
                                  <w:i/>
                                  <w:color w:val="848484"/>
                                  <w:spacing w:val="14"/>
                                  <w:w w:val="123"/>
                                  <w:sz w:val="13"/>
                                </w:rPr>
                                <w:t xml:space="preserve"> </w:t>
                              </w:r>
                              <w:r>
                                <w:rPr>
                                  <w:i/>
                                  <w:color w:val="848484"/>
                                  <w:w w:val="123"/>
                                  <w:sz w:val="13"/>
                                </w:rPr>
                                <w:t>M</w:t>
                              </w:r>
                              <w:r>
                                <w:rPr>
                                  <w:i/>
                                  <w:color w:val="848484"/>
                                  <w:spacing w:val="14"/>
                                  <w:w w:val="123"/>
                                  <w:sz w:val="13"/>
                                </w:rPr>
                                <w:t xml:space="preserve"> </w:t>
                              </w:r>
                              <w:r>
                                <w:rPr>
                                  <w:i/>
                                  <w:color w:val="848484"/>
                                  <w:w w:val="123"/>
                                  <w:sz w:val="13"/>
                                </w:rPr>
                                <w:t>YYY</w:t>
                              </w:r>
                            </w:p>
                          </w:txbxContent>
                        </wps:txbx>
                        <wps:bodyPr horzOverflow="overflow" vert="horz" lIns="0" tIns="0" rIns="0" bIns="0" rtlCol="0">
                          <a:noAutofit/>
                        </wps:bodyPr>
                      </wps:wsp>
                      <wps:wsp>
                        <wps:cNvPr id="14328" name="Rectangle 14328"/>
                        <wps:cNvSpPr/>
                        <wps:spPr>
                          <a:xfrm>
                            <a:off x="3210277" y="701180"/>
                            <a:ext cx="204123" cy="159441"/>
                          </a:xfrm>
                          <a:prstGeom prst="rect">
                            <a:avLst/>
                          </a:prstGeom>
                          <a:ln>
                            <a:noFill/>
                          </a:ln>
                        </wps:spPr>
                        <wps:txbx>
                          <w:txbxContent>
                            <w:p w14:paraId="095982F2" w14:textId="77777777" w:rsidR="006E2FA2" w:rsidRDefault="006E2FA2">
                              <w:pPr>
                                <w:spacing w:after="160" w:line="259" w:lineRule="auto"/>
                                <w:ind w:left="0" w:firstLine="0"/>
                                <w:jc w:val="left"/>
                              </w:pPr>
                              <w:proofErr w:type="gramStart"/>
                              <w:r>
                                <w:rPr>
                                  <w:color w:val="848484"/>
                                  <w:w w:val="103"/>
                                  <w:sz w:val="13"/>
                                </w:rPr>
                                <w:t>until</w:t>
                              </w:r>
                              <w:proofErr w:type="gramEnd"/>
                            </w:p>
                          </w:txbxContent>
                        </wps:txbx>
                        <wps:bodyPr horzOverflow="overflow" vert="horz" lIns="0" tIns="0" rIns="0" bIns="0" rtlCol="0">
                          <a:noAutofit/>
                        </wps:bodyPr>
                      </wps:wsp>
                      <wps:wsp>
                        <wps:cNvPr id="14329" name="Rectangle 14329"/>
                        <wps:cNvSpPr/>
                        <wps:spPr>
                          <a:xfrm>
                            <a:off x="2641240" y="507326"/>
                            <a:ext cx="365525" cy="159440"/>
                          </a:xfrm>
                          <a:prstGeom prst="rect">
                            <a:avLst/>
                          </a:prstGeom>
                          <a:ln>
                            <a:noFill/>
                          </a:ln>
                        </wps:spPr>
                        <wps:txbx>
                          <w:txbxContent>
                            <w:p w14:paraId="28A2F417" w14:textId="77777777" w:rsidR="006E2FA2" w:rsidRDefault="006E2FA2">
                              <w:pPr>
                                <w:spacing w:after="160" w:line="259" w:lineRule="auto"/>
                                <w:ind w:left="0" w:firstLine="0"/>
                                <w:jc w:val="left"/>
                              </w:pPr>
                              <w:proofErr w:type="gramStart"/>
                              <w:r>
                                <w:rPr>
                                  <w:i/>
                                  <w:color w:val="848484"/>
                                  <w:sz w:val="13"/>
                                </w:rPr>
                                <w:t>optional</w:t>
                              </w:r>
                              <w:proofErr w:type="gramEnd"/>
                            </w:p>
                          </w:txbxContent>
                        </wps:txbx>
                        <wps:bodyPr horzOverflow="overflow" vert="horz" lIns="0" tIns="0" rIns="0" bIns="0" rtlCol="0">
                          <a:noAutofit/>
                        </wps:bodyPr>
                      </wps:wsp>
                      <pic:pic xmlns:pic="http://schemas.openxmlformats.org/drawingml/2006/picture">
                        <pic:nvPicPr>
                          <pic:cNvPr id="14330" name="Picture 14330"/>
                          <pic:cNvPicPr/>
                        </pic:nvPicPr>
                        <pic:blipFill>
                          <a:blip r:embed="rId123"/>
                          <a:stretch>
                            <a:fillRect/>
                          </a:stretch>
                        </pic:blipFill>
                        <pic:spPr>
                          <a:xfrm>
                            <a:off x="822779" y="2403597"/>
                            <a:ext cx="408567" cy="108938"/>
                          </a:xfrm>
                          <a:prstGeom prst="rect">
                            <a:avLst/>
                          </a:prstGeom>
                        </pic:spPr>
                      </pic:pic>
                      <wps:wsp>
                        <wps:cNvPr id="116718" name="Rectangle 116718"/>
                        <wps:cNvSpPr/>
                        <wps:spPr>
                          <a:xfrm>
                            <a:off x="898056" y="2406957"/>
                            <a:ext cx="211835" cy="123308"/>
                          </a:xfrm>
                          <a:prstGeom prst="rect">
                            <a:avLst/>
                          </a:prstGeom>
                          <a:ln>
                            <a:noFill/>
                          </a:ln>
                        </wps:spPr>
                        <wps:txbx>
                          <w:txbxContent>
                            <w:p w14:paraId="1C608B38" w14:textId="77777777" w:rsidR="006E2FA2" w:rsidRDefault="006E2FA2">
                              <w:pPr>
                                <w:spacing w:after="160" w:line="259" w:lineRule="auto"/>
                                <w:ind w:left="0" w:firstLine="0"/>
                                <w:jc w:val="left"/>
                              </w:pPr>
                              <w:r>
                                <w:rPr>
                                  <w:color w:val="DEDEDE"/>
                                  <w:w w:val="112"/>
                                  <w:sz w:val="10"/>
                                </w:rPr>
                                <w:t>.</w:t>
                              </w:r>
                              <w:r>
                                <w:rPr>
                                  <w:color w:val="DEDEDE"/>
                                  <w:spacing w:val="11"/>
                                  <w:w w:val="112"/>
                                  <w:sz w:val="10"/>
                                </w:rPr>
                                <w:t xml:space="preserve"> </w:t>
                              </w:r>
                              <w:r>
                                <w:rPr>
                                  <w:color w:val="DEDEDE"/>
                                  <w:w w:val="112"/>
                                  <w:sz w:val="10"/>
                                </w:rPr>
                                <w:t>Oct</w:t>
                              </w:r>
                              <w:r>
                                <w:rPr>
                                  <w:color w:val="DEDEDE"/>
                                  <w:spacing w:val="11"/>
                                  <w:w w:val="112"/>
                                  <w:sz w:val="10"/>
                                </w:rPr>
                                <w:t xml:space="preserve"> </w:t>
                              </w:r>
                            </w:p>
                          </w:txbxContent>
                        </wps:txbx>
                        <wps:bodyPr horzOverflow="overflow" vert="horz" lIns="0" tIns="0" rIns="0" bIns="0" rtlCol="0">
                          <a:noAutofit/>
                        </wps:bodyPr>
                      </wps:wsp>
                      <wps:wsp>
                        <wps:cNvPr id="116716" name="Rectangle 116716"/>
                        <wps:cNvSpPr/>
                        <wps:spPr>
                          <a:xfrm>
                            <a:off x="866009" y="2406957"/>
                            <a:ext cx="42623" cy="123308"/>
                          </a:xfrm>
                          <a:prstGeom prst="rect">
                            <a:avLst/>
                          </a:prstGeom>
                          <a:ln>
                            <a:noFill/>
                          </a:ln>
                        </wps:spPr>
                        <wps:txbx>
                          <w:txbxContent>
                            <w:p w14:paraId="59356ABB" w14:textId="77777777" w:rsidR="006E2FA2" w:rsidRDefault="006E2FA2">
                              <w:pPr>
                                <w:spacing w:after="160" w:line="259" w:lineRule="auto"/>
                                <w:ind w:left="0" w:firstLine="0"/>
                                <w:jc w:val="left"/>
                              </w:pPr>
                              <w:r>
                                <w:rPr>
                                  <w:color w:val="DEDEDE"/>
                                  <w:sz w:val="10"/>
                                </w:rPr>
                                <w:t>3</w:t>
                              </w:r>
                            </w:p>
                          </w:txbxContent>
                        </wps:txbx>
                        <wps:bodyPr horzOverflow="overflow" vert="horz" lIns="0" tIns="0" rIns="0" bIns="0" rtlCol="0">
                          <a:noAutofit/>
                        </wps:bodyPr>
                      </wps:wsp>
                      <wps:wsp>
                        <wps:cNvPr id="116717" name="Rectangle 116717"/>
                        <wps:cNvSpPr/>
                        <wps:spPr>
                          <a:xfrm>
                            <a:off x="1057331" y="2406957"/>
                            <a:ext cx="170491" cy="123308"/>
                          </a:xfrm>
                          <a:prstGeom prst="rect">
                            <a:avLst/>
                          </a:prstGeom>
                          <a:ln>
                            <a:noFill/>
                          </a:ln>
                        </wps:spPr>
                        <wps:txbx>
                          <w:txbxContent>
                            <w:p w14:paraId="1E660B88" w14:textId="77777777" w:rsidR="006E2FA2" w:rsidRDefault="006E2FA2">
                              <w:pPr>
                                <w:spacing w:after="160" w:line="259" w:lineRule="auto"/>
                                <w:ind w:left="0" w:firstLine="0"/>
                                <w:jc w:val="left"/>
                              </w:pPr>
                              <w:r>
                                <w:rPr>
                                  <w:color w:val="DEDEDE"/>
                                  <w:sz w:val="10"/>
                                </w:rPr>
                                <w:t>1990</w:t>
                              </w:r>
                            </w:p>
                          </w:txbxContent>
                        </wps:txbx>
                        <wps:bodyPr horzOverflow="overflow" vert="horz" lIns="0" tIns="0" rIns="0" bIns="0" rtlCol="0">
                          <a:noAutofit/>
                        </wps:bodyPr>
                      </wps:wsp>
                      <wps:wsp>
                        <wps:cNvPr id="14332" name="Rectangle 14332"/>
                        <wps:cNvSpPr/>
                        <wps:spPr>
                          <a:xfrm>
                            <a:off x="387857" y="2178926"/>
                            <a:ext cx="520703" cy="124009"/>
                          </a:xfrm>
                          <a:prstGeom prst="rect">
                            <a:avLst/>
                          </a:prstGeom>
                          <a:ln>
                            <a:noFill/>
                          </a:ln>
                        </wps:spPr>
                        <wps:txbx>
                          <w:txbxContent>
                            <w:p w14:paraId="47C79E04" w14:textId="77777777" w:rsidR="006E2FA2" w:rsidRDefault="006E2FA2">
                              <w:pPr>
                                <w:spacing w:after="160" w:line="259" w:lineRule="auto"/>
                                <w:ind w:left="0" w:firstLine="0"/>
                                <w:jc w:val="left"/>
                              </w:pPr>
                              <w:r>
                                <w:rPr>
                                  <w:color w:val="DEDEDE"/>
                                  <w:sz w:val="10"/>
                                </w:rPr>
                                <w:t>West</w:t>
                              </w:r>
                              <w:r>
                                <w:rPr>
                                  <w:color w:val="DEDEDE"/>
                                  <w:spacing w:val="11"/>
                                  <w:sz w:val="10"/>
                                </w:rPr>
                                <w:t xml:space="preserve"> </w:t>
                              </w:r>
                              <w:r>
                                <w:rPr>
                                  <w:color w:val="DEDEDE"/>
                                  <w:sz w:val="10"/>
                                </w:rPr>
                                <w:t>Germany</w:t>
                              </w:r>
                            </w:p>
                          </w:txbxContent>
                        </wps:txbx>
                        <wps:bodyPr horzOverflow="overflow" vert="horz" lIns="0" tIns="0" rIns="0" bIns="0" rtlCol="0">
                          <a:noAutofit/>
                        </wps:bodyPr>
                      </wps:wsp>
                      <wps:wsp>
                        <wps:cNvPr id="14333" name="Rectangle 14333"/>
                        <wps:cNvSpPr/>
                        <wps:spPr>
                          <a:xfrm>
                            <a:off x="387857" y="2292734"/>
                            <a:ext cx="497054" cy="124009"/>
                          </a:xfrm>
                          <a:prstGeom prst="rect">
                            <a:avLst/>
                          </a:prstGeom>
                          <a:ln>
                            <a:noFill/>
                          </a:ln>
                        </wps:spPr>
                        <wps:txbx>
                          <w:txbxContent>
                            <w:p w14:paraId="0B73A3AA" w14:textId="77777777" w:rsidR="006E2FA2" w:rsidRDefault="006E2FA2">
                              <w:pPr>
                                <w:spacing w:after="160" w:line="259" w:lineRule="auto"/>
                                <w:ind w:left="0" w:firstLine="0"/>
                                <w:jc w:val="left"/>
                              </w:pPr>
                              <w:r>
                                <w:rPr>
                                  <w:color w:val="DEDEDE"/>
                                  <w:w w:val="103"/>
                                  <w:sz w:val="10"/>
                                </w:rPr>
                                <w:t>East</w:t>
                              </w:r>
                              <w:r>
                                <w:rPr>
                                  <w:color w:val="DEDEDE"/>
                                  <w:spacing w:val="11"/>
                                  <w:w w:val="103"/>
                                  <w:sz w:val="10"/>
                                </w:rPr>
                                <w:t xml:space="preserve"> </w:t>
                              </w:r>
                              <w:r>
                                <w:rPr>
                                  <w:color w:val="DEDEDE"/>
                                  <w:w w:val="103"/>
                                  <w:sz w:val="10"/>
                                </w:rPr>
                                <w:t>Germany</w:t>
                              </w:r>
                            </w:p>
                          </w:txbxContent>
                        </wps:txbx>
                        <wps:bodyPr horzOverflow="overflow" vert="horz" lIns="0" tIns="0" rIns="0" bIns="0" rtlCol="0">
                          <a:noAutofit/>
                        </wps:bodyPr>
                      </wps:wsp>
                      <wps:wsp>
                        <wps:cNvPr id="14334" name="Rectangle 14334"/>
                        <wps:cNvSpPr/>
                        <wps:spPr>
                          <a:xfrm>
                            <a:off x="1138985" y="2178926"/>
                            <a:ext cx="314134" cy="124009"/>
                          </a:xfrm>
                          <a:prstGeom prst="rect">
                            <a:avLst/>
                          </a:prstGeom>
                          <a:ln>
                            <a:noFill/>
                          </a:ln>
                        </wps:spPr>
                        <wps:txbx>
                          <w:txbxContent>
                            <w:p w14:paraId="1B76B279" w14:textId="77777777" w:rsidR="006E2FA2" w:rsidRDefault="006E2FA2">
                              <w:pPr>
                                <w:spacing w:after="160" w:line="259" w:lineRule="auto"/>
                                <w:ind w:left="0" w:firstLine="0"/>
                                <w:jc w:val="left"/>
                              </w:pPr>
                              <w:r>
                                <w:rPr>
                                  <w:color w:val="DEDEDE"/>
                                  <w:sz w:val="10"/>
                                </w:rPr>
                                <w:t>Germany</w:t>
                              </w:r>
                            </w:p>
                          </w:txbxContent>
                        </wps:txbx>
                        <wps:bodyPr horzOverflow="overflow" vert="horz" lIns="0" tIns="0" rIns="0" bIns="0" rtlCol="0">
                          <a:noAutofit/>
                        </wps:bodyPr>
                      </wps:wsp>
                      <wps:wsp>
                        <wps:cNvPr id="14335" name="Shape 14335"/>
                        <wps:cNvSpPr/>
                        <wps:spPr>
                          <a:xfrm>
                            <a:off x="387857" y="2275235"/>
                            <a:ext cx="1274642" cy="0"/>
                          </a:xfrm>
                          <a:custGeom>
                            <a:avLst/>
                            <a:gdLst/>
                            <a:ahLst/>
                            <a:cxnLst/>
                            <a:rect l="0" t="0" r="0" b="0"/>
                            <a:pathLst>
                              <a:path w="1274642">
                                <a:moveTo>
                                  <a:pt x="0" y="0"/>
                                </a:moveTo>
                                <a:lnTo>
                                  <a:pt x="1274642" y="0"/>
                                </a:lnTo>
                              </a:path>
                            </a:pathLst>
                          </a:custGeom>
                          <a:ln w="4552" cap="flat">
                            <a:miter lim="100000"/>
                          </a:ln>
                        </wps:spPr>
                        <wps:style>
                          <a:lnRef idx="1">
                            <a:srgbClr val="D57D00"/>
                          </a:lnRef>
                          <a:fillRef idx="0">
                            <a:srgbClr val="000000">
                              <a:alpha val="0"/>
                            </a:srgbClr>
                          </a:fillRef>
                          <a:effectRef idx="0">
                            <a:scrgbClr r="0" g="0" b="0"/>
                          </a:effectRef>
                          <a:fontRef idx="none"/>
                        </wps:style>
                        <wps:bodyPr/>
                      </wps:wsp>
                      <wps:wsp>
                        <wps:cNvPr id="14336" name="Shape 14336"/>
                        <wps:cNvSpPr/>
                        <wps:spPr>
                          <a:xfrm>
                            <a:off x="387857" y="2275235"/>
                            <a:ext cx="660082" cy="113807"/>
                          </a:xfrm>
                          <a:custGeom>
                            <a:avLst/>
                            <a:gdLst/>
                            <a:ahLst/>
                            <a:cxnLst/>
                            <a:rect l="0" t="0" r="0" b="0"/>
                            <a:pathLst>
                              <a:path w="660082" h="113807">
                                <a:moveTo>
                                  <a:pt x="0" y="113807"/>
                                </a:moveTo>
                                <a:lnTo>
                                  <a:pt x="660082" y="113807"/>
                                </a:lnTo>
                                <a:lnTo>
                                  <a:pt x="660082" y="0"/>
                                </a:lnTo>
                              </a:path>
                            </a:pathLst>
                          </a:custGeom>
                          <a:ln w="4552" cap="flat">
                            <a:miter lim="100000"/>
                          </a:ln>
                        </wps:spPr>
                        <wps:style>
                          <a:lnRef idx="1">
                            <a:srgbClr val="D57D00"/>
                          </a:lnRef>
                          <a:fillRef idx="0">
                            <a:srgbClr val="000000">
                              <a:alpha val="0"/>
                            </a:srgbClr>
                          </a:fillRef>
                          <a:effectRef idx="0">
                            <a:scrgbClr r="0" g="0" b="0"/>
                          </a:effectRef>
                          <a:fontRef idx="none"/>
                        </wps:style>
                        <wps:bodyPr/>
                      </wps:wsp>
                      <wps:wsp>
                        <wps:cNvPr id="14337" name="Shape 14337"/>
                        <wps:cNvSpPr/>
                        <wps:spPr>
                          <a:xfrm>
                            <a:off x="1023269" y="2252473"/>
                            <a:ext cx="45523" cy="45523"/>
                          </a:xfrm>
                          <a:custGeom>
                            <a:avLst/>
                            <a:gdLst/>
                            <a:ahLst/>
                            <a:cxnLst/>
                            <a:rect l="0" t="0" r="0" b="0"/>
                            <a:pathLst>
                              <a:path w="45523" h="45523">
                                <a:moveTo>
                                  <a:pt x="22762" y="0"/>
                                </a:moveTo>
                                <a:cubicBezTo>
                                  <a:pt x="35343" y="0"/>
                                  <a:pt x="45523" y="10202"/>
                                  <a:pt x="45523" y="22761"/>
                                </a:cubicBezTo>
                                <a:cubicBezTo>
                                  <a:pt x="45523" y="35343"/>
                                  <a:pt x="35343" y="45523"/>
                                  <a:pt x="22762" y="45523"/>
                                </a:cubicBezTo>
                                <a:cubicBezTo>
                                  <a:pt x="10203" y="45523"/>
                                  <a:pt x="0" y="35343"/>
                                  <a:pt x="0" y="22761"/>
                                </a:cubicBezTo>
                                <a:cubicBezTo>
                                  <a:pt x="0" y="10202"/>
                                  <a:pt x="10203" y="0"/>
                                  <a:pt x="22762" y="0"/>
                                </a:cubicBezTo>
                                <a:close/>
                              </a:path>
                            </a:pathLst>
                          </a:custGeom>
                          <a:ln w="0" cap="flat">
                            <a:miter lim="100000"/>
                          </a:ln>
                        </wps:spPr>
                        <wps:style>
                          <a:lnRef idx="0">
                            <a:srgbClr val="000000">
                              <a:alpha val="0"/>
                            </a:srgbClr>
                          </a:lnRef>
                          <a:fillRef idx="1">
                            <a:srgbClr val="D57D00"/>
                          </a:fillRef>
                          <a:effectRef idx="0">
                            <a:scrgbClr r="0" g="0" b="0"/>
                          </a:effectRef>
                          <a:fontRef idx="none"/>
                        </wps:style>
                        <wps:bodyPr/>
                      </wps:wsp>
                      <wps:wsp>
                        <wps:cNvPr id="14338" name="Shape 14338"/>
                        <wps:cNvSpPr/>
                        <wps:spPr>
                          <a:xfrm>
                            <a:off x="1867355" y="2376017"/>
                            <a:ext cx="136568" cy="136568"/>
                          </a:xfrm>
                          <a:custGeom>
                            <a:avLst/>
                            <a:gdLst/>
                            <a:ahLst/>
                            <a:cxnLst/>
                            <a:rect l="0" t="0" r="0" b="0"/>
                            <a:pathLst>
                              <a:path w="136568" h="136568">
                                <a:moveTo>
                                  <a:pt x="68284" y="0"/>
                                </a:moveTo>
                                <a:cubicBezTo>
                                  <a:pt x="106000" y="0"/>
                                  <a:pt x="136568" y="30586"/>
                                  <a:pt x="136568" y="68284"/>
                                </a:cubicBezTo>
                                <a:cubicBezTo>
                                  <a:pt x="136568" y="106006"/>
                                  <a:pt x="106000" y="136568"/>
                                  <a:pt x="68284" y="136568"/>
                                </a:cubicBezTo>
                                <a:cubicBezTo>
                                  <a:pt x="30563" y="136568"/>
                                  <a:pt x="0" y="106006"/>
                                  <a:pt x="0" y="68284"/>
                                </a:cubicBezTo>
                                <a:cubicBezTo>
                                  <a:pt x="0" y="30586"/>
                                  <a:pt x="30563" y="0"/>
                                  <a:pt x="68284" y="0"/>
                                </a:cubicBezTo>
                                <a:close/>
                              </a:path>
                            </a:pathLst>
                          </a:custGeom>
                          <a:ln w="0" cap="flat">
                            <a:miter lim="100000"/>
                          </a:ln>
                        </wps:spPr>
                        <wps:style>
                          <a:lnRef idx="0">
                            <a:srgbClr val="000000">
                              <a:alpha val="0"/>
                            </a:srgbClr>
                          </a:lnRef>
                          <a:fillRef idx="1">
                            <a:srgbClr val="D5C900"/>
                          </a:fillRef>
                          <a:effectRef idx="0">
                            <a:scrgbClr r="0" g="0" b="0"/>
                          </a:effectRef>
                          <a:fontRef idx="none"/>
                        </wps:style>
                        <wps:bodyPr/>
                      </wps:wsp>
                      <wps:wsp>
                        <wps:cNvPr id="14339" name="Shape 14339"/>
                        <wps:cNvSpPr/>
                        <wps:spPr>
                          <a:xfrm>
                            <a:off x="1893850" y="2402511"/>
                            <a:ext cx="83574" cy="83579"/>
                          </a:xfrm>
                          <a:custGeom>
                            <a:avLst/>
                            <a:gdLst/>
                            <a:ahLst/>
                            <a:cxnLst/>
                            <a:rect l="0" t="0" r="0" b="0"/>
                            <a:pathLst>
                              <a:path w="83574" h="83579">
                                <a:moveTo>
                                  <a:pt x="34006" y="0"/>
                                </a:moveTo>
                                <a:lnTo>
                                  <a:pt x="49568" y="0"/>
                                </a:lnTo>
                                <a:lnTo>
                                  <a:pt x="49568" y="34011"/>
                                </a:lnTo>
                                <a:lnTo>
                                  <a:pt x="83574" y="34011"/>
                                </a:lnTo>
                                <a:lnTo>
                                  <a:pt x="83574" y="49568"/>
                                </a:lnTo>
                                <a:lnTo>
                                  <a:pt x="49568" y="49568"/>
                                </a:lnTo>
                                <a:lnTo>
                                  <a:pt x="49568" y="83579"/>
                                </a:lnTo>
                                <a:lnTo>
                                  <a:pt x="34006" y="83579"/>
                                </a:lnTo>
                                <a:lnTo>
                                  <a:pt x="34006" y="49568"/>
                                </a:lnTo>
                                <a:lnTo>
                                  <a:pt x="0" y="49568"/>
                                </a:lnTo>
                                <a:lnTo>
                                  <a:pt x="0" y="34011"/>
                                </a:lnTo>
                                <a:lnTo>
                                  <a:pt x="34006" y="34011"/>
                                </a:lnTo>
                                <a:lnTo>
                                  <a:pt x="34006"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340" name="Shape 14340"/>
                        <wps:cNvSpPr/>
                        <wps:spPr>
                          <a:xfrm>
                            <a:off x="46436" y="2548372"/>
                            <a:ext cx="2003008" cy="0"/>
                          </a:xfrm>
                          <a:custGeom>
                            <a:avLst/>
                            <a:gdLst/>
                            <a:ahLst/>
                            <a:cxnLst/>
                            <a:rect l="0" t="0" r="0" b="0"/>
                            <a:pathLst>
                              <a:path w="2003008">
                                <a:moveTo>
                                  <a:pt x="0" y="0"/>
                                </a:moveTo>
                                <a:lnTo>
                                  <a:pt x="2003008"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41" name="Shape 14341"/>
                        <wps:cNvSpPr/>
                        <wps:spPr>
                          <a:xfrm>
                            <a:off x="44524" y="2002097"/>
                            <a:ext cx="2003008" cy="0"/>
                          </a:xfrm>
                          <a:custGeom>
                            <a:avLst/>
                            <a:gdLst/>
                            <a:ahLst/>
                            <a:cxnLst/>
                            <a:rect l="0" t="0" r="0" b="0"/>
                            <a:pathLst>
                              <a:path w="2003008">
                                <a:moveTo>
                                  <a:pt x="0" y="0"/>
                                </a:moveTo>
                                <a:lnTo>
                                  <a:pt x="2003008"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42" name="Shape 14342"/>
                        <wps:cNvSpPr/>
                        <wps:spPr>
                          <a:xfrm>
                            <a:off x="44524" y="2138666"/>
                            <a:ext cx="2003008" cy="0"/>
                          </a:xfrm>
                          <a:custGeom>
                            <a:avLst/>
                            <a:gdLst/>
                            <a:ahLst/>
                            <a:cxnLst/>
                            <a:rect l="0" t="0" r="0" b="0"/>
                            <a:pathLst>
                              <a:path w="2003008">
                                <a:moveTo>
                                  <a:pt x="0" y="0"/>
                                </a:moveTo>
                                <a:lnTo>
                                  <a:pt x="2003008"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43" name="Rectangle 14343"/>
                        <wps:cNvSpPr/>
                        <wps:spPr>
                          <a:xfrm>
                            <a:off x="179468" y="1998583"/>
                            <a:ext cx="519734" cy="159440"/>
                          </a:xfrm>
                          <a:prstGeom prst="rect">
                            <a:avLst/>
                          </a:prstGeom>
                          <a:ln>
                            <a:noFill/>
                          </a:ln>
                        </wps:spPr>
                        <wps:txbx>
                          <w:txbxContent>
                            <w:p w14:paraId="0B2578FF" w14:textId="77777777" w:rsidR="006E2FA2" w:rsidRDefault="006E2FA2">
                              <w:pPr>
                                <w:spacing w:after="160" w:line="259" w:lineRule="auto"/>
                                <w:ind w:left="0" w:firstLine="0"/>
                                <w:jc w:val="left"/>
                              </w:pPr>
                              <w:proofErr w:type="gramStart"/>
                              <w:r>
                                <w:rPr>
                                  <w:color w:val="DEDEDE"/>
                                  <w:sz w:val="13"/>
                                </w:rPr>
                                <w:t>information</w:t>
                              </w:r>
                              <w:proofErr w:type="gramEnd"/>
                            </w:p>
                          </w:txbxContent>
                        </wps:txbx>
                        <wps:bodyPr horzOverflow="overflow" vert="horz" lIns="0" tIns="0" rIns="0" bIns="0" rtlCol="0">
                          <a:noAutofit/>
                        </wps:bodyPr>
                      </wps:wsp>
                      <wps:wsp>
                        <wps:cNvPr id="14344" name="Rectangle 14344"/>
                        <wps:cNvSpPr/>
                        <wps:spPr>
                          <a:xfrm>
                            <a:off x="747461" y="1998583"/>
                            <a:ext cx="799273" cy="159440"/>
                          </a:xfrm>
                          <a:prstGeom prst="rect">
                            <a:avLst/>
                          </a:prstGeom>
                          <a:ln>
                            <a:noFill/>
                          </a:ln>
                        </wps:spPr>
                        <wps:txbx>
                          <w:txbxContent>
                            <w:p w14:paraId="7DB11FCE" w14:textId="77777777" w:rsidR="006E2FA2" w:rsidRDefault="006E2FA2">
                              <w:pPr>
                                <w:spacing w:after="160" w:line="259" w:lineRule="auto"/>
                                <w:ind w:left="0" w:firstLine="0"/>
                                <w:jc w:val="left"/>
                              </w:pPr>
                              <w:proofErr w:type="gramStart"/>
                              <w:r>
                                <w:rPr>
                                  <w:color w:val="D57D00"/>
                                  <w:sz w:val="13"/>
                                </w:rPr>
                                <w:t>historical</w:t>
                              </w:r>
                              <w:proofErr w:type="gramEnd"/>
                              <w:r>
                                <w:rPr>
                                  <w:color w:val="D57D00"/>
                                  <w:spacing w:val="13"/>
                                  <w:sz w:val="13"/>
                                </w:rPr>
                                <w:t xml:space="preserve"> </w:t>
                              </w:r>
                              <w:r>
                                <w:rPr>
                                  <w:color w:val="D57D00"/>
                                  <w:sz w:val="13"/>
                                </w:rPr>
                                <w:t>changes</w:t>
                              </w:r>
                            </w:p>
                          </w:txbxContent>
                        </wps:txbx>
                        <wps:bodyPr horzOverflow="overflow" vert="horz" lIns="0" tIns="0" rIns="0" bIns="0" rtlCol="0">
                          <a:noAutofit/>
                        </wps:bodyPr>
                      </wps:wsp>
                      <wps:wsp>
                        <wps:cNvPr id="14345" name="Rectangle 14345"/>
                        <wps:cNvSpPr/>
                        <wps:spPr>
                          <a:xfrm>
                            <a:off x="1527614" y="1998583"/>
                            <a:ext cx="504041" cy="159440"/>
                          </a:xfrm>
                          <a:prstGeom prst="rect">
                            <a:avLst/>
                          </a:prstGeom>
                          <a:ln>
                            <a:noFill/>
                          </a:ln>
                        </wps:spPr>
                        <wps:txbx>
                          <w:txbxContent>
                            <w:p w14:paraId="13FB1523" w14:textId="77777777" w:rsidR="006E2FA2" w:rsidRDefault="006E2FA2">
                              <w:pPr>
                                <w:spacing w:after="160" w:line="259" w:lineRule="auto"/>
                                <w:ind w:left="0" w:firstLine="0"/>
                                <w:jc w:val="left"/>
                              </w:pPr>
                              <w:proofErr w:type="gramStart"/>
                              <w:r>
                                <w:rPr>
                                  <w:color w:val="DEDEDE"/>
                                  <w:w w:val="101"/>
                                  <w:sz w:val="13"/>
                                </w:rPr>
                                <w:t>multimedia</w:t>
                              </w:r>
                              <w:proofErr w:type="gramEnd"/>
                            </w:p>
                          </w:txbxContent>
                        </wps:txbx>
                        <wps:bodyPr horzOverflow="overflow" vert="horz" lIns="0" tIns="0" rIns="0" bIns="0" rtlCol="0">
                          <a:noAutofit/>
                        </wps:bodyPr>
                      </wps:wsp>
                      <pic:pic xmlns:pic="http://schemas.openxmlformats.org/drawingml/2006/picture">
                        <pic:nvPicPr>
                          <pic:cNvPr id="14346" name="Picture 14346"/>
                          <pic:cNvPicPr/>
                        </pic:nvPicPr>
                        <pic:blipFill>
                          <a:blip r:embed="rId124"/>
                          <a:stretch>
                            <a:fillRect/>
                          </a:stretch>
                        </pic:blipFill>
                        <pic:spPr>
                          <a:xfrm>
                            <a:off x="2218289" y="896300"/>
                            <a:ext cx="1938454" cy="481721"/>
                          </a:xfrm>
                          <a:prstGeom prst="rect">
                            <a:avLst/>
                          </a:prstGeom>
                        </pic:spPr>
                      </pic:pic>
                      <wps:wsp>
                        <wps:cNvPr id="14347" name="Rectangle 14347"/>
                        <wps:cNvSpPr/>
                        <wps:spPr>
                          <a:xfrm>
                            <a:off x="2277057" y="927047"/>
                            <a:ext cx="645475" cy="124009"/>
                          </a:xfrm>
                          <a:prstGeom prst="rect">
                            <a:avLst/>
                          </a:prstGeom>
                          <a:ln>
                            <a:noFill/>
                          </a:ln>
                        </wps:spPr>
                        <wps:txbx>
                          <w:txbxContent>
                            <w:p w14:paraId="58260290" w14:textId="77777777" w:rsidR="006E2FA2" w:rsidRDefault="006E2FA2">
                              <w:pPr>
                                <w:spacing w:after="160" w:line="259" w:lineRule="auto"/>
                                <w:ind w:left="0" w:firstLine="0"/>
                                <w:jc w:val="left"/>
                              </w:pPr>
                              <w:r>
                                <w:rPr>
                                  <w:color w:val="DEDEDE"/>
                                  <w:w w:val="101"/>
                                  <w:sz w:val="10"/>
                                </w:rPr>
                                <w:t>The</w:t>
                              </w:r>
                              <w:r>
                                <w:rPr>
                                  <w:color w:val="DEDEDE"/>
                                  <w:spacing w:val="11"/>
                                  <w:w w:val="101"/>
                                  <w:sz w:val="10"/>
                                </w:rPr>
                                <w:t xml:space="preserve"> </w:t>
                              </w:r>
                              <w:r>
                                <w:rPr>
                                  <w:color w:val="DEDEDE"/>
                                  <w:w w:val="101"/>
                                  <w:sz w:val="10"/>
                                </w:rPr>
                                <w:t>German</w:t>
                              </w:r>
                              <w:r>
                                <w:rPr>
                                  <w:color w:val="DEDEDE"/>
                                  <w:spacing w:val="11"/>
                                  <w:w w:val="101"/>
                                  <w:sz w:val="10"/>
                                </w:rPr>
                                <w:t xml:space="preserve"> </w:t>
                              </w:r>
                              <w:r>
                                <w:rPr>
                                  <w:color w:val="DEDEDE"/>
                                  <w:w w:val="101"/>
                                  <w:sz w:val="10"/>
                                </w:rPr>
                                <w:t>reuni</w:t>
                              </w:r>
                            </w:p>
                          </w:txbxContent>
                        </wps:txbx>
                        <wps:bodyPr horzOverflow="overflow" vert="horz" lIns="0" tIns="0" rIns="0" bIns="0" rtlCol="0">
                          <a:noAutofit/>
                        </wps:bodyPr>
                      </wps:wsp>
                      <wps:wsp>
                        <wps:cNvPr id="14348" name="Rectangle 14348"/>
                        <wps:cNvSpPr/>
                        <wps:spPr>
                          <a:xfrm>
                            <a:off x="2762377" y="927047"/>
                            <a:ext cx="45433" cy="124009"/>
                          </a:xfrm>
                          <a:prstGeom prst="rect">
                            <a:avLst/>
                          </a:prstGeom>
                          <a:ln>
                            <a:noFill/>
                          </a:ln>
                        </wps:spPr>
                        <wps:txbx>
                          <w:txbxContent>
                            <w:p w14:paraId="55629B8A" w14:textId="77777777" w:rsidR="006E2FA2" w:rsidRDefault="006E2FA2">
                              <w:pPr>
                                <w:spacing w:after="160" w:line="259" w:lineRule="auto"/>
                                <w:ind w:left="0" w:firstLine="0"/>
                                <w:jc w:val="left"/>
                              </w:pPr>
                              <w:proofErr w:type="gramStart"/>
                              <w:r>
                                <w:rPr>
                                  <w:color w:val="DEDEDE"/>
                                  <w:w w:val="103"/>
                                  <w:sz w:val="10"/>
                                </w:rPr>
                                <w:t>fi</w:t>
                              </w:r>
                              <w:proofErr w:type="gramEnd"/>
                            </w:p>
                          </w:txbxContent>
                        </wps:txbx>
                        <wps:bodyPr horzOverflow="overflow" vert="horz" lIns="0" tIns="0" rIns="0" bIns="0" rtlCol="0">
                          <a:noAutofit/>
                        </wps:bodyPr>
                      </wps:wsp>
                      <wps:wsp>
                        <wps:cNvPr id="14349" name="Rectangle 14349"/>
                        <wps:cNvSpPr/>
                        <wps:spPr>
                          <a:xfrm>
                            <a:off x="2796538" y="927047"/>
                            <a:ext cx="1637973" cy="124009"/>
                          </a:xfrm>
                          <a:prstGeom prst="rect">
                            <a:avLst/>
                          </a:prstGeom>
                          <a:ln>
                            <a:noFill/>
                          </a:ln>
                        </wps:spPr>
                        <wps:txbx>
                          <w:txbxContent>
                            <w:p w14:paraId="6C86FD27" w14:textId="77777777" w:rsidR="006E2FA2" w:rsidRDefault="006E2FA2">
                              <w:pPr>
                                <w:spacing w:after="160" w:line="259" w:lineRule="auto"/>
                                <w:ind w:left="0" w:firstLine="0"/>
                                <w:jc w:val="left"/>
                              </w:pPr>
                              <w:proofErr w:type="gramStart"/>
                              <w:r>
                                <w:rPr>
                                  <w:color w:val="DEDEDE"/>
                                  <w:w w:val="101"/>
                                  <w:sz w:val="10"/>
                                </w:rPr>
                                <w:t>cation</w:t>
                              </w:r>
                              <w:proofErr w:type="gramEnd"/>
                              <w:r>
                                <w:rPr>
                                  <w:color w:val="DEDEDE"/>
                                  <w:spacing w:val="11"/>
                                  <w:w w:val="101"/>
                                  <w:sz w:val="10"/>
                                </w:rPr>
                                <w:t xml:space="preserve"> </w:t>
                              </w:r>
                              <w:r>
                                <w:rPr>
                                  <w:color w:val="DEDEDE"/>
                                  <w:w w:val="101"/>
                                  <w:sz w:val="10"/>
                                </w:rPr>
                                <w:t>(German:</w:t>
                              </w:r>
                              <w:r>
                                <w:rPr>
                                  <w:color w:val="DEDEDE"/>
                                  <w:spacing w:val="11"/>
                                  <w:w w:val="101"/>
                                  <w:sz w:val="10"/>
                                </w:rPr>
                                <w:t xml:space="preserve"> </w:t>
                              </w:r>
                              <w:r>
                                <w:rPr>
                                  <w:color w:val="DEDEDE"/>
                                  <w:w w:val="101"/>
                                  <w:sz w:val="10"/>
                                </w:rPr>
                                <w:t>Deutsche</w:t>
                              </w:r>
                              <w:r>
                                <w:rPr>
                                  <w:color w:val="DEDEDE"/>
                                  <w:spacing w:val="11"/>
                                  <w:w w:val="101"/>
                                  <w:sz w:val="10"/>
                                </w:rPr>
                                <w:t xml:space="preserve"> </w:t>
                              </w:r>
                              <w:r>
                                <w:rPr>
                                  <w:color w:val="DEDEDE"/>
                                  <w:w w:val="101"/>
                                  <w:sz w:val="10"/>
                                </w:rPr>
                                <w:t>Wiedervereinigung)</w:t>
                              </w:r>
                            </w:p>
                          </w:txbxContent>
                        </wps:txbx>
                        <wps:bodyPr horzOverflow="overflow" vert="horz" lIns="0" tIns="0" rIns="0" bIns="0" rtlCol="0">
                          <a:noAutofit/>
                        </wps:bodyPr>
                      </wps:wsp>
                      <wps:wsp>
                        <wps:cNvPr id="14350" name="Rectangle 14350"/>
                        <wps:cNvSpPr/>
                        <wps:spPr>
                          <a:xfrm>
                            <a:off x="2277057" y="1006712"/>
                            <a:ext cx="2376518" cy="124009"/>
                          </a:xfrm>
                          <a:prstGeom prst="rect">
                            <a:avLst/>
                          </a:prstGeom>
                          <a:ln>
                            <a:noFill/>
                          </a:ln>
                        </wps:spPr>
                        <wps:txbx>
                          <w:txbxContent>
                            <w:p w14:paraId="5C032B20" w14:textId="77777777" w:rsidR="006E2FA2" w:rsidRDefault="006E2FA2">
                              <w:pPr>
                                <w:spacing w:after="160" w:line="259" w:lineRule="auto"/>
                                <w:ind w:left="0" w:firstLine="0"/>
                                <w:jc w:val="left"/>
                              </w:pPr>
                              <w:proofErr w:type="gramStart"/>
                              <w:r>
                                <w:rPr>
                                  <w:color w:val="DEDEDE"/>
                                  <w:sz w:val="10"/>
                                </w:rPr>
                                <w:t>was</w:t>
                              </w:r>
                              <w:proofErr w:type="gramEnd"/>
                              <w:r>
                                <w:rPr>
                                  <w:color w:val="DEDEDE"/>
                                  <w:spacing w:val="11"/>
                                  <w:sz w:val="10"/>
                                </w:rPr>
                                <w:t xml:space="preserve"> </w:t>
                              </w:r>
                              <w:r>
                                <w:rPr>
                                  <w:color w:val="DEDEDE"/>
                                  <w:sz w:val="10"/>
                                </w:rPr>
                                <w:t>the</w:t>
                              </w:r>
                              <w:r>
                                <w:rPr>
                                  <w:color w:val="DEDEDE"/>
                                  <w:spacing w:val="11"/>
                                  <w:sz w:val="10"/>
                                </w:rPr>
                                <w:t xml:space="preserve"> </w:t>
                              </w:r>
                              <w:r>
                                <w:rPr>
                                  <w:color w:val="DEDEDE"/>
                                  <w:sz w:val="10"/>
                                </w:rPr>
                                <w:t>process</w:t>
                              </w:r>
                              <w:r>
                                <w:rPr>
                                  <w:color w:val="DEDEDE"/>
                                  <w:spacing w:val="11"/>
                                  <w:sz w:val="10"/>
                                </w:rPr>
                                <w:t xml:space="preserve"> </w:t>
                              </w:r>
                              <w:r>
                                <w:rPr>
                                  <w:color w:val="DEDEDE"/>
                                  <w:sz w:val="10"/>
                                </w:rPr>
                                <w:t>in</w:t>
                              </w:r>
                              <w:r>
                                <w:rPr>
                                  <w:color w:val="DEDEDE"/>
                                  <w:spacing w:val="11"/>
                                  <w:sz w:val="10"/>
                                </w:rPr>
                                <w:t xml:space="preserve"> </w:t>
                              </w:r>
                              <w:r>
                                <w:rPr>
                                  <w:color w:val="DEDEDE"/>
                                  <w:sz w:val="10"/>
                                </w:rPr>
                                <w:t>1990</w:t>
                              </w:r>
                              <w:r>
                                <w:rPr>
                                  <w:color w:val="DEDEDE"/>
                                  <w:spacing w:val="11"/>
                                  <w:sz w:val="10"/>
                                </w:rPr>
                                <w:t xml:space="preserve"> </w:t>
                              </w:r>
                              <w:r>
                                <w:rPr>
                                  <w:color w:val="DEDEDE"/>
                                  <w:sz w:val="10"/>
                                </w:rPr>
                                <w:t>in</w:t>
                              </w:r>
                              <w:r>
                                <w:rPr>
                                  <w:color w:val="DEDEDE"/>
                                  <w:spacing w:val="11"/>
                                  <w:sz w:val="10"/>
                                </w:rPr>
                                <w:t xml:space="preserve"> </w:t>
                              </w:r>
                              <w:r>
                                <w:rPr>
                                  <w:color w:val="DEDEDE"/>
                                  <w:sz w:val="10"/>
                                </w:rPr>
                                <w:t>which</w:t>
                              </w:r>
                              <w:r>
                                <w:rPr>
                                  <w:color w:val="DEDEDE"/>
                                  <w:spacing w:val="11"/>
                                  <w:sz w:val="10"/>
                                </w:rPr>
                                <w:t xml:space="preserve"> </w:t>
                              </w:r>
                              <w:r>
                                <w:rPr>
                                  <w:color w:val="DEDEDE"/>
                                  <w:sz w:val="10"/>
                                </w:rPr>
                                <w:t>the</w:t>
                              </w:r>
                              <w:r>
                                <w:rPr>
                                  <w:color w:val="DEDEDE"/>
                                  <w:spacing w:val="11"/>
                                  <w:sz w:val="10"/>
                                </w:rPr>
                                <w:t xml:space="preserve"> </w:t>
                              </w:r>
                              <w:r>
                                <w:rPr>
                                  <w:color w:val="DEDEDE"/>
                                  <w:sz w:val="10"/>
                                </w:rPr>
                                <w:t>German</w:t>
                              </w:r>
                              <w:r>
                                <w:rPr>
                                  <w:color w:val="DEDEDE"/>
                                  <w:spacing w:val="11"/>
                                  <w:sz w:val="10"/>
                                </w:rPr>
                                <w:t xml:space="preserve"> </w:t>
                              </w:r>
                              <w:r>
                                <w:rPr>
                                  <w:color w:val="DEDEDE"/>
                                  <w:sz w:val="10"/>
                                </w:rPr>
                                <w:t>Democratic</w:t>
                              </w:r>
                              <w:r>
                                <w:rPr>
                                  <w:color w:val="DEDEDE"/>
                                  <w:spacing w:val="10"/>
                                  <w:sz w:val="10"/>
                                </w:rPr>
                                <w:t xml:space="preserve"> </w:t>
                              </w:r>
                              <w:r>
                                <w:rPr>
                                  <w:color w:val="DEDEDE"/>
                                  <w:sz w:val="10"/>
                                </w:rPr>
                                <w:t>Republic</w:t>
                              </w:r>
                            </w:p>
                          </w:txbxContent>
                        </wps:txbx>
                        <wps:bodyPr horzOverflow="overflow" vert="horz" lIns="0" tIns="0" rIns="0" bIns="0" rtlCol="0">
                          <a:noAutofit/>
                        </wps:bodyPr>
                      </wps:wsp>
                      <wps:wsp>
                        <wps:cNvPr id="116709" name="Rectangle 116709"/>
                        <wps:cNvSpPr/>
                        <wps:spPr>
                          <a:xfrm>
                            <a:off x="2277057" y="1086377"/>
                            <a:ext cx="32973" cy="124009"/>
                          </a:xfrm>
                          <a:prstGeom prst="rect">
                            <a:avLst/>
                          </a:prstGeom>
                          <a:ln>
                            <a:noFill/>
                          </a:ln>
                        </wps:spPr>
                        <wps:txbx>
                          <w:txbxContent>
                            <w:p w14:paraId="3C40D85F" w14:textId="77777777" w:rsidR="006E2FA2" w:rsidRDefault="006E2FA2">
                              <w:pPr>
                                <w:spacing w:after="160" w:line="259" w:lineRule="auto"/>
                                <w:ind w:left="0" w:firstLine="0"/>
                                <w:jc w:val="left"/>
                              </w:pPr>
                              <w:r>
                                <w:rPr>
                                  <w:color w:val="DEDEDE"/>
                                  <w:w w:val="130"/>
                                  <w:sz w:val="10"/>
                                </w:rPr>
                                <w:t>(</w:t>
                              </w:r>
                            </w:p>
                          </w:txbxContent>
                        </wps:txbx>
                        <wps:bodyPr horzOverflow="overflow" vert="horz" lIns="0" tIns="0" rIns="0" bIns="0" rtlCol="0">
                          <a:noAutofit/>
                        </wps:bodyPr>
                      </wps:wsp>
                      <wps:wsp>
                        <wps:cNvPr id="116710" name="Rectangle 116710"/>
                        <wps:cNvSpPr/>
                        <wps:spPr>
                          <a:xfrm>
                            <a:off x="2301849" y="1086377"/>
                            <a:ext cx="2205211" cy="124009"/>
                          </a:xfrm>
                          <a:prstGeom prst="rect">
                            <a:avLst/>
                          </a:prstGeom>
                          <a:ln>
                            <a:noFill/>
                          </a:ln>
                        </wps:spPr>
                        <wps:txbx>
                          <w:txbxContent>
                            <w:p w14:paraId="515A3B87" w14:textId="77777777" w:rsidR="006E2FA2" w:rsidRDefault="006E2FA2">
                              <w:pPr>
                                <w:spacing w:after="160" w:line="259" w:lineRule="auto"/>
                                <w:ind w:left="0" w:firstLine="0"/>
                                <w:jc w:val="left"/>
                              </w:pPr>
                              <w:r>
                                <w:rPr>
                                  <w:color w:val="DEDEDE"/>
                                  <w:w w:val="103"/>
                                  <w:sz w:val="10"/>
                                </w:rPr>
                                <w:t>GDR/East</w:t>
                              </w:r>
                              <w:r>
                                <w:rPr>
                                  <w:color w:val="DEDEDE"/>
                                  <w:spacing w:val="11"/>
                                  <w:w w:val="103"/>
                                  <w:sz w:val="10"/>
                                </w:rPr>
                                <w:t xml:space="preserve"> </w:t>
                              </w:r>
                              <w:r>
                                <w:rPr>
                                  <w:color w:val="DEDEDE"/>
                                  <w:w w:val="103"/>
                                  <w:sz w:val="10"/>
                                </w:rPr>
                                <w:t>Germany)</w:t>
                              </w:r>
                              <w:r>
                                <w:rPr>
                                  <w:color w:val="DEDEDE"/>
                                  <w:spacing w:val="11"/>
                                  <w:w w:val="103"/>
                                  <w:sz w:val="10"/>
                                </w:rPr>
                                <w:t xml:space="preserve"> </w:t>
                              </w:r>
                              <w:r>
                                <w:rPr>
                                  <w:color w:val="DEDEDE"/>
                                  <w:w w:val="103"/>
                                  <w:sz w:val="10"/>
                                </w:rPr>
                                <w:t>joined</w:t>
                              </w:r>
                              <w:r>
                                <w:rPr>
                                  <w:color w:val="DEDEDE"/>
                                  <w:spacing w:val="11"/>
                                  <w:w w:val="103"/>
                                  <w:sz w:val="10"/>
                                </w:rPr>
                                <w:t xml:space="preserve"> </w:t>
                              </w:r>
                              <w:r>
                                <w:rPr>
                                  <w:color w:val="DEDEDE"/>
                                  <w:w w:val="103"/>
                                  <w:sz w:val="10"/>
                                </w:rPr>
                                <w:t>the</w:t>
                              </w:r>
                              <w:r>
                                <w:rPr>
                                  <w:color w:val="DEDEDE"/>
                                  <w:spacing w:val="11"/>
                                  <w:w w:val="103"/>
                                  <w:sz w:val="10"/>
                                </w:rPr>
                                <w:t xml:space="preserve"> </w:t>
                              </w:r>
                              <w:r>
                                <w:rPr>
                                  <w:color w:val="DEDEDE"/>
                                  <w:w w:val="103"/>
                                  <w:sz w:val="10"/>
                                </w:rPr>
                                <w:t>Federal</w:t>
                              </w:r>
                              <w:r>
                                <w:rPr>
                                  <w:color w:val="DEDEDE"/>
                                  <w:spacing w:val="11"/>
                                  <w:w w:val="103"/>
                                  <w:sz w:val="10"/>
                                </w:rPr>
                                <w:t xml:space="preserve"> </w:t>
                              </w:r>
                              <w:r>
                                <w:rPr>
                                  <w:color w:val="DEDEDE"/>
                                  <w:w w:val="103"/>
                                  <w:sz w:val="10"/>
                                </w:rPr>
                                <w:t>Republic</w:t>
                              </w:r>
                              <w:r>
                                <w:rPr>
                                  <w:color w:val="DEDEDE"/>
                                  <w:spacing w:val="11"/>
                                  <w:w w:val="103"/>
                                  <w:sz w:val="10"/>
                                </w:rPr>
                                <w:t xml:space="preserve"> </w:t>
                              </w:r>
                              <w:r>
                                <w:rPr>
                                  <w:color w:val="DEDEDE"/>
                                  <w:w w:val="103"/>
                                  <w:sz w:val="10"/>
                                </w:rPr>
                                <w:t>of</w:t>
                              </w:r>
                              <w:r>
                                <w:rPr>
                                  <w:color w:val="DEDEDE"/>
                                  <w:spacing w:val="11"/>
                                  <w:w w:val="103"/>
                                  <w:sz w:val="10"/>
                                </w:rPr>
                                <w:t xml:space="preserve"> </w:t>
                              </w:r>
                              <w:r>
                                <w:rPr>
                                  <w:color w:val="DEDEDE"/>
                                  <w:w w:val="103"/>
                                  <w:sz w:val="10"/>
                                </w:rPr>
                                <w:t>Germany</w:t>
                              </w:r>
                              <w:r>
                                <w:rPr>
                                  <w:color w:val="DEDEDE"/>
                                  <w:spacing w:val="11"/>
                                  <w:w w:val="103"/>
                                  <w:sz w:val="10"/>
                                </w:rPr>
                                <w:t xml:space="preserve"> </w:t>
                              </w:r>
                            </w:p>
                          </w:txbxContent>
                        </wps:txbx>
                        <wps:bodyPr horzOverflow="overflow" vert="horz" lIns="0" tIns="0" rIns="0" bIns="0" rtlCol="0">
                          <a:noAutofit/>
                        </wps:bodyPr>
                      </wps:wsp>
                      <wps:wsp>
                        <wps:cNvPr id="116712" name="Rectangle 116712"/>
                        <wps:cNvSpPr/>
                        <wps:spPr>
                          <a:xfrm>
                            <a:off x="2301849" y="1166042"/>
                            <a:ext cx="2209025" cy="124009"/>
                          </a:xfrm>
                          <a:prstGeom prst="rect">
                            <a:avLst/>
                          </a:prstGeom>
                          <a:ln>
                            <a:noFill/>
                          </a:ln>
                        </wps:spPr>
                        <wps:txbx>
                          <w:txbxContent>
                            <w:p w14:paraId="6113CC76" w14:textId="77777777" w:rsidR="006E2FA2" w:rsidRDefault="006E2FA2">
                              <w:pPr>
                                <w:spacing w:after="160" w:line="259" w:lineRule="auto"/>
                                <w:ind w:left="0" w:firstLine="0"/>
                                <w:jc w:val="left"/>
                              </w:pPr>
                              <w:r>
                                <w:rPr>
                                  <w:color w:val="DEDEDE"/>
                                  <w:w w:val="101"/>
                                  <w:sz w:val="10"/>
                                </w:rPr>
                                <w:t>FRG/West</w:t>
                              </w:r>
                              <w:r>
                                <w:rPr>
                                  <w:color w:val="DEDEDE"/>
                                  <w:spacing w:val="11"/>
                                  <w:w w:val="101"/>
                                  <w:sz w:val="10"/>
                                </w:rPr>
                                <w:t xml:space="preserve"> </w:t>
                              </w:r>
                              <w:r>
                                <w:rPr>
                                  <w:color w:val="DEDEDE"/>
                                  <w:w w:val="101"/>
                                  <w:sz w:val="10"/>
                                </w:rPr>
                                <w:t>Germany)</w:t>
                              </w:r>
                              <w:r>
                                <w:rPr>
                                  <w:color w:val="DEDEDE"/>
                                  <w:spacing w:val="11"/>
                                  <w:w w:val="101"/>
                                  <w:sz w:val="10"/>
                                </w:rPr>
                                <w:t xml:space="preserve"> </w:t>
                              </w:r>
                              <w:r>
                                <w:rPr>
                                  <w:color w:val="DEDEDE"/>
                                  <w:w w:val="101"/>
                                  <w:sz w:val="10"/>
                                </w:rPr>
                                <w:t>to</w:t>
                              </w:r>
                              <w:r>
                                <w:rPr>
                                  <w:color w:val="DEDEDE"/>
                                  <w:spacing w:val="11"/>
                                  <w:w w:val="101"/>
                                  <w:sz w:val="10"/>
                                </w:rPr>
                                <w:t xml:space="preserve"> </w:t>
                              </w:r>
                              <w:r>
                                <w:rPr>
                                  <w:color w:val="DEDEDE"/>
                                  <w:w w:val="101"/>
                                  <w:sz w:val="10"/>
                                </w:rPr>
                                <w:t>form</w:t>
                              </w:r>
                              <w:r>
                                <w:rPr>
                                  <w:color w:val="DEDEDE"/>
                                  <w:spacing w:val="11"/>
                                  <w:w w:val="101"/>
                                  <w:sz w:val="10"/>
                                </w:rPr>
                                <w:t xml:space="preserve"> </w:t>
                              </w:r>
                              <w:r>
                                <w:rPr>
                                  <w:color w:val="DEDEDE"/>
                                  <w:w w:val="101"/>
                                  <w:sz w:val="10"/>
                                </w:rPr>
                                <w:t>the</w:t>
                              </w:r>
                              <w:r>
                                <w:rPr>
                                  <w:color w:val="DEDEDE"/>
                                  <w:spacing w:val="11"/>
                                  <w:w w:val="101"/>
                                  <w:sz w:val="10"/>
                                </w:rPr>
                                <w:t xml:space="preserve"> </w:t>
                              </w:r>
                              <w:r>
                                <w:rPr>
                                  <w:color w:val="DEDEDE"/>
                                  <w:w w:val="101"/>
                                  <w:sz w:val="10"/>
                                </w:rPr>
                                <w:t>reunited</w:t>
                              </w:r>
                              <w:r>
                                <w:rPr>
                                  <w:color w:val="DEDEDE"/>
                                  <w:spacing w:val="11"/>
                                  <w:w w:val="101"/>
                                  <w:sz w:val="10"/>
                                </w:rPr>
                                <w:t xml:space="preserve"> </w:t>
                              </w:r>
                              <w:r>
                                <w:rPr>
                                  <w:color w:val="DEDEDE"/>
                                  <w:w w:val="101"/>
                                  <w:sz w:val="10"/>
                                </w:rPr>
                                <w:t>nation</w:t>
                              </w:r>
                              <w:r>
                                <w:rPr>
                                  <w:color w:val="DEDEDE"/>
                                  <w:spacing w:val="11"/>
                                  <w:w w:val="101"/>
                                  <w:sz w:val="10"/>
                                </w:rPr>
                                <w:t xml:space="preserve"> </w:t>
                              </w:r>
                              <w:r>
                                <w:rPr>
                                  <w:color w:val="DEDEDE"/>
                                  <w:w w:val="101"/>
                                  <w:sz w:val="10"/>
                                </w:rPr>
                                <w:t>of</w:t>
                              </w:r>
                              <w:r>
                                <w:rPr>
                                  <w:color w:val="DEDEDE"/>
                                  <w:spacing w:val="11"/>
                                  <w:w w:val="101"/>
                                  <w:sz w:val="10"/>
                                </w:rPr>
                                <w:t xml:space="preserve"> </w:t>
                              </w:r>
                              <w:r>
                                <w:rPr>
                                  <w:color w:val="DEDEDE"/>
                                  <w:w w:val="101"/>
                                  <w:sz w:val="10"/>
                                </w:rPr>
                                <w:t>Germany,</w:t>
                              </w:r>
                            </w:p>
                          </w:txbxContent>
                        </wps:txbx>
                        <wps:bodyPr horzOverflow="overflow" vert="horz" lIns="0" tIns="0" rIns="0" bIns="0" rtlCol="0">
                          <a:noAutofit/>
                        </wps:bodyPr>
                      </wps:wsp>
                      <wps:wsp>
                        <wps:cNvPr id="116711" name="Rectangle 116711"/>
                        <wps:cNvSpPr/>
                        <wps:spPr>
                          <a:xfrm>
                            <a:off x="2277057" y="1166042"/>
                            <a:ext cx="32973" cy="124009"/>
                          </a:xfrm>
                          <a:prstGeom prst="rect">
                            <a:avLst/>
                          </a:prstGeom>
                          <a:ln>
                            <a:noFill/>
                          </a:ln>
                        </wps:spPr>
                        <wps:txbx>
                          <w:txbxContent>
                            <w:p w14:paraId="0BB29619" w14:textId="77777777" w:rsidR="006E2FA2" w:rsidRDefault="006E2FA2">
                              <w:pPr>
                                <w:spacing w:after="160" w:line="259" w:lineRule="auto"/>
                                <w:ind w:left="0" w:firstLine="0"/>
                                <w:jc w:val="left"/>
                              </w:pPr>
                              <w:r>
                                <w:rPr>
                                  <w:color w:val="DEDEDE"/>
                                  <w:w w:val="130"/>
                                  <w:sz w:val="10"/>
                                </w:rPr>
                                <w:t>(</w:t>
                              </w:r>
                            </w:p>
                          </w:txbxContent>
                        </wps:txbx>
                        <wps:bodyPr horzOverflow="overflow" vert="horz" lIns="0" tIns="0" rIns="0" bIns="0" rtlCol="0">
                          <a:noAutofit/>
                        </wps:bodyPr>
                      </wps:wsp>
                      <wps:wsp>
                        <wps:cNvPr id="14353" name="Rectangle 14353"/>
                        <wps:cNvSpPr/>
                        <wps:spPr>
                          <a:xfrm>
                            <a:off x="2277057" y="1245707"/>
                            <a:ext cx="2451280" cy="124009"/>
                          </a:xfrm>
                          <a:prstGeom prst="rect">
                            <a:avLst/>
                          </a:prstGeom>
                          <a:ln>
                            <a:noFill/>
                          </a:ln>
                        </wps:spPr>
                        <wps:txbx>
                          <w:txbxContent>
                            <w:p w14:paraId="511A8559" w14:textId="77777777" w:rsidR="006E2FA2" w:rsidRDefault="006E2FA2">
                              <w:pPr>
                                <w:spacing w:after="160" w:line="259" w:lineRule="auto"/>
                                <w:ind w:left="0" w:firstLine="0"/>
                                <w:jc w:val="left"/>
                              </w:pPr>
                              <w:proofErr w:type="gramStart"/>
                              <w:r>
                                <w:rPr>
                                  <w:color w:val="DEDEDE"/>
                                  <w:sz w:val="10"/>
                                </w:rPr>
                                <w:t>and</w:t>
                              </w:r>
                              <w:proofErr w:type="gramEnd"/>
                              <w:r>
                                <w:rPr>
                                  <w:color w:val="DEDEDE"/>
                                  <w:spacing w:val="11"/>
                                  <w:sz w:val="10"/>
                                </w:rPr>
                                <w:t xml:space="preserve"> </w:t>
                              </w:r>
                              <w:r>
                                <w:rPr>
                                  <w:color w:val="DEDEDE"/>
                                  <w:sz w:val="10"/>
                                </w:rPr>
                                <w:t>when</w:t>
                              </w:r>
                              <w:r>
                                <w:rPr>
                                  <w:color w:val="DEDEDE"/>
                                  <w:spacing w:val="11"/>
                                  <w:sz w:val="10"/>
                                </w:rPr>
                                <w:t xml:space="preserve"> </w:t>
                              </w:r>
                              <w:r>
                                <w:rPr>
                                  <w:color w:val="DEDEDE"/>
                                  <w:sz w:val="10"/>
                                </w:rPr>
                                <w:t>Berlin</w:t>
                              </w:r>
                              <w:r>
                                <w:rPr>
                                  <w:color w:val="DEDEDE"/>
                                  <w:spacing w:val="11"/>
                                  <w:sz w:val="10"/>
                                </w:rPr>
                                <w:t xml:space="preserve"> </w:t>
                              </w:r>
                              <w:r>
                                <w:rPr>
                                  <w:color w:val="DEDEDE"/>
                                  <w:sz w:val="10"/>
                                </w:rPr>
                                <w:t>reunited</w:t>
                              </w:r>
                              <w:r>
                                <w:rPr>
                                  <w:color w:val="DEDEDE"/>
                                  <w:spacing w:val="11"/>
                                  <w:sz w:val="10"/>
                                </w:rPr>
                                <w:t xml:space="preserve"> </w:t>
                              </w:r>
                              <w:r>
                                <w:rPr>
                                  <w:color w:val="DEDEDE"/>
                                  <w:sz w:val="10"/>
                                </w:rPr>
                                <w:t>into</w:t>
                              </w:r>
                              <w:r>
                                <w:rPr>
                                  <w:color w:val="DEDEDE"/>
                                  <w:spacing w:val="11"/>
                                  <w:sz w:val="10"/>
                                </w:rPr>
                                <w:t xml:space="preserve"> </w:t>
                              </w:r>
                              <w:r>
                                <w:rPr>
                                  <w:color w:val="DEDEDE"/>
                                  <w:sz w:val="10"/>
                                </w:rPr>
                                <w:t>a</w:t>
                              </w:r>
                              <w:r>
                                <w:rPr>
                                  <w:color w:val="DEDEDE"/>
                                  <w:spacing w:val="11"/>
                                  <w:sz w:val="10"/>
                                </w:rPr>
                                <w:t xml:space="preserve"> </w:t>
                              </w:r>
                              <w:r>
                                <w:rPr>
                                  <w:color w:val="DEDEDE"/>
                                  <w:sz w:val="10"/>
                                </w:rPr>
                                <w:t>single</w:t>
                              </w:r>
                              <w:r>
                                <w:rPr>
                                  <w:color w:val="DEDEDE"/>
                                  <w:spacing w:val="11"/>
                                  <w:sz w:val="10"/>
                                </w:rPr>
                                <w:t xml:space="preserve"> </w:t>
                              </w:r>
                              <w:r>
                                <w:rPr>
                                  <w:color w:val="DEDEDE"/>
                                  <w:sz w:val="10"/>
                                </w:rPr>
                                <w:t>city,</w:t>
                              </w:r>
                              <w:r>
                                <w:rPr>
                                  <w:color w:val="DEDEDE"/>
                                  <w:spacing w:val="11"/>
                                  <w:sz w:val="10"/>
                                </w:rPr>
                                <w:t xml:space="preserve"> </w:t>
                              </w:r>
                              <w:r>
                                <w:rPr>
                                  <w:color w:val="DEDEDE"/>
                                  <w:sz w:val="10"/>
                                </w:rPr>
                                <w:t>as</w:t>
                              </w:r>
                              <w:r>
                                <w:rPr>
                                  <w:color w:val="DEDEDE"/>
                                  <w:spacing w:val="11"/>
                                  <w:sz w:val="10"/>
                                </w:rPr>
                                <w:t xml:space="preserve"> </w:t>
                              </w:r>
                              <w:r>
                                <w:rPr>
                                  <w:color w:val="DEDEDE"/>
                                  <w:sz w:val="10"/>
                                </w:rPr>
                                <w:t>provided</w:t>
                              </w:r>
                              <w:r>
                                <w:rPr>
                                  <w:color w:val="DEDEDE"/>
                                  <w:spacing w:val="11"/>
                                  <w:sz w:val="10"/>
                                </w:rPr>
                                <w:t xml:space="preserve"> </w:t>
                              </w:r>
                              <w:r>
                                <w:rPr>
                                  <w:color w:val="DEDEDE"/>
                                  <w:sz w:val="10"/>
                                </w:rPr>
                                <w:t>by</w:t>
                              </w:r>
                              <w:r>
                                <w:rPr>
                                  <w:color w:val="DEDEDE"/>
                                  <w:spacing w:val="11"/>
                                  <w:sz w:val="10"/>
                                </w:rPr>
                                <w:t xml:space="preserve"> </w:t>
                              </w:r>
                              <w:r>
                                <w:rPr>
                                  <w:color w:val="DEDEDE"/>
                                  <w:sz w:val="10"/>
                                </w:rPr>
                                <w:t>its</w:t>
                              </w:r>
                              <w:r>
                                <w:rPr>
                                  <w:color w:val="DEDEDE"/>
                                  <w:spacing w:val="11"/>
                                  <w:sz w:val="10"/>
                                </w:rPr>
                                <w:t xml:space="preserve"> </w:t>
                              </w:r>
                              <w:r>
                                <w:rPr>
                                  <w:color w:val="DEDEDE"/>
                                  <w:sz w:val="10"/>
                                </w:rPr>
                                <w:t>then</w:t>
                              </w:r>
                              <w:r>
                                <w:rPr>
                                  <w:color w:val="DEDEDE"/>
                                  <w:spacing w:val="11"/>
                                  <w:sz w:val="10"/>
                                </w:rPr>
                                <w:t xml:space="preserve"> </w:t>
                              </w:r>
                              <w:r>
                                <w:rPr>
                                  <w:color w:val="DEDEDE"/>
                                  <w:sz w:val="10"/>
                                </w:rPr>
                                <w:t>...</w:t>
                              </w:r>
                            </w:p>
                          </w:txbxContent>
                        </wps:txbx>
                        <wps:bodyPr horzOverflow="overflow" vert="horz" lIns="0" tIns="0" rIns="0" bIns="0" rtlCol="0">
                          <a:noAutofit/>
                        </wps:bodyPr>
                      </wps:wsp>
                      <pic:pic xmlns:pic="http://schemas.openxmlformats.org/drawingml/2006/picture">
                        <pic:nvPicPr>
                          <pic:cNvPr id="14354" name="Picture 14354"/>
                          <pic:cNvPicPr/>
                        </pic:nvPicPr>
                        <pic:blipFill>
                          <a:blip r:embed="rId125"/>
                          <a:stretch>
                            <a:fillRect/>
                          </a:stretch>
                        </pic:blipFill>
                        <pic:spPr>
                          <a:xfrm>
                            <a:off x="2218289" y="1419813"/>
                            <a:ext cx="1938454" cy="117538"/>
                          </a:xfrm>
                          <a:prstGeom prst="rect">
                            <a:avLst/>
                          </a:prstGeom>
                        </pic:spPr>
                      </pic:pic>
                      <wps:wsp>
                        <wps:cNvPr id="14355" name="Rectangle 14355"/>
                        <wps:cNvSpPr/>
                        <wps:spPr>
                          <a:xfrm>
                            <a:off x="2277057" y="1427799"/>
                            <a:ext cx="1588725" cy="124009"/>
                          </a:xfrm>
                          <a:prstGeom prst="rect">
                            <a:avLst/>
                          </a:prstGeom>
                          <a:ln>
                            <a:noFill/>
                          </a:ln>
                        </wps:spPr>
                        <wps:txbx>
                          <w:txbxContent>
                            <w:p w14:paraId="53EE0454" w14:textId="77777777" w:rsidR="006E2FA2" w:rsidRDefault="006E2FA2">
                              <w:pPr>
                                <w:spacing w:after="160" w:line="259" w:lineRule="auto"/>
                                <w:ind w:left="0" w:firstLine="0"/>
                                <w:jc w:val="left"/>
                              </w:pPr>
                              <w:r>
                                <w:rPr>
                                  <w:color w:val="848484"/>
                                  <w:w w:val="104"/>
                                  <w:sz w:val="10"/>
                                </w:rPr>
                                <w:t>https://en.wikipedia.org/wiki/German_reuni</w:t>
                              </w:r>
                            </w:p>
                          </w:txbxContent>
                        </wps:txbx>
                        <wps:bodyPr horzOverflow="overflow" vert="horz" lIns="0" tIns="0" rIns="0" bIns="0" rtlCol="0">
                          <a:noAutofit/>
                        </wps:bodyPr>
                      </wps:wsp>
                      <wps:wsp>
                        <wps:cNvPr id="14356" name="Rectangle 14356"/>
                        <wps:cNvSpPr/>
                        <wps:spPr>
                          <a:xfrm>
                            <a:off x="3471587" y="1427799"/>
                            <a:ext cx="45433" cy="124009"/>
                          </a:xfrm>
                          <a:prstGeom prst="rect">
                            <a:avLst/>
                          </a:prstGeom>
                          <a:ln>
                            <a:noFill/>
                          </a:ln>
                        </wps:spPr>
                        <wps:txbx>
                          <w:txbxContent>
                            <w:p w14:paraId="551DD093" w14:textId="77777777" w:rsidR="006E2FA2" w:rsidRDefault="006E2FA2">
                              <w:pPr>
                                <w:spacing w:after="160" w:line="259" w:lineRule="auto"/>
                                <w:ind w:left="0" w:firstLine="0"/>
                                <w:jc w:val="left"/>
                              </w:pPr>
                              <w:proofErr w:type="gramStart"/>
                              <w:r>
                                <w:rPr>
                                  <w:color w:val="848484"/>
                                  <w:w w:val="103"/>
                                  <w:sz w:val="10"/>
                                </w:rPr>
                                <w:t>fi</w:t>
                              </w:r>
                              <w:proofErr w:type="gramEnd"/>
                            </w:p>
                          </w:txbxContent>
                        </wps:txbx>
                        <wps:bodyPr horzOverflow="overflow" vert="horz" lIns="0" tIns="0" rIns="0" bIns="0" rtlCol="0">
                          <a:noAutofit/>
                        </wps:bodyPr>
                      </wps:wsp>
                      <wps:wsp>
                        <wps:cNvPr id="14357" name="Rectangle 14357"/>
                        <wps:cNvSpPr/>
                        <wps:spPr>
                          <a:xfrm>
                            <a:off x="3505748" y="1427799"/>
                            <a:ext cx="215469" cy="124009"/>
                          </a:xfrm>
                          <a:prstGeom prst="rect">
                            <a:avLst/>
                          </a:prstGeom>
                          <a:ln>
                            <a:noFill/>
                          </a:ln>
                        </wps:spPr>
                        <wps:txbx>
                          <w:txbxContent>
                            <w:p w14:paraId="29D2B833" w14:textId="77777777" w:rsidR="006E2FA2" w:rsidRDefault="006E2FA2">
                              <w:pPr>
                                <w:spacing w:after="160" w:line="259" w:lineRule="auto"/>
                                <w:ind w:left="0" w:firstLine="0"/>
                                <w:jc w:val="left"/>
                              </w:pPr>
                              <w:proofErr w:type="gramStart"/>
                              <w:r>
                                <w:rPr>
                                  <w:color w:val="848484"/>
                                  <w:w w:val="102"/>
                                  <w:sz w:val="10"/>
                                </w:rPr>
                                <w:t>cation</w:t>
                              </w:r>
                              <w:proofErr w:type="gramEnd"/>
                            </w:p>
                          </w:txbxContent>
                        </wps:txbx>
                        <wps:bodyPr horzOverflow="overflow" vert="horz" lIns="0" tIns="0" rIns="0" bIns="0" rtlCol="0">
                          <a:noAutofit/>
                        </wps:bodyPr>
                      </wps:wsp>
                      <pic:pic xmlns:pic="http://schemas.openxmlformats.org/drawingml/2006/picture">
                        <pic:nvPicPr>
                          <pic:cNvPr id="14358" name="Picture 14358"/>
                          <pic:cNvPicPr/>
                        </pic:nvPicPr>
                        <pic:blipFill>
                          <a:blip r:embed="rId126"/>
                          <a:stretch>
                            <a:fillRect/>
                          </a:stretch>
                        </pic:blipFill>
                        <pic:spPr>
                          <a:xfrm>
                            <a:off x="2210415" y="1748525"/>
                            <a:ext cx="1954202" cy="211955"/>
                          </a:xfrm>
                          <a:prstGeom prst="rect">
                            <a:avLst/>
                          </a:prstGeom>
                        </pic:spPr>
                      </pic:pic>
                      <wps:wsp>
                        <wps:cNvPr id="14359" name="Rectangle 14359"/>
                        <wps:cNvSpPr/>
                        <wps:spPr>
                          <a:xfrm>
                            <a:off x="2322580" y="1774119"/>
                            <a:ext cx="719764" cy="177156"/>
                          </a:xfrm>
                          <a:prstGeom prst="rect">
                            <a:avLst/>
                          </a:prstGeom>
                          <a:ln>
                            <a:noFill/>
                          </a:ln>
                        </wps:spPr>
                        <wps:txbx>
                          <w:txbxContent>
                            <w:p w14:paraId="29664A09"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wps:txbx>
                        <wps:bodyPr horzOverflow="overflow" vert="horz" lIns="0" tIns="0" rIns="0" bIns="0" rtlCol="0">
                          <a:noAutofit/>
                        </wps:bodyPr>
                      </wps:wsp>
                      <wps:wsp>
                        <wps:cNvPr id="14360" name="Rectangle 14360"/>
                        <wps:cNvSpPr/>
                        <wps:spPr>
                          <a:xfrm>
                            <a:off x="2863757" y="1774119"/>
                            <a:ext cx="64905" cy="177156"/>
                          </a:xfrm>
                          <a:prstGeom prst="rect">
                            <a:avLst/>
                          </a:prstGeom>
                          <a:ln>
                            <a:noFill/>
                          </a:ln>
                        </wps:spPr>
                        <wps:txbx>
                          <w:txbxContent>
                            <w:p w14:paraId="415FA2A9" w14:textId="77777777" w:rsidR="006E2FA2" w:rsidRDefault="006E2FA2">
                              <w:pPr>
                                <w:spacing w:after="160" w:line="259" w:lineRule="auto"/>
                                <w:ind w:left="0" w:firstLine="0"/>
                                <w:jc w:val="left"/>
                              </w:pPr>
                              <w:proofErr w:type="gramStart"/>
                              <w:r>
                                <w:rPr>
                                  <w:color w:val="DEDEDE"/>
                                  <w:w w:val="103"/>
                                  <w:sz w:val="14"/>
                                </w:rPr>
                                <w:t>fi</w:t>
                              </w:r>
                              <w:proofErr w:type="gramEnd"/>
                            </w:p>
                          </w:txbxContent>
                        </wps:txbx>
                        <wps:bodyPr horzOverflow="overflow" vert="horz" lIns="0" tIns="0" rIns="0" bIns="0" rtlCol="0">
                          <a:noAutofit/>
                        </wps:bodyPr>
                      </wps:wsp>
                      <wps:wsp>
                        <wps:cNvPr id="14361" name="Rectangle 14361"/>
                        <wps:cNvSpPr/>
                        <wps:spPr>
                          <a:xfrm>
                            <a:off x="2912557" y="1774119"/>
                            <a:ext cx="307450" cy="177156"/>
                          </a:xfrm>
                          <a:prstGeom prst="rect">
                            <a:avLst/>
                          </a:prstGeom>
                          <a:ln>
                            <a:noFill/>
                          </a:ln>
                        </wps:spPr>
                        <wps:txbx>
                          <w:txbxContent>
                            <w:p w14:paraId="7140C439" w14:textId="77777777" w:rsidR="006E2FA2" w:rsidRDefault="006E2FA2">
                              <w:pPr>
                                <w:spacing w:after="160" w:line="259" w:lineRule="auto"/>
                                <w:ind w:left="0" w:firstLine="0"/>
                                <w:jc w:val="left"/>
                              </w:pPr>
                              <w:proofErr w:type="gramStart"/>
                              <w:r>
                                <w:rPr>
                                  <w:color w:val="DEDEDE"/>
                                  <w:w w:val="102"/>
                                  <w:sz w:val="14"/>
                                </w:rPr>
                                <w:t>cation</w:t>
                              </w:r>
                              <w:proofErr w:type="gramEnd"/>
                            </w:p>
                          </w:txbxContent>
                        </wps:txbx>
                        <wps:bodyPr horzOverflow="overflow" vert="horz" lIns="0" tIns="0" rIns="0" bIns="0" rtlCol="0">
                          <a:noAutofit/>
                        </wps:bodyPr>
                      </wps:wsp>
                      <wps:wsp>
                        <wps:cNvPr id="14362" name="Shape 14362"/>
                        <wps:cNvSpPr/>
                        <wps:spPr>
                          <a:xfrm>
                            <a:off x="2186012" y="2002097"/>
                            <a:ext cx="2003007" cy="0"/>
                          </a:xfrm>
                          <a:custGeom>
                            <a:avLst/>
                            <a:gdLst/>
                            <a:ahLst/>
                            <a:cxnLst/>
                            <a:rect l="0" t="0" r="0" b="0"/>
                            <a:pathLst>
                              <a:path w="2003007">
                                <a:moveTo>
                                  <a:pt x="0" y="0"/>
                                </a:moveTo>
                                <a:lnTo>
                                  <a:pt x="2003007"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4363" name="Shape 14363"/>
                        <wps:cNvSpPr/>
                        <wps:spPr>
                          <a:xfrm>
                            <a:off x="2186012" y="2138666"/>
                            <a:ext cx="2003007" cy="0"/>
                          </a:xfrm>
                          <a:custGeom>
                            <a:avLst/>
                            <a:gdLst/>
                            <a:ahLst/>
                            <a:cxnLst/>
                            <a:rect l="0" t="0" r="0" b="0"/>
                            <a:pathLst>
                              <a:path w="2003007">
                                <a:moveTo>
                                  <a:pt x="0" y="0"/>
                                </a:moveTo>
                                <a:lnTo>
                                  <a:pt x="2003007" y="0"/>
                                </a:lnTo>
                              </a:path>
                            </a:pathLst>
                          </a:custGeom>
                          <a:ln w="3414" cap="flat">
                            <a:miter lim="100000"/>
                          </a:ln>
                        </wps:spPr>
                        <wps:style>
                          <a:lnRef idx="1">
                            <a:srgbClr val="DEDEDE"/>
                          </a:lnRef>
                          <a:fillRef idx="0">
                            <a:srgbClr val="000000">
                              <a:alpha val="0"/>
                            </a:srgbClr>
                          </a:fillRef>
                          <a:effectRef idx="0">
                            <a:scrgbClr r="0" g="0" b="0"/>
                          </a:effectRef>
                          <a:fontRef idx="none"/>
                        </wps:style>
                        <wps:bodyPr/>
                      </wps:wsp>
                      <wps:wsp>
                        <wps:cNvPr id="19322" name="Rectangle 19322"/>
                        <wps:cNvSpPr/>
                        <wps:spPr>
                          <a:xfrm>
                            <a:off x="2888969" y="1998583"/>
                            <a:ext cx="799273" cy="159440"/>
                          </a:xfrm>
                          <a:prstGeom prst="rect">
                            <a:avLst/>
                          </a:prstGeom>
                          <a:ln>
                            <a:noFill/>
                          </a:ln>
                        </wps:spPr>
                        <wps:txbx>
                          <w:txbxContent>
                            <w:p w14:paraId="1A3E22BA" w14:textId="77777777" w:rsidR="006E2FA2" w:rsidRDefault="006E2FA2">
                              <w:pPr>
                                <w:spacing w:after="160" w:line="259" w:lineRule="auto"/>
                                <w:ind w:left="0" w:firstLine="0"/>
                                <w:jc w:val="left"/>
                              </w:pPr>
                              <w:proofErr w:type="gramStart"/>
                              <w:r>
                                <w:rPr>
                                  <w:color w:val="DEDEDE"/>
                                  <w:sz w:val="13"/>
                                </w:rPr>
                                <w:t>historical</w:t>
                              </w:r>
                              <w:proofErr w:type="gramEnd"/>
                              <w:r>
                                <w:rPr>
                                  <w:color w:val="DEDEDE"/>
                                  <w:spacing w:val="13"/>
                                  <w:sz w:val="13"/>
                                </w:rPr>
                                <w:t xml:space="preserve"> </w:t>
                              </w:r>
                              <w:r>
                                <w:rPr>
                                  <w:color w:val="DEDEDE"/>
                                  <w:sz w:val="13"/>
                                </w:rPr>
                                <w:t>changes</w:t>
                              </w:r>
                            </w:p>
                          </w:txbxContent>
                        </wps:txbx>
                        <wps:bodyPr horzOverflow="overflow" vert="horz" lIns="0" tIns="0" rIns="0" bIns="0" rtlCol="0">
                          <a:noAutofit/>
                        </wps:bodyPr>
                      </wps:wsp>
                      <wps:wsp>
                        <wps:cNvPr id="19321" name="Rectangle 19321"/>
                        <wps:cNvSpPr/>
                        <wps:spPr>
                          <a:xfrm>
                            <a:off x="2320953" y="1998583"/>
                            <a:ext cx="519734" cy="159440"/>
                          </a:xfrm>
                          <a:prstGeom prst="rect">
                            <a:avLst/>
                          </a:prstGeom>
                          <a:ln>
                            <a:noFill/>
                          </a:ln>
                        </wps:spPr>
                        <wps:txbx>
                          <w:txbxContent>
                            <w:p w14:paraId="56A61559" w14:textId="77777777" w:rsidR="006E2FA2" w:rsidRDefault="006E2FA2">
                              <w:pPr>
                                <w:spacing w:after="160" w:line="259" w:lineRule="auto"/>
                                <w:ind w:left="0" w:firstLine="0"/>
                                <w:jc w:val="left"/>
                              </w:pPr>
                              <w:proofErr w:type="gramStart"/>
                              <w:r>
                                <w:rPr>
                                  <w:color w:val="DEDEDE"/>
                                  <w:sz w:val="13"/>
                                </w:rPr>
                                <w:t>information</w:t>
                              </w:r>
                              <w:proofErr w:type="gramEnd"/>
                            </w:p>
                          </w:txbxContent>
                        </wps:txbx>
                        <wps:bodyPr horzOverflow="overflow" vert="horz" lIns="0" tIns="0" rIns="0" bIns="0" rtlCol="0">
                          <a:noAutofit/>
                        </wps:bodyPr>
                      </wps:wsp>
                      <wps:wsp>
                        <wps:cNvPr id="14365" name="Rectangle 14365"/>
                        <wps:cNvSpPr/>
                        <wps:spPr>
                          <a:xfrm>
                            <a:off x="3669099" y="1998583"/>
                            <a:ext cx="504041" cy="159440"/>
                          </a:xfrm>
                          <a:prstGeom prst="rect">
                            <a:avLst/>
                          </a:prstGeom>
                          <a:ln>
                            <a:noFill/>
                          </a:ln>
                        </wps:spPr>
                        <wps:txbx>
                          <w:txbxContent>
                            <w:p w14:paraId="2B054F79" w14:textId="77777777" w:rsidR="006E2FA2" w:rsidRDefault="006E2FA2">
                              <w:pPr>
                                <w:spacing w:after="160" w:line="259" w:lineRule="auto"/>
                                <w:ind w:left="0" w:firstLine="0"/>
                                <w:jc w:val="left"/>
                              </w:pPr>
                              <w:proofErr w:type="gramStart"/>
                              <w:r>
                                <w:rPr>
                                  <w:color w:val="D57D00"/>
                                  <w:w w:val="101"/>
                                  <w:sz w:val="13"/>
                                </w:rPr>
                                <w:t>multimedia</w:t>
                              </w:r>
                              <w:proofErr w:type="gramEnd"/>
                            </w:p>
                          </w:txbxContent>
                        </wps:txbx>
                        <wps:bodyPr horzOverflow="overflow" vert="horz" lIns="0" tIns="0" rIns="0" bIns="0" rtlCol="0">
                          <a:noAutofit/>
                        </wps:bodyPr>
                      </wps:wsp>
                      <wps:wsp>
                        <wps:cNvPr id="14366" name="Rectangle 14366"/>
                        <wps:cNvSpPr/>
                        <wps:spPr>
                          <a:xfrm>
                            <a:off x="2277886" y="3172728"/>
                            <a:ext cx="2237034" cy="106294"/>
                          </a:xfrm>
                          <a:prstGeom prst="rect">
                            <a:avLst/>
                          </a:prstGeom>
                          <a:ln>
                            <a:noFill/>
                          </a:ln>
                        </wps:spPr>
                        <wps:txbx>
                          <w:txbxContent>
                            <w:p w14:paraId="2EF39EE6" w14:textId="77777777" w:rsidR="006E2FA2" w:rsidRDefault="006E2FA2">
                              <w:pPr>
                                <w:spacing w:after="160" w:line="259" w:lineRule="auto"/>
                                <w:ind w:left="0" w:firstLine="0"/>
                                <w:jc w:val="left"/>
                              </w:pPr>
                              <w:r>
                                <w:rPr>
                                  <w:color w:val="848484"/>
                                  <w:w w:val="104"/>
                                  <w:sz w:val="9"/>
                                </w:rPr>
                                <w:t>https://commons.wikimedia.org/wiki/File:Thefalloftheberlinwall1989.JPG</w:t>
                              </w:r>
                            </w:p>
                          </w:txbxContent>
                        </wps:txbx>
                        <wps:bodyPr horzOverflow="overflow" vert="horz" lIns="0" tIns="0" rIns="0" bIns="0" rtlCol="0">
                          <a:noAutofit/>
                        </wps:bodyPr>
                      </wps:wsp>
                      <wps:wsp>
                        <wps:cNvPr id="14367" name="Shape 14367"/>
                        <wps:cNvSpPr/>
                        <wps:spPr>
                          <a:xfrm>
                            <a:off x="2228625" y="2490734"/>
                            <a:ext cx="136569" cy="136569"/>
                          </a:xfrm>
                          <a:custGeom>
                            <a:avLst/>
                            <a:gdLst/>
                            <a:ahLst/>
                            <a:cxnLst/>
                            <a:rect l="0" t="0" r="0" b="0"/>
                            <a:pathLst>
                              <a:path w="136569" h="136569">
                                <a:moveTo>
                                  <a:pt x="68285" y="0"/>
                                </a:moveTo>
                                <a:cubicBezTo>
                                  <a:pt x="106006" y="0"/>
                                  <a:pt x="136569" y="30563"/>
                                  <a:pt x="136569" y="68285"/>
                                </a:cubicBezTo>
                                <a:cubicBezTo>
                                  <a:pt x="136569" y="105983"/>
                                  <a:pt x="106006" y="136569"/>
                                  <a:pt x="68285" y="136569"/>
                                </a:cubicBezTo>
                                <a:cubicBezTo>
                                  <a:pt x="30563" y="136569"/>
                                  <a:pt x="0" y="105983"/>
                                  <a:pt x="0" y="68285"/>
                                </a:cubicBezTo>
                                <a:cubicBezTo>
                                  <a:pt x="0" y="30563"/>
                                  <a:pt x="30563" y="0"/>
                                  <a:pt x="68285" y="0"/>
                                </a:cubicBezTo>
                                <a:close/>
                              </a:path>
                            </a:pathLst>
                          </a:custGeom>
                          <a:ln w="0" cap="flat">
                            <a:miter lim="127000"/>
                          </a:ln>
                        </wps:spPr>
                        <wps:style>
                          <a:lnRef idx="0">
                            <a:srgbClr val="000000">
                              <a:alpha val="0"/>
                            </a:srgbClr>
                          </a:lnRef>
                          <a:fillRef idx="1">
                            <a:srgbClr val="D5C900"/>
                          </a:fillRef>
                          <a:effectRef idx="0">
                            <a:scrgbClr r="0" g="0" b="0"/>
                          </a:effectRef>
                          <a:fontRef idx="none"/>
                        </wps:style>
                        <wps:bodyPr/>
                      </wps:wsp>
                      <wps:wsp>
                        <wps:cNvPr id="14368" name="Shape 14368"/>
                        <wps:cNvSpPr/>
                        <wps:spPr>
                          <a:xfrm>
                            <a:off x="2275347" y="2522123"/>
                            <a:ext cx="43122" cy="73792"/>
                          </a:xfrm>
                          <a:custGeom>
                            <a:avLst/>
                            <a:gdLst/>
                            <a:ahLst/>
                            <a:cxnLst/>
                            <a:rect l="0" t="0" r="0" b="0"/>
                            <a:pathLst>
                              <a:path w="43122" h="73792">
                                <a:moveTo>
                                  <a:pt x="43122" y="0"/>
                                </a:moveTo>
                                <a:lnTo>
                                  <a:pt x="0" y="36896"/>
                                </a:lnTo>
                                <a:lnTo>
                                  <a:pt x="43122" y="73792"/>
                                </a:lnTo>
                              </a:path>
                            </a:pathLst>
                          </a:custGeom>
                          <a:ln w="13478" cap="rnd">
                            <a:round/>
                          </a:ln>
                        </wps:spPr>
                        <wps:style>
                          <a:lnRef idx="1">
                            <a:srgbClr val="FFFFFF"/>
                          </a:lnRef>
                          <a:fillRef idx="0">
                            <a:srgbClr val="000000">
                              <a:alpha val="0"/>
                            </a:srgbClr>
                          </a:fillRef>
                          <a:effectRef idx="0">
                            <a:scrgbClr r="0" g="0" b="0"/>
                          </a:effectRef>
                          <a:fontRef idx="none"/>
                        </wps:style>
                        <wps:bodyPr/>
                      </wps:wsp>
                      <wps:wsp>
                        <wps:cNvPr id="14369" name="Shape 14369"/>
                        <wps:cNvSpPr/>
                        <wps:spPr>
                          <a:xfrm>
                            <a:off x="4009839" y="2490734"/>
                            <a:ext cx="136569" cy="136569"/>
                          </a:xfrm>
                          <a:custGeom>
                            <a:avLst/>
                            <a:gdLst/>
                            <a:ahLst/>
                            <a:cxnLst/>
                            <a:rect l="0" t="0" r="0" b="0"/>
                            <a:pathLst>
                              <a:path w="136569" h="136569">
                                <a:moveTo>
                                  <a:pt x="68284" y="0"/>
                                </a:moveTo>
                                <a:cubicBezTo>
                                  <a:pt x="106006" y="0"/>
                                  <a:pt x="136569" y="30563"/>
                                  <a:pt x="136569" y="68285"/>
                                </a:cubicBezTo>
                                <a:cubicBezTo>
                                  <a:pt x="136569" y="105983"/>
                                  <a:pt x="106006" y="136569"/>
                                  <a:pt x="68284" y="136569"/>
                                </a:cubicBezTo>
                                <a:cubicBezTo>
                                  <a:pt x="30563" y="136569"/>
                                  <a:pt x="0" y="105983"/>
                                  <a:pt x="0" y="68285"/>
                                </a:cubicBezTo>
                                <a:cubicBezTo>
                                  <a:pt x="0" y="30563"/>
                                  <a:pt x="30563" y="0"/>
                                  <a:pt x="68284" y="0"/>
                                </a:cubicBezTo>
                                <a:close/>
                              </a:path>
                            </a:pathLst>
                          </a:custGeom>
                          <a:ln w="0" cap="rnd">
                            <a:round/>
                          </a:ln>
                        </wps:spPr>
                        <wps:style>
                          <a:lnRef idx="0">
                            <a:srgbClr val="000000">
                              <a:alpha val="0"/>
                            </a:srgbClr>
                          </a:lnRef>
                          <a:fillRef idx="1">
                            <a:srgbClr val="D5C900"/>
                          </a:fillRef>
                          <a:effectRef idx="0">
                            <a:scrgbClr r="0" g="0" b="0"/>
                          </a:effectRef>
                          <a:fontRef idx="none"/>
                        </wps:style>
                        <wps:bodyPr/>
                      </wps:wsp>
                      <wps:wsp>
                        <wps:cNvPr id="14370" name="Shape 14370"/>
                        <wps:cNvSpPr/>
                        <wps:spPr>
                          <a:xfrm>
                            <a:off x="4056561" y="2522123"/>
                            <a:ext cx="43127" cy="73792"/>
                          </a:xfrm>
                          <a:custGeom>
                            <a:avLst/>
                            <a:gdLst/>
                            <a:ahLst/>
                            <a:cxnLst/>
                            <a:rect l="0" t="0" r="0" b="0"/>
                            <a:pathLst>
                              <a:path w="43127" h="73792">
                                <a:moveTo>
                                  <a:pt x="0" y="0"/>
                                </a:moveTo>
                                <a:lnTo>
                                  <a:pt x="43127" y="36896"/>
                                </a:lnTo>
                                <a:lnTo>
                                  <a:pt x="0" y="73792"/>
                                </a:lnTo>
                              </a:path>
                            </a:pathLst>
                          </a:custGeom>
                          <a:ln w="13478"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4371" name="Picture 14371"/>
                          <pic:cNvPicPr/>
                        </pic:nvPicPr>
                        <pic:blipFill>
                          <a:blip r:embed="rId127"/>
                          <a:stretch>
                            <a:fillRect/>
                          </a:stretch>
                        </pic:blipFill>
                        <pic:spPr>
                          <a:xfrm>
                            <a:off x="2671863" y="2190194"/>
                            <a:ext cx="1031304" cy="776988"/>
                          </a:xfrm>
                          <a:prstGeom prst="rect">
                            <a:avLst/>
                          </a:prstGeom>
                        </pic:spPr>
                      </pic:pic>
                      <wps:wsp>
                        <wps:cNvPr id="14372" name="Rectangle 14372"/>
                        <wps:cNvSpPr/>
                        <wps:spPr>
                          <a:xfrm>
                            <a:off x="2277057" y="3031606"/>
                            <a:ext cx="946762" cy="106295"/>
                          </a:xfrm>
                          <a:prstGeom prst="rect">
                            <a:avLst/>
                          </a:prstGeom>
                          <a:ln>
                            <a:noFill/>
                          </a:ln>
                        </wps:spPr>
                        <wps:txbx>
                          <w:txbxContent>
                            <w:p w14:paraId="1B341B65" w14:textId="77777777" w:rsidR="006E2FA2" w:rsidRDefault="006E2FA2">
                              <w:pPr>
                                <w:spacing w:after="160" w:line="259" w:lineRule="auto"/>
                                <w:ind w:left="0" w:firstLine="0"/>
                                <w:jc w:val="left"/>
                              </w:pPr>
                              <w:r>
                                <w:rPr>
                                  <w:color w:val="848484"/>
                                  <w:w w:val="103"/>
                                  <w:sz w:val="9"/>
                                </w:rPr>
                                <w:t>Thefalloftheberlinwall1989.JPG</w:t>
                              </w:r>
                            </w:p>
                          </w:txbxContent>
                        </wps:txbx>
                        <wps:bodyPr horzOverflow="overflow" vert="horz" lIns="0" tIns="0" rIns="0" bIns="0" rtlCol="0">
                          <a:noAutofit/>
                        </wps:bodyPr>
                      </wps:wsp>
                      <wps:wsp>
                        <wps:cNvPr id="14373" name="Rectangle 14373"/>
                        <wps:cNvSpPr/>
                        <wps:spPr>
                          <a:xfrm>
                            <a:off x="2277057" y="3099891"/>
                            <a:ext cx="708963" cy="106294"/>
                          </a:xfrm>
                          <a:prstGeom prst="rect">
                            <a:avLst/>
                          </a:prstGeom>
                          <a:ln>
                            <a:noFill/>
                          </a:ln>
                        </wps:spPr>
                        <wps:txbx>
                          <w:txbxContent>
                            <w:p w14:paraId="0EAC95B8" w14:textId="77777777" w:rsidR="006E2FA2" w:rsidRDefault="006E2FA2">
                              <w:pPr>
                                <w:spacing w:after="160" w:line="259" w:lineRule="auto"/>
                                <w:ind w:left="0" w:firstLine="0"/>
                                <w:jc w:val="left"/>
                              </w:pPr>
                              <w:r>
                                <w:rPr>
                                  <w:color w:val="848484"/>
                                  <w:w w:val="99"/>
                                  <w:sz w:val="9"/>
                                </w:rPr>
                                <w:t>Unknown</w:t>
                              </w:r>
                              <w:r>
                                <w:rPr>
                                  <w:color w:val="848484"/>
                                  <w:spacing w:val="9"/>
                                  <w:w w:val="99"/>
                                  <w:sz w:val="9"/>
                                </w:rPr>
                                <w:t xml:space="preserve"> </w:t>
                              </w:r>
                              <w:r>
                                <w:rPr>
                                  <w:color w:val="848484"/>
                                  <w:w w:val="99"/>
                                  <w:sz w:val="9"/>
                                </w:rPr>
                                <w:t>photographer</w:t>
                              </w:r>
                            </w:p>
                          </w:txbxContent>
                        </wps:txbx>
                        <wps:bodyPr horzOverflow="overflow" vert="horz" lIns="0" tIns="0" rIns="0" bIns="0" rtlCol="0">
                          <a:noAutofit/>
                        </wps:bodyPr>
                      </wps:wsp>
                      <wps:wsp>
                        <wps:cNvPr id="116719" name="Rectangle 116719"/>
                        <wps:cNvSpPr/>
                        <wps:spPr>
                          <a:xfrm>
                            <a:off x="3802075" y="3099891"/>
                            <a:ext cx="36327" cy="106294"/>
                          </a:xfrm>
                          <a:prstGeom prst="rect">
                            <a:avLst/>
                          </a:prstGeom>
                          <a:ln>
                            <a:noFill/>
                          </a:ln>
                        </wps:spPr>
                        <wps:txbx>
                          <w:txbxContent>
                            <w:p w14:paraId="0E9A9B37" w14:textId="77777777" w:rsidR="006E2FA2" w:rsidRDefault="006E2FA2">
                              <w:pPr>
                                <w:spacing w:after="160" w:line="259" w:lineRule="auto"/>
                                <w:ind w:left="0" w:firstLine="0"/>
                                <w:jc w:val="left"/>
                              </w:pPr>
                              <w:r>
                                <w:rPr>
                                  <w:color w:val="848484"/>
                                  <w:w w:val="98"/>
                                  <w:sz w:val="9"/>
                                </w:rPr>
                                <w:t>9</w:t>
                              </w:r>
                            </w:p>
                          </w:txbxContent>
                        </wps:txbx>
                        <wps:bodyPr horzOverflow="overflow" vert="horz" lIns="0" tIns="0" rIns="0" bIns="0" rtlCol="0">
                          <a:noAutofit/>
                        </wps:bodyPr>
                      </wps:wsp>
                      <wps:wsp>
                        <wps:cNvPr id="116721" name="Rectangle 116721"/>
                        <wps:cNvSpPr/>
                        <wps:spPr>
                          <a:xfrm>
                            <a:off x="3829389" y="3099891"/>
                            <a:ext cx="189846" cy="106294"/>
                          </a:xfrm>
                          <a:prstGeom prst="rect">
                            <a:avLst/>
                          </a:prstGeom>
                          <a:ln>
                            <a:noFill/>
                          </a:ln>
                        </wps:spPr>
                        <wps:txbx>
                          <w:txbxContent>
                            <w:p w14:paraId="4C4491D8" w14:textId="77777777" w:rsidR="006E2FA2" w:rsidRDefault="006E2FA2">
                              <w:pPr>
                                <w:spacing w:after="160" w:line="259" w:lineRule="auto"/>
                                <w:ind w:left="0" w:firstLine="0"/>
                                <w:jc w:val="left"/>
                              </w:pPr>
                              <w:r>
                                <w:rPr>
                                  <w:color w:val="848484"/>
                                  <w:w w:val="105"/>
                                  <w:sz w:val="9"/>
                                </w:rPr>
                                <w:t>.</w:t>
                              </w:r>
                              <w:r>
                                <w:rPr>
                                  <w:color w:val="848484"/>
                                  <w:spacing w:val="9"/>
                                  <w:w w:val="105"/>
                                  <w:sz w:val="9"/>
                                </w:rPr>
                                <w:t xml:space="preserve"> </w:t>
                              </w:r>
                              <w:r>
                                <w:rPr>
                                  <w:color w:val="848484"/>
                                  <w:w w:val="105"/>
                                  <w:sz w:val="9"/>
                                </w:rPr>
                                <w:t>Nov</w:t>
                              </w:r>
                              <w:r>
                                <w:rPr>
                                  <w:color w:val="848484"/>
                                  <w:spacing w:val="9"/>
                                  <w:w w:val="105"/>
                                  <w:sz w:val="9"/>
                                </w:rPr>
                                <w:t xml:space="preserve"> </w:t>
                              </w:r>
                            </w:p>
                          </w:txbxContent>
                        </wps:txbx>
                        <wps:bodyPr horzOverflow="overflow" vert="horz" lIns="0" tIns="0" rIns="0" bIns="0" rtlCol="0">
                          <a:noAutofit/>
                        </wps:bodyPr>
                      </wps:wsp>
                      <wps:wsp>
                        <wps:cNvPr id="116720" name="Rectangle 116720"/>
                        <wps:cNvSpPr/>
                        <wps:spPr>
                          <a:xfrm>
                            <a:off x="3972131" y="3099891"/>
                            <a:ext cx="145527" cy="106294"/>
                          </a:xfrm>
                          <a:prstGeom prst="rect">
                            <a:avLst/>
                          </a:prstGeom>
                          <a:ln>
                            <a:noFill/>
                          </a:ln>
                        </wps:spPr>
                        <wps:txbx>
                          <w:txbxContent>
                            <w:p w14:paraId="5EB090C7" w14:textId="77777777" w:rsidR="006E2FA2" w:rsidRDefault="006E2FA2">
                              <w:pPr>
                                <w:spacing w:after="160" w:line="259" w:lineRule="auto"/>
                                <w:ind w:left="0" w:firstLine="0"/>
                                <w:jc w:val="left"/>
                              </w:pPr>
                              <w:r>
                                <w:rPr>
                                  <w:color w:val="848484"/>
                                  <w:w w:val="98"/>
                                  <w:sz w:val="9"/>
                                </w:rPr>
                                <w:t>1989</w:t>
                              </w:r>
                            </w:p>
                          </w:txbxContent>
                        </wps:txbx>
                        <wps:bodyPr horzOverflow="overflow" vert="horz" lIns="0" tIns="0" rIns="0" bIns="0" rtlCol="0">
                          <a:noAutofit/>
                        </wps:bodyPr>
                      </wps:wsp>
                      <pic:pic xmlns:pic="http://schemas.openxmlformats.org/drawingml/2006/picture">
                        <pic:nvPicPr>
                          <pic:cNvPr id="14375" name="Picture 14375"/>
                          <pic:cNvPicPr/>
                        </pic:nvPicPr>
                        <pic:blipFill>
                          <a:blip r:embed="rId128"/>
                          <a:stretch>
                            <a:fillRect/>
                          </a:stretch>
                        </pic:blipFill>
                        <pic:spPr>
                          <a:xfrm>
                            <a:off x="2223186" y="3018098"/>
                            <a:ext cx="1951399" cy="244167"/>
                          </a:xfrm>
                          <a:prstGeom prst="rect">
                            <a:avLst/>
                          </a:prstGeom>
                        </pic:spPr>
                      </pic:pic>
                      <pic:pic xmlns:pic="http://schemas.openxmlformats.org/drawingml/2006/picture">
                        <pic:nvPicPr>
                          <pic:cNvPr id="14376" name="Picture 14376"/>
                          <pic:cNvPicPr/>
                        </pic:nvPicPr>
                        <pic:blipFill>
                          <a:blip r:embed="rId126"/>
                          <a:stretch>
                            <a:fillRect/>
                          </a:stretch>
                        </pic:blipFill>
                        <pic:spPr>
                          <a:xfrm>
                            <a:off x="2210415" y="64177"/>
                            <a:ext cx="1954202" cy="211955"/>
                          </a:xfrm>
                          <a:prstGeom prst="rect">
                            <a:avLst/>
                          </a:prstGeom>
                        </pic:spPr>
                      </pic:pic>
                      <wps:wsp>
                        <wps:cNvPr id="14377" name="Rectangle 14377"/>
                        <wps:cNvSpPr/>
                        <wps:spPr>
                          <a:xfrm>
                            <a:off x="2322580" y="89771"/>
                            <a:ext cx="719764" cy="177157"/>
                          </a:xfrm>
                          <a:prstGeom prst="rect">
                            <a:avLst/>
                          </a:prstGeom>
                          <a:ln>
                            <a:noFill/>
                          </a:ln>
                        </wps:spPr>
                        <wps:txbx>
                          <w:txbxContent>
                            <w:p w14:paraId="7489994F"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wps:txbx>
                        <wps:bodyPr horzOverflow="overflow" vert="horz" lIns="0" tIns="0" rIns="0" bIns="0" rtlCol="0">
                          <a:noAutofit/>
                        </wps:bodyPr>
                      </wps:wsp>
                      <wps:wsp>
                        <wps:cNvPr id="14378" name="Rectangle 14378"/>
                        <wps:cNvSpPr/>
                        <wps:spPr>
                          <a:xfrm>
                            <a:off x="2863757" y="89771"/>
                            <a:ext cx="64905" cy="177157"/>
                          </a:xfrm>
                          <a:prstGeom prst="rect">
                            <a:avLst/>
                          </a:prstGeom>
                          <a:ln>
                            <a:noFill/>
                          </a:ln>
                        </wps:spPr>
                        <wps:txbx>
                          <w:txbxContent>
                            <w:p w14:paraId="60C6455A" w14:textId="77777777" w:rsidR="006E2FA2" w:rsidRDefault="006E2FA2">
                              <w:pPr>
                                <w:spacing w:after="160" w:line="259" w:lineRule="auto"/>
                                <w:ind w:left="0" w:firstLine="0"/>
                                <w:jc w:val="left"/>
                              </w:pPr>
                              <w:proofErr w:type="gramStart"/>
                              <w:r>
                                <w:rPr>
                                  <w:color w:val="DEDEDE"/>
                                  <w:w w:val="103"/>
                                  <w:sz w:val="14"/>
                                </w:rPr>
                                <w:t>fi</w:t>
                              </w:r>
                              <w:proofErr w:type="gramEnd"/>
                            </w:p>
                          </w:txbxContent>
                        </wps:txbx>
                        <wps:bodyPr horzOverflow="overflow" vert="horz" lIns="0" tIns="0" rIns="0" bIns="0" rtlCol="0">
                          <a:noAutofit/>
                        </wps:bodyPr>
                      </wps:wsp>
                      <wps:wsp>
                        <wps:cNvPr id="14379" name="Rectangle 14379"/>
                        <wps:cNvSpPr/>
                        <wps:spPr>
                          <a:xfrm>
                            <a:off x="2912557" y="89771"/>
                            <a:ext cx="307450" cy="177157"/>
                          </a:xfrm>
                          <a:prstGeom prst="rect">
                            <a:avLst/>
                          </a:prstGeom>
                          <a:ln>
                            <a:noFill/>
                          </a:ln>
                        </wps:spPr>
                        <wps:txbx>
                          <w:txbxContent>
                            <w:p w14:paraId="3694C79A" w14:textId="77777777" w:rsidR="006E2FA2" w:rsidRDefault="006E2FA2">
                              <w:pPr>
                                <w:spacing w:after="160" w:line="259" w:lineRule="auto"/>
                                <w:ind w:left="0" w:firstLine="0"/>
                                <w:jc w:val="left"/>
                              </w:pPr>
                              <w:proofErr w:type="gramStart"/>
                              <w:r>
                                <w:rPr>
                                  <w:color w:val="DEDEDE"/>
                                  <w:w w:val="102"/>
                                  <w:sz w:val="14"/>
                                </w:rPr>
                                <w:t>cation</w:t>
                              </w:r>
                              <w:proofErr w:type="gramEnd"/>
                            </w:p>
                          </w:txbxContent>
                        </wps:txbx>
                        <wps:bodyPr horzOverflow="overflow" vert="horz" lIns="0" tIns="0" rIns="0" bIns="0" rtlCol="0">
                          <a:noAutofit/>
                        </wps:bodyPr>
                      </wps:wsp>
                      <pic:pic xmlns:pic="http://schemas.openxmlformats.org/drawingml/2006/picture">
                        <pic:nvPicPr>
                          <pic:cNvPr id="14380" name="Picture 14380"/>
                          <pic:cNvPicPr/>
                        </pic:nvPicPr>
                        <pic:blipFill>
                          <a:blip r:embed="rId126"/>
                          <a:stretch>
                            <a:fillRect/>
                          </a:stretch>
                        </pic:blipFill>
                        <pic:spPr>
                          <a:xfrm>
                            <a:off x="68930" y="1748525"/>
                            <a:ext cx="1954202" cy="211955"/>
                          </a:xfrm>
                          <a:prstGeom prst="rect">
                            <a:avLst/>
                          </a:prstGeom>
                        </pic:spPr>
                      </pic:pic>
                      <pic:pic xmlns:pic="http://schemas.openxmlformats.org/drawingml/2006/picture">
                        <pic:nvPicPr>
                          <pic:cNvPr id="14381" name="Picture 14381"/>
                          <pic:cNvPicPr/>
                        </pic:nvPicPr>
                        <pic:blipFill>
                          <a:blip r:embed="rId126"/>
                          <a:stretch>
                            <a:fillRect/>
                          </a:stretch>
                        </pic:blipFill>
                        <pic:spPr>
                          <a:xfrm>
                            <a:off x="68930" y="1748525"/>
                            <a:ext cx="1954202" cy="211955"/>
                          </a:xfrm>
                          <a:prstGeom prst="rect">
                            <a:avLst/>
                          </a:prstGeom>
                        </pic:spPr>
                      </pic:pic>
                      <wps:wsp>
                        <wps:cNvPr id="14382" name="Rectangle 14382"/>
                        <wps:cNvSpPr/>
                        <wps:spPr>
                          <a:xfrm>
                            <a:off x="181096" y="1774119"/>
                            <a:ext cx="719764" cy="177156"/>
                          </a:xfrm>
                          <a:prstGeom prst="rect">
                            <a:avLst/>
                          </a:prstGeom>
                          <a:ln>
                            <a:noFill/>
                          </a:ln>
                        </wps:spPr>
                        <wps:txbx>
                          <w:txbxContent>
                            <w:p w14:paraId="7752267D"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wps:txbx>
                        <wps:bodyPr horzOverflow="overflow" vert="horz" lIns="0" tIns="0" rIns="0" bIns="0" rtlCol="0">
                          <a:noAutofit/>
                        </wps:bodyPr>
                      </wps:wsp>
                      <wps:wsp>
                        <wps:cNvPr id="14383" name="Rectangle 14383"/>
                        <wps:cNvSpPr/>
                        <wps:spPr>
                          <a:xfrm>
                            <a:off x="722272" y="1774119"/>
                            <a:ext cx="64905" cy="177156"/>
                          </a:xfrm>
                          <a:prstGeom prst="rect">
                            <a:avLst/>
                          </a:prstGeom>
                          <a:ln>
                            <a:noFill/>
                          </a:ln>
                        </wps:spPr>
                        <wps:txbx>
                          <w:txbxContent>
                            <w:p w14:paraId="5BE9B31F" w14:textId="77777777" w:rsidR="006E2FA2" w:rsidRDefault="006E2FA2">
                              <w:pPr>
                                <w:spacing w:after="160" w:line="259" w:lineRule="auto"/>
                                <w:ind w:left="0" w:firstLine="0"/>
                                <w:jc w:val="left"/>
                              </w:pPr>
                              <w:proofErr w:type="gramStart"/>
                              <w:r>
                                <w:rPr>
                                  <w:color w:val="DEDEDE"/>
                                  <w:w w:val="103"/>
                                  <w:sz w:val="14"/>
                                </w:rPr>
                                <w:t>fi</w:t>
                              </w:r>
                              <w:proofErr w:type="gramEnd"/>
                            </w:p>
                          </w:txbxContent>
                        </wps:txbx>
                        <wps:bodyPr horzOverflow="overflow" vert="horz" lIns="0" tIns="0" rIns="0" bIns="0" rtlCol="0">
                          <a:noAutofit/>
                        </wps:bodyPr>
                      </wps:wsp>
                      <wps:wsp>
                        <wps:cNvPr id="14384" name="Rectangle 14384"/>
                        <wps:cNvSpPr/>
                        <wps:spPr>
                          <a:xfrm>
                            <a:off x="771073" y="1774119"/>
                            <a:ext cx="307450" cy="177156"/>
                          </a:xfrm>
                          <a:prstGeom prst="rect">
                            <a:avLst/>
                          </a:prstGeom>
                          <a:ln>
                            <a:noFill/>
                          </a:ln>
                        </wps:spPr>
                        <wps:txbx>
                          <w:txbxContent>
                            <w:p w14:paraId="4C6B6847" w14:textId="77777777" w:rsidR="006E2FA2" w:rsidRDefault="006E2FA2">
                              <w:pPr>
                                <w:spacing w:after="160" w:line="259" w:lineRule="auto"/>
                                <w:ind w:left="0" w:firstLine="0"/>
                                <w:jc w:val="left"/>
                              </w:pPr>
                              <w:proofErr w:type="gramStart"/>
                              <w:r>
                                <w:rPr>
                                  <w:color w:val="DEDEDE"/>
                                  <w:w w:val="102"/>
                                  <w:sz w:val="14"/>
                                </w:rPr>
                                <w:t>cation</w:t>
                              </w:r>
                              <w:proofErr w:type="gramEnd"/>
                            </w:p>
                          </w:txbxContent>
                        </wps:txbx>
                        <wps:bodyPr horzOverflow="overflow" vert="horz" lIns="0" tIns="0" rIns="0" bIns="0" rtlCol="0">
                          <a:noAutofit/>
                        </wps:bodyPr>
                      </wps:wsp>
                    </wpg:wgp>
                  </a:graphicData>
                </a:graphic>
              </wp:inline>
            </w:drawing>
          </mc:Choice>
          <mc:Fallback>
            <w:pict>
              <v:group w14:anchorId="2BE49912" id="Group 117225" o:spid="_x0000_s3249" style="width:333.35pt;height:261.2pt;mso-position-horizontal-relative:char;mso-position-vertical-relative:line" coordsize="42336,331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">
                <v:shape id="Picture 124652" o:spid="_x0000_s3250" type="#_x0000_t75" style="position:absolute;left:21395;top:16825;width:20940;height:1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zECDEAAAA3wAAAA8AAABkcnMvZG93bnJldi54bWxET01rwkAQvRf8D8sIvdWNoQ0huoqIQvFS&#10;qqIeh+yYBLOzIbs10V/fFQSPj/c9nfemFldqXWVZwXgUgSDOra64ULDfrT9SEM4ja6wtk4IbOZjP&#10;Bm9TzLTt+JeuW1+IEMIuQwWl900mpctLMuhGtiEO3Nm2Bn2AbSF1i10IN7WMoyiRBisODSU2tCwp&#10;v2z/jIJT6ptTskkvd/Nz3B+Wq05u+oVS78N+MQHhqfcv8dP9rcP8+DP5iuHxJwCQs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zECDEAAAA3wAAAA8AAAAAAAAAAAAAAAAA&#10;nwIAAGRycy9kb3ducmV2LnhtbFBLBQYAAAAABAAEAPcAAACQAwAAAAA=&#10;">
                  <v:imagedata r:id="rId129" o:title=""/>
                </v:shape>
                <v:shape id="Picture 124653" o:spid="_x0000_s3251" type="#_x0000_t75" style="position:absolute;left:-41;top:16825;width:20969;height:1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0LN/AAAAA3wAAAA8AAABkcnMvZG93bnJldi54bWxET8uKwjAU3Qv+Q7iCO02nPhg6pkUUUZej&#10;wmwvzZ22THNTkqj1740gzPJw3quiN624kfONZQUf0wQEcWl1w5WCy3k3+QThA7LG1jIpeJCHIh8O&#10;Vphpe+dvup1CJWII+wwV1CF0mZS+rMmgn9qOOHK/1hkMEbpKaof3GG5amSbJUhpsODbU2NGmpvLv&#10;dDVxxmF2xHPa0MJd9lvDXG78j1dqPOrXXyAC9eFf/HYfdPSl8+ViBq8/EYD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rQs38AAAADfAAAADwAAAAAAAAAAAAAAAACfAgAA&#10;ZHJzL2Rvd25yZXYueG1sUEsFBgAAAAAEAAQA9wAAAIwDAAAAAA==&#10;">
                  <v:imagedata r:id="rId130" o:title=""/>
                </v:shape>
                <v:shape id="Picture 14289" o:spid="_x0000_s3252" type="#_x0000_t75" style="position:absolute;left:21413;width:20923;height:16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vi8/CAAAA3gAAAA8AAABkcnMvZG93bnJldi54bWxET9mqwjAQfRf8hzAXfNPUBentNYoUCr4I&#10;bh8wNNPF20xKE7X+vREE3+Zw1lltetOIO3WutqxgOolAEOdW11wquJyzcQzCeWSNjWVS8CQHm/Vw&#10;sMJE2wcf6X7ypQgh7BJUUHnfJlK6vCKDbmJb4sAVtjPoA+xKqTt8hHDTyFkULaXBmkNDhS2lFeX/&#10;p5tR0E6Xz7m8XlO/Lw7bW1lk6X6eKTX66bd/IDz1/iv+uHc6zF/M4l94vxNu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L4vPwgAAAN4AAAAPAAAAAAAAAAAAAAAAAJ8C&#10;AABkcnMvZG93bnJldi54bWxQSwUGAAAAAAQABAD3AAAAjgMAAAAA&#10;">
                  <v:imagedata r:id="rId131" o:title=""/>
                </v:shape>
                <v:shape id="Picture 14290" o:spid="_x0000_s3253" type="#_x0000_t75" style="position:absolute;left:24;width:20923;height:16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MtI/GAAAA3gAAAA8AAABkcnMvZG93bnJldi54bWxEj82KwkAQhO+C7zC0sDed+IPsRkeRQGAv&#10;grr7AE2m86OZnpAZNb799mHBWzddXVXfdj+4Vj2oD41nA/NZAoq48LbhysDvTz79BBUissXWMxl4&#10;UYD9bjzaYmr9k8/0uMRKiQmHFA3UMXap1qGoyWGY+Y5YbqXvHUZZ+0rbHp9i7lq9SJK1dtiwJNTY&#10;UVZTcbvcnYFuvn4t9fWaxWN5OtyrMs+Oy9yYj8lw2ICKNMS3+P/720r91eJLAARHZtC7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sy0j8YAAADeAAAADwAAAAAAAAAAAAAA&#10;AACfAgAAZHJzL2Rvd25yZXYueG1sUEsFBgAAAAAEAAQA9wAAAJIDAAAAAA==&#10;">
                  <v:imagedata r:id="rId131" o:title=""/>
                </v:shape>
                <v:shape id="Picture 14291" o:spid="_x0000_s3254" type="#_x0000_t75" style="position:absolute;left:1458;top:3038;width:18502;height:5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37RTEAAAA3gAAAA8AAABkcnMvZG93bnJldi54bWxET01rwkAQvQv9D8sUejMbY5UYXaUIpRZP&#10;mkKvQ3ZMgtnZsLtN0n/fLRR6m8f7nN1hMp0YyPnWsoJFkoIgrqxuuVbwUb7OcxA+IGvsLJOCb/Jw&#10;2D/MdlhoO/KFhmuoRQxhX6CCJoS+kNJXDRn0ie2JI3ezzmCI0NVSOxxjuOlklqZrabDl2NBgT8eG&#10;qvv1yyjIXNlX5/yUr452+e4vS37D6VOpp8fpZQsi0BT+xX/uk47zn7PNAn7fiTf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37RTEAAAA3gAAAA8AAAAAAAAAAAAAAAAA&#10;nwIAAGRycy9kb3ducmV2LnhtbFBLBQYAAAAABAAEAPcAAACQAwAAAAA=&#10;">
                  <v:imagedata r:id="rId132" o:title=""/>
                </v:shape>
                <v:rect id="Rectangle 14292" o:spid="_x0000_s3255" style="position:absolute;left:4528;top:1216;width:1582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ELcUA&#10;AADeAAAADwAAAGRycy9kb3ducmV2LnhtbERPTWvCQBC9F/wPywi91Y2hFJ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AQtxQAAAN4AAAAPAAAAAAAAAAAAAAAAAJgCAABkcnMv&#10;ZG93bnJldi54bWxQSwUGAAAAAAQABAD1AAAAigMAAAAA&#10;" filled="f" stroked="f">
                  <v:textbox inset="0,0,0,0">
                    <w:txbxContent>
                      <w:p w14:paraId="6CE0D99A" w14:textId="77777777" w:rsidR="006E2FA2" w:rsidRDefault="006E2FA2">
                        <w:pPr>
                          <w:spacing w:after="160" w:line="259" w:lineRule="auto"/>
                          <w:ind w:left="0" w:firstLine="0"/>
                          <w:jc w:val="left"/>
                        </w:pPr>
                        <w:r>
                          <w:rPr>
                            <w:color w:val="FFFFFF"/>
                            <w:w w:val="105"/>
                            <w:sz w:val="14"/>
                          </w:rPr>
                          <w:t>Select</w:t>
                        </w:r>
                        <w:r>
                          <w:rPr>
                            <w:color w:val="FFFFFF"/>
                            <w:spacing w:val="15"/>
                            <w:w w:val="105"/>
                            <w:sz w:val="14"/>
                          </w:rPr>
                          <w:t xml:space="preserve"> </w:t>
                        </w:r>
                        <w:r>
                          <w:rPr>
                            <w:color w:val="FFFFFF"/>
                            <w:w w:val="105"/>
                            <w:sz w:val="14"/>
                          </w:rPr>
                          <w:t>Existing</w:t>
                        </w:r>
                        <w:r>
                          <w:rPr>
                            <w:color w:val="FFFFFF"/>
                            <w:spacing w:val="15"/>
                            <w:w w:val="105"/>
                            <w:sz w:val="14"/>
                          </w:rPr>
                          <w:t xml:space="preserve"> </w:t>
                        </w:r>
                        <w:r>
                          <w:rPr>
                            <w:color w:val="FFFFFF"/>
                            <w:w w:val="105"/>
                            <w:sz w:val="14"/>
                          </w:rPr>
                          <w:t>Historical</w:t>
                        </w:r>
                        <w:r>
                          <w:rPr>
                            <w:color w:val="FFFFFF"/>
                            <w:spacing w:val="15"/>
                            <w:w w:val="105"/>
                            <w:sz w:val="14"/>
                          </w:rPr>
                          <w:t xml:space="preserve"> </w:t>
                        </w:r>
                        <w:r>
                          <w:rPr>
                            <w:color w:val="FFFFFF"/>
                            <w:w w:val="105"/>
                            <w:sz w:val="14"/>
                          </w:rPr>
                          <w:t>Event</w:t>
                        </w:r>
                      </w:p>
                    </w:txbxContent>
                  </v:textbox>
                </v:rect>
                <v:shape id="Shape 14293" o:spid="_x0000_s3256" style="position:absolute;left:17982;top:3804;width:605;height:606;visibility:visible;mso-wrap-style:square;v-text-anchor:top" coordsize="60482,60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e+8MA&#10;AADeAAAADwAAAGRycy9kb3ducmV2LnhtbERPTWsCMRC9F/wPYYTealYrpW6NIrYFT4Kr9Dxsxs3S&#10;zWSbpGv6740g9DaP9znLdbKdGMiH1rGC6aQAQVw73XKj4HT8fHoFESKyxs4xKfijAOvV6GGJpXYX&#10;PtBQxUbkEA4lKjAx9qWUoTZkMUxcT5y5s/MWY4a+kdrjJYfbTs6K4kVabDk3GOxpa6j+rn6tgu35&#10;530zLPaHND1p//WhU8HGKPU4Tps3EJFS/Bff3Tud589ni2e4vZN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re+8MAAADeAAAADwAAAAAAAAAAAAAAAACYAgAAZHJzL2Rv&#10;d25yZXYueG1sUEsFBgAAAAAEAAQA9QAAAIgDAAAAAA==&#10;" path="m60482,30273v,16718,-13538,30255,-30253,30255c13537,60528,,46991,,30273,,13560,13537,,30229,,46944,,60482,13560,60482,30273xe" filled="f" strokecolor="#d5c900" strokeweight=".35392mm">
                  <v:path arrowok="t" textboxrect="0,0,60482,60528"/>
                </v:shape>
                <v:shape id="Shape 14295" o:spid="_x0000_s3257" style="position:absolute;left:18429;top:4352;width:314;height:375;visibility:visible;mso-wrap-style:square;v-text-anchor:top" coordsize="31452,3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6ycQA&#10;AADeAAAADwAAAGRycy9kb3ducmV2LnhtbERPTWsCMRC9C/6HMIXeNKm0RVejSGmLeLGuXrwNm3Gz&#10;upksm1S3/fVGKPQ2j/c5s0XnanGhNlSeNTwNFQjiwpuKSw373cdgDCJEZIO1Z9LwQwEW835vhpnx&#10;V97SJY+lSCEcMtRgY2wyKUNhyWEY+oY4cUffOowJtqU0LV5TuKvlSKlX6bDi1GCxoTdLxTn/dhq+&#10;1O/a5u+r0+emMaqIZxzbA2r9+NAtpyAidfFf/OdemTT/eTR5gfs76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nesnEAAAA3gAAAA8AAAAAAAAAAAAAAAAAmAIAAGRycy9k&#10;b3ducmV2LnhtbFBLBQYAAAAABAAEAPUAAACJAwAAAAA=&#10;" path="m,l31452,37522e" filled="f" strokecolor="#d5c900" strokeweight=".35392mm">
                  <v:stroke miterlimit="1" joinstyle="miter"/>
                  <v:path arrowok="t" textboxrect="0,0,31452,37522"/>
                </v:shape>
                <v:rect id="Rectangle 14296" o:spid="_x0000_s3258" style="position:absolute;left:2740;top:3444;width:565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CLsQA&#10;AADeAAAADwAAAGRycy9kb3ducmV2LnhtbERPS4vCMBC+L+x/CLPgbU1XRGw1iqwuevQF6m1oxrbY&#10;TEqTtdVfbwTB23x8zxlPW1OKK9WusKzgpxuBIE6tLjhTsN/9fQ9BOI+ssbRMCm7kYDr5/Bhjom3D&#10;G7pufSZCCLsEFeTeV4mULs3JoOvaijhwZ1sb9AHWmdQ1NiHclLIXRQNpsODQkGNFvzmll+2/UbAc&#10;VrPjyt6brFyclof1IZ7vYq9U56udjUB4av1b/HKvdJjf78U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i7EAAAA3gAAAA8AAAAAAAAAAAAAAAAAmAIAAGRycy9k&#10;b3ducmV2LnhtbFBLBQYAAAAABAAEAPUAAACJAwAAAAA=&#10;" filled="f" stroked="f">
                  <v:textbox inset="0,0,0,0">
                    <w:txbxContent>
                      <w:p w14:paraId="335B85C8"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w:t>
                        </w:r>
                      </w:p>
                    </w:txbxContent>
                  </v:textbox>
                </v:rect>
                <v:shape id="Shape 14297" o:spid="_x0000_s3259" style="position:absolute;left:1830;top:4967;width:17753;height:0;visibility:visible;mso-wrap-style:square;v-text-anchor:top" coordsize="17753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0/MUA&#10;AADeAAAADwAAAGRycy9kb3ducmV2LnhtbERPTWvCQBC9C/0PyxS86aZBqqauYgWhoFCjHvQ2ZMck&#10;NDsbdrea/nu3IHibx/uc2aIzjbiS87VlBW/DBARxYXXNpYLjYT2YgPABWWNjmRT8kYfF/KU3w0zb&#10;G+d03YdSxBD2GSqoQmgzKX1RkUE/tC1x5C7WGQwRulJqh7cYbhqZJsm7NFhzbKiwpVVFxc/+1yg4&#10;uXP63ZzbTzNZr3bb5LLJ8+VGqf5rt/wAEagLT/HD/aXj/FE6HcP/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4TT8xQAAAN4AAAAPAAAAAAAAAAAAAAAAAJgCAABkcnMv&#10;ZG93bnJldi54bWxQSwUGAAAAAAQABAD1AAAAigMAAAAA&#10;" path="m,l1775393,e" filled="f" strokecolor="#d57d00" strokeweight=".12075mm">
                  <v:stroke miterlimit="1" joinstyle="miter"/>
                  <v:path arrowok="t" textboxrect="0,0,1775393,0"/>
                </v:shape>
                <v:rect id="Rectangle 14298" o:spid="_x0000_s3260" style="position:absolute;left:2740;top:4810;width:719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Qzx8cA&#10;AADeAAAADwAAAGRycy9kb3ducmV2LnhtbESPT2vCQBDF74LfYRmhN90opZ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0M8fHAAAA3gAAAA8AAAAAAAAAAAAAAAAAmAIAAGRy&#10;cy9kb3ducmV2LnhtbFBLBQYAAAAABAAEAPUAAACMAwAAAAA=&#10;" filled="f" stroked="f">
                  <v:textbox inset="0,0,0,0">
                    <w:txbxContent>
                      <w:p w14:paraId="70B91568" w14:textId="77777777" w:rsidR="006E2FA2" w:rsidRDefault="006E2FA2">
                        <w:pPr>
                          <w:spacing w:after="160" w:line="259" w:lineRule="auto"/>
                          <w:ind w:left="0" w:firstLine="0"/>
                          <w:jc w:val="left"/>
                        </w:pPr>
                        <w:r>
                          <w:rPr>
                            <w:color w:val="848484"/>
                            <w:w w:val="101"/>
                            <w:sz w:val="14"/>
                          </w:rPr>
                          <w:t>German</w:t>
                        </w:r>
                        <w:r>
                          <w:rPr>
                            <w:color w:val="848484"/>
                            <w:spacing w:val="15"/>
                            <w:w w:val="101"/>
                            <w:sz w:val="14"/>
                          </w:rPr>
                          <w:t xml:space="preserve"> </w:t>
                        </w:r>
                        <w:r>
                          <w:rPr>
                            <w:color w:val="848484"/>
                            <w:w w:val="101"/>
                            <w:sz w:val="14"/>
                          </w:rPr>
                          <w:t>Reuni</w:t>
                        </w:r>
                      </w:p>
                    </w:txbxContent>
                  </v:textbox>
                </v:rect>
                <v:rect id="Rectangle 14299" o:spid="_x0000_s3261" style="position:absolute;left:8152;top:4810;width:64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iWXMMA&#10;AADeAAAADwAAAGRycy9kb3ducmV2LnhtbERPTYvCMBC9L/gfwgh7W1NFxF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iWXMMAAADeAAAADwAAAAAAAAAAAAAAAACYAgAAZHJzL2Rv&#10;d25yZXYueG1sUEsFBgAAAAAEAAQA9QAAAIgDAAAAAA==&#10;" filled="f" stroked="f">
                  <v:textbox inset="0,0,0,0">
                    <w:txbxContent>
                      <w:p w14:paraId="00017BDA" w14:textId="77777777" w:rsidR="006E2FA2" w:rsidRDefault="006E2FA2">
                        <w:pPr>
                          <w:spacing w:after="160" w:line="259" w:lineRule="auto"/>
                          <w:ind w:left="0" w:firstLine="0"/>
                          <w:jc w:val="left"/>
                        </w:pPr>
                        <w:proofErr w:type="gramStart"/>
                        <w:r>
                          <w:rPr>
                            <w:color w:val="848484"/>
                            <w:w w:val="103"/>
                            <w:sz w:val="14"/>
                          </w:rPr>
                          <w:t>fi</w:t>
                        </w:r>
                        <w:proofErr w:type="gramEnd"/>
                      </w:p>
                    </w:txbxContent>
                  </v:textbox>
                </v:rect>
                <v:rect id="Rectangle 14300" o:spid="_x0000_s3262" style="position:absolute;left:8640;top:4810;width:684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l28gA&#10;AADeAAAADwAAAGRycy9kb3ducmV2LnhtbESPT2vCQBDF70K/wzKCN93YS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aaXbyAAAAN4AAAAPAAAAAAAAAAAAAAAAAJgCAABk&#10;cnMvZG93bnJldi54bWxQSwUGAAAAAAQABAD1AAAAjQMAAAAA&#10;" filled="f" stroked="f">
                  <v:textbox inset="0,0,0,0">
                    <w:txbxContent>
                      <w:p w14:paraId="1468F2D8" w14:textId="77777777" w:rsidR="006E2FA2" w:rsidRDefault="006E2FA2">
                        <w:pPr>
                          <w:spacing w:after="160" w:line="259" w:lineRule="auto"/>
                          <w:ind w:left="0" w:firstLine="0"/>
                          <w:jc w:val="left"/>
                        </w:pPr>
                        <w:proofErr w:type="gramStart"/>
                        <w:r>
                          <w:rPr>
                            <w:color w:val="848484"/>
                            <w:w w:val="104"/>
                            <w:sz w:val="14"/>
                          </w:rPr>
                          <w:t>cation</w:t>
                        </w:r>
                        <w:proofErr w:type="gramEnd"/>
                        <w:r>
                          <w:rPr>
                            <w:color w:val="848484"/>
                            <w:spacing w:val="15"/>
                            <w:w w:val="104"/>
                            <w:sz w:val="14"/>
                          </w:rPr>
                          <w:t xml:space="preserve"> </w:t>
                        </w:r>
                        <w:r>
                          <w:rPr>
                            <w:color w:val="848484"/>
                            <w:w w:val="104"/>
                            <w:sz w:val="14"/>
                          </w:rPr>
                          <w:t>(1990)</w:t>
                        </w:r>
                      </w:p>
                    </w:txbxContent>
                  </v:textbox>
                </v:rect>
                <v:rect id="Rectangle 14301" o:spid="_x0000_s3263" style="position:absolute;left:2740;top:5948;width:1527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AQMUA&#10;AADeAAAADwAAAGRycy9kb3ducmV2LnhtbERPTWvCQBC9F/wPywje6kYtJaauImoxxzYRtLchO01C&#10;s7MhuzWpv94tFHqbx/uc1WYwjbhS52rLCmbTCARxYXXNpYJT/voYg3AeWWNjmRT8kIPNevSwwkTb&#10;nt/pmvlShBB2CSqovG8TKV1RkUE3tS1x4D5tZ9AH2JVSd9iHcNPIeRQ9S4M1h4YKW9pVVHxl30bB&#10;MW63l9Te+rI5fBzPb+flPl96pSbjYfsCwtPg/8V/7lSH+U+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QBAxQAAAN4AAAAPAAAAAAAAAAAAAAAAAJgCAABkcnMv&#10;ZG93bnJldi54bWxQSwUGAAAAAAQABAD1AAAAigMAAAAA&#10;" filled="f" stroked="f">
                  <v:textbox inset="0,0,0,0">
                    <w:txbxContent>
                      <w:p w14:paraId="38B09566" w14:textId="77777777" w:rsidR="006E2FA2" w:rsidRDefault="006E2FA2">
                        <w:pPr>
                          <w:spacing w:after="160" w:line="259" w:lineRule="auto"/>
                          <w:ind w:left="0" w:firstLine="0"/>
                          <w:jc w:val="left"/>
                        </w:pPr>
                        <w:r>
                          <w:rPr>
                            <w:color w:val="848484"/>
                            <w:w w:val="103"/>
                            <w:sz w:val="14"/>
                          </w:rPr>
                          <w:t>German</w:t>
                        </w:r>
                        <w:r>
                          <w:rPr>
                            <w:color w:val="848484"/>
                            <w:spacing w:val="15"/>
                            <w:w w:val="103"/>
                            <w:sz w:val="14"/>
                          </w:rPr>
                          <w:t xml:space="preserve"> </w:t>
                        </w:r>
                        <w:r>
                          <w:rPr>
                            <w:color w:val="848484"/>
                            <w:w w:val="103"/>
                            <w:sz w:val="14"/>
                          </w:rPr>
                          <w:t>Revolution</w:t>
                        </w:r>
                        <w:r>
                          <w:rPr>
                            <w:color w:val="848484"/>
                            <w:spacing w:val="15"/>
                            <w:w w:val="103"/>
                            <w:sz w:val="14"/>
                          </w:rPr>
                          <w:t xml:space="preserve"> </w:t>
                        </w:r>
                        <w:r>
                          <w:rPr>
                            <w:color w:val="848484"/>
                            <w:w w:val="103"/>
                            <w:sz w:val="14"/>
                          </w:rPr>
                          <w:t>(1918/19)</w:t>
                        </w:r>
                      </w:p>
                    </w:txbxContent>
                  </v:textbox>
                </v:rect>
                <v:rect id="Rectangle 14302" o:spid="_x0000_s3264" style="position:absolute;left:2740;top:7086;width:2119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N8UA&#10;AADeAAAADwAAAGRycy9kb3ducmV2LnhtbERPTWvCQBC9C/6HZYTedKMtoqmriFqSo40F29uQnSah&#10;2dmQ3SZpf31XEHqbx/uczW4wteiodZVlBfNZBII4t7riQsHb5WW6AuE8ssbaMin4IQe77Xi0wVjb&#10;nl+py3whQgi7GBWU3jexlC4vyaCb2YY4cJ+2NegDbAupW+xDuKnlIoqW0mDFoaHEhg4l5V/Zt1GQ&#10;rJr9e2p/+6I+fSTX83V9vKy9Ug+TYf8MwtPg/8V3d6rD/KfH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543xQAAAN4AAAAPAAAAAAAAAAAAAAAAAJgCAABkcnMv&#10;ZG93bnJldi54bWxQSwUGAAAAAAQABAD1AAAAigMAAAAA&#10;" filled="f" stroked="f">
                  <v:textbox inset="0,0,0,0">
                    <w:txbxContent>
                      <w:p w14:paraId="2CD47CF8" w14:textId="77777777" w:rsidR="006E2FA2" w:rsidRDefault="006E2FA2">
                        <w:pPr>
                          <w:spacing w:after="160" w:line="259" w:lineRule="auto"/>
                          <w:ind w:left="0" w:firstLine="0"/>
                          <w:jc w:val="left"/>
                        </w:pPr>
                        <w:r>
                          <w:rPr>
                            <w:color w:val="848484"/>
                            <w:w w:val="101"/>
                            <w:sz w:val="14"/>
                          </w:rPr>
                          <w:t>German</w:t>
                        </w:r>
                        <w:r>
                          <w:rPr>
                            <w:color w:val="848484"/>
                            <w:spacing w:val="15"/>
                            <w:w w:val="101"/>
                            <w:sz w:val="14"/>
                          </w:rPr>
                          <w:t xml:space="preserve"> </w:t>
                        </w:r>
                        <w:r>
                          <w:rPr>
                            <w:color w:val="848484"/>
                            <w:w w:val="101"/>
                            <w:sz w:val="14"/>
                          </w:rPr>
                          <w:t>revolutions</w:t>
                        </w:r>
                        <w:r>
                          <w:rPr>
                            <w:color w:val="848484"/>
                            <w:spacing w:val="16"/>
                            <w:w w:val="101"/>
                            <w:sz w:val="14"/>
                          </w:rPr>
                          <w:t xml:space="preserve"> </w:t>
                        </w:r>
                        <w:r>
                          <w:rPr>
                            <w:color w:val="848484"/>
                            <w:w w:val="101"/>
                            <w:sz w:val="14"/>
                          </w:rPr>
                          <w:t>of</w:t>
                        </w:r>
                        <w:r>
                          <w:rPr>
                            <w:color w:val="848484"/>
                            <w:spacing w:val="15"/>
                            <w:w w:val="101"/>
                            <w:sz w:val="14"/>
                          </w:rPr>
                          <w:t xml:space="preserve"> </w:t>
                        </w:r>
                        <w:r>
                          <w:rPr>
                            <w:color w:val="848484"/>
                            <w:w w:val="101"/>
                            <w:sz w:val="14"/>
                          </w:rPr>
                          <w:t>1848-49</w:t>
                        </w:r>
                        <w:r>
                          <w:rPr>
                            <w:color w:val="848484"/>
                            <w:spacing w:val="16"/>
                            <w:w w:val="101"/>
                            <w:sz w:val="14"/>
                          </w:rPr>
                          <w:t xml:space="preserve"> </w:t>
                        </w:r>
                        <w:r>
                          <w:rPr>
                            <w:color w:val="848484"/>
                            <w:w w:val="101"/>
                            <w:sz w:val="14"/>
                          </w:rPr>
                          <w:t>(1848/49)</w:t>
                        </w:r>
                      </w:p>
                    </w:txbxContent>
                  </v:textbox>
                </v:rect>
                <v:shape id="Shape 14303" o:spid="_x0000_s3265" style="position:absolute;left:9603;top:11761;width:1751;height:1752;visibility:visible;mso-wrap-style:square;v-text-anchor:top" coordsize="175109,17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YaIcUA&#10;AADeAAAADwAAAGRycy9kb3ducmV2LnhtbERPTWsCMRC9F/wPYQreatK6VFmNYsVC8VJde+lt2Iyb&#10;xc1k2UR321/fFAq9zeN9znI9uEbcqAu1Zw2PEwWCuPSm5krDx+n1YQ4iRGSDjWfS8EUB1qvR3RJz&#10;43s+0q2IlUghHHLUYGNscylDaclhmPiWOHFn3zmMCXaVNB32Kdw18kmpZ+mw5tRgsaWtpfJSXJ2G&#10;2Xs/39tdpix+Z8Xhc9gfzy+o9fh+2CxARBriv/jP/WbS/Gyqpv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ohxQAAAN4AAAAPAAAAAAAAAAAAAAAAAJgCAABkcnMv&#10;ZG93bnJldi54bWxQSwUGAAAAAAQABAD1AAAAigMAAAAA&#10;" path="m87558,v48368,,87551,39212,87551,87580c175109,135926,135926,175138,87558,175138,39189,175138,,135926,,87580,,39212,39189,,87558,xe" fillcolor="#d5c900" stroked="f" strokeweight="0">
                  <v:stroke miterlimit="1" joinstyle="miter"/>
                  <v:path arrowok="t" textboxrect="0,0,175109,175138"/>
                </v:shape>
                <v:shape id="Shape 14304" o:spid="_x0000_s3266" style="position:absolute;left:9973;top:12649;width:513;height:514;visibility:visible;mso-wrap-style:square;v-text-anchor:top" coordsize="51390,51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LyMMA&#10;AADeAAAADwAAAGRycy9kb3ducmV2LnhtbERPzWoCMRC+F/oOYYTeanarFVmNooLVW631AYbNuFnc&#10;TJYkutu3bwTB23x8vzNf9rYRN/KhdqwgH2YgiEuna64UnH6371MQISJrbByTgj8KsFy8vsyx0K7j&#10;H7odYyVSCIcCFZgY20LKUBqyGIauJU7c2XmLMUFfSe2xS+G2kR9ZNpEWa04NBlvaGCovx6tV0Hz5&#10;Lt+sz6d8hZ/rUf69O5jJTqm3Qb+agYjUx6f44d7rNH88ysZwfyfd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lLyMMAAADeAAAADwAAAAAAAAAAAAAAAACYAgAAZHJzL2Rv&#10;d25yZXYueG1sUEsFBgAAAAAEAAQA9QAAAIgDAAAAAA==&#10;" path="m20918,r9560,l30478,20895r20912,l51390,30449r-20912,l30478,51367r-9560,l20918,30449,,30449,,20895r20918,l20918,xe" stroked="f" strokeweight="0">
                  <v:stroke miterlimit="1" joinstyle="miter"/>
                  <v:path arrowok="t" textboxrect="0,0,51390,51367"/>
                </v:shape>
                <v:shape id="Shape 14305" o:spid="_x0000_s3267" style="position:absolute;left:10327;top:12051;width:307;height:865;visibility:visible;mso-wrap-style:square;v-text-anchor:top" coordsize="30719,8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ehcUA&#10;AADeAAAADwAAAGRycy9kb3ducmV2LnhtbERPTWvCQBC9C/0PyxR6Ed20WpHUVaTUIpYeapReh+w0&#10;Sc3Oht2Nxn/vCoK3ebzPmS06U4sjOV9ZVvA8TEAQ51ZXXCjYZavBFIQPyBpry6TgTB4W84feDFNt&#10;T/xDx20oRAxhn6KCMoQmldLnJRn0Q9sQR+7POoMhQldI7fAUw00tX5JkIg1WHBtKbOi9pPywbY2C&#10;Nvv//ghTv88+V78baruvat13Sj09dss3EIG6cBff3Gsd549HyStc34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p6FxQAAAN4AAAAPAAAAAAAAAAAAAAAAAJgCAABkcnMv&#10;ZG93bnJldi54bWxQSwUGAAAAAAQABAD1AAAAigMAAAAA&#10;" path="m26631,r4088,740l30719,12391r-8,-5c25170,12398,19629,15350,16695,21231v-2469,4956,-2446,9156,114,13981c19074,39534,22897,42356,27125,43401r3594,-698l30719,85920r-2199,613c27297,86226,25988,85554,25590,85065,24895,84246,4404,40703,3272,37676,2982,36902,2492,34523,2202,32389,,17048,11250,2156,26631,xe" stroked="f" strokeweight="0">
                  <v:stroke miterlimit="1" joinstyle="miter"/>
                  <v:path arrowok="t" textboxrect="0,0,30719,86533"/>
                </v:shape>
                <v:shape id="Shape 14306" o:spid="_x0000_s3268" style="position:absolute;left:10634;top:12058;width:298;height:852;visibility:visible;mso-wrap-style:square;v-text-anchor:top" coordsize="29741,8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ZsYA&#10;AADeAAAADwAAAGRycy9kb3ducmV2LnhtbERPTWsCMRC9F/ofwhR6q0nrYmU1iggF20t1FcHbsBl3&#10;t91MliTVbX+9EYTe5vE+ZzrvbStO5EPjWMPzQIEgLp1puNKw2749jUGEiGywdUwafinAfHZ/N8Xc&#10;uDNv6FTESqQQDjlqqGPscilDWZPFMHAdceKOzluMCfpKGo/nFG5b+aLUSFpsODXU2NGypvK7+LEa&#10;vnZZWBZ/ZtXt3z9ePzO1GB78WuvHh34xARGpj//im3tl0vxsqEZwfSfd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AZsYAAADeAAAADwAAAAAAAAAAAAAAAACYAgAAZHJz&#10;L2Rvd25yZXYueG1sUEsFBgAAAAAEAAQA9QAAAIsDAAAAAA==&#10;" path="m,l13525,2448v5294,2821,9707,7240,12330,12774c29741,23399,29724,31690,25855,40515,21786,49739,6337,82191,5296,83705l,85180,,41963,9159,40185v1605,-1161,3648,-3602,4758,-5713c16471,29624,16494,25447,14008,20445l,11652,,xe" stroked="f" strokeweight="0">
                  <v:stroke miterlimit="1" joinstyle="miter"/>
                  <v:path arrowok="t" textboxrect="0,0,29741,85180"/>
                </v:shape>
                <v:rect id="Rectangle 14307" o:spid="_x0000_s3269" style="position:absolute;left:5092;top:13507;width:1433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A9r8QA&#10;AADeAAAADwAAAGRycy9kb3ducmV2LnhtbERPS4vCMBC+C/6HMII3TdVl1WoU2Qd6XB+g3oZmbIvN&#10;pDRZW/31RljY23x8z5kvG1OIG1Uut6xg0I9AECdW55wqOOy/exMQziNrLCyTgjs5WC7arTnG2ta8&#10;pdvOpyKEsItRQeZ9GUvpkowMur4tiQN3sZVBH2CVSl1hHcJNIYdR9C4N5hwaMizpI6Pkuvs1CtaT&#10;cnXa2EedFl/n9fHnOP3cT71S3U6zmoHw1Ph/8Z97o8P8t1E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APa/EAAAA3gAAAA8AAAAAAAAAAAAAAAAAmAIAAGRycy9k&#10;b3ducmV2LnhtbFBLBQYAAAAABAAEAPUAAACJAwAAAAA=&#10;" filled="f" stroked="f">
                  <v:textbox inset="0,0,0,0">
                    <w:txbxContent>
                      <w:p w14:paraId="7CB0F234" w14:textId="77777777" w:rsidR="006E2FA2" w:rsidRDefault="006E2FA2">
                        <w:pPr>
                          <w:spacing w:after="160" w:line="259" w:lineRule="auto"/>
                          <w:ind w:left="0" w:firstLine="0"/>
                          <w:jc w:val="left"/>
                        </w:pPr>
                        <w:r>
                          <w:rPr>
                            <w:color w:val="FFFFFF"/>
                            <w:w w:val="102"/>
                            <w:sz w:val="14"/>
                          </w:rPr>
                          <w:t>Create</w:t>
                        </w:r>
                        <w:r>
                          <w:rPr>
                            <w:color w:val="FFFFFF"/>
                            <w:spacing w:val="15"/>
                            <w:w w:val="102"/>
                            <w:sz w:val="14"/>
                          </w:rPr>
                          <w:t xml:space="preserve"> </w:t>
                        </w:r>
                        <w:r>
                          <w:rPr>
                            <w:color w:val="FFFFFF"/>
                            <w:w w:val="102"/>
                            <w:sz w:val="14"/>
                          </w:rPr>
                          <w:t>New</w:t>
                        </w:r>
                        <w:r>
                          <w:rPr>
                            <w:color w:val="FFFFFF"/>
                            <w:spacing w:val="15"/>
                            <w:w w:val="102"/>
                            <w:sz w:val="14"/>
                          </w:rPr>
                          <w:t xml:space="preserve"> </w:t>
                        </w:r>
                        <w:r>
                          <w:rPr>
                            <w:color w:val="FFFFFF"/>
                            <w:w w:val="102"/>
                            <w:sz w:val="14"/>
                          </w:rPr>
                          <w:t>Historical</w:t>
                        </w:r>
                        <w:r>
                          <w:rPr>
                            <w:color w:val="FFFFFF"/>
                            <w:spacing w:val="15"/>
                            <w:w w:val="102"/>
                            <w:sz w:val="14"/>
                          </w:rPr>
                          <w:t xml:space="preserve"> </w:t>
                        </w:r>
                        <w:r>
                          <w:rPr>
                            <w:color w:val="FFFFFF"/>
                            <w:w w:val="102"/>
                            <w:sz w:val="14"/>
                          </w:rPr>
                          <w:t>Event</w:t>
                        </w:r>
                      </w:p>
                    </w:txbxContent>
                  </v:textbox>
                </v:rect>
                <v:shape id="Shape 14308" o:spid="_x0000_s3270" style="position:absolute;left:21860;top:3177;width:20030;height:0;visibility:visible;mso-wrap-style:square;v-text-anchor:top" coordsize="200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90sYA&#10;AADeAAAADwAAAGRycy9kb3ducmV2LnhtbESPQWvDMAyF74P+B6PCbqvdrbQlq1vGYKxjl7UpO4tY&#10;TUJjOdhumv376TDYTeI9vfdpsxt9pwaKqQ1sYT4zoIir4FquLZzKt4c1qJSRHXaBycIPJdhtJ3cb&#10;LFy48YGGY66VhHAq0EKTc19onaqGPKZZ6IlFO4foMcsaa+0i3iTcd/rRmKX22LI0NNjTa0PV5Xj1&#10;Frr3Mpl9LOff6/G6/BrC50e5WFl7Px1fnkFlGvO/+e967wR/8WSEV96RG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x90sYAAADeAAAADwAAAAAAAAAAAAAAAACYAgAAZHJz&#10;L2Rvd25yZXYueG1sUEsFBgAAAAAEAAQA9QAAAIsDAAAAAA==&#10;" path="m,l2003007,e" filled="f" strokecolor="#dedede" strokeweight=".09483mm">
                  <v:stroke miterlimit="1" joinstyle="miter"/>
                  <v:path arrowok="t" textboxrect="0,0,2003007,0"/>
                </v:shape>
                <v:shape id="Shape 14309" o:spid="_x0000_s3271" style="position:absolute;left:21860;top:4543;width:20030;height:0;visibility:visible;mso-wrap-style:square;v-text-anchor:top" coordsize="200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ScQA&#10;AADeAAAADwAAAGRycy9kb3ducmV2LnhtbERPS2sCMRC+F/wPYQRvNfGB2q1RpFC09KJu6XnYjLuL&#10;m8mSxHX9902h0Nt8fM9Zb3vbiI58qB1rmIwVCOLCmZpLDV/5+/MKRIjIBhvHpOFBAbabwdMaM+Pu&#10;fKLuHEuRQjhkqKGKsc2kDEVFFsPYtcSJuzhvMSboS2k83lO4beRUqYW0WHNqqLClt4qK6/lmNTT7&#10;PKiDzyffq/62OHbu8yOfL7UeDfvdK4hIffwX/7kPJs2fz9QL/L6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Q2EnEAAAA3gAAAA8AAAAAAAAAAAAAAAAAmAIAAGRycy9k&#10;b3ducmV2LnhtbFBLBQYAAAAABAAEAPUAAACJAwAAAAA=&#10;" path="m,l2003007,e" filled="f" strokecolor="#dedede" strokeweight=".09483mm">
                  <v:stroke miterlimit="1" joinstyle="miter"/>
                  <v:path arrowok="t" textboxrect="0,0,2003007,0"/>
                </v:shape>
                <v:rect id="Rectangle 14310" o:spid="_x0000_s3272" style="position:absolute;left:23209;top:3142;width:5197;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AzBs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7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DMGyAAAAN4AAAAPAAAAAAAAAAAAAAAAAJgCAABk&#10;cnMvZG93bnJldi54bWxQSwUGAAAAAAQABAD1AAAAjQMAAAAA&#10;" filled="f" stroked="f">
                  <v:textbox inset="0,0,0,0">
                    <w:txbxContent>
                      <w:p w14:paraId="1E66B655" w14:textId="77777777" w:rsidR="006E2FA2" w:rsidRDefault="006E2FA2">
                        <w:pPr>
                          <w:spacing w:after="160" w:line="259" w:lineRule="auto"/>
                          <w:ind w:left="0" w:firstLine="0"/>
                          <w:jc w:val="left"/>
                        </w:pPr>
                        <w:proofErr w:type="gramStart"/>
                        <w:r>
                          <w:rPr>
                            <w:color w:val="D57D00"/>
                            <w:sz w:val="13"/>
                          </w:rPr>
                          <w:t>information</w:t>
                        </w:r>
                        <w:proofErr w:type="gramEnd"/>
                      </w:p>
                    </w:txbxContent>
                  </v:textbox>
                </v:rect>
                <v:rect id="Rectangle 19320" o:spid="_x0000_s3273" style="position:absolute;left:36691;top:3142;width:5040;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3R8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P32e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90fHAAAA3gAAAA8AAAAAAAAAAAAAAAAAmAIAAGRy&#10;cy9kb3ducmV2LnhtbFBLBQYAAAAABAAEAPUAAACMAwAAAAA=&#10;" filled="f" stroked="f">
                  <v:textbox inset="0,0,0,0">
                    <w:txbxContent>
                      <w:p w14:paraId="38179DEE" w14:textId="77777777" w:rsidR="006E2FA2" w:rsidRDefault="006E2FA2">
                        <w:pPr>
                          <w:spacing w:after="160" w:line="259" w:lineRule="auto"/>
                          <w:ind w:left="0" w:firstLine="0"/>
                          <w:jc w:val="left"/>
                        </w:pPr>
                        <w:proofErr w:type="gramStart"/>
                        <w:r>
                          <w:rPr>
                            <w:color w:val="DEDEDE"/>
                            <w:w w:val="101"/>
                            <w:sz w:val="13"/>
                          </w:rPr>
                          <w:t>multimedia</w:t>
                        </w:r>
                        <w:proofErr w:type="gramEnd"/>
                      </w:p>
                    </w:txbxContent>
                  </v:textbox>
                </v:rect>
                <v:rect id="Rectangle 19319" o:spid="_x0000_s3274" style="position:absolute;left:28889;top:3142;width:7993;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UZ8QA&#10;AADeAAAADwAAAGRycy9kb3ducmV2LnhtbERPS4vCMBC+C/sfwgjeNNUFsdUosu6iRx8L6m1oxrbY&#10;TEqTtdVfbwRhb/PxPWe2aE0pblS7wrKC4SACQZxaXXCm4Pfw05+AcB5ZY2mZFNzJwWL+0Zlhom3D&#10;O7rtfSZCCLsEFeTeV4mULs3JoBvYijhwF1sb9AHWmdQ1NiHclHIURWNpsODQkGNFXzml1/2fUbCe&#10;VMvTxj6arPw+r4/bY7w6xF6pXrddTkF4av2/+O3e6DA//hz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4lGfEAAAA3gAAAA8AAAAAAAAAAAAAAAAAmAIAAGRycy9k&#10;b3ducmV2LnhtbFBLBQYAAAAABAAEAPUAAACJAwAAAAA=&#10;" filled="f" stroked="f">
                  <v:textbox inset="0,0,0,0">
                    <w:txbxContent>
                      <w:p w14:paraId="480C1F74" w14:textId="77777777" w:rsidR="006E2FA2" w:rsidRDefault="006E2FA2">
                        <w:pPr>
                          <w:spacing w:after="160" w:line="259" w:lineRule="auto"/>
                          <w:ind w:left="0" w:firstLine="0"/>
                          <w:jc w:val="left"/>
                        </w:pPr>
                        <w:proofErr w:type="gramStart"/>
                        <w:r>
                          <w:rPr>
                            <w:color w:val="DEDEDE"/>
                            <w:sz w:val="13"/>
                          </w:rPr>
                          <w:t>historical</w:t>
                        </w:r>
                        <w:proofErr w:type="gramEnd"/>
                        <w:r>
                          <w:rPr>
                            <w:color w:val="DEDEDE"/>
                            <w:spacing w:val="13"/>
                            <w:sz w:val="13"/>
                          </w:rPr>
                          <w:t xml:space="preserve"> </w:t>
                        </w:r>
                        <w:r>
                          <w:rPr>
                            <w:color w:val="DEDEDE"/>
                            <w:sz w:val="13"/>
                          </w:rPr>
                          <w:t>changes</w:t>
                        </w:r>
                      </w:p>
                    </w:txbxContent>
                  </v:textbox>
                </v:rect>
                <v:rect id="Rectangle 14312" o:spid="_x0000_s3275" style="position:absolute;left:22770;top:5190;width:3605;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4I6sQA&#10;AADeAAAADwAAAGRycy9kb3ducmV2LnhtbERPS4vCMBC+C/sfwix409QHotUosip69LHg7m1oxrZs&#10;MylNtNVfbwRhb/PxPWe2aEwhblS53LKCXjcCQZxYnXOq4Pu06YxBOI+ssbBMCu7kYDH/aM0w1rbm&#10;A92OPhUhhF2MCjLvy1hKl2Rk0HVtSRy4i60M+gCrVOoK6xBuCtmPopE0mHNoyLCkr4ySv+PVKNiO&#10;y+XPzj7qtFj/bs/782R1mnil2p/NcgrCU+P/xW/3Tof5w0Gv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uCOrEAAAA3gAAAA8AAAAAAAAAAAAAAAAAmAIAAGRycy9k&#10;b3ducmV2LnhtbFBLBQYAAAAABAAEAPUAAACJAwAAAAA=&#10;" filled="f" stroked="f">
                  <v:textbox inset="0,0,0,0">
                    <w:txbxContent>
                      <w:p w14:paraId="14BC52DD" w14:textId="77777777" w:rsidR="006E2FA2" w:rsidRDefault="006E2FA2">
                        <w:pPr>
                          <w:spacing w:after="160" w:line="259" w:lineRule="auto"/>
                          <w:ind w:left="0" w:firstLine="0"/>
                          <w:jc w:val="left"/>
                        </w:pPr>
                        <w:proofErr w:type="gramStart"/>
                        <w:r>
                          <w:rPr>
                            <w:color w:val="DEDEDE"/>
                            <w:w w:val="101"/>
                            <w:sz w:val="13"/>
                          </w:rPr>
                          <w:t>location</w:t>
                        </w:r>
                        <w:proofErr w:type="gramEnd"/>
                      </w:p>
                    </w:txbxContent>
                  </v:textbox>
                </v:rect>
                <v:rect id="Rectangle 14313" o:spid="_x0000_s3276" style="position:absolute;left:22770;top:7011;width:1965;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KtccQA&#10;AADeAAAADwAAAGRycy9kb3ducmV2LnhtbERPS4vCMBC+C/sfwix409QHotUosip69LHg7m1oxrZs&#10;MylNtNVfbwRhb/PxPWe2aEwhblS53LKCXjcCQZxYnXOq4Pu06YxBOI+ssbBMCu7kYDH/aM0w1rbm&#10;A92OPhUhhF2MCjLvy1hKl2Rk0HVtSRy4i60M+gCrVOoK6xBuCtmPopE0mHNoyLCkr4ySv+PVKNiO&#10;y+XPzj7qtFj/bs/782R1mnil2p/NcgrCU+P/xW/3Tof5w0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irXHEAAAA3gAAAA8AAAAAAAAAAAAAAAAAmAIAAGRycy9k&#10;b3ducmV2LnhtbFBLBQYAAAAABAAEAPUAAACJAwAAAAA=&#10;" filled="f" stroked="f">
                  <v:textbox inset="0,0,0,0">
                    <w:txbxContent>
                      <w:p w14:paraId="45B71F76" w14:textId="77777777" w:rsidR="006E2FA2" w:rsidRDefault="006E2FA2">
                        <w:pPr>
                          <w:spacing w:after="160" w:line="259" w:lineRule="auto"/>
                          <w:ind w:left="0" w:firstLine="0"/>
                          <w:jc w:val="left"/>
                        </w:pPr>
                        <w:proofErr w:type="gramStart"/>
                        <w:r>
                          <w:rPr>
                            <w:color w:val="DEDEDE"/>
                            <w:w w:val="99"/>
                            <w:sz w:val="13"/>
                          </w:rPr>
                          <w:t>date</w:t>
                        </w:r>
                        <w:proofErr w:type="gramEnd"/>
                      </w:p>
                    </w:txbxContent>
                  </v:textbox>
                </v:rect>
                <v:shape id="Picture 14314" o:spid="_x0000_s3277" type="#_x0000_t75" style="position:absolute;left:25732;top:5063;width:11811;height: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vfSTFAAAA3gAAAA8AAABkcnMvZG93bnJldi54bWxET01rAjEQvRf8D2GEXoomdkVkNYpIWwpe&#10;6moPvY2b6W7oZrJsUt3+eyMUvM3jfc5y3btGnKkL1rOGyViBIC69sVxpOB5eR3MQISIbbDyThj8K&#10;sF4NHpaYG3/hPZ2LWIkUwiFHDXWMbS5lKGtyGMa+JU7ct+8cxgS7SpoOLyncNfJZqZl0aDk11NjS&#10;tqbyp/h1GuhLyY839bTLbPWZvVh52ve40/px2G8WICL18S7+d7+bNH+aTaZweyfd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L30kxQAAAN4AAAAPAAAAAAAAAAAAAAAA&#10;AJ8CAABkcnMvZG93bnJldi54bWxQSwUGAAAAAAQABAD3AAAAkQMAAAAA&#10;">
                  <v:imagedata r:id="rId133" o:title=""/>
                </v:shape>
                <v:shape id="Shape 14315" o:spid="_x0000_s3278" style="position:absolute;left:40069;top:5142;width:1366;height:1366;visibility:visible;mso-wrap-style:square;v-text-anchor:top" coordsize="136568,136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SesUA&#10;AADeAAAADwAAAGRycy9kb3ducmV2LnhtbERPTWsCMRC9F/wPYYRepGa1upTVKKUg9Va6Ku1x2Iyb&#10;bTeTJYm69tc3BaG3ebzPWa5724oz+dA4VjAZZyCIK6cbrhXsd5uHJxAhImtsHZOCKwVYrwZ3Syy0&#10;u/A7nctYixTCoUAFJsaukDJUhiyGseuIE3d03mJM0NdSe7ykcNvKaZbl0mLDqcFgRy+Gqu/yZBX4&#10;Mv+g7dtXlx+uOZrPV4o/p5FS98P+eQEiUh//xTf3Vqf5s8fJHP7eST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hJ6xQAAAN4AAAAPAAAAAAAAAAAAAAAAAJgCAABkcnMv&#10;ZG93bnJldi54bWxQSwUGAAAAAAQABAD1AAAAigMAAAAA&#10;" path="m68284,v37716,,68284,30585,68284,68284c136568,106006,106000,136568,68284,136568,30562,136568,,106006,,68284,,30585,30562,,68284,xe" fillcolor="#d5c900" stroked="f" strokeweight="0">
                  <v:stroke miterlimit="83231f" joinstyle="miter"/>
                  <v:path arrowok="t" textboxrect="0,0,136568,136568"/>
                </v:shape>
                <v:shape id="Shape 14316" o:spid="_x0000_s3279" style="position:absolute;left:40334;top:5407;width:836;height:836;visibility:visible;mso-wrap-style:square;v-text-anchor:top" coordsize="83575,83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sOO8MA&#10;AADeAAAADwAAAGRycy9kb3ducmV2LnhtbERP3WrCMBS+F/YO4Qy807SbFOmMMgRxgl748wBnzTEp&#10;a05qk9nu7RdhsLvz8f2exWpwjbhTF2rPCvJpBoK48rpmo+By3kzmIEJE1th4JgU/FGC1fBotsNS+&#10;5yPdT9GIFMKhRAU2xraUMlSWHIapb4kTd/Wdw5hgZ6TusE/hrpEvWVZIhzWnBostrS1VX6dvp4CN&#10;6Yd8lxWHm91/Xre45eOGlRo/D+9vICIN8V/85/7Qaf7sNS/g8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sOO8MAAADeAAAADwAAAAAAAAAAAAAAAACYAgAAZHJzL2Rv&#10;d25yZXYueG1sUEsFBgAAAAAEAAQA9QAAAIgDAAAAAA==&#10;" path="m34006,l49569,r,33989l83575,33989r,15557l49569,49546r,34011l34006,83557r,-34011l,49546,,33989r34006,l34006,xe" stroked="f" strokeweight="0">
                  <v:stroke miterlimit="83231f" joinstyle="miter"/>
                  <v:path arrowok="t" textboxrect="0,0,83575,83557"/>
                </v:shape>
                <v:shape id="Shape 14317" o:spid="_x0000_s3280" style="position:absolute;left:38248;top:5142;width:1366;height:1366;visibility:visible;mso-wrap-style:square;v-text-anchor:top" coordsize="136568,136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plsUA&#10;AADeAAAADwAAAGRycy9kb3ducmV2LnhtbERPTWsCMRC9F/ofwgi9lJq1lW3ZGqUIUm/FraLHYTNu&#10;VjeTJYm69tc3BaG3ebzPmcx624oz+dA4VjAaZiCIK6cbrhWsvxdPbyBCRNbYOiYFVwowm97fTbDQ&#10;7sIrOpexFimEQ4EKTIxdIWWoDFkMQ9cRJ27vvMWYoK+l9nhJ4baVz1mWS4sNpwaDHc0NVcfyZBX4&#10;Mt/S8uvQ5Ztrjmb3SfHn9KjUw6D/eAcRqY//4pt7qdP88cvoFf7eSTf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CmWxQAAAN4AAAAPAAAAAAAAAAAAAAAAAJgCAABkcnMv&#10;ZG93bnJldi54bWxQSwUGAAAAAAQABAD1AAAAigMAAAAA&#10;" path="m68284,v37716,,68284,30585,68284,68284c136568,106006,106000,136568,68284,136568,30563,136568,,106006,,68284,,30585,30563,,68284,xe" fillcolor="#d5c900" stroked="f" strokeweight="0">
                  <v:stroke miterlimit="83231f" joinstyle="miter"/>
                  <v:path arrowok="t" textboxrect="0,0,136568,136568"/>
                </v:shape>
                <v:shape id="Shape 14318" o:spid="_x0000_s3281" style="position:absolute;left:38931;top:5256;width:0;height:1138;visibility:visible;mso-wrap-style:square;v-text-anchor:top" coordsize="0,113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CihsYA&#10;AADeAAAADwAAAGRycy9kb3ducmV2LnhtbESPQU/DMAyF70j8h8hI3Fg6ihB0yyaENAZcJsZ+gNV4&#10;TbXEKUlYy7/HByRutt7ze5+X6yl4daaU+8gG5rMKFHEbbc+dgcPn5uYBVC7IFn1kMvBDGdary4sl&#10;NjaO/EHnfemUhHBu0IArZWi0zq2jgHkWB2LRjjEFLLKmTtuEo4QHr2+r6l4H7FkaHA707Kg97b+D&#10;AV87X7bu7fReP76MX7uDt9u0Meb6anpagCo0lX/z3/WrFfy7ei688o7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CihsYAAADeAAAADwAAAAAAAAAAAAAAAACYAgAAZHJz&#10;L2Rvd25yZXYueG1sUEsFBgAAAAAEAAQA9QAAAIsDAAAAAA==&#10;" path="m,l,113762e" filled="f" strokecolor="white" strokeweight=".1264mm">
                  <v:stroke miterlimit="1" joinstyle="miter"/>
                  <v:path arrowok="t" textboxrect="0,0,0,113762"/>
                </v:shape>
                <v:shape id="Shape 14319" o:spid="_x0000_s3282" style="position:absolute;left:38362;top:5825;width:1138;height:0;visibility:visible;mso-wrap-style:square;v-text-anchor:top" coordsize="113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OAWcQA&#10;AADeAAAADwAAAGRycy9kb3ducmV2LnhtbERPS4vCMBC+C/sfwix4EZv6YLd2jSILiuDJB+hxaGbb&#10;ss2kNFHbf28Ewdt8fM+ZL1tTiRs1rrSsYBTFIIgzq0vOFZyO62ECwnlkjZVlUtCRg+XiozfHVNs7&#10;7+l28LkIIexSVFB4X6dSuqwggy6yNXHg/mxj0AfY5FI3eA/hppLjOP6SBksODQXW9FtQ9n+4GgVX&#10;mrZmpQe7pBsPNid9PHffl4lS/c929QPCU+vf4pd7q8P86WQ0g+c74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DgFnEAAAA3gAAAA8AAAAAAAAAAAAAAAAAmAIAAGRycy9k&#10;b3ducmV2LnhtbFBLBQYAAAAABAAEAPUAAACJAwAAAAA=&#10;" path="m113762,l,e" filled="f" strokecolor="white" strokeweight="0">
                  <v:stroke miterlimit="1" joinstyle="miter"/>
                  <v:path arrowok="t" textboxrect="0,0,113762,0"/>
                </v:shape>
                <v:shape id="Shape 14320" o:spid="_x0000_s3283" style="position:absolute;left:38741;top:5635;width:379;height:380;visibility:visible;mso-wrap-style:square;v-text-anchor:top" coordsize="37921,37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H8/skA&#10;AADeAAAADwAAAGRycy9kb3ducmV2LnhtbESPzUsDMRDF74L/QxjBm81aP5Bt0+IHggUPbW2R3obN&#10;mF3cTEIS293/3jkI3maYN++933w5+F4dKeUusIHrSQWKuAm2Y2dg9/F69QAqF2SLfWAyMFKG5eL8&#10;bI61DSfe0HFbnBITzjUaaEuJtda5acljnoRILLevkDwWWZPTNuFJzH2vp1V1rz12LAktRnpuqfne&#10;/ngDn+9Pu9V+dffi1jEd4n4YrduMxlxeDI8zUIWG8i/++36zUv/2ZioAgiMz6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WH8/skAAADeAAAADwAAAAAAAAAAAAAAAACYAgAA&#10;ZHJzL2Rvd25yZXYueG1sUEsFBgAAAAAEAAQA9QAAAI4DAAAAAA==&#10;" path="m37921,18960v,10471,-8491,18961,-18961,18961c8490,37921,,29431,,18960,,8490,8490,,18960,,29430,,37921,8490,37921,18960xe" filled="f" strokecolor="white" strokeweight=".1264mm">
                  <v:path arrowok="t" textboxrect="0,0,37921,37921"/>
                </v:shape>
                <v:shape id="Shape 14322" o:spid="_x0000_s3284" style="position:absolute;left:38552;top:5446;width:758;height:758;visibility:visible;mso-wrap-style:square;v-text-anchor:top" coordsize="75841,7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wqscMA&#10;AADeAAAADwAAAGRycy9kb3ducmV2LnhtbERP32vCMBB+H+x/CDfY20xXxxzVKFtxUPemDp+P5my6&#10;NZeSZLb7740g+HYf389brEbbiRP50DpW8DzJQBDXTrfcKPjefz69gQgRWWPnmBT8U4DV8v5ugYV2&#10;A2/ptIuNSCEcClRgYuwLKUNtyGKYuJ44cUfnLcYEfSO1xyGF207mWfYqLbacGgz2VBqqf3d/VoH0&#10;683HrBk6b34OZVkdzfBVbZV6fBjf5yAijfEmvrornea/TPMcLu+kG+Ty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wqscMAAADeAAAADwAAAAAAAAAAAAAAAACYAgAAZHJzL2Rv&#10;d25yZXYueG1sUEsFBgAAAAAEAAQA9QAAAIgDAAAAAA==&#10;" path="m75841,37921v,20940,-16980,37920,-37920,37920c16980,75841,,58861,,37921,,16980,16980,,37921,,58861,,75841,16980,75841,37921xe" filled="f" strokecolor="white" strokeweight=".1264mm">
                  <v:path arrowok="t" textboxrect="0,0,75841,75841"/>
                </v:shape>
                <v:shape id="Picture 14324" o:spid="_x0000_s3285" type="#_x0000_t75" style="position:absolute;left:25843;top:6938;width:5728;height: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qYdzEAAAA3gAAAA8AAABkcnMvZG93bnJldi54bWxET99rwjAQfh/4P4QT9jZTOydbNYoTCkP3&#10;Mh3Mx6M502JzCU1Wu//eDAZ7u4/v5y3Xg21FT11oHCuYTjIQxJXTDRsFn8fy4RlEiMgaW8ek4IcC&#10;rFejuyUW2l35g/pDNCKFcChQQR2jL6QMVU0Ww8R54sSdXWcxJtgZqTu8pnDbyjzL5tJiw6mhRk/b&#10;mqrL4dsq2L2U7189taen/fbV7701pcmNUvfjYbMAEWmI/+I/95tO82eP+Qx+30k3y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qYdzEAAAA3gAAAA8AAAAAAAAAAAAAAAAA&#10;nwIAAGRycy9kb3ducmV2LnhtbFBLBQYAAAAABAAEAPcAAACQAwAAAAA=&#10;">
                  <v:imagedata r:id="rId134" o:title=""/>
                </v:shape>
                <v:rect id="Rectangle 116708" o:spid="_x0000_s3286" style="position:absolute;left:27055;top:7011;width:2708;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DAcQA&#10;AADfAAAADwAAAGRycy9kb3ducmV2LnhtbERPS2vCQBC+F/oflin0Vjf24CNmI9IHemxVUG9DdkyC&#10;2dmQ3ZrUX985FDx+fO9sObhGXakLtWcD41ECirjwtubSwH73+TIDFSKyxcYzGfilAMv88SHD1Pqe&#10;v+m6jaWSEA4pGqhibFOtQ1GRwzDyLbFwZ985jAK7UtsOewl3jX5Nkol2WLM0VNjSW0XFZfvjDKxn&#10;7eq48be+bD5O68PXYf6+m0djnp+G1QJUpCHexf/ujZX548k0kcHyRwDo/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QwHEAAAA3wAAAA8AAAAAAAAAAAAAAAAAmAIAAGRycy9k&#10;b3ducmV2LnhtbFBLBQYAAAAABAAEAPUAAACJAwAAAAA=&#10;" filled="f" stroked="f">
                  <v:textbox inset="0,0,0,0">
                    <w:txbxContent>
                      <w:p w14:paraId="0CB23516" w14:textId="77777777" w:rsidR="006E2FA2" w:rsidRDefault="006E2FA2">
                        <w:pPr>
                          <w:spacing w:after="160" w:line="259" w:lineRule="auto"/>
                          <w:ind w:left="0" w:firstLine="0"/>
                          <w:jc w:val="left"/>
                        </w:pPr>
                        <w:r>
                          <w:rPr>
                            <w:color w:val="DEDEDE"/>
                            <w:w w:val="110"/>
                            <w:sz w:val="13"/>
                          </w:rPr>
                          <w:t>.</w:t>
                        </w:r>
                        <w:r>
                          <w:rPr>
                            <w:color w:val="DEDEDE"/>
                            <w:spacing w:val="14"/>
                            <w:w w:val="110"/>
                            <w:sz w:val="13"/>
                          </w:rPr>
                          <w:t xml:space="preserve"> </w:t>
                        </w:r>
                        <w:r>
                          <w:rPr>
                            <w:color w:val="DEDEDE"/>
                            <w:w w:val="110"/>
                            <w:sz w:val="13"/>
                          </w:rPr>
                          <w:t>Oct</w:t>
                        </w:r>
                        <w:r>
                          <w:rPr>
                            <w:color w:val="DEDEDE"/>
                            <w:spacing w:val="14"/>
                            <w:w w:val="110"/>
                            <w:sz w:val="13"/>
                          </w:rPr>
                          <w:t xml:space="preserve"> </w:t>
                        </w:r>
                      </w:p>
                    </w:txbxContent>
                  </v:textbox>
                </v:rect>
                <v:rect id="Rectangle 116707" o:spid="_x0000_s3287" style="position:absolute;left:29091;top:7011;width:2180;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PXc8UA&#10;AADfAAAADwAAAGRycy9kb3ducmV2LnhtbERPTWvCQBC9C/0PywjedGMP0URXkbYSj20sqLchOybB&#10;7GzIbk3aX98tCD0+3vd6O5hG3KlztWUF81kEgriwuuZSwedxP12CcB5ZY2OZFHyTg+3mabTGVNue&#10;P+ie+1KEEHYpKqi8b1MpXVGRQTezLXHgrrYz6APsSqk77EO4aeRzFMXSYM2hocKWXioqbvmXUZAt&#10;2935YH/6snm7ZKf3U/J6TLxSk/GwW4HwNPh/8cN90GH+PF5EC/j7EwD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9dzxQAAAN8AAAAPAAAAAAAAAAAAAAAAAJgCAABkcnMv&#10;ZG93bnJldi54bWxQSwUGAAAAAAQABAD1AAAAigMAAAAA&#10;" filled="f" stroked="f">
                  <v:textbox inset="0,0,0,0">
                    <w:txbxContent>
                      <w:p w14:paraId="630056D5" w14:textId="77777777" w:rsidR="006E2FA2" w:rsidRDefault="006E2FA2">
                        <w:pPr>
                          <w:spacing w:after="160" w:line="259" w:lineRule="auto"/>
                          <w:ind w:left="0" w:firstLine="0"/>
                          <w:jc w:val="left"/>
                        </w:pPr>
                        <w:r>
                          <w:rPr>
                            <w:color w:val="DEDEDE"/>
                            <w:w w:val="98"/>
                            <w:sz w:val="13"/>
                          </w:rPr>
                          <w:t>1990</w:t>
                        </w:r>
                      </w:p>
                    </w:txbxContent>
                  </v:textbox>
                </v:rect>
                <v:rect id="Rectangle 116706" o:spid="_x0000_s3288" style="position:absolute;left:26645;top:7011;width:545;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9y6MUA&#10;AADfAAAADwAAAGRycy9kb3ducmV2LnhtbERPy2rCQBTdF/oPwy24q5N0ETU6htAHcVm1YN1dMrdJ&#10;aOZOyExN9Os7guDycN6rbDStOFHvGssK4mkEgri0uuFKwdf+43kOwnlkja1lUnAmB9n68WGFqbYD&#10;b+m085UIIexSVFB736VSurImg25qO+LA/djeoA+wr6TucQjhppUvUZRIgw2Hhho7eq2p/N39GQXF&#10;vMu/N/YyVO37sTh8HhZv+4VXavI05ksQnkZ/F9/cGx3mx8ksSuD6JwC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3LoxQAAAN8AAAAPAAAAAAAAAAAAAAAAAJgCAABkcnMv&#10;ZG93bnJldi54bWxQSwUGAAAAAAQABAD1AAAAigMAAAAA&#10;" filled="f" stroked="f">
                  <v:textbox inset="0,0,0,0">
                    <w:txbxContent>
                      <w:p w14:paraId="49BC0EF0" w14:textId="77777777" w:rsidR="006E2FA2" w:rsidRDefault="006E2FA2">
                        <w:pPr>
                          <w:spacing w:after="160" w:line="259" w:lineRule="auto"/>
                          <w:ind w:left="0" w:firstLine="0"/>
                          <w:jc w:val="left"/>
                        </w:pPr>
                        <w:r>
                          <w:rPr>
                            <w:color w:val="DEDEDE"/>
                            <w:w w:val="98"/>
                            <w:sz w:val="13"/>
                          </w:rPr>
                          <w:t>3</w:t>
                        </w:r>
                      </w:p>
                    </w:txbxContent>
                  </v:textbox>
                </v:rect>
                <v:shape id="Picture 14326" o:spid="_x0000_s3289" type="#_x0000_t75" style="position:absolute;left:34037;top:6938;width:5728;height: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4ou7JAAAA3gAAAA8AAABkcnMvZG93bnJldi54bWxEj09rwkAQxe9Cv8MyBW9mU63SRlcR/9AK&#10;9tDUQ49DdkxCs7Nhd9XYT98tCN5meG/e781s0ZlGnMn52rKCpyQFQVxYXXOp4PC1HbyA8AFZY2OZ&#10;FFzJw2L+0Jthpu2FP+mch1LEEPYZKqhCaDMpfVGRQZ/YljhqR+sMhri6UmqHlxhuGjlM04k0WHMk&#10;VNjSqqLiJz+ZyKXc779Pv37lPg7jt/w1ve7WG6X6j91yCiJQF+7m2/W7jvWfR8MJ/L8TZ5Dz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Hii7skAAADeAAAADwAAAAAAAAAA&#10;AAAAAACfAgAAZHJzL2Rvd25yZXYueG1sUEsFBgAAAAAEAAQA9wAAAJUDAAAAAA==&#10;">
                  <v:imagedata r:id="rId135" o:title=""/>
                </v:shape>
                <v:rect id="Rectangle 14327" o:spid="_x0000_s3290" style="position:absolute;left:34723;top:7011;width:5740;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hz8YA&#10;AADeAAAADwAAAGRycy9kb3ducmV2LnhtbERPTWvCQBC9F/oflin0Vje1YjV1FdFKctRYUG9DdpqE&#10;ZmdDdmvS/npXELzN433ObNGbWpypdZVlBa+DCARxbnXFhYKv/eZlAsJ5ZI21ZVLwRw4W88eHGcba&#10;dryjc+YLEULYxaig9L6JpXR5SQbdwDbEgfu2rUEfYFtI3WIXwk0th1E0lgYrDg0lNrQqKf/Jfo2C&#10;ZNIsj6n974r685Qctofpej/1Sj0/9csPEJ56fxff3KkO80dv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Vhz8YAAADeAAAADwAAAAAAAAAAAAAAAACYAgAAZHJz&#10;L2Rvd25yZXYueG1sUEsFBgAAAAAEAAQA9QAAAIsDAAAAAA==&#10;" filled="f" stroked="f">
                  <v:textbox inset="0,0,0,0">
                    <w:txbxContent>
                      <w:p w14:paraId="6A3F6D05" w14:textId="77777777" w:rsidR="006E2FA2" w:rsidRDefault="006E2FA2">
                        <w:pPr>
                          <w:spacing w:after="160" w:line="259" w:lineRule="auto"/>
                          <w:ind w:left="0" w:firstLine="0"/>
                          <w:jc w:val="left"/>
                        </w:pPr>
                        <w:r>
                          <w:rPr>
                            <w:i/>
                            <w:color w:val="848484"/>
                            <w:w w:val="123"/>
                            <w:sz w:val="13"/>
                          </w:rPr>
                          <w:t>DD.</w:t>
                        </w:r>
                        <w:r>
                          <w:rPr>
                            <w:i/>
                            <w:color w:val="848484"/>
                            <w:spacing w:val="14"/>
                            <w:w w:val="123"/>
                            <w:sz w:val="13"/>
                          </w:rPr>
                          <w:t xml:space="preserve"> </w:t>
                        </w:r>
                        <w:r>
                          <w:rPr>
                            <w:i/>
                            <w:color w:val="848484"/>
                            <w:w w:val="123"/>
                            <w:sz w:val="13"/>
                          </w:rPr>
                          <w:t>M</w:t>
                        </w:r>
                        <w:r>
                          <w:rPr>
                            <w:i/>
                            <w:color w:val="848484"/>
                            <w:spacing w:val="14"/>
                            <w:w w:val="123"/>
                            <w:sz w:val="13"/>
                          </w:rPr>
                          <w:t xml:space="preserve"> </w:t>
                        </w:r>
                        <w:r>
                          <w:rPr>
                            <w:i/>
                            <w:color w:val="848484"/>
                            <w:w w:val="123"/>
                            <w:sz w:val="13"/>
                          </w:rPr>
                          <w:t>YYY</w:t>
                        </w:r>
                      </w:p>
                    </w:txbxContent>
                  </v:textbox>
                </v:rect>
                <v:rect id="Rectangle 14328" o:spid="_x0000_s3291" style="position:absolute;left:32102;top:7011;width:2042;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1vccA&#10;AADeAAAADwAAAGRycy9kb3ducmV2LnhtbESPQWvCQBCF70L/wzKF3nRTK0Wjq4hW9Gi1oN6G7JiE&#10;ZmdDdmvS/nrnUPA2w3vz3jezRecqdaMmlJ4NvA4SUMSZtyXnBr6Om/4YVIjIFivPZOCXAizmT70Z&#10;pta3/Em3Q8yVhHBI0UARY51qHbKCHIaBr4lFu/rGYZS1ybVtsJVwV+lhkrxrhyVLQ4E1rQrKvg8/&#10;zsB2XC/PO//X5tXHZXvanybr4yQa8/LcLaegInXxYf6/3lnBH70N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q9b3HAAAA3gAAAA8AAAAAAAAAAAAAAAAAmAIAAGRy&#10;cy9kb3ducmV2LnhtbFBLBQYAAAAABAAEAPUAAACMAwAAAAA=&#10;" filled="f" stroked="f">
                  <v:textbox inset="0,0,0,0">
                    <w:txbxContent>
                      <w:p w14:paraId="095982F2" w14:textId="77777777" w:rsidR="006E2FA2" w:rsidRDefault="006E2FA2">
                        <w:pPr>
                          <w:spacing w:after="160" w:line="259" w:lineRule="auto"/>
                          <w:ind w:left="0" w:firstLine="0"/>
                          <w:jc w:val="left"/>
                        </w:pPr>
                        <w:proofErr w:type="gramStart"/>
                        <w:r>
                          <w:rPr>
                            <w:color w:val="848484"/>
                            <w:w w:val="103"/>
                            <w:sz w:val="13"/>
                          </w:rPr>
                          <w:t>until</w:t>
                        </w:r>
                        <w:proofErr w:type="gramEnd"/>
                      </w:p>
                    </w:txbxContent>
                  </v:textbox>
                </v:rect>
                <v:rect id="Rectangle 14329" o:spid="_x0000_s3292" style="position:absolute;left:26412;top:5073;width:3655;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QJsUA&#10;AADeAAAADwAAAGRycy9kb3ducmV2LnhtbERPTWvCQBC9C/6HZQredFMtYmJWEVvRY9VC6m3ITpPQ&#10;7GzIribtr+8WBG/zeJ+TrntTixu1rrKs4HkSgSDOra64UPBx3o0XIJxH1lhbJgU/5GC9Gg5STLTt&#10;+Ei3ky9ECGGXoILS+yaR0uUlGXQT2xAH7su2Bn2AbSF1i10IN7WcRtFcGqw4NJTY0Lak/Pt0NQr2&#10;i2bzebC/XVG/XfbZexa/nmOv1Oip3yxBeOr9Q3x3H3SY/zKb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5lAmxQAAAN4AAAAPAAAAAAAAAAAAAAAAAJgCAABkcnMv&#10;ZG93bnJldi54bWxQSwUGAAAAAAQABAD1AAAAigMAAAAA&#10;" filled="f" stroked="f">
                  <v:textbox inset="0,0,0,0">
                    <w:txbxContent>
                      <w:p w14:paraId="28A2F417" w14:textId="77777777" w:rsidR="006E2FA2" w:rsidRDefault="006E2FA2">
                        <w:pPr>
                          <w:spacing w:after="160" w:line="259" w:lineRule="auto"/>
                          <w:ind w:left="0" w:firstLine="0"/>
                          <w:jc w:val="left"/>
                        </w:pPr>
                        <w:proofErr w:type="gramStart"/>
                        <w:r>
                          <w:rPr>
                            <w:i/>
                            <w:color w:val="848484"/>
                            <w:sz w:val="13"/>
                          </w:rPr>
                          <w:t>optional</w:t>
                        </w:r>
                        <w:proofErr w:type="gramEnd"/>
                      </w:p>
                    </w:txbxContent>
                  </v:textbox>
                </v:rect>
                <v:shape id="Picture 14330" o:spid="_x0000_s3293" type="#_x0000_t75" style="position:absolute;left:8227;top:24035;width:4086;height:1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T0E/IAAAA3gAAAA8AAABkcnMvZG93bnJldi54bWxEj0FrwkAQhe+F/odlCl5K3aitSHSVIghi&#10;ezG1kOOQnSbB7GzIrpr46zuHQm8zzJv33rfa9K5RV+pC7dnAZJyAIi68rbk0cPravSxAhYhssfFM&#10;BgYKsFk/Pqwwtf7GR7pmsVRiwiFFA1WMbap1KCpyGMa+JZbbj+8cRlm7UtsOb2LuGj1Nkrl2WLMk&#10;VNjStqLinF2cgTvNp9/D0OfZ8Hb6PH/kqJ/zgzGjp/59CSpSH//Ff997K/VfZzMBEByZQa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09BPyAAAAN4AAAAPAAAAAAAAAAAA&#10;AAAAAJ8CAABkcnMvZG93bnJldi54bWxQSwUGAAAAAAQABAD3AAAAlAMAAAAA&#10;">
                  <v:imagedata r:id="rId136" o:title=""/>
                </v:shape>
                <v:rect id="Rectangle 116718" o:spid="_x0000_s3294" style="position:absolute;left:8980;top:24069;width:2118;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3MQA&#10;AADfAAAADwAAAGRycy9kb3ducmV2LnhtbERPS2vCQBC+C/0PyxR600168BFdRfpAj1YL1tuQHZNg&#10;djZktyb11zuHgseP771Y9a5WV2pD5dlAOkpAEefeVlwY+D58DqegQkS2WHsmA38UYLV8Giwws77j&#10;L7ruY6EkhEOGBsoYm0zrkJfkMIx8Qyzc2bcOo8C20LbFTsJdrV+TZKwdViwNJTb0VlJ+2f86A5tp&#10;s/7Z+ltX1B+nzXF3nL0fZtGYl+d+PQcVqY8P8b97a2V+Op6kMlj+C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1dzEAAAA3wAAAA8AAAAAAAAAAAAAAAAAmAIAAGRycy9k&#10;b3ducmV2LnhtbFBLBQYAAAAABAAEAPUAAACJAwAAAAA=&#10;" filled="f" stroked="f">
                  <v:textbox inset="0,0,0,0">
                    <w:txbxContent>
                      <w:p w14:paraId="1C608B38" w14:textId="77777777" w:rsidR="006E2FA2" w:rsidRDefault="006E2FA2">
                        <w:pPr>
                          <w:spacing w:after="160" w:line="259" w:lineRule="auto"/>
                          <w:ind w:left="0" w:firstLine="0"/>
                          <w:jc w:val="left"/>
                        </w:pPr>
                        <w:r>
                          <w:rPr>
                            <w:color w:val="DEDEDE"/>
                            <w:w w:val="112"/>
                            <w:sz w:val="10"/>
                          </w:rPr>
                          <w:t>.</w:t>
                        </w:r>
                        <w:r>
                          <w:rPr>
                            <w:color w:val="DEDEDE"/>
                            <w:spacing w:val="11"/>
                            <w:w w:val="112"/>
                            <w:sz w:val="10"/>
                          </w:rPr>
                          <w:t xml:space="preserve"> </w:t>
                        </w:r>
                        <w:r>
                          <w:rPr>
                            <w:color w:val="DEDEDE"/>
                            <w:w w:val="112"/>
                            <w:sz w:val="10"/>
                          </w:rPr>
                          <w:t>Oct</w:t>
                        </w:r>
                        <w:r>
                          <w:rPr>
                            <w:color w:val="DEDEDE"/>
                            <w:spacing w:val="11"/>
                            <w:w w:val="112"/>
                            <w:sz w:val="10"/>
                          </w:rPr>
                          <w:t xml:space="preserve"> </w:t>
                        </w:r>
                      </w:p>
                    </w:txbxContent>
                  </v:textbox>
                </v:rect>
                <v:rect id="Rectangle 116716" o:spid="_x0000_s3295" style="position:absolute;left:8660;top:24069;width:426;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kNcUA&#10;AADfAAAADwAAAGRycy9kb3ducmV2LnhtbERPy2rCQBTdC/2H4Rbc6SQuoqYZRVqLLn0UbHeXzG0S&#10;mrkTMtMk+vWOUOjycN7ZejC16Kh1lWUF8TQCQZxbXXGh4OP8PlmAcB5ZY22ZFFzJwXr1NMow1bbn&#10;I3UnX4gQwi5FBaX3TSqly0sy6Ka2IQ7ct20N+gDbQuoW+xBuajmLokQarDg0lNjQa0n5z+nXKNgt&#10;ms3n3t76ot5+7S6Hy/LtvPRKjZ+HzQsIT4P/F/+59zrMj5N5nMDjTwA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uQ1xQAAAN8AAAAPAAAAAAAAAAAAAAAAAJgCAABkcnMv&#10;ZG93bnJldi54bWxQSwUGAAAAAAQABAD1AAAAigMAAAAA&#10;" filled="f" stroked="f">
                  <v:textbox inset="0,0,0,0">
                    <w:txbxContent>
                      <w:p w14:paraId="59356ABB" w14:textId="77777777" w:rsidR="006E2FA2" w:rsidRDefault="006E2FA2">
                        <w:pPr>
                          <w:spacing w:after="160" w:line="259" w:lineRule="auto"/>
                          <w:ind w:left="0" w:firstLine="0"/>
                          <w:jc w:val="left"/>
                        </w:pPr>
                        <w:r>
                          <w:rPr>
                            <w:color w:val="DEDEDE"/>
                            <w:sz w:val="10"/>
                          </w:rPr>
                          <w:t>3</w:t>
                        </w:r>
                      </w:p>
                    </w:txbxContent>
                  </v:textbox>
                </v:rect>
                <v:rect id="Rectangle 116717" o:spid="_x0000_s3296" style="position:absolute;left:10573;top:24069;width:1705;height:1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pBrsQA&#10;AADfAAAADwAAAGRycy9kb3ducmV2LnhtbERPy4rCMBTdD8w/hDvgbkzrwkc1ioyKLn0MqLtLc23L&#10;NDelibb69UYQZnk478msNaW4Ue0KywribgSCOLW64EzB72H1PQThPLLG0jIpuJOD2fTzY4KJtg3v&#10;6Lb3mQgh7BJUkHtfJVK6NCeDrmsr4sBdbG3QB1hnUtfYhHBTyl4U9aXBgkNDjhX95JT+7a9GwXpY&#10;zU8b+2iycnleH7fH0eIw8kp1vtr5GISn1v+L3+6NDvPj/iAewOtPACC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qQa7EAAAA3wAAAA8AAAAAAAAAAAAAAAAAmAIAAGRycy9k&#10;b3ducmV2LnhtbFBLBQYAAAAABAAEAPUAAACJAwAAAAA=&#10;" filled="f" stroked="f">
                  <v:textbox inset="0,0,0,0">
                    <w:txbxContent>
                      <w:p w14:paraId="1E660B88" w14:textId="77777777" w:rsidR="006E2FA2" w:rsidRDefault="006E2FA2">
                        <w:pPr>
                          <w:spacing w:after="160" w:line="259" w:lineRule="auto"/>
                          <w:ind w:left="0" w:firstLine="0"/>
                          <w:jc w:val="left"/>
                        </w:pPr>
                        <w:r>
                          <w:rPr>
                            <w:color w:val="DEDEDE"/>
                            <w:sz w:val="10"/>
                          </w:rPr>
                          <w:t>1990</w:t>
                        </w:r>
                      </w:p>
                    </w:txbxContent>
                  </v:textbox>
                </v:rect>
                <v:rect id="Rectangle 14332" o:spid="_x0000_s3297" style="position:absolute;left:3878;top:21789;width:5207;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UisQA&#10;AADeAAAADwAAAGRycy9kb3ducmV2LnhtbERPS4vCMBC+L/gfwgje1tQHi1ajyK6iRx8L6m1oxrbY&#10;TEoTbfXXG2Fhb/PxPWc6b0wh7lS53LKCXjcCQZxYnXOq4Pew+hyBcB5ZY2GZFDzIwXzW+phirG3N&#10;O7rvfSpCCLsYFWTel7GULsnIoOvakjhwF1sZ9AFWqdQV1iHcFLIfRV/SYM6hIcOSvjNKrvubUbAe&#10;lYvTxj7rtFie18ftcfxzGHulOu1mMQHhqfH/4j/3Rof5w8GgD+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bVIrEAAAA3gAAAA8AAAAAAAAAAAAAAAAAmAIAAGRycy9k&#10;b3ducmV2LnhtbFBLBQYAAAAABAAEAPUAAACJAwAAAAA=&#10;" filled="f" stroked="f">
                  <v:textbox inset="0,0,0,0">
                    <w:txbxContent>
                      <w:p w14:paraId="47C79E04" w14:textId="77777777" w:rsidR="006E2FA2" w:rsidRDefault="006E2FA2">
                        <w:pPr>
                          <w:spacing w:after="160" w:line="259" w:lineRule="auto"/>
                          <w:ind w:left="0" w:firstLine="0"/>
                          <w:jc w:val="left"/>
                        </w:pPr>
                        <w:r>
                          <w:rPr>
                            <w:color w:val="DEDEDE"/>
                            <w:sz w:val="10"/>
                          </w:rPr>
                          <w:t>West</w:t>
                        </w:r>
                        <w:r>
                          <w:rPr>
                            <w:color w:val="DEDEDE"/>
                            <w:spacing w:val="11"/>
                            <w:sz w:val="10"/>
                          </w:rPr>
                          <w:t xml:space="preserve"> </w:t>
                        </w:r>
                        <w:r>
                          <w:rPr>
                            <w:color w:val="DEDEDE"/>
                            <w:sz w:val="10"/>
                          </w:rPr>
                          <w:t>Germany</w:t>
                        </w:r>
                      </w:p>
                    </w:txbxContent>
                  </v:textbox>
                </v:rect>
                <v:rect id="Rectangle 14333" o:spid="_x0000_s3298" style="position:absolute;left:3878;top:22927;width:4971;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fxEcQA&#10;AADeAAAADwAAAGRycy9kb3ducmV2LnhtbERPS2vCQBC+C/6HZQredNNGRKOriFX06KNgvQ3ZaRKa&#10;nQ3Z1cT++q4geJuP7zmzRWtKcaPaFZYVvA8iEMSp1QVnCr5Om/4YhPPIGkvLpOBODhbzbmeGibYN&#10;H+h29JkIIewSVJB7XyVSujQng25gK+LA/djaoA+wzqSusQnhppQfUTSSBgsODTlWtMop/T1ejYLt&#10;uFp+7+xfk5Xry/a8P08+TxOvVO+tXU5BeGr9S/x073SYP4zj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X8RHEAAAA3gAAAA8AAAAAAAAAAAAAAAAAmAIAAGRycy9k&#10;b3ducmV2LnhtbFBLBQYAAAAABAAEAPUAAACJAwAAAAA=&#10;" filled="f" stroked="f">
                  <v:textbox inset="0,0,0,0">
                    <w:txbxContent>
                      <w:p w14:paraId="0B73A3AA" w14:textId="77777777" w:rsidR="006E2FA2" w:rsidRDefault="006E2FA2">
                        <w:pPr>
                          <w:spacing w:after="160" w:line="259" w:lineRule="auto"/>
                          <w:ind w:left="0" w:firstLine="0"/>
                          <w:jc w:val="left"/>
                        </w:pPr>
                        <w:r>
                          <w:rPr>
                            <w:color w:val="DEDEDE"/>
                            <w:w w:val="103"/>
                            <w:sz w:val="10"/>
                          </w:rPr>
                          <w:t>East</w:t>
                        </w:r>
                        <w:r>
                          <w:rPr>
                            <w:color w:val="DEDEDE"/>
                            <w:spacing w:val="11"/>
                            <w:w w:val="103"/>
                            <w:sz w:val="10"/>
                          </w:rPr>
                          <w:t xml:space="preserve"> </w:t>
                        </w:r>
                        <w:r>
                          <w:rPr>
                            <w:color w:val="DEDEDE"/>
                            <w:w w:val="103"/>
                            <w:sz w:val="10"/>
                          </w:rPr>
                          <w:t>Germany</w:t>
                        </w:r>
                      </w:p>
                    </w:txbxContent>
                  </v:textbox>
                </v:rect>
                <v:rect id="Rectangle 14334" o:spid="_x0000_s3299" style="position:absolute;left:11389;top:21789;width:3142;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5pZcQA&#10;AADeAAAADwAAAGRycy9kb3ducmV2LnhtbERPS4vCMBC+C/6HMMLeNPXBotUooi56XB+g3oZmbIvN&#10;pDRZ2/XXm4UFb/PxPWe2aEwhHlS53LKCfi8CQZxYnXOq4HT86o5BOI+ssbBMCn7JwWLebs0w1rbm&#10;PT0OPhUhhF2MCjLvy1hKl2Rk0PVsSRy4m60M+gCrVOoK6xBuCjmIok9pMOfQkGFJq4yS++HHKNiO&#10;y+VlZ591Wmyu2/P3ebI+TrxSH51mOQXhqfFv8b97p8P80XA4gr93wg1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aWXEAAAA3gAAAA8AAAAAAAAAAAAAAAAAmAIAAGRycy9k&#10;b3ducmV2LnhtbFBLBQYAAAAABAAEAPUAAACJAwAAAAA=&#10;" filled="f" stroked="f">
                  <v:textbox inset="0,0,0,0">
                    <w:txbxContent>
                      <w:p w14:paraId="1B76B279" w14:textId="77777777" w:rsidR="006E2FA2" w:rsidRDefault="006E2FA2">
                        <w:pPr>
                          <w:spacing w:after="160" w:line="259" w:lineRule="auto"/>
                          <w:ind w:left="0" w:firstLine="0"/>
                          <w:jc w:val="left"/>
                        </w:pPr>
                        <w:r>
                          <w:rPr>
                            <w:color w:val="DEDEDE"/>
                            <w:sz w:val="10"/>
                          </w:rPr>
                          <w:t>Germany</w:t>
                        </w:r>
                      </w:p>
                    </w:txbxContent>
                  </v:textbox>
                </v:rect>
                <v:shape id="Shape 14335" o:spid="_x0000_s3300" style="position:absolute;left:3878;top:22752;width:12746;height:0;visibility:visible;mso-wrap-style:square;v-text-anchor:top" coordsize="12746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eH8UA&#10;AADeAAAADwAAAGRycy9kb3ducmV2LnhtbERPTWvCQBC9C/0PyxR6qxuNthJdRYRSD4KYtHgdsmMS&#10;zM6G7BpTf70rFLzN433OYtWbWnTUusqygtEwAkGcW11xoeAn+3qfgXAeWWNtmRT8kYPV8mWwwETb&#10;Kx+oS30hQgi7BBWU3jeJlC4vyaAb2oY4cCfbGvQBtoXULV5DuKnlOIo+pMGKQ0OJDW1Kys/pxSg4&#10;G+t3o9P++P37eYuyYjLra7NT6u21X89BeOr9U/zv3uowfxLHU3i8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B4fxQAAAN4AAAAPAAAAAAAAAAAAAAAAAJgCAABkcnMv&#10;ZG93bnJldi54bWxQSwUGAAAAAAQABAD1AAAAigMAAAAA&#10;" path="m,l1274642,e" filled="f" strokecolor="#d57d00" strokeweight=".1264mm">
                  <v:stroke miterlimit="1" joinstyle="miter"/>
                  <v:path arrowok="t" textboxrect="0,0,1274642,0"/>
                </v:shape>
                <v:shape id="Shape 14336" o:spid="_x0000_s3301" style="position:absolute;left:3878;top:22752;width:6601;height:1138;visibility:visible;mso-wrap-style:square;v-text-anchor:top" coordsize="660082,11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rCMMA&#10;AADeAAAADwAAAGRycy9kb3ducmV2LnhtbERPPWvDMBDdC/kP4gLdail1McG1EkLSQocuTbJ0O6yL&#10;bWKdjKUmcn99FQh0u8f7vGodbS8uNPrOsYZFpkAQ18503Gg4Ht6fliB8QDbYOyYNE3lYr2YPFZbG&#10;XfmLLvvQiBTCvkQNbQhDKaWvW7LoMzcQJ+7kRoshwbGRZsRrCre9fFaqkBY7Tg0tDrRtqT7vf6wG&#10;jNvaTedoi+83Ui7I3afqf7V+nMfNK4hAMfyL7+4Pk+a/5HkBt3fSD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urCMMAAADeAAAADwAAAAAAAAAAAAAAAACYAgAAZHJzL2Rv&#10;d25yZXYueG1sUEsFBgAAAAAEAAQA9QAAAIgDAAAAAA==&#10;" path="m,113807r660082,l660082,e" filled="f" strokecolor="#d57d00" strokeweight=".1264mm">
                  <v:stroke miterlimit="1" joinstyle="miter"/>
                  <v:path arrowok="t" textboxrect="0,0,660082,113807"/>
                </v:shape>
                <v:shape id="Shape 14337" o:spid="_x0000_s3302" style="position:absolute;left:10232;top:22524;width:455;height:455;visibility:visible;mso-wrap-style:square;v-text-anchor:top" coordsize="45523,45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RmcUA&#10;AADeAAAADwAAAGRycy9kb3ducmV2LnhtbERP30/CMBB+N/F/aM7EN+l0RmBQiMEYwfiAA94v67Eu&#10;rtelrWz895TExLf78v28+XKwrTiRD41jBY+jDARx5XTDtYL97v1hAiJEZI2tY1JwpgDLxe3NHAvt&#10;ev6mUxlrkUI4FKjAxNgVUobKkMUwch1x4o7OW4wJ+lpqj30Kt618yrIXabHh1GCwo5Wh6qf8tQq+&#10;ymHq15vx5+rwtjXT7YGP/Ueu1P3d8DoDEWmI/+I/91qn+c95PobrO+kG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5GZxQAAAN4AAAAPAAAAAAAAAAAAAAAAAJgCAABkcnMv&#10;ZG93bnJldi54bWxQSwUGAAAAAAQABAD1AAAAigMAAAAA&#10;" path="m22762,c35343,,45523,10202,45523,22761v,12582,-10180,22762,-22761,22762c10203,45523,,35343,,22761,,10202,10203,,22762,xe" fillcolor="#d57d00" stroked="f" strokeweight="0">
                  <v:stroke miterlimit="1" joinstyle="miter"/>
                  <v:path arrowok="t" textboxrect="0,0,45523,45523"/>
                </v:shape>
                <v:shape id="Shape 14338" o:spid="_x0000_s3303" style="position:absolute;left:18673;top:23760;width:1366;height:1365;visibility:visible;mso-wrap-style:square;v-text-anchor:top" coordsize="136568,136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q7tsYA&#10;AADeAAAADwAAAGRycy9kb3ducmV2LnhtbESPQW/CMAyF70j7D5En7TbSFTZNHQFt05A4cKHwA6zG&#10;ayoap2vS0v17fEDiZus9v/d5tZl8q0bqYxPYwMs8A0VcBdtwbeB03D6/g4oJ2WIbmAz8U4TN+mG2&#10;wsKGCx9oLFOtJIRjgQZcSl2hdawceYzz0BGL9ht6j0nWvta2x4uE+1bnWfamPTYsDQ47+nZUncvB&#10;G8jbfbMb7ZD7r8G9Due/H43lyZinx+nzA1SiKd3Nt+udFfzlYiG88o7Mo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q7tsYAAADeAAAADwAAAAAAAAAAAAAAAACYAgAAZHJz&#10;L2Rvd25yZXYueG1sUEsFBgAAAAAEAAQA9QAAAIsDAAAAAA==&#10;" path="m68284,v37716,,68284,30586,68284,68284c136568,106006,106000,136568,68284,136568,30563,136568,,106006,,68284,,30586,30563,,68284,xe" fillcolor="#d5c900" stroked="f" strokeweight="0">
                  <v:stroke miterlimit="1" joinstyle="miter"/>
                  <v:path arrowok="t" textboxrect="0,0,136568,136568"/>
                </v:shape>
                <v:shape id="Shape 14339" o:spid="_x0000_s3304" style="position:absolute;left:18938;top:24025;width:836;height:835;visibility:visible;mso-wrap-style:square;v-text-anchor:top" coordsize="83574,83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FsYA&#10;AADeAAAADwAAAGRycy9kb3ducmV2LnhtbERPTWvCQBC9C/6HZQRvddOmFI3ZSFHEIIVSbT0P2TEJ&#10;zc7G7Fajv75bKHibx/ucdNGbRpypc7VlBY+TCARxYXXNpYLP/fphCsJ5ZI2NZVJwJQeLbDhIMdH2&#10;wh903vlShBB2CSqovG8TKV1RkUE3sS1x4I62M+gD7EqpO7yEcNPIpyh6kQZrDg0VtrSsqPje/RgF&#10;vcm3t6/8cJstzfvbYdVs6vi0UWo86l/nIDz1/i7+d+c6zH+O4xn8vRNu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HFsYAAADeAAAADwAAAAAAAAAAAAAAAACYAgAAZHJz&#10;L2Rvd25yZXYueG1sUEsFBgAAAAAEAAQA9QAAAIsDAAAAAA==&#10;" path="m34006,l49568,r,34011l83574,34011r,15557l49568,49568r,34011l34006,83579r,-34011l,49568,,34011r34006,l34006,xe" stroked="f" strokeweight="0">
                  <v:stroke miterlimit="1" joinstyle="miter"/>
                  <v:path arrowok="t" textboxrect="0,0,83574,83579"/>
                </v:shape>
                <v:shape id="Shape 14340" o:spid="_x0000_s3305" style="position:absolute;left:464;top:25483;width:20030;height:0;visibility:visible;mso-wrap-style:square;v-text-anchor:top" coordsize="2003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oJcYA&#10;AADeAAAADwAAAGRycy9kb3ducmV2LnhtbESPwW7CQAxE75X4h5WReisbKFCUsqAWkSoHLlA+wGTd&#10;JErWG2UXCH9fHyr1ZsvjmXnr7eBadaM+1J4NTCcJKOLC25pLA+fv7GUFKkRki61nMvCgANvN6GmN&#10;qfV3PtLtFEslJhxSNFDF2KVah6Iih2HiO2K5/fjeYZS1L7Xt8S7mrtWzJFlqhzVLQoUd7SoqmtPV&#10;Gdif22ZKX7N4WOTN54Xe8ixb5MY8j4ePd1CRhvgv/vvOrdSfv84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KoJcYAAADeAAAADwAAAAAAAAAAAAAAAACYAgAAZHJz&#10;L2Rvd25yZXYueG1sUEsFBgAAAAAEAAQA9QAAAIsDAAAAAA==&#10;" path="m,l2003008,e" filled="f" strokecolor="#dedede" strokeweight=".09483mm">
                  <v:stroke miterlimit="1" joinstyle="miter"/>
                  <v:path arrowok="t" textboxrect="0,0,2003008,0"/>
                </v:shape>
                <v:shape id="Shape 14341" o:spid="_x0000_s3306" style="position:absolute;left:445;top:20020;width:20030;height:0;visibility:visible;mso-wrap-style:square;v-text-anchor:top" coordsize="2003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4NvsQA&#10;AADeAAAADwAAAGRycy9kb3ducmV2LnhtbERPS26DMBDdV+odrInUXWJI8xPBRG1VKhbdlOQAEzwB&#10;BB4j7Cb09nWlSN3N0/tOephML640utaygngRgSCurG65VnA65vMdCOeRNfaWScEPOThkjw8pJtre&#10;+Iuupa9FCGGXoILG+yGR0lUNGXQLOxAH7mJHgz7AsZZ6xFsIN71cRtFGGmw5NDQ40FtDVVd+GwXv&#10;p76L6WPpP9dF93qmbZHn60Kpp9n0sgfhafL/4ru70GH+6nkVw9874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ODb7EAAAA3gAAAA8AAAAAAAAAAAAAAAAAmAIAAGRycy9k&#10;b3ducmV2LnhtbFBLBQYAAAAABAAEAPUAAACJAwAAAAA=&#10;" path="m,l2003008,e" filled="f" strokecolor="#dedede" strokeweight=".09483mm">
                  <v:stroke miterlimit="1" joinstyle="miter"/>
                  <v:path arrowok="t" textboxrect="0,0,2003008,0"/>
                </v:shape>
                <v:shape id="Shape 14342" o:spid="_x0000_s3307" style="position:absolute;left:445;top:21386;width:20030;height:0;visibility:visible;mso-wrap-style:square;v-text-anchor:top" coordsize="2003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TycQA&#10;AADeAAAADwAAAGRycy9kb3ducmV2LnhtbERPzWrCQBC+F3yHZQredGPUtqSuomJKDl5MfYBpdpqE&#10;ZGdDdtX49m5B6G0+vt9ZbQbTiiv1rrasYDaNQBAXVtdcKjh/p5MPEM4ja2wtk4I7OdisRy8rTLS9&#10;8YmuuS9FCGGXoILK+y6R0hUVGXRT2xEH7tf2Bn2AfSl1j7cQbloZR9GbNFhzaKiwo31FRZNfjILD&#10;uW1m9BX74zJrdj/0nqXpMlNq/DpsP0F4Gvy/+OnOdJi/mC9i+Hsn3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k8nEAAAA3gAAAA8AAAAAAAAAAAAAAAAAmAIAAGRycy9k&#10;b3ducmV2LnhtbFBLBQYAAAAABAAEAPUAAACJAwAAAAA=&#10;" path="m,l2003008,e" filled="f" strokecolor="#dedede" strokeweight=".09483mm">
                  <v:stroke miterlimit="1" joinstyle="miter"/>
                  <v:path arrowok="t" textboxrect="0,0,2003008,0"/>
                </v:shape>
                <v:rect id="Rectangle 14343" o:spid="_x0000_s3308" style="position:absolute;left:1794;top:19985;width:5198;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CbMQA&#10;AADeAAAADwAAAGRycy9kb3ducmV2LnhtbERPS4vCMBC+C/6HMMLeNPXBotUooi56XB+g3oZmbIvN&#10;pDRZ2/XXm4UFb/PxPWe2aEwhHlS53LKCfi8CQZxYnXOq4HT86o5BOI+ssbBMCn7JwWLebs0w1rbm&#10;PT0OPhUhhF2MCjLvy1hKl2Rk0PVsSRy4m60M+gCrVOoK6xBuCjmIok9pMOfQkGFJq4yS++HHKNiO&#10;y+VlZ591Wmyu2/P3ebI+TrxSH51mOQXhqfFv8b97p8P80XA0hL93wg1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RgmzEAAAA3gAAAA8AAAAAAAAAAAAAAAAAmAIAAGRycy9k&#10;b3ducmV2LnhtbFBLBQYAAAAABAAEAPUAAACJAwAAAAA=&#10;" filled="f" stroked="f">
                  <v:textbox inset="0,0,0,0">
                    <w:txbxContent>
                      <w:p w14:paraId="0B2578FF" w14:textId="77777777" w:rsidR="006E2FA2" w:rsidRDefault="006E2FA2">
                        <w:pPr>
                          <w:spacing w:after="160" w:line="259" w:lineRule="auto"/>
                          <w:ind w:left="0" w:firstLine="0"/>
                          <w:jc w:val="left"/>
                        </w:pPr>
                        <w:proofErr w:type="gramStart"/>
                        <w:r>
                          <w:rPr>
                            <w:color w:val="DEDEDE"/>
                            <w:sz w:val="13"/>
                          </w:rPr>
                          <w:t>information</w:t>
                        </w:r>
                        <w:proofErr w:type="gramEnd"/>
                      </w:p>
                    </w:txbxContent>
                  </v:textbox>
                </v:rect>
                <v:rect id="Rectangle 14344" o:spid="_x0000_s3309" style="position:absolute;left:7474;top:19985;width:7993;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gaGMUA&#10;AADeAAAADwAAAGRycy9kb3ducmV2LnhtbERPTWvCQBC9F/oflil4aza1QWJ0FakVPVotpN6G7DQJ&#10;zc6G7Gpif31XEHqbx/uc+XIwjbhQ52rLCl6iGARxYXXNpYLP4+Y5BeE8ssbGMim4koPl4vFhjpm2&#10;PX/Q5eBLEULYZaig8r7NpHRFRQZdZFviwH3bzqAPsCul7rAP4aaR4zieSIM1h4YKW3qrqPg5nI2C&#10;bdquvnb2ty+b99M23+fT9XHqlRo9DasZCE+D/xff3Tsd5iev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BoYxQAAAN4AAAAPAAAAAAAAAAAAAAAAAJgCAABkcnMv&#10;ZG93bnJldi54bWxQSwUGAAAAAAQABAD1AAAAigMAAAAA&#10;" filled="f" stroked="f">
                  <v:textbox inset="0,0,0,0">
                    <w:txbxContent>
                      <w:p w14:paraId="7DB11FCE" w14:textId="77777777" w:rsidR="006E2FA2" w:rsidRDefault="006E2FA2">
                        <w:pPr>
                          <w:spacing w:after="160" w:line="259" w:lineRule="auto"/>
                          <w:ind w:left="0" w:firstLine="0"/>
                          <w:jc w:val="left"/>
                        </w:pPr>
                        <w:proofErr w:type="gramStart"/>
                        <w:r>
                          <w:rPr>
                            <w:color w:val="D57D00"/>
                            <w:sz w:val="13"/>
                          </w:rPr>
                          <w:t>historical</w:t>
                        </w:r>
                        <w:proofErr w:type="gramEnd"/>
                        <w:r>
                          <w:rPr>
                            <w:color w:val="D57D00"/>
                            <w:spacing w:val="13"/>
                            <w:sz w:val="13"/>
                          </w:rPr>
                          <w:t xml:space="preserve"> </w:t>
                        </w:r>
                        <w:r>
                          <w:rPr>
                            <w:color w:val="D57D00"/>
                            <w:sz w:val="13"/>
                          </w:rPr>
                          <w:t>changes</w:t>
                        </w:r>
                      </w:p>
                    </w:txbxContent>
                  </v:textbox>
                </v:rect>
                <v:rect id="Rectangle 14345" o:spid="_x0000_s3310" style="position:absolute;left:15276;top:19985;width:5040;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g8UA&#10;AADeAAAADwAAAGRycy9kb3ducmV2LnhtbERPS2vCQBC+C/6HZYTedGO1RdNsRGqLHn0U1NuQnSbB&#10;7GzIbk3013cLBW/z8T0nWXSmEldqXGlZwXgUgSDOrC45V/B1+BzOQDiPrLGyTApu5GCR9nsJxtq2&#10;vKPr3ucihLCLUUHhfR1L6bKCDLqRrYkD920bgz7AJpe6wTaEm0o+R9GrNFhyaCiwpveCssv+xyhY&#10;z+rlaWPvbV59nNfH7XG+Osy9Uk+DbvkGwlPnH+J/90aH+dPJ9A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L+DxQAAAN4AAAAPAAAAAAAAAAAAAAAAAJgCAABkcnMv&#10;ZG93bnJldi54bWxQSwUGAAAAAAQABAD1AAAAigMAAAAA&#10;" filled="f" stroked="f">
                  <v:textbox inset="0,0,0,0">
                    <w:txbxContent>
                      <w:p w14:paraId="13FB1523" w14:textId="77777777" w:rsidR="006E2FA2" w:rsidRDefault="006E2FA2">
                        <w:pPr>
                          <w:spacing w:after="160" w:line="259" w:lineRule="auto"/>
                          <w:ind w:left="0" w:firstLine="0"/>
                          <w:jc w:val="left"/>
                        </w:pPr>
                        <w:proofErr w:type="gramStart"/>
                        <w:r>
                          <w:rPr>
                            <w:color w:val="DEDEDE"/>
                            <w:w w:val="101"/>
                            <w:sz w:val="13"/>
                          </w:rPr>
                          <w:t>multimedia</w:t>
                        </w:r>
                        <w:proofErr w:type="gramEnd"/>
                      </w:p>
                    </w:txbxContent>
                  </v:textbox>
                </v:rect>
                <v:shape id="Picture 14346" o:spid="_x0000_s3311" type="#_x0000_t75" style="position:absolute;left:22182;top:8963;width:19385;height:4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zDyjAAAAA3gAAAA8AAABkcnMvZG93bnJldi54bWxET9uKwjAQfRf2H8IIvmnqFekaRYRl+ybW&#10;fsDQzLbBZtJtou3+/UYQfJvDuc7uMNhGPKjzxrGC+SwBQVw6bbhSUFy/plsQPiBrbByTgj/ycNh/&#10;jHaYatfzhR55qEQMYZ+igjqENpXSlzVZ9DPXEkfux3UWQ4RdJXWHfQy3jVwkyUZaNBwbamzpVFN5&#10;y+9WQZZJP//lIjHt2pm8kH1+/u6VmoyH4yeIQEN4i1/uTMf5q+VqA8934g1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LMPKMAAAADeAAAADwAAAAAAAAAAAAAAAACfAgAA&#10;ZHJzL2Rvd25yZXYueG1sUEsFBgAAAAAEAAQA9wAAAIwDAAAAAA==&#10;">
                  <v:imagedata r:id="rId137" o:title=""/>
                </v:shape>
                <v:rect id="Rectangle 14347" o:spid="_x0000_s3312" style="position:absolute;left:22770;top:9270;width:6455;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Eb8UA&#10;AADeAAAADwAAAGRycy9kb3ducmV2LnhtbERPS2vCQBC+C/6HZYTedGOVVtNsRGqLHn0U1NuQnSbB&#10;7GzIbk3013cLBW/z8T0nWXSmEldqXGlZwXgUgSDOrC45V/B1+BzOQDiPrLGyTApu5GCR9nsJxtq2&#10;vKPr3ucihLCLUUHhfR1L6bKCDLqRrYkD920bgz7AJpe6wTaEm0o+R9GLNFhyaCiwpveCssv+xyhY&#10;z+rlaWPvbV59nNfH7XG+Osy9Uk+DbvkGwlPnH+J/90aH+dPJ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6oRvxQAAAN4AAAAPAAAAAAAAAAAAAAAAAJgCAABkcnMv&#10;ZG93bnJldi54bWxQSwUGAAAAAAQABAD1AAAAigMAAAAA&#10;" filled="f" stroked="f">
                  <v:textbox inset="0,0,0,0">
                    <w:txbxContent>
                      <w:p w14:paraId="58260290" w14:textId="77777777" w:rsidR="006E2FA2" w:rsidRDefault="006E2FA2">
                        <w:pPr>
                          <w:spacing w:after="160" w:line="259" w:lineRule="auto"/>
                          <w:ind w:left="0" w:firstLine="0"/>
                          <w:jc w:val="left"/>
                        </w:pPr>
                        <w:r>
                          <w:rPr>
                            <w:color w:val="DEDEDE"/>
                            <w:w w:val="101"/>
                            <w:sz w:val="10"/>
                          </w:rPr>
                          <w:t>The</w:t>
                        </w:r>
                        <w:r>
                          <w:rPr>
                            <w:color w:val="DEDEDE"/>
                            <w:spacing w:val="11"/>
                            <w:w w:val="101"/>
                            <w:sz w:val="10"/>
                          </w:rPr>
                          <w:t xml:space="preserve"> </w:t>
                        </w:r>
                        <w:r>
                          <w:rPr>
                            <w:color w:val="DEDEDE"/>
                            <w:w w:val="101"/>
                            <w:sz w:val="10"/>
                          </w:rPr>
                          <w:t>German</w:t>
                        </w:r>
                        <w:r>
                          <w:rPr>
                            <w:color w:val="DEDEDE"/>
                            <w:spacing w:val="11"/>
                            <w:w w:val="101"/>
                            <w:sz w:val="10"/>
                          </w:rPr>
                          <w:t xml:space="preserve"> </w:t>
                        </w:r>
                        <w:r>
                          <w:rPr>
                            <w:color w:val="DEDEDE"/>
                            <w:w w:val="101"/>
                            <w:sz w:val="10"/>
                          </w:rPr>
                          <w:t>reuni</w:t>
                        </w:r>
                      </w:p>
                    </w:txbxContent>
                  </v:textbox>
                </v:rect>
                <v:rect id="Rectangle 14348" o:spid="_x0000_s3313" style="position:absolute;left:27623;top:9270;width:455;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QHccA&#10;AADeAAAADwAAAGRycy9kb3ducmV2LnhtbESPT2vCQBDF74LfYRnBm26sIpq6ivQPerRasL0N2WkS&#10;zM6G7Nak/fTOQfA2w3vz3m9Wm85V6kpNKD0bmIwTUMSZtyXnBj5P76MFqBCRLVaeycAfBdis+70V&#10;pta3/EHXY8yVhHBI0UARY51qHbKCHIaxr4lF+/GNwyhrk2vbYCvhrtJPSTLXDkuWhgJreikouxx/&#10;nYHdot5+7f1/m1dv37vz4bx8PS2jMcNBt30GFamLD/P9em8Ffzad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1EB3HAAAA3gAAAA8AAAAAAAAAAAAAAAAAmAIAAGRy&#10;cy9kb3ducmV2LnhtbFBLBQYAAAAABAAEAPUAAACMAwAAAAA=&#10;" filled="f" stroked="f">
                  <v:textbox inset="0,0,0,0">
                    <w:txbxContent>
                      <w:p w14:paraId="55629B8A" w14:textId="77777777" w:rsidR="006E2FA2" w:rsidRDefault="006E2FA2">
                        <w:pPr>
                          <w:spacing w:after="160" w:line="259" w:lineRule="auto"/>
                          <w:ind w:left="0" w:firstLine="0"/>
                          <w:jc w:val="left"/>
                        </w:pPr>
                        <w:proofErr w:type="gramStart"/>
                        <w:r>
                          <w:rPr>
                            <w:color w:val="DEDEDE"/>
                            <w:w w:val="103"/>
                            <w:sz w:val="10"/>
                          </w:rPr>
                          <w:t>fi</w:t>
                        </w:r>
                        <w:proofErr w:type="gramEnd"/>
                      </w:p>
                    </w:txbxContent>
                  </v:textbox>
                </v:rect>
                <v:rect id="Rectangle 14349" o:spid="_x0000_s3314" style="position:absolute;left:27965;top:9270;width:16380;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m1hsUA&#10;AADeAAAADwAAAGRycy9kb3ducmV2LnhtbERPTWvCQBC9F/wPywje6kYrJYmuIlrRY6uCehuyYxLM&#10;zobsamJ/fbdQ6G0e73Nmi85U4kGNKy0rGA0jEMSZ1SXnCo6HzWsMwnlkjZVlUvAkB4t572WGqbYt&#10;f9Fj73MRQtilqKDwvk6ldFlBBt3Q1sSBu9rGoA+wyaVusA3hppLjKHqXBksODQXWtCoou+3vRsE2&#10;rpfnnf1u8+rjsj19npL1IfFKDfrdcgrCU+f/xX/unQ7zJ2+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bWGxQAAAN4AAAAPAAAAAAAAAAAAAAAAAJgCAABkcnMv&#10;ZG93bnJldi54bWxQSwUGAAAAAAQABAD1AAAAigMAAAAA&#10;" filled="f" stroked="f">
                  <v:textbox inset="0,0,0,0">
                    <w:txbxContent>
                      <w:p w14:paraId="6C86FD27" w14:textId="77777777" w:rsidR="006E2FA2" w:rsidRDefault="006E2FA2">
                        <w:pPr>
                          <w:spacing w:after="160" w:line="259" w:lineRule="auto"/>
                          <w:ind w:left="0" w:firstLine="0"/>
                          <w:jc w:val="left"/>
                        </w:pPr>
                        <w:proofErr w:type="gramStart"/>
                        <w:r>
                          <w:rPr>
                            <w:color w:val="DEDEDE"/>
                            <w:w w:val="101"/>
                            <w:sz w:val="10"/>
                          </w:rPr>
                          <w:t>cation</w:t>
                        </w:r>
                        <w:proofErr w:type="gramEnd"/>
                        <w:r>
                          <w:rPr>
                            <w:color w:val="DEDEDE"/>
                            <w:spacing w:val="11"/>
                            <w:w w:val="101"/>
                            <w:sz w:val="10"/>
                          </w:rPr>
                          <w:t xml:space="preserve"> </w:t>
                        </w:r>
                        <w:r>
                          <w:rPr>
                            <w:color w:val="DEDEDE"/>
                            <w:w w:val="101"/>
                            <w:sz w:val="10"/>
                          </w:rPr>
                          <w:t>(German:</w:t>
                        </w:r>
                        <w:r>
                          <w:rPr>
                            <w:color w:val="DEDEDE"/>
                            <w:spacing w:val="11"/>
                            <w:w w:val="101"/>
                            <w:sz w:val="10"/>
                          </w:rPr>
                          <w:t xml:space="preserve"> </w:t>
                        </w:r>
                        <w:r>
                          <w:rPr>
                            <w:color w:val="DEDEDE"/>
                            <w:w w:val="101"/>
                            <w:sz w:val="10"/>
                          </w:rPr>
                          <w:t>Deutsche</w:t>
                        </w:r>
                        <w:r>
                          <w:rPr>
                            <w:color w:val="DEDEDE"/>
                            <w:spacing w:val="11"/>
                            <w:w w:val="101"/>
                            <w:sz w:val="10"/>
                          </w:rPr>
                          <w:t xml:space="preserve"> </w:t>
                        </w:r>
                        <w:r>
                          <w:rPr>
                            <w:color w:val="DEDEDE"/>
                            <w:w w:val="101"/>
                            <w:sz w:val="10"/>
                          </w:rPr>
                          <w:t>Wiedervereinigung)</w:t>
                        </w:r>
                      </w:p>
                    </w:txbxContent>
                  </v:textbox>
                </v:rect>
                <v:rect id="Rectangle 14350" o:spid="_x0000_s3315" style="position:absolute;left:22770;top:10067;width:23765;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Kxs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f8yehU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orGyAAAAN4AAAAPAAAAAAAAAAAAAAAAAJgCAABk&#10;cnMvZG93bnJldi54bWxQSwUGAAAAAAQABAD1AAAAjQMAAAAA&#10;" filled="f" stroked="f">
                  <v:textbox inset="0,0,0,0">
                    <w:txbxContent>
                      <w:p w14:paraId="5C032B20" w14:textId="77777777" w:rsidR="006E2FA2" w:rsidRDefault="006E2FA2">
                        <w:pPr>
                          <w:spacing w:after="160" w:line="259" w:lineRule="auto"/>
                          <w:ind w:left="0" w:firstLine="0"/>
                          <w:jc w:val="left"/>
                        </w:pPr>
                        <w:proofErr w:type="gramStart"/>
                        <w:r>
                          <w:rPr>
                            <w:color w:val="DEDEDE"/>
                            <w:sz w:val="10"/>
                          </w:rPr>
                          <w:t>was</w:t>
                        </w:r>
                        <w:proofErr w:type="gramEnd"/>
                        <w:r>
                          <w:rPr>
                            <w:color w:val="DEDEDE"/>
                            <w:spacing w:val="11"/>
                            <w:sz w:val="10"/>
                          </w:rPr>
                          <w:t xml:space="preserve"> </w:t>
                        </w:r>
                        <w:r>
                          <w:rPr>
                            <w:color w:val="DEDEDE"/>
                            <w:sz w:val="10"/>
                          </w:rPr>
                          <w:t>the</w:t>
                        </w:r>
                        <w:r>
                          <w:rPr>
                            <w:color w:val="DEDEDE"/>
                            <w:spacing w:val="11"/>
                            <w:sz w:val="10"/>
                          </w:rPr>
                          <w:t xml:space="preserve"> </w:t>
                        </w:r>
                        <w:r>
                          <w:rPr>
                            <w:color w:val="DEDEDE"/>
                            <w:sz w:val="10"/>
                          </w:rPr>
                          <w:t>process</w:t>
                        </w:r>
                        <w:r>
                          <w:rPr>
                            <w:color w:val="DEDEDE"/>
                            <w:spacing w:val="11"/>
                            <w:sz w:val="10"/>
                          </w:rPr>
                          <w:t xml:space="preserve"> </w:t>
                        </w:r>
                        <w:r>
                          <w:rPr>
                            <w:color w:val="DEDEDE"/>
                            <w:sz w:val="10"/>
                          </w:rPr>
                          <w:t>in</w:t>
                        </w:r>
                        <w:r>
                          <w:rPr>
                            <w:color w:val="DEDEDE"/>
                            <w:spacing w:val="11"/>
                            <w:sz w:val="10"/>
                          </w:rPr>
                          <w:t xml:space="preserve"> </w:t>
                        </w:r>
                        <w:r>
                          <w:rPr>
                            <w:color w:val="DEDEDE"/>
                            <w:sz w:val="10"/>
                          </w:rPr>
                          <w:t>1990</w:t>
                        </w:r>
                        <w:r>
                          <w:rPr>
                            <w:color w:val="DEDEDE"/>
                            <w:spacing w:val="11"/>
                            <w:sz w:val="10"/>
                          </w:rPr>
                          <w:t xml:space="preserve"> </w:t>
                        </w:r>
                        <w:r>
                          <w:rPr>
                            <w:color w:val="DEDEDE"/>
                            <w:sz w:val="10"/>
                          </w:rPr>
                          <w:t>in</w:t>
                        </w:r>
                        <w:r>
                          <w:rPr>
                            <w:color w:val="DEDEDE"/>
                            <w:spacing w:val="11"/>
                            <w:sz w:val="10"/>
                          </w:rPr>
                          <w:t xml:space="preserve"> </w:t>
                        </w:r>
                        <w:r>
                          <w:rPr>
                            <w:color w:val="DEDEDE"/>
                            <w:sz w:val="10"/>
                          </w:rPr>
                          <w:t>which</w:t>
                        </w:r>
                        <w:r>
                          <w:rPr>
                            <w:color w:val="DEDEDE"/>
                            <w:spacing w:val="11"/>
                            <w:sz w:val="10"/>
                          </w:rPr>
                          <w:t xml:space="preserve"> </w:t>
                        </w:r>
                        <w:r>
                          <w:rPr>
                            <w:color w:val="DEDEDE"/>
                            <w:sz w:val="10"/>
                          </w:rPr>
                          <w:t>the</w:t>
                        </w:r>
                        <w:r>
                          <w:rPr>
                            <w:color w:val="DEDEDE"/>
                            <w:spacing w:val="11"/>
                            <w:sz w:val="10"/>
                          </w:rPr>
                          <w:t xml:space="preserve"> </w:t>
                        </w:r>
                        <w:r>
                          <w:rPr>
                            <w:color w:val="DEDEDE"/>
                            <w:sz w:val="10"/>
                          </w:rPr>
                          <w:t>German</w:t>
                        </w:r>
                        <w:r>
                          <w:rPr>
                            <w:color w:val="DEDEDE"/>
                            <w:spacing w:val="11"/>
                            <w:sz w:val="10"/>
                          </w:rPr>
                          <w:t xml:space="preserve"> </w:t>
                        </w:r>
                        <w:r>
                          <w:rPr>
                            <w:color w:val="DEDEDE"/>
                            <w:sz w:val="10"/>
                          </w:rPr>
                          <w:t>Democratic</w:t>
                        </w:r>
                        <w:r>
                          <w:rPr>
                            <w:color w:val="DEDEDE"/>
                            <w:spacing w:val="10"/>
                            <w:sz w:val="10"/>
                          </w:rPr>
                          <w:t xml:space="preserve"> </w:t>
                        </w:r>
                        <w:r>
                          <w:rPr>
                            <w:color w:val="DEDEDE"/>
                            <w:sz w:val="10"/>
                          </w:rPr>
                          <w:t>Republic</w:t>
                        </w:r>
                      </w:p>
                    </w:txbxContent>
                  </v:textbox>
                </v:rect>
                <v:rect id="Rectangle 116709" o:spid="_x0000_s3316" style="position:absolute;left:22770;top:10863;width:330;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mmsUA&#10;AADfAAAADwAAAGRycy9kb3ducmV2LnhtbERPTWvCQBC9F/wPywi91U16iCZ1DUEremy1YHsbsmMS&#10;zM6G7GpSf323UOjx8b6X+WhacaPeNZYVxLMIBHFpdcOVgo/j9mkBwnlkja1lUvBNDvLV5GGJmbYD&#10;v9Pt4CsRQthlqKD2vsukdGVNBt3MdsSBO9veoA+wr6TucQjhppXPUZRIgw2Hhho7WtdUXg5Xo2C3&#10;6IrPvb0PVfv6tTu9ndLNMfVKPU7H4gWEp9H/i//cex3mx8k8SuH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aaxQAAAN8AAAAPAAAAAAAAAAAAAAAAAJgCAABkcnMv&#10;ZG93bnJldi54bWxQSwUGAAAAAAQABAD1AAAAigMAAAAA&#10;" filled="f" stroked="f">
                  <v:textbox inset="0,0,0,0">
                    <w:txbxContent>
                      <w:p w14:paraId="3C40D85F" w14:textId="77777777" w:rsidR="006E2FA2" w:rsidRDefault="006E2FA2">
                        <w:pPr>
                          <w:spacing w:after="160" w:line="259" w:lineRule="auto"/>
                          <w:ind w:left="0" w:firstLine="0"/>
                          <w:jc w:val="left"/>
                        </w:pPr>
                        <w:r>
                          <w:rPr>
                            <w:color w:val="DEDEDE"/>
                            <w:w w:val="130"/>
                            <w:sz w:val="10"/>
                          </w:rPr>
                          <w:t>(</w:t>
                        </w:r>
                      </w:p>
                    </w:txbxContent>
                  </v:textbox>
                </v:rect>
                <v:rect id="Rectangle 116710" o:spid="_x0000_s3317" style="position:absolute;left:23018;top:10863;width:22052;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Z2sQA&#10;AADfAAAADwAAAGRycy9kb3ducmV2LnhtbERPS2vCQBC+C/0PyxR600168BFdRfpAj1YL1tuQHZNg&#10;djZktyb11zuHgseP771Y9a5WV2pD5dlAOkpAEefeVlwY+D58DqegQkS2WHsmA38UYLV8Giwws77j&#10;L7ruY6EkhEOGBsoYm0zrkJfkMIx8Qyzc2bcOo8C20LbFTsJdrV+TZKwdViwNJTb0VlJ+2f86A5tp&#10;s/7Z+ltX1B+nzXF3nL0fZtGYl+d+PQcVqY8P8b97a2V+Op6k8kD+CAC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2drEAAAA3wAAAA8AAAAAAAAAAAAAAAAAmAIAAGRycy9k&#10;b3ducmV2LnhtbFBLBQYAAAAABAAEAPUAAACJAwAAAAA=&#10;" filled="f" stroked="f">
                  <v:textbox inset="0,0,0,0">
                    <w:txbxContent>
                      <w:p w14:paraId="515A3B87" w14:textId="77777777" w:rsidR="006E2FA2" w:rsidRDefault="006E2FA2">
                        <w:pPr>
                          <w:spacing w:after="160" w:line="259" w:lineRule="auto"/>
                          <w:ind w:left="0" w:firstLine="0"/>
                          <w:jc w:val="left"/>
                        </w:pPr>
                        <w:r>
                          <w:rPr>
                            <w:color w:val="DEDEDE"/>
                            <w:w w:val="103"/>
                            <w:sz w:val="10"/>
                          </w:rPr>
                          <w:t>GDR/East</w:t>
                        </w:r>
                        <w:r>
                          <w:rPr>
                            <w:color w:val="DEDEDE"/>
                            <w:spacing w:val="11"/>
                            <w:w w:val="103"/>
                            <w:sz w:val="10"/>
                          </w:rPr>
                          <w:t xml:space="preserve"> </w:t>
                        </w:r>
                        <w:r>
                          <w:rPr>
                            <w:color w:val="DEDEDE"/>
                            <w:w w:val="103"/>
                            <w:sz w:val="10"/>
                          </w:rPr>
                          <w:t>Germany)</w:t>
                        </w:r>
                        <w:r>
                          <w:rPr>
                            <w:color w:val="DEDEDE"/>
                            <w:spacing w:val="11"/>
                            <w:w w:val="103"/>
                            <w:sz w:val="10"/>
                          </w:rPr>
                          <w:t xml:space="preserve"> </w:t>
                        </w:r>
                        <w:r>
                          <w:rPr>
                            <w:color w:val="DEDEDE"/>
                            <w:w w:val="103"/>
                            <w:sz w:val="10"/>
                          </w:rPr>
                          <w:t>joined</w:t>
                        </w:r>
                        <w:r>
                          <w:rPr>
                            <w:color w:val="DEDEDE"/>
                            <w:spacing w:val="11"/>
                            <w:w w:val="103"/>
                            <w:sz w:val="10"/>
                          </w:rPr>
                          <w:t xml:space="preserve"> </w:t>
                        </w:r>
                        <w:r>
                          <w:rPr>
                            <w:color w:val="DEDEDE"/>
                            <w:w w:val="103"/>
                            <w:sz w:val="10"/>
                          </w:rPr>
                          <w:t>the</w:t>
                        </w:r>
                        <w:r>
                          <w:rPr>
                            <w:color w:val="DEDEDE"/>
                            <w:spacing w:val="11"/>
                            <w:w w:val="103"/>
                            <w:sz w:val="10"/>
                          </w:rPr>
                          <w:t xml:space="preserve"> </w:t>
                        </w:r>
                        <w:r>
                          <w:rPr>
                            <w:color w:val="DEDEDE"/>
                            <w:w w:val="103"/>
                            <w:sz w:val="10"/>
                          </w:rPr>
                          <w:t>Federal</w:t>
                        </w:r>
                        <w:r>
                          <w:rPr>
                            <w:color w:val="DEDEDE"/>
                            <w:spacing w:val="11"/>
                            <w:w w:val="103"/>
                            <w:sz w:val="10"/>
                          </w:rPr>
                          <w:t xml:space="preserve"> </w:t>
                        </w:r>
                        <w:r>
                          <w:rPr>
                            <w:color w:val="DEDEDE"/>
                            <w:w w:val="103"/>
                            <w:sz w:val="10"/>
                          </w:rPr>
                          <w:t>Republic</w:t>
                        </w:r>
                        <w:r>
                          <w:rPr>
                            <w:color w:val="DEDEDE"/>
                            <w:spacing w:val="11"/>
                            <w:w w:val="103"/>
                            <w:sz w:val="10"/>
                          </w:rPr>
                          <w:t xml:space="preserve"> </w:t>
                        </w:r>
                        <w:r>
                          <w:rPr>
                            <w:color w:val="DEDEDE"/>
                            <w:w w:val="103"/>
                            <w:sz w:val="10"/>
                          </w:rPr>
                          <w:t>of</w:t>
                        </w:r>
                        <w:r>
                          <w:rPr>
                            <w:color w:val="DEDEDE"/>
                            <w:spacing w:val="11"/>
                            <w:w w:val="103"/>
                            <w:sz w:val="10"/>
                          </w:rPr>
                          <w:t xml:space="preserve"> </w:t>
                        </w:r>
                        <w:r>
                          <w:rPr>
                            <w:color w:val="DEDEDE"/>
                            <w:w w:val="103"/>
                            <w:sz w:val="10"/>
                          </w:rPr>
                          <w:t>Germany</w:t>
                        </w:r>
                        <w:r>
                          <w:rPr>
                            <w:color w:val="DEDEDE"/>
                            <w:spacing w:val="11"/>
                            <w:w w:val="103"/>
                            <w:sz w:val="10"/>
                          </w:rPr>
                          <w:t xml:space="preserve"> </w:t>
                        </w:r>
                      </w:p>
                    </w:txbxContent>
                  </v:textbox>
                </v:rect>
                <v:rect id="Rectangle 116712" o:spid="_x0000_s3318" style="position:absolute;left:23018;top:11660;width:22090;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iNsUA&#10;AADfAAAADwAAAGRycy9kb3ducmV2LnhtbERPTWvCQBC9C/6HZYTedBMPVlNXEduSHFsjpL0N2WkS&#10;zM6G7Nak/fXdguDx8b63+9G04kq9aywriBcRCOLS6oYrBef8db4G4TyyxtYyKfghB/vddLLFRNuB&#10;3+l68pUIIewSVFB73yVSurImg25hO+LAfdneoA+wr6TucQjhppXLKFpJgw2Hhho7OtZUXk7fRkG6&#10;7g4fmf0dqvblMy3eis1zvvFKPczGwxMIT6O/i2/uTIf58eoxXsL/nwB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eI2xQAAAN8AAAAPAAAAAAAAAAAAAAAAAJgCAABkcnMv&#10;ZG93bnJldi54bWxQSwUGAAAAAAQABAD1AAAAigMAAAAA&#10;" filled="f" stroked="f">
                  <v:textbox inset="0,0,0,0">
                    <w:txbxContent>
                      <w:p w14:paraId="6113CC76" w14:textId="77777777" w:rsidR="006E2FA2" w:rsidRDefault="006E2FA2">
                        <w:pPr>
                          <w:spacing w:after="160" w:line="259" w:lineRule="auto"/>
                          <w:ind w:left="0" w:firstLine="0"/>
                          <w:jc w:val="left"/>
                        </w:pPr>
                        <w:r>
                          <w:rPr>
                            <w:color w:val="DEDEDE"/>
                            <w:w w:val="101"/>
                            <w:sz w:val="10"/>
                          </w:rPr>
                          <w:t>FRG/West</w:t>
                        </w:r>
                        <w:r>
                          <w:rPr>
                            <w:color w:val="DEDEDE"/>
                            <w:spacing w:val="11"/>
                            <w:w w:val="101"/>
                            <w:sz w:val="10"/>
                          </w:rPr>
                          <w:t xml:space="preserve"> </w:t>
                        </w:r>
                        <w:r>
                          <w:rPr>
                            <w:color w:val="DEDEDE"/>
                            <w:w w:val="101"/>
                            <w:sz w:val="10"/>
                          </w:rPr>
                          <w:t>Germany)</w:t>
                        </w:r>
                        <w:r>
                          <w:rPr>
                            <w:color w:val="DEDEDE"/>
                            <w:spacing w:val="11"/>
                            <w:w w:val="101"/>
                            <w:sz w:val="10"/>
                          </w:rPr>
                          <w:t xml:space="preserve"> </w:t>
                        </w:r>
                        <w:r>
                          <w:rPr>
                            <w:color w:val="DEDEDE"/>
                            <w:w w:val="101"/>
                            <w:sz w:val="10"/>
                          </w:rPr>
                          <w:t>to</w:t>
                        </w:r>
                        <w:r>
                          <w:rPr>
                            <w:color w:val="DEDEDE"/>
                            <w:spacing w:val="11"/>
                            <w:w w:val="101"/>
                            <w:sz w:val="10"/>
                          </w:rPr>
                          <w:t xml:space="preserve"> </w:t>
                        </w:r>
                        <w:r>
                          <w:rPr>
                            <w:color w:val="DEDEDE"/>
                            <w:w w:val="101"/>
                            <w:sz w:val="10"/>
                          </w:rPr>
                          <w:t>form</w:t>
                        </w:r>
                        <w:r>
                          <w:rPr>
                            <w:color w:val="DEDEDE"/>
                            <w:spacing w:val="11"/>
                            <w:w w:val="101"/>
                            <w:sz w:val="10"/>
                          </w:rPr>
                          <w:t xml:space="preserve"> </w:t>
                        </w:r>
                        <w:r>
                          <w:rPr>
                            <w:color w:val="DEDEDE"/>
                            <w:w w:val="101"/>
                            <w:sz w:val="10"/>
                          </w:rPr>
                          <w:t>the</w:t>
                        </w:r>
                        <w:r>
                          <w:rPr>
                            <w:color w:val="DEDEDE"/>
                            <w:spacing w:val="11"/>
                            <w:w w:val="101"/>
                            <w:sz w:val="10"/>
                          </w:rPr>
                          <w:t xml:space="preserve"> </w:t>
                        </w:r>
                        <w:r>
                          <w:rPr>
                            <w:color w:val="DEDEDE"/>
                            <w:w w:val="101"/>
                            <w:sz w:val="10"/>
                          </w:rPr>
                          <w:t>reunited</w:t>
                        </w:r>
                        <w:r>
                          <w:rPr>
                            <w:color w:val="DEDEDE"/>
                            <w:spacing w:val="11"/>
                            <w:w w:val="101"/>
                            <w:sz w:val="10"/>
                          </w:rPr>
                          <w:t xml:space="preserve"> </w:t>
                        </w:r>
                        <w:r>
                          <w:rPr>
                            <w:color w:val="DEDEDE"/>
                            <w:w w:val="101"/>
                            <w:sz w:val="10"/>
                          </w:rPr>
                          <w:t>nation</w:t>
                        </w:r>
                        <w:r>
                          <w:rPr>
                            <w:color w:val="DEDEDE"/>
                            <w:spacing w:val="11"/>
                            <w:w w:val="101"/>
                            <w:sz w:val="10"/>
                          </w:rPr>
                          <w:t xml:space="preserve"> </w:t>
                        </w:r>
                        <w:r>
                          <w:rPr>
                            <w:color w:val="DEDEDE"/>
                            <w:w w:val="101"/>
                            <w:sz w:val="10"/>
                          </w:rPr>
                          <w:t>of</w:t>
                        </w:r>
                        <w:r>
                          <w:rPr>
                            <w:color w:val="DEDEDE"/>
                            <w:spacing w:val="11"/>
                            <w:w w:val="101"/>
                            <w:sz w:val="10"/>
                          </w:rPr>
                          <w:t xml:space="preserve"> </w:t>
                        </w:r>
                        <w:r>
                          <w:rPr>
                            <w:color w:val="DEDEDE"/>
                            <w:w w:val="101"/>
                            <w:sz w:val="10"/>
                          </w:rPr>
                          <w:t>Germany,</w:t>
                        </w:r>
                      </w:p>
                    </w:txbxContent>
                  </v:textbox>
                </v:rect>
                <v:rect id="Rectangle 116711" o:spid="_x0000_s3319" style="position:absolute;left:22770;top:11660;width:330;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98QcQA&#10;AADfAAAADwAAAGRycy9kb3ducmV2LnhtbERPy4rCMBTdD/gP4QqzG9O68FGNIj7QpaOCurs017bY&#10;3JQm2o5fbwYGZnk47+m8NaV4Uu0KywriXgSCOLW64EzB6bj5GoFwHlljaZkU/JCD+azzMcVE24a/&#10;6XnwmQgh7BJUkHtfJVK6NCeDrmcr4sDdbG3QB1hnUtfYhHBTyn4UDaTBgkNDjhUtc0rvh4dRsB1V&#10;i8vOvpqsXF+35/15vDqOvVKf3XYxAeGp9f/iP/dOh/nxYBjH8PsnAJ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PfEHEAAAA3wAAAA8AAAAAAAAAAAAAAAAAmAIAAGRycy9k&#10;b3ducmV2LnhtbFBLBQYAAAAABAAEAPUAAACJAwAAAAA=&#10;" filled="f" stroked="f">
                  <v:textbox inset="0,0,0,0">
                    <w:txbxContent>
                      <w:p w14:paraId="0BB29619" w14:textId="77777777" w:rsidR="006E2FA2" w:rsidRDefault="006E2FA2">
                        <w:pPr>
                          <w:spacing w:after="160" w:line="259" w:lineRule="auto"/>
                          <w:ind w:left="0" w:firstLine="0"/>
                          <w:jc w:val="left"/>
                        </w:pPr>
                        <w:r>
                          <w:rPr>
                            <w:color w:val="DEDEDE"/>
                            <w:w w:val="130"/>
                            <w:sz w:val="10"/>
                          </w:rPr>
                          <w:t>(</w:t>
                        </w:r>
                      </w:p>
                    </w:txbxContent>
                  </v:textbox>
                </v:rect>
                <v:rect id="Rectangle 14353" o:spid="_x0000_s3320" style="position:absolute;left:22770;top:12457;width:24513;height: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UscQA&#10;AADeAAAADwAAAGRycy9kb3ducmV2LnhtbERPTWvCQBC9C/6HZQRvulGraHQV0RY9WhXU25Adk2B2&#10;NmS3Ju2v7xaE3ubxPmexakwhnlS53LKCQT8CQZxYnXOq4Hz66E1BOI+ssbBMCr7JwWrZbi0w1rbm&#10;T3oefSpCCLsYFWTel7GULsnIoOvbkjhwd1sZ9AFWqdQV1iHcFHIYRRNpMOfQkGFJm4ySx/HLKNhN&#10;y/V1b3/qtHi/7S6Hy2x7mnmlup1mPQfhqfH/4pd7r8P8t9F4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IFLHEAAAA3gAAAA8AAAAAAAAAAAAAAAAAmAIAAGRycy9k&#10;b3ducmV2LnhtbFBLBQYAAAAABAAEAPUAAACJAwAAAAA=&#10;" filled="f" stroked="f">
                  <v:textbox inset="0,0,0,0">
                    <w:txbxContent>
                      <w:p w14:paraId="511A8559" w14:textId="77777777" w:rsidR="006E2FA2" w:rsidRDefault="006E2FA2">
                        <w:pPr>
                          <w:spacing w:after="160" w:line="259" w:lineRule="auto"/>
                          <w:ind w:left="0" w:firstLine="0"/>
                          <w:jc w:val="left"/>
                        </w:pPr>
                        <w:proofErr w:type="gramStart"/>
                        <w:r>
                          <w:rPr>
                            <w:color w:val="DEDEDE"/>
                            <w:sz w:val="10"/>
                          </w:rPr>
                          <w:t>and</w:t>
                        </w:r>
                        <w:proofErr w:type="gramEnd"/>
                        <w:r>
                          <w:rPr>
                            <w:color w:val="DEDEDE"/>
                            <w:spacing w:val="11"/>
                            <w:sz w:val="10"/>
                          </w:rPr>
                          <w:t xml:space="preserve"> </w:t>
                        </w:r>
                        <w:r>
                          <w:rPr>
                            <w:color w:val="DEDEDE"/>
                            <w:sz w:val="10"/>
                          </w:rPr>
                          <w:t>when</w:t>
                        </w:r>
                        <w:r>
                          <w:rPr>
                            <w:color w:val="DEDEDE"/>
                            <w:spacing w:val="11"/>
                            <w:sz w:val="10"/>
                          </w:rPr>
                          <w:t xml:space="preserve"> </w:t>
                        </w:r>
                        <w:r>
                          <w:rPr>
                            <w:color w:val="DEDEDE"/>
                            <w:sz w:val="10"/>
                          </w:rPr>
                          <w:t>Berlin</w:t>
                        </w:r>
                        <w:r>
                          <w:rPr>
                            <w:color w:val="DEDEDE"/>
                            <w:spacing w:val="11"/>
                            <w:sz w:val="10"/>
                          </w:rPr>
                          <w:t xml:space="preserve"> </w:t>
                        </w:r>
                        <w:r>
                          <w:rPr>
                            <w:color w:val="DEDEDE"/>
                            <w:sz w:val="10"/>
                          </w:rPr>
                          <w:t>reunited</w:t>
                        </w:r>
                        <w:r>
                          <w:rPr>
                            <w:color w:val="DEDEDE"/>
                            <w:spacing w:val="11"/>
                            <w:sz w:val="10"/>
                          </w:rPr>
                          <w:t xml:space="preserve"> </w:t>
                        </w:r>
                        <w:r>
                          <w:rPr>
                            <w:color w:val="DEDEDE"/>
                            <w:sz w:val="10"/>
                          </w:rPr>
                          <w:t>into</w:t>
                        </w:r>
                        <w:r>
                          <w:rPr>
                            <w:color w:val="DEDEDE"/>
                            <w:spacing w:val="11"/>
                            <w:sz w:val="10"/>
                          </w:rPr>
                          <w:t xml:space="preserve"> </w:t>
                        </w:r>
                        <w:r>
                          <w:rPr>
                            <w:color w:val="DEDEDE"/>
                            <w:sz w:val="10"/>
                          </w:rPr>
                          <w:t>a</w:t>
                        </w:r>
                        <w:r>
                          <w:rPr>
                            <w:color w:val="DEDEDE"/>
                            <w:spacing w:val="11"/>
                            <w:sz w:val="10"/>
                          </w:rPr>
                          <w:t xml:space="preserve"> </w:t>
                        </w:r>
                        <w:r>
                          <w:rPr>
                            <w:color w:val="DEDEDE"/>
                            <w:sz w:val="10"/>
                          </w:rPr>
                          <w:t>single</w:t>
                        </w:r>
                        <w:r>
                          <w:rPr>
                            <w:color w:val="DEDEDE"/>
                            <w:spacing w:val="11"/>
                            <w:sz w:val="10"/>
                          </w:rPr>
                          <w:t xml:space="preserve"> </w:t>
                        </w:r>
                        <w:r>
                          <w:rPr>
                            <w:color w:val="DEDEDE"/>
                            <w:sz w:val="10"/>
                          </w:rPr>
                          <w:t>city,</w:t>
                        </w:r>
                        <w:r>
                          <w:rPr>
                            <w:color w:val="DEDEDE"/>
                            <w:spacing w:val="11"/>
                            <w:sz w:val="10"/>
                          </w:rPr>
                          <w:t xml:space="preserve"> </w:t>
                        </w:r>
                        <w:r>
                          <w:rPr>
                            <w:color w:val="DEDEDE"/>
                            <w:sz w:val="10"/>
                          </w:rPr>
                          <w:t>as</w:t>
                        </w:r>
                        <w:r>
                          <w:rPr>
                            <w:color w:val="DEDEDE"/>
                            <w:spacing w:val="11"/>
                            <w:sz w:val="10"/>
                          </w:rPr>
                          <w:t xml:space="preserve"> </w:t>
                        </w:r>
                        <w:r>
                          <w:rPr>
                            <w:color w:val="DEDEDE"/>
                            <w:sz w:val="10"/>
                          </w:rPr>
                          <w:t>provided</w:t>
                        </w:r>
                        <w:r>
                          <w:rPr>
                            <w:color w:val="DEDEDE"/>
                            <w:spacing w:val="11"/>
                            <w:sz w:val="10"/>
                          </w:rPr>
                          <w:t xml:space="preserve"> </w:t>
                        </w:r>
                        <w:r>
                          <w:rPr>
                            <w:color w:val="DEDEDE"/>
                            <w:sz w:val="10"/>
                          </w:rPr>
                          <w:t>by</w:t>
                        </w:r>
                        <w:r>
                          <w:rPr>
                            <w:color w:val="DEDEDE"/>
                            <w:spacing w:val="11"/>
                            <w:sz w:val="10"/>
                          </w:rPr>
                          <w:t xml:space="preserve"> </w:t>
                        </w:r>
                        <w:r>
                          <w:rPr>
                            <w:color w:val="DEDEDE"/>
                            <w:sz w:val="10"/>
                          </w:rPr>
                          <w:t>its</w:t>
                        </w:r>
                        <w:r>
                          <w:rPr>
                            <w:color w:val="DEDEDE"/>
                            <w:spacing w:val="11"/>
                            <w:sz w:val="10"/>
                          </w:rPr>
                          <w:t xml:space="preserve"> </w:t>
                        </w:r>
                        <w:r>
                          <w:rPr>
                            <w:color w:val="DEDEDE"/>
                            <w:sz w:val="10"/>
                          </w:rPr>
                          <w:t>then</w:t>
                        </w:r>
                        <w:r>
                          <w:rPr>
                            <w:color w:val="DEDEDE"/>
                            <w:spacing w:val="11"/>
                            <w:sz w:val="10"/>
                          </w:rPr>
                          <w:t xml:space="preserve"> </w:t>
                        </w:r>
                        <w:r>
                          <w:rPr>
                            <w:color w:val="DEDEDE"/>
                            <w:sz w:val="10"/>
                          </w:rPr>
                          <w:t>...</w:t>
                        </w:r>
                      </w:p>
                    </w:txbxContent>
                  </v:textbox>
                </v:rect>
                <v:shape id="Picture 14354" o:spid="_x0000_s3321" type="#_x0000_t75" style="position:absolute;left:22182;top:14198;width:19385;height:1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5TbGAAAA3gAAAA8AAABkcnMvZG93bnJldi54bWxET0tLw0AQvhf8D8sI3tpNbG1r7LYUoaAH&#10;lT7E65gdk2B2Ns2OTfrv3YLgbT6+5yxWvavVidpQeTaQjhJQxLm3FRcGDvvNcA4qCLLF2jMZOFOA&#10;1fJqsMDM+o63dNpJoWIIhwwNlCJNpnXIS3IYRr4hjtyXbx1KhG2hbYtdDHe1vk2SqXZYcWwosaHH&#10;kvLv3Y8zIJs6vX9++3yZvnYfqRzHs/f1cWbMzXW/fgAl1Mu/+M/9ZOP8yfhuApd34g1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QflNsYAAADeAAAADwAAAAAAAAAAAAAA&#10;AACfAgAAZHJzL2Rvd25yZXYueG1sUEsFBgAAAAAEAAQA9wAAAJIDAAAAAA==&#10;">
                  <v:imagedata r:id="rId138" o:title=""/>
                </v:shape>
                <v:rect id="Rectangle 14355" o:spid="_x0000_s3322" style="position:absolute;left:22770;top:14277;width:15887;height:1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0pXsQA&#10;AADeAAAADwAAAGRycy9kb3ducmV2LnhtbERPTWvCQBC9F/wPywje6sZaRaOrSFX0aFVQb0N2TILZ&#10;2ZBdTeqv7wqF3ubxPmc6b0whHlS53LKCXjcCQZxYnXOq4HhYv49AOI+ssbBMCn7IwXzWeptirG3N&#10;3/TY+1SEEHYxKsi8L2MpXZKRQde1JXHgrrYy6AOsUqkrrEO4KeRHFA2lwZxDQ4YlfWWU3PZ3o2Az&#10;KhfnrX3WabG6bE6703h5GHulOu1mMQHhqfH/4j/3Vof5n/3B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V7EAAAA3gAAAA8AAAAAAAAAAAAAAAAAmAIAAGRycy9k&#10;b3ducmV2LnhtbFBLBQYAAAAABAAEAPUAAACJAwAAAAA=&#10;" filled="f" stroked="f">
                  <v:textbox inset="0,0,0,0">
                    <w:txbxContent>
                      <w:p w14:paraId="53EE0454" w14:textId="77777777" w:rsidR="006E2FA2" w:rsidRDefault="006E2FA2">
                        <w:pPr>
                          <w:spacing w:after="160" w:line="259" w:lineRule="auto"/>
                          <w:ind w:left="0" w:firstLine="0"/>
                          <w:jc w:val="left"/>
                        </w:pPr>
                        <w:r>
                          <w:rPr>
                            <w:color w:val="848484"/>
                            <w:w w:val="104"/>
                            <w:sz w:val="10"/>
                          </w:rPr>
                          <w:t>https://en.wikipedia.org/wiki/German_reuni</w:t>
                        </w:r>
                      </w:p>
                    </w:txbxContent>
                  </v:textbox>
                </v:rect>
                <v:rect id="Rectangle 14356" o:spid="_x0000_s3323" style="position:absolute;left:34715;top:14277;width:455;height:1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3KcYA&#10;AADeAAAADwAAAGRycy9kb3ducmV2LnhtbERPTWvCQBC9F/oflin0Vje1VjRmI2Jb9KhRUG9DdkxC&#10;s7MhuzXRX98VCr3N431OMu9NLS7UusqygtdBBII4t7riQsF+9/UyAeE8ssbaMim4koN5+viQYKxt&#10;x1u6ZL4QIYRdjApK75tYSpeXZNANbEMcuLNtDfoA20LqFrsQbmo5jKKxNFhxaCixoWVJ+Xf2YxSs&#10;Js3iuLa3rqg/T6vD5jD92E29Us9P/WIGwlPv/8V/7rUO80dv7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3KcYAAADeAAAADwAAAAAAAAAAAAAAAACYAgAAZHJz&#10;L2Rvd25yZXYueG1sUEsFBgAAAAAEAAQA9QAAAIsDAAAAAA==&#10;" filled="f" stroked="f">
                  <v:textbox inset="0,0,0,0">
                    <w:txbxContent>
                      <w:p w14:paraId="551DD093" w14:textId="77777777" w:rsidR="006E2FA2" w:rsidRDefault="006E2FA2">
                        <w:pPr>
                          <w:spacing w:after="160" w:line="259" w:lineRule="auto"/>
                          <w:ind w:left="0" w:firstLine="0"/>
                          <w:jc w:val="left"/>
                        </w:pPr>
                        <w:proofErr w:type="gramStart"/>
                        <w:r>
                          <w:rPr>
                            <w:color w:val="848484"/>
                            <w:w w:val="103"/>
                            <w:sz w:val="10"/>
                          </w:rPr>
                          <w:t>fi</w:t>
                        </w:r>
                        <w:proofErr w:type="gramEnd"/>
                      </w:p>
                    </w:txbxContent>
                  </v:textbox>
                </v:rect>
                <v:rect id="Rectangle 14357" o:spid="_x0000_s3324" style="position:absolute;left:35057;top:14277;width:2155;height:1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SssUA&#10;AADeAAAADwAAAGRycy9kb3ducmV2LnhtbERPS2vCQBC+C/0PyxS86aa+TV1FfKBHq4LtbchOk9Ds&#10;bMiuJvbXuwWht/n4njNbNKYQN6pcblnBWzcCQZxYnXOq4HzadiYgnEfWWFgmBXdysJi/tGYYa1vz&#10;B92OPhUhhF2MCjLvy1hKl2Rk0HVtSRy4b1sZ9AFWqdQV1iHcFLIXRSNpMOfQkGFJq4ySn+PVKNhN&#10;yuXn3v7WabH52l0Ol+n6NPVKtV+b5TsIT43/Fz/dex3mD/rD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xKyxQAAAN4AAAAPAAAAAAAAAAAAAAAAAJgCAABkcnMv&#10;ZG93bnJldi54bWxQSwUGAAAAAAQABAD1AAAAigMAAAAA&#10;" filled="f" stroked="f">
                  <v:textbox inset="0,0,0,0">
                    <w:txbxContent>
                      <w:p w14:paraId="29D2B833" w14:textId="77777777" w:rsidR="006E2FA2" w:rsidRDefault="006E2FA2">
                        <w:pPr>
                          <w:spacing w:after="160" w:line="259" w:lineRule="auto"/>
                          <w:ind w:left="0" w:firstLine="0"/>
                          <w:jc w:val="left"/>
                        </w:pPr>
                        <w:proofErr w:type="gramStart"/>
                        <w:r>
                          <w:rPr>
                            <w:color w:val="848484"/>
                            <w:w w:val="102"/>
                            <w:sz w:val="10"/>
                          </w:rPr>
                          <w:t>cation</w:t>
                        </w:r>
                        <w:proofErr w:type="gramEnd"/>
                      </w:p>
                    </w:txbxContent>
                  </v:textbox>
                </v:rect>
                <v:shape id="Picture 14358" o:spid="_x0000_s3325" type="#_x0000_t75" style="position:absolute;left:22104;top:17485;width:19542;height:2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gUxDHAAAA3gAAAA8AAABkcnMvZG93bnJldi54bWxEj09rwzAMxe+DfQejwW6r0+5PQ1q3dIPA&#10;GIzRLrCriNXENJaD7bXZt58Og90k3tN7P623kx/UmWJygQ3MZwUo4jZYx52B5rO+K0GljGxxCEwG&#10;fijBdnN9tcbKhgvv6XzInZIQThUa6HMeK61T25PHNAsjsWjHED1mWWOnbcSLhPtBL4riSXt0LA09&#10;jvTSU3s6fHsDvlw2TSy+ls8fbv/uyrfa1zwYc3sz7VagMk353/x3/WoF/+H+UXjlHZlBb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vgUxDHAAAA3gAAAA8AAAAAAAAAAAAA&#10;AAAAnwIAAGRycy9kb3ducmV2LnhtbFBLBQYAAAAABAAEAPcAAACTAwAAAAA=&#10;">
                  <v:imagedata r:id="rId139" o:title=""/>
                </v:shape>
                <v:rect id="Rectangle 14359" o:spid="_x0000_s3326" style="position:absolute;left:23225;top:17741;width:719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jW8UA&#10;AADeAAAADwAAAGRycy9kb3ducmV2LnhtbERPTWvCQBC9C/0PyxR60422FhNdRVqLHlsV1NuQHZNg&#10;djZkVxP99a4g9DaP9zmTWWtKcaHaFZYV9HsRCOLU6oIzBdvNT3cEwnlkjaVlUnAlB7PpS2eCibYN&#10;/9Fl7TMRQtglqCD3vkqkdGlOBl3PVsSBO9raoA+wzqSusQnhppSDKPqUBgsODTlW9JVTelqfjYLl&#10;qJrvV/bWZOXisNz97uLvTeyVentt52MQnlr/L366VzrM/3gf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4CNbxQAAAN4AAAAPAAAAAAAAAAAAAAAAAJgCAABkcnMv&#10;ZG93bnJldi54bWxQSwUGAAAAAAQABAD1AAAAigMAAAAA&#10;" filled="f" stroked="f">
                  <v:textbox inset="0,0,0,0">
                    <w:txbxContent>
                      <w:p w14:paraId="29664A09"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v:textbox>
                </v:rect>
                <v:rect id="Rectangle 14360" o:spid="_x0000_s3327" style="position:absolute;left:28637;top:17741;width:649;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Ae8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WfT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kB7yAAAAN4AAAAPAAAAAAAAAAAAAAAAAJgCAABk&#10;cnMvZG93bnJldi54bWxQSwUGAAAAAAQABAD1AAAAjQMAAAAA&#10;" filled="f" stroked="f">
                  <v:textbox inset="0,0,0,0">
                    <w:txbxContent>
                      <w:p w14:paraId="415FA2A9" w14:textId="77777777" w:rsidR="006E2FA2" w:rsidRDefault="006E2FA2">
                        <w:pPr>
                          <w:spacing w:after="160" w:line="259" w:lineRule="auto"/>
                          <w:ind w:left="0" w:firstLine="0"/>
                          <w:jc w:val="left"/>
                        </w:pPr>
                        <w:proofErr w:type="gramStart"/>
                        <w:r>
                          <w:rPr>
                            <w:color w:val="DEDEDE"/>
                            <w:w w:val="103"/>
                            <w:sz w:val="14"/>
                          </w:rPr>
                          <w:t>fi</w:t>
                        </w:r>
                        <w:proofErr w:type="gramEnd"/>
                      </w:p>
                    </w:txbxContent>
                  </v:textbox>
                </v:rect>
                <v:rect id="Rectangle 14361" o:spid="_x0000_s3328" style="position:absolute;left:29125;top:17741;width:3075;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l4MQA&#10;AADeAAAADwAAAGRycy9kb3ducmV2LnhtbERPS4vCMBC+C/sfwgjeNNUV0WoUWVf06GNBvQ3N2Bab&#10;SWmirf76zYKwt/n4njNbNKYQD6pcbllBvxeBIE6szjlV8HNcd8cgnEfWWFgmBU9ysJh/tGYYa1vz&#10;nh4Hn4oQwi5GBZn3ZSylSzIy6Hq2JA7c1VYGfYBVKnWFdQg3hRxE0UgazDk0ZFjSV0bJ7XA3Cjbj&#10;cnne2ledFt+XzWl3mqyOE69Up90spyA8Nf5f/HZvdZg//B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65eDEAAAA3gAAAA8AAAAAAAAAAAAAAAAAmAIAAGRycy9k&#10;b3ducmV2LnhtbFBLBQYAAAAABAAEAPUAAACJAwAAAAA=&#10;" filled="f" stroked="f">
                  <v:textbox inset="0,0,0,0">
                    <w:txbxContent>
                      <w:p w14:paraId="7140C439" w14:textId="77777777" w:rsidR="006E2FA2" w:rsidRDefault="006E2FA2">
                        <w:pPr>
                          <w:spacing w:after="160" w:line="259" w:lineRule="auto"/>
                          <w:ind w:left="0" w:firstLine="0"/>
                          <w:jc w:val="left"/>
                        </w:pPr>
                        <w:proofErr w:type="gramStart"/>
                        <w:r>
                          <w:rPr>
                            <w:color w:val="DEDEDE"/>
                            <w:w w:val="102"/>
                            <w:sz w:val="14"/>
                          </w:rPr>
                          <w:t>cation</w:t>
                        </w:r>
                        <w:proofErr w:type="gramEnd"/>
                      </w:p>
                    </w:txbxContent>
                  </v:textbox>
                </v:rect>
                <v:shape id="Shape 14362" o:spid="_x0000_s3329" style="position:absolute;left:21860;top:20020;width:20030;height:0;visibility:visible;mso-wrap-style:square;v-text-anchor:top" coordsize="200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vmMMA&#10;AADeAAAADwAAAGRycy9kb3ducmV2LnhtbERPTYvCMBC9C/sfwizsTVNdqdI1igii4mW1suehGdti&#10;MylJrN1/vxGEvc3jfc5i1ZtGdOR8bVnBeJSAIC6srrlUcMm3wzkIH5A1NpZJwS95WC3fBgvMtH3w&#10;ibpzKEUMYZ+hgiqENpPSFxUZ9CPbEkfuap3BEKErpXb4iOGmkZMkSaXBmmNDhS1tKipu57tR0Oxy&#10;n+xdPv6Z9/f0u7PHQz6dKfXx3q+/QATqw7/45d7rOH/6mU7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uvmMMAAADeAAAADwAAAAAAAAAAAAAAAACYAgAAZHJzL2Rv&#10;d25yZXYueG1sUEsFBgAAAAAEAAQA9QAAAIgDAAAAAA==&#10;" path="m,l2003007,e" filled="f" strokecolor="#dedede" strokeweight=".09483mm">
                  <v:stroke miterlimit="1" joinstyle="miter"/>
                  <v:path arrowok="t" textboxrect="0,0,2003007,0"/>
                </v:shape>
                <v:shape id="Shape 14363" o:spid="_x0000_s3330" style="position:absolute;left:21860;top:21386;width:20030;height:0;visibility:visible;mso-wrap-style:square;v-text-anchor:top" coordsize="2003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KA8MA&#10;AADeAAAADwAAAGRycy9kb3ducmV2LnhtbERPTWvCQBC9C/6HZYTedGOVKKmrlEKpxYsm0vOQHZNg&#10;djbsrjH9992C4G0e73M2u8G0oifnG8sK5rMEBHFpdcOVgnPxOV2D8AFZY2uZFPySh912PNpgpu2d&#10;T9TnoRIxhH2GCuoQukxKX9Zk0M9sRxy5i3UGQ4SuktrhPYabVr4mSSoNNhwbauzoo6bymt+Mgvar&#10;8MneFfOf9XBLj709fBfLlVIvk+H9DUSgITzFD/dex/nLRbqA/3fiD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cKA8MAAADeAAAADwAAAAAAAAAAAAAAAACYAgAAZHJzL2Rv&#10;d25yZXYueG1sUEsFBgAAAAAEAAQA9QAAAIgDAAAAAA==&#10;" path="m,l2003007,e" filled="f" strokecolor="#dedede" strokeweight=".09483mm">
                  <v:stroke miterlimit="1" joinstyle="miter"/>
                  <v:path arrowok="t" textboxrect="0,0,2003007,0"/>
                </v:shape>
                <v:rect id="Rectangle 19322" o:spid="_x0000_s3331" style="position:absolute;left:28889;top:19985;width:7993;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Mq8UA&#10;AADeAAAADwAAAGRycy9kb3ducmV2LnhtbERPTWvCQBC9F/wPywi91Y0pFJNmI6IteqxGsL0N2WkS&#10;zM6G7Nak/fVdQfA2j/c52XI0rbhQ7xrLCuazCARxaXXDlYJj8f60AOE8ssbWMin4JQfLfPKQYart&#10;wHu6HHwlQgi7FBXU3neplK6syaCb2Y44cN+2N+gD7CupexxCuGllHEUv0mDDoaHGjtY1lefDj1Gw&#10;XXSrz539G6r27Wt7+jglmyLxSj1Ox9UrCE+jv4tv7p0O85Pn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MyrxQAAAN4AAAAPAAAAAAAAAAAAAAAAAJgCAABkcnMv&#10;ZG93bnJldi54bWxQSwUGAAAAAAQABAD1AAAAigMAAAAA&#10;" filled="f" stroked="f">
                  <v:textbox inset="0,0,0,0">
                    <w:txbxContent>
                      <w:p w14:paraId="1A3E22BA" w14:textId="77777777" w:rsidR="006E2FA2" w:rsidRDefault="006E2FA2">
                        <w:pPr>
                          <w:spacing w:after="160" w:line="259" w:lineRule="auto"/>
                          <w:ind w:left="0" w:firstLine="0"/>
                          <w:jc w:val="left"/>
                        </w:pPr>
                        <w:proofErr w:type="gramStart"/>
                        <w:r>
                          <w:rPr>
                            <w:color w:val="DEDEDE"/>
                            <w:sz w:val="13"/>
                          </w:rPr>
                          <w:t>historical</w:t>
                        </w:r>
                        <w:proofErr w:type="gramEnd"/>
                        <w:r>
                          <w:rPr>
                            <w:color w:val="DEDEDE"/>
                            <w:spacing w:val="13"/>
                            <w:sz w:val="13"/>
                          </w:rPr>
                          <w:t xml:space="preserve"> </w:t>
                        </w:r>
                        <w:r>
                          <w:rPr>
                            <w:color w:val="DEDEDE"/>
                            <w:sz w:val="13"/>
                          </w:rPr>
                          <w:t>changes</w:t>
                        </w:r>
                      </w:p>
                    </w:txbxContent>
                  </v:textbox>
                </v:rect>
                <v:rect id="Rectangle 19321" o:spid="_x0000_s3332" style="position:absolute;left:23209;top:19985;width:5197;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3MQA&#10;AADeAAAADwAAAGRycy9kb3ducmV2LnhtbERPS4vCMBC+C/sfwix401QFsdUosqvo0ceC621oZtuy&#10;zaQ00VZ/vREEb/PxPWe2aE0prlS7wrKCQT8CQZxaXXCm4Oe47k1AOI+ssbRMCm7kYDH/6Mww0bbh&#10;PV0PPhMhhF2CCnLvq0RKl+Zk0PVtRRy4P1sb9AHWmdQ1NiHclHIYRWNpsODQkGNFXzml/4eLUbCZ&#10;VMvfrb03Wbk6b067U/x9jL1S3c92OQXhqfVv8cu91WF+PBo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iUtzEAAAA3gAAAA8AAAAAAAAAAAAAAAAAmAIAAGRycy9k&#10;b3ducmV2LnhtbFBLBQYAAAAABAAEAPUAAACJAwAAAAA=&#10;" filled="f" stroked="f">
                  <v:textbox inset="0,0,0,0">
                    <w:txbxContent>
                      <w:p w14:paraId="56A61559" w14:textId="77777777" w:rsidR="006E2FA2" w:rsidRDefault="006E2FA2">
                        <w:pPr>
                          <w:spacing w:after="160" w:line="259" w:lineRule="auto"/>
                          <w:ind w:left="0" w:firstLine="0"/>
                          <w:jc w:val="left"/>
                        </w:pPr>
                        <w:proofErr w:type="gramStart"/>
                        <w:r>
                          <w:rPr>
                            <w:color w:val="DEDEDE"/>
                            <w:sz w:val="13"/>
                          </w:rPr>
                          <w:t>information</w:t>
                        </w:r>
                        <w:proofErr w:type="gramEnd"/>
                      </w:p>
                    </w:txbxContent>
                  </v:textbox>
                </v:rect>
                <v:rect id="Rectangle 14365" o:spid="_x0000_s3333" style="position:absolute;left:36690;top:19985;width:5041;height:1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j48YA&#10;AADeAAAADwAAAGRycy9kb3ducmV2LnhtbERPTWvCQBC9F/oflin0Vje1VjRmI2Jb9KhRUG9DdkxC&#10;s7MhuzXRX98VCr3N431OMu9NLS7UusqygtdBBII4t7riQsF+9/UyAeE8ssbaMim4koN5+viQYKxt&#10;x1u6ZL4QIYRdjApK75tYSpeXZNANbEMcuLNtDfoA20LqFrsQbmo5jKKxNFhxaCixoWVJ+Xf2YxSs&#10;Js3iuLa3rqg/T6vD5jD92E29Us9P/WIGwlPv/8V/7rUO80dv4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Hj48YAAADeAAAADwAAAAAAAAAAAAAAAACYAgAAZHJz&#10;L2Rvd25yZXYueG1sUEsFBgAAAAAEAAQA9QAAAIsDAAAAAA==&#10;" filled="f" stroked="f">
                  <v:textbox inset="0,0,0,0">
                    <w:txbxContent>
                      <w:p w14:paraId="2B054F79" w14:textId="77777777" w:rsidR="006E2FA2" w:rsidRDefault="006E2FA2">
                        <w:pPr>
                          <w:spacing w:after="160" w:line="259" w:lineRule="auto"/>
                          <w:ind w:left="0" w:firstLine="0"/>
                          <w:jc w:val="left"/>
                        </w:pPr>
                        <w:proofErr w:type="gramStart"/>
                        <w:r>
                          <w:rPr>
                            <w:color w:val="D57D00"/>
                            <w:w w:val="101"/>
                            <w:sz w:val="13"/>
                          </w:rPr>
                          <w:t>multimedia</w:t>
                        </w:r>
                        <w:proofErr w:type="gramEnd"/>
                      </w:p>
                    </w:txbxContent>
                  </v:textbox>
                </v:rect>
                <v:rect id="Rectangle 14366" o:spid="_x0000_s3334" style="position:absolute;left:22778;top:31727;width:22371;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9lMUA&#10;AADeAAAADwAAAGRycy9kb3ducmV2LnhtbERPTWvCQBC9F/oflil4aza1JcToKlJb9Fi1kHobsmMS&#10;zM6G7GrS/npXKHibx/uc2WIwjbhQ52rLCl6iGARxYXXNpYLv/edzCsJ5ZI2NZVLwSw4W88eHGWba&#10;9ryly86XIoSwy1BB5X2bSemKigy6yLbEgTvazqAPsCul7rAP4aaR4zhOpMGaQ0OFLb1XVJx2Z6Ng&#10;nbbLn43968vm47DOv/LJaj/xSo2ehuUUhKfB38X/7o0O899ek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32UxQAAAN4AAAAPAAAAAAAAAAAAAAAAAJgCAABkcnMv&#10;ZG93bnJldi54bWxQSwUGAAAAAAQABAD1AAAAigMAAAAA&#10;" filled="f" stroked="f">
                  <v:textbox inset="0,0,0,0">
                    <w:txbxContent>
                      <w:p w14:paraId="2EF39EE6" w14:textId="77777777" w:rsidR="006E2FA2" w:rsidRDefault="006E2FA2">
                        <w:pPr>
                          <w:spacing w:after="160" w:line="259" w:lineRule="auto"/>
                          <w:ind w:left="0" w:firstLine="0"/>
                          <w:jc w:val="left"/>
                        </w:pPr>
                        <w:r>
                          <w:rPr>
                            <w:color w:val="848484"/>
                            <w:w w:val="104"/>
                            <w:sz w:val="9"/>
                          </w:rPr>
                          <w:t>https://commons.wikimedia.org/wiki/File:Thefalloftheberlinwall1989.JPG</w:t>
                        </w:r>
                      </w:p>
                    </w:txbxContent>
                  </v:textbox>
                </v:rect>
                <v:shape id="Shape 14367" o:spid="_x0000_s3335" style="position:absolute;left:22286;top:24907;width:1365;height:1366;visibility:visible;mso-wrap-style:square;v-text-anchor:top" coordsize="136569,136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gKAcUA&#10;AADeAAAADwAAAGRycy9kb3ducmV2LnhtbERPTWvCQBC9F/oflin01mxsq5HoKiEgFQqC0Yu3MTtN&#10;QrOzIbs1yb/vFgre5vE+Z70dTStu1LvGsoJZFIMgLq1uuFJwPu1eliCcR9bYWiYFEznYbh4f1phq&#10;O/CRboWvRAhhl6KC2vsuldKVNRl0ke2IA/dle4M+wL6SuschhJtWvsbxQhpsODTU2FFeU/ld/BgF&#10;++kzydx1fjkMdmpm9JFXtCuUen4asxUIT6O/i//dex3mv78tEvh7J9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AoBxQAAAN4AAAAPAAAAAAAAAAAAAAAAAJgCAABkcnMv&#10;ZG93bnJldi54bWxQSwUGAAAAAAQABAD1AAAAigMAAAAA&#10;" path="m68285,v37721,,68284,30563,68284,68285c136569,105983,106006,136569,68285,136569,30563,136569,,105983,,68285,,30563,30563,,68285,xe" fillcolor="#d5c900" stroked="f" strokeweight="0">
                  <v:stroke miterlimit="83231f" joinstyle="miter"/>
                  <v:path arrowok="t" textboxrect="0,0,136569,136569"/>
                </v:shape>
                <v:shape id="Shape 14368" o:spid="_x0000_s3336" style="position:absolute;left:22753;top:25221;width:431;height:738;visibility:visible;mso-wrap-style:square;v-text-anchor:top" coordsize="43122,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7l48oA&#10;AADeAAAADwAAAGRycy9kb3ducmV2LnhtbESPS0sDQRCE74L/YWjBm5k1L2TNJBgxDwKCJork1uy0&#10;O4s7PcvOJNn8e/sQyK2bqq76ejLrfK2O1MYqsIHHXgaKuAi24tLA127x8AQqJmSLdWAycKYIs+nt&#10;zQRzG078ScdtKpWEcMzRgEupybWOhSOPsRcaYtF+Q+sxydqW2rZ4knBf636WjbXHiqXBYUOvjoq/&#10;7cEbWP18j/ab5WD9Md8v3oa795U7d2zM/V338gwqUZeu5sv12gr+cDAWXnlHZtDT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QO5ePKAAAA3gAAAA8AAAAAAAAAAAAAAAAAmAIA&#10;AGRycy9kb3ducmV2LnhtbFBLBQYAAAAABAAEAPUAAACPAwAAAAA=&#10;" path="m43122,l,36896,43122,73792e" filled="f" strokecolor="white" strokeweight=".37439mm">
                  <v:stroke endcap="round"/>
                  <v:path arrowok="t" textboxrect="0,0,43122,73792"/>
                </v:shape>
                <v:shape id="Shape 14369" o:spid="_x0000_s3337" style="position:absolute;left:40098;top:24907;width:1366;height:1366;visibility:visible;mso-wrap-style:square;v-text-anchor:top" coordsize="136569,136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izsUA&#10;AADeAAAADwAAAGRycy9kb3ducmV2LnhtbERPS2vCQBC+F/wPywi9FN34blNXCYVC1JMv8Dhkp0lo&#10;djZktyb++64geJuP7znLdWcqcaXGlZYVjIYRCOLM6pJzBafj9+AdhPPIGivLpOBGDtar3ssSY21b&#10;3tP14HMRQtjFqKDwvo6ldFlBBt3Q1sSB+7GNQR9gk0vdYBvCTSXHUTSXBksODQXW9FVQ9nv4Mwom&#10;l83lbZHektN5Nt6OomTXynSn1Gu/Sz5BeOr8U/xwpzrMn07mH3B/J9w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OLOxQAAAN4AAAAPAAAAAAAAAAAAAAAAAJgCAABkcnMv&#10;ZG93bnJldi54bWxQSwUGAAAAAAQABAD1AAAAigMAAAAA&#10;" path="m68284,v37722,,68285,30563,68285,68285c136569,105983,106006,136569,68284,136569,30563,136569,,105983,,68285,,30563,30563,,68284,xe" fillcolor="#d5c900" stroked="f" strokeweight="0">
                  <v:stroke endcap="round"/>
                  <v:path arrowok="t" textboxrect="0,0,136569,136569"/>
                </v:shape>
                <v:shape id="Shape 14370" o:spid="_x0000_s3338" style="position:absolute;left:40565;top:25221;width:431;height:738;visibility:visible;mso-wrap-style:square;v-text-anchor:top" coordsize="43127,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XJscA&#10;AADeAAAADwAAAGRycy9kb3ducmV2LnhtbESPzW7CQAyE75V4h5WReisbWv6UsqCKKhUcOBBA6tHK&#10;uknarDfKbiG8PT5U6s2WxzPzLde9a9SFulB7NjAeJaCIC29rLg2cjtnTAlSIyBYbz2TgRgHWq8HD&#10;ElPrr3ygSx5LJSYcUjRQxdimWoeiIodh5FtiuX35zmGUtSu17fAq5q7Rz0ky0w5rloQKW9pUVPzk&#10;v87AOf/G94/pGD83DrNZSedkv8uMeRz2b6+gIvXxX/z3vbVSf/IyFwDBkRn0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zFybHAAAA3gAAAA8AAAAAAAAAAAAAAAAAmAIAAGRy&#10;cy9kb3ducmV2LnhtbFBLBQYAAAAABAAEAPUAAACMAwAAAAA=&#10;" path="m,l43127,36896,,73792e" filled="f" strokecolor="white" strokeweight=".37439mm">
                  <v:stroke endcap="round"/>
                  <v:path arrowok="t" textboxrect="0,0,43127,73792"/>
                </v:shape>
                <v:shape id="Picture 14371" o:spid="_x0000_s3339" type="#_x0000_t75" style="position:absolute;left:26718;top:21901;width:10313;height:7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iHwfDAAAA3gAAAA8AAABkcnMvZG93bnJldi54bWxET81qAjEQvhd8hzCCt5q1llZWo1hB8FBK&#10;G32AcTNuVjeTJYm6ffumUOhtPr7fWax614obhdh4VjAZFyCIK28arhUc9tvHGYiYkA22nknBN0VY&#10;LQcPCyyNv/MX3XSqRQ7hWKICm1JXShkrSw7j2HfEmTv54DBlGGppAt5zuGvlU1G8SIcN5waLHW0s&#10;VRd9dQretfyIu1Z/Nue3auM6HWa9PSo1GvbrOYhEffoX/7l3Js9/nr5O4PedfIN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IfB8MAAADeAAAADwAAAAAAAAAAAAAAAACf&#10;AgAAZHJzL2Rvd25yZXYueG1sUEsFBgAAAAAEAAQA9wAAAI8DAAAAAA==&#10;">
                  <v:imagedata r:id="rId140" o:title=""/>
                </v:shape>
                <v:rect id="Rectangle 14372" o:spid="_x0000_s3340" style="position:absolute;left:22770;top:30316;width:9468;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SsYA&#10;AADeAAAADwAAAGRycy9kb3ducmV2LnhtbERPTWvCQBC9F/oflin0Vje1YjV1FdFKctRYUG9DdpqE&#10;ZmdDdmvS/npXELzN433ObNGbWpypdZVlBa+DCARxbnXFhYKv/eZlAsJ5ZI21ZVLwRw4W88eHGcba&#10;dryjc+YLEULYxaig9L6JpXR5SQbdwDbEgfu2rUEfYFtI3WIXwk0th1E0lgYrDg0lNrQqKf/Jfo2C&#10;ZNIsj6n974r685Qctofpej/1Sj0/9csPEJ56fxff3KkO80dv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tSsYAAADeAAAADwAAAAAAAAAAAAAAAACYAgAAZHJz&#10;L2Rvd25yZXYueG1sUEsFBgAAAAAEAAQA9QAAAIsDAAAAAA==&#10;" filled="f" stroked="f">
                  <v:textbox inset="0,0,0,0">
                    <w:txbxContent>
                      <w:p w14:paraId="1B341B65" w14:textId="77777777" w:rsidR="006E2FA2" w:rsidRDefault="006E2FA2">
                        <w:pPr>
                          <w:spacing w:after="160" w:line="259" w:lineRule="auto"/>
                          <w:ind w:left="0" w:firstLine="0"/>
                          <w:jc w:val="left"/>
                        </w:pPr>
                        <w:r>
                          <w:rPr>
                            <w:color w:val="848484"/>
                            <w:w w:val="103"/>
                            <w:sz w:val="9"/>
                          </w:rPr>
                          <w:t>Thefalloftheberlinwall1989.JPG</w:t>
                        </w:r>
                      </w:p>
                    </w:txbxContent>
                  </v:textbox>
                </v:rect>
                <v:rect id="Rectangle 14373" o:spid="_x0000_s3341" style="position:absolute;left:22770;top:30998;width:7090;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I0cUA&#10;AADeAAAADwAAAGRycy9kb3ducmV2LnhtbERPS2vCQBC+C/6HZQRvulGLj+gqoi16tCqotyE7JsHs&#10;bMhuTdpf3y0Ivc3H95zFqjGFeFLlcssKBv0IBHFidc6pgvPpozcF4TyyxsIyKfgmB6tlu7XAWNua&#10;P+l59KkIIexiVJB5X8ZSuiQjg65vS+LA3W1l0AdYpVJXWIdwU8hhFI2lwZxDQ4YlbTJKHscvo2A3&#10;LdfXvf2p0+L9trscLrPtaeaV6naa9RyEp8b/i1/uvQ7z30a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UjRxQAAAN4AAAAPAAAAAAAAAAAAAAAAAJgCAABkcnMv&#10;ZG93bnJldi54bWxQSwUGAAAAAAQABAD1AAAAigMAAAAA&#10;" filled="f" stroked="f">
                  <v:textbox inset="0,0,0,0">
                    <w:txbxContent>
                      <w:p w14:paraId="0EAC95B8" w14:textId="77777777" w:rsidR="006E2FA2" w:rsidRDefault="006E2FA2">
                        <w:pPr>
                          <w:spacing w:after="160" w:line="259" w:lineRule="auto"/>
                          <w:ind w:left="0" w:firstLine="0"/>
                          <w:jc w:val="left"/>
                        </w:pPr>
                        <w:r>
                          <w:rPr>
                            <w:color w:val="848484"/>
                            <w:w w:val="99"/>
                            <w:sz w:val="9"/>
                          </w:rPr>
                          <w:t>Unknown</w:t>
                        </w:r>
                        <w:r>
                          <w:rPr>
                            <w:color w:val="848484"/>
                            <w:spacing w:val="9"/>
                            <w:w w:val="99"/>
                            <w:sz w:val="9"/>
                          </w:rPr>
                          <w:t xml:space="preserve"> </w:t>
                        </w:r>
                        <w:r>
                          <w:rPr>
                            <w:color w:val="848484"/>
                            <w:w w:val="99"/>
                            <w:sz w:val="9"/>
                          </w:rPr>
                          <w:t>photographer</w:t>
                        </w:r>
                      </w:p>
                    </w:txbxContent>
                  </v:textbox>
                </v:rect>
                <v:rect id="Rectangle 116719" o:spid="_x0000_s3342" style="position:absolute;left:38020;top:30998;width:364;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wR8UA&#10;AADfAAAADwAAAGRycy9kb3ducmV2LnhtbERPTWvCQBC9F/wPywi91U16sCbNKqIteqxG0N6G7JgE&#10;s7Mhu03S/vquUOjx8b6z1Wga0VPnassK4lkEgriwuuZSwSl/f1qAcB5ZY2OZFHyTg9Vy8pBhqu3A&#10;B+qPvhQhhF2KCirv21RKV1Rk0M1sSxy4q+0M+gC7UuoOhxBuGvkcRXNpsObQUGFLm4qK2/HLKNgt&#10;2vVlb3+Gsnn73J0/zsk2T7xSj9Nx/QrC0+j/xX/uvQ7z4/lLnMD9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XBHxQAAAN8AAAAPAAAAAAAAAAAAAAAAAJgCAABkcnMv&#10;ZG93bnJldi54bWxQSwUGAAAAAAQABAD1AAAAigMAAAAA&#10;" filled="f" stroked="f">
                  <v:textbox inset="0,0,0,0">
                    <w:txbxContent>
                      <w:p w14:paraId="0E9A9B37" w14:textId="77777777" w:rsidR="006E2FA2" w:rsidRDefault="006E2FA2">
                        <w:pPr>
                          <w:spacing w:after="160" w:line="259" w:lineRule="auto"/>
                          <w:ind w:left="0" w:firstLine="0"/>
                          <w:jc w:val="left"/>
                        </w:pPr>
                        <w:r>
                          <w:rPr>
                            <w:color w:val="848484"/>
                            <w:w w:val="98"/>
                            <w:sz w:val="9"/>
                          </w:rPr>
                          <w:t>9</w:t>
                        </w:r>
                      </w:p>
                    </w:txbxContent>
                  </v:textbox>
                </v:rect>
                <v:rect id="Rectangle 116721" o:spid="_x0000_s3343" style="position:absolute;left:38293;top:30998;width:1899;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O2/MUA&#10;AADfAAAADwAAAGRycy9kb3ducmV2LnhtbERPTWvCQBC9C/6HZYTedBMPVlNXEduSHFsjpL0N2WkS&#10;zM6G7Nak/fXdguDx8b63+9G04kq9aywriBcRCOLS6oYrBef8db4G4TyyxtYyKfghB/vddLLFRNuB&#10;3+l68pUIIewSVFB73yVSurImg25hO+LAfdneoA+wr6TucQjhppXLKFpJgw2Hhho7OtZUXk7fRkG6&#10;7g4fmf0dqvblMy3eis1zvvFKPczGwxMIT6O/i2/uTIf58epxGcP/nwB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7b8xQAAAN8AAAAPAAAAAAAAAAAAAAAAAJgCAABkcnMv&#10;ZG93bnJldi54bWxQSwUGAAAAAAQABAD1AAAAigMAAAAA&#10;" filled="f" stroked="f">
                  <v:textbox inset="0,0,0,0">
                    <w:txbxContent>
                      <w:p w14:paraId="4C4491D8" w14:textId="77777777" w:rsidR="006E2FA2" w:rsidRDefault="006E2FA2">
                        <w:pPr>
                          <w:spacing w:after="160" w:line="259" w:lineRule="auto"/>
                          <w:ind w:left="0" w:firstLine="0"/>
                          <w:jc w:val="left"/>
                        </w:pPr>
                        <w:r>
                          <w:rPr>
                            <w:color w:val="848484"/>
                            <w:w w:val="105"/>
                            <w:sz w:val="9"/>
                          </w:rPr>
                          <w:t>.</w:t>
                        </w:r>
                        <w:r>
                          <w:rPr>
                            <w:color w:val="848484"/>
                            <w:spacing w:val="9"/>
                            <w:w w:val="105"/>
                            <w:sz w:val="9"/>
                          </w:rPr>
                          <w:t xml:space="preserve"> </w:t>
                        </w:r>
                        <w:r>
                          <w:rPr>
                            <w:color w:val="848484"/>
                            <w:w w:val="105"/>
                            <w:sz w:val="9"/>
                          </w:rPr>
                          <w:t>Nov</w:t>
                        </w:r>
                        <w:r>
                          <w:rPr>
                            <w:color w:val="848484"/>
                            <w:spacing w:val="9"/>
                            <w:w w:val="105"/>
                            <w:sz w:val="9"/>
                          </w:rPr>
                          <w:t xml:space="preserve"> </w:t>
                        </w:r>
                      </w:p>
                    </w:txbxContent>
                  </v:textbox>
                </v:rect>
                <v:rect id="Rectangle 116720" o:spid="_x0000_s3344" style="position:absolute;left:39721;top:30998;width:1455;height:1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Z8QA&#10;AADfAAAADwAAAGRycy9kb3ducmV2LnhtbERPTWvCQBC9C/6HZQredKMHq6mriG3Ro1VBvQ3ZaRKa&#10;nQ3ZrYn99c6h4PHxvherzlXqRk0oPRsYjxJQxJm3JecGTsfP4QxUiMgWK89k4E4BVst+b4Gp9S1/&#10;0e0QcyUhHFI0UMRYp1qHrCCHYeRrYuG+feMwCmxybRtsJdxVepIkU+2wZGkosKZNQdnP4dcZ2M7q&#10;9WXn/9q8+rhuz/vz/P04j8YMXrr1G6hIXXyK/907K/PH09eJPJA/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E2fEAAAA3wAAAA8AAAAAAAAAAAAAAAAAmAIAAGRycy9k&#10;b3ducmV2LnhtbFBLBQYAAAAABAAEAPUAAACJAwAAAAA=&#10;" filled="f" stroked="f">
                  <v:textbox inset="0,0,0,0">
                    <w:txbxContent>
                      <w:p w14:paraId="5EB090C7" w14:textId="77777777" w:rsidR="006E2FA2" w:rsidRDefault="006E2FA2">
                        <w:pPr>
                          <w:spacing w:after="160" w:line="259" w:lineRule="auto"/>
                          <w:ind w:left="0" w:firstLine="0"/>
                          <w:jc w:val="left"/>
                        </w:pPr>
                        <w:r>
                          <w:rPr>
                            <w:color w:val="848484"/>
                            <w:w w:val="98"/>
                            <w:sz w:val="9"/>
                          </w:rPr>
                          <w:t>1989</w:t>
                        </w:r>
                      </w:p>
                    </w:txbxContent>
                  </v:textbox>
                </v:rect>
                <v:shape id="Picture 14375" o:spid="_x0000_s3345" type="#_x0000_t75" style="position:absolute;left:22231;top:30180;width:19514;height:2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rL3vEAAAA3gAAAA8AAABkcnMvZG93bnJldi54bWxET0trAjEQvhf8D2EEbzWrtQ9Wo4iwoB7E&#10;WqXXcTPuLm4m6Sbq+u9NodDbfHzPmcxaU4srNb6yrGDQT0AQ51ZXXCjYf2XPHyB8QNZYWyYFd/Iw&#10;m3aeJphqe+NPuu5CIWII+xQVlCG4VEqfl2TQ960jjtzJNgZDhE0hdYO3GG5qOUySN2mw4thQoqNF&#10;Sfl5dzEKnD3S94B/DllRDddum9GSVhulet12PgYRqA3/4j/3Usf5o5f3V/h9J94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rL3vEAAAA3gAAAA8AAAAAAAAAAAAAAAAA&#10;nwIAAGRycy9kb3ducmV2LnhtbFBLBQYAAAAABAAEAPcAAACQAwAAAAA=&#10;">
                  <v:imagedata r:id="rId141" o:title=""/>
                </v:shape>
                <v:shape id="Picture 14376" o:spid="_x0000_s3346" type="#_x0000_t75" style="position:absolute;left:22104;top:641;width:19542;height:2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GPpnDAAAA3gAAAA8AAABkcnMvZG93bnJldi54bWxET99rwjAQfh/4P4QTfJupc9hSjeIGhTEY&#10;Qy34ejRnG2wuJcm0+++XwWBv9/H9vM1utL24kQ/GsYLFPANB3DhtuFVQn6rHAkSIyBp7x6TgmwLs&#10;tpOHDZba3flAt2NsRQrhUKKCLsahlDI0HVkMczcQJ+7ivMWYoG+l9nhP4baXT1m2khYNp4YOB3rt&#10;qLkev6wCW+R17bNz/vJpDh+meK9sxb1Ss+m4X4OINMZ/8Z/7Taf5z8t8Bb/vpBv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Y+mcMAAADeAAAADwAAAAAAAAAAAAAAAACf&#10;AgAAZHJzL2Rvd25yZXYueG1sUEsFBgAAAAAEAAQA9wAAAI8DAAAAAA==&#10;">
                  <v:imagedata r:id="rId139" o:title=""/>
                </v:shape>
                <v:rect id="Rectangle 14377" o:spid="_x0000_s3347" style="position:absolute;left:23225;top:897;width:719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ZO0sYA&#10;AADeAAAADwAAAGRycy9kb3ducmV2LnhtbERPTWvCQBC9F/oflin0Vje1UjVmI2Jb9KhRUG9DdkxC&#10;s7MhuzXRX98VCr3N431OMu9NLS7UusqygtdBBII4t7riQsF+9/UyAeE8ssbaMim4koN5+viQYKxt&#10;x1u6ZL4QIYRdjApK75tYSpeXZNANbEMcuLNtDfoA20LqFrsQbmo5jKJ3abDi0FBiQ8uS8u/sxyhY&#10;TZrFcW1vXVF/nlaHzWH6sZt6pZ6f+sUMhKfe/4v/3Gsd5o/e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ZO0sYAAADeAAAADwAAAAAAAAAAAAAAAACYAgAAZHJz&#10;L2Rvd25yZXYueG1sUEsFBgAAAAAEAAQA9QAAAIsDAAAAAA==&#10;" filled="f" stroked="f">
                  <v:textbox inset="0,0,0,0">
                    <w:txbxContent>
                      <w:p w14:paraId="7489994F"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v:textbox>
                </v:rect>
                <v:rect id="Rectangle 14378" o:spid="_x0000_s3348" style="position:absolute;left:28637;top:897;width:64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aoMgA&#10;AADeAAAADwAAAGRycy9kb3ducmV2LnhtbESPzW7CQAyE75V4h5WReisbStVCYEGotIIjP5Vob1bW&#10;JBFZb5TdkpSnx4dK3GzNeObzbNG5Sl2oCaVnA8NBAoo487bk3MDX4fNpDCpEZIuVZzLwRwEW897D&#10;DFPrW97RZR9zJSEcUjRQxFinWoesIIdh4Gti0U6+cRhlbXJtG2wl3FX6OUletcOSpaHAmt4Lys77&#10;X2dgPa6X3xt/bfPq42d93B4nq8MkGvPY75ZTUJG6eDf/X2+s4L+M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GdqgyAAAAN4AAAAPAAAAAAAAAAAAAAAAAJgCAABk&#10;cnMvZG93bnJldi54bWxQSwUGAAAAAAQABAD1AAAAjQMAAAAA&#10;" filled="f" stroked="f">
                  <v:textbox inset="0,0,0,0">
                    <w:txbxContent>
                      <w:p w14:paraId="60C6455A" w14:textId="77777777" w:rsidR="006E2FA2" w:rsidRDefault="006E2FA2">
                        <w:pPr>
                          <w:spacing w:after="160" w:line="259" w:lineRule="auto"/>
                          <w:ind w:left="0" w:firstLine="0"/>
                          <w:jc w:val="left"/>
                        </w:pPr>
                        <w:proofErr w:type="gramStart"/>
                        <w:r>
                          <w:rPr>
                            <w:color w:val="DEDEDE"/>
                            <w:w w:val="103"/>
                            <w:sz w:val="14"/>
                          </w:rPr>
                          <w:t>fi</w:t>
                        </w:r>
                        <w:proofErr w:type="gramEnd"/>
                      </w:p>
                    </w:txbxContent>
                  </v:textbox>
                </v:rect>
                <v:rect id="Rectangle 14379" o:spid="_x0000_s3349" style="position:absolute;left:29125;top:897;width:307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O8UA&#10;AADeAAAADwAAAGRycy9kb3ducmV2LnhtbERPTWvCQBC9C/0PyxR60422WBNdRVqLHlsV1NuQHZNg&#10;djZkVxP99a4g9DaP9zmTWWtKcaHaFZYV9HsRCOLU6oIzBdvNT3cEwnlkjaVlUnAlB7PpS2eCibYN&#10;/9Fl7TMRQtglqCD3vkqkdGlOBl3PVsSBO9raoA+wzqSusQnhppSDKBpKgwWHhhwr+sopPa3PRsFy&#10;VM33K3trsnJxWO5+d/H3JvZKvb228zEIT63/Fz/dKx3mf7x/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X87xQAAAN4AAAAPAAAAAAAAAAAAAAAAAJgCAABkcnMv&#10;ZG93bnJldi54bWxQSwUGAAAAAAQABAD1AAAAigMAAAAA&#10;" filled="f" stroked="f">
                  <v:textbox inset="0,0,0,0">
                    <w:txbxContent>
                      <w:p w14:paraId="3694C79A" w14:textId="77777777" w:rsidR="006E2FA2" w:rsidRDefault="006E2FA2">
                        <w:pPr>
                          <w:spacing w:after="160" w:line="259" w:lineRule="auto"/>
                          <w:ind w:left="0" w:firstLine="0"/>
                          <w:jc w:val="left"/>
                        </w:pPr>
                        <w:proofErr w:type="gramStart"/>
                        <w:r>
                          <w:rPr>
                            <w:color w:val="DEDEDE"/>
                            <w:w w:val="102"/>
                            <w:sz w:val="14"/>
                          </w:rPr>
                          <w:t>cation</w:t>
                        </w:r>
                        <w:proofErr w:type="gramEnd"/>
                      </w:p>
                    </w:txbxContent>
                  </v:textbox>
                </v:rect>
                <v:shape id="Picture 14380" o:spid="_x0000_s3350" type="#_x0000_t75" style="position:absolute;left:689;top:17485;width:19542;height:2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2c1HGAAAA3gAAAA8AAABkcnMvZG93bnJldi54bWxEj0FLw0AQhe+C/2EZoTe70YoNabdFhYAI&#10;Im0DvQ7ZabI0Oxt21zb+e+cgeJth3rz3vvV28oO6UEwusIGHeQGKuA3WcWegOdT3JaiUkS0OgcnA&#10;DyXYbm5v1ljZcOUdXfa5U2LCqUIDfc5jpXVqe/KY5mEkltspRI9Z1thpG/Eq5n7Qj0XxrD06loQe&#10;R3rrqT3vv70BXy6bJhbH5euX23268qP2NQ/GzO6mlxWoTFP+F/99v1up/7QoBUBwZAa9+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ZzUcYAAADeAAAADwAAAAAAAAAAAAAA&#10;AACfAgAAZHJzL2Rvd25yZXYueG1sUEsFBgAAAAAEAAQA9wAAAJIDAAAAAA==&#10;">
                  <v:imagedata r:id="rId139" o:title=""/>
                </v:shape>
                <v:shape id="Picture 14381" o:spid="_x0000_s3351" type="#_x0000_t75" style="position:absolute;left:689;top:17485;width:19542;height:2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61srDAAAA3gAAAA8AAABkcnMvZG93bnJldi54bWxET1trwjAUfh/sP4Qz2NtMvTBLNYoKhSGM&#10;oRZ8PTRnbVhzUpKo3b9fBoJv5+O7nuV6sJ24kg/GsYLxKANBXDttuFFQncq3HESIyBo7x6TglwKs&#10;V89PSyy0u/GBrsfYiBTCoUAFbYx9IWWoW7IYRq4nTty38xZjgr6R2uMthdtOTrLsXVo0nBpa7GnX&#10;Uv1zvFgFNp9Xlc/O8+2XOXyafF/akjulXl+GzQJEpCE+xHf3h07zZ9N8DP/vp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rWysMAAADeAAAADwAAAAAAAAAAAAAAAACf&#10;AgAAZHJzL2Rvd25yZXYueG1sUEsFBgAAAAAEAAQA9wAAAI8DAAAAAA==&#10;">
                  <v:imagedata r:id="rId139" o:title=""/>
                </v:shape>
                <v:rect id="Rectangle 14382" o:spid="_x0000_s3352" style="position:absolute;left:1810;top:17741;width:7198;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dbcUA&#10;AADeAAAADwAAAGRycy9kb3ducmV2LnhtbERPTWvCQBC9F/oflin01mxqRWJ0FWkretRYSL0N2WkS&#10;mp0N2dXE/vquIHibx/uc+XIwjThT52rLCl6jGARxYXXNpYKvw/olAeE8ssbGMim4kIPl4vFhjqm2&#10;Pe/pnPlShBB2KSqovG9TKV1RkUEX2ZY4cD+2M+gD7EqpO+xDuGnkKI4n0mDNoaHClt4rKn6zk1Gw&#10;SdrV99b+9WXzedzku3z6cZh6pZ6fhtUMhKfB38U391aH+eO3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J1txQAAAN4AAAAPAAAAAAAAAAAAAAAAAJgCAABkcnMv&#10;ZG93bnJldi54bWxQSwUGAAAAAAQABAD1AAAAigMAAAAA&#10;" filled="f" stroked="f">
                  <v:textbox inset="0,0,0,0">
                    <w:txbxContent>
                      <w:p w14:paraId="7752267D" w14:textId="77777777" w:rsidR="006E2FA2" w:rsidRDefault="006E2FA2">
                        <w:pPr>
                          <w:spacing w:after="160" w:line="259" w:lineRule="auto"/>
                          <w:ind w:left="0" w:firstLine="0"/>
                          <w:jc w:val="left"/>
                        </w:pPr>
                        <w:r>
                          <w:rPr>
                            <w:color w:val="DEDEDE"/>
                            <w:w w:val="101"/>
                            <w:sz w:val="14"/>
                          </w:rPr>
                          <w:t>German</w:t>
                        </w:r>
                        <w:r>
                          <w:rPr>
                            <w:color w:val="DEDEDE"/>
                            <w:spacing w:val="15"/>
                            <w:w w:val="101"/>
                            <w:sz w:val="14"/>
                          </w:rPr>
                          <w:t xml:space="preserve"> </w:t>
                        </w:r>
                        <w:r>
                          <w:rPr>
                            <w:color w:val="DEDEDE"/>
                            <w:w w:val="101"/>
                            <w:sz w:val="14"/>
                          </w:rPr>
                          <w:t>Reuni</w:t>
                        </w:r>
                      </w:p>
                    </w:txbxContent>
                  </v:textbox>
                </v:rect>
                <v:rect id="Rectangle 14383" o:spid="_x0000_s3353" style="position:absolute;left:7222;top:17741;width:649;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49sQA&#10;AADeAAAADwAAAGRycy9kb3ducmV2LnhtbERPS4vCMBC+C/sfwgh709R1kVqNIvtAj75AvQ3N2Bab&#10;SWmytuuvN4LgbT6+50znrSnFlWpXWFYw6EcgiFOrC84U7He/vRiE88gaS8uk4J8czGdvnSkm2ja8&#10;oevWZyKEsEtQQe59lUjp0pwMur6tiAN3trVBH2CdSV1jE8JNKT+iaCQNFhwacqzoK6f0sv0zCpZx&#10;tTiu7K3Jyp/T8rA+jL93Y6/Ue7ddTEB4av1L/HSvdJj/OY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OPbEAAAA3gAAAA8AAAAAAAAAAAAAAAAAmAIAAGRycy9k&#10;b3ducmV2LnhtbFBLBQYAAAAABAAEAPUAAACJAwAAAAA=&#10;" filled="f" stroked="f">
                  <v:textbox inset="0,0,0,0">
                    <w:txbxContent>
                      <w:p w14:paraId="5BE9B31F" w14:textId="77777777" w:rsidR="006E2FA2" w:rsidRDefault="006E2FA2">
                        <w:pPr>
                          <w:spacing w:after="160" w:line="259" w:lineRule="auto"/>
                          <w:ind w:left="0" w:firstLine="0"/>
                          <w:jc w:val="left"/>
                        </w:pPr>
                        <w:proofErr w:type="gramStart"/>
                        <w:r>
                          <w:rPr>
                            <w:color w:val="DEDEDE"/>
                            <w:w w:val="103"/>
                            <w:sz w:val="14"/>
                          </w:rPr>
                          <w:t>fi</w:t>
                        </w:r>
                        <w:proofErr w:type="gramEnd"/>
                      </w:p>
                    </w:txbxContent>
                  </v:textbox>
                </v:rect>
                <v:rect id="Rectangle 14384" o:spid="_x0000_s3354" style="position:absolute;left:7710;top:17741;width:3075;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gsUA&#10;AADeAAAADwAAAGRycy9kb3ducmV2LnhtbERPTWvCQBC9F/oflil4aza1UmJ0FaktetRYSL0N2TEJ&#10;ZmdDdjVpf31XKHibx/uc+XIwjbhS52rLCl6iGARxYXXNpYKvw+dzAsJ5ZI2NZVLwQw6Wi8eHOaba&#10;9ryna+ZLEULYpaig8r5NpXRFRQZdZFviwJ1sZ9AH2JVSd9iHcNPIcRy/SYM1h4YKW3qvqDhnF6Ng&#10;k7Sr76397cvm47jJd/l0fZh6pUZPw2oGwtPg7+J/91aH+Z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CCxQAAAN4AAAAPAAAAAAAAAAAAAAAAAJgCAABkcnMv&#10;ZG93bnJldi54bWxQSwUGAAAAAAQABAD1AAAAigMAAAAA&#10;" filled="f" stroked="f">
                  <v:textbox inset="0,0,0,0">
                    <w:txbxContent>
                      <w:p w14:paraId="4C6B6847" w14:textId="77777777" w:rsidR="006E2FA2" w:rsidRDefault="006E2FA2">
                        <w:pPr>
                          <w:spacing w:after="160" w:line="259" w:lineRule="auto"/>
                          <w:ind w:left="0" w:firstLine="0"/>
                          <w:jc w:val="left"/>
                        </w:pPr>
                        <w:proofErr w:type="gramStart"/>
                        <w:r>
                          <w:rPr>
                            <w:color w:val="DEDEDE"/>
                            <w:w w:val="102"/>
                            <w:sz w:val="14"/>
                          </w:rPr>
                          <w:t>cation</w:t>
                        </w:r>
                        <w:proofErr w:type="gramEnd"/>
                      </w:p>
                    </w:txbxContent>
                  </v:textbox>
                </v:rect>
                <w10:anchorlock/>
              </v:group>
            </w:pict>
          </mc:Fallback>
        </mc:AlternateContent>
      </w:r>
    </w:p>
    <w:p w14:paraId="016A24AC" w14:textId="77777777" w:rsidR="00A21FDC" w:rsidRDefault="00252176">
      <w:pPr>
        <w:spacing w:after="301"/>
        <w:ind w:right="314" w:hanging="10"/>
        <w:jc w:val="center"/>
      </w:pPr>
      <w:r>
        <w:t>Figure 4.8: Creating a new Hivent and adding the newly created Edit Operation.</w:t>
      </w:r>
    </w:p>
    <w:p w14:paraId="600D9095" w14:textId="77777777" w:rsidR="00A21FDC" w:rsidRDefault="00252176">
      <w:pPr>
        <w:ind w:left="2" w:right="163"/>
      </w:pPr>
      <w:r>
        <w:t>In the long run, HistoGlobe can be synchronized with Wikipedia or even be designed as an extension for Wikipedia articles about current or historical countries.</w:t>
      </w:r>
    </w:p>
    <w:p w14:paraId="03708385" w14:textId="77777777" w:rsidR="00A21FDC" w:rsidRDefault="00252176">
      <w:pPr>
        <w:pStyle w:val="Heading3"/>
        <w:tabs>
          <w:tab w:val="center" w:pos="2106"/>
        </w:tabs>
        <w:ind w:left="-13" w:firstLine="0"/>
      </w:pPr>
      <w:bookmarkStart w:id="248" w:name="_Toc129127"/>
      <w:r>
        <w:t>4.2.5</w:t>
      </w:r>
      <w:r>
        <w:tab/>
        <w:t>Extended Hivent Model</w:t>
      </w:r>
      <w:bookmarkEnd w:id="248"/>
    </w:p>
    <w:p w14:paraId="0E7226AA" w14:textId="77777777" w:rsidR="00A21FDC" w:rsidRDefault="00252176">
      <w:pPr>
        <w:ind w:left="2" w:right="314"/>
      </w:pPr>
      <w:r>
        <w:t xml:space="preserve">To account for the extensions in the interface, </w:t>
      </w:r>
      <w:del w:id="249" w:author="Tom" w:date="2016-06-06T21:39:00Z">
        <w:r w:rsidDel="00E82C9A">
          <w:delText xml:space="preserve">also </w:delText>
        </w:r>
      </w:del>
      <w:r>
        <w:t>the data model ha</w:t>
      </w:r>
      <w:ins w:id="250" w:author="Tom" w:date="2016-06-06T21:40:00Z">
        <w:r w:rsidR="00E82C9A">
          <w:t>d</w:t>
        </w:r>
      </w:ins>
      <w:del w:id="251" w:author="Tom" w:date="2016-06-06T21:40:00Z">
        <w:r w:rsidDel="00E82C9A">
          <w:delText>s</w:delText>
        </w:r>
      </w:del>
      <w:r>
        <w:t xml:space="preserve"> to be adapted. Mainly the thematic domain of the Hivent Model changed, since the status or an Area, its recognition or relation to other countries is a non-spatial attribute of the data. The new Edit Operations that were introduced need to be internally expressed by Hivent Operations. For that purpose the name change operation </w:t>
      </w:r>
      <w:r>
        <w:lastRenderedPageBreak/>
        <w:t>(NCH) is abstracted to a thematic change operation (TCH). Instead of changing only the old</w:t>
      </w:r>
      <w:r>
        <w:rPr>
          <w:sz w:val="31"/>
          <w:vertAlign w:val="subscript"/>
        </w:rPr>
        <w:t xml:space="preserve">name </w:t>
      </w:r>
      <w:r>
        <w:t>to the new</w:t>
      </w:r>
      <w:r>
        <w:rPr>
          <w:sz w:val="31"/>
          <w:vertAlign w:val="subscript"/>
        </w:rPr>
        <w:t xml:space="preserve">area </w:t>
      </w:r>
      <w:r>
        <w:t>of its associated update Area, it can also change its old</w:t>
      </w:r>
      <w:r>
        <w:rPr>
          <w:sz w:val="31"/>
          <w:vertAlign w:val="subscript"/>
        </w:rPr>
        <w:t xml:space="preserve">status </w:t>
      </w:r>
      <w:r>
        <w:t>to a new</w:t>
      </w:r>
      <w:r>
        <w:rPr>
          <w:sz w:val="31"/>
          <w:vertAlign w:val="subscript"/>
        </w:rPr>
        <w:t>status</w:t>
      </w:r>
      <w:r>
        <w:t xml:space="preserve">. It can be visualized in exactly the same way, since it is </w:t>
      </w:r>
      <w:del w:id="252" w:author="Tom" w:date="2016-06-06T21:41:00Z">
        <w:r w:rsidDel="00E82C9A">
          <w:delText xml:space="preserve">just as well </w:delText>
        </w:r>
      </w:del>
      <w:r>
        <w:t>an identity-preserving change.</w:t>
      </w:r>
    </w:p>
    <w:p w14:paraId="4C41F4B7" w14:textId="77777777" w:rsidR="00A21FDC" w:rsidRDefault="00252176">
      <w:pPr>
        <w:spacing w:after="142"/>
        <w:ind w:left="2" w:right="314"/>
      </w:pPr>
      <w:r>
        <w:t xml:space="preserve">More </w:t>
      </w:r>
      <w:del w:id="253" w:author="Tom" w:date="2016-06-06T21:43:00Z">
        <w:r w:rsidDel="00E82C9A">
          <w:delText xml:space="preserve">thoughts have to be spent on </w:delText>
        </w:r>
      </w:del>
      <w:ins w:id="254" w:author="Tom" w:date="2016-06-06T21:43:00Z">
        <w:r w:rsidR="00E82C9A">
          <w:t xml:space="preserve">thought must be givien to </w:t>
        </w:r>
      </w:ins>
      <w:r>
        <w:t xml:space="preserve">the question </w:t>
      </w:r>
      <w:ins w:id="255" w:author="Tom" w:date="2016-06-06T21:43:00Z">
        <w:r w:rsidR="00E82C9A">
          <w:t xml:space="preserve">of </w:t>
        </w:r>
      </w:ins>
      <w:r>
        <w:t xml:space="preserve">how to express a new recognition of an Area in </w:t>
      </w:r>
      <w:proofErr w:type="gramStart"/>
      <w:r>
        <w:t>an</w:t>
      </w:r>
      <w:proofErr w:type="gramEnd"/>
      <w:r>
        <w:t xml:space="preserve"> Hivent Operation. Additionally, the introduction of hierarchical layers of Areas adds new requirements to the Hivent Model: All Hivent Operations can potentially be performed on the same level of hierarchy as before, but also downwards or upwards. The example of the fictional secession of Scotland from the United Kingdom in 2018 would be simple: The user could simply select Scotland as a second-level Area inside the first-level United Kingdom and secede Scotland from the Union by updating its status to a fully sovereign first-level Area. The design and implementation of the data model requires further analysis.</w:t>
      </w:r>
    </w:p>
    <w:p w14:paraId="1955E9B9" w14:textId="77777777" w:rsidR="00A21FDC" w:rsidRDefault="00252176">
      <w:pPr>
        <w:spacing w:after="174" w:line="259" w:lineRule="auto"/>
        <w:ind w:left="837" w:firstLine="0"/>
        <w:jc w:val="left"/>
      </w:pPr>
      <w:r>
        <w:rPr>
          <w:noProof/>
          <w:sz w:val="22"/>
        </w:rPr>
        <mc:AlternateContent>
          <mc:Choice Requires="wpg">
            <w:drawing>
              <wp:inline distT="0" distB="0" distL="0" distR="0" wp14:anchorId="1F200D40" wp14:editId="2BA91F27">
                <wp:extent cx="4228617" cy="3429411"/>
                <wp:effectExtent l="0" t="0" r="0" b="0"/>
                <wp:docPr id="119674" name="Group 119674"/>
                <wp:cNvGraphicFramePr/>
                <a:graphic xmlns:a="http://schemas.openxmlformats.org/drawingml/2006/main">
                  <a:graphicData uri="http://schemas.microsoft.com/office/word/2010/wordprocessingGroup">
                    <wpg:wgp>
                      <wpg:cNvGrpSpPr/>
                      <wpg:grpSpPr>
                        <a:xfrm>
                          <a:off x="0" y="0"/>
                          <a:ext cx="4228617" cy="3429411"/>
                          <a:chOff x="0" y="0"/>
                          <a:chExt cx="4228617" cy="3429411"/>
                        </a:xfrm>
                      </wpg:grpSpPr>
                      <wps:wsp>
                        <wps:cNvPr id="14441" name="Shape 14441"/>
                        <wps:cNvSpPr/>
                        <wps:spPr>
                          <a:xfrm>
                            <a:off x="1790915" y="0"/>
                            <a:ext cx="635076" cy="381046"/>
                          </a:xfrm>
                          <a:custGeom>
                            <a:avLst/>
                            <a:gdLst/>
                            <a:ahLst/>
                            <a:cxnLst/>
                            <a:rect l="0" t="0" r="0" b="0"/>
                            <a:pathLst>
                              <a:path w="635076" h="381046">
                                <a:moveTo>
                                  <a:pt x="25403" y="0"/>
                                </a:moveTo>
                                <a:lnTo>
                                  <a:pt x="609673" y="0"/>
                                </a:lnTo>
                                <a:cubicBezTo>
                                  <a:pt x="623766" y="0"/>
                                  <a:pt x="635076" y="11342"/>
                                  <a:pt x="635076" y="25403"/>
                                </a:cubicBezTo>
                                <a:lnTo>
                                  <a:pt x="635076" y="355643"/>
                                </a:lnTo>
                                <a:cubicBezTo>
                                  <a:pt x="635076" y="369735"/>
                                  <a:pt x="623766" y="381046"/>
                                  <a:pt x="609673" y="381046"/>
                                </a:cubicBezTo>
                                <a:lnTo>
                                  <a:pt x="25403" y="381046"/>
                                </a:lnTo>
                                <a:cubicBezTo>
                                  <a:pt x="11343" y="381046"/>
                                  <a:pt x="0" y="369735"/>
                                  <a:pt x="0" y="355643"/>
                                </a:cubicBezTo>
                                <a:lnTo>
                                  <a:pt x="0" y="25403"/>
                                </a:lnTo>
                                <a:cubicBezTo>
                                  <a:pt x="0" y="11342"/>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442" name="Rectangle 14442"/>
                        <wps:cNvSpPr/>
                        <wps:spPr>
                          <a:xfrm>
                            <a:off x="2013100" y="14279"/>
                            <a:ext cx="255423" cy="108007"/>
                          </a:xfrm>
                          <a:prstGeom prst="rect">
                            <a:avLst/>
                          </a:prstGeom>
                          <a:ln>
                            <a:noFill/>
                          </a:ln>
                        </wps:spPr>
                        <wps:txbx>
                          <w:txbxContent>
                            <w:p w14:paraId="53890753" w14:textId="77777777" w:rsidR="006E2FA2" w:rsidRDefault="006E2FA2">
                              <w:pPr>
                                <w:spacing w:after="160" w:line="259" w:lineRule="auto"/>
                                <w:ind w:left="0" w:firstLine="0"/>
                                <w:jc w:val="left"/>
                              </w:pPr>
                              <w:r>
                                <w:rPr>
                                  <w:color w:val="121212"/>
                                  <w:w w:val="120"/>
                                  <w:sz w:val="10"/>
                                </w:rPr>
                                <w:t>Hivent</w:t>
                              </w:r>
                            </w:p>
                          </w:txbxContent>
                        </wps:txbx>
                        <wps:bodyPr horzOverflow="overflow" vert="horz" lIns="0" tIns="0" rIns="0" bIns="0" rtlCol="0">
                          <a:noAutofit/>
                        </wps:bodyPr>
                      </wps:wsp>
                      <wps:wsp>
                        <wps:cNvPr id="14443" name="Shape 14443"/>
                        <wps:cNvSpPr/>
                        <wps:spPr>
                          <a:xfrm>
                            <a:off x="1790915" y="101612"/>
                            <a:ext cx="635076" cy="0"/>
                          </a:xfrm>
                          <a:custGeom>
                            <a:avLst/>
                            <a:gdLst/>
                            <a:ahLst/>
                            <a:cxnLst/>
                            <a:rect l="0" t="0" r="0" b="0"/>
                            <a:pathLst>
                              <a:path w="635076">
                                <a:moveTo>
                                  <a:pt x="0" y="0"/>
                                </a:moveTo>
                                <a:lnTo>
                                  <a:pt x="635076"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44" name="Rectangle 14444"/>
                        <wps:cNvSpPr/>
                        <wps:spPr>
                          <a:xfrm>
                            <a:off x="1815222" y="105973"/>
                            <a:ext cx="127711" cy="81005"/>
                          </a:xfrm>
                          <a:prstGeom prst="rect">
                            <a:avLst/>
                          </a:prstGeom>
                          <a:ln>
                            <a:noFill/>
                          </a:ln>
                        </wps:spPr>
                        <wps:txbx>
                          <w:txbxContent>
                            <w:p w14:paraId="2EE87B36" w14:textId="77777777" w:rsidR="006E2FA2" w:rsidRDefault="006E2FA2">
                              <w:pPr>
                                <w:spacing w:after="160" w:line="259" w:lineRule="auto"/>
                                <w:ind w:left="0" w:firstLine="0"/>
                                <w:jc w:val="left"/>
                              </w:pPr>
                              <w:proofErr w:type="gramStart"/>
                              <w:r>
                                <w:rPr>
                                  <w:w w:val="92"/>
                                  <w:sz w:val="7"/>
                                </w:rPr>
                                <w:t>name</w:t>
                              </w:r>
                              <w:proofErr w:type="gramEnd"/>
                            </w:p>
                          </w:txbxContent>
                        </wps:txbx>
                        <wps:bodyPr horzOverflow="overflow" vert="horz" lIns="0" tIns="0" rIns="0" bIns="0" rtlCol="0">
                          <a:noAutofit/>
                        </wps:bodyPr>
                      </wps:wsp>
                      <wps:wsp>
                        <wps:cNvPr id="14445" name="Rectangle 14445"/>
                        <wps:cNvSpPr/>
                        <wps:spPr>
                          <a:xfrm>
                            <a:off x="1816137" y="258392"/>
                            <a:ext cx="351388" cy="81005"/>
                          </a:xfrm>
                          <a:prstGeom prst="rect">
                            <a:avLst/>
                          </a:prstGeom>
                          <a:ln>
                            <a:noFill/>
                          </a:ln>
                        </wps:spPr>
                        <wps:txbx>
                          <w:txbxContent>
                            <w:p w14:paraId="4A41D564" w14:textId="77777777" w:rsidR="006E2FA2" w:rsidRDefault="006E2FA2">
                              <w:pPr>
                                <w:spacing w:after="160" w:line="259" w:lineRule="auto"/>
                                <w:ind w:left="0" w:firstLine="0"/>
                                <w:jc w:val="left"/>
                              </w:pPr>
                              <w:proofErr w:type="gramStart"/>
                              <w:r>
                                <w:rPr>
                                  <w:w w:val="128"/>
                                  <w:sz w:val="7"/>
                                </w:rPr>
                                <w:t>description</w:t>
                              </w:r>
                              <w:proofErr w:type="gramEnd"/>
                            </w:p>
                          </w:txbxContent>
                        </wps:txbx>
                        <wps:bodyPr horzOverflow="overflow" vert="horz" lIns="0" tIns="0" rIns="0" bIns="0" rtlCol="0">
                          <a:noAutofit/>
                        </wps:bodyPr>
                      </wps:wsp>
                      <wps:wsp>
                        <wps:cNvPr id="14446" name="Rectangle 14446"/>
                        <wps:cNvSpPr/>
                        <wps:spPr>
                          <a:xfrm>
                            <a:off x="2159272" y="105973"/>
                            <a:ext cx="287533" cy="81005"/>
                          </a:xfrm>
                          <a:prstGeom prst="rect">
                            <a:avLst/>
                          </a:prstGeom>
                          <a:ln>
                            <a:noFill/>
                          </a:ln>
                        </wps:spPr>
                        <wps:txbx>
                          <w:txbxContent>
                            <w:p w14:paraId="68F95D63" w14:textId="77777777" w:rsidR="006E2FA2" w:rsidRDefault="006E2FA2">
                              <w:pPr>
                                <w:spacing w:after="160" w:line="259" w:lineRule="auto"/>
                                <w:ind w:left="0" w:firstLine="0"/>
                                <w:jc w:val="left"/>
                              </w:pPr>
                              <w:r>
                                <w:rPr>
                                  <w:w w:val="123"/>
                                  <w:sz w:val="7"/>
                                </w:rPr>
                                <w:t>Multilang</w:t>
                              </w:r>
                            </w:p>
                          </w:txbxContent>
                        </wps:txbx>
                        <wps:bodyPr horzOverflow="overflow" vert="horz" lIns="0" tIns="0" rIns="0" bIns="0" rtlCol="0">
                          <a:noAutofit/>
                        </wps:bodyPr>
                      </wps:wsp>
                      <wps:wsp>
                        <wps:cNvPr id="14447" name="Rectangle 14447"/>
                        <wps:cNvSpPr/>
                        <wps:spPr>
                          <a:xfrm>
                            <a:off x="2159272" y="258392"/>
                            <a:ext cx="287533" cy="81005"/>
                          </a:xfrm>
                          <a:prstGeom prst="rect">
                            <a:avLst/>
                          </a:prstGeom>
                          <a:ln>
                            <a:noFill/>
                          </a:ln>
                        </wps:spPr>
                        <wps:txbx>
                          <w:txbxContent>
                            <w:p w14:paraId="7A0318DB" w14:textId="77777777" w:rsidR="006E2FA2" w:rsidRDefault="006E2FA2">
                              <w:pPr>
                                <w:spacing w:after="160" w:line="259" w:lineRule="auto"/>
                                <w:ind w:left="0" w:firstLine="0"/>
                                <w:jc w:val="left"/>
                              </w:pPr>
                              <w:r>
                                <w:rPr>
                                  <w:w w:val="123"/>
                                  <w:sz w:val="7"/>
                                </w:rPr>
                                <w:t>Multilang</w:t>
                              </w:r>
                            </w:p>
                          </w:txbxContent>
                        </wps:txbx>
                        <wps:bodyPr horzOverflow="overflow" vert="horz" lIns="0" tIns="0" rIns="0" bIns="0" rtlCol="0">
                          <a:noAutofit/>
                        </wps:bodyPr>
                      </wps:wsp>
                      <wps:wsp>
                        <wps:cNvPr id="14448" name="Shape 14448"/>
                        <wps:cNvSpPr/>
                        <wps:spPr>
                          <a:xfrm>
                            <a:off x="1030862" y="0"/>
                            <a:ext cx="609673" cy="279433"/>
                          </a:xfrm>
                          <a:custGeom>
                            <a:avLst/>
                            <a:gdLst/>
                            <a:ahLst/>
                            <a:cxnLst/>
                            <a:rect l="0" t="0" r="0" b="0"/>
                            <a:pathLst>
                              <a:path w="609673" h="279433">
                                <a:moveTo>
                                  <a:pt x="25403" y="0"/>
                                </a:moveTo>
                                <a:lnTo>
                                  <a:pt x="584270" y="0"/>
                                </a:lnTo>
                                <a:cubicBezTo>
                                  <a:pt x="598363" y="0"/>
                                  <a:pt x="609673" y="11342"/>
                                  <a:pt x="609673" y="25403"/>
                                </a:cubicBezTo>
                                <a:lnTo>
                                  <a:pt x="609673" y="254030"/>
                                </a:lnTo>
                                <a:cubicBezTo>
                                  <a:pt x="609673" y="268123"/>
                                  <a:pt x="598363" y="279433"/>
                                  <a:pt x="584270" y="279433"/>
                                </a:cubicBezTo>
                                <a:lnTo>
                                  <a:pt x="25403" y="279433"/>
                                </a:lnTo>
                                <a:cubicBezTo>
                                  <a:pt x="11336" y="279433"/>
                                  <a:pt x="0" y="268123"/>
                                  <a:pt x="0" y="254030"/>
                                </a:cubicBezTo>
                                <a:lnTo>
                                  <a:pt x="0" y="25403"/>
                                </a:lnTo>
                                <a:cubicBezTo>
                                  <a:pt x="0" y="11342"/>
                                  <a:pt x="11336"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449" name="Rectangle 14449"/>
                        <wps:cNvSpPr/>
                        <wps:spPr>
                          <a:xfrm>
                            <a:off x="1111484" y="14279"/>
                            <a:ext cx="596472" cy="108007"/>
                          </a:xfrm>
                          <a:prstGeom prst="rect">
                            <a:avLst/>
                          </a:prstGeom>
                          <a:ln>
                            <a:noFill/>
                          </a:ln>
                        </wps:spPr>
                        <wps:txbx>
                          <w:txbxContent>
                            <w:p w14:paraId="44EC704F" w14:textId="77777777" w:rsidR="006E2FA2" w:rsidRDefault="006E2FA2">
                              <w:pPr>
                                <w:spacing w:after="160" w:line="259" w:lineRule="auto"/>
                                <w:ind w:left="0" w:firstLine="0"/>
                                <w:jc w:val="left"/>
                              </w:pPr>
                              <w:r>
                                <w:rPr>
                                  <w:color w:val="121212"/>
                                  <w:w w:val="121"/>
                                  <w:sz w:val="10"/>
                                </w:rPr>
                                <w:t>HiventLocation</w:t>
                              </w:r>
                            </w:p>
                          </w:txbxContent>
                        </wps:txbx>
                        <wps:bodyPr horzOverflow="overflow" vert="horz" lIns="0" tIns="0" rIns="0" bIns="0" rtlCol="0">
                          <a:noAutofit/>
                        </wps:bodyPr>
                      </wps:wsp>
                      <wps:wsp>
                        <wps:cNvPr id="14450" name="Shape 14450"/>
                        <wps:cNvSpPr/>
                        <wps:spPr>
                          <a:xfrm>
                            <a:off x="1030862" y="101612"/>
                            <a:ext cx="609673" cy="0"/>
                          </a:xfrm>
                          <a:custGeom>
                            <a:avLst/>
                            <a:gdLst/>
                            <a:ahLst/>
                            <a:cxnLst/>
                            <a:rect l="0" t="0" r="0" b="0"/>
                            <a:pathLst>
                              <a:path w="609673">
                                <a:moveTo>
                                  <a:pt x="0" y="0"/>
                                </a:moveTo>
                                <a:lnTo>
                                  <a:pt x="609673"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51" name="Rectangle 14451"/>
                        <wps:cNvSpPr/>
                        <wps:spPr>
                          <a:xfrm>
                            <a:off x="1056078" y="105973"/>
                            <a:ext cx="127711" cy="81005"/>
                          </a:xfrm>
                          <a:prstGeom prst="rect">
                            <a:avLst/>
                          </a:prstGeom>
                          <a:ln>
                            <a:noFill/>
                          </a:ln>
                        </wps:spPr>
                        <wps:txbx>
                          <w:txbxContent>
                            <w:p w14:paraId="58E9872D" w14:textId="77777777" w:rsidR="006E2FA2" w:rsidRDefault="006E2FA2">
                              <w:pPr>
                                <w:spacing w:after="160" w:line="259" w:lineRule="auto"/>
                                <w:ind w:left="0" w:firstLine="0"/>
                                <w:jc w:val="left"/>
                              </w:pPr>
                              <w:proofErr w:type="gramStart"/>
                              <w:r>
                                <w:rPr>
                                  <w:w w:val="92"/>
                                  <w:sz w:val="7"/>
                                </w:rPr>
                                <w:t>name</w:t>
                              </w:r>
                              <w:proofErr w:type="gramEnd"/>
                            </w:p>
                          </w:txbxContent>
                        </wps:txbx>
                        <wps:bodyPr horzOverflow="overflow" vert="horz" lIns="0" tIns="0" rIns="0" bIns="0" rtlCol="0">
                          <a:noAutofit/>
                        </wps:bodyPr>
                      </wps:wsp>
                      <wps:wsp>
                        <wps:cNvPr id="14452" name="Rectangle 14452"/>
                        <wps:cNvSpPr/>
                        <wps:spPr>
                          <a:xfrm>
                            <a:off x="1056078" y="156780"/>
                            <a:ext cx="159639" cy="81005"/>
                          </a:xfrm>
                          <a:prstGeom prst="rect">
                            <a:avLst/>
                          </a:prstGeom>
                          <a:ln>
                            <a:noFill/>
                          </a:ln>
                        </wps:spPr>
                        <wps:txbx>
                          <w:txbxContent>
                            <w:p w14:paraId="4B6C12BD" w14:textId="77777777" w:rsidR="006E2FA2" w:rsidRDefault="006E2FA2">
                              <w:pPr>
                                <w:spacing w:after="160" w:line="259" w:lineRule="auto"/>
                                <w:ind w:left="0" w:firstLine="0"/>
                                <w:jc w:val="left"/>
                              </w:pPr>
                              <w:proofErr w:type="gramStart"/>
                              <w:r>
                                <w:rPr>
                                  <w:w w:val="124"/>
                                  <w:sz w:val="7"/>
                                </w:rPr>
                                <w:t>point</w:t>
                              </w:r>
                              <w:proofErr w:type="gramEnd"/>
                            </w:p>
                          </w:txbxContent>
                        </wps:txbx>
                        <wps:bodyPr horzOverflow="overflow" vert="horz" lIns="0" tIns="0" rIns="0" bIns="0" rtlCol="0">
                          <a:noAutofit/>
                        </wps:bodyPr>
                      </wps:wsp>
                      <wps:wsp>
                        <wps:cNvPr id="14453" name="Rectangle 14453"/>
                        <wps:cNvSpPr/>
                        <wps:spPr>
                          <a:xfrm>
                            <a:off x="1284899" y="105973"/>
                            <a:ext cx="287533" cy="81005"/>
                          </a:xfrm>
                          <a:prstGeom prst="rect">
                            <a:avLst/>
                          </a:prstGeom>
                          <a:ln>
                            <a:noFill/>
                          </a:ln>
                        </wps:spPr>
                        <wps:txbx>
                          <w:txbxContent>
                            <w:p w14:paraId="03FAC719" w14:textId="77777777" w:rsidR="006E2FA2" w:rsidRDefault="006E2FA2">
                              <w:pPr>
                                <w:spacing w:after="160" w:line="259" w:lineRule="auto"/>
                                <w:ind w:left="0" w:firstLine="0"/>
                                <w:jc w:val="left"/>
                              </w:pPr>
                              <w:r>
                                <w:rPr>
                                  <w:w w:val="123"/>
                                  <w:sz w:val="7"/>
                                </w:rPr>
                                <w:t>Multilang</w:t>
                              </w:r>
                            </w:p>
                          </w:txbxContent>
                        </wps:txbx>
                        <wps:bodyPr horzOverflow="overflow" vert="horz" lIns="0" tIns="0" rIns="0" bIns="0" rtlCol="0">
                          <a:noAutofit/>
                        </wps:bodyPr>
                      </wps:wsp>
                      <wps:wsp>
                        <wps:cNvPr id="14454" name="Rectangle 14454"/>
                        <wps:cNvSpPr/>
                        <wps:spPr>
                          <a:xfrm>
                            <a:off x="1284899" y="156780"/>
                            <a:ext cx="319461" cy="81005"/>
                          </a:xfrm>
                          <a:prstGeom prst="rect">
                            <a:avLst/>
                          </a:prstGeom>
                          <a:ln>
                            <a:noFill/>
                          </a:ln>
                        </wps:spPr>
                        <wps:txbx>
                          <w:txbxContent>
                            <w:p w14:paraId="21262E1D" w14:textId="77777777" w:rsidR="006E2FA2" w:rsidRDefault="006E2FA2">
                              <w:pPr>
                                <w:spacing w:after="160" w:line="259" w:lineRule="auto"/>
                                <w:ind w:left="0" w:firstLine="0"/>
                                <w:jc w:val="left"/>
                              </w:pPr>
                              <w:r>
                                <w:rPr>
                                  <w:w w:val="124"/>
                                  <w:sz w:val="7"/>
                                </w:rPr>
                                <w:t>MultiPoint</w:t>
                              </w:r>
                            </w:p>
                          </w:txbxContent>
                        </wps:txbx>
                        <wps:bodyPr horzOverflow="overflow" vert="horz" lIns="0" tIns="0" rIns="0" bIns="0" rtlCol="0">
                          <a:noAutofit/>
                        </wps:bodyPr>
                      </wps:wsp>
                      <wps:wsp>
                        <wps:cNvPr id="19388" name="Rectangle 19388"/>
                        <wps:cNvSpPr/>
                        <wps:spPr>
                          <a:xfrm>
                            <a:off x="1056078" y="207586"/>
                            <a:ext cx="191567" cy="81005"/>
                          </a:xfrm>
                          <a:prstGeom prst="rect">
                            <a:avLst/>
                          </a:prstGeom>
                          <a:ln>
                            <a:noFill/>
                          </a:ln>
                        </wps:spPr>
                        <wps:txbx>
                          <w:txbxContent>
                            <w:p w14:paraId="00C5E0F7" w14:textId="77777777" w:rsidR="006E2FA2" w:rsidRDefault="006E2FA2">
                              <w:pPr>
                                <w:spacing w:after="160" w:line="259" w:lineRule="auto"/>
                                <w:ind w:left="0" w:firstLine="0"/>
                                <w:jc w:val="left"/>
                              </w:pPr>
                              <w:proofErr w:type="gramStart"/>
                              <w:r>
                                <w:rPr>
                                  <w:w w:val="122"/>
                                  <w:sz w:val="7"/>
                                </w:rPr>
                                <w:t>region</w:t>
                              </w:r>
                              <w:proofErr w:type="gramEnd"/>
                            </w:p>
                          </w:txbxContent>
                        </wps:txbx>
                        <wps:bodyPr horzOverflow="overflow" vert="horz" lIns="0" tIns="0" rIns="0" bIns="0" rtlCol="0">
                          <a:noAutofit/>
                        </wps:bodyPr>
                      </wps:wsp>
                      <wps:wsp>
                        <wps:cNvPr id="19389" name="Rectangle 19389"/>
                        <wps:cNvSpPr/>
                        <wps:spPr>
                          <a:xfrm>
                            <a:off x="1284889" y="207586"/>
                            <a:ext cx="383316" cy="81005"/>
                          </a:xfrm>
                          <a:prstGeom prst="rect">
                            <a:avLst/>
                          </a:prstGeom>
                          <a:ln>
                            <a:noFill/>
                          </a:ln>
                        </wps:spPr>
                        <wps:txbx>
                          <w:txbxContent>
                            <w:p w14:paraId="2DFA0A37" w14:textId="77777777" w:rsidR="006E2FA2" w:rsidRDefault="006E2FA2">
                              <w:pPr>
                                <w:spacing w:after="160" w:line="259" w:lineRule="auto"/>
                                <w:ind w:left="0" w:firstLine="0"/>
                                <w:jc w:val="left"/>
                              </w:pPr>
                              <w:r>
                                <w:rPr>
                                  <w:w w:val="118"/>
                                  <w:sz w:val="7"/>
                                </w:rPr>
                                <w:t>MultiPolygon</w:t>
                              </w:r>
                            </w:p>
                          </w:txbxContent>
                        </wps:txbx>
                        <wps:bodyPr horzOverflow="overflow" vert="horz" lIns="0" tIns="0" rIns="0" bIns="0" rtlCol="0">
                          <a:noAutofit/>
                        </wps:bodyPr>
                      </wps:wsp>
                      <wps:wsp>
                        <wps:cNvPr id="14456" name="Shape 14456"/>
                        <wps:cNvSpPr/>
                        <wps:spPr>
                          <a:xfrm>
                            <a:off x="1640535" y="52648"/>
                            <a:ext cx="152418" cy="0"/>
                          </a:xfrm>
                          <a:custGeom>
                            <a:avLst/>
                            <a:gdLst/>
                            <a:ahLst/>
                            <a:cxnLst/>
                            <a:rect l="0" t="0" r="0" b="0"/>
                            <a:pathLst>
                              <a:path w="152418">
                                <a:moveTo>
                                  <a:pt x="0" y="0"/>
                                </a:moveTo>
                                <a:lnTo>
                                  <a:pt x="15241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57" name="Shape 14457"/>
                        <wps:cNvSpPr/>
                        <wps:spPr>
                          <a:xfrm>
                            <a:off x="1640535" y="25403"/>
                            <a:ext cx="25403" cy="50806"/>
                          </a:xfrm>
                          <a:custGeom>
                            <a:avLst/>
                            <a:gdLst/>
                            <a:ahLst/>
                            <a:cxnLst/>
                            <a:rect l="0" t="0" r="0" b="0"/>
                            <a:pathLst>
                              <a:path w="25403" h="50806">
                                <a:moveTo>
                                  <a:pt x="0" y="0"/>
                                </a:moveTo>
                                <a:lnTo>
                                  <a:pt x="25403" y="27169"/>
                                </a:lnTo>
                                <a:lnTo>
                                  <a:pt x="0" y="50806"/>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58" name="Shape 14458"/>
                        <wps:cNvSpPr/>
                        <wps:spPr>
                          <a:xfrm>
                            <a:off x="1767551" y="25403"/>
                            <a:ext cx="25403" cy="50806"/>
                          </a:xfrm>
                          <a:custGeom>
                            <a:avLst/>
                            <a:gdLst/>
                            <a:ahLst/>
                            <a:cxnLst/>
                            <a:rect l="0" t="0" r="0" b="0"/>
                            <a:pathLst>
                              <a:path w="25403" h="50806">
                                <a:moveTo>
                                  <a:pt x="25403" y="0"/>
                                </a:moveTo>
                                <a:lnTo>
                                  <a:pt x="0" y="27169"/>
                                </a:lnTo>
                                <a:lnTo>
                                  <a:pt x="25403" y="50806"/>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59" name="Shape 14459"/>
                        <wps:cNvSpPr/>
                        <wps:spPr>
                          <a:xfrm>
                            <a:off x="2591314" y="0"/>
                            <a:ext cx="609470" cy="482658"/>
                          </a:xfrm>
                          <a:custGeom>
                            <a:avLst/>
                            <a:gdLst/>
                            <a:ahLst/>
                            <a:cxnLst/>
                            <a:rect l="0" t="0" r="0" b="0"/>
                            <a:pathLst>
                              <a:path w="609470" h="482658">
                                <a:moveTo>
                                  <a:pt x="25403" y="0"/>
                                </a:moveTo>
                                <a:lnTo>
                                  <a:pt x="584067" y="0"/>
                                </a:lnTo>
                                <a:cubicBezTo>
                                  <a:pt x="598160" y="0"/>
                                  <a:pt x="609470" y="11342"/>
                                  <a:pt x="609470" y="25403"/>
                                </a:cubicBezTo>
                                <a:lnTo>
                                  <a:pt x="609470" y="457255"/>
                                </a:lnTo>
                                <a:cubicBezTo>
                                  <a:pt x="609470" y="471347"/>
                                  <a:pt x="598160" y="482658"/>
                                  <a:pt x="584067" y="482658"/>
                                </a:cubicBezTo>
                                <a:lnTo>
                                  <a:pt x="25403" y="482658"/>
                                </a:lnTo>
                                <a:cubicBezTo>
                                  <a:pt x="11337" y="482658"/>
                                  <a:pt x="0" y="471347"/>
                                  <a:pt x="0" y="457255"/>
                                </a:cubicBezTo>
                                <a:lnTo>
                                  <a:pt x="0" y="25403"/>
                                </a:lnTo>
                                <a:cubicBezTo>
                                  <a:pt x="0" y="11342"/>
                                  <a:pt x="11337"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460" name="Rectangle 14460"/>
                        <wps:cNvSpPr/>
                        <wps:spPr>
                          <a:xfrm>
                            <a:off x="2734991" y="14279"/>
                            <a:ext cx="425948" cy="108007"/>
                          </a:xfrm>
                          <a:prstGeom prst="rect">
                            <a:avLst/>
                          </a:prstGeom>
                          <a:ln>
                            <a:noFill/>
                          </a:ln>
                        </wps:spPr>
                        <wps:txbx>
                          <w:txbxContent>
                            <w:p w14:paraId="39082096" w14:textId="77777777" w:rsidR="006E2FA2" w:rsidRDefault="006E2FA2">
                              <w:pPr>
                                <w:spacing w:after="160" w:line="259" w:lineRule="auto"/>
                                <w:ind w:left="0" w:firstLine="0"/>
                                <w:jc w:val="left"/>
                              </w:pPr>
                              <w:r>
                                <w:rPr>
                                  <w:color w:val="121212"/>
                                  <w:w w:val="113"/>
                                  <w:sz w:val="10"/>
                                </w:rPr>
                                <w:t>Multimedia</w:t>
                              </w:r>
                            </w:p>
                          </w:txbxContent>
                        </wps:txbx>
                        <wps:bodyPr horzOverflow="overflow" vert="horz" lIns="0" tIns="0" rIns="0" bIns="0" rtlCol="0">
                          <a:noAutofit/>
                        </wps:bodyPr>
                      </wps:wsp>
                      <wps:wsp>
                        <wps:cNvPr id="14461" name="Shape 14461"/>
                        <wps:cNvSpPr/>
                        <wps:spPr>
                          <a:xfrm>
                            <a:off x="2591314" y="101612"/>
                            <a:ext cx="609470" cy="0"/>
                          </a:xfrm>
                          <a:custGeom>
                            <a:avLst/>
                            <a:gdLst/>
                            <a:ahLst/>
                            <a:cxnLst/>
                            <a:rect l="0" t="0" r="0" b="0"/>
                            <a:pathLst>
                              <a:path w="609470">
                                <a:moveTo>
                                  <a:pt x="0" y="0"/>
                                </a:moveTo>
                                <a:lnTo>
                                  <a:pt x="609470"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62" name="Rectangle 14462"/>
                        <wps:cNvSpPr/>
                        <wps:spPr>
                          <a:xfrm>
                            <a:off x="2616527" y="105973"/>
                            <a:ext cx="127711" cy="81005"/>
                          </a:xfrm>
                          <a:prstGeom prst="rect">
                            <a:avLst/>
                          </a:prstGeom>
                          <a:ln>
                            <a:noFill/>
                          </a:ln>
                        </wps:spPr>
                        <wps:txbx>
                          <w:txbxContent>
                            <w:p w14:paraId="5BF537B9" w14:textId="77777777" w:rsidR="006E2FA2" w:rsidRDefault="006E2FA2">
                              <w:pPr>
                                <w:spacing w:after="160" w:line="259" w:lineRule="auto"/>
                                <w:ind w:left="0" w:firstLine="0"/>
                                <w:jc w:val="left"/>
                              </w:pPr>
                              <w:proofErr w:type="gramStart"/>
                              <w:r>
                                <w:rPr>
                                  <w:w w:val="117"/>
                                  <w:sz w:val="7"/>
                                </w:rPr>
                                <w:t>type</w:t>
                              </w:r>
                              <w:proofErr w:type="gramEnd"/>
                            </w:p>
                          </w:txbxContent>
                        </wps:txbx>
                        <wps:bodyPr horzOverflow="overflow" vert="horz" lIns="0" tIns="0" rIns="0" bIns="0" rtlCol="0">
                          <a:noAutofit/>
                        </wps:bodyPr>
                      </wps:wsp>
                      <wps:wsp>
                        <wps:cNvPr id="14463" name="Rectangle 14463"/>
                        <wps:cNvSpPr/>
                        <wps:spPr>
                          <a:xfrm>
                            <a:off x="2616527" y="156780"/>
                            <a:ext cx="255605" cy="81005"/>
                          </a:xfrm>
                          <a:prstGeom prst="rect">
                            <a:avLst/>
                          </a:prstGeom>
                          <a:ln>
                            <a:noFill/>
                          </a:ln>
                        </wps:spPr>
                        <wps:txbx>
                          <w:txbxContent>
                            <w:p w14:paraId="4664E126" w14:textId="77777777" w:rsidR="006E2FA2" w:rsidRDefault="006E2FA2">
                              <w:pPr>
                                <w:spacing w:after="160" w:line="259" w:lineRule="auto"/>
                                <w:ind w:left="0" w:firstLine="0"/>
                                <w:jc w:val="left"/>
                              </w:pPr>
                              <w:r>
                                <w:rPr>
                                  <w:w w:val="140"/>
                                  <w:sz w:val="7"/>
                                </w:rPr>
                                <w:t>link_url</w:t>
                              </w:r>
                            </w:p>
                          </w:txbxContent>
                        </wps:txbx>
                        <wps:bodyPr horzOverflow="overflow" vert="horz" lIns="0" tIns="0" rIns="0" bIns="0" rtlCol="0">
                          <a:noAutofit/>
                        </wps:bodyPr>
                      </wps:wsp>
                      <wps:wsp>
                        <wps:cNvPr id="14464" name="Rectangle 14464"/>
                        <wps:cNvSpPr/>
                        <wps:spPr>
                          <a:xfrm>
                            <a:off x="2997572" y="105973"/>
                            <a:ext cx="191567" cy="81005"/>
                          </a:xfrm>
                          <a:prstGeom prst="rect">
                            <a:avLst/>
                          </a:prstGeom>
                          <a:ln>
                            <a:noFill/>
                          </a:ln>
                        </wps:spPr>
                        <wps:txbx>
                          <w:txbxContent>
                            <w:p w14:paraId="51961F70"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465" name="Rectangle 14465"/>
                        <wps:cNvSpPr/>
                        <wps:spPr>
                          <a:xfrm>
                            <a:off x="2997572" y="156780"/>
                            <a:ext cx="191567" cy="81005"/>
                          </a:xfrm>
                          <a:prstGeom prst="rect">
                            <a:avLst/>
                          </a:prstGeom>
                          <a:ln>
                            <a:noFill/>
                          </a:ln>
                        </wps:spPr>
                        <wps:txbx>
                          <w:txbxContent>
                            <w:p w14:paraId="61056E74"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9387" name="Rectangle 19387"/>
                        <wps:cNvSpPr/>
                        <wps:spPr>
                          <a:xfrm>
                            <a:off x="2159300" y="156780"/>
                            <a:ext cx="127711" cy="81005"/>
                          </a:xfrm>
                          <a:prstGeom prst="rect">
                            <a:avLst/>
                          </a:prstGeom>
                          <a:ln>
                            <a:noFill/>
                          </a:ln>
                        </wps:spPr>
                        <wps:txbx>
                          <w:txbxContent>
                            <w:p w14:paraId="3535272A"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9386" name="Rectangle 19386"/>
                        <wps:cNvSpPr/>
                        <wps:spPr>
                          <a:xfrm>
                            <a:off x="1815490" y="156780"/>
                            <a:ext cx="319460" cy="81005"/>
                          </a:xfrm>
                          <a:prstGeom prst="rect">
                            <a:avLst/>
                          </a:prstGeom>
                          <a:ln>
                            <a:noFill/>
                          </a:ln>
                        </wps:spPr>
                        <wps:txbx>
                          <w:txbxContent>
                            <w:p w14:paraId="64E46DF1" w14:textId="77777777" w:rsidR="006E2FA2" w:rsidRDefault="006E2FA2">
                              <w:pPr>
                                <w:spacing w:after="160" w:line="259" w:lineRule="auto"/>
                                <w:ind w:left="0" w:firstLine="0"/>
                                <w:jc w:val="left"/>
                              </w:pPr>
                              <w:r>
                                <w:rPr>
                                  <w:w w:val="125"/>
                                  <w:sz w:val="7"/>
                                </w:rPr>
                                <w:t>start_date</w:t>
                              </w:r>
                            </w:p>
                          </w:txbxContent>
                        </wps:txbx>
                        <wps:bodyPr horzOverflow="overflow" vert="horz" lIns="0" tIns="0" rIns="0" bIns="0" rtlCol="0">
                          <a:noAutofit/>
                        </wps:bodyPr>
                      </wps:wsp>
                      <wps:wsp>
                        <wps:cNvPr id="19390" name="Rectangle 19390"/>
                        <wps:cNvSpPr/>
                        <wps:spPr>
                          <a:xfrm>
                            <a:off x="1816249" y="207586"/>
                            <a:ext cx="255605" cy="81005"/>
                          </a:xfrm>
                          <a:prstGeom prst="rect">
                            <a:avLst/>
                          </a:prstGeom>
                          <a:ln>
                            <a:noFill/>
                          </a:ln>
                        </wps:spPr>
                        <wps:txbx>
                          <w:txbxContent>
                            <w:p w14:paraId="74D15F67" w14:textId="77777777" w:rsidR="006E2FA2" w:rsidRDefault="006E2FA2">
                              <w:pPr>
                                <w:spacing w:after="160" w:line="259" w:lineRule="auto"/>
                                <w:ind w:left="0" w:firstLine="0"/>
                                <w:jc w:val="left"/>
                              </w:pPr>
                              <w:r>
                                <w:rPr>
                                  <w:w w:val="109"/>
                                  <w:sz w:val="7"/>
                                </w:rPr>
                                <w:t>end_date</w:t>
                              </w:r>
                            </w:p>
                          </w:txbxContent>
                        </wps:txbx>
                        <wps:bodyPr horzOverflow="overflow" vert="horz" lIns="0" tIns="0" rIns="0" bIns="0" rtlCol="0">
                          <a:noAutofit/>
                        </wps:bodyPr>
                      </wps:wsp>
                      <wps:wsp>
                        <wps:cNvPr id="19391" name="Rectangle 19391"/>
                        <wps:cNvSpPr/>
                        <wps:spPr>
                          <a:xfrm>
                            <a:off x="2159282" y="207586"/>
                            <a:ext cx="127711" cy="81005"/>
                          </a:xfrm>
                          <a:prstGeom prst="rect">
                            <a:avLst/>
                          </a:prstGeom>
                          <a:ln>
                            <a:noFill/>
                          </a:ln>
                        </wps:spPr>
                        <wps:txbx>
                          <w:txbxContent>
                            <w:p w14:paraId="5973CFC4"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4468" name="Shape 14468"/>
                        <wps:cNvSpPr/>
                        <wps:spPr>
                          <a:xfrm>
                            <a:off x="2423464" y="50806"/>
                            <a:ext cx="167647" cy="0"/>
                          </a:xfrm>
                          <a:custGeom>
                            <a:avLst/>
                            <a:gdLst/>
                            <a:ahLst/>
                            <a:cxnLst/>
                            <a:rect l="0" t="0" r="0" b="0"/>
                            <a:pathLst>
                              <a:path w="167647">
                                <a:moveTo>
                                  <a:pt x="0" y="0"/>
                                </a:moveTo>
                                <a:lnTo>
                                  <a:pt x="167647"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69" name="Shape 14469"/>
                        <wps:cNvSpPr/>
                        <wps:spPr>
                          <a:xfrm>
                            <a:off x="2425991" y="25403"/>
                            <a:ext cx="25403" cy="50806"/>
                          </a:xfrm>
                          <a:custGeom>
                            <a:avLst/>
                            <a:gdLst/>
                            <a:ahLst/>
                            <a:cxnLst/>
                            <a:rect l="0" t="0" r="0" b="0"/>
                            <a:pathLst>
                              <a:path w="25403" h="50806">
                                <a:moveTo>
                                  <a:pt x="0" y="0"/>
                                </a:moveTo>
                                <a:lnTo>
                                  <a:pt x="25403" y="25403"/>
                                </a:lnTo>
                                <a:lnTo>
                                  <a:pt x="0" y="50806"/>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70" name="Shape 14470"/>
                        <wps:cNvSpPr/>
                        <wps:spPr>
                          <a:xfrm>
                            <a:off x="2565708" y="25403"/>
                            <a:ext cx="25429" cy="50806"/>
                          </a:xfrm>
                          <a:custGeom>
                            <a:avLst/>
                            <a:gdLst/>
                            <a:ahLst/>
                            <a:cxnLst/>
                            <a:rect l="0" t="0" r="0" b="0"/>
                            <a:pathLst>
                              <a:path w="25429" h="50806">
                                <a:moveTo>
                                  <a:pt x="25429" y="0"/>
                                </a:moveTo>
                                <a:lnTo>
                                  <a:pt x="0" y="25403"/>
                                </a:lnTo>
                                <a:lnTo>
                                  <a:pt x="25429" y="50806"/>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471" name="Shape 14471"/>
                        <wps:cNvSpPr/>
                        <wps:spPr>
                          <a:xfrm>
                            <a:off x="2108453" y="380157"/>
                            <a:ext cx="0" cy="127015"/>
                          </a:xfrm>
                          <a:custGeom>
                            <a:avLst/>
                            <a:gdLst/>
                            <a:ahLst/>
                            <a:cxnLst/>
                            <a:rect l="0" t="0" r="0" b="0"/>
                            <a:pathLst>
                              <a:path h="127015">
                                <a:moveTo>
                                  <a:pt x="0" y="127015"/>
                                </a:move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472" name="Shape 14472"/>
                        <wps:cNvSpPr/>
                        <wps:spPr>
                          <a:xfrm>
                            <a:off x="2083050" y="481769"/>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473" name="Shape 14473"/>
                        <wps:cNvSpPr/>
                        <wps:spPr>
                          <a:xfrm>
                            <a:off x="2108453" y="1168540"/>
                            <a:ext cx="0" cy="127016"/>
                          </a:xfrm>
                          <a:custGeom>
                            <a:avLst/>
                            <a:gdLst/>
                            <a:ahLst/>
                            <a:cxnLst/>
                            <a:rect l="0" t="0" r="0" b="0"/>
                            <a:pathLst>
                              <a:path h="127016">
                                <a:moveTo>
                                  <a:pt x="0" y="127016"/>
                                </a:move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474" name="Shape 14474"/>
                        <wps:cNvSpPr/>
                        <wps:spPr>
                          <a:xfrm>
                            <a:off x="2083050" y="1270152"/>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475" name="Shape 14475"/>
                        <wps:cNvSpPr/>
                        <wps:spPr>
                          <a:xfrm>
                            <a:off x="1790915" y="508061"/>
                            <a:ext cx="635076" cy="304836"/>
                          </a:xfrm>
                          <a:custGeom>
                            <a:avLst/>
                            <a:gdLst/>
                            <a:ahLst/>
                            <a:cxnLst/>
                            <a:rect l="0" t="0" r="0" b="0"/>
                            <a:pathLst>
                              <a:path w="635076" h="304836">
                                <a:moveTo>
                                  <a:pt x="25403" y="0"/>
                                </a:moveTo>
                                <a:lnTo>
                                  <a:pt x="609673" y="0"/>
                                </a:lnTo>
                                <a:cubicBezTo>
                                  <a:pt x="623766" y="0"/>
                                  <a:pt x="635076" y="11342"/>
                                  <a:pt x="635076" y="25403"/>
                                </a:cubicBezTo>
                                <a:lnTo>
                                  <a:pt x="635076" y="279433"/>
                                </a:lnTo>
                                <a:cubicBezTo>
                                  <a:pt x="635076" y="293526"/>
                                  <a:pt x="623766" y="304836"/>
                                  <a:pt x="609673" y="304836"/>
                                </a:cubicBezTo>
                                <a:lnTo>
                                  <a:pt x="25403" y="304836"/>
                                </a:lnTo>
                                <a:cubicBezTo>
                                  <a:pt x="11343" y="304836"/>
                                  <a:pt x="0" y="293526"/>
                                  <a:pt x="0" y="279433"/>
                                </a:cubicBezTo>
                                <a:lnTo>
                                  <a:pt x="0" y="25403"/>
                                </a:lnTo>
                                <a:cubicBezTo>
                                  <a:pt x="0" y="11342"/>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476" name="Rectangle 14476"/>
                        <wps:cNvSpPr/>
                        <wps:spPr>
                          <a:xfrm>
                            <a:off x="1899843" y="522340"/>
                            <a:ext cx="553659" cy="108007"/>
                          </a:xfrm>
                          <a:prstGeom prst="rect">
                            <a:avLst/>
                          </a:prstGeom>
                          <a:ln>
                            <a:noFill/>
                          </a:ln>
                        </wps:spPr>
                        <wps:txbx>
                          <w:txbxContent>
                            <w:p w14:paraId="6CD1FA30" w14:textId="77777777" w:rsidR="006E2FA2" w:rsidRDefault="006E2FA2">
                              <w:pPr>
                                <w:spacing w:after="160" w:line="259" w:lineRule="auto"/>
                                <w:ind w:left="0" w:firstLine="0"/>
                                <w:jc w:val="left"/>
                              </w:pPr>
                              <w:r>
                                <w:rPr>
                                  <w:color w:val="121212"/>
                                  <w:w w:val="121"/>
                                  <w:sz w:val="10"/>
                                </w:rPr>
                                <w:t>EditOperation</w:t>
                              </w:r>
                            </w:p>
                          </w:txbxContent>
                        </wps:txbx>
                        <wps:bodyPr horzOverflow="overflow" vert="horz" lIns="0" tIns="0" rIns="0" bIns="0" rtlCol="0">
                          <a:noAutofit/>
                        </wps:bodyPr>
                      </wps:wsp>
                      <wps:wsp>
                        <wps:cNvPr id="14477" name="Shape 14477"/>
                        <wps:cNvSpPr/>
                        <wps:spPr>
                          <a:xfrm>
                            <a:off x="1790915" y="609673"/>
                            <a:ext cx="635076" cy="0"/>
                          </a:xfrm>
                          <a:custGeom>
                            <a:avLst/>
                            <a:gdLst/>
                            <a:ahLst/>
                            <a:cxnLst/>
                            <a:rect l="0" t="0" r="0" b="0"/>
                            <a:pathLst>
                              <a:path w="635076">
                                <a:moveTo>
                                  <a:pt x="0" y="0"/>
                                </a:moveTo>
                                <a:lnTo>
                                  <a:pt x="635076"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00" name="Rectangle 19400"/>
                        <wps:cNvSpPr/>
                        <wps:spPr>
                          <a:xfrm>
                            <a:off x="1816137" y="715647"/>
                            <a:ext cx="287533" cy="81005"/>
                          </a:xfrm>
                          <a:prstGeom prst="rect">
                            <a:avLst/>
                          </a:prstGeom>
                          <a:ln>
                            <a:noFill/>
                          </a:ln>
                        </wps:spPr>
                        <wps:txbx>
                          <w:txbxContent>
                            <w:p w14:paraId="6C30A7E8" w14:textId="77777777" w:rsidR="006E2FA2" w:rsidRDefault="006E2FA2">
                              <w:pPr>
                                <w:spacing w:after="160" w:line="259" w:lineRule="auto"/>
                                <w:ind w:left="0" w:firstLine="0"/>
                                <w:jc w:val="left"/>
                              </w:pPr>
                              <w:proofErr w:type="gramStart"/>
                              <w:r>
                                <w:rPr>
                                  <w:w w:val="119"/>
                                  <w:sz w:val="7"/>
                                </w:rPr>
                                <w:t>operation</w:t>
                              </w:r>
                              <w:proofErr w:type="gramEnd"/>
                            </w:p>
                          </w:txbxContent>
                        </wps:txbx>
                        <wps:bodyPr horzOverflow="overflow" vert="horz" lIns="0" tIns="0" rIns="0" bIns="0" rtlCol="0">
                          <a:noAutofit/>
                        </wps:bodyPr>
                      </wps:wsp>
                      <wps:wsp>
                        <wps:cNvPr id="19401" name="Rectangle 19401"/>
                        <wps:cNvSpPr/>
                        <wps:spPr>
                          <a:xfrm>
                            <a:off x="2159307" y="715647"/>
                            <a:ext cx="287533" cy="81005"/>
                          </a:xfrm>
                          <a:prstGeom prst="rect">
                            <a:avLst/>
                          </a:prstGeom>
                          <a:ln>
                            <a:noFill/>
                          </a:ln>
                        </wps:spPr>
                        <wps:txbx>
                          <w:txbxContent>
                            <w:p w14:paraId="088E5FB1" w14:textId="77777777" w:rsidR="006E2FA2" w:rsidRDefault="006E2FA2">
                              <w:pPr>
                                <w:spacing w:after="160" w:line="259" w:lineRule="auto"/>
                                <w:ind w:left="0" w:firstLine="0"/>
                                <w:jc w:val="left"/>
                              </w:pPr>
                              <w:proofErr w:type="gramStart"/>
                              <w:r>
                                <w:rPr>
                                  <w:w w:val="140"/>
                                  <w:sz w:val="7"/>
                                </w:rPr>
                                <w:t>string[</w:t>
                              </w:r>
                              <w:proofErr w:type="gramEnd"/>
                              <w:r>
                                <w:rPr>
                                  <w:w w:val="140"/>
                                  <w:sz w:val="7"/>
                                </w:rPr>
                                <w:t>3]</w:t>
                              </w:r>
                            </w:p>
                          </w:txbxContent>
                        </wps:txbx>
                        <wps:bodyPr horzOverflow="overflow" vert="horz" lIns="0" tIns="0" rIns="0" bIns="0" rtlCol="0">
                          <a:noAutofit/>
                        </wps:bodyPr>
                      </wps:wsp>
                      <wps:wsp>
                        <wps:cNvPr id="19398" name="Rectangle 19398"/>
                        <wps:cNvSpPr/>
                        <wps:spPr>
                          <a:xfrm>
                            <a:off x="1816137" y="664841"/>
                            <a:ext cx="127711" cy="81005"/>
                          </a:xfrm>
                          <a:prstGeom prst="rect">
                            <a:avLst/>
                          </a:prstGeom>
                          <a:ln>
                            <a:noFill/>
                          </a:ln>
                        </wps:spPr>
                        <wps:txbx>
                          <w:txbxContent>
                            <w:p w14:paraId="00DD03AF"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9399" name="Rectangle 19399"/>
                        <wps:cNvSpPr/>
                        <wps:spPr>
                          <a:xfrm>
                            <a:off x="2159948" y="664841"/>
                            <a:ext cx="127711" cy="81005"/>
                          </a:xfrm>
                          <a:prstGeom prst="rect">
                            <a:avLst/>
                          </a:prstGeom>
                          <a:ln>
                            <a:noFill/>
                          </a:ln>
                        </wps:spPr>
                        <wps:txbx>
                          <w:txbxContent>
                            <w:p w14:paraId="53E026C0"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4480" name="Shape 14480"/>
                        <wps:cNvSpPr/>
                        <wps:spPr>
                          <a:xfrm>
                            <a:off x="1574989" y="1295555"/>
                            <a:ext cx="1066928" cy="736688"/>
                          </a:xfrm>
                          <a:custGeom>
                            <a:avLst/>
                            <a:gdLst/>
                            <a:ahLst/>
                            <a:cxnLst/>
                            <a:rect l="0" t="0" r="0" b="0"/>
                            <a:pathLst>
                              <a:path w="1066928" h="736688">
                                <a:moveTo>
                                  <a:pt x="25403" y="0"/>
                                </a:moveTo>
                                <a:lnTo>
                                  <a:pt x="1041525" y="0"/>
                                </a:lnTo>
                                <a:cubicBezTo>
                                  <a:pt x="1055617" y="0"/>
                                  <a:pt x="1066928" y="11342"/>
                                  <a:pt x="1066928" y="25403"/>
                                </a:cubicBezTo>
                                <a:lnTo>
                                  <a:pt x="1066928" y="711285"/>
                                </a:lnTo>
                                <a:cubicBezTo>
                                  <a:pt x="1066928" y="725377"/>
                                  <a:pt x="1055617" y="736688"/>
                                  <a:pt x="1041525" y="736688"/>
                                </a:cubicBezTo>
                                <a:lnTo>
                                  <a:pt x="25403" y="736688"/>
                                </a:lnTo>
                                <a:cubicBezTo>
                                  <a:pt x="11343" y="736688"/>
                                  <a:pt x="0" y="725377"/>
                                  <a:pt x="0" y="711285"/>
                                </a:cubicBezTo>
                                <a:lnTo>
                                  <a:pt x="0" y="25403"/>
                                </a:lnTo>
                                <a:cubicBezTo>
                                  <a:pt x="0" y="11342"/>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481" name="Rectangle 14481"/>
                        <wps:cNvSpPr/>
                        <wps:spPr>
                          <a:xfrm>
                            <a:off x="1950666" y="1309834"/>
                            <a:ext cx="425948" cy="108007"/>
                          </a:xfrm>
                          <a:prstGeom prst="rect">
                            <a:avLst/>
                          </a:prstGeom>
                          <a:ln>
                            <a:noFill/>
                          </a:ln>
                        </wps:spPr>
                        <wps:txbx>
                          <w:txbxContent>
                            <w:p w14:paraId="591E7D8F" w14:textId="77777777" w:rsidR="006E2FA2" w:rsidRDefault="006E2FA2">
                              <w:pPr>
                                <w:spacing w:after="160" w:line="259" w:lineRule="auto"/>
                                <w:ind w:left="0" w:firstLine="0"/>
                                <w:jc w:val="left"/>
                              </w:pPr>
                              <w:r>
                                <w:rPr>
                                  <w:color w:val="141414"/>
                                  <w:w w:val="108"/>
                                  <w:sz w:val="10"/>
                                </w:rPr>
                                <w:t>UpdateArea</w:t>
                              </w:r>
                            </w:p>
                          </w:txbxContent>
                        </wps:txbx>
                        <wps:bodyPr horzOverflow="overflow" vert="horz" lIns="0" tIns="0" rIns="0" bIns="0" rtlCol="0">
                          <a:noAutofit/>
                        </wps:bodyPr>
                      </wps:wsp>
                      <wps:wsp>
                        <wps:cNvPr id="14482" name="Shape 14482"/>
                        <wps:cNvSpPr/>
                        <wps:spPr>
                          <a:xfrm>
                            <a:off x="1574989" y="1397167"/>
                            <a:ext cx="1066928" cy="0"/>
                          </a:xfrm>
                          <a:custGeom>
                            <a:avLst/>
                            <a:gdLst/>
                            <a:ahLst/>
                            <a:cxnLst/>
                            <a:rect l="0" t="0" r="0" b="0"/>
                            <a:pathLst>
                              <a:path w="1066928">
                                <a:moveTo>
                                  <a:pt x="0" y="0"/>
                                </a:moveTo>
                                <a:lnTo>
                                  <a:pt x="106692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04" name="Rectangle 19404"/>
                        <wps:cNvSpPr/>
                        <wps:spPr>
                          <a:xfrm>
                            <a:off x="1612913" y="1401529"/>
                            <a:ext cx="511210" cy="81005"/>
                          </a:xfrm>
                          <a:prstGeom prst="rect">
                            <a:avLst/>
                          </a:prstGeom>
                          <a:ln>
                            <a:noFill/>
                          </a:ln>
                        </wps:spPr>
                        <wps:txbx>
                          <w:txbxContent>
                            <w:p w14:paraId="4D9B2D73" w14:textId="77777777" w:rsidR="006E2FA2" w:rsidRDefault="006E2FA2">
                              <w:pPr>
                                <w:spacing w:after="160" w:line="259" w:lineRule="auto"/>
                                <w:ind w:left="0" w:firstLine="0"/>
                                <w:jc w:val="left"/>
                              </w:pPr>
                              <w:r>
                                <w:rPr>
                                  <w:color w:val="141414"/>
                                  <w:w w:val="120"/>
                                  <w:sz w:val="7"/>
                                </w:rPr>
                                <w:t>hivent_operation</w:t>
                              </w:r>
                            </w:p>
                          </w:txbxContent>
                        </wps:txbx>
                        <wps:bodyPr horzOverflow="overflow" vert="horz" lIns="0" tIns="0" rIns="0" bIns="0" rtlCol="0">
                          <a:noAutofit/>
                        </wps:bodyPr>
                      </wps:wsp>
                      <wps:wsp>
                        <wps:cNvPr id="19405" name="Rectangle 19405"/>
                        <wps:cNvSpPr/>
                        <wps:spPr>
                          <a:xfrm>
                            <a:off x="2197422" y="1401529"/>
                            <a:ext cx="452767" cy="81005"/>
                          </a:xfrm>
                          <a:prstGeom prst="rect">
                            <a:avLst/>
                          </a:prstGeom>
                          <a:ln>
                            <a:noFill/>
                          </a:ln>
                        </wps:spPr>
                        <wps:txbx>
                          <w:txbxContent>
                            <w:p w14:paraId="7CA19EB1" w14:textId="77777777" w:rsidR="006E2FA2" w:rsidRDefault="006E2FA2">
                              <w:pPr>
                                <w:spacing w:after="160" w:line="259" w:lineRule="auto"/>
                                <w:ind w:left="0" w:firstLine="0"/>
                                <w:jc w:val="left"/>
                              </w:pPr>
                              <w:r>
                                <w:rPr>
                                  <w:color w:val="141414"/>
                                  <w:spacing w:val="-2"/>
                                  <w:w w:val="111"/>
                                  <w:sz w:val="7"/>
                                </w:rPr>
                                <w:t>HiventOperation</w:t>
                              </w:r>
                            </w:p>
                          </w:txbxContent>
                        </wps:txbx>
                        <wps:bodyPr horzOverflow="overflow" vert="horz" lIns="0" tIns="0" rIns="0" bIns="0" rtlCol="0">
                          <a:noAutofit/>
                        </wps:bodyPr>
                      </wps:wsp>
                      <wps:wsp>
                        <wps:cNvPr id="14484" name="Rectangle 14484"/>
                        <wps:cNvSpPr/>
                        <wps:spPr>
                          <a:xfrm>
                            <a:off x="1612913" y="1452335"/>
                            <a:ext cx="127711" cy="81005"/>
                          </a:xfrm>
                          <a:prstGeom prst="rect">
                            <a:avLst/>
                          </a:prstGeom>
                          <a:ln>
                            <a:noFill/>
                          </a:ln>
                        </wps:spPr>
                        <wps:txbx>
                          <w:txbxContent>
                            <w:p w14:paraId="662FB3EB" w14:textId="77777777" w:rsidR="006E2FA2" w:rsidRDefault="006E2FA2">
                              <w:pPr>
                                <w:spacing w:after="160" w:line="259" w:lineRule="auto"/>
                                <w:ind w:left="0" w:firstLine="0"/>
                                <w:jc w:val="left"/>
                              </w:pPr>
                              <w:proofErr w:type="gramStart"/>
                              <w:r>
                                <w:rPr>
                                  <w:color w:val="141414"/>
                                  <w:w w:val="117"/>
                                  <w:sz w:val="7"/>
                                </w:rPr>
                                <w:t>area</w:t>
                              </w:r>
                              <w:proofErr w:type="gramEnd"/>
                            </w:p>
                          </w:txbxContent>
                        </wps:txbx>
                        <wps:bodyPr horzOverflow="overflow" vert="horz" lIns="0" tIns="0" rIns="0" bIns="0" rtlCol="0">
                          <a:noAutofit/>
                        </wps:bodyPr>
                      </wps:wsp>
                      <wps:wsp>
                        <wps:cNvPr id="14485" name="Rectangle 14485"/>
                        <wps:cNvSpPr/>
                        <wps:spPr>
                          <a:xfrm>
                            <a:off x="1612913" y="1604753"/>
                            <a:ext cx="255605" cy="81005"/>
                          </a:xfrm>
                          <a:prstGeom prst="rect">
                            <a:avLst/>
                          </a:prstGeom>
                          <a:ln>
                            <a:noFill/>
                          </a:ln>
                        </wps:spPr>
                        <wps:txbx>
                          <w:txbxContent>
                            <w:p w14:paraId="228E0909" w14:textId="77777777" w:rsidR="006E2FA2" w:rsidRDefault="006E2FA2">
                              <w:pPr>
                                <w:spacing w:after="160" w:line="259" w:lineRule="auto"/>
                                <w:ind w:left="0" w:firstLine="0"/>
                                <w:jc w:val="left"/>
                              </w:pPr>
                              <w:r>
                                <w:rPr>
                                  <w:color w:val="141414"/>
                                  <w:w w:val="104"/>
                                  <w:sz w:val="7"/>
                                </w:rPr>
                                <w:t>old_name</w:t>
                              </w:r>
                            </w:p>
                          </w:txbxContent>
                        </wps:txbx>
                        <wps:bodyPr horzOverflow="overflow" vert="horz" lIns="0" tIns="0" rIns="0" bIns="0" rtlCol="0">
                          <a:noAutofit/>
                        </wps:bodyPr>
                      </wps:wsp>
                      <wps:wsp>
                        <wps:cNvPr id="14486" name="Rectangle 14486"/>
                        <wps:cNvSpPr/>
                        <wps:spPr>
                          <a:xfrm>
                            <a:off x="1612913" y="1655559"/>
                            <a:ext cx="255605" cy="81005"/>
                          </a:xfrm>
                          <a:prstGeom prst="rect">
                            <a:avLst/>
                          </a:prstGeom>
                          <a:ln>
                            <a:noFill/>
                          </a:ln>
                        </wps:spPr>
                        <wps:txbx>
                          <w:txbxContent>
                            <w:p w14:paraId="3BB42CDC" w14:textId="77777777" w:rsidR="006E2FA2" w:rsidRDefault="006E2FA2">
                              <w:pPr>
                                <w:spacing w:after="160" w:line="259" w:lineRule="auto"/>
                                <w:ind w:left="0" w:firstLine="0"/>
                                <w:jc w:val="left"/>
                              </w:pPr>
                              <w:r>
                                <w:rPr>
                                  <w:color w:val="141414"/>
                                  <w:w w:val="93"/>
                                  <w:sz w:val="7"/>
                                </w:rPr>
                                <w:t>new_name</w:t>
                              </w:r>
                            </w:p>
                          </w:txbxContent>
                        </wps:txbx>
                        <wps:bodyPr horzOverflow="overflow" vert="horz" lIns="0" tIns="0" rIns="0" bIns="0" rtlCol="0">
                          <a:noAutofit/>
                        </wps:bodyPr>
                      </wps:wsp>
                      <wps:wsp>
                        <wps:cNvPr id="14487" name="Rectangle 14487"/>
                        <wps:cNvSpPr/>
                        <wps:spPr>
                          <a:xfrm>
                            <a:off x="1612913" y="1706365"/>
                            <a:ext cx="415244" cy="81006"/>
                          </a:xfrm>
                          <a:prstGeom prst="rect">
                            <a:avLst/>
                          </a:prstGeom>
                          <a:ln>
                            <a:noFill/>
                          </a:ln>
                        </wps:spPr>
                        <wps:txbx>
                          <w:txbxContent>
                            <w:p w14:paraId="7F0FB74C" w14:textId="77777777" w:rsidR="006E2FA2" w:rsidRDefault="006E2FA2">
                              <w:pPr>
                                <w:spacing w:after="160" w:line="259" w:lineRule="auto"/>
                                <w:ind w:left="0" w:firstLine="0"/>
                                <w:jc w:val="left"/>
                              </w:pPr>
                              <w:r>
                                <w:rPr>
                                  <w:color w:val="141414"/>
                                  <w:w w:val="133"/>
                                  <w:sz w:val="7"/>
                                </w:rPr>
                                <w:t>old_territory</w:t>
                              </w:r>
                            </w:p>
                          </w:txbxContent>
                        </wps:txbx>
                        <wps:bodyPr horzOverflow="overflow" vert="horz" lIns="0" tIns="0" rIns="0" bIns="0" rtlCol="0">
                          <a:noAutofit/>
                        </wps:bodyPr>
                      </wps:wsp>
                      <wps:wsp>
                        <wps:cNvPr id="14488" name="Rectangle 14488"/>
                        <wps:cNvSpPr/>
                        <wps:spPr>
                          <a:xfrm>
                            <a:off x="1612913" y="1757172"/>
                            <a:ext cx="415244" cy="81005"/>
                          </a:xfrm>
                          <a:prstGeom prst="rect">
                            <a:avLst/>
                          </a:prstGeom>
                          <a:ln>
                            <a:noFill/>
                          </a:ln>
                        </wps:spPr>
                        <wps:txbx>
                          <w:txbxContent>
                            <w:p w14:paraId="74DBA962" w14:textId="77777777" w:rsidR="006E2FA2" w:rsidRDefault="006E2FA2">
                              <w:pPr>
                                <w:spacing w:after="160" w:line="259" w:lineRule="auto"/>
                                <w:ind w:left="0" w:firstLine="0"/>
                                <w:jc w:val="left"/>
                              </w:pPr>
                              <w:r>
                                <w:rPr>
                                  <w:color w:val="141414"/>
                                  <w:w w:val="122"/>
                                  <w:sz w:val="7"/>
                                </w:rPr>
                                <w:t>new_territory</w:t>
                              </w:r>
                            </w:p>
                          </w:txbxContent>
                        </wps:txbx>
                        <wps:bodyPr horzOverflow="overflow" vert="horz" lIns="0" tIns="0" rIns="0" bIns="0" rtlCol="0">
                          <a:noAutofit/>
                        </wps:bodyPr>
                      </wps:wsp>
                      <wps:wsp>
                        <wps:cNvPr id="14489" name="Rectangle 14489"/>
                        <wps:cNvSpPr/>
                        <wps:spPr>
                          <a:xfrm>
                            <a:off x="1612913" y="1503141"/>
                            <a:ext cx="319460" cy="81005"/>
                          </a:xfrm>
                          <a:prstGeom prst="rect">
                            <a:avLst/>
                          </a:prstGeom>
                          <a:ln>
                            <a:noFill/>
                          </a:ln>
                        </wps:spPr>
                        <wps:txbx>
                          <w:txbxContent>
                            <w:p w14:paraId="1196AA00" w14:textId="77777777" w:rsidR="006E2FA2" w:rsidRDefault="006E2FA2">
                              <w:pPr>
                                <w:spacing w:after="160" w:line="259" w:lineRule="auto"/>
                                <w:ind w:left="0" w:firstLine="0"/>
                                <w:jc w:val="left"/>
                              </w:pPr>
                              <w:r>
                                <w:rPr>
                                  <w:color w:val="141414"/>
                                  <w:w w:val="125"/>
                                  <w:sz w:val="7"/>
                                </w:rPr>
                                <w:t>old_status</w:t>
                              </w:r>
                            </w:p>
                          </w:txbxContent>
                        </wps:txbx>
                        <wps:bodyPr horzOverflow="overflow" vert="horz" lIns="0" tIns="0" rIns="0" bIns="0" rtlCol="0">
                          <a:noAutofit/>
                        </wps:bodyPr>
                      </wps:wsp>
                      <wps:wsp>
                        <wps:cNvPr id="14490" name="Rectangle 14490"/>
                        <wps:cNvSpPr/>
                        <wps:spPr>
                          <a:xfrm>
                            <a:off x="1612913" y="1553947"/>
                            <a:ext cx="319460" cy="81005"/>
                          </a:xfrm>
                          <a:prstGeom prst="rect">
                            <a:avLst/>
                          </a:prstGeom>
                          <a:ln>
                            <a:noFill/>
                          </a:ln>
                        </wps:spPr>
                        <wps:txbx>
                          <w:txbxContent>
                            <w:p w14:paraId="328BB5F3" w14:textId="77777777" w:rsidR="006E2FA2" w:rsidRDefault="006E2FA2">
                              <w:pPr>
                                <w:spacing w:after="160" w:line="259" w:lineRule="auto"/>
                                <w:ind w:left="0" w:firstLine="0"/>
                                <w:jc w:val="left"/>
                              </w:pPr>
                              <w:r>
                                <w:rPr>
                                  <w:color w:val="141414"/>
                                  <w:w w:val="113"/>
                                  <w:sz w:val="7"/>
                                </w:rPr>
                                <w:t>new_status</w:t>
                              </w:r>
                            </w:p>
                          </w:txbxContent>
                        </wps:txbx>
                        <wps:bodyPr horzOverflow="overflow" vert="horz" lIns="0" tIns="0" rIns="0" bIns="0" rtlCol="0">
                          <a:noAutofit/>
                        </wps:bodyPr>
                      </wps:wsp>
                      <wps:wsp>
                        <wps:cNvPr id="14491" name="Rectangle 14491"/>
                        <wps:cNvSpPr/>
                        <wps:spPr>
                          <a:xfrm>
                            <a:off x="1612913" y="1807978"/>
                            <a:ext cx="383316" cy="81005"/>
                          </a:xfrm>
                          <a:prstGeom prst="rect">
                            <a:avLst/>
                          </a:prstGeom>
                          <a:ln>
                            <a:noFill/>
                          </a:ln>
                        </wps:spPr>
                        <wps:txbx>
                          <w:txbxContent>
                            <w:p w14:paraId="2A390EE4" w14:textId="77777777" w:rsidR="006E2FA2" w:rsidRDefault="006E2FA2">
                              <w:pPr>
                                <w:spacing w:after="160" w:line="259" w:lineRule="auto"/>
                                <w:ind w:left="0" w:firstLine="0"/>
                                <w:jc w:val="left"/>
                              </w:pPr>
                              <w:r>
                                <w:rPr>
                                  <w:color w:val="141414"/>
                                  <w:w w:val="129"/>
                                  <w:sz w:val="7"/>
                                </w:rPr>
                                <w:t>old_relation</w:t>
                              </w:r>
                            </w:p>
                          </w:txbxContent>
                        </wps:txbx>
                        <wps:bodyPr horzOverflow="overflow" vert="horz" lIns="0" tIns="0" rIns="0" bIns="0" rtlCol="0">
                          <a:noAutofit/>
                        </wps:bodyPr>
                      </wps:wsp>
                      <wps:wsp>
                        <wps:cNvPr id="14492" name="Rectangle 14492"/>
                        <wps:cNvSpPr/>
                        <wps:spPr>
                          <a:xfrm>
                            <a:off x="1612913" y="1858784"/>
                            <a:ext cx="383316" cy="81005"/>
                          </a:xfrm>
                          <a:prstGeom prst="rect">
                            <a:avLst/>
                          </a:prstGeom>
                          <a:ln>
                            <a:noFill/>
                          </a:ln>
                        </wps:spPr>
                        <wps:txbx>
                          <w:txbxContent>
                            <w:p w14:paraId="2E42804D" w14:textId="77777777" w:rsidR="006E2FA2" w:rsidRDefault="006E2FA2">
                              <w:pPr>
                                <w:spacing w:after="160" w:line="259" w:lineRule="auto"/>
                                <w:ind w:left="0" w:firstLine="0"/>
                                <w:jc w:val="left"/>
                              </w:pPr>
                              <w:r>
                                <w:rPr>
                                  <w:color w:val="141414"/>
                                  <w:w w:val="118"/>
                                  <w:sz w:val="7"/>
                                </w:rPr>
                                <w:t>new_relation</w:t>
                              </w:r>
                            </w:p>
                          </w:txbxContent>
                        </wps:txbx>
                        <wps:bodyPr horzOverflow="overflow" vert="horz" lIns="0" tIns="0" rIns="0" bIns="0" rtlCol="0">
                          <a:noAutofit/>
                        </wps:bodyPr>
                      </wps:wsp>
                      <wps:wsp>
                        <wps:cNvPr id="14493" name="Rectangle 14493"/>
                        <wps:cNvSpPr/>
                        <wps:spPr>
                          <a:xfrm>
                            <a:off x="1612913" y="1909590"/>
                            <a:ext cx="479282" cy="81005"/>
                          </a:xfrm>
                          <a:prstGeom prst="rect">
                            <a:avLst/>
                          </a:prstGeom>
                          <a:ln>
                            <a:noFill/>
                          </a:ln>
                        </wps:spPr>
                        <wps:txbx>
                          <w:txbxContent>
                            <w:p w14:paraId="7CF1CE69" w14:textId="77777777" w:rsidR="006E2FA2" w:rsidRDefault="006E2FA2">
                              <w:pPr>
                                <w:spacing w:after="160" w:line="259" w:lineRule="auto"/>
                                <w:ind w:left="0" w:firstLine="0"/>
                                <w:jc w:val="left"/>
                              </w:pPr>
                              <w:r>
                                <w:rPr>
                                  <w:color w:val="141414"/>
                                  <w:w w:val="124"/>
                                  <w:sz w:val="7"/>
                                </w:rPr>
                                <w:t>old_recognition</w:t>
                              </w:r>
                            </w:p>
                          </w:txbxContent>
                        </wps:txbx>
                        <wps:bodyPr horzOverflow="overflow" vert="horz" lIns="0" tIns="0" rIns="0" bIns="0" rtlCol="0">
                          <a:noAutofit/>
                        </wps:bodyPr>
                      </wps:wsp>
                      <wps:wsp>
                        <wps:cNvPr id="14494" name="Rectangle 14494"/>
                        <wps:cNvSpPr/>
                        <wps:spPr>
                          <a:xfrm>
                            <a:off x="1612913" y="1960396"/>
                            <a:ext cx="479282" cy="81005"/>
                          </a:xfrm>
                          <a:prstGeom prst="rect">
                            <a:avLst/>
                          </a:prstGeom>
                          <a:ln>
                            <a:noFill/>
                          </a:ln>
                        </wps:spPr>
                        <wps:txbx>
                          <w:txbxContent>
                            <w:p w14:paraId="0A4647F1" w14:textId="77777777" w:rsidR="006E2FA2" w:rsidRDefault="006E2FA2">
                              <w:pPr>
                                <w:spacing w:after="160" w:line="259" w:lineRule="auto"/>
                                <w:ind w:left="0" w:firstLine="0"/>
                                <w:jc w:val="left"/>
                              </w:pPr>
                              <w:r>
                                <w:rPr>
                                  <w:color w:val="141414"/>
                                  <w:w w:val="115"/>
                                  <w:sz w:val="7"/>
                                </w:rPr>
                                <w:t>new_recognition</w:t>
                              </w:r>
                            </w:p>
                          </w:txbxContent>
                        </wps:txbx>
                        <wps:bodyPr horzOverflow="overflow" vert="horz" lIns="0" tIns="0" rIns="0" bIns="0" rtlCol="0">
                          <a:noAutofit/>
                        </wps:bodyPr>
                      </wps:wsp>
                      <wps:wsp>
                        <wps:cNvPr id="14495" name="Rectangle 14495"/>
                        <wps:cNvSpPr/>
                        <wps:spPr>
                          <a:xfrm>
                            <a:off x="2197377" y="1452335"/>
                            <a:ext cx="122116" cy="81005"/>
                          </a:xfrm>
                          <a:prstGeom prst="rect">
                            <a:avLst/>
                          </a:prstGeom>
                          <a:ln>
                            <a:noFill/>
                          </a:ln>
                        </wps:spPr>
                        <wps:txbx>
                          <w:txbxContent>
                            <w:p w14:paraId="26A23324" w14:textId="77777777" w:rsidR="006E2FA2" w:rsidRDefault="006E2FA2">
                              <w:pPr>
                                <w:spacing w:after="160" w:line="259" w:lineRule="auto"/>
                                <w:ind w:left="0" w:firstLine="0"/>
                                <w:jc w:val="left"/>
                              </w:pPr>
                              <w:r>
                                <w:rPr>
                                  <w:color w:val="141414"/>
                                  <w:spacing w:val="-2"/>
                                  <w:w w:val="107"/>
                                  <w:sz w:val="7"/>
                                </w:rPr>
                                <w:t>Area</w:t>
                              </w:r>
                            </w:p>
                          </w:txbxContent>
                        </wps:txbx>
                        <wps:bodyPr horzOverflow="overflow" vert="horz" lIns="0" tIns="0" rIns="0" bIns="0" rtlCol="0">
                          <a:noAutofit/>
                        </wps:bodyPr>
                      </wps:wsp>
                      <wps:wsp>
                        <wps:cNvPr id="14496" name="Rectangle 14496"/>
                        <wps:cNvSpPr/>
                        <wps:spPr>
                          <a:xfrm>
                            <a:off x="2197377" y="1503141"/>
                            <a:ext cx="302493" cy="81005"/>
                          </a:xfrm>
                          <a:prstGeom prst="rect">
                            <a:avLst/>
                          </a:prstGeom>
                          <a:ln>
                            <a:noFill/>
                          </a:ln>
                        </wps:spPr>
                        <wps:txbx>
                          <w:txbxContent>
                            <w:p w14:paraId="449321BF" w14:textId="77777777" w:rsidR="006E2FA2" w:rsidRDefault="006E2FA2">
                              <w:pPr>
                                <w:spacing w:after="160" w:line="259" w:lineRule="auto"/>
                                <w:ind w:left="0" w:firstLine="0"/>
                                <w:jc w:val="left"/>
                              </w:pPr>
                              <w:r>
                                <w:rPr>
                                  <w:color w:val="141414"/>
                                  <w:spacing w:val="-2"/>
                                  <w:w w:val="114"/>
                                  <w:sz w:val="7"/>
                                </w:rPr>
                                <w:t>AreaStatus</w:t>
                              </w:r>
                            </w:p>
                          </w:txbxContent>
                        </wps:txbx>
                        <wps:bodyPr horzOverflow="overflow" vert="horz" lIns="0" tIns="0" rIns="0" bIns="0" rtlCol="0">
                          <a:noAutofit/>
                        </wps:bodyPr>
                      </wps:wsp>
                      <wps:wsp>
                        <wps:cNvPr id="14497" name="Rectangle 14497"/>
                        <wps:cNvSpPr/>
                        <wps:spPr>
                          <a:xfrm>
                            <a:off x="2197377" y="1553947"/>
                            <a:ext cx="302493" cy="81005"/>
                          </a:xfrm>
                          <a:prstGeom prst="rect">
                            <a:avLst/>
                          </a:prstGeom>
                          <a:ln>
                            <a:noFill/>
                          </a:ln>
                        </wps:spPr>
                        <wps:txbx>
                          <w:txbxContent>
                            <w:p w14:paraId="36CD82F1" w14:textId="77777777" w:rsidR="006E2FA2" w:rsidRDefault="006E2FA2">
                              <w:pPr>
                                <w:spacing w:after="160" w:line="259" w:lineRule="auto"/>
                                <w:ind w:left="0" w:firstLine="0"/>
                                <w:jc w:val="left"/>
                              </w:pPr>
                              <w:r>
                                <w:rPr>
                                  <w:color w:val="141414"/>
                                  <w:spacing w:val="-2"/>
                                  <w:w w:val="114"/>
                                  <w:sz w:val="7"/>
                                </w:rPr>
                                <w:t>AreaStatus</w:t>
                              </w:r>
                            </w:p>
                          </w:txbxContent>
                        </wps:txbx>
                        <wps:bodyPr horzOverflow="overflow" vert="horz" lIns="0" tIns="0" rIns="0" bIns="0" rtlCol="0">
                          <a:noAutofit/>
                        </wps:bodyPr>
                      </wps:wsp>
                      <wps:wsp>
                        <wps:cNvPr id="14498" name="Rectangle 14498"/>
                        <wps:cNvSpPr/>
                        <wps:spPr>
                          <a:xfrm>
                            <a:off x="2197377" y="1604753"/>
                            <a:ext cx="242347" cy="81005"/>
                          </a:xfrm>
                          <a:prstGeom prst="rect">
                            <a:avLst/>
                          </a:prstGeom>
                          <a:ln>
                            <a:noFill/>
                          </a:ln>
                        </wps:spPr>
                        <wps:txbx>
                          <w:txbxContent>
                            <w:p w14:paraId="7DD38748" w14:textId="77777777" w:rsidR="006E2FA2" w:rsidRDefault="006E2FA2">
                              <w:pPr>
                                <w:spacing w:after="160" w:line="259" w:lineRule="auto"/>
                                <w:ind w:left="0" w:firstLine="0"/>
                                <w:jc w:val="left"/>
                              </w:pPr>
                              <w:r>
                                <w:rPr>
                                  <w:color w:val="141414"/>
                                  <w:spacing w:val="-2"/>
                                  <w:w w:val="93"/>
                                  <w:sz w:val="7"/>
                                </w:rPr>
                                <w:t>AreaName</w:t>
                              </w:r>
                            </w:p>
                          </w:txbxContent>
                        </wps:txbx>
                        <wps:bodyPr horzOverflow="overflow" vert="horz" lIns="0" tIns="0" rIns="0" bIns="0" rtlCol="0">
                          <a:noAutofit/>
                        </wps:bodyPr>
                      </wps:wsp>
                      <wps:wsp>
                        <wps:cNvPr id="14499" name="Rectangle 14499"/>
                        <wps:cNvSpPr/>
                        <wps:spPr>
                          <a:xfrm>
                            <a:off x="2197377" y="1655559"/>
                            <a:ext cx="242347" cy="81005"/>
                          </a:xfrm>
                          <a:prstGeom prst="rect">
                            <a:avLst/>
                          </a:prstGeom>
                          <a:ln>
                            <a:noFill/>
                          </a:ln>
                        </wps:spPr>
                        <wps:txbx>
                          <w:txbxContent>
                            <w:p w14:paraId="2A978F71" w14:textId="77777777" w:rsidR="006E2FA2" w:rsidRDefault="006E2FA2">
                              <w:pPr>
                                <w:spacing w:after="160" w:line="259" w:lineRule="auto"/>
                                <w:ind w:left="0" w:firstLine="0"/>
                                <w:jc w:val="left"/>
                              </w:pPr>
                              <w:r>
                                <w:rPr>
                                  <w:color w:val="141414"/>
                                  <w:spacing w:val="-2"/>
                                  <w:w w:val="93"/>
                                  <w:sz w:val="7"/>
                                </w:rPr>
                                <w:t>AreaName</w:t>
                              </w:r>
                            </w:p>
                          </w:txbxContent>
                        </wps:txbx>
                        <wps:bodyPr horzOverflow="overflow" vert="horz" lIns="0" tIns="0" rIns="0" bIns="0" rtlCol="0">
                          <a:noAutofit/>
                        </wps:bodyPr>
                      </wps:wsp>
                      <wps:wsp>
                        <wps:cNvPr id="14500" name="Rectangle 14500"/>
                        <wps:cNvSpPr/>
                        <wps:spPr>
                          <a:xfrm>
                            <a:off x="2197377" y="1706365"/>
                            <a:ext cx="392682" cy="81006"/>
                          </a:xfrm>
                          <a:prstGeom prst="rect">
                            <a:avLst/>
                          </a:prstGeom>
                          <a:ln>
                            <a:noFill/>
                          </a:ln>
                        </wps:spPr>
                        <wps:txbx>
                          <w:txbxContent>
                            <w:p w14:paraId="65A21E40" w14:textId="77777777" w:rsidR="006E2FA2" w:rsidRDefault="006E2FA2">
                              <w:pPr>
                                <w:spacing w:after="160" w:line="259" w:lineRule="auto"/>
                                <w:ind w:left="0" w:firstLine="0"/>
                                <w:jc w:val="left"/>
                              </w:pPr>
                              <w:r>
                                <w:rPr>
                                  <w:color w:val="141414"/>
                                  <w:spacing w:val="-2"/>
                                  <w:w w:val="119"/>
                                  <w:sz w:val="7"/>
                                </w:rPr>
                                <w:t>AreaTerritory</w:t>
                              </w:r>
                            </w:p>
                          </w:txbxContent>
                        </wps:txbx>
                        <wps:bodyPr horzOverflow="overflow" vert="horz" lIns="0" tIns="0" rIns="0" bIns="0" rtlCol="0">
                          <a:noAutofit/>
                        </wps:bodyPr>
                      </wps:wsp>
                      <wps:wsp>
                        <wps:cNvPr id="14501" name="Rectangle 14501"/>
                        <wps:cNvSpPr/>
                        <wps:spPr>
                          <a:xfrm>
                            <a:off x="2197377" y="1757172"/>
                            <a:ext cx="392682" cy="81005"/>
                          </a:xfrm>
                          <a:prstGeom prst="rect">
                            <a:avLst/>
                          </a:prstGeom>
                          <a:ln>
                            <a:noFill/>
                          </a:ln>
                        </wps:spPr>
                        <wps:txbx>
                          <w:txbxContent>
                            <w:p w14:paraId="28AB99A7" w14:textId="77777777" w:rsidR="006E2FA2" w:rsidRDefault="006E2FA2">
                              <w:pPr>
                                <w:spacing w:after="160" w:line="259" w:lineRule="auto"/>
                                <w:ind w:left="0" w:firstLine="0"/>
                                <w:jc w:val="left"/>
                              </w:pPr>
                              <w:r>
                                <w:rPr>
                                  <w:color w:val="141414"/>
                                  <w:spacing w:val="-2"/>
                                  <w:w w:val="119"/>
                                  <w:sz w:val="7"/>
                                </w:rPr>
                                <w:t>AreaTerritory</w:t>
                              </w:r>
                            </w:p>
                          </w:txbxContent>
                        </wps:txbx>
                        <wps:bodyPr horzOverflow="overflow" vert="horz" lIns="0" tIns="0" rIns="0" bIns="0" rtlCol="0">
                          <a:noAutofit/>
                        </wps:bodyPr>
                      </wps:wsp>
                      <wps:wsp>
                        <wps:cNvPr id="14502" name="Rectangle 14502"/>
                        <wps:cNvSpPr/>
                        <wps:spPr>
                          <a:xfrm>
                            <a:off x="2197377" y="1807978"/>
                            <a:ext cx="362579" cy="81005"/>
                          </a:xfrm>
                          <a:prstGeom prst="rect">
                            <a:avLst/>
                          </a:prstGeom>
                          <a:ln>
                            <a:noFill/>
                          </a:ln>
                        </wps:spPr>
                        <wps:txbx>
                          <w:txbxContent>
                            <w:p w14:paraId="5C7F71A6" w14:textId="77777777" w:rsidR="006E2FA2" w:rsidRDefault="006E2FA2">
                              <w:pPr>
                                <w:spacing w:after="160" w:line="259" w:lineRule="auto"/>
                                <w:ind w:left="0" w:firstLine="0"/>
                                <w:jc w:val="left"/>
                              </w:pPr>
                              <w:r>
                                <w:rPr>
                                  <w:color w:val="141414"/>
                                  <w:spacing w:val="-2"/>
                                  <w:w w:val="115"/>
                                  <w:sz w:val="7"/>
                                </w:rPr>
                                <w:t>AreaRelation</w:t>
                              </w:r>
                            </w:p>
                          </w:txbxContent>
                        </wps:txbx>
                        <wps:bodyPr horzOverflow="overflow" vert="horz" lIns="0" tIns="0" rIns="0" bIns="0" rtlCol="0">
                          <a:noAutofit/>
                        </wps:bodyPr>
                      </wps:wsp>
                      <wps:wsp>
                        <wps:cNvPr id="14503" name="Rectangle 14503"/>
                        <wps:cNvSpPr/>
                        <wps:spPr>
                          <a:xfrm>
                            <a:off x="2197377" y="1858784"/>
                            <a:ext cx="362579" cy="81005"/>
                          </a:xfrm>
                          <a:prstGeom prst="rect">
                            <a:avLst/>
                          </a:prstGeom>
                          <a:ln>
                            <a:noFill/>
                          </a:ln>
                        </wps:spPr>
                        <wps:txbx>
                          <w:txbxContent>
                            <w:p w14:paraId="17780143" w14:textId="77777777" w:rsidR="006E2FA2" w:rsidRDefault="006E2FA2">
                              <w:pPr>
                                <w:spacing w:after="160" w:line="259" w:lineRule="auto"/>
                                <w:ind w:left="0" w:firstLine="0"/>
                                <w:jc w:val="left"/>
                              </w:pPr>
                              <w:r>
                                <w:rPr>
                                  <w:color w:val="141414"/>
                                  <w:spacing w:val="-2"/>
                                  <w:w w:val="115"/>
                                  <w:sz w:val="7"/>
                                </w:rPr>
                                <w:t>AreaRelation</w:t>
                              </w:r>
                            </w:p>
                          </w:txbxContent>
                        </wps:txbx>
                        <wps:bodyPr horzOverflow="overflow" vert="horz" lIns="0" tIns="0" rIns="0" bIns="0" rtlCol="0">
                          <a:noAutofit/>
                        </wps:bodyPr>
                      </wps:wsp>
                      <wps:wsp>
                        <wps:cNvPr id="14504" name="Rectangle 14504"/>
                        <wps:cNvSpPr/>
                        <wps:spPr>
                          <a:xfrm>
                            <a:off x="2197377" y="1909590"/>
                            <a:ext cx="452767" cy="81005"/>
                          </a:xfrm>
                          <a:prstGeom prst="rect">
                            <a:avLst/>
                          </a:prstGeom>
                          <a:ln>
                            <a:noFill/>
                          </a:ln>
                        </wps:spPr>
                        <wps:txbx>
                          <w:txbxContent>
                            <w:p w14:paraId="1924A212" w14:textId="77777777" w:rsidR="006E2FA2" w:rsidRDefault="006E2FA2">
                              <w:pPr>
                                <w:spacing w:after="160" w:line="259" w:lineRule="auto"/>
                                <w:ind w:left="0" w:firstLine="0"/>
                                <w:jc w:val="left"/>
                              </w:pPr>
                              <w:r>
                                <w:rPr>
                                  <w:color w:val="141414"/>
                                  <w:spacing w:val="-2"/>
                                  <w:w w:val="112"/>
                                  <w:sz w:val="7"/>
                                </w:rPr>
                                <w:t>AreaRecognition</w:t>
                              </w:r>
                            </w:p>
                          </w:txbxContent>
                        </wps:txbx>
                        <wps:bodyPr horzOverflow="overflow" vert="horz" lIns="0" tIns="0" rIns="0" bIns="0" rtlCol="0">
                          <a:noAutofit/>
                        </wps:bodyPr>
                      </wps:wsp>
                      <wps:wsp>
                        <wps:cNvPr id="14505" name="Rectangle 14505"/>
                        <wps:cNvSpPr/>
                        <wps:spPr>
                          <a:xfrm>
                            <a:off x="2197377" y="1960396"/>
                            <a:ext cx="452767" cy="81005"/>
                          </a:xfrm>
                          <a:prstGeom prst="rect">
                            <a:avLst/>
                          </a:prstGeom>
                          <a:ln>
                            <a:noFill/>
                          </a:ln>
                        </wps:spPr>
                        <wps:txbx>
                          <w:txbxContent>
                            <w:p w14:paraId="6493382B" w14:textId="77777777" w:rsidR="006E2FA2" w:rsidRDefault="006E2FA2">
                              <w:pPr>
                                <w:spacing w:after="160" w:line="259" w:lineRule="auto"/>
                                <w:ind w:left="0" w:firstLine="0"/>
                                <w:jc w:val="left"/>
                              </w:pPr>
                              <w:r>
                                <w:rPr>
                                  <w:color w:val="141414"/>
                                  <w:spacing w:val="-2"/>
                                  <w:w w:val="112"/>
                                  <w:sz w:val="7"/>
                                </w:rPr>
                                <w:t>AreaRecognition</w:t>
                              </w:r>
                            </w:p>
                          </w:txbxContent>
                        </wps:txbx>
                        <wps:bodyPr horzOverflow="overflow" vert="horz" lIns="0" tIns="0" rIns="0" bIns="0" rtlCol="0">
                          <a:noAutofit/>
                        </wps:bodyPr>
                      </wps:wsp>
                      <wps:wsp>
                        <wps:cNvPr id="14506" name="Shape 14506"/>
                        <wps:cNvSpPr/>
                        <wps:spPr>
                          <a:xfrm>
                            <a:off x="1765512" y="2337080"/>
                            <a:ext cx="685883" cy="177822"/>
                          </a:xfrm>
                          <a:custGeom>
                            <a:avLst/>
                            <a:gdLst/>
                            <a:ahLst/>
                            <a:cxnLst/>
                            <a:rect l="0" t="0" r="0" b="0"/>
                            <a:pathLst>
                              <a:path w="685883" h="177822">
                                <a:moveTo>
                                  <a:pt x="25403" y="0"/>
                                </a:moveTo>
                                <a:lnTo>
                                  <a:pt x="660479" y="0"/>
                                </a:lnTo>
                                <a:cubicBezTo>
                                  <a:pt x="674572" y="0"/>
                                  <a:pt x="685883" y="11343"/>
                                  <a:pt x="685883" y="25403"/>
                                </a:cubicBezTo>
                                <a:lnTo>
                                  <a:pt x="685883" y="152419"/>
                                </a:lnTo>
                                <a:cubicBezTo>
                                  <a:pt x="685883" y="166511"/>
                                  <a:pt x="674572" y="177822"/>
                                  <a:pt x="660479" y="177822"/>
                                </a:cubicBezTo>
                                <a:lnTo>
                                  <a:pt x="25403" y="177822"/>
                                </a:lnTo>
                                <a:cubicBezTo>
                                  <a:pt x="11343" y="177822"/>
                                  <a:pt x="0" y="166511"/>
                                  <a:pt x="0" y="152419"/>
                                </a:cubicBezTo>
                                <a:lnTo>
                                  <a:pt x="0" y="25403"/>
                                </a:lnTo>
                                <a:cubicBezTo>
                                  <a:pt x="0" y="11343"/>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07" name="Rectangle 14507"/>
                        <wps:cNvSpPr/>
                        <wps:spPr>
                          <a:xfrm>
                            <a:off x="2045415" y="2351359"/>
                            <a:ext cx="170282" cy="108007"/>
                          </a:xfrm>
                          <a:prstGeom prst="rect">
                            <a:avLst/>
                          </a:prstGeom>
                          <a:ln>
                            <a:noFill/>
                          </a:ln>
                        </wps:spPr>
                        <wps:txbx>
                          <w:txbxContent>
                            <w:p w14:paraId="42030B92" w14:textId="77777777" w:rsidR="006E2FA2" w:rsidRDefault="006E2FA2">
                              <w:pPr>
                                <w:spacing w:after="160" w:line="259" w:lineRule="auto"/>
                                <w:ind w:left="0" w:firstLine="0"/>
                                <w:jc w:val="left"/>
                              </w:pPr>
                              <w:r>
                                <w:rPr>
                                  <w:color w:val="121212"/>
                                  <w:w w:val="112"/>
                                  <w:sz w:val="10"/>
                                </w:rPr>
                                <w:t>Area</w:t>
                              </w:r>
                            </w:p>
                          </w:txbxContent>
                        </wps:txbx>
                        <wps:bodyPr horzOverflow="overflow" vert="horz" lIns="0" tIns="0" rIns="0" bIns="0" rtlCol="0">
                          <a:noAutofit/>
                        </wps:bodyPr>
                      </wps:wsp>
                      <wps:wsp>
                        <wps:cNvPr id="14508" name="Shape 14508"/>
                        <wps:cNvSpPr/>
                        <wps:spPr>
                          <a:xfrm>
                            <a:off x="1765512" y="2438693"/>
                            <a:ext cx="685883" cy="0"/>
                          </a:xfrm>
                          <a:custGeom>
                            <a:avLst/>
                            <a:gdLst/>
                            <a:ahLst/>
                            <a:cxnLst/>
                            <a:rect l="0" t="0" r="0" b="0"/>
                            <a:pathLst>
                              <a:path w="685883">
                                <a:moveTo>
                                  <a:pt x="0" y="0"/>
                                </a:moveTo>
                                <a:lnTo>
                                  <a:pt x="685883"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10" name="Rectangle 19410"/>
                        <wps:cNvSpPr/>
                        <wps:spPr>
                          <a:xfrm>
                            <a:off x="1790735" y="2443054"/>
                            <a:ext cx="351388" cy="81005"/>
                          </a:xfrm>
                          <a:prstGeom prst="rect">
                            <a:avLst/>
                          </a:prstGeom>
                          <a:ln>
                            <a:noFill/>
                          </a:ln>
                        </wps:spPr>
                        <wps:txbx>
                          <w:txbxContent>
                            <w:p w14:paraId="63DCE196" w14:textId="77777777" w:rsidR="006E2FA2" w:rsidRDefault="006E2FA2">
                              <w:pPr>
                                <w:spacing w:after="160" w:line="259" w:lineRule="auto"/>
                                <w:ind w:left="0" w:firstLine="0"/>
                                <w:jc w:val="left"/>
                              </w:pPr>
                              <w:r>
                                <w:rPr>
                                  <w:w w:val="106"/>
                                  <w:sz w:val="7"/>
                                </w:rPr>
                                <w:t>formal_name</w:t>
                              </w:r>
                            </w:p>
                          </w:txbxContent>
                        </wps:txbx>
                        <wps:bodyPr horzOverflow="overflow" vert="horz" lIns="0" tIns="0" rIns="0" bIns="0" rtlCol="0">
                          <a:noAutofit/>
                        </wps:bodyPr>
                      </wps:wsp>
                      <wps:wsp>
                        <wps:cNvPr id="19411" name="Rectangle 19411"/>
                        <wps:cNvSpPr/>
                        <wps:spPr>
                          <a:xfrm>
                            <a:off x="2146570" y="2443054"/>
                            <a:ext cx="287533" cy="81005"/>
                          </a:xfrm>
                          <a:prstGeom prst="rect">
                            <a:avLst/>
                          </a:prstGeom>
                          <a:ln>
                            <a:noFill/>
                          </a:ln>
                        </wps:spPr>
                        <wps:txbx>
                          <w:txbxContent>
                            <w:p w14:paraId="10216DD8" w14:textId="77777777" w:rsidR="006E2FA2" w:rsidRDefault="006E2FA2">
                              <w:pPr>
                                <w:spacing w:after="160" w:line="259" w:lineRule="auto"/>
                                <w:ind w:left="0" w:firstLine="0"/>
                                <w:jc w:val="left"/>
                              </w:pPr>
                              <w:r>
                                <w:rPr>
                                  <w:w w:val="123"/>
                                  <w:sz w:val="7"/>
                                </w:rPr>
                                <w:t>Multilang</w:t>
                              </w:r>
                            </w:p>
                          </w:txbxContent>
                        </wps:txbx>
                        <wps:bodyPr horzOverflow="overflow" vert="horz" lIns="0" tIns="0" rIns="0" bIns="0" rtlCol="0">
                          <a:noAutofit/>
                        </wps:bodyPr>
                      </wps:wsp>
                      <wps:wsp>
                        <wps:cNvPr id="14510" name="Shape 14510"/>
                        <wps:cNvSpPr/>
                        <wps:spPr>
                          <a:xfrm>
                            <a:off x="1740109" y="2743529"/>
                            <a:ext cx="736689" cy="279434"/>
                          </a:xfrm>
                          <a:custGeom>
                            <a:avLst/>
                            <a:gdLst/>
                            <a:ahLst/>
                            <a:cxnLst/>
                            <a:rect l="0" t="0" r="0" b="0"/>
                            <a:pathLst>
                              <a:path w="736689" h="279434">
                                <a:moveTo>
                                  <a:pt x="25403" y="0"/>
                                </a:moveTo>
                                <a:lnTo>
                                  <a:pt x="711286" y="0"/>
                                </a:lnTo>
                                <a:cubicBezTo>
                                  <a:pt x="725378" y="0"/>
                                  <a:pt x="736689" y="11343"/>
                                  <a:pt x="736689" y="25403"/>
                                </a:cubicBezTo>
                                <a:lnTo>
                                  <a:pt x="736689" y="254031"/>
                                </a:lnTo>
                                <a:cubicBezTo>
                                  <a:pt x="736689" y="268123"/>
                                  <a:pt x="725378" y="279434"/>
                                  <a:pt x="711286" y="279434"/>
                                </a:cubicBezTo>
                                <a:lnTo>
                                  <a:pt x="25403" y="279434"/>
                                </a:lnTo>
                                <a:cubicBezTo>
                                  <a:pt x="11343" y="279434"/>
                                  <a:pt x="0" y="268123"/>
                                  <a:pt x="0" y="254031"/>
                                </a:cubicBezTo>
                                <a:lnTo>
                                  <a:pt x="0" y="25403"/>
                                </a:lnTo>
                                <a:cubicBezTo>
                                  <a:pt x="0" y="11343"/>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11" name="Rectangle 14511"/>
                        <wps:cNvSpPr/>
                        <wps:spPr>
                          <a:xfrm>
                            <a:off x="1901257" y="2757808"/>
                            <a:ext cx="553659" cy="108008"/>
                          </a:xfrm>
                          <a:prstGeom prst="rect">
                            <a:avLst/>
                          </a:prstGeom>
                          <a:ln>
                            <a:noFill/>
                          </a:ln>
                        </wps:spPr>
                        <wps:txbx>
                          <w:txbxContent>
                            <w:p w14:paraId="59432FC1" w14:textId="77777777" w:rsidR="006E2FA2" w:rsidRDefault="006E2FA2">
                              <w:pPr>
                                <w:spacing w:after="160" w:line="259" w:lineRule="auto"/>
                                <w:ind w:left="0" w:firstLine="0"/>
                                <w:jc w:val="left"/>
                              </w:pPr>
                              <w:r>
                                <w:rPr>
                                  <w:color w:val="121212"/>
                                  <w:w w:val="126"/>
                                  <w:sz w:val="10"/>
                                </w:rPr>
                                <w:t>AreaTerritory</w:t>
                              </w:r>
                            </w:p>
                          </w:txbxContent>
                        </wps:txbx>
                        <wps:bodyPr horzOverflow="overflow" vert="horz" lIns="0" tIns="0" rIns="0" bIns="0" rtlCol="0">
                          <a:noAutofit/>
                        </wps:bodyPr>
                      </wps:wsp>
                      <wps:wsp>
                        <wps:cNvPr id="14512" name="Shape 14512"/>
                        <wps:cNvSpPr/>
                        <wps:spPr>
                          <a:xfrm>
                            <a:off x="1740109" y="2845142"/>
                            <a:ext cx="736689" cy="0"/>
                          </a:xfrm>
                          <a:custGeom>
                            <a:avLst/>
                            <a:gdLst/>
                            <a:ahLst/>
                            <a:cxnLst/>
                            <a:rect l="0" t="0" r="0" b="0"/>
                            <a:pathLst>
                              <a:path w="736689">
                                <a:moveTo>
                                  <a:pt x="0" y="0"/>
                                </a:moveTo>
                                <a:lnTo>
                                  <a:pt x="736689"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13" name="Rectangle 14513"/>
                        <wps:cNvSpPr/>
                        <wps:spPr>
                          <a:xfrm>
                            <a:off x="1765332" y="2900310"/>
                            <a:ext cx="479282" cy="81005"/>
                          </a:xfrm>
                          <a:prstGeom prst="rect">
                            <a:avLst/>
                          </a:prstGeom>
                          <a:ln>
                            <a:noFill/>
                          </a:ln>
                        </wps:spPr>
                        <wps:txbx>
                          <w:txbxContent>
                            <w:p w14:paraId="6C84E085" w14:textId="77777777" w:rsidR="006E2FA2" w:rsidRDefault="006E2FA2">
                              <w:pPr>
                                <w:spacing w:after="160" w:line="259" w:lineRule="auto"/>
                                <w:ind w:left="0" w:firstLine="0"/>
                                <w:jc w:val="left"/>
                              </w:pPr>
                              <w:r>
                                <w:rPr>
                                  <w:w w:val="123"/>
                                  <w:sz w:val="7"/>
                                </w:rPr>
                                <w:t>representative_</w:t>
                              </w:r>
                            </w:p>
                          </w:txbxContent>
                        </wps:txbx>
                        <wps:bodyPr horzOverflow="overflow" vert="horz" lIns="0" tIns="0" rIns="0" bIns="0" rtlCol="0">
                          <a:noAutofit/>
                        </wps:bodyPr>
                      </wps:wsp>
                      <wps:wsp>
                        <wps:cNvPr id="14514" name="Rectangle 14514"/>
                        <wps:cNvSpPr/>
                        <wps:spPr>
                          <a:xfrm>
                            <a:off x="1765332" y="2957467"/>
                            <a:ext cx="159639" cy="81005"/>
                          </a:xfrm>
                          <a:prstGeom prst="rect">
                            <a:avLst/>
                          </a:prstGeom>
                          <a:ln>
                            <a:noFill/>
                          </a:ln>
                        </wps:spPr>
                        <wps:txbx>
                          <w:txbxContent>
                            <w:p w14:paraId="42341A3F" w14:textId="77777777" w:rsidR="006E2FA2" w:rsidRDefault="006E2FA2">
                              <w:pPr>
                                <w:spacing w:after="160" w:line="259" w:lineRule="auto"/>
                                <w:ind w:left="0" w:firstLine="0"/>
                                <w:jc w:val="left"/>
                              </w:pPr>
                              <w:proofErr w:type="gramStart"/>
                              <w:r>
                                <w:rPr>
                                  <w:w w:val="124"/>
                                  <w:sz w:val="7"/>
                                </w:rPr>
                                <w:t>point</w:t>
                              </w:r>
                              <w:proofErr w:type="gramEnd"/>
                            </w:p>
                          </w:txbxContent>
                        </wps:txbx>
                        <wps:bodyPr horzOverflow="overflow" vert="horz" lIns="0" tIns="0" rIns="0" bIns="0" rtlCol="0">
                          <a:noAutofit/>
                        </wps:bodyPr>
                      </wps:wsp>
                      <wps:wsp>
                        <wps:cNvPr id="14515" name="Rectangle 14515"/>
                        <wps:cNvSpPr/>
                        <wps:spPr>
                          <a:xfrm>
                            <a:off x="2145834" y="2951116"/>
                            <a:ext cx="159639" cy="81005"/>
                          </a:xfrm>
                          <a:prstGeom prst="rect">
                            <a:avLst/>
                          </a:prstGeom>
                          <a:ln>
                            <a:noFill/>
                          </a:ln>
                        </wps:spPr>
                        <wps:txbx>
                          <w:txbxContent>
                            <w:p w14:paraId="1A749071" w14:textId="77777777" w:rsidR="006E2FA2" w:rsidRDefault="006E2FA2">
                              <w:pPr>
                                <w:spacing w:after="160" w:line="259" w:lineRule="auto"/>
                                <w:ind w:left="0" w:firstLine="0"/>
                                <w:jc w:val="left"/>
                              </w:pPr>
                              <w:r>
                                <w:rPr>
                                  <w:w w:val="125"/>
                                  <w:sz w:val="7"/>
                                </w:rPr>
                                <w:t>Point</w:t>
                              </w:r>
                            </w:p>
                          </w:txbxContent>
                        </wps:txbx>
                        <wps:bodyPr horzOverflow="overflow" vert="horz" lIns="0" tIns="0" rIns="0" bIns="0" rtlCol="0">
                          <a:noAutofit/>
                        </wps:bodyPr>
                      </wps:wsp>
                      <wps:wsp>
                        <wps:cNvPr id="14516" name="Shape 14516"/>
                        <wps:cNvSpPr/>
                        <wps:spPr>
                          <a:xfrm>
                            <a:off x="1737410" y="3149978"/>
                            <a:ext cx="736688" cy="279433"/>
                          </a:xfrm>
                          <a:custGeom>
                            <a:avLst/>
                            <a:gdLst/>
                            <a:ahLst/>
                            <a:cxnLst/>
                            <a:rect l="0" t="0" r="0" b="0"/>
                            <a:pathLst>
                              <a:path w="736688" h="279433">
                                <a:moveTo>
                                  <a:pt x="25403" y="0"/>
                                </a:moveTo>
                                <a:lnTo>
                                  <a:pt x="711285" y="0"/>
                                </a:lnTo>
                                <a:cubicBezTo>
                                  <a:pt x="725353" y="0"/>
                                  <a:pt x="736688" y="11343"/>
                                  <a:pt x="736688" y="25403"/>
                                </a:cubicBezTo>
                                <a:lnTo>
                                  <a:pt x="736688" y="254030"/>
                                </a:lnTo>
                                <a:cubicBezTo>
                                  <a:pt x="736688" y="268122"/>
                                  <a:pt x="725353" y="279433"/>
                                  <a:pt x="711285" y="279433"/>
                                </a:cubicBezTo>
                                <a:lnTo>
                                  <a:pt x="25403" y="279433"/>
                                </a:lnTo>
                                <a:cubicBezTo>
                                  <a:pt x="11311" y="279433"/>
                                  <a:pt x="0" y="268122"/>
                                  <a:pt x="0" y="254030"/>
                                </a:cubicBezTo>
                                <a:lnTo>
                                  <a:pt x="0" y="25403"/>
                                </a:lnTo>
                                <a:cubicBezTo>
                                  <a:pt x="0" y="11343"/>
                                  <a:pt x="11311"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17" name="Rectangle 14517"/>
                        <wps:cNvSpPr/>
                        <wps:spPr>
                          <a:xfrm>
                            <a:off x="1948308" y="3164257"/>
                            <a:ext cx="425948" cy="108008"/>
                          </a:xfrm>
                          <a:prstGeom prst="rect">
                            <a:avLst/>
                          </a:prstGeom>
                          <a:ln>
                            <a:noFill/>
                          </a:ln>
                        </wps:spPr>
                        <wps:txbx>
                          <w:txbxContent>
                            <w:p w14:paraId="20CE3F4F" w14:textId="77777777" w:rsidR="006E2FA2" w:rsidRDefault="006E2FA2">
                              <w:pPr>
                                <w:spacing w:after="160" w:line="259" w:lineRule="auto"/>
                                <w:ind w:left="0" w:firstLine="0"/>
                                <w:jc w:val="left"/>
                              </w:pPr>
                              <w:r>
                                <w:rPr>
                                  <w:color w:val="141414"/>
                                  <w:w w:val="113"/>
                                  <w:sz w:val="10"/>
                                </w:rPr>
                                <w:t>AreaBorder</w:t>
                              </w:r>
                            </w:p>
                          </w:txbxContent>
                        </wps:txbx>
                        <wps:bodyPr horzOverflow="overflow" vert="horz" lIns="0" tIns="0" rIns="0" bIns="0" rtlCol="0">
                          <a:noAutofit/>
                        </wps:bodyPr>
                      </wps:wsp>
                      <wps:wsp>
                        <wps:cNvPr id="14518" name="Shape 14518"/>
                        <wps:cNvSpPr/>
                        <wps:spPr>
                          <a:xfrm>
                            <a:off x="1737410" y="3251590"/>
                            <a:ext cx="736688" cy="0"/>
                          </a:xfrm>
                          <a:custGeom>
                            <a:avLst/>
                            <a:gdLst/>
                            <a:ahLst/>
                            <a:cxnLst/>
                            <a:rect l="0" t="0" r="0" b="0"/>
                            <a:pathLst>
                              <a:path w="736688">
                                <a:moveTo>
                                  <a:pt x="0" y="0"/>
                                </a:moveTo>
                                <a:lnTo>
                                  <a:pt x="73668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19" name="Rectangle 14519"/>
                        <wps:cNvSpPr/>
                        <wps:spPr>
                          <a:xfrm>
                            <a:off x="1762607" y="3255952"/>
                            <a:ext cx="287533" cy="81005"/>
                          </a:xfrm>
                          <a:prstGeom prst="rect">
                            <a:avLst/>
                          </a:prstGeom>
                          <a:ln>
                            <a:noFill/>
                          </a:ln>
                        </wps:spPr>
                        <wps:txbx>
                          <w:txbxContent>
                            <w:p w14:paraId="220E24F1" w14:textId="77777777" w:rsidR="006E2FA2" w:rsidRDefault="006E2FA2">
                              <w:pPr>
                                <w:spacing w:after="160" w:line="259" w:lineRule="auto"/>
                                <w:ind w:left="0" w:firstLine="0"/>
                                <w:jc w:val="left"/>
                              </w:pPr>
                              <w:proofErr w:type="gramStart"/>
                              <w:r>
                                <w:rPr>
                                  <w:color w:val="141414"/>
                                  <w:w w:val="140"/>
                                  <w:sz w:val="7"/>
                                </w:rPr>
                                <w:t>territory</w:t>
                              </w:r>
                              <w:proofErr w:type="gramEnd"/>
                            </w:p>
                          </w:txbxContent>
                        </wps:txbx>
                        <wps:bodyPr horzOverflow="overflow" vert="horz" lIns="0" tIns="0" rIns="0" bIns="0" rtlCol="0">
                          <a:noAutofit/>
                        </wps:bodyPr>
                      </wps:wsp>
                      <wps:wsp>
                        <wps:cNvPr id="14520" name="Rectangle 14520"/>
                        <wps:cNvSpPr/>
                        <wps:spPr>
                          <a:xfrm>
                            <a:off x="1762607" y="3306758"/>
                            <a:ext cx="319460" cy="81005"/>
                          </a:xfrm>
                          <a:prstGeom prst="rect">
                            <a:avLst/>
                          </a:prstGeom>
                          <a:ln>
                            <a:noFill/>
                          </a:ln>
                        </wps:spPr>
                        <wps:txbx>
                          <w:txbxContent>
                            <w:p w14:paraId="4497EE0D" w14:textId="77777777" w:rsidR="006E2FA2" w:rsidRDefault="006E2FA2">
                              <w:pPr>
                                <w:spacing w:after="160" w:line="259" w:lineRule="auto"/>
                                <w:ind w:left="0" w:firstLine="0"/>
                                <w:jc w:val="left"/>
                              </w:pPr>
                              <w:proofErr w:type="gramStart"/>
                              <w:r>
                                <w:rPr>
                                  <w:color w:val="141414"/>
                                  <w:w w:val="125"/>
                                  <w:sz w:val="7"/>
                                </w:rPr>
                                <w:t>borderline</w:t>
                              </w:r>
                              <w:proofErr w:type="gramEnd"/>
                            </w:p>
                          </w:txbxContent>
                        </wps:txbx>
                        <wps:bodyPr horzOverflow="overflow" vert="horz" lIns="0" tIns="0" rIns="0" bIns="0" rtlCol="0">
                          <a:noAutofit/>
                        </wps:bodyPr>
                      </wps:wsp>
                      <wps:wsp>
                        <wps:cNvPr id="14521" name="Rectangle 14521"/>
                        <wps:cNvSpPr/>
                        <wps:spPr>
                          <a:xfrm>
                            <a:off x="2093040" y="3255952"/>
                            <a:ext cx="415244" cy="81005"/>
                          </a:xfrm>
                          <a:prstGeom prst="rect">
                            <a:avLst/>
                          </a:prstGeom>
                          <a:ln>
                            <a:noFill/>
                          </a:ln>
                        </wps:spPr>
                        <wps:txbx>
                          <w:txbxContent>
                            <w:p w14:paraId="39E9FE90" w14:textId="77777777" w:rsidR="006E2FA2" w:rsidRDefault="006E2FA2">
                              <w:pPr>
                                <w:spacing w:after="160" w:line="259" w:lineRule="auto"/>
                                <w:ind w:left="0" w:firstLine="0"/>
                                <w:jc w:val="left"/>
                              </w:pPr>
                              <w:r>
                                <w:rPr>
                                  <w:color w:val="141414"/>
                                  <w:w w:val="126"/>
                                  <w:sz w:val="7"/>
                                </w:rPr>
                                <w:t>AreaTerritory</w:t>
                              </w:r>
                            </w:p>
                          </w:txbxContent>
                        </wps:txbx>
                        <wps:bodyPr horzOverflow="overflow" vert="horz" lIns="0" tIns="0" rIns="0" bIns="0" rtlCol="0">
                          <a:noAutofit/>
                        </wps:bodyPr>
                      </wps:wsp>
                      <wps:wsp>
                        <wps:cNvPr id="14522" name="Rectangle 14522"/>
                        <wps:cNvSpPr/>
                        <wps:spPr>
                          <a:xfrm>
                            <a:off x="2093040" y="3306758"/>
                            <a:ext cx="319460" cy="81005"/>
                          </a:xfrm>
                          <a:prstGeom prst="rect">
                            <a:avLst/>
                          </a:prstGeom>
                          <a:ln>
                            <a:noFill/>
                          </a:ln>
                        </wps:spPr>
                        <wps:txbx>
                          <w:txbxContent>
                            <w:p w14:paraId="4D0A7AA5" w14:textId="77777777" w:rsidR="006E2FA2" w:rsidRDefault="006E2FA2">
                              <w:pPr>
                                <w:spacing w:after="160" w:line="259" w:lineRule="auto"/>
                                <w:ind w:left="0" w:firstLine="0"/>
                                <w:jc w:val="left"/>
                              </w:pPr>
                              <w:r>
                                <w:rPr>
                                  <w:color w:val="141414"/>
                                  <w:w w:val="131"/>
                                  <w:sz w:val="7"/>
                                </w:rPr>
                                <w:t>LineString</w:t>
                              </w:r>
                            </w:p>
                          </w:txbxContent>
                        </wps:txbx>
                        <wps:bodyPr horzOverflow="overflow" vert="horz" lIns="0" tIns="0" rIns="0" bIns="0" rtlCol="0">
                          <a:noAutofit/>
                        </wps:bodyPr>
                      </wps:wsp>
                      <wps:wsp>
                        <wps:cNvPr id="19437" name="Rectangle 19437"/>
                        <wps:cNvSpPr/>
                        <wps:spPr>
                          <a:xfrm>
                            <a:off x="2093066" y="3357565"/>
                            <a:ext cx="351388" cy="81005"/>
                          </a:xfrm>
                          <a:prstGeom prst="rect">
                            <a:avLst/>
                          </a:prstGeom>
                          <a:ln>
                            <a:noFill/>
                          </a:ln>
                        </wps:spPr>
                        <wps:txbx>
                          <w:txbxContent>
                            <w:p w14:paraId="48C4344A" w14:textId="77777777" w:rsidR="006E2FA2" w:rsidRDefault="006E2FA2">
                              <w:pPr>
                                <w:spacing w:after="160" w:line="259" w:lineRule="auto"/>
                                <w:ind w:left="0" w:firstLine="0"/>
                                <w:jc w:val="left"/>
                              </w:pPr>
                              <w:proofErr w:type="gramStart"/>
                              <w:r>
                                <w:rPr>
                                  <w:color w:val="141414"/>
                                  <w:w w:val="146"/>
                                  <w:sz w:val="7"/>
                                </w:rPr>
                                <w:t>float[</w:t>
                              </w:r>
                              <w:proofErr w:type="gramEnd"/>
                              <w:r>
                                <w:rPr>
                                  <w:color w:val="141414"/>
                                  <w:w w:val="146"/>
                                  <w:sz w:val="7"/>
                                </w:rPr>
                                <w:t>0..1]</w:t>
                              </w:r>
                            </w:p>
                          </w:txbxContent>
                        </wps:txbx>
                        <wps:bodyPr horzOverflow="overflow" vert="horz" lIns="0" tIns="0" rIns="0" bIns="0" rtlCol="0">
                          <a:noAutofit/>
                        </wps:bodyPr>
                      </wps:wsp>
                      <wps:wsp>
                        <wps:cNvPr id="19436" name="Rectangle 19436"/>
                        <wps:cNvSpPr/>
                        <wps:spPr>
                          <a:xfrm>
                            <a:off x="1762607" y="3357565"/>
                            <a:ext cx="287533" cy="81005"/>
                          </a:xfrm>
                          <a:prstGeom prst="rect">
                            <a:avLst/>
                          </a:prstGeom>
                          <a:ln>
                            <a:noFill/>
                          </a:ln>
                        </wps:spPr>
                        <wps:txbx>
                          <w:txbxContent>
                            <w:p w14:paraId="4750815F" w14:textId="77777777" w:rsidR="006E2FA2" w:rsidRDefault="006E2FA2">
                              <w:pPr>
                                <w:spacing w:after="160" w:line="259" w:lineRule="auto"/>
                                <w:ind w:left="0" w:firstLine="0"/>
                                <w:jc w:val="left"/>
                              </w:pPr>
                              <w:proofErr w:type="gramStart"/>
                              <w:r>
                                <w:rPr>
                                  <w:color w:val="141414"/>
                                  <w:w w:val="132"/>
                                  <w:sz w:val="7"/>
                                </w:rPr>
                                <w:t>certainty</w:t>
                              </w:r>
                              <w:proofErr w:type="gramEnd"/>
                            </w:p>
                          </w:txbxContent>
                        </wps:txbx>
                        <wps:bodyPr horzOverflow="overflow" vert="horz" lIns="0" tIns="0" rIns="0" bIns="0" rtlCol="0">
                          <a:noAutofit/>
                        </wps:bodyPr>
                      </wps:wsp>
                      <wps:wsp>
                        <wps:cNvPr id="14524" name="Shape 14524"/>
                        <wps:cNvSpPr/>
                        <wps:spPr>
                          <a:xfrm>
                            <a:off x="2602822" y="2743529"/>
                            <a:ext cx="736688" cy="330240"/>
                          </a:xfrm>
                          <a:custGeom>
                            <a:avLst/>
                            <a:gdLst/>
                            <a:ahLst/>
                            <a:cxnLst/>
                            <a:rect l="0" t="0" r="0" b="0"/>
                            <a:pathLst>
                              <a:path w="736688" h="330240">
                                <a:moveTo>
                                  <a:pt x="25403" y="0"/>
                                </a:moveTo>
                                <a:lnTo>
                                  <a:pt x="711285" y="0"/>
                                </a:lnTo>
                                <a:cubicBezTo>
                                  <a:pt x="725352" y="0"/>
                                  <a:pt x="736688" y="11343"/>
                                  <a:pt x="736688" y="25403"/>
                                </a:cubicBezTo>
                                <a:lnTo>
                                  <a:pt x="736688" y="304837"/>
                                </a:lnTo>
                                <a:cubicBezTo>
                                  <a:pt x="736688" y="318929"/>
                                  <a:pt x="725352" y="330240"/>
                                  <a:pt x="711285" y="330240"/>
                                </a:cubicBezTo>
                                <a:lnTo>
                                  <a:pt x="25403" y="330240"/>
                                </a:lnTo>
                                <a:cubicBezTo>
                                  <a:pt x="11336" y="330240"/>
                                  <a:pt x="0" y="318929"/>
                                  <a:pt x="0" y="304837"/>
                                </a:cubicBezTo>
                                <a:lnTo>
                                  <a:pt x="0" y="25403"/>
                                </a:lnTo>
                                <a:cubicBezTo>
                                  <a:pt x="0" y="11343"/>
                                  <a:pt x="11336"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25" name="Rectangle 14525"/>
                        <wps:cNvSpPr/>
                        <wps:spPr>
                          <a:xfrm>
                            <a:off x="2779979" y="2757808"/>
                            <a:ext cx="511088" cy="108008"/>
                          </a:xfrm>
                          <a:prstGeom prst="rect">
                            <a:avLst/>
                          </a:prstGeom>
                          <a:ln>
                            <a:noFill/>
                          </a:ln>
                        </wps:spPr>
                        <wps:txbx>
                          <w:txbxContent>
                            <w:p w14:paraId="27AA1E38" w14:textId="77777777" w:rsidR="006E2FA2" w:rsidRDefault="006E2FA2">
                              <w:pPr>
                                <w:spacing w:after="160" w:line="259" w:lineRule="auto"/>
                                <w:ind w:left="0" w:firstLine="0"/>
                                <w:jc w:val="left"/>
                              </w:pPr>
                              <w:r>
                                <w:rPr>
                                  <w:color w:val="121212"/>
                                  <w:w w:val="121"/>
                                  <w:sz w:val="10"/>
                                </w:rPr>
                                <w:t>AreaRelation</w:t>
                              </w:r>
                            </w:p>
                          </w:txbxContent>
                        </wps:txbx>
                        <wps:bodyPr horzOverflow="overflow" vert="horz" lIns="0" tIns="0" rIns="0" bIns="0" rtlCol="0">
                          <a:noAutofit/>
                        </wps:bodyPr>
                      </wps:wsp>
                      <wps:wsp>
                        <wps:cNvPr id="14526" name="Shape 14526"/>
                        <wps:cNvSpPr/>
                        <wps:spPr>
                          <a:xfrm>
                            <a:off x="2602822" y="2845142"/>
                            <a:ext cx="736688" cy="0"/>
                          </a:xfrm>
                          <a:custGeom>
                            <a:avLst/>
                            <a:gdLst/>
                            <a:ahLst/>
                            <a:cxnLst/>
                            <a:rect l="0" t="0" r="0" b="0"/>
                            <a:pathLst>
                              <a:path w="736688">
                                <a:moveTo>
                                  <a:pt x="0" y="0"/>
                                </a:moveTo>
                                <a:lnTo>
                                  <a:pt x="73668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26" name="Rectangle 19426"/>
                        <wps:cNvSpPr/>
                        <wps:spPr>
                          <a:xfrm>
                            <a:off x="2628038" y="2900310"/>
                            <a:ext cx="415244" cy="81005"/>
                          </a:xfrm>
                          <a:prstGeom prst="rect">
                            <a:avLst/>
                          </a:prstGeom>
                          <a:ln>
                            <a:noFill/>
                          </a:ln>
                        </wps:spPr>
                        <wps:txbx>
                          <w:txbxContent>
                            <w:p w14:paraId="36584086" w14:textId="77777777" w:rsidR="006E2FA2" w:rsidRDefault="006E2FA2">
                              <w:pPr>
                                <w:spacing w:after="160" w:line="259" w:lineRule="auto"/>
                                <w:ind w:left="0" w:firstLine="0"/>
                                <w:jc w:val="left"/>
                              </w:pPr>
                              <w:proofErr w:type="gramStart"/>
                              <w:r>
                                <w:rPr>
                                  <w:w w:val="120"/>
                                  <w:sz w:val="7"/>
                                </w:rPr>
                                <w:t>superordinate</w:t>
                              </w:r>
                              <w:proofErr w:type="gramEnd"/>
                            </w:p>
                          </w:txbxContent>
                        </wps:txbx>
                        <wps:bodyPr horzOverflow="overflow" vert="horz" lIns="0" tIns="0" rIns="0" bIns="0" rtlCol="0">
                          <a:noAutofit/>
                        </wps:bodyPr>
                      </wps:wsp>
                      <wps:wsp>
                        <wps:cNvPr id="19427" name="Rectangle 19427"/>
                        <wps:cNvSpPr/>
                        <wps:spPr>
                          <a:xfrm>
                            <a:off x="3034721" y="2900310"/>
                            <a:ext cx="127711" cy="81005"/>
                          </a:xfrm>
                          <a:prstGeom prst="rect">
                            <a:avLst/>
                          </a:prstGeom>
                          <a:ln>
                            <a:noFill/>
                          </a:ln>
                        </wps:spPr>
                        <wps:txbx>
                          <w:txbxContent>
                            <w:p w14:paraId="6C7F6FC7"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4528" name="Rectangle 14528"/>
                        <wps:cNvSpPr/>
                        <wps:spPr>
                          <a:xfrm>
                            <a:off x="2628038" y="2951116"/>
                            <a:ext cx="351388" cy="81005"/>
                          </a:xfrm>
                          <a:prstGeom prst="rect">
                            <a:avLst/>
                          </a:prstGeom>
                          <a:ln>
                            <a:noFill/>
                          </a:ln>
                        </wps:spPr>
                        <wps:txbx>
                          <w:txbxContent>
                            <w:p w14:paraId="69E9D5BF" w14:textId="77777777" w:rsidR="006E2FA2" w:rsidRDefault="006E2FA2">
                              <w:pPr>
                                <w:spacing w:after="160" w:line="259" w:lineRule="auto"/>
                                <w:ind w:left="0" w:firstLine="0"/>
                                <w:jc w:val="left"/>
                              </w:pPr>
                              <w:proofErr w:type="gramStart"/>
                              <w:r>
                                <w:rPr>
                                  <w:w w:val="119"/>
                                  <w:sz w:val="7"/>
                                </w:rPr>
                                <w:t>subordinate</w:t>
                              </w:r>
                              <w:proofErr w:type="gramEnd"/>
                            </w:p>
                          </w:txbxContent>
                        </wps:txbx>
                        <wps:bodyPr horzOverflow="overflow" vert="horz" lIns="0" tIns="0" rIns="0" bIns="0" rtlCol="0">
                          <a:noAutofit/>
                        </wps:bodyPr>
                      </wps:wsp>
                      <wps:wsp>
                        <wps:cNvPr id="14529" name="Rectangle 14529"/>
                        <wps:cNvSpPr/>
                        <wps:spPr>
                          <a:xfrm>
                            <a:off x="2628038" y="3001922"/>
                            <a:ext cx="255605" cy="81005"/>
                          </a:xfrm>
                          <a:prstGeom prst="rect">
                            <a:avLst/>
                          </a:prstGeom>
                          <a:ln>
                            <a:noFill/>
                          </a:ln>
                        </wps:spPr>
                        <wps:txbx>
                          <w:txbxContent>
                            <w:p w14:paraId="581527CF" w14:textId="77777777" w:rsidR="006E2FA2" w:rsidRDefault="006E2FA2">
                              <w:pPr>
                                <w:spacing w:after="160" w:line="259" w:lineRule="auto"/>
                                <w:ind w:left="0" w:firstLine="0"/>
                                <w:jc w:val="left"/>
                              </w:pPr>
                              <w:proofErr w:type="gramStart"/>
                              <w:r>
                                <w:rPr>
                                  <w:w w:val="102"/>
                                  <w:sz w:val="7"/>
                                </w:rPr>
                                <w:t>autonomy</w:t>
                              </w:r>
                              <w:proofErr w:type="gramEnd"/>
                            </w:p>
                          </w:txbxContent>
                        </wps:txbx>
                        <wps:bodyPr horzOverflow="overflow" vert="horz" lIns="0" tIns="0" rIns="0" bIns="0" rtlCol="0">
                          <a:noAutofit/>
                        </wps:bodyPr>
                      </wps:wsp>
                      <wps:wsp>
                        <wps:cNvPr id="14530" name="Rectangle 14530"/>
                        <wps:cNvSpPr/>
                        <wps:spPr>
                          <a:xfrm>
                            <a:off x="3034680" y="2951116"/>
                            <a:ext cx="127711" cy="81005"/>
                          </a:xfrm>
                          <a:prstGeom prst="rect">
                            <a:avLst/>
                          </a:prstGeom>
                          <a:ln>
                            <a:noFill/>
                          </a:ln>
                        </wps:spPr>
                        <wps:txbx>
                          <w:txbxContent>
                            <w:p w14:paraId="5DE92302"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4531" name="Rectangle 14531"/>
                        <wps:cNvSpPr/>
                        <wps:spPr>
                          <a:xfrm>
                            <a:off x="3034680" y="3001922"/>
                            <a:ext cx="351388" cy="81005"/>
                          </a:xfrm>
                          <a:prstGeom prst="rect">
                            <a:avLst/>
                          </a:prstGeom>
                          <a:ln>
                            <a:noFill/>
                          </a:ln>
                        </wps:spPr>
                        <wps:txbx>
                          <w:txbxContent>
                            <w:p w14:paraId="5D0BB758" w14:textId="77777777" w:rsidR="006E2FA2" w:rsidRDefault="006E2FA2">
                              <w:pPr>
                                <w:spacing w:after="160" w:line="259" w:lineRule="auto"/>
                                <w:ind w:left="0" w:firstLine="0"/>
                                <w:jc w:val="left"/>
                              </w:pPr>
                              <w:proofErr w:type="gramStart"/>
                              <w:r>
                                <w:rPr>
                                  <w:w w:val="146"/>
                                  <w:sz w:val="7"/>
                                </w:rPr>
                                <w:t>float[</w:t>
                              </w:r>
                              <w:proofErr w:type="gramEnd"/>
                              <w:r>
                                <w:rPr>
                                  <w:w w:val="146"/>
                                  <w:sz w:val="7"/>
                                </w:rPr>
                                <w:t>0..1]</w:t>
                              </w:r>
                            </w:p>
                          </w:txbxContent>
                        </wps:txbx>
                        <wps:bodyPr horzOverflow="overflow" vert="horz" lIns="0" tIns="0" rIns="0" bIns="0" rtlCol="0">
                          <a:noAutofit/>
                        </wps:bodyPr>
                      </wps:wsp>
                      <wps:wsp>
                        <wps:cNvPr id="14532" name="Shape 14532"/>
                        <wps:cNvSpPr/>
                        <wps:spPr>
                          <a:xfrm>
                            <a:off x="3491929" y="2743529"/>
                            <a:ext cx="736688" cy="279434"/>
                          </a:xfrm>
                          <a:custGeom>
                            <a:avLst/>
                            <a:gdLst/>
                            <a:ahLst/>
                            <a:cxnLst/>
                            <a:rect l="0" t="0" r="0" b="0"/>
                            <a:pathLst>
                              <a:path w="736688" h="279434">
                                <a:moveTo>
                                  <a:pt x="25403" y="0"/>
                                </a:moveTo>
                                <a:lnTo>
                                  <a:pt x="711285" y="0"/>
                                </a:lnTo>
                                <a:cubicBezTo>
                                  <a:pt x="725352" y="0"/>
                                  <a:pt x="736688" y="11343"/>
                                  <a:pt x="736688" y="25403"/>
                                </a:cubicBezTo>
                                <a:lnTo>
                                  <a:pt x="736688" y="254031"/>
                                </a:lnTo>
                                <a:cubicBezTo>
                                  <a:pt x="736688" y="268123"/>
                                  <a:pt x="725352" y="279434"/>
                                  <a:pt x="711285" y="279434"/>
                                </a:cubicBezTo>
                                <a:lnTo>
                                  <a:pt x="25403" y="279434"/>
                                </a:lnTo>
                                <a:cubicBezTo>
                                  <a:pt x="11336" y="279434"/>
                                  <a:pt x="0" y="268123"/>
                                  <a:pt x="0" y="254031"/>
                                </a:cubicBezTo>
                                <a:lnTo>
                                  <a:pt x="0" y="25403"/>
                                </a:lnTo>
                                <a:cubicBezTo>
                                  <a:pt x="0" y="11343"/>
                                  <a:pt x="11336"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33" name="Rectangle 14533"/>
                        <wps:cNvSpPr/>
                        <wps:spPr>
                          <a:xfrm>
                            <a:off x="3621039" y="2757808"/>
                            <a:ext cx="639043" cy="108008"/>
                          </a:xfrm>
                          <a:prstGeom prst="rect">
                            <a:avLst/>
                          </a:prstGeom>
                          <a:ln>
                            <a:noFill/>
                          </a:ln>
                        </wps:spPr>
                        <wps:txbx>
                          <w:txbxContent>
                            <w:p w14:paraId="0EA6867A" w14:textId="77777777" w:rsidR="006E2FA2" w:rsidRDefault="006E2FA2">
                              <w:pPr>
                                <w:spacing w:after="160" w:line="259" w:lineRule="auto"/>
                                <w:ind w:left="0" w:firstLine="0"/>
                                <w:jc w:val="left"/>
                              </w:pPr>
                              <w:r>
                                <w:rPr>
                                  <w:color w:val="121212"/>
                                  <w:w w:val="118"/>
                                  <w:sz w:val="10"/>
                                </w:rPr>
                                <w:t>AreaRecognition</w:t>
                              </w:r>
                            </w:p>
                          </w:txbxContent>
                        </wps:txbx>
                        <wps:bodyPr horzOverflow="overflow" vert="horz" lIns="0" tIns="0" rIns="0" bIns="0" rtlCol="0">
                          <a:noAutofit/>
                        </wps:bodyPr>
                      </wps:wsp>
                      <wps:wsp>
                        <wps:cNvPr id="14534" name="Shape 14534"/>
                        <wps:cNvSpPr/>
                        <wps:spPr>
                          <a:xfrm>
                            <a:off x="3491929" y="2845142"/>
                            <a:ext cx="736688" cy="0"/>
                          </a:xfrm>
                          <a:custGeom>
                            <a:avLst/>
                            <a:gdLst/>
                            <a:ahLst/>
                            <a:cxnLst/>
                            <a:rect l="0" t="0" r="0" b="0"/>
                            <a:pathLst>
                              <a:path w="736688">
                                <a:moveTo>
                                  <a:pt x="0" y="0"/>
                                </a:moveTo>
                                <a:lnTo>
                                  <a:pt x="73668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29" name="Rectangle 19429"/>
                        <wps:cNvSpPr/>
                        <wps:spPr>
                          <a:xfrm>
                            <a:off x="3923782" y="2900310"/>
                            <a:ext cx="127711" cy="81005"/>
                          </a:xfrm>
                          <a:prstGeom prst="rect">
                            <a:avLst/>
                          </a:prstGeom>
                          <a:ln>
                            <a:noFill/>
                          </a:ln>
                        </wps:spPr>
                        <wps:txbx>
                          <w:txbxContent>
                            <w:p w14:paraId="7C4A3289"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28" name="Rectangle 19428"/>
                        <wps:cNvSpPr/>
                        <wps:spPr>
                          <a:xfrm>
                            <a:off x="3517145" y="2900310"/>
                            <a:ext cx="223677" cy="81005"/>
                          </a:xfrm>
                          <a:prstGeom prst="rect">
                            <a:avLst/>
                          </a:prstGeom>
                          <a:ln>
                            <a:noFill/>
                          </a:ln>
                        </wps:spPr>
                        <wps:txbx>
                          <w:txbxContent>
                            <w:p w14:paraId="18C6CF8A" w14:textId="77777777" w:rsidR="006E2FA2" w:rsidRDefault="006E2FA2">
                              <w:pPr>
                                <w:spacing w:after="160" w:line="259" w:lineRule="auto"/>
                                <w:ind w:left="0" w:firstLine="0"/>
                                <w:jc w:val="left"/>
                              </w:pPr>
                              <w:r>
                                <w:rPr>
                                  <w:w w:val="116"/>
                                  <w:sz w:val="7"/>
                                </w:rPr>
                                <w:t>party_A</w:t>
                              </w:r>
                            </w:p>
                          </w:txbxContent>
                        </wps:txbx>
                        <wps:bodyPr horzOverflow="overflow" vert="horz" lIns="0" tIns="0" rIns="0" bIns="0" rtlCol="0">
                          <a:noAutofit/>
                        </wps:bodyPr>
                      </wps:wsp>
                      <wps:wsp>
                        <wps:cNvPr id="19433" name="Rectangle 19433"/>
                        <wps:cNvSpPr/>
                        <wps:spPr>
                          <a:xfrm>
                            <a:off x="3923782" y="2951115"/>
                            <a:ext cx="127711" cy="81005"/>
                          </a:xfrm>
                          <a:prstGeom prst="rect">
                            <a:avLst/>
                          </a:prstGeom>
                          <a:ln>
                            <a:noFill/>
                          </a:ln>
                        </wps:spPr>
                        <wps:txbx>
                          <w:txbxContent>
                            <w:p w14:paraId="16BB54AA"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32" name="Rectangle 19432"/>
                        <wps:cNvSpPr/>
                        <wps:spPr>
                          <a:xfrm>
                            <a:off x="3517145" y="2951115"/>
                            <a:ext cx="223677" cy="81005"/>
                          </a:xfrm>
                          <a:prstGeom prst="rect">
                            <a:avLst/>
                          </a:prstGeom>
                          <a:ln>
                            <a:noFill/>
                          </a:ln>
                        </wps:spPr>
                        <wps:txbx>
                          <w:txbxContent>
                            <w:p w14:paraId="78221548" w14:textId="77777777" w:rsidR="006E2FA2" w:rsidRDefault="006E2FA2">
                              <w:pPr>
                                <w:spacing w:after="160" w:line="259" w:lineRule="auto"/>
                                <w:ind w:left="0" w:firstLine="0"/>
                                <w:jc w:val="left"/>
                              </w:pPr>
                              <w:r>
                                <w:rPr>
                                  <w:w w:val="117"/>
                                  <w:sz w:val="7"/>
                                </w:rPr>
                                <w:t>party_B</w:t>
                              </w:r>
                            </w:p>
                          </w:txbxContent>
                        </wps:txbx>
                        <wps:bodyPr horzOverflow="overflow" vert="horz" lIns="0" tIns="0" rIns="0" bIns="0" rtlCol="0">
                          <a:noAutofit/>
                        </wps:bodyPr>
                      </wps:wsp>
                      <wps:wsp>
                        <wps:cNvPr id="14537" name="Shape 14537"/>
                        <wps:cNvSpPr/>
                        <wps:spPr>
                          <a:xfrm>
                            <a:off x="863704" y="2743529"/>
                            <a:ext cx="736688" cy="228628"/>
                          </a:xfrm>
                          <a:custGeom>
                            <a:avLst/>
                            <a:gdLst/>
                            <a:ahLst/>
                            <a:cxnLst/>
                            <a:rect l="0" t="0" r="0" b="0"/>
                            <a:pathLst>
                              <a:path w="736688" h="228628">
                                <a:moveTo>
                                  <a:pt x="25403" y="0"/>
                                </a:moveTo>
                                <a:lnTo>
                                  <a:pt x="711285" y="0"/>
                                </a:lnTo>
                                <a:cubicBezTo>
                                  <a:pt x="725378" y="0"/>
                                  <a:pt x="736688" y="11343"/>
                                  <a:pt x="736688" y="25403"/>
                                </a:cubicBezTo>
                                <a:lnTo>
                                  <a:pt x="736688" y="203225"/>
                                </a:lnTo>
                                <a:cubicBezTo>
                                  <a:pt x="736688" y="217317"/>
                                  <a:pt x="725378" y="228628"/>
                                  <a:pt x="711285" y="228628"/>
                                </a:cubicBezTo>
                                <a:lnTo>
                                  <a:pt x="25403" y="228628"/>
                                </a:lnTo>
                                <a:cubicBezTo>
                                  <a:pt x="11343" y="228628"/>
                                  <a:pt x="0" y="217317"/>
                                  <a:pt x="0" y="203225"/>
                                </a:cubicBezTo>
                                <a:lnTo>
                                  <a:pt x="0" y="25403"/>
                                </a:lnTo>
                                <a:cubicBezTo>
                                  <a:pt x="0" y="11343"/>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38" name="Rectangle 14538"/>
                        <wps:cNvSpPr/>
                        <wps:spPr>
                          <a:xfrm>
                            <a:off x="1104931" y="2757808"/>
                            <a:ext cx="340807" cy="108008"/>
                          </a:xfrm>
                          <a:prstGeom prst="rect">
                            <a:avLst/>
                          </a:prstGeom>
                          <a:ln>
                            <a:noFill/>
                          </a:ln>
                        </wps:spPr>
                        <wps:txbx>
                          <w:txbxContent>
                            <w:p w14:paraId="1EC57F36" w14:textId="77777777" w:rsidR="006E2FA2" w:rsidRDefault="006E2FA2">
                              <w:pPr>
                                <w:spacing w:after="160" w:line="259" w:lineRule="auto"/>
                                <w:ind w:left="0" w:firstLine="0"/>
                                <w:jc w:val="left"/>
                              </w:pPr>
                              <w:r>
                                <w:rPr>
                                  <w:color w:val="121212"/>
                                  <w:w w:val="98"/>
                                  <w:sz w:val="10"/>
                                </w:rPr>
                                <w:t>AreaName</w:t>
                              </w:r>
                            </w:p>
                          </w:txbxContent>
                        </wps:txbx>
                        <wps:bodyPr horzOverflow="overflow" vert="horz" lIns="0" tIns="0" rIns="0" bIns="0" rtlCol="0">
                          <a:noAutofit/>
                        </wps:bodyPr>
                      </wps:wsp>
                      <wps:wsp>
                        <wps:cNvPr id="14539" name="Shape 14539"/>
                        <wps:cNvSpPr/>
                        <wps:spPr>
                          <a:xfrm>
                            <a:off x="863704" y="2845142"/>
                            <a:ext cx="736688" cy="0"/>
                          </a:xfrm>
                          <a:custGeom>
                            <a:avLst/>
                            <a:gdLst/>
                            <a:ahLst/>
                            <a:cxnLst/>
                            <a:rect l="0" t="0" r="0" b="0"/>
                            <a:pathLst>
                              <a:path w="736688">
                                <a:moveTo>
                                  <a:pt x="0" y="0"/>
                                </a:moveTo>
                                <a:lnTo>
                                  <a:pt x="736688"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24" name="Rectangle 19424"/>
                        <wps:cNvSpPr/>
                        <wps:spPr>
                          <a:xfrm>
                            <a:off x="888926" y="2900310"/>
                            <a:ext cx="319461" cy="81005"/>
                          </a:xfrm>
                          <a:prstGeom prst="rect">
                            <a:avLst/>
                          </a:prstGeom>
                          <a:ln>
                            <a:noFill/>
                          </a:ln>
                        </wps:spPr>
                        <wps:txbx>
                          <w:txbxContent>
                            <w:p w14:paraId="45484A34" w14:textId="77777777" w:rsidR="006E2FA2" w:rsidRDefault="006E2FA2">
                              <w:pPr>
                                <w:spacing w:after="160" w:line="259" w:lineRule="auto"/>
                                <w:ind w:left="0" w:firstLine="0"/>
                                <w:jc w:val="left"/>
                              </w:pPr>
                              <w:r>
                                <w:rPr>
                                  <w:w w:val="107"/>
                                  <w:sz w:val="7"/>
                                </w:rPr>
                                <w:t>short_name</w:t>
                              </w:r>
                            </w:p>
                          </w:txbxContent>
                        </wps:txbx>
                        <wps:bodyPr horzOverflow="overflow" vert="horz" lIns="0" tIns="0" rIns="0" bIns="0" rtlCol="0">
                          <a:noAutofit/>
                        </wps:bodyPr>
                      </wps:wsp>
                      <wps:wsp>
                        <wps:cNvPr id="19425" name="Rectangle 19425"/>
                        <wps:cNvSpPr/>
                        <wps:spPr>
                          <a:xfrm>
                            <a:off x="1295563" y="2900310"/>
                            <a:ext cx="287533" cy="81005"/>
                          </a:xfrm>
                          <a:prstGeom prst="rect">
                            <a:avLst/>
                          </a:prstGeom>
                          <a:ln>
                            <a:noFill/>
                          </a:ln>
                        </wps:spPr>
                        <wps:txbx>
                          <w:txbxContent>
                            <w:p w14:paraId="7C44E706" w14:textId="77777777" w:rsidR="006E2FA2" w:rsidRDefault="006E2FA2">
                              <w:pPr>
                                <w:spacing w:after="160" w:line="259" w:lineRule="auto"/>
                                <w:ind w:left="0" w:firstLine="0"/>
                                <w:jc w:val="left"/>
                              </w:pPr>
                              <w:r>
                                <w:rPr>
                                  <w:w w:val="123"/>
                                  <w:sz w:val="7"/>
                                </w:rPr>
                                <w:t>Multilang</w:t>
                              </w:r>
                            </w:p>
                          </w:txbxContent>
                        </wps:txbx>
                        <wps:bodyPr horzOverflow="overflow" vert="horz" lIns="0" tIns="0" rIns="0" bIns="0" rtlCol="0">
                          <a:noAutofit/>
                        </wps:bodyPr>
                      </wps:wsp>
                      <wps:wsp>
                        <wps:cNvPr id="14541" name="Shape 14541"/>
                        <wps:cNvSpPr/>
                        <wps:spPr>
                          <a:xfrm>
                            <a:off x="0" y="2743529"/>
                            <a:ext cx="736689" cy="330240"/>
                          </a:xfrm>
                          <a:custGeom>
                            <a:avLst/>
                            <a:gdLst/>
                            <a:ahLst/>
                            <a:cxnLst/>
                            <a:rect l="0" t="0" r="0" b="0"/>
                            <a:pathLst>
                              <a:path w="736689" h="330240">
                                <a:moveTo>
                                  <a:pt x="25403" y="0"/>
                                </a:moveTo>
                                <a:lnTo>
                                  <a:pt x="711285" y="0"/>
                                </a:lnTo>
                                <a:cubicBezTo>
                                  <a:pt x="725378" y="0"/>
                                  <a:pt x="736689" y="11343"/>
                                  <a:pt x="736689" y="25403"/>
                                </a:cubicBezTo>
                                <a:lnTo>
                                  <a:pt x="736689" y="304837"/>
                                </a:lnTo>
                                <a:cubicBezTo>
                                  <a:pt x="736689" y="318929"/>
                                  <a:pt x="725378" y="330240"/>
                                  <a:pt x="711285" y="330240"/>
                                </a:cubicBezTo>
                                <a:lnTo>
                                  <a:pt x="25403" y="330240"/>
                                </a:lnTo>
                                <a:cubicBezTo>
                                  <a:pt x="11343" y="330240"/>
                                  <a:pt x="0" y="318929"/>
                                  <a:pt x="0" y="304837"/>
                                </a:cubicBezTo>
                                <a:lnTo>
                                  <a:pt x="0" y="25403"/>
                                </a:lnTo>
                                <a:cubicBezTo>
                                  <a:pt x="0" y="11343"/>
                                  <a:pt x="11343" y="0"/>
                                  <a:pt x="25403" y="0"/>
                                </a:cubicBezTo>
                                <a:close/>
                              </a:path>
                            </a:pathLst>
                          </a:custGeom>
                          <a:ln w="5081" cap="flat">
                            <a:miter lim="100000"/>
                          </a:ln>
                        </wps:spPr>
                        <wps:style>
                          <a:lnRef idx="1">
                            <a:srgbClr val="121212"/>
                          </a:lnRef>
                          <a:fillRef idx="1">
                            <a:srgbClr val="EBEBEB"/>
                          </a:fillRef>
                          <a:effectRef idx="0">
                            <a:scrgbClr r="0" g="0" b="0"/>
                          </a:effectRef>
                          <a:fontRef idx="none"/>
                        </wps:style>
                        <wps:bodyPr/>
                      </wps:wsp>
                      <wps:wsp>
                        <wps:cNvPr id="14542" name="Rectangle 14542"/>
                        <wps:cNvSpPr/>
                        <wps:spPr>
                          <a:xfrm>
                            <a:off x="209196" y="2757808"/>
                            <a:ext cx="425948" cy="108008"/>
                          </a:xfrm>
                          <a:prstGeom prst="rect">
                            <a:avLst/>
                          </a:prstGeom>
                          <a:ln>
                            <a:noFill/>
                          </a:ln>
                        </wps:spPr>
                        <wps:txbx>
                          <w:txbxContent>
                            <w:p w14:paraId="49EA8E90" w14:textId="77777777" w:rsidR="006E2FA2" w:rsidRDefault="006E2FA2">
                              <w:pPr>
                                <w:spacing w:after="160" w:line="259" w:lineRule="auto"/>
                                <w:ind w:left="0" w:firstLine="0"/>
                                <w:jc w:val="left"/>
                              </w:pPr>
                              <w:r>
                                <w:rPr>
                                  <w:color w:val="121212"/>
                                  <w:w w:val="120"/>
                                  <w:sz w:val="10"/>
                                </w:rPr>
                                <w:t>AreaStatus</w:t>
                              </w:r>
                            </w:p>
                          </w:txbxContent>
                        </wps:txbx>
                        <wps:bodyPr horzOverflow="overflow" vert="horz" lIns="0" tIns="0" rIns="0" bIns="0" rtlCol="0">
                          <a:noAutofit/>
                        </wps:bodyPr>
                      </wps:wsp>
                      <wps:wsp>
                        <wps:cNvPr id="14543" name="Shape 14543"/>
                        <wps:cNvSpPr/>
                        <wps:spPr>
                          <a:xfrm>
                            <a:off x="0" y="2845142"/>
                            <a:ext cx="736689" cy="0"/>
                          </a:xfrm>
                          <a:custGeom>
                            <a:avLst/>
                            <a:gdLst/>
                            <a:ahLst/>
                            <a:cxnLst/>
                            <a:rect l="0" t="0" r="0" b="0"/>
                            <a:pathLst>
                              <a:path w="736689">
                                <a:moveTo>
                                  <a:pt x="0" y="0"/>
                                </a:moveTo>
                                <a:lnTo>
                                  <a:pt x="736689"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423" name="Rectangle 19423"/>
                        <wps:cNvSpPr/>
                        <wps:spPr>
                          <a:xfrm>
                            <a:off x="508084" y="2900310"/>
                            <a:ext cx="127711" cy="81005"/>
                          </a:xfrm>
                          <a:prstGeom prst="rect">
                            <a:avLst/>
                          </a:prstGeom>
                          <a:ln>
                            <a:noFill/>
                          </a:ln>
                        </wps:spPr>
                        <wps:txbx>
                          <w:txbxContent>
                            <w:p w14:paraId="36B4B730" w14:textId="77777777" w:rsidR="006E2FA2" w:rsidRDefault="006E2FA2">
                              <w:pPr>
                                <w:spacing w:after="160" w:line="259" w:lineRule="auto"/>
                                <w:ind w:left="0" w:firstLine="0"/>
                                <w:jc w:val="left"/>
                              </w:pPr>
                              <w:proofErr w:type="gramStart"/>
                              <w:r>
                                <w:rPr>
                                  <w:w w:val="117"/>
                                  <w:sz w:val="7"/>
                                </w:rPr>
                                <w:t>bool</w:t>
                              </w:r>
                              <w:proofErr w:type="gramEnd"/>
                            </w:p>
                          </w:txbxContent>
                        </wps:txbx>
                        <wps:bodyPr horzOverflow="overflow" vert="horz" lIns="0" tIns="0" rIns="0" bIns="0" rtlCol="0">
                          <a:noAutofit/>
                        </wps:bodyPr>
                      </wps:wsp>
                      <wps:wsp>
                        <wps:cNvPr id="19422" name="Rectangle 19422"/>
                        <wps:cNvSpPr/>
                        <wps:spPr>
                          <a:xfrm>
                            <a:off x="25223" y="2900310"/>
                            <a:ext cx="287533" cy="81005"/>
                          </a:xfrm>
                          <a:prstGeom prst="rect">
                            <a:avLst/>
                          </a:prstGeom>
                          <a:ln>
                            <a:noFill/>
                          </a:ln>
                        </wps:spPr>
                        <wps:txbx>
                          <w:txbxContent>
                            <w:p w14:paraId="533F609E" w14:textId="77777777" w:rsidR="006E2FA2" w:rsidRDefault="006E2FA2">
                              <w:pPr>
                                <w:spacing w:after="160" w:line="259" w:lineRule="auto"/>
                                <w:ind w:left="0" w:firstLine="0"/>
                                <w:jc w:val="left"/>
                              </w:pPr>
                              <w:proofErr w:type="gramStart"/>
                              <w:r>
                                <w:rPr>
                                  <w:w w:val="113"/>
                                  <w:sz w:val="7"/>
                                </w:rPr>
                                <w:t>unclaimed</w:t>
                              </w:r>
                              <w:proofErr w:type="gramEnd"/>
                            </w:p>
                          </w:txbxContent>
                        </wps:txbx>
                        <wps:bodyPr horzOverflow="overflow" vert="horz" lIns="0" tIns="0" rIns="0" bIns="0" rtlCol="0">
                          <a:noAutofit/>
                        </wps:bodyPr>
                      </wps:wsp>
                      <wps:wsp>
                        <wps:cNvPr id="19431" name="Rectangle 19431"/>
                        <wps:cNvSpPr/>
                        <wps:spPr>
                          <a:xfrm>
                            <a:off x="508084" y="2951115"/>
                            <a:ext cx="127711" cy="81005"/>
                          </a:xfrm>
                          <a:prstGeom prst="rect">
                            <a:avLst/>
                          </a:prstGeom>
                          <a:ln>
                            <a:noFill/>
                          </a:ln>
                        </wps:spPr>
                        <wps:txbx>
                          <w:txbxContent>
                            <w:p w14:paraId="2D9F3773" w14:textId="77777777" w:rsidR="006E2FA2" w:rsidRDefault="006E2FA2">
                              <w:pPr>
                                <w:spacing w:after="160" w:line="259" w:lineRule="auto"/>
                                <w:ind w:left="0" w:firstLine="0"/>
                                <w:jc w:val="left"/>
                              </w:pPr>
                              <w:proofErr w:type="gramStart"/>
                              <w:r>
                                <w:rPr>
                                  <w:w w:val="117"/>
                                  <w:sz w:val="7"/>
                                </w:rPr>
                                <w:t>bool</w:t>
                              </w:r>
                              <w:proofErr w:type="gramEnd"/>
                            </w:p>
                          </w:txbxContent>
                        </wps:txbx>
                        <wps:bodyPr horzOverflow="overflow" vert="horz" lIns="0" tIns="0" rIns="0" bIns="0" rtlCol="0">
                          <a:noAutofit/>
                        </wps:bodyPr>
                      </wps:wsp>
                      <wps:wsp>
                        <wps:cNvPr id="19430" name="Rectangle 19430"/>
                        <wps:cNvSpPr/>
                        <wps:spPr>
                          <a:xfrm>
                            <a:off x="25223" y="2951115"/>
                            <a:ext cx="223677" cy="81005"/>
                          </a:xfrm>
                          <a:prstGeom prst="rect">
                            <a:avLst/>
                          </a:prstGeom>
                          <a:ln>
                            <a:noFill/>
                          </a:ln>
                        </wps:spPr>
                        <wps:txbx>
                          <w:txbxContent>
                            <w:p w14:paraId="509428AD" w14:textId="77777777" w:rsidR="006E2FA2" w:rsidRDefault="006E2FA2">
                              <w:pPr>
                                <w:spacing w:after="160" w:line="259" w:lineRule="auto"/>
                                <w:ind w:left="0" w:firstLine="0"/>
                                <w:jc w:val="left"/>
                              </w:pPr>
                              <w:proofErr w:type="gramStart"/>
                              <w:r>
                                <w:rPr>
                                  <w:w w:val="126"/>
                                  <w:sz w:val="7"/>
                                </w:rPr>
                                <w:t>neutral</w:t>
                              </w:r>
                              <w:proofErr w:type="gramEnd"/>
                            </w:p>
                          </w:txbxContent>
                        </wps:txbx>
                        <wps:bodyPr horzOverflow="overflow" vert="horz" lIns="0" tIns="0" rIns="0" bIns="0" rtlCol="0">
                          <a:noAutofit/>
                        </wps:bodyPr>
                      </wps:wsp>
                      <wps:wsp>
                        <wps:cNvPr id="19434" name="Rectangle 19434"/>
                        <wps:cNvSpPr/>
                        <wps:spPr>
                          <a:xfrm>
                            <a:off x="25223" y="3001921"/>
                            <a:ext cx="287533" cy="81005"/>
                          </a:xfrm>
                          <a:prstGeom prst="rect">
                            <a:avLst/>
                          </a:prstGeom>
                          <a:ln>
                            <a:noFill/>
                          </a:ln>
                        </wps:spPr>
                        <wps:txbx>
                          <w:txbxContent>
                            <w:p w14:paraId="38F7F68A" w14:textId="77777777" w:rsidR="006E2FA2" w:rsidRDefault="006E2FA2">
                              <w:pPr>
                                <w:spacing w:after="160" w:line="259" w:lineRule="auto"/>
                                <w:ind w:left="0" w:firstLine="0"/>
                                <w:jc w:val="left"/>
                              </w:pPr>
                              <w:proofErr w:type="gramStart"/>
                              <w:r>
                                <w:rPr>
                                  <w:w w:val="117"/>
                                  <w:sz w:val="7"/>
                                </w:rPr>
                                <w:t>contested</w:t>
                              </w:r>
                              <w:proofErr w:type="gramEnd"/>
                            </w:p>
                          </w:txbxContent>
                        </wps:txbx>
                        <wps:bodyPr horzOverflow="overflow" vert="horz" lIns="0" tIns="0" rIns="0" bIns="0" rtlCol="0">
                          <a:noAutofit/>
                        </wps:bodyPr>
                      </wps:wsp>
                      <wps:wsp>
                        <wps:cNvPr id="19435" name="Rectangle 19435"/>
                        <wps:cNvSpPr/>
                        <wps:spPr>
                          <a:xfrm>
                            <a:off x="508084" y="3001921"/>
                            <a:ext cx="127711" cy="81005"/>
                          </a:xfrm>
                          <a:prstGeom prst="rect">
                            <a:avLst/>
                          </a:prstGeom>
                          <a:ln>
                            <a:noFill/>
                          </a:ln>
                        </wps:spPr>
                        <wps:txbx>
                          <w:txbxContent>
                            <w:p w14:paraId="449E9FCE" w14:textId="77777777" w:rsidR="006E2FA2" w:rsidRDefault="006E2FA2">
                              <w:pPr>
                                <w:spacing w:after="160" w:line="259" w:lineRule="auto"/>
                                <w:ind w:left="0" w:firstLine="0"/>
                                <w:jc w:val="left"/>
                              </w:pPr>
                              <w:proofErr w:type="gramStart"/>
                              <w:r>
                                <w:rPr>
                                  <w:w w:val="117"/>
                                  <w:sz w:val="7"/>
                                </w:rPr>
                                <w:t>bool</w:t>
                              </w:r>
                              <w:proofErr w:type="gramEnd"/>
                            </w:p>
                          </w:txbxContent>
                        </wps:txbx>
                        <wps:bodyPr horzOverflow="overflow" vert="horz" lIns="0" tIns="0" rIns="0" bIns="0" rtlCol="0">
                          <a:noAutofit/>
                        </wps:bodyPr>
                      </wps:wsp>
                      <wps:wsp>
                        <wps:cNvPr id="19413" name="Rectangle 19413"/>
                        <wps:cNvSpPr/>
                        <wps:spPr>
                          <a:xfrm>
                            <a:off x="508084" y="2849503"/>
                            <a:ext cx="127711" cy="81005"/>
                          </a:xfrm>
                          <a:prstGeom prst="rect">
                            <a:avLst/>
                          </a:prstGeom>
                          <a:ln>
                            <a:noFill/>
                          </a:ln>
                        </wps:spPr>
                        <wps:txbx>
                          <w:txbxContent>
                            <w:p w14:paraId="117D8D98"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12" name="Rectangle 19412"/>
                        <wps:cNvSpPr/>
                        <wps:spPr>
                          <a:xfrm>
                            <a:off x="25223" y="2849503"/>
                            <a:ext cx="127711" cy="81005"/>
                          </a:xfrm>
                          <a:prstGeom prst="rect">
                            <a:avLst/>
                          </a:prstGeom>
                          <a:ln>
                            <a:noFill/>
                          </a:ln>
                        </wps:spPr>
                        <wps:txbx>
                          <w:txbxContent>
                            <w:p w14:paraId="5E711BB1" w14:textId="77777777" w:rsidR="006E2FA2" w:rsidRDefault="006E2FA2">
                              <w:pPr>
                                <w:spacing w:after="160" w:line="259" w:lineRule="auto"/>
                                <w:ind w:left="0" w:firstLine="0"/>
                                <w:jc w:val="left"/>
                              </w:pPr>
                              <w:proofErr w:type="gramStart"/>
                              <w:r>
                                <w:rPr>
                                  <w:w w:val="117"/>
                                  <w:sz w:val="7"/>
                                </w:rPr>
                                <w:t>area</w:t>
                              </w:r>
                              <w:proofErr w:type="gramEnd"/>
                            </w:p>
                          </w:txbxContent>
                        </wps:txbx>
                        <wps:bodyPr horzOverflow="overflow" vert="horz" lIns="0" tIns="0" rIns="0" bIns="0" rtlCol="0">
                          <a:noAutofit/>
                        </wps:bodyPr>
                      </wps:wsp>
                      <wps:wsp>
                        <wps:cNvPr id="14548" name="Shape 14548"/>
                        <wps:cNvSpPr/>
                        <wps:spPr>
                          <a:xfrm>
                            <a:off x="3556427" y="0"/>
                            <a:ext cx="381046" cy="330240"/>
                          </a:xfrm>
                          <a:custGeom>
                            <a:avLst/>
                            <a:gdLst/>
                            <a:ahLst/>
                            <a:cxnLst/>
                            <a:rect l="0" t="0" r="0" b="0"/>
                            <a:pathLst>
                              <a:path w="381046" h="330240">
                                <a:moveTo>
                                  <a:pt x="25403" y="0"/>
                                </a:moveTo>
                                <a:lnTo>
                                  <a:pt x="355643" y="0"/>
                                </a:lnTo>
                                <a:cubicBezTo>
                                  <a:pt x="369735" y="0"/>
                                  <a:pt x="381046" y="11342"/>
                                  <a:pt x="381046" y="25403"/>
                                </a:cubicBezTo>
                                <a:lnTo>
                                  <a:pt x="381046" y="304836"/>
                                </a:lnTo>
                                <a:cubicBezTo>
                                  <a:pt x="381046" y="318929"/>
                                  <a:pt x="369735" y="330240"/>
                                  <a:pt x="355643" y="330240"/>
                                </a:cubicBezTo>
                                <a:lnTo>
                                  <a:pt x="25403" y="330240"/>
                                </a:lnTo>
                                <a:cubicBezTo>
                                  <a:pt x="11343" y="330240"/>
                                  <a:pt x="0" y="318929"/>
                                  <a:pt x="0" y="304836"/>
                                </a:cubicBezTo>
                                <a:lnTo>
                                  <a:pt x="0" y="25403"/>
                                </a:lnTo>
                                <a:cubicBezTo>
                                  <a:pt x="0" y="11342"/>
                                  <a:pt x="11343" y="0"/>
                                  <a:pt x="25403" y="0"/>
                                </a:cubicBezTo>
                                <a:close/>
                              </a:path>
                            </a:pathLst>
                          </a:custGeom>
                          <a:ln w="5081" cap="flat">
                            <a:miter lim="100000"/>
                          </a:ln>
                        </wps:spPr>
                        <wps:style>
                          <a:lnRef idx="1">
                            <a:srgbClr val="121212"/>
                          </a:lnRef>
                          <a:fillRef idx="1">
                            <a:srgbClr val="DEDEDE"/>
                          </a:fillRef>
                          <a:effectRef idx="0">
                            <a:scrgbClr r="0" g="0" b="0"/>
                          </a:effectRef>
                          <a:fontRef idx="none"/>
                        </wps:style>
                        <wps:bodyPr/>
                      </wps:wsp>
                      <wps:wsp>
                        <wps:cNvPr id="14549" name="Rectangle 14549"/>
                        <wps:cNvSpPr/>
                        <wps:spPr>
                          <a:xfrm>
                            <a:off x="3603490" y="14279"/>
                            <a:ext cx="383377" cy="108007"/>
                          </a:xfrm>
                          <a:prstGeom prst="rect">
                            <a:avLst/>
                          </a:prstGeom>
                          <a:ln>
                            <a:noFill/>
                          </a:ln>
                        </wps:spPr>
                        <wps:txbx>
                          <w:txbxContent>
                            <w:p w14:paraId="1FA7AF5F" w14:textId="77777777" w:rsidR="006E2FA2" w:rsidRDefault="006E2FA2">
                              <w:pPr>
                                <w:spacing w:after="160" w:line="259" w:lineRule="auto"/>
                                <w:ind w:left="0" w:firstLine="0"/>
                                <w:jc w:val="left"/>
                              </w:pPr>
                              <w:r>
                                <w:rPr>
                                  <w:color w:val="121212"/>
                                  <w:w w:val="123"/>
                                  <w:sz w:val="10"/>
                                </w:rPr>
                                <w:t>Multilang</w:t>
                              </w:r>
                            </w:p>
                          </w:txbxContent>
                        </wps:txbx>
                        <wps:bodyPr horzOverflow="overflow" vert="horz" lIns="0" tIns="0" rIns="0" bIns="0" rtlCol="0">
                          <a:noAutofit/>
                        </wps:bodyPr>
                      </wps:wsp>
                      <wps:wsp>
                        <wps:cNvPr id="14550" name="Shape 14550"/>
                        <wps:cNvSpPr/>
                        <wps:spPr>
                          <a:xfrm>
                            <a:off x="3556427" y="101612"/>
                            <a:ext cx="381046" cy="0"/>
                          </a:xfrm>
                          <a:custGeom>
                            <a:avLst/>
                            <a:gdLst/>
                            <a:ahLst/>
                            <a:cxnLst/>
                            <a:rect l="0" t="0" r="0" b="0"/>
                            <a:pathLst>
                              <a:path w="381046">
                                <a:moveTo>
                                  <a:pt x="0" y="0"/>
                                </a:moveTo>
                                <a:lnTo>
                                  <a:pt x="381046"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51" name="Rectangle 14551"/>
                        <wps:cNvSpPr/>
                        <wps:spPr>
                          <a:xfrm>
                            <a:off x="3581650" y="105973"/>
                            <a:ext cx="63856" cy="81005"/>
                          </a:xfrm>
                          <a:prstGeom prst="rect">
                            <a:avLst/>
                          </a:prstGeom>
                          <a:ln>
                            <a:noFill/>
                          </a:ln>
                        </wps:spPr>
                        <wps:txbx>
                          <w:txbxContent>
                            <w:p w14:paraId="2BBE30AB" w14:textId="77777777" w:rsidR="006E2FA2" w:rsidRDefault="006E2FA2">
                              <w:pPr>
                                <w:spacing w:after="160" w:line="259" w:lineRule="auto"/>
                                <w:ind w:left="0" w:firstLine="0"/>
                                <w:jc w:val="left"/>
                              </w:pPr>
                              <w:proofErr w:type="gramStart"/>
                              <w:r>
                                <w:rPr>
                                  <w:w w:val="103"/>
                                  <w:sz w:val="7"/>
                                </w:rPr>
                                <w:t>en</w:t>
                              </w:r>
                              <w:proofErr w:type="gramEnd"/>
                            </w:p>
                          </w:txbxContent>
                        </wps:txbx>
                        <wps:bodyPr horzOverflow="overflow" vert="horz" lIns="0" tIns="0" rIns="0" bIns="0" rtlCol="0">
                          <a:noAutofit/>
                        </wps:bodyPr>
                      </wps:wsp>
                      <wps:wsp>
                        <wps:cNvPr id="14552" name="Rectangle 14552"/>
                        <wps:cNvSpPr/>
                        <wps:spPr>
                          <a:xfrm>
                            <a:off x="3581650" y="156780"/>
                            <a:ext cx="63856" cy="81005"/>
                          </a:xfrm>
                          <a:prstGeom prst="rect">
                            <a:avLst/>
                          </a:prstGeom>
                          <a:ln>
                            <a:noFill/>
                          </a:ln>
                        </wps:spPr>
                        <wps:txbx>
                          <w:txbxContent>
                            <w:p w14:paraId="3F5B5A3F" w14:textId="77777777" w:rsidR="006E2FA2" w:rsidRDefault="006E2FA2">
                              <w:pPr>
                                <w:spacing w:after="160" w:line="259" w:lineRule="auto"/>
                                <w:ind w:left="0" w:firstLine="0"/>
                                <w:jc w:val="left"/>
                              </w:pPr>
                              <w:proofErr w:type="gramStart"/>
                              <w:r>
                                <w:rPr>
                                  <w:w w:val="103"/>
                                  <w:sz w:val="7"/>
                                </w:rPr>
                                <w:t>de</w:t>
                              </w:r>
                              <w:proofErr w:type="gramEnd"/>
                            </w:p>
                          </w:txbxContent>
                        </wps:txbx>
                        <wps:bodyPr horzOverflow="overflow" vert="horz" lIns="0" tIns="0" rIns="0" bIns="0" rtlCol="0">
                          <a:noAutofit/>
                        </wps:bodyPr>
                      </wps:wsp>
                      <wps:wsp>
                        <wps:cNvPr id="14553" name="Rectangle 14553"/>
                        <wps:cNvSpPr/>
                        <wps:spPr>
                          <a:xfrm>
                            <a:off x="3734261" y="105973"/>
                            <a:ext cx="191567" cy="81005"/>
                          </a:xfrm>
                          <a:prstGeom prst="rect">
                            <a:avLst/>
                          </a:prstGeom>
                          <a:ln>
                            <a:noFill/>
                          </a:ln>
                        </wps:spPr>
                        <wps:txbx>
                          <w:txbxContent>
                            <w:p w14:paraId="183DF3AD"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554" name="Rectangle 14554"/>
                        <wps:cNvSpPr/>
                        <wps:spPr>
                          <a:xfrm>
                            <a:off x="3734261" y="156780"/>
                            <a:ext cx="191567" cy="81005"/>
                          </a:xfrm>
                          <a:prstGeom prst="rect">
                            <a:avLst/>
                          </a:prstGeom>
                          <a:ln>
                            <a:noFill/>
                          </a:ln>
                        </wps:spPr>
                        <wps:txbx>
                          <w:txbxContent>
                            <w:p w14:paraId="4625AA3D"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9392" name="Rectangle 19392"/>
                        <wps:cNvSpPr/>
                        <wps:spPr>
                          <a:xfrm>
                            <a:off x="3581650" y="207586"/>
                            <a:ext cx="63856" cy="81005"/>
                          </a:xfrm>
                          <a:prstGeom prst="rect">
                            <a:avLst/>
                          </a:prstGeom>
                          <a:ln>
                            <a:noFill/>
                          </a:ln>
                        </wps:spPr>
                        <wps:txbx>
                          <w:txbxContent>
                            <w:p w14:paraId="6CE6DC46" w14:textId="77777777" w:rsidR="006E2FA2" w:rsidRDefault="006E2FA2">
                              <w:pPr>
                                <w:spacing w:after="160" w:line="259" w:lineRule="auto"/>
                                <w:ind w:left="0" w:firstLine="0"/>
                                <w:jc w:val="left"/>
                              </w:pPr>
                              <w:proofErr w:type="gramStart"/>
                              <w:r>
                                <w:rPr>
                                  <w:w w:val="119"/>
                                  <w:sz w:val="7"/>
                                </w:rPr>
                                <w:t>es</w:t>
                              </w:r>
                              <w:proofErr w:type="gramEnd"/>
                            </w:p>
                          </w:txbxContent>
                        </wps:txbx>
                        <wps:bodyPr horzOverflow="overflow" vert="horz" lIns="0" tIns="0" rIns="0" bIns="0" rtlCol="0">
                          <a:noAutofit/>
                        </wps:bodyPr>
                      </wps:wsp>
                      <wps:wsp>
                        <wps:cNvPr id="19393" name="Rectangle 19393"/>
                        <wps:cNvSpPr/>
                        <wps:spPr>
                          <a:xfrm>
                            <a:off x="3734281" y="207586"/>
                            <a:ext cx="191567" cy="81005"/>
                          </a:xfrm>
                          <a:prstGeom prst="rect">
                            <a:avLst/>
                          </a:prstGeom>
                          <a:ln>
                            <a:noFill/>
                          </a:ln>
                        </wps:spPr>
                        <wps:txbx>
                          <w:txbxContent>
                            <w:p w14:paraId="03BF4B0D"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556" name="Rectangle 14556"/>
                        <wps:cNvSpPr/>
                        <wps:spPr>
                          <a:xfrm>
                            <a:off x="3705848" y="258392"/>
                            <a:ext cx="95784" cy="81005"/>
                          </a:xfrm>
                          <a:prstGeom prst="rect">
                            <a:avLst/>
                          </a:prstGeom>
                          <a:ln>
                            <a:noFill/>
                          </a:ln>
                        </wps:spPr>
                        <wps:txbx>
                          <w:txbxContent>
                            <w:p w14:paraId="3E959070" w14:textId="77777777" w:rsidR="006E2FA2" w:rsidRDefault="006E2FA2">
                              <w:pPr>
                                <w:spacing w:after="160" w:line="259" w:lineRule="auto"/>
                                <w:ind w:left="0" w:firstLine="0"/>
                                <w:jc w:val="left"/>
                              </w:pPr>
                              <w:r>
                                <w:rPr>
                                  <w:w w:val="214"/>
                                  <w:sz w:val="7"/>
                                </w:rPr>
                                <w:t>...</w:t>
                              </w:r>
                            </w:p>
                          </w:txbxContent>
                        </wps:txbx>
                        <wps:bodyPr horzOverflow="overflow" vert="horz" lIns="0" tIns="0" rIns="0" bIns="0" rtlCol="0">
                          <a:noAutofit/>
                        </wps:bodyPr>
                      </wps:wsp>
                      <wps:wsp>
                        <wps:cNvPr id="14557" name="Rectangle 14557"/>
                        <wps:cNvSpPr/>
                        <wps:spPr>
                          <a:xfrm>
                            <a:off x="3453984" y="354842"/>
                            <a:ext cx="745591" cy="90006"/>
                          </a:xfrm>
                          <a:prstGeom prst="rect">
                            <a:avLst/>
                          </a:prstGeom>
                          <a:ln>
                            <a:noFill/>
                          </a:ln>
                        </wps:spPr>
                        <wps:txbx>
                          <w:txbxContent>
                            <w:p w14:paraId="5A27B148" w14:textId="77777777" w:rsidR="006E2FA2" w:rsidRDefault="006E2FA2">
                              <w:pPr>
                                <w:spacing w:after="160" w:line="259" w:lineRule="auto"/>
                                <w:ind w:left="0" w:firstLine="0"/>
                                <w:jc w:val="left"/>
                              </w:pPr>
                              <w:proofErr w:type="gramStart"/>
                              <w:r>
                                <w:rPr>
                                  <w:w w:val="122"/>
                                  <w:sz w:val="8"/>
                                </w:rPr>
                                <w:t>connections</w:t>
                              </w:r>
                              <w:proofErr w:type="gramEnd"/>
                              <w:r>
                                <w:rPr>
                                  <w:spacing w:val="24"/>
                                  <w:w w:val="122"/>
                                  <w:sz w:val="8"/>
                                </w:rPr>
                                <w:t xml:space="preserve"> </w:t>
                              </w:r>
                              <w:r>
                                <w:rPr>
                                  <w:w w:val="122"/>
                                  <w:sz w:val="8"/>
                                </w:rPr>
                                <w:t>to</w:t>
                              </w:r>
                              <w:r>
                                <w:rPr>
                                  <w:spacing w:val="24"/>
                                  <w:w w:val="122"/>
                                  <w:sz w:val="8"/>
                                </w:rPr>
                                <w:t xml:space="preserve"> </w:t>
                              </w:r>
                              <w:r>
                                <w:rPr>
                                  <w:w w:val="122"/>
                                  <w:sz w:val="8"/>
                                </w:rPr>
                                <w:t>tables</w:t>
                              </w:r>
                            </w:p>
                          </w:txbxContent>
                        </wps:txbx>
                        <wps:bodyPr horzOverflow="overflow" vert="horz" lIns="0" tIns="0" rIns="0" bIns="0" rtlCol="0">
                          <a:noAutofit/>
                        </wps:bodyPr>
                      </wps:wsp>
                      <wps:wsp>
                        <wps:cNvPr id="14558" name="Rectangle 14558"/>
                        <wps:cNvSpPr/>
                        <wps:spPr>
                          <a:xfrm>
                            <a:off x="3427291" y="418349"/>
                            <a:ext cx="816541" cy="90007"/>
                          </a:xfrm>
                          <a:prstGeom prst="rect">
                            <a:avLst/>
                          </a:prstGeom>
                          <a:ln>
                            <a:noFill/>
                          </a:ln>
                        </wps:spPr>
                        <wps:txbx>
                          <w:txbxContent>
                            <w:p w14:paraId="1D8F98C1" w14:textId="77777777" w:rsidR="006E2FA2" w:rsidRDefault="006E2FA2">
                              <w:pPr>
                                <w:spacing w:after="160" w:line="259" w:lineRule="auto"/>
                                <w:ind w:left="0" w:firstLine="0"/>
                                <w:jc w:val="left"/>
                              </w:pPr>
                              <w:r>
                                <w:rPr>
                                  <w:w w:val="126"/>
                                  <w:sz w:val="8"/>
                                </w:rPr>
                                <w:t>Hivent,</w:t>
                              </w:r>
                              <w:r>
                                <w:rPr>
                                  <w:spacing w:val="24"/>
                                  <w:w w:val="126"/>
                                  <w:sz w:val="8"/>
                                </w:rPr>
                                <w:t xml:space="preserve"> </w:t>
                              </w:r>
                              <w:r>
                                <w:rPr>
                                  <w:w w:val="126"/>
                                  <w:sz w:val="8"/>
                                </w:rPr>
                                <w:t>HiventLocation,</w:t>
                              </w:r>
                            </w:p>
                          </w:txbxContent>
                        </wps:txbx>
                        <wps:bodyPr horzOverflow="overflow" vert="horz" lIns="0" tIns="0" rIns="0" bIns="0" rtlCol="0">
                          <a:noAutofit/>
                        </wps:bodyPr>
                      </wps:wsp>
                      <wps:wsp>
                        <wps:cNvPr id="14559" name="Rectangle 14559"/>
                        <wps:cNvSpPr/>
                        <wps:spPr>
                          <a:xfrm>
                            <a:off x="3507371" y="481858"/>
                            <a:ext cx="603487" cy="90006"/>
                          </a:xfrm>
                          <a:prstGeom prst="rect">
                            <a:avLst/>
                          </a:prstGeom>
                          <a:ln>
                            <a:noFill/>
                          </a:ln>
                        </wps:spPr>
                        <wps:txbx>
                          <w:txbxContent>
                            <w:p w14:paraId="4C4A9A0E" w14:textId="77777777" w:rsidR="006E2FA2" w:rsidRDefault="006E2FA2">
                              <w:pPr>
                                <w:spacing w:after="160" w:line="259" w:lineRule="auto"/>
                                <w:ind w:left="0" w:firstLine="0"/>
                                <w:jc w:val="left"/>
                              </w:pPr>
                              <w:r>
                                <w:rPr>
                                  <w:w w:val="102"/>
                                  <w:sz w:val="8"/>
                                </w:rPr>
                                <w:t>Area</w:t>
                              </w:r>
                              <w:r>
                                <w:rPr>
                                  <w:spacing w:val="24"/>
                                  <w:w w:val="102"/>
                                  <w:sz w:val="8"/>
                                </w:rPr>
                                <w:t xml:space="preserve"> </w:t>
                              </w:r>
                              <w:r>
                                <w:rPr>
                                  <w:w w:val="102"/>
                                  <w:sz w:val="8"/>
                                </w:rPr>
                                <w:t>and</w:t>
                              </w:r>
                              <w:r>
                                <w:rPr>
                                  <w:spacing w:val="24"/>
                                  <w:w w:val="102"/>
                                  <w:sz w:val="8"/>
                                </w:rPr>
                                <w:t xml:space="preserve"> </w:t>
                              </w:r>
                              <w:r>
                                <w:rPr>
                                  <w:w w:val="102"/>
                                  <w:sz w:val="8"/>
                                </w:rPr>
                                <w:t>AreaName</w:t>
                              </w:r>
                            </w:p>
                          </w:txbxContent>
                        </wps:txbx>
                        <wps:bodyPr horzOverflow="overflow" vert="horz" lIns="0" tIns="0" rIns="0" bIns="0" rtlCol="0">
                          <a:noAutofit/>
                        </wps:bodyPr>
                      </wps:wsp>
                      <wps:wsp>
                        <wps:cNvPr id="14560" name="Rectangle 14560"/>
                        <wps:cNvSpPr/>
                        <wps:spPr>
                          <a:xfrm>
                            <a:off x="3440637" y="545365"/>
                            <a:ext cx="781066" cy="90006"/>
                          </a:xfrm>
                          <a:prstGeom prst="rect">
                            <a:avLst/>
                          </a:prstGeom>
                          <a:ln>
                            <a:noFill/>
                          </a:ln>
                        </wps:spPr>
                        <wps:txbx>
                          <w:txbxContent>
                            <w:p w14:paraId="09281A41" w14:textId="77777777" w:rsidR="006E2FA2" w:rsidRDefault="006E2FA2">
                              <w:pPr>
                                <w:spacing w:after="160" w:line="259" w:lineRule="auto"/>
                                <w:ind w:left="0" w:firstLine="0"/>
                                <w:jc w:val="left"/>
                              </w:pPr>
                              <w:proofErr w:type="gramStart"/>
                              <w:r>
                                <w:rPr>
                                  <w:w w:val="128"/>
                                  <w:sz w:val="8"/>
                                </w:rPr>
                                <w:t>omitted</w:t>
                              </w:r>
                              <w:proofErr w:type="gramEnd"/>
                              <w:r>
                                <w:rPr>
                                  <w:spacing w:val="24"/>
                                  <w:w w:val="128"/>
                                  <w:sz w:val="8"/>
                                </w:rPr>
                                <w:t xml:space="preserve"> </w:t>
                              </w:r>
                              <w:r>
                                <w:rPr>
                                  <w:w w:val="128"/>
                                  <w:sz w:val="8"/>
                                </w:rPr>
                                <w:t>for</w:t>
                              </w:r>
                              <w:r>
                                <w:rPr>
                                  <w:spacing w:val="24"/>
                                  <w:w w:val="128"/>
                                  <w:sz w:val="8"/>
                                </w:rPr>
                                <w:t xml:space="preserve"> </w:t>
                              </w:r>
                              <w:r>
                                <w:rPr>
                                  <w:w w:val="128"/>
                                  <w:sz w:val="8"/>
                                </w:rPr>
                                <w:t>simplicity</w:t>
                              </w:r>
                            </w:p>
                          </w:txbxContent>
                        </wps:txbx>
                        <wps:bodyPr horzOverflow="overflow" vert="horz" lIns="0" tIns="0" rIns="0" bIns="0" rtlCol="0">
                          <a:noAutofit/>
                        </wps:bodyPr>
                      </wps:wsp>
                      <wps:wsp>
                        <wps:cNvPr id="14561" name="Shape 14561"/>
                        <wps:cNvSpPr/>
                        <wps:spPr>
                          <a:xfrm>
                            <a:off x="2108453" y="2514902"/>
                            <a:ext cx="0" cy="228627"/>
                          </a:xfrm>
                          <a:custGeom>
                            <a:avLst/>
                            <a:gdLst/>
                            <a:ahLst/>
                            <a:cxnLst/>
                            <a:rect l="0" t="0" r="0" b="0"/>
                            <a:pathLst>
                              <a:path h="228627">
                                <a:moveTo>
                                  <a:pt x="0" y="228627"/>
                                </a:move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2" name="Shape 14562"/>
                        <wps:cNvSpPr/>
                        <wps:spPr>
                          <a:xfrm>
                            <a:off x="2083050" y="2718126"/>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3" name="Shape 14563"/>
                        <wps:cNvSpPr/>
                        <wps:spPr>
                          <a:xfrm>
                            <a:off x="1232048" y="2414211"/>
                            <a:ext cx="530937" cy="329319"/>
                          </a:xfrm>
                          <a:custGeom>
                            <a:avLst/>
                            <a:gdLst/>
                            <a:ahLst/>
                            <a:cxnLst/>
                            <a:rect l="0" t="0" r="0" b="0"/>
                            <a:pathLst>
                              <a:path w="530937" h="329319">
                                <a:moveTo>
                                  <a:pt x="0" y="329319"/>
                                </a:moveTo>
                                <a:lnTo>
                                  <a:pt x="0" y="0"/>
                                </a:lnTo>
                                <a:lnTo>
                                  <a:pt x="530937"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4" name="Shape 14564"/>
                        <wps:cNvSpPr/>
                        <wps:spPr>
                          <a:xfrm>
                            <a:off x="1206645" y="2718279"/>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5" name="Shape 14565"/>
                        <wps:cNvSpPr/>
                        <wps:spPr>
                          <a:xfrm>
                            <a:off x="340414" y="2718126"/>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6" name="Shape 14566"/>
                        <wps:cNvSpPr/>
                        <wps:spPr>
                          <a:xfrm>
                            <a:off x="2108453" y="3022963"/>
                            <a:ext cx="0" cy="127015"/>
                          </a:xfrm>
                          <a:custGeom>
                            <a:avLst/>
                            <a:gdLst/>
                            <a:ahLst/>
                            <a:cxnLst/>
                            <a:rect l="0" t="0" r="0" b="0"/>
                            <a:pathLst>
                              <a:path h="127015">
                                <a:moveTo>
                                  <a:pt x="0" y="127015"/>
                                </a:move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67" name="Shape 14567"/>
                        <wps:cNvSpPr/>
                        <wps:spPr>
                          <a:xfrm>
                            <a:off x="2083050" y="3124575"/>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9414" name="Rectangle 19414"/>
                        <wps:cNvSpPr/>
                        <wps:spPr>
                          <a:xfrm>
                            <a:off x="888926" y="2849503"/>
                            <a:ext cx="127711" cy="81005"/>
                          </a:xfrm>
                          <a:prstGeom prst="rect">
                            <a:avLst/>
                          </a:prstGeom>
                          <a:ln>
                            <a:noFill/>
                          </a:ln>
                        </wps:spPr>
                        <wps:txbx>
                          <w:txbxContent>
                            <w:p w14:paraId="793B748F" w14:textId="77777777" w:rsidR="006E2FA2" w:rsidRDefault="006E2FA2">
                              <w:pPr>
                                <w:spacing w:after="160" w:line="259" w:lineRule="auto"/>
                                <w:ind w:left="0" w:firstLine="0"/>
                                <w:jc w:val="left"/>
                              </w:pPr>
                              <w:proofErr w:type="gramStart"/>
                              <w:r>
                                <w:rPr>
                                  <w:w w:val="117"/>
                                  <w:sz w:val="7"/>
                                </w:rPr>
                                <w:t>area</w:t>
                              </w:r>
                              <w:proofErr w:type="gramEnd"/>
                            </w:p>
                          </w:txbxContent>
                        </wps:txbx>
                        <wps:bodyPr horzOverflow="overflow" vert="horz" lIns="0" tIns="0" rIns="0" bIns="0" rtlCol="0">
                          <a:noAutofit/>
                        </wps:bodyPr>
                      </wps:wsp>
                      <wps:wsp>
                        <wps:cNvPr id="19415" name="Rectangle 19415"/>
                        <wps:cNvSpPr/>
                        <wps:spPr>
                          <a:xfrm>
                            <a:off x="1295563" y="2849503"/>
                            <a:ext cx="127711" cy="81005"/>
                          </a:xfrm>
                          <a:prstGeom prst="rect">
                            <a:avLst/>
                          </a:prstGeom>
                          <a:ln>
                            <a:noFill/>
                          </a:ln>
                        </wps:spPr>
                        <wps:txbx>
                          <w:txbxContent>
                            <w:p w14:paraId="31074D44"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17" name="Rectangle 19417"/>
                        <wps:cNvSpPr/>
                        <wps:spPr>
                          <a:xfrm>
                            <a:off x="2149474" y="2849503"/>
                            <a:ext cx="127711" cy="81005"/>
                          </a:xfrm>
                          <a:prstGeom prst="rect">
                            <a:avLst/>
                          </a:prstGeom>
                          <a:ln>
                            <a:noFill/>
                          </a:ln>
                        </wps:spPr>
                        <wps:txbx>
                          <w:txbxContent>
                            <w:p w14:paraId="2F1E7062"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16" name="Rectangle 19416"/>
                        <wps:cNvSpPr/>
                        <wps:spPr>
                          <a:xfrm>
                            <a:off x="1766203" y="2849503"/>
                            <a:ext cx="127711" cy="81005"/>
                          </a:xfrm>
                          <a:prstGeom prst="rect">
                            <a:avLst/>
                          </a:prstGeom>
                          <a:ln>
                            <a:noFill/>
                          </a:ln>
                        </wps:spPr>
                        <wps:txbx>
                          <w:txbxContent>
                            <w:p w14:paraId="0F52E369" w14:textId="77777777" w:rsidR="006E2FA2" w:rsidRDefault="006E2FA2">
                              <w:pPr>
                                <w:spacing w:after="160" w:line="259" w:lineRule="auto"/>
                                <w:ind w:left="0" w:firstLine="0"/>
                                <w:jc w:val="left"/>
                              </w:pPr>
                              <w:proofErr w:type="gramStart"/>
                              <w:r>
                                <w:rPr>
                                  <w:w w:val="117"/>
                                  <w:sz w:val="7"/>
                                </w:rPr>
                                <w:t>area</w:t>
                              </w:r>
                              <w:proofErr w:type="gramEnd"/>
                            </w:p>
                          </w:txbxContent>
                        </wps:txbx>
                        <wps:bodyPr horzOverflow="overflow" vert="horz" lIns="0" tIns="0" rIns="0" bIns="0" rtlCol="0">
                          <a:noAutofit/>
                        </wps:bodyPr>
                      </wps:wsp>
                      <wps:wsp>
                        <wps:cNvPr id="19419" name="Rectangle 19419"/>
                        <wps:cNvSpPr/>
                        <wps:spPr>
                          <a:xfrm>
                            <a:off x="3034677" y="2849503"/>
                            <a:ext cx="127711" cy="81005"/>
                          </a:xfrm>
                          <a:prstGeom prst="rect">
                            <a:avLst/>
                          </a:prstGeom>
                          <a:ln>
                            <a:noFill/>
                          </a:ln>
                        </wps:spPr>
                        <wps:txbx>
                          <w:txbxContent>
                            <w:p w14:paraId="42CF3CBF"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9418" name="Rectangle 19418"/>
                        <wps:cNvSpPr/>
                        <wps:spPr>
                          <a:xfrm>
                            <a:off x="2628909" y="2849503"/>
                            <a:ext cx="127711" cy="81005"/>
                          </a:xfrm>
                          <a:prstGeom prst="rect">
                            <a:avLst/>
                          </a:prstGeom>
                          <a:ln>
                            <a:noFill/>
                          </a:ln>
                        </wps:spPr>
                        <wps:txbx>
                          <w:txbxContent>
                            <w:p w14:paraId="578C25D9" w14:textId="77777777" w:rsidR="006E2FA2" w:rsidRDefault="006E2FA2">
                              <w:pPr>
                                <w:spacing w:after="160" w:line="259" w:lineRule="auto"/>
                                <w:ind w:left="0" w:firstLine="0"/>
                                <w:jc w:val="left"/>
                              </w:pPr>
                              <w:proofErr w:type="gramStart"/>
                              <w:r>
                                <w:rPr>
                                  <w:w w:val="117"/>
                                  <w:sz w:val="7"/>
                                </w:rPr>
                                <w:t>area</w:t>
                              </w:r>
                              <w:proofErr w:type="gramEnd"/>
                            </w:p>
                          </w:txbxContent>
                        </wps:txbx>
                        <wps:bodyPr horzOverflow="overflow" vert="horz" lIns="0" tIns="0" rIns="0" bIns="0" rtlCol="0">
                          <a:noAutofit/>
                        </wps:bodyPr>
                      </wps:wsp>
                      <wps:wsp>
                        <wps:cNvPr id="19420" name="Rectangle 19420"/>
                        <wps:cNvSpPr/>
                        <wps:spPr>
                          <a:xfrm>
                            <a:off x="3518016" y="2849503"/>
                            <a:ext cx="127711" cy="81005"/>
                          </a:xfrm>
                          <a:prstGeom prst="rect">
                            <a:avLst/>
                          </a:prstGeom>
                          <a:ln>
                            <a:noFill/>
                          </a:ln>
                        </wps:spPr>
                        <wps:txbx>
                          <w:txbxContent>
                            <w:p w14:paraId="06180959" w14:textId="77777777" w:rsidR="006E2FA2" w:rsidRDefault="006E2FA2">
                              <w:pPr>
                                <w:spacing w:after="160" w:line="259" w:lineRule="auto"/>
                                <w:ind w:left="0" w:firstLine="0"/>
                                <w:jc w:val="left"/>
                              </w:pPr>
                              <w:proofErr w:type="gramStart"/>
                              <w:r>
                                <w:rPr>
                                  <w:w w:val="117"/>
                                  <w:sz w:val="7"/>
                                </w:rPr>
                                <w:t>area</w:t>
                              </w:r>
                              <w:proofErr w:type="gramEnd"/>
                            </w:p>
                          </w:txbxContent>
                        </wps:txbx>
                        <wps:bodyPr horzOverflow="overflow" vert="horz" lIns="0" tIns="0" rIns="0" bIns="0" rtlCol="0">
                          <a:noAutofit/>
                        </wps:bodyPr>
                      </wps:wsp>
                      <wps:wsp>
                        <wps:cNvPr id="19421" name="Rectangle 19421"/>
                        <wps:cNvSpPr/>
                        <wps:spPr>
                          <a:xfrm>
                            <a:off x="3923783" y="2849503"/>
                            <a:ext cx="127711" cy="81005"/>
                          </a:xfrm>
                          <a:prstGeom prst="rect">
                            <a:avLst/>
                          </a:prstGeom>
                          <a:ln>
                            <a:noFill/>
                          </a:ln>
                        </wps:spPr>
                        <wps:txbx>
                          <w:txbxContent>
                            <w:p w14:paraId="12440CCD" w14:textId="77777777" w:rsidR="006E2FA2" w:rsidRDefault="006E2FA2">
                              <w:pPr>
                                <w:spacing w:after="160" w:line="259" w:lineRule="auto"/>
                                <w:ind w:left="0" w:firstLine="0"/>
                                <w:jc w:val="left"/>
                              </w:pPr>
                              <w:r>
                                <w:rPr>
                                  <w:w w:val="112"/>
                                  <w:sz w:val="7"/>
                                </w:rPr>
                                <w:t>Area</w:t>
                              </w:r>
                            </w:p>
                          </w:txbxContent>
                        </wps:txbx>
                        <wps:bodyPr horzOverflow="overflow" vert="horz" lIns="0" tIns="0" rIns="0" bIns="0" rtlCol="0">
                          <a:noAutofit/>
                        </wps:bodyPr>
                      </wps:wsp>
                      <wps:wsp>
                        <wps:cNvPr id="14572" name="Shape 14572"/>
                        <wps:cNvSpPr/>
                        <wps:spPr>
                          <a:xfrm>
                            <a:off x="365817" y="2362483"/>
                            <a:ext cx="1397168" cy="381046"/>
                          </a:xfrm>
                          <a:custGeom>
                            <a:avLst/>
                            <a:gdLst/>
                            <a:ahLst/>
                            <a:cxnLst/>
                            <a:rect l="0" t="0" r="0" b="0"/>
                            <a:pathLst>
                              <a:path w="1397168" h="381046">
                                <a:moveTo>
                                  <a:pt x="0" y="381046"/>
                                </a:moveTo>
                                <a:lnTo>
                                  <a:pt x="0" y="0"/>
                                </a:lnTo>
                                <a:lnTo>
                                  <a:pt x="1397168" y="1366"/>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73" name="Shape 14573"/>
                        <wps:cNvSpPr/>
                        <wps:spPr>
                          <a:xfrm>
                            <a:off x="2452487" y="2438693"/>
                            <a:ext cx="530936" cy="304836"/>
                          </a:xfrm>
                          <a:custGeom>
                            <a:avLst/>
                            <a:gdLst/>
                            <a:ahLst/>
                            <a:cxnLst/>
                            <a:rect l="0" t="0" r="0" b="0"/>
                            <a:pathLst>
                              <a:path w="530936" h="304836">
                                <a:moveTo>
                                  <a:pt x="530936" y="304836"/>
                                </a:moveTo>
                                <a:lnTo>
                                  <a:pt x="530936" y="0"/>
                                </a:ln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74" name="Shape 14574"/>
                        <wps:cNvSpPr/>
                        <wps:spPr>
                          <a:xfrm>
                            <a:off x="2958020" y="2718279"/>
                            <a:ext cx="50806" cy="25403"/>
                          </a:xfrm>
                          <a:custGeom>
                            <a:avLst/>
                            <a:gdLst/>
                            <a:ahLst/>
                            <a:cxnLst/>
                            <a:rect l="0" t="0" r="0" b="0"/>
                            <a:pathLst>
                              <a:path w="50806" h="25403">
                                <a:moveTo>
                                  <a:pt x="0" y="25403"/>
                                </a:moveTo>
                                <a:lnTo>
                                  <a:pt x="25403" y="0"/>
                                </a:lnTo>
                                <a:lnTo>
                                  <a:pt x="50806"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75" name="Shape 14575"/>
                        <wps:cNvSpPr/>
                        <wps:spPr>
                          <a:xfrm>
                            <a:off x="2452265" y="2387887"/>
                            <a:ext cx="1397167" cy="355643"/>
                          </a:xfrm>
                          <a:custGeom>
                            <a:avLst/>
                            <a:gdLst/>
                            <a:ahLst/>
                            <a:cxnLst/>
                            <a:rect l="0" t="0" r="0" b="0"/>
                            <a:pathLst>
                              <a:path w="1397167" h="355643">
                                <a:moveTo>
                                  <a:pt x="1397167" y="355643"/>
                                </a:moveTo>
                                <a:lnTo>
                                  <a:pt x="1397167" y="0"/>
                                </a:lnTo>
                                <a:lnTo>
                                  <a:pt x="0"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76" name="Shape 14576"/>
                        <wps:cNvSpPr/>
                        <wps:spPr>
                          <a:xfrm>
                            <a:off x="3824054" y="2718126"/>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77" name="Shape 14577"/>
                        <wps:cNvSpPr/>
                        <wps:spPr>
                          <a:xfrm>
                            <a:off x="2451147" y="2413067"/>
                            <a:ext cx="25403" cy="50806"/>
                          </a:xfrm>
                          <a:custGeom>
                            <a:avLst/>
                            <a:gdLst/>
                            <a:ahLst/>
                            <a:cxnLst/>
                            <a:rect l="0" t="0" r="0" b="0"/>
                            <a:pathLst>
                              <a:path w="25403" h="50806">
                                <a:moveTo>
                                  <a:pt x="0" y="50806"/>
                                </a:moveTo>
                                <a:lnTo>
                                  <a:pt x="25403" y="25403"/>
                                </a:lnTo>
                                <a:lnTo>
                                  <a:pt x="0"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4578" name="Shape 14578"/>
                        <wps:cNvSpPr/>
                        <wps:spPr>
                          <a:xfrm>
                            <a:off x="2451147" y="2362509"/>
                            <a:ext cx="25403" cy="50806"/>
                          </a:xfrm>
                          <a:custGeom>
                            <a:avLst/>
                            <a:gdLst/>
                            <a:ahLst/>
                            <a:cxnLst/>
                            <a:rect l="0" t="0" r="0" b="0"/>
                            <a:pathLst>
                              <a:path w="25403" h="50806">
                                <a:moveTo>
                                  <a:pt x="0" y="50806"/>
                                </a:moveTo>
                                <a:lnTo>
                                  <a:pt x="25403" y="25403"/>
                                </a:lnTo>
                                <a:lnTo>
                                  <a:pt x="0" y="0"/>
                                </a:lnTo>
                              </a:path>
                            </a:pathLst>
                          </a:custGeom>
                          <a:ln w="5081" cap="flat">
                            <a:miter lim="100000"/>
                          </a:ln>
                        </wps:spPr>
                        <wps:style>
                          <a:lnRef idx="1">
                            <a:srgbClr val="121212"/>
                          </a:lnRef>
                          <a:fillRef idx="0">
                            <a:srgbClr val="000000">
                              <a:alpha val="0"/>
                            </a:srgbClr>
                          </a:fillRef>
                          <a:effectRef idx="0">
                            <a:scrgbClr r="0" g="0" b="0"/>
                          </a:effectRef>
                          <a:fontRef idx="none"/>
                        </wps:style>
                        <wps:bodyPr/>
                      </wps:wsp>
                      <wps:wsp>
                        <wps:cNvPr id="19395" name="Rectangle 19395"/>
                        <wps:cNvSpPr/>
                        <wps:spPr>
                          <a:xfrm>
                            <a:off x="2159267" y="309198"/>
                            <a:ext cx="191750" cy="81005"/>
                          </a:xfrm>
                          <a:prstGeom prst="rect">
                            <a:avLst/>
                          </a:prstGeom>
                          <a:ln>
                            <a:noFill/>
                          </a:ln>
                        </wps:spPr>
                        <wps:txbx>
                          <w:txbxContent>
                            <w:p w14:paraId="76222FED"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9394" name="Rectangle 19394"/>
                        <wps:cNvSpPr/>
                        <wps:spPr>
                          <a:xfrm>
                            <a:off x="1818750" y="309198"/>
                            <a:ext cx="287533" cy="81005"/>
                          </a:xfrm>
                          <a:prstGeom prst="rect">
                            <a:avLst/>
                          </a:prstGeom>
                          <a:ln>
                            <a:noFill/>
                          </a:ln>
                        </wps:spPr>
                        <wps:txbx>
                          <w:txbxContent>
                            <w:p w14:paraId="3D16BF84" w14:textId="77777777" w:rsidR="006E2FA2" w:rsidRDefault="006E2FA2">
                              <w:pPr>
                                <w:spacing w:after="160" w:line="259" w:lineRule="auto"/>
                                <w:ind w:left="0" w:firstLine="0"/>
                                <w:jc w:val="left"/>
                              </w:pPr>
                              <w:r>
                                <w:rPr>
                                  <w:w w:val="135"/>
                                  <w:sz w:val="7"/>
                                </w:rPr>
                                <w:t>wiki_link</w:t>
                              </w:r>
                            </w:p>
                          </w:txbxContent>
                        </wps:txbx>
                        <wps:bodyPr horzOverflow="overflow" vert="horz" lIns="0" tIns="0" rIns="0" bIns="0" rtlCol="0">
                          <a:noAutofit/>
                        </wps:bodyPr>
                      </wps:wsp>
                      <wps:wsp>
                        <wps:cNvPr id="14580" name="Rectangle 14580"/>
                        <wps:cNvSpPr/>
                        <wps:spPr>
                          <a:xfrm>
                            <a:off x="2616527" y="207585"/>
                            <a:ext cx="351388" cy="81006"/>
                          </a:xfrm>
                          <a:prstGeom prst="rect">
                            <a:avLst/>
                          </a:prstGeom>
                          <a:ln>
                            <a:noFill/>
                          </a:ln>
                        </wps:spPr>
                        <wps:txbx>
                          <w:txbxContent>
                            <w:p w14:paraId="0DC57436" w14:textId="77777777" w:rsidR="006E2FA2" w:rsidRDefault="006E2FA2">
                              <w:pPr>
                                <w:spacing w:after="160" w:line="259" w:lineRule="auto"/>
                                <w:ind w:left="0" w:firstLine="0"/>
                                <w:jc w:val="left"/>
                              </w:pPr>
                              <w:r>
                                <w:rPr>
                                  <w:w w:val="105"/>
                                  <w:sz w:val="7"/>
                                </w:rPr>
                                <w:t>source_name</w:t>
                              </w:r>
                            </w:p>
                          </w:txbxContent>
                        </wps:txbx>
                        <wps:bodyPr horzOverflow="overflow" vert="horz" lIns="0" tIns="0" rIns="0" bIns="0" rtlCol="0">
                          <a:noAutofit/>
                        </wps:bodyPr>
                      </wps:wsp>
                      <wps:wsp>
                        <wps:cNvPr id="14581" name="Rectangle 14581"/>
                        <wps:cNvSpPr/>
                        <wps:spPr>
                          <a:xfrm>
                            <a:off x="2616527" y="258392"/>
                            <a:ext cx="415244" cy="81005"/>
                          </a:xfrm>
                          <a:prstGeom prst="rect">
                            <a:avLst/>
                          </a:prstGeom>
                          <a:ln>
                            <a:noFill/>
                          </a:ln>
                        </wps:spPr>
                        <wps:txbx>
                          <w:txbxContent>
                            <w:p w14:paraId="29C2A506" w14:textId="77777777" w:rsidR="006E2FA2" w:rsidRDefault="006E2FA2">
                              <w:pPr>
                                <w:spacing w:after="160" w:line="259" w:lineRule="auto"/>
                                <w:ind w:left="0" w:firstLine="0"/>
                                <w:jc w:val="left"/>
                              </w:pPr>
                              <w:r>
                                <w:rPr>
                                  <w:w w:val="115"/>
                                  <w:sz w:val="7"/>
                                </w:rPr>
                                <w:t>source_author</w:t>
                              </w:r>
                            </w:p>
                          </w:txbxContent>
                        </wps:txbx>
                        <wps:bodyPr horzOverflow="overflow" vert="horz" lIns="0" tIns="0" rIns="0" bIns="0" rtlCol="0">
                          <a:noAutofit/>
                        </wps:bodyPr>
                      </wps:wsp>
                      <wps:wsp>
                        <wps:cNvPr id="14582" name="Rectangle 14582"/>
                        <wps:cNvSpPr/>
                        <wps:spPr>
                          <a:xfrm>
                            <a:off x="2616527" y="360004"/>
                            <a:ext cx="319460" cy="81005"/>
                          </a:xfrm>
                          <a:prstGeom prst="rect">
                            <a:avLst/>
                          </a:prstGeom>
                          <a:ln>
                            <a:noFill/>
                          </a:ln>
                        </wps:spPr>
                        <wps:txbx>
                          <w:txbxContent>
                            <w:p w14:paraId="0E540AFB" w14:textId="77777777" w:rsidR="006E2FA2" w:rsidRDefault="006E2FA2">
                              <w:pPr>
                                <w:spacing w:after="160" w:line="259" w:lineRule="auto"/>
                                <w:ind w:left="0" w:firstLine="0"/>
                                <w:jc w:val="left"/>
                              </w:pPr>
                              <w:r>
                                <w:rPr>
                                  <w:w w:val="122"/>
                                  <w:sz w:val="7"/>
                                </w:rPr>
                                <w:t>source_url</w:t>
                              </w:r>
                            </w:p>
                          </w:txbxContent>
                        </wps:txbx>
                        <wps:bodyPr horzOverflow="overflow" vert="horz" lIns="0" tIns="0" rIns="0" bIns="0" rtlCol="0">
                          <a:noAutofit/>
                        </wps:bodyPr>
                      </wps:wsp>
                      <wps:wsp>
                        <wps:cNvPr id="14583" name="Rectangle 14583"/>
                        <wps:cNvSpPr/>
                        <wps:spPr>
                          <a:xfrm>
                            <a:off x="2616527" y="410810"/>
                            <a:ext cx="351388" cy="81005"/>
                          </a:xfrm>
                          <a:prstGeom prst="rect">
                            <a:avLst/>
                          </a:prstGeom>
                          <a:ln>
                            <a:noFill/>
                          </a:ln>
                        </wps:spPr>
                        <wps:txbx>
                          <w:txbxContent>
                            <w:p w14:paraId="3554D2F2" w14:textId="77777777" w:rsidR="006E2FA2" w:rsidRDefault="006E2FA2">
                              <w:pPr>
                                <w:spacing w:after="160" w:line="259" w:lineRule="auto"/>
                                <w:ind w:left="0" w:firstLine="0"/>
                                <w:jc w:val="left"/>
                              </w:pPr>
                              <w:r>
                                <w:rPr>
                                  <w:w w:val="128"/>
                                  <w:sz w:val="7"/>
                                </w:rPr>
                                <w:t>last_access</w:t>
                              </w:r>
                            </w:p>
                          </w:txbxContent>
                        </wps:txbx>
                        <wps:bodyPr horzOverflow="overflow" vert="horz" lIns="0" tIns="0" rIns="0" bIns="0" rtlCol="0">
                          <a:noAutofit/>
                        </wps:bodyPr>
                      </wps:wsp>
                      <wps:wsp>
                        <wps:cNvPr id="14584" name="Rectangle 14584"/>
                        <wps:cNvSpPr/>
                        <wps:spPr>
                          <a:xfrm>
                            <a:off x="2997572" y="207585"/>
                            <a:ext cx="191567" cy="81006"/>
                          </a:xfrm>
                          <a:prstGeom prst="rect">
                            <a:avLst/>
                          </a:prstGeom>
                          <a:ln>
                            <a:noFill/>
                          </a:ln>
                        </wps:spPr>
                        <wps:txbx>
                          <w:txbxContent>
                            <w:p w14:paraId="74289AD1"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585" name="Rectangle 14585"/>
                        <wps:cNvSpPr/>
                        <wps:spPr>
                          <a:xfrm>
                            <a:off x="2997572" y="258392"/>
                            <a:ext cx="191567" cy="81005"/>
                          </a:xfrm>
                          <a:prstGeom prst="rect">
                            <a:avLst/>
                          </a:prstGeom>
                          <a:ln>
                            <a:noFill/>
                          </a:ln>
                        </wps:spPr>
                        <wps:txbx>
                          <w:txbxContent>
                            <w:p w14:paraId="1E63E059"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586" name="Rectangle 14586"/>
                        <wps:cNvSpPr/>
                        <wps:spPr>
                          <a:xfrm>
                            <a:off x="2997572" y="360004"/>
                            <a:ext cx="191567" cy="81005"/>
                          </a:xfrm>
                          <a:prstGeom prst="rect">
                            <a:avLst/>
                          </a:prstGeom>
                          <a:ln>
                            <a:noFill/>
                          </a:ln>
                        </wps:spPr>
                        <wps:txbx>
                          <w:txbxContent>
                            <w:p w14:paraId="092F6278" w14:textId="77777777" w:rsidR="006E2FA2" w:rsidRDefault="006E2FA2">
                              <w:pPr>
                                <w:spacing w:after="160" w:line="259" w:lineRule="auto"/>
                                <w:ind w:left="0" w:firstLine="0"/>
                                <w:jc w:val="left"/>
                              </w:pPr>
                              <w:proofErr w:type="gramStart"/>
                              <w:r>
                                <w:rPr>
                                  <w:w w:val="138"/>
                                  <w:sz w:val="7"/>
                                </w:rPr>
                                <w:t>string</w:t>
                              </w:r>
                              <w:proofErr w:type="gramEnd"/>
                            </w:p>
                          </w:txbxContent>
                        </wps:txbx>
                        <wps:bodyPr horzOverflow="overflow" vert="horz" lIns="0" tIns="0" rIns="0" bIns="0" rtlCol="0">
                          <a:noAutofit/>
                        </wps:bodyPr>
                      </wps:wsp>
                      <wps:wsp>
                        <wps:cNvPr id="14587" name="Rectangle 14587"/>
                        <wps:cNvSpPr/>
                        <wps:spPr>
                          <a:xfrm>
                            <a:off x="2997572" y="410810"/>
                            <a:ext cx="127711" cy="81005"/>
                          </a:xfrm>
                          <a:prstGeom prst="rect">
                            <a:avLst/>
                          </a:prstGeom>
                          <a:ln>
                            <a:noFill/>
                          </a:ln>
                        </wps:spPr>
                        <wps:txbx>
                          <w:txbxContent>
                            <w:p w14:paraId="556EEA2C"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9397" name="Rectangle 19397"/>
                        <wps:cNvSpPr/>
                        <wps:spPr>
                          <a:xfrm>
                            <a:off x="2997603" y="309198"/>
                            <a:ext cx="127711" cy="81005"/>
                          </a:xfrm>
                          <a:prstGeom prst="rect">
                            <a:avLst/>
                          </a:prstGeom>
                          <a:ln>
                            <a:noFill/>
                          </a:ln>
                        </wps:spPr>
                        <wps:txbx>
                          <w:txbxContent>
                            <w:p w14:paraId="6210A95B" w14:textId="77777777" w:rsidR="006E2FA2" w:rsidRDefault="006E2FA2">
                              <w:pPr>
                                <w:spacing w:after="160" w:line="259" w:lineRule="auto"/>
                                <w:ind w:left="0" w:firstLine="0"/>
                                <w:jc w:val="left"/>
                              </w:pPr>
                              <w:proofErr w:type="gramStart"/>
                              <w:r>
                                <w:rPr>
                                  <w:w w:val="115"/>
                                  <w:sz w:val="7"/>
                                </w:rPr>
                                <w:t>date</w:t>
                              </w:r>
                              <w:proofErr w:type="gramEnd"/>
                            </w:p>
                          </w:txbxContent>
                        </wps:txbx>
                        <wps:bodyPr horzOverflow="overflow" vert="horz" lIns="0" tIns="0" rIns="0" bIns="0" rtlCol="0">
                          <a:noAutofit/>
                        </wps:bodyPr>
                      </wps:wsp>
                      <wps:wsp>
                        <wps:cNvPr id="19396" name="Rectangle 19396"/>
                        <wps:cNvSpPr/>
                        <wps:spPr>
                          <a:xfrm>
                            <a:off x="2616527" y="309198"/>
                            <a:ext cx="351388" cy="81005"/>
                          </a:xfrm>
                          <a:prstGeom prst="rect">
                            <a:avLst/>
                          </a:prstGeom>
                          <a:ln>
                            <a:noFill/>
                          </a:ln>
                        </wps:spPr>
                        <wps:txbx>
                          <w:txbxContent>
                            <w:p w14:paraId="47492C9F" w14:textId="77777777" w:rsidR="006E2FA2" w:rsidRDefault="006E2FA2">
                              <w:pPr>
                                <w:spacing w:after="160" w:line="259" w:lineRule="auto"/>
                                <w:ind w:left="0" w:firstLine="0"/>
                                <w:jc w:val="left"/>
                              </w:pPr>
                              <w:r>
                                <w:rPr>
                                  <w:w w:val="115"/>
                                  <w:sz w:val="7"/>
                                </w:rPr>
                                <w:t>source_date</w:t>
                              </w:r>
                            </w:p>
                          </w:txbxContent>
                        </wps:txbx>
                        <wps:bodyPr horzOverflow="overflow" vert="horz" lIns="0" tIns="0" rIns="0" bIns="0" rtlCol="0">
                          <a:noAutofit/>
                        </wps:bodyPr>
                      </wps:wsp>
                      <wps:wsp>
                        <wps:cNvPr id="14589" name="Rectangle 14589"/>
                        <wps:cNvSpPr/>
                        <wps:spPr>
                          <a:xfrm>
                            <a:off x="2159384" y="614035"/>
                            <a:ext cx="191567" cy="81005"/>
                          </a:xfrm>
                          <a:prstGeom prst="rect">
                            <a:avLst/>
                          </a:prstGeom>
                          <a:ln>
                            <a:noFill/>
                          </a:ln>
                        </wps:spPr>
                        <wps:txbx>
                          <w:txbxContent>
                            <w:p w14:paraId="39765D3E" w14:textId="77777777" w:rsidR="006E2FA2" w:rsidRDefault="006E2FA2">
                              <w:pPr>
                                <w:spacing w:after="160" w:line="259" w:lineRule="auto"/>
                                <w:ind w:left="0" w:firstLine="0"/>
                                <w:jc w:val="left"/>
                              </w:pPr>
                              <w:r>
                                <w:rPr>
                                  <w:w w:val="120"/>
                                  <w:sz w:val="7"/>
                                </w:rPr>
                                <w:t>Hivent</w:t>
                              </w:r>
                            </w:p>
                          </w:txbxContent>
                        </wps:txbx>
                        <wps:bodyPr horzOverflow="overflow" vert="horz" lIns="0" tIns="0" rIns="0" bIns="0" rtlCol="0">
                          <a:noAutofit/>
                        </wps:bodyPr>
                      </wps:wsp>
                      <wps:wsp>
                        <wps:cNvPr id="14590" name="Rectangle 14590"/>
                        <wps:cNvSpPr/>
                        <wps:spPr>
                          <a:xfrm>
                            <a:off x="1815088" y="614035"/>
                            <a:ext cx="191567" cy="81005"/>
                          </a:xfrm>
                          <a:prstGeom prst="rect">
                            <a:avLst/>
                          </a:prstGeom>
                          <a:ln>
                            <a:noFill/>
                          </a:ln>
                        </wps:spPr>
                        <wps:txbx>
                          <w:txbxContent>
                            <w:p w14:paraId="1BF6BE6A" w14:textId="77777777" w:rsidR="006E2FA2" w:rsidRDefault="006E2FA2">
                              <w:pPr>
                                <w:spacing w:after="160" w:line="259" w:lineRule="auto"/>
                                <w:ind w:left="0" w:firstLine="0"/>
                                <w:jc w:val="left"/>
                              </w:pPr>
                              <w:proofErr w:type="gramStart"/>
                              <w:r>
                                <w:rPr>
                                  <w:w w:val="124"/>
                                  <w:sz w:val="7"/>
                                </w:rPr>
                                <w:t>hivent</w:t>
                              </w:r>
                              <w:proofErr w:type="gramEnd"/>
                            </w:p>
                          </w:txbxContent>
                        </wps:txbx>
                        <wps:bodyPr horzOverflow="overflow" vert="horz" lIns="0" tIns="0" rIns="0" bIns="0" rtlCol="0">
                          <a:noAutofit/>
                        </wps:bodyPr>
                      </wps:wsp>
                      <wps:wsp>
                        <wps:cNvPr id="14591" name="Shape 14591"/>
                        <wps:cNvSpPr/>
                        <wps:spPr>
                          <a:xfrm>
                            <a:off x="2108453" y="812008"/>
                            <a:ext cx="0" cy="127016"/>
                          </a:xfrm>
                          <a:custGeom>
                            <a:avLst/>
                            <a:gdLst/>
                            <a:ahLst/>
                            <a:cxnLst/>
                            <a:rect l="0" t="0" r="0" b="0"/>
                            <a:pathLst>
                              <a:path h="127016">
                                <a:moveTo>
                                  <a:pt x="0" y="127016"/>
                                </a:moveTo>
                                <a:lnTo>
                                  <a:pt x="0" y="0"/>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92" name="Shape 14592"/>
                        <wps:cNvSpPr/>
                        <wps:spPr>
                          <a:xfrm>
                            <a:off x="2083050" y="913621"/>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121212"/>
                          </a:lnRef>
                          <a:fillRef idx="0">
                            <a:srgbClr val="000000">
                              <a:alpha val="0"/>
                            </a:srgbClr>
                          </a:fillRef>
                          <a:effectRef idx="0">
                            <a:scrgbClr r="0" g="0" b="0"/>
                          </a:effectRef>
                          <a:fontRef idx="none"/>
                        </wps:style>
                        <wps:bodyPr/>
                      </wps:wsp>
                      <wps:wsp>
                        <wps:cNvPr id="14593" name="Shape 14593"/>
                        <wps:cNvSpPr/>
                        <wps:spPr>
                          <a:xfrm>
                            <a:off x="1724213" y="939917"/>
                            <a:ext cx="768512" cy="228628"/>
                          </a:xfrm>
                          <a:custGeom>
                            <a:avLst/>
                            <a:gdLst/>
                            <a:ahLst/>
                            <a:cxnLst/>
                            <a:rect l="0" t="0" r="0" b="0"/>
                            <a:pathLst>
                              <a:path w="768512" h="228628">
                                <a:moveTo>
                                  <a:pt x="30731" y="0"/>
                                </a:moveTo>
                                <a:lnTo>
                                  <a:pt x="737774" y="0"/>
                                </a:lnTo>
                                <a:cubicBezTo>
                                  <a:pt x="754795" y="0"/>
                                  <a:pt x="768512" y="11336"/>
                                  <a:pt x="768512" y="25401"/>
                                </a:cubicBezTo>
                                <a:lnTo>
                                  <a:pt x="768512" y="203221"/>
                                </a:lnTo>
                                <a:cubicBezTo>
                                  <a:pt x="768512" y="217313"/>
                                  <a:pt x="754795" y="228628"/>
                                  <a:pt x="737774" y="228628"/>
                                </a:cubicBezTo>
                                <a:lnTo>
                                  <a:pt x="30731" y="228628"/>
                                </a:lnTo>
                                <a:cubicBezTo>
                                  <a:pt x="13718" y="228628"/>
                                  <a:pt x="0" y="217313"/>
                                  <a:pt x="0" y="203221"/>
                                </a:cubicBezTo>
                                <a:lnTo>
                                  <a:pt x="0" y="25401"/>
                                </a:lnTo>
                                <a:cubicBezTo>
                                  <a:pt x="0" y="11336"/>
                                  <a:pt x="13718" y="0"/>
                                  <a:pt x="30731" y="0"/>
                                </a:cubicBezTo>
                                <a:close/>
                              </a:path>
                            </a:pathLst>
                          </a:custGeom>
                          <a:ln w="4619" cap="flat">
                            <a:miter lim="100000"/>
                          </a:ln>
                        </wps:spPr>
                        <wps:style>
                          <a:lnRef idx="1">
                            <a:srgbClr val="121212"/>
                          </a:lnRef>
                          <a:fillRef idx="1">
                            <a:srgbClr val="EBEBEB"/>
                          </a:fillRef>
                          <a:effectRef idx="0">
                            <a:scrgbClr r="0" g="0" b="0"/>
                          </a:effectRef>
                          <a:fontRef idx="none"/>
                        </wps:style>
                        <wps:bodyPr/>
                      </wps:wsp>
                      <wps:wsp>
                        <wps:cNvPr id="14594" name="Rectangle 14594"/>
                        <wps:cNvSpPr/>
                        <wps:spPr>
                          <a:xfrm>
                            <a:off x="1867812" y="954192"/>
                            <a:ext cx="639043" cy="108007"/>
                          </a:xfrm>
                          <a:prstGeom prst="rect">
                            <a:avLst/>
                          </a:prstGeom>
                          <a:ln>
                            <a:noFill/>
                          </a:ln>
                        </wps:spPr>
                        <wps:txbx>
                          <w:txbxContent>
                            <w:p w14:paraId="12D96E0D" w14:textId="77777777" w:rsidR="006E2FA2" w:rsidRDefault="006E2FA2">
                              <w:pPr>
                                <w:spacing w:after="160" w:line="259" w:lineRule="auto"/>
                                <w:ind w:left="0" w:firstLine="0"/>
                                <w:jc w:val="left"/>
                              </w:pPr>
                              <w:r>
                                <w:rPr>
                                  <w:color w:val="121212"/>
                                  <w:w w:val="117"/>
                                  <w:sz w:val="10"/>
                                </w:rPr>
                                <w:t>HiventOperation</w:t>
                              </w:r>
                            </w:p>
                          </w:txbxContent>
                        </wps:txbx>
                        <wps:bodyPr horzOverflow="overflow" vert="horz" lIns="0" tIns="0" rIns="0" bIns="0" rtlCol="0">
                          <a:noAutofit/>
                        </wps:bodyPr>
                      </wps:wsp>
                      <wps:wsp>
                        <wps:cNvPr id="14595" name="Shape 14595"/>
                        <wps:cNvSpPr/>
                        <wps:spPr>
                          <a:xfrm>
                            <a:off x="1725998" y="1041529"/>
                            <a:ext cx="764917" cy="0"/>
                          </a:xfrm>
                          <a:custGeom>
                            <a:avLst/>
                            <a:gdLst/>
                            <a:ahLst/>
                            <a:cxnLst/>
                            <a:rect l="0" t="0" r="0" b="0"/>
                            <a:pathLst>
                              <a:path w="764917">
                                <a:moveTo>
                                  <a:pt x="0" y="0"/>
                                </a:moveTo>
                                <a:lnTo>
                                  <a:pt x="764917" y="0"/>
                                </a:lnTo>
                              </a:path>
                            </a:pathLst>
                          </a:custGeom>
                          <a:ln w="4629" cap="flat">
                            <a:miter lim="100000"/>
                          </a:ln>
                        </wps:spPr>
                        <wps:style>
                          <a:lnRef idx="1">
                            <a:srgbClr val="121212"/>
                          </a:lnRef>
                          <a:fillRef idx="0">
                            <a:srgbClr val="000000">
                              <a:alpha val="0"/>
                            </a:srgbClr>
                          </a:fillRef>
                          <a:effectRef idx="0">
                            <a:scrgbClr r="0" g="0" b="0"/>
                          </a:effectRef>
                          <a:fontRef idx="none"/>
                        </wps:style>
                        <wps:bodyPr/>
                      </wps:wsp>
                      <wps:wsp>
                        <wps:cNvPr id="19403" name="Rectangle 19403"/>
                        <wps:cNvSpPr/>
                        <wps:spPr>
                          <a:xfrm>
                            <a:off x="2159275" y="1096692"/>
                            <a:ext cx="287533" cy="81005"/>
                          </a:xfrm>
                          <a:prstGeom prst="rect">
                            <a:avLst/>
                          </a:prstGeom>
                          <a:ln>
                            <a:noFill/>
                          </a:ln>
                        </wps:spPr>
                        <wps:txbx>
                          <w:txbxContent>
                            <w:p w14:paraId="01D8581E" w14:textId="77777777" w:rsidR="006E2FA2" w:rsidRDefault="006E2FA2">
                              <w:pPr>
                                <w:spacing w:after="160" w:line="259" w:lineRule="auto"/>
                                <w:ind w:left="0" w:firstLine="0"/>
                                <w:jc w:val="left"/>
                              </w:pPr>
                              <w:proofErr w:type="gramStart"/>
                              <w:r>
                                <w:rPr>
                                  <w:w w:val="140"/>
                                  <w:sz w:val="7"/>
                                </w:rPr>
                                <w:t>string[</w:t>
                              </w:r>
                              <w:proofErr w:type="gramEnd"/>
                              <w:r>
                                <w:rPr>
                                  <w:w w:val="140"/>
                                  <w:sz w:val="7"/>
                                </w:rPr>
                                <w:t>3]</w:t>
                              </w:r>
                            </w:p>
                          </w:txbxContent>
                        </wps:txbx>
                        <wps:bodyPr horzOverflow="overflow" vert="horz" lIns="0" tIns="0" rIns="0" bIns="0" rtlCol="0">
                          <a:noAutofit/>
                        </wps:bodyPr>
                      </wps:wsp>
                      <wps:wsp>
                        <wps:cNvPr id="19402" name="Rectangle 19402"/>
                        <wps:cNvSpPr/>
                        <wps:spPr>
                          <a:xfrm>
                            <a:off x="1753873" y="1096692"/>
                            <a:ext cx="287533" cy="81005"/>
                          </a:xfrm>
                          <a:prstGeom prst="rect">
                            <a:avLst/>
                          </a:prstGeom>
                          <a:ln>
                            <a:noFill/>
                          </a:ln>
                        </wps:spPr>
                        <wps:txbx>
                          <w:txbxContent>
                            <w:p w14:paraId="4F5C906A" w14:textId="77777777" w:rsidR="006E2FA2" w:rsidRDefault="006E2FA2">
                              <w:pPr>
                                <w:spacing w:after="160" w:line="259" w:lineRule="auto"/>
                                <w:ind w:left="0" w:firstLine="0"/>
                                <w:jc w:val="left"/>
                              </w:pPr>
                              <w:proofErr w:type="gramStart"/>
                              <w:r>
                                <w:rPr>
                                  <w:w w:val="119"/>
                                  <w:sz w:val="7"/>
                                </w:rPr>
                                <w:t>operation</w:t>
                              </w:r>
                              <w:proofErr w:type="gramEnd"/>
                            </w:p>
                          </w:txbxContent>
                        </wps:txbx>
                        <wps:bodyPr horzOverflow="overflow" vert="horz" lIns="0" tIns="0" rIns="0" bIns="0" rtlCol="0">
                          <a:noAutofit/>
                        </wps:bodyPr>
                      </wps:wsp>
                      <wps:wsp>
                        <wps:cNvPr id="14597" name="Rectangle 14597"/>
                        <wps:cNvSpPr/>
                        <wps:spPr>
                          <a:xfrm>
                            <a:off x="2159384" y="1045887"/>
                            <a:ext cx="415244" cy="81005"/>
                          </a:xfrm>
                          <a:prstGeom prst="rect">
                            <a:avLst/>
                          </a:prstGeom>
                          <a:ln>
                            <a:noFill/>
                          </a:ln>
                        </wps:spPr>
                        <wps:txbx>
                          <w:txbxContent>
                            <w:p w14:paraId="4ED9DF38" w14:textId="77777777" w:rsidR="006E2FA2" w:rsidRDefault="006E2FA2">
                              <w:pPr>
                                <w:spacing w:after="160" w:line="259" w:lineRule="auto"/>
                                <w:ind w:left="0" w:firstLine="0"/>
                                <w:jc w:val="left"/>
                              </w:pPr>
                              <w:r>
                                <w:rPr>
                                  <w:w w:val="121"/>
                                  <w:sz w:val="7"/>
                                </w:rPr>
                                <w:t>EditOperation</w:t>
                              </w:r>
                            </w:p>
                          </w:txbxContent>
                        </wps:txbx>
                        <wps:bodyPr horzOverflow="overflow" vert="horz" lIns="0" tIns="0" rIns="0" bIns="0" rtlCol="0">
                          <a:noAutofit/>
                        </wps:bodyPr>
                      </wps:wsp>
                      <wps:wsp>
                        <wps:cNvPr id="14598" name="Rectangle 14598"/>
                        <wps:cNvSpPr/>
                        <wps:spPr>
                          <a:xfrm>
                            <a:off x="1752823" y="1045887"/>
                            <a:ext cx="447354" cy="81005"/>
                          </a:xfrm>
                          <a:prstGeom prst="rect">
                            <a:avLst/>
                          </a:prstGeom>
                          <a:ln>
                            <a:noFill/>
                          </a:ln>
                        </wps:spPr>
                        <wps:txbx>
                          <w:txbxContent>
                            <w:p w14:paraId="3CC698D7" w14:textId="77777777" w:rsidR="006E2FA2" w:rsidRDefault="006E2FA2">
                              <w:pPr>
                                <w:spacing w:after="160" w:line="259" w:lineRule="auto"/>
                                <w:ind w:left="0" w:firstLine="0"/>
                                <w:jc w:val="left"/>
                              </w:pPr>
                              <w:r>
                                <w:rPr>
                                  <w:w w:val="122"/>
                                  <w:sz w:val="7"/>
                                </w:rPr>
                                <w:t>edit_operation</w:t>
                              </w:r>
                            </w:p>
                          </w:txbxContent>
                        </wps:txbx>
                        <wps:bodyPr horzOverflow="overflow" vert="horz" lIns="0" tIns="0" rIns="0" bIns="0" rtlCol="0">
                          <a:noAutofit/>
                        </wps:bodyPr>
                      </wps:wsp>
                      <wps:wsp>
                        <wps:cNvPr id="14599" name="Shape 14599"/>
                        <wps:cNvSpPr/>
                        <wps:spPr>
                          <a:xfrm>
                            <a:off x="482658" y="1295555"/>
                            <a:ext cx="811386" cy="355643"/>
                          </a:xfrm>
                          <a:custGeom>
                            <a:avLst/>
                            <a:gdLst/>
                            <a:ahLst/>
                            <a:cxnLst/>
                            <a:rect l="0" t="0" r="0" b="0"/>
                            <a:pathLst>
                              <a:path w="811386" h="355643">
                                <a:moveTo>
                                  <a:pt x="25403" y="0"/>
                                </a:moveTo>
                                <a:lnTo>
                                  <a:pt x="785983" y="0"/>
                                </a:lnTo>
                                <a:cubicBezTo>
                                  <a:pt x="800075" y="0"/>
                                  <a:pt x="811386" y="11342"/>
                                  <a:pt x="811386" y="25403"/>
                                </a:cubicBezTo>
                                <a:lnTo>
                                  <a:pt x="811386" y="330240"/>
                                </a:lnTo>
                                <a:cubicBezTo>
                                  <a:pt x="811386" y="344332"/>
                                  <a:pt x="800075" y="355643"/>
                                  <a:pt x="785983" y="355643"/>
                                </a:cubicBezTo>
                                <a:lnTo>
                                  <a:pt x="25403" y="355643"/>
                                </a:lnTo>
                                <a:cubicBezTo>
                                  <a:pt x="11343" y="355643"/>
                                  <a:pt x="0" y="344332"/>
                                  <a:pt x="0" y="330240"/>
                                </a:cubicBezTo>
                                <a:lnTo>
                                  <a:pt x="0" y="25403"/>
                                </a:lnTo>
                                <a:cubicBezTo>
                                  <a:pt x="0" y="11342"/>
                                  <a:pt x="11343" y="0"/>
                                  <a:pt x="25403" y="0"/>
                                </a:cubicBezTo>
                                <a:close/>
                              </a:path>
                            </a:pathLst>
                          </a:custGeom>
                          <a:ln w="5081" cap="flat">
                            <a:miter lim="100000"/>
                          </a:ln>
                        </wps:spPr>
                        <wps:style>
                          <a:lnRef idx="1">
                            <a:srgbClr val="323232"/>
                          </a:lnRef>
                          <a:fillRef idx="1">
                            <a:srgbClr val="EBEBEB"/>
                          </a:fillRef>
                          <a:effectRef idx="0">
                            <a:scrgbClr r="0" g="0" b="0"/>
                          </a:effectRef>
                          <a:fontRef idx="none"/>
                        </wps:style>
                        <wps:bodyPr/>
                      </wps:wsp>
                      <wps:wsp>
                        <wps:cNvPr id="14600" name="Rectangle 14600"/>
                        <wps:cNvSpPr/>
                        <wps:spPr>
                          <a:xfrm>
                            <a:off x="774740" y="1284431"/>
                            <a:ext cx="298236" cy="108007"/>
                          </a:xfrm>
                          <a:prstGeom prst="rect">
                            <a:avLst/>
                          </a:prstGeom>
                          <a:ln>
                            <a:noFill/>
                          </a:ln>
                        </wps:spPr>
                        <wps:txbx>
                          <w:txbxContent>
                            <w:p w14:paraId="6A976AEF" w14:textId="77777777" w:rsidR="006E2FA2" w:rsidRDefault="006E2FA2">
                              <w:pPr>
                                <w:spacing w:after="160" w:line="259" w:lineRule="auto"/>
                                <w:ind w:left="0" w:firstLine="0"/>
                                <w:jc w:val="left"/>
                              </w:pPr>
                              <w:r>
                                <w:rPr>
                                  <w:color w:val="141414"/>
                                  <w:w w:val="112"/>
                                  <w:sz w:val="10"/>
                                </w:rPr>
                                <w:t>OldArea</w:t>
                              </w:r>
                            </w:p>
                          </w:txbxContent>
                        </wps:txbx>
                        <wps:bodyPr horzOverflow="overflow" vert="horz" lIns="0" tIns="0" rIns="0" bIns="0" rtlCol="0">
                          <a:noAutofit/>
                        </wps:bodyPr>
                      </wps:wsp>
                      <wps:wsp>
                        <wps:cNvPr id="14601" name="Shape 14601"/>
                        <wps:cNvSpPr/>
                        <wps:spPr>
                          <a:xfrm>
                            <a:off x="482658" y="1371764"/>
                            <a:ext cx="811386" cy="0"/>
                          </a:xfrm>
                          <a:custGeom>
                            <a:avLst/>
                            <a:gdLst/>
                            <a:ahLst/>
                            <a:cxnLst/>
                            <a:rect l="0" t="0" r="0" b="0"/>
                            <a:pathLst>
                              <a:path w="811386">
                                <a:moveTo>
                                  <a:pt x="0" y="0"/>
                                </a:moveTo>
                                <a:lnTo>
                                  <a:pt x="811386" y="0"/>
                                </a:lnTo>
                              </a:path>
                            </a:pathLst>
                          </a:custGeom>
                          <a:ln w="5081" cap="flat">
                            <a:miter lim="100000"/>
                          </a:ln>
                        </wps:spPr>
                        <wps:style>
                          <a:lnRef idx="1">
                            <a:srgbClr val="323232"/>
                          </a:lnRef>
                          <a:fillRef idx="0">
                            <a:srgbClr val="000000">
                              <a:alpha val="0"/>
                            </a:srgbClr>
                          </a:fillRef>
                          <a:effectRef idx="0">
                            <a:scrgbClr r="0" g="0" b="0"/>
                          </a:effectRef>
                          <a:fontRef idx="none"/>
                        </wps:style>
                        <wps:bodyPr/>
                      </wps:wsp>
                      <wps:wsp>
                        <wps:cNvPr id="14602" name="Rectangle 14602"/>
                        <wps:cNvSpPr/>
                        <wps:spPr>
                          <a:xfrm>
                            <a:off x="508074" y="1376127"/>
                            <a:ext cx="1027164" cy="81005"/>
                          </a:xfrm>
                          <a:prstGeom prst="rect">
                            <a:avLst/>
                          </a:prstGeom>
                          <a:ln>
                            <a:noFill/>
                          </a:ln>
                        </wps:spPr>
                        <wps:txbx>
                          <w:txbxContent>
                            <w:p w14:paraId="4AE5A5DC" w14:textId="77777777" w:rsidR="006E2FA2" w:rsidRDefault="006E2FA2">
                              <w:pPr>
                                <w:spacing w:after="160" w:line="259" w:lineRule="auto"/>
                                <w:ind w:left="0" w:firstLine="0"/>
                                <w:jc w:val="left"/>
                              </w:pPr>
                              <w:proofErr w:type="gramStart"/>
                              <w:r>
                                <w:rPr>
                                  <w:color w:val="141414"/>
                                  <w:w w:val="116"/>
                                  <w:sz w:val="7"/>
                                </w:rPr>
                                <w:t>hivent_operation</w:t>
                              </w:r>
                              <w:proofErr w:type="gramEnd"/>
                              <w:r>
                                <w:rPr>
                                  <w:color w:val="141414"/>
                                  <w:spacing w:val="59"/>
                                  <w:w w:val="116"/>
                                  <w:sz w:val="7"/>
                                </w:rPr>
                                <w:t xml:space="preserve"> </w:t>
                              </w:r>
                              <w:r>
                                <w:rPr>
                                  <w:color w:val="141414"/>
                                  <w:w w:val="116"/>
                                  <w:sz w:val="7"/>
                                </w:rPr>
                                <w:t>HiventOperation</w:t>
                              </w:r>
                            </w:p>
                          </w:txbxContent>
                        </wps:txbx>
                        <wps:bodyPr horzOverflow="overflow" vert="horz" lIns="0" tIns="0" rIns="0" bIns="0" rtlCol="0">
                          <a:noAutofit/>
                        </wps:bodyPr>
                      </wps:wsp>
                      <wps:wsp>
                        <wps:cNvPr id="14603" name="Rectangle 14603"/>
                        <wps:cNvSpPr/>
                        <wps:spPr>
                          <a:xfrm>
                            <a:off x="508074" y="1426932"/>
                            <a:ext cx="127711" cy="81005"/>
                          </a:xfrm>
                          <a:prstGeom prst="rect">
                            <a:avLst/>
                          </a:prstGeom>
                          <a:ln>
                            <a:noFill/>
                          </a:ln>
                        </wps:spPr>
                        <wps:txbx>
                          <w:txbxContent>
                            <w:p w14:paraId="3EF9C1B9" w14:textId="77777777" w:rsidR="006E2FA2" w:rsidRDefault="006E2FA2">
                              <w:pPr>
                                <w:spacing w:after="160" w:line="259" w:lineRule="auto"/>
                                <w:ind w:left="0" w:firstLine="0"/>
                                <w:jc w:val="left"/>
                              </w:pPr>
                              <w:proofErr w:type="gramStart"/>
                              <w:r>
                                <w:rPr>
                                  <w:color w:val="141414"/>
                                  <w:w w:val="117"/>
                                  <w:sz w:val="7"/>
                                </w:rPr>
                                <w:t>area</w:t>
                              </w:r>
                              <w:proofErr w:type="gramEnd"/>
                            </w:p>
                          </w:txbxContent>
                        </wps:txbx>
                        <wps:bodyPr horzOverflow="overflow" vert="horz" lIns="0" tIns="0" rIns="0" bIns="0" rtlCol="0">
                          <a:noAutofit/>
                        </wps:bodyPr>
                      </wps:wsp>
                      <wps:wsp>
                        <wps:cNvPr id="14604" name="Rectangle 14604"/>
                        <wps:cNvSpPr/>
                        <wps:spPr>
                          <a:xfrm>
                            <a:off x="508074" y="1528544"/>
                            <a:ext cx="127711" cy="81005"/>
                          </a:xfrm>
                          <a:prstGeom prst="rect">
                            <a:avLst/>
                          </a:prstGeom>
                          <a:ln>
                            <a:noFill/>
                          </a:ln>
                        </wps:spPr>
                        <wps:txbx>
                          <w:txbxContent>
                            <w:p w14:paraId="53BAA7F4" w14:textId="77777777" w:rsidR="006E2FA2" w:rsidRDefault="006E2FA2">
                              <w:pPr>
                                <w:spacing w:after="160" w:line="259" w:lineRule="auto"/>
                                <w:ind w:left="0" w:firstLine="0"/>
                                <w:jc w:val="left"/>
                              </w:pPr>
                              <w:proofErr w:type="gramStart"/>
                              <w:r>
                                <w:rPr>
                                  <w:color w:val="141414"/>
                                  <w:w w:val="92"/>
                                  <w:sz w:val="7"/>
                                </w:rPr>
                                <w:t>name</w:t>
                              </w:r>
                              <w:proofErr w:type="gramEnd"/>
                            </w:p>
                          </w:txbxContent>
                        </wps:txbx>
                        <wps:bodyPr horzOverflow="overflow" vert="horz" lIns="0" tIns="0" rIns="0" bIns="0" rtlCol="0">
                          <a:noAutofit/>
                        </wps:bodyPr>
                      </wps:wsp>
                      <wps:wsp>
                        <wps:cNvPr id="14605" name="Rectangle 14605"/>
                        <wps:cNvSpPr/>
                        <wps:spPr>
                          <a:xfrm>
                            <a:off x="508074" y="1579351"/>
                            <a:ext cx="287533" cy="81005"/>
                          </a:xfrm>
                          <a:prstGeom prst="rect">
                            <a:avLst/>
                          </a:prstGeom>
                          <a:ln>
                            <a:noFill/>
                          </a:ln>
                        </wps:spPr>
                        <wps:txbx>
                          <w:txbxContent>
                            <w:p w14:paraId="754DC55D" w14:textId="77777777" w:rsidR="006E2FA2" w:rsidRDefault="006E2FA2">
                              <w:pPr>
                                <w:spacing w:after="160" w:line="259" w:lineRule="auto"/>
                                <w:ind w:left="0" w:firstLine="0"/>
                                <w:jc w:val="left"/>
                              </w:pPr>
                              <w:proofErr w:type="gramStart"/>
                              <w:r>
                                <w:rPr>
                                  <w:color w:val="141414"/>
                                  <w:w w:val="140"/>
                                  <w:sz w:val="7"/>
                                </w:rPr>
                                <w:t>territory</w:t>
                              </w:r>
                              <w:proofErr w:type="gramEnd"/>
                            </w:p>
                          </w:txbxContent>
                        </wps:txbx>
                        <wps:bodyPr horzOverflow="overflow" vert="horz" lIns="0" tIns="0" rIns="0" bIns="0" rtlCol="0">
                          <a:noAutofit/>
                        </wps:bodyPr>
                      </wps:wsp>
                      <wps:wsp>
                        <wps:cNvPr id="14606" name="Rectangle 14606"/>
                        <wps:cNvSpPr/>
                        <wps:spPr>
                          <a:xfrm>
                            <a:off x="939925" y="1426932"/>
                            <a:ext cx="122116" cy="81005"/>
                          </a:xfrm>
                          <a:prstGeom prst="rect">
                            <a:avLst/>
                          </a:prstGeom>
                          <a:ln>
                            <a:noFill/>
                          </a:ln>
                        </wps:spPr>
                        <wps:txbx>
                          <w:txbxContent>
                            <w:p w14:paraId="6F0B08DD" w14:textId="77777777" w:rsidR="006E2FA2" w:rsidRDefault="006E2FA2">
                              <w:pPr>
                                <w:spacing w:after="160" w:line="259" w:lineRule="auto"/>
                                <w:ind w:left="0" w:firstLine="0"/>
                                <w:jc w:val="left"/>
                              </w:pPr>
                              <w:r>
                                <w:rPr>
                                  <w:color w:val="141414"/>
                                  <w:spacing w:val="-2"/>
                                  <w:w w:val="107"/>
                                  <w:sz w:val="7"/>
                                </w:rPr>
                                <w:t>Area</w:t>
                              </w:r>
                            </w:p>
                          </w:txbxContent>
                        </wps:txbx>
                        <wps:bodyPr horzOverflow="overflow" vert="horz" lIns="0" tIns="0" rIns="0" bIns="0" rtlCol="0">
                          <a:noAutofit/>
                        </wps:bodyPr>
                      </wps:wsp>
                      <wps:wsp>
                        <wps:cNvPr id="14607" name="Rectangle 14607"/>
                        <wps:cNvSpPr/>
                        <wps:spPr>
                          <a:xfrm>
                            <a:off x="939925" y="1528544"/>
                            <a:ext cx="242347" cy="81005"/>
                          </a:xfrm>
                          <a:prstGeom prst="rect">
                            <a:avLst/>
                          </a:prstGeom>
                          <a:ln>
                            <a:noFill/>
                          </a:ln>
                        </wps:spPr>
                        <wps:txbx>
                          <w:txbxContent>
                            <w:p w14:paraId="1EFCE5B6" w14:textId="77777777" w:rsidR="006E2FA2" w:rsidRDefault="006E2FA2">
                              <w:pPr>
                                <w:spacing w:after="160" w:line="259" w:lineRule="auto"/>
                                <w:ind w:left="0" w:firstLine="0"/>
                                <w:jc w:val="left"/>
                              </w:pPr>
                              <w:r>
                                <w:rPr>
                                  <w:color w:val="141414"/>
                                  <w:spacing w:val="-2"/>
                                  <w:w w:val="93"/>
                                  <w:sz w:val="7"/>
                                </w:rPr>
                                <w:t>AreaName</w:t>
                              </w:r>
                            </w:p>
                          </w:txbxContent>
                        </wps:txbx>
                        <wps:bodyPr horzOverflow="overflow" vert="horz" lIns="0" tIns="0" rIns="0" bIns="0" rtlCol="0">
                          <a:noAutofit/>
                        </wps:bodyPr>
                      </wps:wsp>
                      <wps:wsp>
                        <wps:cNvPr id="14608" name="Rectangle 14608"/>
                        <wps:cNvSpPr/>
                        <wps:spPr>
                          <a:xfrm>
                            <a:off x="939925" y="1579351"/>
                            <a:ext cx="392682" cy="81005"/>
                          </a:xfrm>
                          <a:prstGeom prst="rect">
                            <a:avLst/>
                          </a:prstGeom>
                          <a:ln>
                            <a:noFill/>
                          </a:ln>
                        </wps:spPr>
                        <wps:txbx>
                          <w:txbxContent>
                            <w:p w14:paraId="4C8D7766" w14:textId="77777777" w:rsidR="006E2FA2" w:rsidRDefault="006E2FA2">
                              <w:pPr>
                                <w:spacing w:after="160" w:line="259" w:lineRule="auto"/>
                                <w:ind w:left="0" w:firstLine="0"/>
                                <w:jc w:val="left"/>
                              </w:pPr>
                              <w:r>
                                <w:rPr>
                                  <w:color w:val="141414"/>
                                  <w:spacing w:val="-2"/>
                                  <w:w w:val="119"/>
                                  <w:sz w:val="7"/>
                                </w:rPr>
                                <w:t>AreaTerritory</w:t>
                              </w:r>
                            </w:p>
                          </w:txbxContent>
                        </wps:txbx>
                        <wps:bodyPr horzOverflow="overflow" vert="horz" lIns="0" tIns="0" rIns="0" bIns="0" rtlCol="0">
                          <a:noAutofit/>
                        </wps:bodyPr>
                      </wps:wsp>
                      <wps:wsp>
                        <wps:cNvPr id="14609" name="Shape 14609"/>
                        <wps:cNvSpPr/>
                        <wps:spPr>
                          <a:xfrm>
                            <a:off x="891565" y="1092331"/>
                            <a:ext cx="835843" cy="204044"/>
                          </a:xfrm>
                          <a:custGeom>
                            <a:avLst/>
                            <a:gdLst/>
                            <a:ahLst/>
                            <a:cxnLst/>
                            <a:rect l="0" t="0" r="0" b="0"/>
                            <a:pathLst>
                              <a:path w="835843" h="204044">
                                <a:moveTo>
                                  <a:pt x="0" y="204044"/>
                                </a:moveTo>
                                <a:lnTo>
                                  <a:pt x="0" y="0"/>
                                </a:lnTo>
                                <a:lnTo>
                                  <a:pt x="835843"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4610" name="Shape 14610"/>
                        <wps:cNvSpPr/>
                        <wps:spPr>
                          <a:xfrm>
                            <a:off x="866136" y="1270972"/>
                            <a:ext cx="50806" cy="25403"/>
                          </a:xfrm>
                          <a:custGeom>
                            <a:avLst/>
                            <a:gdLst/>
                            <a:ahLst/>
                            <a:cxnLst/>
                            <a:rect l="0" t="0" r="0" b="0"/>
                            <a:pathLst>
                              <a:path w="50806" h="25403">
                                <a:moveTo>
                                  <a:pt x="50806" y="25403"/>
                                </a:moveTo>
                                <a:lnTo>
                                  <a:pt x="25403" y="0"/>
                                </a:lnTo>
                                <a:lnTo>
                                  <a:pt x="0" y="25403"/>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4611" name="Shape 14611"/>
                        <wps:cNvSpPr/>
                        <wps:spPr>
                          <a:xfrm>
                            <a:off x="2922024" y="1295555"/>
                            <a:ext cx="812898" cy="355643"/>
                          </a:xfrm>
                          <a:custGeom>
                            <a:avLst/>
                            <a:gdLst/>
                            <a:ahLst/>
                            <a:cxnLst/>
                            <a:rect l="0" t="0" r="0" b="0"/>
                            <a:pathLst>
                              <a:path w="812898" h="355643">
                                <a:moveTo>
                                  <a:pt x="25403" y="0"/>
                                </a:moveTo>
                                <a:lnTo>
                                  <a:pt x="787495" y="0"/>
                                </a:lnTo>
                                <a:cubicBezTo>
                                  <a:pt x="801562" y="0"/>
                                  <a:pt x="812898" y="11342"/>
                                  <a:pt x="812898" y="25403"/>
                                </a:cubicBezTo>
                                <a:lnTo>
                                  <a:pt x="812898" y="330240"/>
                                </a:lnTo>
                                <a:cubicBezTo>
                                  <a:pt x="812898" y="344332"/>
                                  <a:pt x="801562" y="355643"/>
                                  <a:pt x="787495" y="355643"/>
                                </a:cubicBezTo>
                                <a:lnTo>
                                  <a:pt x="25403" y="355643"/>
                                </a:lnTo>
                                <a:cubicBezTo>
                                  <a:pt x="11336" y="355643"/>
                                  <a:pt x="0" y="344332"/>
                                  <a:pt x="0" y="330240"/>
                                </a:cubicBezTo>
                                <a:lnTo>
                                  <a:pt x="0" y="25403"/>
                                </a:lnTo>
                                <a:cubicBezTo>
                                  <a:pt x="0" y="11342"/>
                                  <a:pt x="11336" y="0"/>
                                  <a:pt x="25403" y="0"/>
                                </a:cubicBezTo>
                                <a:close/>
                              </a:path>
                            </a:pathLst>
                          </a:custGeom>
                          <a:ln w="5081" cap="flat">
                            <a:miter lim="100000"/>
                          </a:ln>
                        </wps:spPr>
                        <wps:style>
                          <a:lnRef idx="1">
                            <a:srgbClr val="323232"/>
                          </a:lnRef>
                          <a:fillRef idx="1">
                            <a:srgbClr val="EBEBEB"/>
                          </a:fillRef>
                          <a:effectRef idx="0">
                            <a:scrgbClr r="0" g="0" b="0"/>
                          </a:effectRef>
                          <a:fontRef idx="none"/>
                        </wps:style>
                        <wps:bodyPr/>
                      </wps:wsp>
                      <wps:wsp>
                        <wps:cNvPr id="14612" name="Rectangle 14612"/>
                        <wps:cNvSpPr/>
                        <wps:spPr>
                          <a:xfrm>
                            <a:off x="3215702" y="1284431"/>
                            <a:ext cx="298236" cy="108007"/>
                          </a:xfrm>
                          <a:prstGeom prst="rect">
                            <a:avLst/>
                          </a:prstGeom>
                          <a:ln>
                            <a:noFill/>
                          </a:ln>
                        </wps:spPr>
                        <wps:txbx>
                          <w:txbxContent>
                            <w:p w14:paraId="76E2460A" w14:textId="77777777" w:rsidR="006E2FA2" w:rsidRDefault="006E2FA2">
                              <w:pPr>
                                <w:spacing w:after="160" w:line="259" w:lineRule="auto"/>
                                <w:ind w:left="0" w:firstLine="0"/>
                                <w:jc w:val="left"/>
                              </w:pPr>
                              <w:r>
                                <w:rPr>
                                  <w:color w:val="121212"/>
                                  <w:w w:val="99"/>
                                  <w:sz w:val="10"/>
                                </w:rPr>
                                <w:t>NewArea</w:t>
                              </w:r>
                            </w:p>
                          </w:txbxContent>
                        </wps:txbx>
                        <wps:bodyPr horzOverflow="overflow" vert="horz" lIns="0" tIns="0" rIns="0" bIns="0" rtlCol="0">
                          <a:noAutofit/>
                        </wps:bodyPr>
                      </wps:wsp>
                      <wps:wsp>
                        <wps:cNvPr id="14613" name="Shape 14613"/>
                        <wps:cNvSpPr/>
                        <wps:spPr>
                          <a:xfrm>
                            <a:off x="2922024" y="1371764"/>
                            <a:ext cx="812898" cy="0"/>
                          </a:xfrm>
                          <a:custGeom>
                            <a:avLst/>
                            <a:gdLst/>
                            <a:ahLst/>
                            <a:cxnLst/>
                            <a:rect l="0" t="0" r="0" b="0"/>
                            <a:pathLst>
                              <a:path w="812898">
                                <a:moveTo>
                                  <a:pt x="0" y="0"/>
                                </a:moveTo>
                                <a:lnTo>
                                  <a:pt x="812898" y="0"/>
                                </a:lnTo>
                              </a:path>
                            </a:pathLst>
                          </a:custGeom>
                          <a:ln w="5081" cap="flat">
                            <a:miter lim="100000"/>
                          </a:ln>
                        </wps:spPr>
                        <wps:style>
                          <a:lnRef idx="1">
                            <a:srgbClr val="323232"/>
                          </a:lnRef>
                          <a:fillRef idx="0">
                            <a:srgbClr val="000000">
                              <a:alpha val="0"/>
                            </a:srgbClr>
                          </a:fillRef>
                          <a:effectRef idx="0">
                            <a:scrgbClr r="0" g="0" b="0"/>
                          </a:effectRef>
                          <a:fontRef idx="none"/>
                        </wps:style>
                        <wps:bodyPr/>
                      </wps:wsp>
                      <wps:wsp>
                        <wps:cNvPr id="14614" name="Rectangle 14614"/>
                        <wps:cNvSpPr/>
                        <wps:spPr>
                          <a:xfrm>
                            <a:off x="2947425" y="1376127"/>
                            <a:ext cx="1027164" cy="81005"/>
                          </a:xfrm>
                          <a:prstGeom prst="rect">
                            <a:avLst/>
                          </a:prstGeom>
                          <a:ln>
                            <a:noFill/>
                          </a:ln>
                        </wps:spPr>
                        <wps:txbx>
                          <w:txbxContent>
                            <w:p w14:paraId="36851259" w14:textId="77777777" w:rsidR="006E2FA2" w:rsidRDefault="006E2FA2">
                              <w:pPr>
                                <w:spacing w:after="160" w:line="259" w:lineRule="auto"/>
                                <w:ind w:left="0" w:firstLine="0"/>
                                <w:jc w:val="left"/>
                              </w:pPr>
                              <w:proofErr w:type="gramStart"/>
                              <w:r>
                                <w:rPr>
                                  <w:color w:val="141414"/>
                                  <w:w w:val="116"/>
                                  <w:sz w:val="7"/>
                                </w:rPr>
                                <w:t>hivent_operation</w:t>
                              </w:r>
                              <w:proofErr w:type="gramEnd"/>
                              <w:r>
                                <w:rPr>
                                  <w:color w:val="141414"/>
                                  <w:spacing w:val="59"/>
                                  <w:w w:val="116"/>
                                  <w:sz w:val="7"/>
                                </w:rPr>
                                <w:t xml:space="preserve"> </w:t>
                              </w:r>
                              <w:r>
                                <w:rPr>
                                  <w:color w:val="141414"/>
                                  <w:w w:val="116"/>
                                  <w:sz w:val="7"/>
                                </w:rPr>
                                <w:t>HiventOperation</w:t>
                              </w:r>
                            </w:p>
                          </w:txbxContent>
                        </wps:txbx>
                        <wps:bodyPr horzOverflow="overflow" vert="horz" lIns="0" tIns="0" rIns="0" bIns="0" rtlCol="0">
                          <a:noAutofit/>
                        </wps:bodyPr>
                      </wps:wsp>
                      <wps:wsp>
                        <wps:cNvPr id="14615" name="Rectangle 14615"/>
                        <wps:cNvSpPr/>
                        <wps:spPr>
                          <a:xfrm>
                            <a:off x="2947425" y="1426932"/>
                            <a:ext cx="127711" cy="81005"/>
                          </a:xfrm>
                          <a:prstGeom prst="rect">
                            <a:avLst/>
                          </a:prstGeom>
                          <a:ln>
                            <a:noFill/>
                          </a:ln>
                        </wps:spPr>
                        <wps:txbx>
                          <w:txbxContent>
                            <w:p w14:paraId="50B5A494" w14:textId="77777777" w:rsidR="006E2FA2" w:rsidRDefault="006E2FA2">
                              <w:pPr>
                                <w:spacing w:after="160" w:line="259" w:lineRule="auto"/>
                                <w:ind w:left="0" w:firstLine="0"/>
                                <w:jc w:val="left"/>
                              </w:pPr>
                              <w:proofErr w:type="gramStart"/>
                              <w:r>
                                <w:rPr>
                                  <w:color w:val="141414"/>
                                  <w:w w:val="117"/>
                                  <w:sz w:val="7"/>
                                </w:rPr>
                                <w:t>area</w:t>
                              </w:r>
                              <w:proofErr w:type="gramEnd"/>
                            </w:p>
                          </w:txbxContent>
                        </wps:txbx>
                        <wps:bodyPr horzOverflow="overflow" vert="horz" lIns="0" tIns="0" rIns="0" bIns="0" rtlCol="0">
                          <a:noAutofit/>
                        </wps:bodyPr>
                      </wps:wsp>
                      <wps:wsp>
                        <wps:cNvPr id="14616" name="Rectangle 14616"/>
                        <wps:cNvSpPr/>
                        <wps:spPr>
                          <a:xfrm>
                            <a:off x="2947425" y="1528544"/>
                            <a:ext cx="127711" cy="81005"/>
                          </a:xfrm>
                          <a:prstGeom prst="rect">
                            <a:avLst/>
                          </a:prstGeom>
                          <a:ln>
                            <a:noFill/>
                          </a:ln>
                        </wps:spPr>
                        <wps:txbx>
                          <w:txbxContent>
                            <w:p w14:paraId="00E6A079" w14:textId="77777777" w:rsidR="006E2FA2" w:rsidRDefault="006E2FA2">
                              <w:pPr>
                                <w:spacing w:after="160" w:line="259" w:lineRule="auto"/>
                                <w:ind w:left="0" w:firstLine="0"/>
                                <w:jc w:val="left"/>
                              </w:pPr>
                              <w:proofErr w:type="gramStart"/>
                              <w:r>
                                <w:rPr>
                                  <w:color w:val="141414"/>
                                  <w:w w:val="92"/>
                                  <w:sz w:val="7"/>
                                </w:rPr>
                                <w:t>name</w:t>
                              </w:r>
                              <w:proofErr w:type="gramEnd"/>
                            </w:p>
                          </w:txbxContent>
                        </wps:txbx>
                        <wps:bodyPr horzOverflow="overflow" vert="horz" lIns="0" tIns="0" rIns="0" bIns="0" rtlCol="0">
                          <a:noAutofit/>
                        </wps:bodyPr>
                      </wps:wsp>
                      <wps:wsp>
                        <wps:cNvPr id="14617" name="Rectangle 14617"/>
                        <wps:cNvSpPr/>
                        <wps:spPr>
                          <a:xfrm>
                            <a:off x="2947425" y="1579351"/>
                            <a:ext cx="287533" cy="81005"/>
                          </a:xfrm>
                          <a:prstGeom prst="rect">
                            <a:avLst/>
                          </a:prstGeom>
                          <a:ln>
                            <a:noFill/>
                          </a:ln>
                        </wps:spPr>
                        <wps:txbx>
                          <w:txbxContent>
                            <w:p w14:paraId="61F19732" w14:textId="77777777" w:rsidR="006E2FA2" w:rsidRDefault="006E2FA2">
                              <w:pPr>
                                <w:spacing w:after="160" w:line="259" w:lineRule="auto"/>
                                <w:ind w:left="0" w:firstLine="0"/>
                                <w:jc w:val="left"/>
                              </w:pPr>
                              <w:proofErr w:type="gramStart"/>
                              <w:r>
                                <w:rPr>
                                  <w:color w:val="141414"/>
                                  <w:w w:val="140"/>
                                  <w:sz w:val="7"/>
                                </w:rPr>
                                <w:t>territory</w:t>
                              </w:r>
                              <w:proofErr w:type="gramEnd"/>
                            </w:p>
                          </w:txbxContent>
                        </wps:txbx>
                        <wps:bodyPr horzOverflow="overflow" vert="horz" lIns="0" tIns="0" rIns="0" bIns="0" rtlCol="0">
                          <a:noAutofit/>
                        </wps:bodyPr>
                      </wps:wsp>
                      <wps:wsp>
                        <wps:cNvPr id="14618" name="Rectangle 14618"/>
                        <wps:cNvSpPr/>
                        <wps:spPr>
                          <a:xfrm>
                            <a:off x="3379277" y="1426932"/>
                            <a:ext cx="122116" cy="81005"/>
                          </a:xfrm>
                          <a:prstGeom prst="rect">
                            <a:avLst/>
                          </a:prstGeom>
                          <a:ln>
                            <a:noFill/>
                          </a:ln>
                        </wps:spPr>
                        <wps:txbx>
                          <w:txbxContent>
                            <w:p w14:paraId="6353A76E" w14:textId="77777777" w:rsidR="006E2FA2" w:rsidRDefault="006E2FA2">
                              <w:pPr>
                                <w:spacing w:after="160" w:line="259" w:lineRule="auto"/>
                                <w:ind w:left="0" w:firstLine="0"/>
                                <w:jc w:val="left"/>
                              </w:pPr>
                              <w:r>
                                <w:rPr>
                                  <w:color w:val="141414"/>
                                  <w:spacing w:val="-2"/>
                                  <w:w w:val="107"/>
                                  <w:sz w:val="7"/>
                                </w:rPr>
                                <w:t>Area</w:t>
                              </w:r>
                            </w:p>
                          </w:txbxContent>
                        </wps:txbx>
                        <wps:bodyPr horzOverflow="overflow" vert="horz" lIns="0" tIns="0" rIns="0" bIns="0" rtlCol="0">
                          <a:noAutofit/>
                        </wps:bodyPr>
                      </wps:wsp>
                      <wps:wsp>
                        <wps:cNvPr id="14619" name="Rectangle 14619"/>
                        <wps:cNvSpPr/>
                        <wps:spPr>
                          <a:xfrm>
                            <a:off x="3379277" y="1528544"/>
                            <a:ext cx="242347" cy="81005"/>
                          </a:xfrm>
                          <a:prstGeom prst="rect">
                            <a:avLst/>
                          </a:prstGeom>
                          <a:ln>
                            <a:noFill/>
                          </a:ln>
                        </wps:spPr>
                        <wps:txbx>
                          <w:txbxContent>
                            <w:p w14:paraId="2AF1218A" w14:textId="77777777" w:rsidR="006E2FA2" w:rsidRDefault="006E2FA2">
                              <w:pPr>
                                <w:spacing w:after="160" w:line="259" w:lineRule="auto"/>
                                <w:ind w:left="0" w:firstLine="0"/>
                                <w:jc w:val="left"/>
                              </w:pPr>
                              <w:r>
                                <w:rPr>
                                  <w:color w:val="141414"/>
                                  <w:spacing w:val="-2"/>
                                  <w:w w:val="93"/>
                                  <w:sz w:val="7"/>
                                </w:rPr>
                                <w:t>AreaName</w:t>
                              </w:r>
                            </w:p>
                          </w:txbxContent>
                        </wps:txbx>
                        <wps:bodyPr horzOverflow="overflow" vert="horz" lIns="0" tIns="0" rIns="0" bIns="0" rtlCol="0">
                          <a:noAutofit/>
                        </wps:bodyPr>
                      </wps:wsp>
                      <wps:wsp>
                        <wps:cNvPr id="14620" name="Rectangle 14620"/>
                        <wps:cNvSpPr/>
                        <wps:spPr>
                          <a:xfrm>
                            <a:off x="3379277" y="1579351"/>
                            <a:ext cx="392682" cy="81005"/>
                          </a:xfrm>
                          <a:prstGeom prst="rect">
                            <a:avLst/>
                          </a:prstGeom>
                          <a:ln>
                            <a:noFill/>
                          </a:ln>
                        </wps:spPr>
                        <wps:txbx>
                          <w:txbxContent>
                            <w:p w14:paraId="47D5C746" w14:textId="77777777" w:rsidR="006E2FA2" w:rsidRDefault="006E2FA2">
                              <w:pPr>
                                <w:spacing w:after="160" w:line="259" w:lineRule="auto"/>
                                <w:ind w:left="0" w:firstLine="0"/>
                                <w:jc w:val="left"/>
                              </w:pPr>
                              <w:r>
                                <w:rPr>
                                  <w:color w:val="141414"/>
                                  <w:spacing w:val="-2"/>
                                  <w:w w:val="119"/>
                                  <w:sz w:val="7"/>
                                </w:rPr>
                                <w:t>AreaTerritory</w:t>
                              </w:r>
                            </w:p>
                          </w:txbxContent>
                        </wps:txbx>
                        <wps:bodyPr horzOverflow="overflow" vert="horz" lIns="0" tIns="0" rIns="0" bIns="0" rtlCol="0">
                          <a:noAutofit/>
                        </wps:bodyPr>
                      </wps:wsp>
                      <wps:wsp>
                        <wps:cNvPr id="14621" name="Shape 14621"/>
                        <wps:cNvSpPr/>
                        <wps:spPr>
                          <a:xfrm>
                            <a:off x="2489499" y="1092331"/>
                            <a:ext cx="838300" cy="204044"/>
                          </a:xfrm>
                          <a:custGeom>
                            <a:avLst/>
                            <a:gdLst/>
                            <a:ahLst/>
                            <a:cxnLst/>
                            <a:rect l="0" t="0" r="0" b="0"/>
                            <a:pathLst>
                              <a:path w="838300" h="204044">
                                <a:moveTo>
                                  <a:pt x="838300" y="204044"/>
                                </a:moveTo>
                                <a:lnTo>
                                  <a:pt x="838300" y="0"/>
                                </a:lnTo>
                                <a:lnTo>
                                  <a:pt x="0" y="0"/>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4622" name="Shape 14622"/>
                        <wps:cNvSpPr/>
                        <wps:spPr>
                          <a:xfrm>
                            <a:off x="3302600" y="1270972"/>
                            <a:ext cx="50806" cy="25403"/>
                          </a:xfrm>
                          <a:custGeom>
                            <a:avLst/>
                            <a:gdLst/>
                            <a:ahLst/>
                            <a:cxnLst/>
                            <a:rect l="0" t="0" r="0" b="0"/>
                            <a:pathLst>
                              <a:path w="50806" h="25403">
                                <a:moveTo>
                                  <a:pt x="0" y="25403"/>
                                </a:moveTo>
                                <a:lnTo>
                                  <a:pt x="25403" y="0"/>
                                </a:lnTo>
                                <a:lnTo>
                                  <a:pt x="50806" y="25403"/>
                                </a:lnTo>
                              </a:path>
                            </a:pathLst>
                          </a:custGeom>
                          <a:ln w="0" cap="flat">
                            <a:miter lim="100000"/>
                          </a:ln>
                        </wps:spPr>
                        <wps:style>
                          <a:lnRef idx="1">
                            <a:srgbClr val="323232"/>
                          </a:lnRef>
                          <a:fillRef idx="0">
                            <a:srgbClr val="000000">
                              <a:alpha val="0"/>
                            </a:srgbClr>
                          </a:fillRef>
                          <a:effectRef idx="0">
                            <a:scrgbClr r="0" g="0" b="0"/>
                          </a:effectRef>
                          <a:fontRef idx="none"/>
                        </wps:style>
                        <wps:bodyPr/>
                      </wps:wsp>
                      <wps:wsp>
                        <wps:cNvPr id="19408" name="Rectangle 19408"/>
                        <wps:cNvSpPr/>
                        <wps:spPr>
                          <a:xfrm>
                            <a:off x="2947425" y="1477738"/>
                            <a:ext cx="191567" cy="81005"/>
                          </a:xfrm>
                          <a:prstGeom prst="rect">
                            <a:avLst/>
                          </a:prstGeom>
                          <a:ln>
                            <a:noFill/>
                          </a:ln>
                        </wps:spPr>
                        <wps:txbx>
                          <w:txbxContent>
                            <w:p w14:paraId="1C2C0F28" w14:textId="77777777" w:rsidR="006E2FA2" w:rsidRDefault="006E2FA2">
                              <w:pPr>
                                <w:spacing w:after="160" w:line="259" w:lineRule="auto"/>
                                <w:ind w:left="0" w:firstLine="0"/>
                                <w:jc w:val="left"/>
                              </w:pPr>
                              <w:proofErr w:type="gramStart"/>
                              <w:r>
                                <w:rPr>
                                  <w:color w:val="141414"/>
                                  <w:w w:val="130"/>
                                  <w:sz w:val="7"/>
                                </w:rPr>
                                <w:t>status</w:t>
                              </w:r>
                              <w:proofErr w:type="gramEnd"/>
                            </w:p>
                          </w:txbxContent>
                        </wps:txbx>
                        <wps:bodyPr horzOverflow="overflow" vert="horz" lIns="0" tIns="0" rIns="0" bIns="0" rtlCol="0">
                          <a:noAutofit/>
                        </wps:bodyPr>
                      </wps:wsp>
                      <wps:wsp>
                        <wps:cNvPr id="19409" name="Rectangle 19409"/>
                        <wps:cNvSpPr/>
                        <wps:spPr>
                          <a:xfrm>
                            <a:off x="3379302" y="1477738"/>
                            <a:ext cx="302494" cy="81005"/>
                          </a:xfrm>
                          <a:prstGeom prst="rect">
                            <a:avLst/>
                          </a:prstGeom>
                          <a:ln>
                            <a:noFill/>
                          </a:ln>
                        </wps:spPr>
                        <wps:txbx>
                          <w:txbxContent>
                            <w:p w14:paraId="0FAEFB3A" w14:textId="77777777" w:rsidR="006E2FA2" w:rsidRDefault="006E2FA2">
                              <w:pPr>
                                <w:spacing w:after="160" w:line="259" w:lineRule="auto"/>
                                <w:ind w:left="0" w:firstLine="0"/>
                                <w:jc w:val="left"/>
                              </w:pPr>
                              <w:r>
                                <w:rPr>
                                  <w:color w:val="141414"/>
                                  <w:spacing w:val="-2"/>
                                  <w:w w:val="114"/>
                                  <w:sz w:val="7"/>
                                </w:rPr>
                                <w:t>AreaStatus</w:t>
                              </w:r>
                            </w:p>
                          </w:txbxContent>
                        </wps:txbx>
                        <wps:bodyPr horzOverflow="overflow" vert="horz" lIns="0" tIns="0" rIns="0" bIns="0" rtlCol="0">
                          <a:noAutofit/>
                        </wps:bodyPr>
                      </wps:wsp>
                      <wps:wsp>
                        <wps:cNvPr id="19406" name="Rectangle 19406"/>
                        <wps:cNvSpPr/>
                        <wps:spPr>
                          <a:xfrm>
                            <a:off x="508074" y="1477738"/>
                            <a:ext cx="191567" cy="81005"/>
                          </a:xfrm>
                          <a:prstGeom prst="rect">
                            <a:avLst/>
                          </a:prstGeom>
                          <a:ln>
                            <a:noFill/>
                          </a:ln>
                        </wps:spPr>
                        <wps:txbx>
                          <w:txbxContent>
                            <w:p w14:paraId="64C46445" w14:textId="77777777" w:rsidR="006E2FA2" w:rsidRDefault="006E2FA2">
                              <w:pPr>
                                <w:spacing w:after="160" w:line="259" w:lineRule="auto"/>
                                <w:ind w:left="0" w:firstLine="0"/>
                                <w:jc w:val="left"/>
                              </w:pPr>
                              <w:proofErr w:type="gramStart"/>
                              <w:r>
                                <w:rPr>
                                  <w:color w:val="141414"/>
                                  <w:w w:val="130"/>
                                  <w:sz w:val="7"/>
                                </w:rPr>
                                <w:t>status</w:t>
                              </w:r>
                              <w:proofErr w:type="gramEnd"/>
                            </w:p>
                          </w:txbxContent>
                        </wps:txbx>
                        <wps:bodyPr horzOverflow="overflow" vert="horz" lIns="0" tIns="0" rIns="0" bIns="0" rtlCol="0">
                          <a:noAutofit/>
                        </wps:bodyPr>
                      </wps:wsp>
                      <wps:wsp>
                        <wps:cNvPr id="19407" name="Rectangle 19407"/>
                        <wps:cNvSpPr/>
                        <wps:spPr>
                          <a:xfrm>
                            <a:off x="939951" y="1477738"/>
                            <a:ext cx="302493" cy="81005"/>
                          </a:xfrm>
                          <a:prstGeom prst="rect">
                            <a:avLst/>
                          </a:prstGeom>
                          <a:ln>
                            <a:noFill/>
                          </a:ln>
                        </wps:spPr>
                        <wps:txbx>
                          <w:txbxContent>
                            <w:p w14:paraId="1D8E7543" w14:textId="77777777" w:rsidR="006E2FA2" w:rsidRDefault="006E2FA2">
                              <w:pPr>
                                <w:spacing w:after="160" w:line="259" w:lineRule="auto"/>
                                <w:ind w:left="0" w:firstLine="0"/>
                                <w:jc w:val="left"/>
                              </w:pPr>
                              <w:r>
                                <w:rPr>
                                  <w:color w:val="141414"/>
                                  <w:spacing w:val="-2"/>
                                  <w:w w:val="114"/>
                                  <w:sz w:val="7"/>
                                </w:rPr>
                                <w:t>AreaStatus</w:t>
                              </w:r>
                            </w:p>
                          </w:txbxContent>
                        </wps:txbx>
                        <wps:bodyPr horzOverflow="overflow" vert="horz" lIns="0" tIns="0" rIns="0" bIns="0" rtlCol="0">
                          <a:noAutofit/>
                        </wps:bodyPr>
                      </wps:wsp>
                    </wpg:wgp>
                  </a:graphicData>
                </a:graphic>
              </wp:inline>
            </w:drawing>
          </mc:Choice>
          <mc:Fallback>
            <w:pict>
              <v:group w14:anchorId="1F200D40" id="Group 119674" o:spid="_x0000_s3355" style="width:332.95pt;height:270.05pt;mso-position-horizontal-relative:char;mso-position-vertical-relative:line" coordsize="42286,3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">
                <v:shape id="Shape 14441" o:spid="_x0000_s3356" style="position:absolute;left:17909;width:6350;height:3810;visibility:visible;mso-wrap-style:square;v-text-anchor:top" coordsize="635076,3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pBMQA&#10;AADeAAAADwAAAGRycy9kb3ducmV2LnhtbERPTWvCQBC9C/6HZYTe6kYJQVNXqZaC0JMaUW9DdpqE&#10;ZmfT7NbEf+8KBW/zeJ+zWPWmFldqXWVZwWQcgSDOra64UJAdPl9nIJxH1lhbJgU3crBaDgcLTLXt&#10;eEfXvS9ECGGXooLS+yaV0uUlGXRj2xAH7tu2Bn2AbSF1i10IN7WcRlEiDVYcGkpsaFNS/rP/Mwqi&#10;4/mDt9k8SeyX3lXr0+W3WzdKvYz69zcQnnr/FP+7tzrMj+N4Ao93w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cqQTEAAAA3gAAAA8AAAAAAAAAAAAAAAAAmAIAAGRycy9k&#10;b3ducmV2LnhtbFBLBQYAAAAABAAEAPUAAACJAwAAAAA=&#10;" path="m25403,l609673,v14093,,25403,11342,25403,25403l635076,355643v,14092,-11310,25403,-25403,25403l25403,381046c11343,381046,,369735,,355643l,25403c,11342,11343,,25403,xe" fillcolor="#ebebeb" strokecolor="#121212" strokeweight=".14114mm">
                  <v:stroke miterlimit="1" joinstyle="miter"/>
                  <v:path arrowok="t" textboxrect="0,0,635076,381046"/>
                </v:shape>
                <v:rect id="Rectangle 14442" o:spid="_x0000_s3357" style="position:absolute;left:20131;top:142;width:255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qksUA&#10;AADeAAAADwAAAGRycy9kb3ducmV2LnhtbERPTWvCQBC9C/6HZYTedKOEotE1BFsxxzYWrLchO01C&#10;s7Mhu5q0v75bKPQ2j/c5u3Q0rbhT7xrLCpaLCARxaXXDlYK383G+BuE8ssbWMin4IgfpfjrZYaLt&#10;wK90L3wlQgi7BBXU3neJlK6syaBb2I44cB+2N+gD7CupexxCuGnlKooepcGGQ0ONHR1qKj+Lm1Fw&#10;WnfZe26/h6p9vp4uL5fN03njlXqYjdkWhKfR/4v/3LkO8+M4XsH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qSxQAAAN4AAAAPAAAAAAAAAAAAAAAAAJgCAABkcnMv&#10;ZG93bnJldi54bWxQSwUGAAAAAAQABAD1AAAAigMAAAAA&#10;" filled="f" stroked="f">
                  <v:textbox inset="0,0,0,0">
                    <w:txbxContent>
                      <w:p w14:paraId="53890753" w14:textId="77777777" w:rsidR="006E2FA2" w:rsidRDefault="006E2FA2">
                        <w:pPr>
                          <w:spacing w:after="160" w:line="259" w:lineRule="auto"/>
                          <w:ind w:left="0" w:firstLine="0"/>
                          <w:jc w:val="left"/>
                        </w:pPr>
                        <w:r>
                          <w:rPr>
                            <w:color w:val="121212"/>
                            <w:w w:val="120"/>
                            <w:sz w:val="10"/>
                          </w:rPr>
                          <w:t>Hivent</w:t>
                        </w:r>
                      </w:p>
                    </w:txbxContent>
                  </v:textbox>
                </v:rect>
                <v:shape id="Shape 14443" o:spid="_x0000_s3358" style="position:absolute;left:17909;top:1016;width:6350;height:0;visibility:visible;mso-wrap-style:square;v-text-anchor:top" coordsize="63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NRsUA&#10;AADeAAAADwAAAGRycy9kb3ducmV2LnhtbESPQWvDMAyF74P9B6NCb6vTLoyS1i1lsBF22tpedtNi&#10;NQ6N5WBrbfrv58FgN4n3vqen9Xb0vbpQTF1gA/NZAYq4Cbbj1sDx8PKwBJUE2WIfmAzcKMF2c3+3&#10;xsqGK3/QZS+tyiGcKjTgRIZK69Q48phmYSDO2ilEj5LX2Gob8ZrDfa8XRfGkPXacLzgc6NlRc95/&#10;ewPUxEMmv+r6Tdzn++J1Pu6kN2Y6GXcrUEKj/Jv/6Nrm+mVZPsLvO3kG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E1GxQAAAN4AAAAPAAAAAAAAAAAAAAAAAJgCAABkcnMv&#10;ZG93bnJldi54bWxQSwUGAAAAAAQABAD1AAAAigMAAAAA&#10;" path="m,l635076,e" filled="f" strokecolor="#121212" strokeweight=".14114mm">
                  <v:stroke miterlimit="1" joinstyle="miter"/>
                  <v:path arrowok="t" textboxrect="0,0,635076,0"/>
                </v:shape>
                <v:rect id="Rectangle 14444" o:spid="_x0000_s3359" style="position:absolute;left:18152;top:105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XfcQA&#10;AADeAAAADwAAAGRycy9kb3ducmV2LnhtbERPy4rCQBC8C/7D0MLedKLIotFRxAd69AXqrcm0STDT&#10;EzKjye7XO8LC1qmb6qrqms4bU4gXVS63rKDfi0AQJ1bnnCo4nzbdEQjnkTUWlknBDzmYz9qtKcba&#10;1nyg19GnIpiwi1FB5n0ZS+mSjAy6ni2JA3e3lUEf1iqVusI6mJtCDqLoWxrMOSRkWNIyo+RxfBoF&#10;21G5uO7sb50W69v2sr+MV6exV+qr0ywmIDw1/v/4T73T4f1hAH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S133EAAAA3gAAAA8AAAAAAAAAAAAAAAAAmAIAAGRycy9k&#10;b3ducmV2LnhtbFBLBQYAAAAABAAEAPUAAACJAwAAAAA=&#10;" filled="f" stroked="f">
                  <v:textbox inset="0,0,0,0">
                    <w:txbxContent>
                      <w:p w14:paraId="2EE87B36" w14:textId="77777777" w:rsidR="006E2FA2" w:rsidRDefault="006E2FA2">
                        <w:pPr>
                          <w:spacing w:after="160" w:line="259" w:lineRule="auto"/>
                          <w:ind w:left="0" w:firstLine="0"/>
                          <w:jc w:val="left"/>
                        </w:pPr>
                        <w:proofErr w:type="gramStart"/>
                        <w:r>
                          <w:rPr>
                            <w:w w:val="92"/>
                            <w:sz w:val="7"/>
                          </w:rPr>
                          <w:t>name</w:t>
                        </w:r>
                        <w:proofErr w:type="gramEnd"/>
                      </w:p>
                    </w:txbxContent>
                  </v:textbox>
                </v:rect>
                <v:rect id="Rectangle 14445" o:spid="_x0000_s3360" style="position:absolute;left:18161;top:2583;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5y5sQA&#10;AADeAAAADwAAAGRycy9kb3ducmV2LnhtbERPS2vCQBC+C/6HZQredNMSRaOriFX06KNgvQ3ZaRKa&#10;nQ3Z1cT++q4geJuP7zmzRWtKcaPaFZYVvA8iEMSp1QVnCr5Om/4YhPPIGkvLpOBODhbzbmeGibYN&#10;H+h29JkIIewSVJB7XyVSujQng25gK+LA/djaoA+wzqSusQnhppQfUTSSBgsODTlWtMop/T1ejYLt&#10;uFp+7+xfk5Xry/a8P08+TxOvVO+tXU5BeGr9S/x073SYH8fxE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ecubEAAAA3gAAAA8AAAAAAAAAAAAAAAAAmAIAAGRycy9k&#10;b3ducmV2LnhtbFBLBQYAAAAABAAEAPUAAACJAwAAAAA=&#10;" filled="f" stroked="f">
                  <v:textbox inset="0,0,0,0">
                    <w:txbxContent>
                      <w:p w14:paraId="4A41D564" w14:textId="77777777" w:rsidR="006E2FA2" w:rsidRDefault="006E2FA2">
                        <w:pPr>
                          <w:spacing w:after="160" w:line="259" w:lineRule="auto"/>
                          <w:ind w:left="0" w:firstLine="0"/>
                          <w:jc w:val="left"/>
                        </w:pPr>
                        <w:proofErr w:type="gramStart"/>
                        <w:r>
                          <w:rPr>
                            <w:w w:val="128"/>
                            <w:sz w:val="7"/>
                          </w:rPr>
                          <w:t>description</w:t>
                        </w:r>
                        <w:proofErr w:type="gramEnd"/>
                      </w:p>
                    </w:txbxContent>
                  </v:textbox>
                </v:rect>
                <v:rect id="Rectangle 14446" o:spid="_x0000_s3361" style="position:absolute;left:21592;top:1059;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skcQA&#10;AADeAAAADwAAAGRycy9kb3ducmV2LnhtbERPTYvCMBC9C/6HMII3TZUiWo0iuqJHVwX1NjRjW2wm&#10;pcna7v56s7Cwt3m8z1msWlOKF9WusKxgNIxAEKdWF5wpuJx3gykI55E1lpZJwTc5WC27nQUm2jb8&#10;Sa+Tz0QIYZeggtz7KpHSpTkZdENbEQfuYWuDPsA6k7rGJoSbUo6jaCINFhwacqxok1P6PH0ZBftp&#10;tb4d7E+TlR/3/fV4nW3PM69Uv9eu5yA8tf5f/Oc+6DA/juMJ/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M7JHEAAAA3gAAAA8AAAAAAAAAAAAAAAAAmAIAAGRycy9k&#10;b3ducmV2LnhtbFBLBQYAAAAABAAEAPUAAACJAwAAAAA=&#10;" filled="f" stroked="f">
                  <v:textbox inset="0,0,0,0">
                    <w:txbxContent>
                      <w:p w14:paraId="68F95D63" w14:textId="77777777" w:rsidR="006E2FA2" w:rsidRDefault="006E2FA2">
                        <w:pPr>
                          <w:spacing w:after="160" w:line="259" w:lineRule="auto"/>
                          <w:ind w:left="0" w:firstLine="0"/>
                          <w:jc w:val="left"/>
                        </w:pPr>
                        <w:r>
                          <w:rPr>
                            <w:w w:val="123"/>
                            <w:sz w:val="7"/>
                          </w:rPr>
                          <w:t>Multilang</w:t>
                        </w:r>
                      </w:p>
                    </w:txbxContent>
                  </v:textbox>
                </v:rect>
                <v:rect id="Rectangle 14447" o:spid="_x0000_s3362" style="position:absolute;left:21592;top:2583;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JCsUA&#10;AADeAAAADwAAAGRycy9kb3ducmV2LnhtbERPS2vCQBC+C/6HZQredNMS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QEkKxQAAAN4AAAAPAAAAAAAAAAAAAAAAAJgCAABkcnMv&#10;ZG93bnJldi54bWxQSwUGAAAAAAQABAD1AAAAigMAAAAA&#10;" filled="f" stroked="f">
                  <v:textbox inset="0,0,0,0">
                    <w:txbxContent>
                      <w:p w14:paraId="7A0318DB" w14:textId="77777777" w:rsidR="006E2FA2" w:rsidRDefault="006E2FA2">
                        <w:pPr>
                          <w:spacing w:after="160" w:line="259" w:lineRule="auto"/>
                          <w:ind w:left="0" w:firstLine="0"/>
                          <w:jc w:val="left"/>
                        </w:pPr>
                        <w:r>
                          <w:rPr>
                            <w:w w:val="123"/>
                            <w:sz w:val="7"/>
                          </w:rPr>
                          <w:t>Multilang</w:t>
                        </w:r>
                      </w:p>
                    </w:txbxContent>
                  </v:textbox>
                </v:rect>
                <v:shape id="Shape 14448" o:spid="_x0000_s3363" style="position:absolute;left:10308;width:6097;height:2794;visibility:visible;mso-wrap-style:square;v-text-anchor:top" coordsize="609673,279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qbcgA&#10;AADeAAAADwAAAGRycy9kb3ducmV2LnhtbESPT2vCQBDF7wW/wzIFL6VuKkEkdZVatLTe/AftbciO&#10;SUh2NmRXjX76zqHQ2wzvzXu/mS1616gLdaHybOBllIAizr2tuDBw2K+fp6BCRLbYeCYDNwqwmA8e&#10;ZphZf+UtXXaxUBLCIUMDZYxtpnXIS3IYRr4lFu3kO4dR1q7QtsOrhLtGj5Nkoh1WLA0ltvReUl7v&#10;zs7Ava7rzffP0R03T9p9rSYfp2I5Nmb42L+9gorUx3/z3/WnFfw0TYVX3pEZ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yeptyAAAAN4AAAAPAAAAAAAAAAAAAAAAAJgCAABk&#10;cnMvZG93bnJldi54bWxQSwUGAAAAAAQABAD1AAAAjQMAAAAA&#10;" path="m25403,l584270,v14093,,25403,11342,25403,25403l609673,254030v,14093,-11310,25403,-25403,25403l25403,279433c11336,279433,,268123,,254030l,25403c,11342,11336,,25403,xe" fillcolor="#ebebeb" strokecolor="#121212" strokeweight=".14114mm">
                  <v:stroke miterlimit="1" joinstyle="miter"/>
                  <v:path arrowok="t" textboxrect="0,0,609673,279433"/>
                </v:shape>
                <v:rect id="Rectangle 14449" o:spid="_x0000_s3364" style="position:absolute;left:11114;top:142;width:5965;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448QA&#10;AADeAAAADwAAAGRycy9kb3ducmV2LnhtbERPTWvCQBC9C/6HZQRvulFC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eOPEAAAA3gAAAA8AAAAAAAAAAAAAAAAAmAIAAGRycy9k&#10;b3ducmV2LnhtbFBLBQYAAAAABAAEAPUAAACJAwAAAAA=&#10;" filled="f" stroked="f">
                  <v:textbox inset="0,0,0,0">
                    <w:txbxContent>
                      <w:p w14:paraId="44EC704F" w14:textId="77777777" w:rsidR="006E2FA2" w:rsidRDefault="006E2FA2">
                        <w:pPr>
                          <w:spacing w:after="160" w:line="259" w:lineRule="auto"/>
                          <w:ind w:left="0" w:firstLine="0"/>
                          <w:jc w:val="left"/>
                        </w:pPr>
                        <w:r>
                          <w:rPr>
                            <w:color w:val="121212"/>
                            <w:w w:val="121"/>
                            <w:sz w:val="10"/>
                          </w:rPr>
                          <w:t>HiventLocation</w:t>
                        </w:r>
                      </w:p>
                    </w:txbxContent>
                  </v:textbox>
                </v:rect>
                <v:shape id="Shape 14450" o:spid="_x0000_s3365" style="position:absolute;left:10308;top:1016;width:6097;height:0;visibility:visible;mso-wrap-style:square;v-text-anchor:top" coordsize="609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gtccA&#10;AADeAAAADwAAAGRycy9kb3ducmV2LnhtbESPQUvDQBCF74L/YRnBm90oaalpt0UCoggeTAteh+w0&#10;Ce7Oht01jf31zkHwNsO8ee992/3snZoopiGwgftFAYq4DXbgzsDx8Hy3BpUyskUXmAz8UIL97vpq&#10;i5UNZ/6gqcmdEhNOFRrocx4rrVPbk8e0CCOx3E4hesyyxk7biGcx904/FMVKexxYEnocqe6p/Wq+&#10;vYGXR3eJRVlfXPm5nI7vb83qMNXG3N7MTxtQmeb8L/77frVSvyyXAiA4MoP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HoLXHAAAA3gAAAA8AAAAAAAAAAAAAAAAAmAIAAGRy&#10;cy9kb3ducmV2LnhtbFBLBQYAAAAABAAEAPUAAACMAwAAAAA=&#10;" path="m,l609673,e" filled="f" strokecolor="#121212" strokeweight=".14114mm">
                  <v:stroke miterlimit="1" joinstyle="miter"/>
                  <v:path arrowok="t" textboxrect="0,0,609673,0"/>
                </v:shape>
                <v:rect id="Rectangle 14451" o:spid="_x0000_s3366" style="position:absolute;left:10560;top:105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iOMQA&#10;AADeAAAADwAAAGRycy9kb3ducmV2LnhtbERPS4vCMBC+C/sfwix401RR0WoUWRU9+lhw9zY0Y1u2&#10;mZQm2uqvN4Kwt/n4njNbNKYQN6pcbllBrxuBIE6szjlV8H3adMYgnEfWWFgmBXdysJh/tGYYa1vz&#10;gW5Hn4oQwi5GBZn3ZSylSzIy6Lq2JA7cxVYGfYBVKnWFdQg3hexH0UgazDk0ZFjSV0bJ3/FqFGzH&#10;5fJnZx91Wqx/t+f9ebI6TbxS7c9mOQXhqfH/4rd7p8P8wW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4jjEAAAA3gAAAA8AAAAAAAAAAAAAAAAAmAIAAGRycy9k&#10;b3ducmV2LnhtbFBLBQYAAAAABAAEAPUAAACJAwAAAAA=&#10;" filled="f" stroked="f">
                  <v:textbox inset="0,0,0,0">
                    <w:txbxContent>
                      <w:p w14:paraId="58E9872D" w14:textId="77777777" w:rsidR="006E2FA2" w:rsidRDefault="006E2FA2">
                        <w:pPr>
                          <w:spacing w:after="160" w:line="259" w:lineRule="auto"/>
                          <w:ind w:left="0" w:firstLine="0"/>
                          <w:jc w:val="left"/>
                        </w:pPr>
                        <w:proofErr w:type="gramStart"/>
                        <w:r>
                          <w:rPr>
                            <w:w w:val="92"/>
                            <w:sz w:val="7"/>
                          </w:rPr>
                          <w:t>name</w:t>
                        </w:r>
                        <w:proofErr w:type="gramEnd"/>
                      </w:p>
                    </w:txbxContent>
                  </v:textbox>
                </v:rect>
                <v:rect id="Rectangle 14452" o:spid="_x0000_s3367" style="position:absolute;left:10560;top:1567;width:159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58T8QA&#10;AADeAAAADwAAAGRycy9kb3ducmV2LnhtbERPS4vCMBC+L/gfwgje1lTRRatRZFfRo48F9TY0Y1ts&#10;JqWJtvrrjbCwt/n4njOdN6YQd6pcbllBrxuBIE6szjlV8HtYfY5AOI+ssbBMCh7kYD5rfUwx1rbm&#10;Hd33PhUhhF2MCjLvy1hKl2Rk0HVtSRy4i60M+gCrVOoK6xBuCtmPoi9pMOfQkGFJ3xkl1/3NKFiP&#10;ysVpY591WizP6+P2OP45jL1SnXazmIDw1Ph/8Z97o8P8wWDY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fE/EAAAA3gAAAA8AAAAAAAAAAAAAAAAAmAIAAGRycy9k&#10;b3ducmV2LnhtbFBLBQYAAAAABAAEAPUAAACJAwAAAAA=&#10;" filled="f" stroked="f">
                  <v:textbox inset="0,0,0,0">
                    <w:txbxContent>
                      <w:p w14:paraId="4B6C12BD" w14:textId="77777777" w:rsidR="006E2FA2" w:rsidRDefault="006E2FA2">
                        <w:pPr>
                          <w:spacing w:after="160" w:line="259" w:lineRule="auto"/>
                          <w:ind w:left="0" w:firstLine="0"/>
                          <w:jc w:val="left"/>
                        </w:pPr>
                        <w:proofErr w:type="gramStart"/>
                        <w:r>
                          <w:rPr>
                            <w:w w:val="124"/>
                            <w:sz w:val="7"/>
                          </w:rPr>
                          <w:t>point</w:t>
                        </w:r>
                        <w:proofErr w:type="gramEnd"/>
                      </w:p>
                    </w:txbxContent>
                  </v:textbox>
                </v:rect>
                <v:rect id="Rectangle 14453" o:spid="_x0000_s3368" style="position:absolute;left:12848;top:1059;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LZ1MUA&#10;AADeAAAADwAAAGRycy9kb3ducmV2LnhtbERPS2vCQBC+C/6HZYTedGO1RdNsRGqLHn0U1NuQnSbB&#10;7GzIbk3013cLBW/z8T0nWXSmEldqXGlZwXgUgSDOrC45V/B1+BzOQDiPrLGyTApu5GCR9nsJxtq2&#10;vKPr3ucihLCLUUHhfR1L6bKCDLqRrYkD920bgz7AJpe6wTaEm0o+R9GrNFhyaCiwpveCssv+xyhY&#10;z+rlaWPvbV59nNfH7XG+Osy9Uk+DbvkGwlPnH+J/90aH+dPpyw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tnUxQAAAN4AAAAPAAAAAAAAAAAAAAAAAJgCAABkcnMv&#10;ZG93bnJldi54bWxQSwUGAAAAAAQABAD1AAAAigMAAAAA&#10;" filled="f" stroked="f">
                  <v:textbox inset="0,0,0,0">
                    <w:txbxContent>
                      <w:p w14:paraId="03FAC719" w14:textId="77777777" w:rsidR="006E2FA2" w:rsidRDefault="006E2FA2">
                        <w:pPr>
                          <w:spacing w:after="160" w:line="259" w:lineRule="auto"/>
                          <w:ind w:left="0" w:firstLine="0"/>
                          <w:jc w:val="left"/>
                        </w:pPr>
                        <w:r>
                          <w:rPr>
                            <w:w w:val="123"/>
                            <w:sz w:val="7"/>
                          </w:rPr>
                          <w:t>Multilang</w:t>
                        </w:r>
                      </w:p>
                    </w:txbxContent>
                  </v:textbox>
                </v:rect>
                <v:rect id="Rectangle 14454" o:spid="_x0000_s3369" style="position:absolute;left:12848;top:1567;width:319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tBoMQA&#10;AADeAAAADwAAAGRycy9kb3ducmV2LnhtbERPS2vCQBC+C/6HZQredNMSRaOriFX06KNgvQ3ZaRKa&#10;nQ3Z1cT++q4geJuP7zmzRWtKcaPaFZYVvA8iEMSp1QVnCr5Om/4YhPPIGkvLpOBODhbzbmeGibYN&#10;H+h29JkIIewSVJB7XyVSujQng25gK+LA/djaoA+wzqSusQnhppQfUTSSBgsODTlWtMop/T1ejYLt&#10;uFp+7+xfk5Xry/a8P08+TxOvVO+tXU5BeGr9S/x073SYH8fD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QaDEAAAA3gAAAA8AAAAAAAAAAAAAAAAAmAIAAGRycy9k&#10;b3ducmV2LnhtbFBLBQYAAAAABAAEAPUAAACJAwAAAAA=&#10;" filled="f" stroked="f">
                  <v:textbox inset="0,0,0,0">
                    <w:txbxContent>
                      <w:p w14:paraId="21262E1D" w14:textId="77777777" w:rsidR="006E2FA2" w:rsidRDefault="006E2FA2">
                        <w:pPr>
                          <w:spacing w:after="160" w:line="259" w:lineRule="auto"/>
                          <w:ind w:left="0" w:firstLine="0"/>
                          <w:jc w:val="left"/>
                        </w:pPr>
                        <w:r>
                          <w:rPr>
                            <w:w w:val="124"/>
                            <w:sz w:val="7"/>
                          </w:rPr>
                          <w:t>MultiPoint</w:t>
                        </w:r>
                      </w:p>
                    </w:txbxContent>
                  </v:textbox>
                </v:rect>
                <v:rect id="Rectangle 19388" o:spid="_x0000_s3370" style="position:absolute;left:10560;top:2075;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6ke8gA&#10;AADeAAAADwAAAGRycy9kb3ducmV2LnhtbESPT2vCQBDF74LfYZlCb7ppCyWJriK2RY/1D6i3ITtN&#10;QrOzIbs1aT995yB4m+G9ee838+XgGnWlLtSeDTxNE1DEhbc1lwaOh49JCipEZIuNZzLwSwGWi/Fo&#10;jrn1Pe/ouo+lkhAOORqoYmxzrUNRkcMw9S2xaF++cxhl7UptO+wl3DX6OUletcOapaHCltYVFd/7&#10;H2dgk7ar89b/9WXzftmcPk/Z2yGLxjw+DKsZqEhDvJtv11sr+NlL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qR7yAAAAN4AAAAPAAAAAAAAAAAAAAAAAJgCAABk&#10;cnMvZG93bnJldi54bWxQSwUGAAAAAAQABAD1AAAAjQMAAAAA&#10;" filled="f" stroked="f">
                  <v:textbox inset="0,0,0,0">
                    <w:txbxContent>
                      <w:p w14:paraId="00C5E0F7" w14:textId="77777777" w:rsidR="006E2FA2" w:rsidRDefault="006E2FA2">
                        <w:pPr>
                          <w:spacing w:after="160" w:line="259" w:lineRule="auto"/>
                          <w:ind w:left="0" w:firstLine="0"/>
                          <w:jc w:val="left"/>
                        </w:pPr>
                        <w:proofErr w:type="gramStart"/>
                        <w:r>
                          <w:rPr>
                            <w:w w:val="122"/>
                            <w:sz w:val="7"/>
                          </w:rPr>
                          <w:t>region</w:t>
                        </w:r>
                        <w:proofErr w:type="gramEnd"/>
                      </w:p>
                    </w:txbxContent>
                  </v:textbox>
                </v:rect>
                <v:rect id="Rectangle 19389" o:spid="_x0000_s3371" style="position:absolute;left:12848;top:2075;width:383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B4MUA&#10;AADeAAAADwAAAGRycy9kb3ducmV2LnhtbERPS2vCQBC+F/oflin0VjdtQZKYjUgf6LEaQb0N2TEJ&#10;ZmdDdmtSf31XELzNx/ecbD6aVpypd41lBa+TCARxaXXDlYJt8f0Sg3AeWWNrmRT8kYN5/viQYart&#10;wGs6b3wlQgi7FBXU3neplK6syaCb2I44cEfbG/QB9pXUPQ4h3LTyLYqm0mDDoaHGjj5qKk+bX6Ng&#10;GXeL/cpehqr9Oix3P7vks0i8Us9P42IGwtPo7+Kbe6XD/OQ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gHgxQAAAN4AAAAPAAAAAAAAAAAAAAAAAJgCAABkcnMv&#10;ZG93bnJldi54bWxQSwUGAAAAAAQABAD1AAAAigMAAAAA&#10;" filled="f" stroked="f">
                  <v:textbox inset="0,0,0,0">
                    <w:txbxContent>
                      <w:p w14:paraId="2DFA0A37" w14:textId="77777777" w:rsidR="006E2FA2" w:rsidRDefault="006E2FA2">
                        <w:pPr>
                          <w:spacing w:after="160" w:line="259" w:lineRule="auto"/>
                          <w:ind w:left="0" w:firstLine="0"/>
                          <w:jc w:val="left"/>
                        </w:pPr>
                        <w:r>
                          <w:rPr>
                            <w:w w:val="118"/>
                            <w:sz w:val="7"/>
                          </w:rPr>
                          <w:t>MultiPolygon</w:t>
                        </w:r>
                      </w:p>
                    </w:txbxContent>
                  </v:textbox>
                </v:rect>
                <v:shape id="Shape 14456" o:spid="_x0000_s3372" style="position:absolute;left:16405;top:526;width:1524;height:0;visibility:visible;mso-wrap-style:square;v-text-anchor:top" coordsize="1524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jccMA&#10;AADeAAAADwAAAGRycy9kb3ducmV2LnhtbERPTWvCQBC9F/oflhF6qxuLDZK6irS0eGy04HXMjtlo&#10;djZkR5P++26h0Ns83ucs16Nv1Y362AQ2MJtmoIirYBuuDXzt3x8XoKIgW2wDk4FvirBe3d8tsbBh&#10;4JJuO6lVCuFYoAEn0hVax8qRxzgNHXHiTqH3KAn2tbY9Dinct/opy3LtseHU4LCjV0fVZXf1Bq5S&#10;fsjxMAznqly4z+NbOGT51piHybh5ASU0yr/4z721af58/pzD7zvpB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1jccMAAADeAAAADwAAAAAAAAAAAAAAAACYAgAAZHJzL2Rv&#10;d25yZXYueG1sUEsFBgAAAAAEAAQA9QAAAIgDAAAAAA==&#10;" path="m,l152418,e" filled="f" strokecolor="#121212" strokeweight=".14114mm">
                  <v:stroke miterlimit="1" joinstyle="miter"/>
                  <v:path arrowok="t" textboxrect="0,0,152418,0"/>
                </v:shape>
                <v:shape id="Shape 14457" o:spid="_x0000_s3373" style="position:absolute;left:16405;top:254;width:254;height:508;visibility:visible;mso-wrap-style:square;v-text-anchor:top" coordsize="25403,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psYA&#10;AADeAAAADwAAAGRycy9kb3ducmV2LnhtbERPS2vCQBC+F/wPywi91Y31SXSVKhRaxINRD97G7Jik&#10;zc6G7Dam/94VBG/z8T1nvmxNKRqqXWFZQb8XgSBOrS44U3DYf75NQTiPrLG0TAr+ycFy0XmZY6zt&#10;lXfUJD4TIYRdjApy76tYSpfmZND1bEUcuIutDfoA60zqGq8h3JTyPYrG0mDBoSHHitY5pb/Jn1Fw&#10;2n5Xq93P4LhJpns9Ghwu/nxulHrtth8zEJ5a/xQ/3F86zB8ORxO4vxN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0psYAAADeAAAADwAAAAAAAAAAAAAAAACYAgAAZHJz&#10;L2Rvd25yZXYueG1sUEsFBgAAAAAEAAQA9QAAAIsDAAAAAA==&#10;" path="m,l25403,27169,,50806e" filled="f" strokecolor="#121212" strokeweight=".14114mm">
                  <v:stroke miterlimit="1" joinstyle="miter"/>
                  <v:path arrowok="t" textboxrect="0,0,25403,50806"/>
                </v:shape>
                <v:shape id="Shape 14458" o:spid="_x0000_s3374" style="position:absolute;left:17675;top:254;width:254;height:508;visibility:visible;mso-wrap-style:square;v-text-anchor:top" coordsize="25403,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g1MkA&#10;AADeAAAADwAAAGRycy9kb3ducmV2LnhtbESPT2vCQBDF70K/wzKF3nTjXyS6Si0UWkoPRj14G7Nj&#10;EpudDdltTL9951DobYb35r3frLe9q1VHbag8GxiPElDEubcVFwaOh9fhElSIyBZrz2TghwJsNw+D&#10;NabW33lPXRYLJSEcUjRQxtikWoe8JIdh5Bti0a6+dRhlbQttW7xLuKv1JEkW2mHF0lBiQy8l5V/Z&#10;tzNw/nxvdvvb9PSRLQ92Pj1e4+XSGfP02D+vQEXq47/57/rNCv5sNhdeeUdm0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Bg1MkAAADeAAAADwAAAAAAAAAAAAAAAACYAgAA&#10;ZHJzL2Rvd25yZXYueG1sUEsFBgAAAAAEAAQA9QAAAI4DAAAAAA==&#10;" path="m25403,l,27169,25403,50806e" filled="f" strokecolor="#121212" strokeweight=".14114mm">
                  <v:stroke miterlimit="1" joinstyle="miter"/>
                  <v:path arrowok="t" textboxrect="0,0,25403,50806"/>
                </v:shape>
                <v:shape id="Shape 14459" o:spid="_x0000_s3375" style="position:absolute;left:25913;width:6094;height:4826;visibility:visible;mso-wrap-style:square;v-text-anchor:top" coordsize="609470,482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9kMMA&#10;AADeAAAADwAAAGRycy9kb3ducmV2LnhtbERPTWsCMRC9F/ofwhS81aSStroapUgF662uB4/DZtxd&#10;3EyWJF23/74pFHqbx/uc1WZ0nRgoxNazgaepAkFcedtybeBU7h7nIGJCtth5JgPfFGGzvr9bYWH9&#10;jT9pOKZa5BCOBRpoUuoLKWPVkMM49T1x5i4+OEwZhlragLcc7jo5U+pFOmw5NzTY07ah6nr8cga0&#10;OtdluVdheO/sh33VB6UXB2MmD+PbEkSiMf2L/9x7m+dr/byA33fyD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p9kMMAAADeAAAADwAAAAAAAAAAAAAAAACYAgAAZHJzL2Rv&#10;d25yZXYueG1sUEsFBgAAAAAEAAQA9QAAAIgDAAAAAA==&#10;" path="m25403,l584067,v14093,,25403,11342,25403,25403l609470,457255v,14092,-11310,25403,-25403,25403l25403,482658c11337,482658,,471347,,457255l,25403c,11342,11337,,25403,xe" fillcolor="#ebebeb" strokecolor="#121212" strokeweight=".14114mm">
                  <v:stroke miterlimit="1" joinstyle="miter"/>
                  <v:path arrowok="t" textboxrect="0,0,609470,482658"/>
                </v:shape>
                <v:rect id="Rectangle 14460" o:spid="_x0000_s3376" style="position:absolute;left:27349;top:142;width:42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NHscA&#10;AADeAAAADwAAAGRycy9kb3ducmV2LnhtbESPQWvCQBCF7wX/wzJCb3WjiGjqKqIWPVYt2N6G7DQJ&#10;zc6G7Gqiv75zELzNMG/ee9982blKXakJpWcDw0ECijjztuTcwNfp420KKkRki5VnMnCjAMtF72WO&#10;qfUtH+h6jLkSEw4pGihirFOtQ1aQwzDwNbHcfn3jMMra5No22Iq5q/QoSSbaYcmSUGBN64Kyv+PF&#10;GdhN69X33t/bvNr+7M6f59nmNIvGvPa71TuoSF18ih/feyv1x+OJ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cjR7HAAAA3gAAAA8AAAAAAAAAAAAAAAAAmAIAAGRy&#10;cy9kb3ducmV2LnhtbFBLBQYAAAAABAAEAPUAAACMAwAAAAA=&#10;" filled="f" stroked="f">
                  <v:textbox inset="0,0,0,0">
                    <w:txbxContent>
                      <w:p w14:paraId="39082096" w14:textId="77777777" w:rsidR="006E2FA2" w:rsidRDefault="006E2FA2">
                        <w:pPr>
                          <w:spacing w:after="160" w:line="259" w:lineRule="auto"/>
                          <w:ind w:left="0" w:firstLine="0"/>
                          <w:jc w:val="left"/>
                        </w:pPr>
                        <w:r>
                          <w:rPr>
                            <w:color w:val="121212"/>
                            <w:w w:val="113"/>
                            <w:sz w:val="10"/>
                          </w:rPr>
                          <w:t>Multimedia</w:t>
                        </w:r>
                      </w:p>
                    </w:txbxContent>
                  </v:textbox>
                </v:rect>
                <v:shape id="Shape 14461" o:spid="_x0000_s3377" style="position:absolute;left:25913;top:1016;width:6094;height:0;visibility:visible;mso-wrap-style:square;v-text-anchor:top" coordsize="609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8eFcQA&#10;AADeAAAADwAAAGRycy9kb3ducmV2LnhtbERPS0vDQBC+C/6HZQRvZhMJVdJuSxMQirfWHOxtyE6T&#10;0OxszG4e/vtuQfA2H99zNrvFdGKiwbWWFSRRDIK4srrlWkH59fHyDsJ5ZI2dZVLwSw5228eHDWba&#10;znyk6eRrEULYZaig8b7PpHRVQwZdZHviwF3sYNAHONRSDziHcNPJ1zheSYMth4YGeyoaqq6n0Sj4&#10;eSvy789R2uRYmvg8ndMylwelnp+W/RqEp8X/i//cBx3mp+kqgfs74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hXEAAAA3gAAAA8AAAAAAAAAAAAAAAAAmAIAAGRycy9k&#10;b3ducmV2LnhtbFBLBQYAAAAABAAEAPUAAACJAwAAAAA=&#10;" path="m,l609470,e" filled="f" strokecolor="#121212" strokeweight=".14114mm">
                  <v:stroke miterlimit="1" joinstyle="miter"/>
                  <v:path arrowok="t" textboxrect="0,0,609470,0"/>
                </v:shape>
                <v:rect id="Rectangle 14462" o:spid="_x0000_s3378" style="position:absolute;left:26165;top:105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K28sQA&#10;AADeAAAADwAAAGRycy9kb3ducmV2LnhtbERPTYvCMBC9C/6HMMLeNF0R0WoUURc9ql1w9zY0Y1u2&#10;mZQm2uqvN4Kwt3m8z5kvW1OKG9WusKzgcxCBIE6tLjhT8J189ScgnEfWWFomBXdysFx0O3OMtW34&#10;SLeTz0QIYRejgtz7KpbSpTkZdANbEQfuYmuDPsA6k7rGJoSbUg6jaCwNFhwacqxonVP6d7oaBbtJ&#10;tfrZ20eTldvf3flwnm6SqVfqo9euZiA8tf5f/HbvdZg/Go2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CtvLEAAAA3gAAAA8AAAAAAAAAAAAAAAAAmAIAAGRycy9k&#10;b3ducmV2LnhtbFBLBQYAAAAABAAEAPUAAACJAwAAAAA=&#10;" filled="f" stroked="f">
                  <v:textbox inset="0,0,0,0">
                    <w:txbxContent>
                      <w:p w14:paraId="5BF537B9" w14:textId="77777777" w:rsidR="006E2FA2" w:rsidRDefault="006E2FA2">
                        <w:pPr>
                          <w:spacing w:after="160" w:line="259" w:lineRule="auto"/>
                          <w:ind w:left="0" w:firstLine="0"/>
                          <w:jc w:val="left"/>
                        </w:pPr>
                        <w:proofErr w:type="gramStart"/>
                        <w:r>
                          <w:rPr>
                            <w:w w:val="117"/>
                            <w:sz w:val="7"/>
                          </w:rPr>
                          <w:t>type</w:t>
                        </w:r>
                        <w:proofErr w:type="gramEnd"/>
                      </w:p>
                    </w:txbxContent>
                  </v:textbox>
                </v:rect>
                <v:rect id="Rectangle 14463" o:spid="_x0000_s3379" style="position:absolute;left:26165;top:1567;width:255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4TacQA&#10;AADeAAAADwAAAGRycy9kb3ducmV2LnhtbERPS4vCMBC+C/6HMMLeNHVXRKtRZFX06GNBvQ3N2Bab&#10;SWmi7e6vN4Kwt/n4njOdN6YQD6pcbllBvxeBIE6szjlV8HNcd0cgnEfWWFgmBb/kYD5rt6YYa1vz&#10;nh4Hn4oQwi5GBZn3ZSylSzIy6Hq2JA7c1VYGfYBVKnWFdQg3hfyMoqE0mHNoyLCk74yS2+FuFGxG&#10;5eK8tX91Wqwum9PuNF4ex16pj06zmIDw1Ph/8du91WH+YDD8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OE2nEAAAA3gAAAA8AAAAAAAAAAAAAAAAAmAIAAGRycy9k&#10;b3ducmV2LnhtbFBLBQYAAAAABAAEAPUAAACJAwAAAAA=&#10;" filled="f" stroked="f">
                  <v:textbox inset="0,0,0,0">
                    <w:txbxContent>
                      <w:p w14:paraId="4664E126" w14:textId="77777777" w:rsidR="006E2FA2" w:rsidRDefault="006E2FA2">
                        <w:pPr>
                          <w:spacing w:after="160" w:line="259" w:lineRule="auto"/>
                          <w:ind w:left="0" w:firstLine="0"/>
                          <w:jc w:val="left"/>
                        </w:pPr>
                        <w:r>
                          <w:rPr>
                            <w:w w:val="140"/>
                            <w:sz w:val="7"/>
                          </w:rPr>
                          <w:t>link_url</w:t>
                        </w:r>
                      </w:p>
                    </w:txbxContent>
                  </v:textbox>
                </v:rect>
                <v:rect id="Rectangle 14464" o:spid="_x0000_s3380" style="position:absolute;left:29975;top:1059;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LHcQA&#10;AADeAAAADwAAAGRycy9kb3ducmV2LnhtbERPTYvCMBC9C/6HMII3TZUiWo0iuqJHVwX1NjRjW2wm&#10;pcna7v56s7Cwt3m8z1msWlOKF9WusKxgNIxAEKdWF5wpuJx3gykI55E1lpZJwTc5WC27nQUm2jb8&#10;Sa+Tz0QIYZeggtz7KpHSpTkZdENbEQfuYWuDPsA6k7rGJoSbUo6jaCINFhwacqxok1P6PH0ZBftp&#10;tb4d7E+TlR/3/fV4nW3PM69Uv9eu5yA8tf5f/Oc+6DA/ji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ix3EAAAA3gAAAA8AAAAAAAAAAAAAAAAAmAIAAGRycy9k&#10;b3ducmV2LnhtbFBLBQYAAAAABAAEAPUAAACJAwAAAAA=&#10;" filled="f" stroked="f">
                  <v:textbox inset="0,0,0,0">
                    <w:txbxContent>
                      <w:p w14:paraId="51961F70"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465" o:spid="_x0000_s3381" style="position:absolute;left:29975;top:1567;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uhsUA&#10;AADeAAAADwAAAGRycy9kb3ducmV2LnhtbERPTWvCQBC9F/wPywi91U3FikZXEduSHGsUbG9DdkxC&#10;s7Mhu03S/npXKHibx/uc9XYwteiodZVlBc+TCARxbnXFhYLT8f1pAcJ5ZI21ZVLwSw62m9HDGmNt&#10;ez5Ql/lChBB2MSoovW9iKV1ekkE3sQ1x4C62NegDbAupW+xDuKnlNIrm0mDFoaHEhvYl5d/Zj1GQ&#10;LJrdZ2r/+qJ++0rOH+fl63HplXocD7sVCE+Dv4v/3akO82ez+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y6GxQAAAN4AAAAPAAAAAAAAAAAAAAAAAJgCAABkcnMv&#10;ZG93bnJldi54bWxQSwUGAAAAAAQABAD1AAAAigMAAAAA&#10;" filled="f" stroked="f">
                  <v:textbox inset="0,0,0,0">
                    <w:txbxContent>
                      <w:p w14:paraId="61056E74"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9387" o:spid="_x0000_s3382" style="position:absolute;left:21593;top:1567;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wCcUA&#10;AADeAAAADwAAAGRycy9kb3ducmV2LnhtbERPS2vCQBC+C/0PyxS86aYVNEldRaqiRx8F29uQnSah&#10;2dmQXU3017uC0Nt8fM+ZzjtTiQs1rrSs4G0YgSDOrC45V/B1XA9iEM4ja6wsk4IrOZjPXnpTTLVt&#10;eU+Xg89FCGGXooLC+zqV0mUFGXRDWxMH7tc2Bn2ATS51g20IN5V8j6KxNFhyaCiwps+Csr/D2SjY&#10;xPXie2tvbV6tfjan3SlZHhOvVP+1W3yA8NT5f/HTvdVhfjKK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TAJxQAAAN4AAAAPAAAAAAAAAAAAAAAAAJgCAABkcnMv&#10;ZG93bnJldi54bWxQSwUGAAAAAAQABAD1AAAAigMAAAAA&#10;" filled="f" stroked="f">
                  <v:textbox inset="0,0,0,0">
                    <w:txbxContent>
                      <w:p w14:paraId="3535272A" w14:textId="77777777" w:rsidR="006E2FA2" w:rsidRDefault="006E2FA2">
                        <w:pPr>
                          <w:spacing w:after="160" w:line="259" w:lineRule="auto"/>
                          <w:ind w:left="0" w:firstLine="0"/>
                          <w:jc w:val="left"/>
                        </w:pPr>
                        <w:proofErr w:type="gramStart"/>
                        <w:r>
                          <w:rPr>
                            <w:w w:val="115"/>
                            <w:sz w:val="7"/>
                          </w:rPr>
                          <w:t>date</w:t>
                        </w:r>
                        <w:proofErr w:type="gramEnd"/>
                      </w:p>
                    </w:txbxContent>
                  </v:textbox>
                </v:rect>
                <v:rect id="Rectangle 19386" o:spid="_x0000_s3383" style="position:absolute;left:18154;top:1567;width:319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VksUA&#10;AADeAAAADwAAAGRycy9kb3ducmV2LnhtbERPS2vCQBC+F/oflil4q5tWkCRmI9IHerSmoN6G7JiE&#10;ZmdDdmuiv94tCL3Nx/ecbDmaVpypd41lBS/TCARxaXXDlYLv4vM5BuE8ssbWMim4kINl/viQYart&#10;wF903vlKhBB2KSqove9SKV1Zk0E3tR1x4E62N+gD7CupexxCuGnlaxTNpcGGQ0ONHb3VVP7sfo2C&#10;ddytDht7Har247jeb/fJe5F4pSZP42oBwtPo/8V390aH+cks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ZWSxQAAAN4AAAAPAAAAAAAAAAAAAAAAAJgCAABkcnMv&#10;ZG93bnJldi54bWxQSwUGAAAAAAQABAD1AAAAigMAAAAA&#10;" filled="f" stroked="f">
                  <v:textbox inset="0,0,0,0">
                    <w:txbxContent>
                      <w:p w14:paraId="64E46DF1" w14:textId="77777777" w:rsidR="006E2FA2" w:rsidRDefault="006E2FA2">
                        <w:pPr>
                          <w:spacing w:after="160" w:line="259" w:lineRule="auto"/>
                          <w:ind w:left="0" w:firstLine="0"/>
                          <w:jc w:val="left"/>
                        </w:pPr>
                        <w:r>
                          <w:rPr>
                            <w:w w:val="125"/>
                            <w:sz w:val="7"/>
                          </w:rPr>
                          <w:t>start_date</w:t>
                        </w:r>
                      </w:p>
                    </w:txbxContent>
                  </v:textbox>
                </v:rect>
                <v:rect id="Rectangle 19390" o:spid="_x0000_s3384" style="position:absolute;left:18162;top:2075;width:255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E+oMcA&#10;AADeAAAADwAAAGRycy9kb3ducmV2LnhtbESPQWvCQBCF74L/YZlCb7ppC8VEVxHbokergnobsmMS&#10;zM6G7Nak/fXOoeBthnnz3vtmi97V6kZtqDwbeBknoIhzbysuDBz2X6MJqBCRLdaeycAvBVjMh4MZ&#10;ZtZ3/E23XSyUmHDI0EAZY5NpHfKSHIaxb4jldvGtwyhrW2jbYifmrtavSfKuHVYsCSU2tCopv+5+&#10;nIH1pFmeNv6vK+rP8/q4PaYf+zQa8/zUL6egIvXxIf7/3lipn76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RPqDHAAAA3gAAAA8AAAAAAAAAAAAAAAAAmAIAAGRy&#10;cy9kb3ducmV2LnhtbFBLBQYAAAAABAAEAPUAAACMAwAAAAA=&#10;" filled="f" stroked="f">
                  <v:textbox inset="0,0,0,0">
                    <w:txbxContent>
                      <w:p w14:paraId="74D15F67" w14:textId="77777777" w:rsidR="006E2FA2" w:rsidRDefault="006E2FA2">
                        <w:pPr>
                          <w:spacing w:after="160" w:line="259" w:lineRule="auto"/>
                          <w:ind w:left="0" w:firstLine="0"/>
                          <w:jc w:val="left"/>
                        </w:pPr>
                        <w:r>
                          <w:rPr>
                            <w:w w:val="109"/>
                            <w:sz w:val="7"/>
                          </w:rPr>
                          <w:t>end_date</w:t>
                        </w:r>
                      </w:p>
                    </w:txbxContent>
                  </v:textbox>
                </v:rect>
                <v:rect id="Rectangle 19391" o:spid="_x0000_s3385" style="position:absolute;left:21592;top:207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2bO8QA&#10;AADeAAAADwAAAGRycy9kb3ducmV2LnhtbERPS4vCMBC+C/sfwgjeNNUFsdUosu6iRx8L6m1oxrbY&#10;TEqTtdVfbwRhb/PxPWe2aE0pblS7wrKC4SACQZxaXXCm4Pfw05+AcB5ZY2mZFNzJwWL+0Zlhom3D&#10;O7rtfSZCCLsEFeTeV4mULs3JoBvYijhwF1sb9AHWmdQ1NiHclHIURWNpsODQkGNFXzml1/2fUbCe&#10;VMvTxj6arPw+r4/bY7w6xF6pXrddTkF4av2/+O3e6DA//oy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mzvEAAAA3gAAAA8AAAAAAAAAAAAAAAAAmAIAAGRycy9k&#10;b3ducmV2LnhtbFBLBQYAAAAABAAEAPUAAACJAwAAAAA=&#10;" filled="f" stroked="f">
                  <v:textbox inset="0,0,0,0">
                    <w:txbxContent>
                      <w:p w14:paraId="5973CFC4" w14:textId="77777777" w:rsidR="006E2FA2" w:rsidRDefault="006E2FA2">
                        <w:pPr>
                          <w:spacing w:after="160" w:line="259" w:lineRule="auto"/>
                          <w:ind w:left="0" w:firstLine="0"/>
                          <w:jc w:val="left"/>
                        </w:pPr>
                        <w:proofErr w:type="gramStart"/>
                        <w:r>
                          <w:rPr>
                            <w:w w:val="115"/>
                            <w:sz w:val="7"/>
                          </w:rPr>
                          <w:t>date</w:t>
                        </w:r>
                        <w:proofErr w:type="gramEnd"/>
                      </w:p>
                    </w:txbxContent>
                  </v:textbox>
                </v:rect>
                <v:shape id="Shape 14468" o:spid="_x0000_s3386" style="position:absolute;left:24234;top:508;width:1677;height:0;visibility:visible;mso-wrap-style:square;v-text-anchor:top" coordsize="167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Y48gA&#10;AADeAAAADwAAAGRycy9kb3ducmV2LnhtbESPQWvCQBCF74L/YRmhN91YUmlTVxGpJUWkaO19yE6T&#10;0OxsyG41+us7B8HbDO/Ne9/Ml71r1Im6UHs2MJ0koIgLb2suDRy/NuNnUCEiW2w8k4ELBVguhoM5&#10;ZtafeU+nQyyVhHDI0EAVY5tpHYqKHIaJb4lF+/GdwyhrV2rb4VnCXaMfk2SmHdYsDRW2tK6o+D38&#10;OQP593FTvNX77dN0tXv/fPlId+trbszDqF+9gorUx7v5dp1bwU/TmfDKOzKDXv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Q5jjyAAAAN4AAAAPAAAAAAAAAAAAAAAAAJgCAABk&#10;cnMvZG93bnJldi54bWxQSwUGAAAAAAQABAD1AAAAjQMAAAAA&#10;" path="m,l167647,e" filled="f" strokecolor="#121212" strokeweight=".14114mm">
                  <v:stroke miterlimit="1" joinstyle="miter"/>
                  <v:path arrowok="t" textboxrect="0,0,167647,0"/>
                </v:shape>
                <v:shape id="Shape 14469" o:spid="_x0000_s3387" style="position:absolute;left:24259;top:254;width:254;height:508;visibility:visible;mso-wrap-style:square;v-text-anchor:top" coordsize="25403,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AP8scA&#10;AADeAAAADwAAAGRycy9kb3ducmV2LnhtbERPTWvCQBC9F/wPywi91Y3Visas0hYKLaUHox68TbJj&#10;Es3Ohuw2pv/eFQre5vE+J1n3phYdta6yrGA8ikAQ51ZXXCjYbT+e5iCcR9ZYWyYFf+RgvRo8JBhr&#10;e+ENdakvRAhhF6OC0vsmltLlJRl0I9sQB+5oW4M+wLaQusVLCDe1fI6imTRYcWgosaH3kvJz+msU&#10;HH6+mrfNabL/Tudb/TLZHX2WdUo9DvvXJQhPvb+L/92fOsyfTmcLuL0Tbp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QD/LHAAAA3gAAAA8AAAAAAAAAAAAAAAAAmAIAAGRy&#10;cy9kb3ducmV2LnhtbFBLBQYAAAAABAAEAPUAAACMAwAAAAA=&#10;" path="m,l25403,25403,,50806e" filled="f" strokecolor="#121212" strokeweight=".14114mm">
                  <v:stroke miterlimit="1" joinstyle="miter"/>
                  <v:path arrowok="t" textboxrect="0,0,25403,50806"/>
                </v:shape>
                <v:shape id="Shape 14470" o:spid="_x0000_s3388" style="position:absolute;left:25657;top:254;width:254;height:508;visibility:visible;mso-wrap-style:square;v-text-anchor:top" coordsize="25429,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lcRccA&#10;AADeAAAADwAAAGRycy9kb3ducmV2LnhtbESPT2vCQBDF74V+h2UKvdVNi1iJriItAdGDrX/uY3bM&#10;BrOzIbtq2k/fOQi9zTBv3nu/6bz3jbpSF+vABl4HGSjiMtiaKwP7XfEyBhUTssUmMBn4oQjz2ePD&#10;FHMbbvxN122qlJhwzNGAS6nNtY6lI49xEFpiuZ1C5zHJ2lXadngTc9/otywbaY81S4LDlj4cleft&#10;xRtYFz7p4+rLjc+rw3K3KT79pf015vmpX0xAJerTv/j+vbRSfzh8FwDB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pXEXHAAAA3gAAAA8AAAAAAAAAAAAAAAAAmAIAAGRy&#10;cy9kb3ducmV2LnhtbFBLBQYAAAAABAAEAPUAAACMAwAAAAA=&#10;" path="m25429,l,25403,25429,50806e" filled="f" strokecolor="#121212" strokeweight=".14114mm">
                  <v:stroke miterlimit="1" joinstyle="miter"/>
                  <v:path arrowok="t" textboxrect="0,0,25429,50806"/>
                </v:shape>
                <v:shape id="Shape 14471" o:spid="_x0000_s3389" style="position:absolute;left:21084;top:3801;width:0;height:1270;visibility:visible;mso-wrap-style:square;v-text-anchor:top" coordsize="0,1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Q/8YA&#10;AADeAAAADwAAAGRycy9kb3ducmV2LnhtbERPTWvCQBC9C/0PyxS86SYiGqJrKAVpkfag9VBvQ3bM&#10;xmZnQ3Yb0/76bkHwNo/3OetisI3oqfO1YwXpNAFBXDpdc6Xg+LGdZCB8QNbYOCYFP+Sh2DyM1phr&#10;d+U99YdQiRjCPkcFJoQ2l9KXhiz6qWuJI3d2ncUQYVdJ3eE1httGzpJkIS3WHBsMtvRsqPw6fFsF&#10;2cvWnOynLo/vb4tq1/wOl1m/V2r8ODytQAQawl18c7/qOH8+X6bw/068QW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wQ/8YAAADeAAAADwAAAAAAAAAAAAAAAACYAgAAZHJz&#10;L2Rvd25yZXYueG1sUEsFBgAAAAAEAAQA9QAAAIsDAAAAAA==&#10;" path="m,127015l,e" filled="f" strokecolor="#121212" strokeweight="0">
                  <v:stroke miterlimit="1" joinstyle="miter"/>
                  <v:path arrowok="t" textboxrect="0,0,0,127015"/>
                </v:shape>
                <v:shape id="Shape 14472" o:spid="_x0000_s3390" style="position:absolute;left:20830;top:4817;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6UsIA&#10;AADeAAAADwAAAGRycy9kb3ducmV2LnhtbERPzUoDMRC+C75DmII3m21dbLs2LSIK9Wa3fYAhGTdL&#10;N5Mlidv49kYQvM3H9zvbfXaDmCjE3rOCxbwCQay96blTcD693a9BxIRscPBMCr4pwn53e7PFxvgr&#10;H2lqUydKCMcGFdiUxkbKqC05jHM/Ehfu0weHqcDQSRPwWsLdIJdV9Sgd9lwaLI70Yklf2i+nwLXa&#10;5vP7x2Kl2009HV7zQxeOSt3N8vMTiEQ5/Yv/3AdT5tf1agm/75Qb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jpSwgAAAN4AAAAPAAAAAAAAAAAAAAAAAJgCAABkcnMvZG93&#10;bnJldi54bWxQSwUGAAAAAAQABAD1AAAAhwMAAAAA&#10;" path="m50806,25403l25403,,,25403e" filled="f" strokecolor="#121212" strokeweight="0">
                  <v:stroke miterlimit="1" joinstyle="miter"/>
                  <v:path arrowok="t" textboxrect="0,0,50806,25403"/>
                </v:shape>
                <v:shape id="Shape 14473" o:spid="_x0000_s3391" style="position:absolute;left:21084;top:11685;width:0;height:1270;visibility:visible;mso-wrap-style:square;v-text-anchor:top" coordsize="0,12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0Zt8MA&#10;AADeAAAADwAAAGRycy9kb3ducmV2LnhtbERPTWvCQBC9F/oflil4qxutpBJdRQpCvbRUBa9jdswG&#10;s7NpdtT477uFQm/zeJ8zX/a+UVfqYh3YwGiYgSIug625MrDfrZ+noKIgW2wCk4E7RVguHh/mWNhw&#10;4y+6bqVSKYRjgQacSFtoHUtHHuMwtMSJO4XOoyTYVdp2eEvhvtHjLMu1x5pTg8OW3hyV5+3FG9BH&#10;5Iub5qNN7Xab79Wn5B8HMWbw1K9moIR6+Rf/ud9tmj+ZvL7A7zvpBr3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0Zt8MAAADeAAAADwAAAAAAAAAAAAAAAACYAgAAZHJzL2Rv&#10;d25yZXYueG1sUEsFBgAAAAAEAAQA9QAAAIgDAAAAAA==&#10;" path="m,127016l,e" filled="f" strokecolor="#121212" strokeweight="0">
                  <v:stroke miterlimit="1" joinstyle="miter"/>
                  <v:path arrowok="t" textboxrect="0,0,0,127016"/>
                </v:shape>
                <v:shape id="Shape 14474" o:spid="_x0000_s3392" style="position:absolute;left:20830;top:12701;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8HvcIA&#10;AADeAAAADwAAAGRycy9kb3ducmV2LnhtbERPzUoDMRC+C75DGMGbzbZdrG6bliIV6s2ufYAhGTdL&#10;N5Mlidv49kYQvM3H9zubXXaDmCjE3rOC+awCQay96blTcP54fXgCEROywcEzKfimCLvt7c0GG+Ov&#10;fKKpTZ0oIRwbVGBTGhspo7bkMM78SFy4Tx8cpgJDJ03Aawl3g1xU1aN02HNpsDjSiyV9ab+cAtdq&#10;m89v7/OVbp/r6XjIyy6clLq/y/s1iEQ5/Yv/3EdT5tf1qobfd8oN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e9wgAAAN4AAAAPAAAAAAAAAAAAAAAAAJgCAABkcnMvZG93&#10;bnJldi54bWxQSwUGAAAAAAQABAD1AAAAhwMAAAAA&#10;" path="m50806,25403l25403,,,25403e" filled="f" strokecolor="#121212" strokeweight="0">
                  <v:stroke miterlimit="1" joinstyle="miter"/>
                  <v:path arrowok="t" textboxrect="0,0,50806,25403"/>
                </v:shape>
                <v:shape id="Shape 14475" o:spid="_x0000_s3393" style="position:absolute;left:17909;top:5080;width:6350;height:3048;visibility:visible;mso-wrap-style:square;v-text-anchor:top" coordsize="635076,3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tpcIA&#10;AADeAAAADwAAAGRycy9kb3ducmV2LnhtbERP24rCMBB9F/yHMIIvsqYrXpauURZBEfGl6gcMzWwb&#10;bCa1ibX79xtB8G0O5zrLdWcr0VLjjWMFn+MEBHHutOFCweW8/fgC4QOyxsoxKfgjD+tVv7fEVLsH&#10;Z9SeQiFiCPsUFZQh1KmUPi/Joh+7mjhyv66xGCJsCqkbfMRwW8lJksylRcOxocSaNiXl19PdKtiQ&#10;aetst7iZM+bmODpgaycHpYaD7ucbRKAuvMUv917H+dPpYgbPd+IN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d+2lwgAAAN4AAAAPAAAAAAAAAAAAAAAAAJgCAABkcnMvZG93&#10;bnJldi54bWxQSwUGAAAAAAQABAD1AAAAhwMAAAAA&#10;" path="m25403,l609673,v14093,,25403,11342,25403,25403l635076,279433v,14093,-11310,25403,-25403,25403l25403,304836c11343,304836,,293526,,279433l,25403c,11342,11343,,25403,xe" fillcolor="#ebebeb" strokecolor="#121212" strokeweight=".14114mm">
                  <v:stroke miterlimit="1" joinstyle="miter"/>
                  <v:path arrowok="t" textboxrect="0,0,635076,304836"/>
                </v:shape>
                <v:rect id="Rectangle 14476" o:spid="_x0000_s3394" style="position:absolute;left:18998;top:5223;width:553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mLMQA&#10;AADeAAAADwAAAGRycy9kb3ducmV2LnhtbERPS4vCMBC+C/6HMMLeNFXE1WoUURc9rg9Qb0MztsVm&#10;Upqs7frrzcKCt/n4njNbNKYQD6pcbllBvxeBIE6szjlVcDp+dccgnEfWWFgmBb/kYDFvt2YYa1vz&#10;nh4Hn4oQwi5GBZn3ZSylSzIy6Hq2JA7czVYGfYBVKnWFdQg3hRxE0UgazDk0ZFjSKqPkfvgxCrbj&#10;cnnZ2WedFpvr9vx9nqyPE6/UR6dZTkF4avxb/O/e6TB/OPw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gJizEAAAA3gAAAA8AAAAAAAAAAAAAAAAAmAIAAGRycy9k&#10;b3ducmV2LnhtbFBLBQYAAAAABAAEAPUAAACJAwAAAAA=&#10;" filled="f" stroked="f">
                  <v:textbox inset="0,0,0,0">
                    <w:txbxContent>
                      <w:p w14:paraId="6CD1FA30" w14:textId="77777777" w:rsidR="006E2FA2" w:rsidRDefault="006E2FA2">
                        <w:pPr>
                          <w:spacing w:after="160" w:line="259" w:lineRule="auto"/>
                          <w:ind w:left="0" w:firstLine="0"/>
                          <w:jc w:val="left"/>
                        </w:pPr>
                        <w:r>
                          <w:rPr>
                            <w:color w:val="121212"/>
                            <w:w w:val="121"/>
                            <w:sz w:val="10"/>
                          </w:rPr>
                          <w:t>EditOperation</w:t>
                        </w:r>
                      </w:p>
                    </w:txbxContent>
                  </v:textbox>
                </v:rect>
                <v:shape id="Shape 14477" o:spid="_x0000_s3395" style="position:absolute;left:17909;top:6096;width:6350;height:0;visibility:visible;mso-wrap-style:square;v-text-anchor:top" coordsize="635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B+MUA&#10;AADeAAAADwAAAGRycy9kb3ducmV2LnhtbESPQWsCMRCF70L/Q5iCN80qUsvWKFKoLD216qW36Wa6&#10;WbqZLMmo679vBKG3Gd773rxZbQbfqTPF1AY2MJsWoIjrYFtuDBwPb5NnUEmQLXaBycCVEmzWD6MV&#10;ljZc+JPOe2lUDuFUogEn0pdap9qRxzQNPXHWfkL0KHmNjbYRLzncd3peFE/aY8v5gsOeXh3Vv/uT&#10;N0B1PGTyu6rexX19zHezYSudMePHYfsCSmiQf/Odrmyuv1gsl3B7J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4H4xQAAAN4AAAAPAAAAAAAAAAAAAAAAAJgCAABkcnMv&#10;ZG93bnJldi54bWxQSwUGAAAAAAQABAD1AAAAigMAAAAA&#10;" path="m,l635076,e" filled="f" strokecolor="#121212" strokeweight=".14114mm">
                  <v:stroke miterlimit="1" joinstyle="miter"/>
                  <v:path arrowok="t" textboxrect="0,0,635076,0"/>
                </v:shape>
                <v:rect id="Rectangle 19400" o:spid="_x0000_s3396" style="position:absolute;left:18161;top:7156;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mQscA&#10;AADeAAAADwAAAGRycy9kb3ducmV2LnhtbESPQWvCQBCF74L/YZlCb7ppkWJSVxGr6NGqoL0N2WkS&#10;mp0N2dWk/fXOoeBthnnz3vtmi97V6kZtqDwbeBknoIhzbysuDJyOm9EUVIjIFmvPZOCXAizmw8EM&#10;M+s7/qTbIRZKTDhkaKCMscm0DnlJDsPYN8Ry+/atwyhrW2jbYifmrtavSfKmHVYsCSU2tCop/zlc&#10;nYHttFledv6vK+r11/a8P6cfxzQa8/zUL99BRerjQ/z/vbNSP50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xZkLHAAAA3gAAAA8AAAAAAAAAAAAAAAAAmAIAAGRy&#10;cy9kb3ducmV2LnhtbFBLBQYAAAAABAAEAPUAAACMAwAAAAA=&#10;" filled="f" stroked="f">
                  <v:textbox inset="0,0,0,0">
                    <w:txbxContent>
                      <w:p w14:paraId="6C30A7E8" w14:textId="77777777" w:rsidR="006E2FA2" w:rsidRDefault="006E2FA2">
                        <w:pPr>
                          <w:spacing w:after="160" w:line="259" w:lineRule="auto"/>
                          <w:ind w:left="0" w:firstLine="0"/>
                          <w:jc w:val="left"/>
                        </w:pPr>
                        <w:proofErr w:type="gramStart"/>
                        <w:r>
                          <w:rPr>
                            <w:w w:val="119"/>
                            <w:sz w:val="7"/>
                          </w:rPr>
                          <w:t>operation</w:t>
                        </w:r>
                        <w:proofErr w:type="gramEnd"/>
                      </w:p>
                    </w:txbxContent>
                  </v:textbox>
                </v:rect>
                <v:rect id="Rectangle 19401" o:spid="_x0000_s3397" style="position:absolute;left:21593;top:7156;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D2cUA&#10;AADeAAAADwAAAGRycy9kb3ducmV2LnhtbERPTWvCQBC9F/oflil4azZKEROzitSWeKxasL0N2TEJ&#10;zc6G7DaJ/vquIPQ2j/c52Xo0jeipc7VlBdMoBkFcWF1zqeDz+P68AOE8ssbGMim4kIP16vEhw1Tb&#10;gffUH3wpQgi7FBVU3replK6oyKCLbEscuLPtDPoAu1LqDocQbho5i+O5NFhzaKiwpdeKip/Dr1GQ&#10;L9rN185eh7J5+85PH6dke0y8UpOncbME4Wn0/+K7e6fD/OQl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PZxQAAAN4AAAAPAAAAAAAAAAAAAAAAAJgCAABkcnMv&#10;ZG93bnJldi54bWxQSwUGAAAAAAQABAD1AAAAigMAAAAA&#10;" filled="f" stroked="f">
                  <v:textbox inset="0,0,0,0">
                    <w:txbxContent>
                      <w:p w14:paraId="088E5FB1" w14:textId="77777777" w:rsidR="006E2FA2" w:rsidRDefault="006E2FA2">
                        <w:pPr>
                          <w:spacing w:after="160" w:line="259" w:lineRule="auto"/>
                          <w:ind w:left="0" w:firstLine="0"/>
                          <w:jc w:val="left"/>
                        </w:pPr>
                        <w:proofErr w:type="gramStart"/>
                        <w:r>
                          <w:rPr>
                            <w:w w:val="140"/>
                            <w:sz w:val="7"/>
                          </w:rPr>
                          <w:t>string[</w:t>
                        </w:r>
                        <w:proofErr w:type="gramEnd"/>
                        <w:r>
                          <w:rPr>
                            <w:w w:val="140"/>
                            <w:sz w:val="7"/>
                          </w:rPr>
                          <w:t>3]</w:t>
                        </w:r>
                      </w:p>
                    </w:txbxContent>
                  </v:textbox>
                </v:rect>
                <v:rect id="Rectangle 19398" o:spid="_x0000_s3398" style="position:absolute;left:18161;top:6648;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cypscA&#10;AADeAAAADwAAAGRycy9kb3ducmV2LnhtbESPQWvCQBCF74L/YZlCb7ppC8VEVxHbokergnobsmMS&#10;zM6G7Nak/fXOoeBthvfmvW9mi97V6kZtqDwbeBknoIhzbysuDBz2X6MJqBCRLdaeycAvBVjMh4MZ&#10;ZtZ3/E23XSyUhHDI0EAZY5NpHfKSHIaxb4hFu/jWYZS1LbRtsZNwV+vXJHnXDiuWhhIbWpWUX3c/&#10;zsB60ixPG//XFfXneX3cHtOPfRqNeX7ql1NQkfr4MP9fb6zgp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nMqbHAAAA3gAAAA8AAAAAAAAAAAAAAAAAmAIAAGRy&#10;cy9kb3ducmV2LnhtbFBLBQYAAAAABAAEAPUAAACMAwAAAAA=&#10;" filled="f" stroked="f">
                  <v:textbox inset="0,0,0,0">
                    <w:txbxContent>
                      <w:p w14:paraId="00DD03AF" w14:textId="77777777" w:rsidR="006E2FA2" w:rsidRDefault="006E2FA2">
                        <w:pPr>
                          <w:spacing w:after="160" w:line="259" w:lineRule="auto"/>
                          <w:ind w:left="0" w:firstLine="0"/>
                          <w:jc w:val="left"/>
                        </w:pPr>
                        <w:proofErr w:type="gramStart"/>
                        <w:r>
                          <w:rPr>
                            <w:w w:val="115"/>
                            <w:sz w:val="7"/>
                          </w:rPr>
                          <w:t>date</w:t>
                        </w:r>
                        <w:proofErr w:type="gramEnd"/>
                      </w:p>
                    </w:txbxContent>
                  </v:textbox>
                </v:rect>
                <v:rect id="Rectangle 19399" o:spid="_x0000_s3399" style="position:absolute;left:21599;top:6648;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uXPcUA&#10;AADeAAAADwAAAGRycy9kb3ducmV2LnhtbERPS2vCQBC+C/0PyxR6000tiJu6EaktevRRsL0N2WkS&#10;mp0N2W2S+utdQfA2H99zFsvB1qKj1leONTxPEhDEuTMVFxo+jx/jOQgfkA3WjknDP3lYZg+jBabG&#10;9byn7hAKEUPYp6ihDKFJpfR5SRb9xDXEkftxrcUQYVtI02Ifw20tp0kykxYrjg0lNvRWUv57+LMa&#10;NvNm9bV1576o3783p91JrY8qaP30OKxeQQQawl18c29NnK9elI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5c9xQAAAN4AAAAPAAAAAAAAAAAAAAAAAJgCAABkcnMv&#10;ZG93bnJldi54bWxQSwUGAAAAAAQABAD1AAAAigMAAAAA&#10;" filled="f" stroked="f">
                  <v:textbox inset="0,0,0,0">
                    <w:txbxContent>
                      <w:p w14:paraId="53E026C0" w14:textId="77777777" w:rsidR="006E2FA2" w:rsidRDefault="006E2FA2">
                        <w:pPr>
                          <w:spacing w:after="160" w:line="259" w:lineRule="auto"/>
                          <w:ind w:left="0" w:firstLine="0"/>
                          <w:jc w:val="left"/>
                        </w:pPr>
                        <w:proofErr w:type="gramStart"/>
                        <w:r>
                          <w:rPr>
                            <w:w w:val="115"/>
                            <w:sz w:val="7"/>
                          </w:rPr>
                          <w:t>date</w:t>
                        </w:r>
                        <w:proofErr w:type="gramEnd"/>
                      </w:p>
                    </w:txbxContent>
                  </v:textbox>
                </v:rect>
                <v:shape id="Shape 14480" o:spid="_x0000_s3400" style="position:absolute;left:15749;top:12955;width:10670;height:7367;visibility:visible;mso-wrap-style:square;v-text-anchor:top" coordsize="1066928,736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bO8McA&#10;AADeAAAADwAAAGRycy9kb3ducmV2LnhtbESPQWvDMAyF74P+B6PCbqvTUkbI6pbRUtZLDssG21HE&#10;apwultPYS7N/Px0Gu0no6b33bXaT79RIQ2wDG1guMlDEdbAtNwbe344POaiYkC12gcnAD0XYbWd3&#10;GyxsuPErjVVqlJhwLNCAS6kvtI61I49xEXpiuZ3D4DHJOjTaDngTc9/pVZY9ao8tS4LDnvaO6q/q&#10;2xuo3PLTfZRNyk7Xw2W8Hsp9/lIacz+fnp9AJZrSv/jv+2Sl/nqdC4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2zvDHAAAA3gAAAA8AAAAAAAAAAAAAAAAAmAIAAGRy&#10;cy9kb3ducmV2LnhtbFBLBQYAAAAABAAEAPUAAACMAwAAAAA=&#10;" path="m25403,l1041525,v14092,,25403,11342,25403,25403l1066928,711285v,14092,-11311,25403,-25403,25403l25403,736688c11343,736688,,725377,,711285l,25403c,11342,11343,,25403,xe" fillcolor="#ebebeb" strokecolor="#121212" strokeweight=".14114mm">
                  <v:stroke miterlimit="1" joinstyle="miter"/>
                  <v:path arrowok="t" textboxrect="0,0,1066928,736688"/>
                </v:shape>
                <v:rect id="Rectangle 14481" o:spid="_x0000_s3401" style="position:absolute;left:19506;top:13098;width:42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Of8UA&#10;AADeAAAADwAAAGRycy9kb3ducmV2LnhtbERPS2vCQBC+C/0PyxS86SYlSExdQ+gDPfoo2N6G7DQJ&#10;zc6G7NZEf70rFHqbj+85q3w0rThT7xrLCuJ5BIK4tLrhSsHH8X2WgnAeWWNrmRRcyEG+fpisMNN2&#10;4D2dD74SIYRdhgpq77tMSlfWZNDNbUccuG/bG/QB9pXUPQ4h3LTyKYoW0mDDoaHGjl5qKn8Ov0bB&#10;Ju2Kz629DlX79rU57U7L1+PSKzV9HItnEJ5G/y/+c291mJ8ka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M5/xQAAAN4AAAAPAAAAAAAAAAAAAAAAAJgCAABkcnMv&#10;ZG93bnJldi54bWxQSwUGAAAAAAQABAD1AAAAigMAAAAA&#10;" filled="f" stroked="f">
                  <v:textbox inset="0,0,0,0">
                    <w:txbxContent>
                      <w:p w14:paraId="591E7D8F" w14:textId="77777777" w:rsidR="006E2FA2" w:rsidRDefault="006E2FA2">
                        <w:pPr>
                          <w:spacing w:after="160" w:line="259" w:lineRule="auto"/>
                          <w:ind w:left="0" w:firstLine="0"/>
                          <w:jc w:val="left"/>
                        </w:pPr>
                        <w:r>
                          <w:rPr>
                            <w:color w:val="141414"/>
                            <w:w w:val="108"/>
                            <w:sz w:val="10"/>
                          </w:rPr>
                          <w:t>UpdateArea</w:t>
                        </w:r>
                      </w:p>
                    </w:txbxContent>
                  </v:textbox>
                </v:rect>
                <v:shape id="Shape 14482" o:spid="_x0000_s3402" style="position:absolute;left:15749;top:13971;width:10670;height:0;visibility:visible;mso-wrap-style:square;v-text-anchor:top" coordsize="1066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TGcUA&#10;AADeAAAADwAAAGRycy9kb3ducmV2LnhtbERPPW/CMBDdK/EfrEPq1jggWkEagyKgUheGAgvbKb4m&#10;ae1ziE2S/vu6UiW2e3qfl29Ga0RPnW8cK5glKQji0umGKwXn09vTEoQPyBqNY1LwQx4268lDjpl2&#10;A39QfwyViCHsM1RQh9BmUvqyJos+cS1x5D5dZzFE2FVSdzjEcGvkPE1fpMWGY0ONLW1rKr+PN6vg&#10;sDKH6nS5BrMf9kXxvEP51V+VepyOxSuIQGO4i//d7zrOXyyWc/h7J94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xMZxQAAAN4AAAAPAAAAAAAAAAAAAAAAAJgCAABkcnMv&#10;ZG93bnJldi54bWxQSwUGAAAAAAQABAD1AAAAigMAAAAA&#10;" path="m,l1066928,e" filled="f" strokecolor="#121212" strokeweight=".14114mm">
                  <v:stroke miterlimit="1" joinstyle="miter"/>
                  <v:path arrowok="t" textboxrect="0,0,1066928,0"/>
                </v:shape>
                <v:rect id="Rectangle 19404" o:spid="_x0000_s3403" style="position:absolute;left:16129;top:14015;width:511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pgQcQA&#10;AADeAAAADwAAAGRycy9kb3ducmV2LnhtbERPS4vCMBC+C/sfwix401SR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YEHEAAAA3gAAAA8AAAAAAAAAAAAAAAAAmAIAAGRycy9k&#10;b3ducmV2LnhtbFBLBQYAAAAABAAEAPUAAACJAwAAAAA=&#10;" filled="f" stroked="f">
                  <v:textbox inset="0,0,0,0">
                    <w:txbxContent>
                      <w:p w14:paraId="4D9B2D73" w14:textId="77777777" w:rsidR="006E2FA2" w:rsidRDefault="006E2FA2">
                        <w:pPr>
                          <w:spacing w:after="160" w:line="259" w:lineRule="auto"/>
                          <w:ind w:left="0" w:firstLine="0"/>
                          <w:jc w:val="left"/>
                        </w:pPr>
                        <w:r>
                          <w:rPr>
                            <w:color w:val="141414"/>
                            <w:w w:val="120"/>
                            <w:sz w:val="7"/>
                          </w:rPr>
                          <w:t>hivent_operation</w:t>
                        </w:r>
                      </w:p>
                    </w:txbxContent>
                  </v:textbox>
                </v:rect>
                <v:rect id="Rectangle 19405" o:spid="_x0000_s3404" style="position:absolute;left:21974;top:14015;width:452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F2sQA&#10;AADeAAAADwAAAGRycy9kb3ducmV2LnhtbERPS2vCQBC+F/oflil4qxuLFRNdRaqix/oA9TZkxySY&#10;nQ3Z1aT+ercgeJuP7znjaWtKcaPaFZYV9LoRCOLU6oIzBfvd8nMIwnlkjaVlUvBHDqaT97cxJto2&#10;vKHb1mcihLBLUEHufZVI6dKcDLqurYgDd7a1QR9gnUldYxPCTSm/omggDRYcGnKs6Cen9LK9GgWr&#10;YTU7ru29ycrFaXX4PcTzXeyV6ny0sxEIT61/iZ/utQ7z437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GxdrEAAAA3gAAAA8AAAAAAAAAAAAAAAAAmAIAAGRycy9k&#10;b3ducmV2LnhtbFBLBQYAAAAABAAEAPUAAACJAwAAAAA=&#10;" filled="f" stroked="f">
                  <v:textbox inset="0,0,0,0">
                    <w:txbxContent>
                      <w:p w14:paraId="7CA19EB1" w14:textId="77777777" w:rsidR="006E2FA2" w:rsidRDefault="006E2FA2">
                        <w:pPr>
                          <w:spacing w:after="160" w:line="259" w:lineRule="auto"/>
                          <w:ind w:left="0" w:firstLine="0"/>
                          <w:jc w:val="left"/>
                        </w:pPr>
                        <w:r>
                          <w:rPr>
                            <w:color w:val="141414"/>
                            <w:spacing w:val="-2"/>
                            <w:w w:val="111"/>
                            <w:sz w:val="7"/>
                          </w:rPr>
                          <w:t>HiventOperation</w:t>
                        </w:r>
                      </w:p>
                    </w:txbxContent>
                  </v:textbox>
                </v:rect>
                <v:rect id="Rectangle 14484" o:spid="_x0000_s3405" style="position:absolute;left:16129;top:14523;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t58UA&#10;AADeAAAADwAAAGRycy9kb3ducmV2LnhtbERPTWvCQBC9F/wPywi91Y0SSkyzEWktelRTsL0N2WkS&#10;zM6G7Nak/fWuIPQ2j/c52Wo0rbhQ7xrLCuazCARxaXXDlYKP4v0pAeE8ssbWMin4JQerfPKQYart&#10;wAe6HH0lQgi7FBXU3neplK6syaCb2Y44cN+2N+gD7CupexxCuGnlIoqepcGGQ0ONHb3WVJ6PP0bB&#10;NunWnzv7N1Tt5mt72p+Wb8XSK/U4HdcvIDyN/l98d+90mB/HS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3nxQAAAN4AAAAPAAAAAAAAAAAAAAAAAJgCAABkcnMv&#10;ZG93bnJldi54bWxQSwUGAAAAAAQABAD1AAAAigMAAAAA&#10;" filled="f" stroked="f">
                  <v:textbox inset="0,0,0,0">
                    <w:txbxContent>
                      <w:p w14:paraId="662FB3EB" w14:textId="77777777" w:rsidR="006E2FA2" w:rsidRDefault="006E2FA2">
                        <w:pPr>
                          <w:spacing w:after="160" w:line="259" w:lineRule="auto"/>
                          <w:ind w:left="0" w:firstLine="0"/>
                          <w:jc w:val="left"/>
                        </w:pPr>
                        <w:proofErr w:type="gramStart"/>
                        <w:r>
                          <w:rPr>
                            <w:color w:val="141414"/>
                            <w:w w:val="117"/>
                            <w:sz w:val="7"/>
                          </w:rPr>
                          <w:t>area</w:t>
                        </w:r>
                        <w:proofErr w:type="gramEnd"/>
                      </w:p>
                    </w:txbxContent>
                  </v:textbox>
                </v:rect>
                <v:rect id="Rectangle 14485" o:spid="_x0000_s3406" style="position:absolute;left:16129;top:16047;width:255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IfMQA&#10;AADeAAAADwAAAGRycy9kb3ducmV2LnhtbERPS4vCMBC+C/sfwgh709TFlVqNIvtAj75AvQ3N2Bab&#10;SWmytuuvN4LgbT6+50znrSnFlWpXWFYw6EcgiFOrC84U7He/vRiE88gaS8uk4J8czGdvnSkm2ja8&#10;oevWZyKEsEtQQe59lUjp0pwMur6tiAN3trVBH2CdSV1jE8JNKT+iaCQNFhwacqzoK6f0sv0zCpZx&#10;tTiu7K3Jyp/T8rA+jL93Y6/Ue7ddTEB4av1L/HSvdJg/HMa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nyHzEAAAA3gAAAA8AAAAAAAAAAAAAAAAAmAIAAGRycy9k&#10;b3ducmV2LnhtbFBLBQYAAAAABAAEAPUAAACJAwAAAAA=&#10;" filled="f" stroked="f">
                  <v:textbox inset="0,0,0,0">
                    <w:txbxContent>
                      <w:p w14:paraId="228E0909" w14:textId="77777777" w:rsidR="006E2FA2" w:rsidRDefault="006E2FA2">
                        <w:pPr>
                          <w:spacing w:after="160" w:line="259" w:lineRule="auto"/>
                          <w:ind w:left="0" w:firstLine="0"/>
                          <w:jc w:val="left"/>
                        </w:pPr>
                        <w:r>
                          <w:rPr>
                            <w:color w:val="141414"/>
                            <w:w w:val="104"/>
                            <w:sz w:val="7"/>
                          </w:rPr>
                          <w:t>old_name</w:t>
                        </w:r>
                      </w:p>
                    </w:txbxContent>
                  </v:textbox>
                </v:rect>
                <v:rect id="Rectangle 14486" o:spid="_x0000_s3407" style="position:absolute;left:16129;top:16555;width:255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WC8UA&#10;AADeAAAADwAAAGRycy9kb3ducmV2LnhtbERPTWvCQBC9C/6HZQRvurFI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VYLxQAAAN4AAAAPAAAAAAAAAAAAAAAAAJgCAABkcnMv&#10;ZG93bnJldi54bWxQSwUGAAAAAAQABAD1AAAAigMAAAAA&#10;" filled="f" stroked="f">
                  <v:textbox inset="0,0,0,0">
                    <w:txbxContent>
                      <w:p w14:paraId="3BB42CDC" w14:textId="77777777" w:rsidR="006E2FA2" w:rsidRDefault="006E2FA2">
                        <w:pPr>
                          <w:spacing w:after="160" w:line="259" w:lineRule="auto"/>
                          <w:ind w:left="0" w:firstLine="0"/>
                          <w:jc w:val="left"/>
                        </w:pPr>
                        <w:r>
                          <w:rPr>
                            <w:color w:val="141414"/>
                            <w:w w:val="93"/>
                            <w:sz w:val="7"/>
                          </w:rPr>
                          <w:t>new_name</w:t>
                        </w:r>
                      </w:p>
                    </w:txbxContent>
                  </v:textbox>
                </v:rect>
                <v:rect id="Rectangle 14487" o:spid="_x0000_s3408" style="position:absolute;left:16129;top:17063;width:415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nzkMQA&#10;AADeAAAADwAAAGRycy9kb3ducmV2LnhtbERPS4vCMBC+C/sfwgh709RF1l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585DEAAAA3gAAAA8AAAAAAAAAAAAAAAAAmAIAAGRycy9k&#10;b3ducmV2LnhtbFBLBQYAAAAABAAEAPUAAACJAwAAAAA=&#10;" filled="f" stroked="f">
                  <v:textbox inset="0,0,0,0">
                    <w:txbxContent>
                      <w:p w14:paraId="7F0FB74C" w14:textId="77777777" w:rsidR="006E2FA2" w:rsidRDefault="006E2FA2">
                        <w:pPr>
                          <w:spacing w:after="160" w:line="259" w:lineRule="auto"/>
                          <w:ind w:left="0" w:firstLine="0"/>
                          <w:jc w:val="left"/>
                        </w:pPr>
                        <w:r>
                          <w:rPr>
                            <w:color w:val="141414"/>
                            <w:w w:val="133"/>
                            <w:sz w:val="7"/>
                          </w:rPr>
                          <w:t>old_territory</w:t>
                        </w:r>
                      </w:p>
                    </w:txbxContent>
                  </v:textbox>
                </v:rect>
                <v:rect id="Rectangle 14488" o:spid="_x0000_s3409" style="position:absolute;left:16129;top:17571;width:415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Zn4scA&#10;AADeAAAADwAAAGRycy9kb3ducmV2LnhtbESPQWvCQBCF70L/wzKF3nRTEYmpq4ha9GhVsL0N2WkS&#10;mp0N2a1J/fXOoeBthvfmvW/my97V6kptqDwbeB0loIhzbysuDJxP78MUVIjIFmvPZOCPAiwXT4M5&#10;ZtZ3/EHXYyyUhHDI0EAZY5NpHfKSHIaRb4hF+/atwyhrW2jbYifhrtbjJJlqhxVLQ4kNrUvKf46/&#10;zsAubVafe3/rinr7tbscLrPNaRa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mZ+LHAAAA3gAAAA8AAAAAAAAAAAAAAAAAmAIAAGRy&#10;cy9kb3ducmV2LnhtbFBLBQYAAAAABAAEAPUAAACMAwAAAAA=&#10;" filled="f" stroked="f">
                  <v:textbox inset="0,0,0,0">
                    <w:txbxContent>
                      <w:p w14:paraId="74DBA962" w14:textId="77777777" w:rsidR="006E2FA2" w:rsidRDefault="006E2FA2">
                        <w:pPr>
                          <w:spacing w:after="160" w:line="259" w:lineRule="auto"/>
                          <w:ind w:left="0" w:firstLine="0"/>
                          <w:jc w:val="left"/>
                        </w:pPr>
                        <w:r>
                          <w:rPr>
                            <w:color w:val="141414"/>
                            <w:w w:val="122"/>
                            <w:sz w:val="7"/>
                          </w:rPr>
                          <w:t>new_territory</w:t>
                        </w:r>
                      </w:p>
                    </w:txbxContent>
                  </v:textbox>
                </v:rect>
                <v:rect id="Rectangle 14489" o:spid="_x0000_s3410" style="position:absolute;left:16129;top:15031;width:319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rCecUA&#10;AADeAAAADwAAAGRycy9kb3ducmV2LnhtbERPTWvCQBC9F/oflil4q5uKlCRmI9Ja9FhNQb0N2TEJ&#10;zc6G7NbE/vquIPQ2j/c52XI0rbhQ7xrLCl6mEQji0uqGKwVfxcdzDMJ5ZI2tZVJwJQfL/PEhw1Tb&#10;gXd02ftKhBB2KSqove9SKV1Zk0E3tR1x4M62N+gD7CupexxCuGnlLIpepcGGQ0ONHb3VVH7vf4yC&#10;Tdytjlv7O1Tt+rQ5fB6S9yLxSk2extUChKfR/4vv7q0O8+fzO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sJ5xQAAAN4AAAAPAAAAAAAAAAAAAAAAAJgCAABkcnMv&#10;ZG93bnJldi54bWxQSwUGAAAAAAQABAD1AAAAigMAAAAA&#10;" filled="f" stroked="f">
                  <v:textbox inset="0,0,0,0">
                    <w:txbxContent>
                      <w:p w14:paraId="1196AA00" w14:textId="77777777" w:rsidR="006E2FA2" w:rsidRDefault="006E2FA2">
                        <w:pPr>
                          <w:spacing w:after="160" w:line="259" w:lineRule="auto"/>
                          <w:ind w:left="0" w:firstLine="0"/>
                          <w:jc w:val="left"/>
                        </w:pPr>
                        <w:r>
                          <w:rPr>
                            <w:color w:val="141414"/>
                            <w:w w:val="125"/>
                            <w:sz w:val="7"/>
                          </w:rPr>
                          <w:t>old_status</w:t>
                        </w:r>
                      </w:p>
                    </w:txbxContent>
                  </v:textbox>
                </v:rect>
                <v:rect id="Rectangle 14490" o:spid="_x0000_s3411" style="position:absolute;left:16129;top:15539;width:319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9OccA&#10;AADeAAAADwAAAGRycy9kb3ducmV2LnhtbESPQWvCQBCF70L/wzKF3nRTETGpq4ha9GhVsL0N2WkS&#10;mp0N2a1J/fXOoeBthnnz3vvmy97V6kptqDwbeB0loIhzbysuDJxP78MZqBCRLdaeycAfBVgungZz&#10;zKzv+IOux1goMeGQoYEyxibTOuQlOQwj3xDL7du3DqOsbaFti52Yu1qPk2SqHVYsCSU2tC4p/zn+&#10;OgO7WbP63PtbV9Tbr93lcEk3pzQ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TnHAAAA3gAAAA8AAAAAAAAAAAAAAAAAmAIAAGRy&#10;cy9kb3ducmV2LnhtbFBLBQYAAAAABAAEAPUAAACMAwAAAAA=&#10;" filled="f" stroked="f">
                  <v:textbox inset="0,0,0,0">
                    <w:txbxContent>
                      <w:p w14:paraId="328BB5F3" w14:textId="77777777" w:rsidR="006E2FA2" w:rsidRDefault="006E2FA2">
                        <w:pPr>
                          <w:spacing w:after="160" w:line="259" w:lineRule="auto"/>
                          <w:ind w:left="0" w:firstLine="0"/>
                          <w:jc w:val="left"/>
                        </w:pPr>
                        <w:r>
                          <w:rPr>
                            <w:color w:val="141414"/>
                            <w:w w:val="113"/>
                            <w:sz w:val="7"/>
                          </w:rPr>
                          <w:t>new_status</w:t>
                        </w:r>
                      </w:p>
                    </w:txbxContent>
                  </v:textbox>
                </v:rect>
                <v:rect id="Rectangle 14491" o:spid="_x0000_s3412" style="position:absolute;left:16129;top:18079;width:383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YosQA&#10;AADeAAAADwAAAGRycy9kb3ducmV2LnhtbERPS4vCMBC+C/sfwix401QRsdUosuuiR1+g3oZmti3b&#10;TEqTtdVfbwTB23x8z5ktWlOKK9WusKxg0I9AEKdWF5wpOB5+ehMQziNrLC2Tghs5WMw/OjNMtG14&#10;R9e9z0QIYZeggtz7KpHSpTkZdH1bEQfu19YGfYB1JnWNTQg3pRxG0VgaLDg05FjRV07p3/7fKFhP&#10;quV5Y+9NVq4u69P2FH8fYq9U97NdTkF4av1b/HJvdJg/GsU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FWKLEAAAA3gAAAA8AAAAAAAAAAAAAAAAAmAIAAGRycy9k&#10;b3ducmV2LnhtbFBLBQYAAAAABAAEAPUAAACJAwAAAAA=&#10;" filled="f" stroked="f">
                  <v:textbox inset="0,0,0,0">
                    <w:txbxContent>
                      <w:p w14:paraId="2A390EE4" w14:textId="77777777" w:rsidR="006E2FA2" w:rsidRDefault="006E2FA2">
                        <w:pPr>
                          <w:spacing w:after="160" w:line="259" w:lineRule="auto"/>
                          <w:ind w:left="0" w:firstLine="0"/>
                          <w:jc w:val="left"/>
                        </w:pPr>
                        <w:r>
                          <w:rPr>
                            <w:color w:val="141414"/>
                            <w:w w:val="129"/>
                            <w:sz w:val="7"/>
                          </w:rPr>
                          <w:t>old_relation</w:t>
                        </w:r>
                      </w:p>
                    </w:txbxContent>
                  </v:textbox>
                </v:rect>
                <v:rect id="Rectangle 14492" o:spid="_x0000_s3413" style="position:absolute;left:16129;top:18587;width:383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fG1cQA&#10;AADeAAAADwAAAGRycy9kb3ducmV2LnhtbERPTYvCMBC9C/6HMMLeNFVEbDWKuCt6dFVQb0MztsVm&#10;Uppou/56s7Cwt3m8z5kvW1OKJ9WusKxgOIhAEKdWF5wpOB03/SkI55E1lpZJwQ85WC66nTkm2jb8&#10;Tc+Dz0QIYZeggtz7KpHSpTkZdANbEQfuZmuDPsA6k7rGJoSbUo6iaCINFhwacqxonVN6PzyMgu20&#10;Wl129tVk5dd1e96f489j7JX66LWrGQhPrf8X/7l3Oswfj+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XxtXEAAAA3gAAAA8AAAAAAAAAAAAAAAAAmAIAAGRycy9k&#10;b3ducmV2LnhtbFBLBQYAAAAABAAEAPUAAACJAwAAAAA=&#10;" filled="f" stroked="f">
                  <v:textbox inset="0,0,0,0">
                    <w:txbxContent>
                      <w:p w14:paraId="2E42804D" w14:textId="77777777" w:rsidR="006E2FA2" w:rsidRDefault="006E2FA2">
                        <w:pPr>
                          <w:spacing w:after="160" w:line="259" w:lineRule="auto"/>
                          <w:ind w:left="0" w:firstLine="0"/>
                          <w:jc w:val="left"/>
                        </w:pPr>
                        <w:r>
                          <w:rPr>
                            <w:color w:val="141414"/>
                            <w:w w:val="118"/>
                            <w:sz w:val="7"/>
                          </w:rPr>
                          <w:t>new_relation</w:t>
                        </w:r>
                      </w:p>
                    </w:txbxContent>
                  </v:textbox>
                </v:rect>
                <v:rect id="Rectangle 14493" o:spid="_x0000_s3414" style="position:absolute;left:16129;top:19095;width:479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jTsUA&#10;AADeAAAADwAAAGRycy9kb3ducmV2LnhtbERPTWvCQBC9F/wPywje6kYrJYmuIlrRY6uCehuyYxLM&#10;zobsamJ/fbdQ6G0e73Nmi85U4kGNKy0rGA0jEMSZ1SXnCo6HzWsMwnlkjZVlUvAkB4t572WGqbYt&#10;f9Fj73MRQtilqKDwvk6ldFlBBt3Q1sSBu9rGoA+wyaVusA3hppLjKHqXBksODQXWtCoou+3vRsE2&#10;rpfnnf1u8+rjsj19npL1IfFKDfrdcgrCU+f/xX/unQ7zJ5P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2NOxQAAAN4AAAAPAAAAAAAAAAAAAAAAAJgCAABkcnMv&#10;ZG93bnJldi54bWxQSwUGAAAAAAQABAD1AAAAigMAAAAA&#10;" filled="f" stroked="f">
                  <v:textbox inset="0,0,0,0">
                    <w:txbxContent>
                      <w:p w14:paraId="7CF1CE69" w14:textId="77777777" w:rsidR="006E2FA2" w:rsidRDefault="006E2FA2">
                        <w:pPr>
                          <w:spacing w:after="160" w:line="259" w:lineRule="auto"/>
                          <w:ind w:left="0" w:firstLine="0"/>
                          <w:jc w:val="left"/>
                        </w:pPr>
                        <w:r>
                          <w:rPr>
                            <w:color w:val="141414"/>
                            <w:w w:val="124"/>
                            <w:sz w:val="7"/>
                          </w:rPr>
                          <w:t>old_recognition</w:t>
                        </w:r>
                      </w:p>
                    </w:txbxContent>
                  </v:textbox>
                </v:rect>
                <v:rect id="Rectangle 14494" o:spid="_x0000_s3415" style="position:absolute;left:16129;top:19603;width:4792;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7OsQA&#10;AADeAAAADwAAAGRycy9kb3ducmV2LnhtbERPTWvCQBC9C/6HZQRvulFCMdFVpLXo0WpBvQ3ZMQlm&#10;Z0N2a2J/vVsQepvH+5zFqjOVuFPjSssKJuMIBHFmdcm5gu/j52gGwnlkjZVlUvAgB6tlv7fAVNuW&#10;v+h+8LkIIexSVFB4X6dSuqwgg25sa+LAXW1j0AfY5FI32IZwU8lpFL1JgyWHhgJrei8oux1+jILt&#10;rF6fd/a3zavNZXvan5KPY+KVGg669RyEp87/i1/unQ7z4ziJ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y+zrEAAAA3gAAAA8AAAAAAAAAAAAAAAAAmAIAAGRycy9k&#10;b3ducmV2LnhtbFBLBQYAAAAABAAEAPUAAACJAwAAAAA=&#10;" filled="f" stroked="f">
                  <v:textbox inset="0,0,0,0">
                    <w:txbxContent>
                      <w:p w14:paraId="0A4647F1" w14:textId="77777777" w:rsidR="006E2FA2" w:rsidRDefault="006E2FA2">
                        <w:pPr>
                          <w:spacing w:after="160" w:line="259" w:lineRule="auto"/>
                          <w:ind w:left="0" w:firstLine="0"/>
                          <w:jc w:val="left"/>
                        </w:pPr>
                        <w:r>
                          <w:rPr>
                            <w:color w:val="141414"/>
                            <w:w w:val="115"/>
                            <w:sz w:val="7"/>
                          </w:rPr>
                          <w:t>new_recognition</w:t>
                        </w:r>
                      </w:p>
                    </w:txbxContent>
                  </v:textbox>
                </v:rect>
                <v:rect id="Rectangle 14495" o:spid="_x0000_s3416" style="position:absolute;left:21973;top:14523;width:1221;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5eocUA&#10;AADeAAAADwAAAGRycy9kb3ducmV2LnhtbERPS2vCQBC+F/oflhF6qxuLFhOzirQVPfoopN6G7DQJ&#10;zc6G7Gqiv94VCt7m43tOuuhNLc7UusqygtEwAkGcW11xoeD7sHqdgnAeWWNtmRRcyMFi/vyUYqJt&#10;xzs6730hQgi7BBWU3jeJlC4vyaAb2oY4cL+2NegDbAupW+xCuKnlWxS9S4MVh4YSG/ooKf/bn4yC&#10;9bRZ/mzstSvqr+M622bx5yH2Sr0M+uUMhKfeP8T/7o0O88fj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vl6hxQAAAN4AAAAPAAAAAAAAAAAAAAAAAJgCAABkcnMv&#10;ZG93bnJldi54bWxQSwUGAAAAAAQABAD1AAAAigMAAAAA&#10;" filled="f" stroked="f">
                  <v:textbox inset="0,0,0,0">
                    <w:txbxContent>
                      <w:p w14:paraId="26A23324" w14:textId="77777777" w:rsidR="006E2FA2" w:rsidRDefault="006E2FA2">
                        <w:pPr>
                          <w:spacing w:after="160" w:line="259" w:lineRule="auto"/>
                          <w:ind w:left="0" w:firstLine="0"/>
                          <w:jc w:val="left"/>
                        </w:pPr>
                        <w:r>
                          <w:rPr>
                            <w:color w:val="141414"/>
                            <w:spacing w:val="-2"/>
                            <w:w w:val="107"/>
                            <w:sz w:val="7"/>
                          </w:rPr>
                          <w:t>Area</w:t>
                        </w:r>
                      </w:p>
                    </w:txbxContent>
                  </v:textbox>
                </v:rect>
                <v:rect id="Rectangle 14496" o:spid="_x0000_s3417" style="position:absolute;left:21973;top:15031;width:302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A1sUA&#10;AADeAAAADwAAAGRycy9kb3ducmV2LnhtbERPTWvCQBC9C/6HZQRvurFIMNE1BFsxx1YL1tuQnSah&#10;2dmQ3Zq0v75bKPQ2j/c5u2w0rbhT7xrLClbLCARxaXXDlYLXy3GxAeE8ssbWMin4IgfZfjrZYart&#10;wC90P/tKhBB2KSqove9SKV1Zk0G3tB1x4N5tb9AH2FdS9ziEcNPKhyiKpcGGQ0ONHR1qKj/On0bB&#10;adPlb4X9Hqr26Xa6Pl+Tx0vi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MDWxQAAAN4AAAAPAAAAAAAAAAAAAAAAAJgCAABkcnMv&#10;ZG93bnJldi54bWxQSwUGAAAAAAQABAD1AAAAigMAAAAA&#10;" filled="f" stroked="f">
                  <v:textbox inset="0,0,0,0">
                    <w:txbxContent>
                      <w:p w14:paraId="449321BF" w14:textId="77777777" w:rsidR="006E2FA2" w:rsidRDefault="006E2FA2">
                        <w:pPr>
                          <w:spacing w:after="160" w:line="259" w:lineRule="auto"/>
                          <w:ind w:left="0" w:firstLine="0"/>
                          <w:jc w:val="left"/>
                        </w:pPr>
                        <w:r>
                          <w:rPr>
                            <w:color w:val="141414"/>
                            <w:spacing w:val="-2"/>
                            <w:w w:val="114"/>
                            <w:sz w:val="7"/>
                          </w:rPr>
                          <w:t>AreaStatus</w:t>
                        </w:r>
                      </w:p>
                    </w:txbxContent>
                  </v:textbox>
                </v:rect>
                <v:rect id="Rectangle 14497" o:spid="_x0000_s3418" style="position:absolute;left:21973;top:15539;width:302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lTcUA&#10;AADeAAAADwAAAGRycy9kb3ducmV2LnhtbERPS2vCQBC+F/oflhF6qxuLWBOzirQVPfoopN6G7DQJ&#10;zc6G7Gqiv94VCt7m43tOuuhNLc7UusqygtEwAkGcW11xoeD7sHqdgnAeWWNtmRRcyMFi/vyUYqJt&#10;xzs6730hQgi7BBWU3jeJlC4vyaAb2oY4cL+2NegDbAupW+xCuKnlWxRNpMGKQ0OJDX2UlP/tT0bB&#10;etosfzb22hX113GdbbP48xB7pV4G/XIGwlPvH+J/90aH+eNx/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GVNxQAAAN4AAAAPAAAAAAAAAAAAAAAAAJgCAABkcnMv&#10;ZG93bnJldi54bWxQSwUGAAAAAAQABAD1AAAAigMAAAAA&#10;" filled="f" stroked="f">
                  <v:textbox inset="0,0,0,0">
                    <w:txbxContent>
                      <w:p w14:paraId="36CD82F1" w14:textId="77777777" w:rsidR="006E2FA2" w:rsidRDefault="006E2FA2">
                        <w:pPr>
                          <w:spacing w:after="160" w:line="259" w:lineRule="auto"/>
                          <w:ind w:left="0" w:firstLine="0"/>
                          <w:jc w:val="left"/>
                        </w:pPr>
                        <w:r>
                          <w:rPr>
                            <w:color w:val="141414"/>
                            <w:spacing w:val="-2"/>
                            <w:w w:val="114"/>
                            <w:sz w:val="7"/>
                          </w:rPr>
                          <w:t>AreaStatus</w:t>
                        </w:r>
                      </w:p>
                    </w:txbxContent>
                  </v:textbox>
                </v:rect>
                <v:rect id="Rectangle 14498" o:spid="_x0000_s3419" style="position:absolute;left:21973;top:16047;width:242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xP8cA&#10;AADeAAAADwAAAGRycy9kb3ducmV2LnhtbESPQWvCQBCF70L/wzKF3nRTETGpq4ha9GhVsL0N2WkS&#10;mp0N2a1J/fXOoeBthvfmvW/my97V6kptqDwbeB0loIhzbysuDJxP78MZqBCRLdaeycAfBVgungZz&#10;zKzv+IOux1goCeGQoYEyxibTOuQlOQwj3xCL9u1bh1HWttC2xU7CXa3HSTLVDiuWhhIbWpeU/xx/&#10;nYHdrFl97v2tK+rt1+5yuKSbUxq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8T/HAAAA3gAAAA8AAAAAAAAAAAAAAAAAmAIAAGRy&#10;cy9kb3ducmV2LnhtbFBLBQYAAAAABAAEAPUAAACMAwAAAAA=&#10;" filled="f" stroked="f">
                  <v:textbox inset="0,0,0,0">
                    <w:txbxContent>
                      <w:p w14:paraId="7DD38748" w14:textId="77777777" w:rsidR="006E2FA2" w:rsidRDefault="006E2FA2">
                        <w:pPr>
                          <w:spacing w:after="160" w:line="259" w:lineRule="auto"/>
                          <w:ind w:left="0" w:firstLine="0"/>
                          <w:jc w:val="left"/>
                        </w:pPr>
                        <w:r>
                          <w:rPr>
                            <w:color w:val="141414"/>
                            <w:spacing w:val="-2"/>
                            <w:w w:val="93"/>
                            <w:sz w:val="7"/>
                          </w:rPr>
                          <w:t>AreaName</w:t>
                        </w:r>
                      </w:p>
                    </w:txbxContent>
                  </v:textbox>
                </v:rect>
                <v:rect id="Rectangle 14499" o:spid="_x0000_s3420" style="position:absolute;left:21973;top:16555;width:242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UpMQA&#10;AADeAAAADwAAAGRycy9kb3ducmV2LnhtbERPS4vCMBC+C/sfwix401SRxVajyK6iRx8L6m1oxrbY&#10;TEoTbd1fbwRhb/PxPWc6b00p7lS7wrKCQT8CQZxaXXCm4Pew6o1BOI+ssbRMCh7kYD776Ewx0bbh&#10;Hd33PhMhhF2CCnLvq0RKl+Zk0PVtRRy4i60N+gDrTOoamxBuSjmMoi9psODQkGNF3zml1/3NKFiP&#10;q8VpY/+arFye18ftMf45xF6p7me7mIDw1Pp/8du90WH+aBT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zVKTEAAAA3gAAAA8AAAAAAAAAAAAAAAAAmAIAAGRycy9k&#10;b3ducmV2LnhtbFBLBQYAAAAABAAEAPUAAACJAwAAAAA=&#10;" filled="f" stroked="f">
                  <v:textbox inset="0,0,0,0">
                    <w:txbxContent>
                      <w:p w14:paraId="2A978F71" w14:textId="77777777" w:rsidR="006E2FA2" w:rsidRDefault="006E2FA2">
                        <w:pPr>
                          <w:spacing w:after="160" w:line="259" w:lineRule="auto"/>
                          <w:ind w:left="0" w:firstLine="0"/>
                          <w:jc w:val="left"/>
                        </w:pPr>
                        <w:r>
                          <w:rPr>
                            <w:color w:val="141414"/>
                            <w:spacing w:val="-2"/>
                            <w:w w:val="93"/>
                            <w:sz w:val="7"/>
                          </w:rPr>
                          <w:t>AreaName</w:t>
                        </w:r>
                      </w:p>
                    </w:txbxContent>
                  </v:textbox>
                </v:rect>
                <v:rect id="Rectangle 14500" o:spid="_x0000_s3421" style="position:absolute;left:21973;top:17063;width:392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JnI8gA&#10;AADeAAAADwAAAGRycy9kb3ducmV2LnhtbESPT2vCQBDF70K/wzKCN91YatHoKtJW9OifgvU2ZKdJ&#10;aHY2ZFeT9tM7h4K3GebNe++3WHWuUjdqQunZwHiUgCLOvC05N/B52gynoEJEtlh5JgO/FGC1fOot&#10;MLW+5QPdjjFXYsIhRQNFjHWqdcgKchhGviaW27dvHEZZm1zbBlsxd5V+TpJX7bBkSSiwpreCsp/j&#10;1RnYTuv1187/tXn1cdme9+fZ+2kWjRn0u/UcVKQuPsT/3zsr9V8m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ImcjyAAAAN4AAAAPAAAAAAAAAAAAAAAAAJgCAABk&#10;cnMvZG93bnJldi54bWxQSwUGAAAAAAQABAD1AAAAjQMAAAAA&#10;" filled="f" stroked="f">
                  <v:textbox inset="0,0,0,0">
                    <w:txbxContent>
                      <w:p w14:paraId="65A21E40" w14:textId="77777777" w:rsidR="006E2FA2" w:rsidRDefault="006E2FA2">
                        <w:pPr>
                          <w:spacing w:after="160" w:line="259" w:lineRule="auto"/>
                          <w:ind w:left="0" w:firstLine="0"/>
                          <w:jc w:val="left"/>
                        </w:pPr>
                        <w:r>
                          <w:rPr>
                            <w:color w:val="141414"/>
                            <w:spacing w:val="-2"/>
                            <w:w w:val="119"/>
                            <w:sz w:val="7"/>
                          </w:rPr>
                          <w:t>AreaTerritory</w:t>
                        </w:r>
                      </w:p>
                    </w:txbxContent>
                  </v:textbox>
                </v:rect>
                <v:rect id="Rectangle 14501" o:spid="_x0000_s3422" style="position:absolute;left:21973;top:17571;width:392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7CuMUA&#10;AADeAAAADwAAAGRycy9kb3ducmV2LnhtbERPTWvCQBC9F/wPywje6kaxJaauImoxxzYRtLchO01C&#10;s7MhuzWpv94tFHqbx/uc1WYwjbhS52rLCmbTCARxYXXNpYJT/voYg3AeWWNjmRT8kIPNevSwwkTb&#10;nt/pmvlShBB2CSqovG8TKV1RkUE3tS1x4D5tZ9AH2JVSd9iHcNPIeRQ9S4M1h4YKW9pVVHxl30bB&#10;MW63l9Te+rI5fBzPb+flPl96pSbjYfsCwtPg/8V/7lSH+Yu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sK4xQAAAN4AAAAPAAAAAAAAAAAAAAAAAJgCAABkcnMv&#10;ZG93bnJldi54bWxQSwUGAAAAAAQABAD1AAAAigMAAAAA&#10;" filled="f" stroked="f">
                  <v:textbox inset="0,0,0,0">
                    <w:txbxContent>
                      <w:p w14:paraId="28AB99A7" w14:textId="77777777" w:rsidR="006E2FA2" w:rsidRDefault="006E2FA2">
                        <w:pPr>
                          <w:spacing w:after="160" w:line="259" w:lineRule="auto"/>
                          <w:ind w:left="0" w:firstLine="0"/>
                          <w:jc w:val="left"/>
                        </w:pPr>
                        <w:r>
                          <w:rPr>
                            <w:color w:val="141414"/>
                            <w:spacing w:val="-2"/>
                            <w:w w:val="119"/>
                            <w:sz w:val="7"/>
                          </w:rPr>
                          <w:t>AreaTerritory</w:t>
                        </w:r>
                      </w:p>
                    </w:txbxContent>
                  </v:textbox>
                </v:rect>
                <v:rect id="Rectangle 14502" o:spid="_x0000_s3423" style="position:absolute;left:21973;top:18079;width:362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cz8UA&#10;AADeAAAADwAAAGRycy9kb3ducmV2LnhtbERPTWvCQBC9C/6HZYTedKO0oqmriFqSo40F29uQnSah&#10;2dmQ3SZpf31XEHqbx/uczW4wteiodZVlBfNZBII4t7riQsHb5WW6AuE8ssbaMin4IQe77Xi0wVjb&#10;nl+py3whQgi7GBWU3jexlC4vyaCb2YY4cJ+2NegDbAupW+xDuKnlIoqW0mDFoaHEhg4l5V/Zt1GQ&#10;rJr9e2p/+6I+fSTX83V9vKy9Ug+TYf8MwtPg/8V3d6rD/Men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FzPxQAAAN4AAAAPAAAAAAAAAAAAAAAAAJgCAABkcnMv&#10;ZG93bnJldi54bWxQSwUGAAAAAAQABAD1AAAAigMAAAAA&#10;" filled="f" stroked="f">
                  <v:textbox inset="0,0,0,0">
                    <w:txbxContent>
                      <w:p w14:paraId="5C7F71A6" w14:textId="77777777" w:rsidR="006E2FA2" w:rsidRDefault="006E2FA2">
                        <w:pPr>
                          <w:spacing w:after="160" w:line="259" w:lineRule="auto"/>
                          <w:ind w:left="0" w:firstLine="0"/>
                          <w:jc w:val="left"/>
                        </w:pPr>
                        <w:r>
                          <w:rPr>
                            <w:color w:val="141414"/>
                            <w:spacing w:val="-2"/>
                            <w:w w:val="115"/>
                            <w:sz w:val="7"/>
                          </w:rPr>
                          <w:t>AreaRelation</w:t>
                        </w:r>
                      </w:p>
                    </w:txbxContent>
                  </v:textbox>
                </v:rect>
                <v:rect id="Rectangle 14503" o:spid="_x0000_s3424" style="position:absolute;left:21973;top:18587;width:362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5VMQA&#10;AADeAAAADwAAAGRycy9kb3ducmV2LnhtbERPS4vCMBC+C/6HMII3TdVd0WoU2Qd6XB+g3oZmbIvN&#10;pDRZW/31RljY23x8z5kvG1OIG1Uut6xg0I9AECdW55wqOOy/exMQziNrLCyTgjs5WC7arTnG2ta8&#10;pdvOpyKEsItRQeZ9GUvpkowMur4tiQN3sZVBH2CVSl1hHcJNIYdRNJYGcw4NGZb0kVFy3f0aBetJ&#10;uTpt7KNOi6/z+vhznH7up16pbqdZzUB4avy/+M+90WH+23s0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w+VTEAAAA3gAAAA8AAAAAAAAAAAAAAAAAmAIAAGRycy9k&#10;b3ducmV2LnhtbFBLBQYAAAAABAAEAPUAAACJAwAAAAA=&#10;" filled="f" stroked="f">
                  <v:textbox inset="0,0,0,0">
                    <w:txbxContent>
                      <w:p w14:paraId="17780143" w14:textId="77777777" w:rsidR="006E2FA2" w:rsidRDefault="006E2FA2">
                        <w:pPr>
                          <w:spacing w:after="160" w:line="259" w:lineRule="auto"/>
                          <w:ind w:left="0" w:firstLine="0"/>
                          <w:jc w:val="left"/>
                        </w:pPr>
                        <w:r>
                          <w:rPr>
                            <w:color w:val="141414"/>
                            <w:spacing w:val="-2"/>
                            <w:w w:val="115"/>
                            <w:sz w:val="7"/>
                          </w:rPr>
                          <w:t>AreaRelation</w:t>
                        </w:r>
                      </w:p>
                    </w:txbxContent>
                  </v:textbox>
                </v:rect>
                <v:rect id="Rectangle 14504" o:spid="_x0000_s3425" style="position:absolute;left:21973;top:19095;width:4528;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hIMQA&#10;AADeAAAADwAAAGRycy9kb3ducmV2LnhtbERPS4vCMBC+C/sfwix403RFRbtGkVXRoy/QvQ3NbFu2&#10;mZQm2uqvN4LgbT6+50xmjSnElSqXW1bw1Y1AECdW55wqOB5WnREI55E1FpZJwY0czKYfrQnG2ta8&#10;o+vepyKEsItRQeZ9GUvpkowMuq4tiQP3ZyuDPsAqlbrCOoSbQvaiaCgN5hwaMizpJ6Pkf38xCtaj&#10;cn7e2HudFsvf9Wl7Gi8OY69U+7OZf4Pw1Pi3+OXe6DC/P4j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YSDEAAAA3gAAAA8AAAAAAAAAAAAAAAAAmAIAAGRycy9k&#10;b3ducmV2LnhtbFBLBQYAAAAABAAEAPUAAACJAwAAAAA=&#10;" filled="f" stroked="f">
                  <v:textbox inset="0,0,0,0">
                    <w:txbxContent>
                      <w:p w14:paraId="1924A212" w14:textId="77777777" w:rsidR="006E2FA2" w:rsidRDefault="006E2FA2">
                        <w:pPr>
                          <w:spacing w:after="160" w:line="259" w:lineRule="auto"/>
                          <w:ind w:left="0" w:firstLine="0"/>
                          <w:jc w:val="left"/>
                        </w:pPr>
                        <w:r>
                          <w:rPr>
                            <w:color w:val="141414"/>
                            <w:spacing w:val="-2"/>
                            <w:w w:val="112"/>
                            <w:sz w:val="7"/>
                          </w:rPr>
                          <w:t>AreaRecognition</w:t>
                        </w:r>
                      </w:p>
                    </w:txbxContent>
                  </v:textbox>
                </v:rect>
                <v:rect id="Rectangle 14505" o:spid="_x0000_s3426" style="position:absolute;left:21973;top:19603;width:4528;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Eu8QA&#10;AADeAAAADwAAAGRycy9kb3ducmV2LnhtbERPS4vCMBC+L/gfwgje1lTRRatRRF306AvU29CMbbGZ&#10;lCba7v76jbDgbT6+50znjSnEkyqXW1bQ60YgiBOrc04VnI7fnyMQziNrLCyTgh9yMJ+1PqYYa1vz&#10;np4Hn4oQwi5GBZn3ZSylSzIy6Lq2JA7czVYGfYBVKnWFdQg3hexH0Zc0mHNoyLCkZUbJ/fAwCjaj&#10;cnHZ2t86LdbXzXl3Hq+OY69Up90sJiA8Nf4t/ndvdZg/GE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VxLvEAAAA3gAAAA8AAAAAAAAAAAAAAAAAmAIAAGRycy9k&#10;b3ducmV2LnhtbFBLBQYAAAAABAAEAPUAAACJAwAAAAA=&#10;" filled="f" stroked="f">
                  <v:textbox inset="0,0,0,0">
                    <w:txbxContent>
                      <w:p w14:paraId="6493382B" w14:textId="77777777" w:rsidR="006E2FA2" w:rsidRDefault="006E2FA2">
                        <w:pPr>
                          <w:spacing w:after="160" w:line="259" w:lineRule="auto"/>
                          <w:ind w:left="0" w:firstLine="0"/>
                          <w:jc w:val="left"/>
                        </w:pPr>
                        <w:r>
                          <w:rPr>
                            <w:color w:val="141414"/>
                            <w:spacing w:val="-2"/>
                            <w:w w:val="112"/>
                            <w:sz w:val="7"/>
                          </w:rPr>
                          <w:t>AreaRecognition</w:t>
                        </w:r>
                      </w:p>
                    </w:txbxContent>
                  </v:textbox>
                </v:rect>
                <v:shape id="Shape 14506" o:spid="_x0000_s3427" style="position:absolute;left:17655;top:23370;width:6858;height:1779;visibility:visible;mso-wrap-style:square;v-text-anchor:top" coordsize="685883,177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E00cIA&#10;AADeAAAADwAAAGRycy9kb3ducmV2LnhtbERPS2vCQBC+F/wPywje6qaiQVJXKWKxJzE+7kN2mgSz&#10;syE7jWl/fVco9DYf33NWm8E1qqcu1J4NvEwTUMSFtzWXBi7n9+clqCDIFhvPZOCbAmzWo6cVZtbf&#10;Oaf+JKWKIRwyNFCJtJnWoajIYZj6ljhyn75zKBF2pbYd3mO4a/QsSVLtsObYUGFL24qK2+nLGbhh&#10;epRdecl72css3/8c6uJKxkzGw9srKKFB/sV/7g8b588XSQqPd+IN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TTRwgAAAN4AAAAPAAAAAAAAAAAAAAAAAJgCAABkcnMvZG93&#10;bnJldi54bWxQSwUGAAAAAAQABAD1AAAAhwMAAAAA&#10;" path="m25403,l660479,v14093,,25404,11343,25404,25403l685883,152419v,14092,-11311,25403,-25404,25403l25403,177822c11343,177822,,166511,,152419l,25403c,11343,11343,,25403,xe" fillcolor="#ebebeb" strokecolor="#121212" strokeweight=".14114mm">
                  <v:stroke miterlimit="1" joinstyle="miter"/>
                  <v:path arrowok="t" textboxrect="0,0,685883,177822"/>
                </v:shape>
                <v:rect id="Rectangle 14507" o:spid="_x0000_s3428" style="position:absolute;left:20454;top:23513;width:1702;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v/V8QA&#10;AADeAAAADwAAAGRycy9kb3ducmV2LnhtbERPS4vCMBC+C/6HMII3TRV31WoU2Qd6XB+g3oZmbIvN&#10;pDRZW/31RljY23x8z5kvG1OIG1Uut6xg0I9AECdW55wqOOy/exMQziNrLCyTgjs5WC7arTnG2ta8&#10;pdvOpyKEsItRQeZ9GUvpkowMur4tiQN3sZVBH2CVSl1hHcJNIYdR9C4N5hwaMizpI6Pkuvs1CtaT&#10;cnXa2EedFl/n9fHnOP3cT71S3U6zmoHw1Ph/8Z97o8P80Vs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L/1fEAAAA3gAAAA8AAAAAAAAAAAAAAAAAmAIAAGRycy9k&#10;b3ducmV2LnhtbFBLBQYAAAAABAAEAPUAAACJAwAAAAA=&#10;" filled="f" stroked="f">
                  <v:textbox inset="0,0,0,0">
                    <w:txbxContent>
                      <w:p w14:paraId="42030B92" w14:textId="77777777" w:rsidR="006E2FA2" w:rsidRDefault="006E2FA2">
                        <w:pPr>
                          <w:spacing w:after="160" w:line="259" w:lineRule="auto"/>
                          <w:ind w:left="0" w:firstLine="0"/>
                          <w:jc w:val="left"/>
                        </w:pPr>
                        <w:r>
                          <w:rPr>
                            <w:color w:val="121212"/>
                            <w:w w:val="112"/>
                            <w:sz w:val="10"/>
                          </w:rPr>
                          <w:t>Area</w:t>
                        </w:r>
                      </w:p>
                    </w:txbxContent>
                  </v:textbox>
                </v:rect>
                <v:shape id="Shape 14508" o:spid="_x0000_s3429" style="position:absolute;left:17655;top:24386;width:6858;height:0;visibility:visible;mso-wrap-style:square;v-text-anchor:top" coordsize="6858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VZ8cA&#10;AADeAAAADwAAAGRycy9kb3ducmV2LnhtbESPT2vCQBDF7wW/wzKF3uqmkhaJruJfKNaLUfA6ZMck&#10;mJ0N2a2m/fTOodDbDO/Ne7+ZznvXqBt1ofZs4G2YgCIuvK25NHA6bl/HoEJEtth4JgM/FGA+GzxN&#10;MbP+zge65bFUEsIhQwNVjG2mdSgqchiGviUW7eI7h1HWrtS2w7uEu0aPkuRDO6xZGipsaVVRcc2/&#10;nYFVnm7Hl+Xvvi7jZnPerdPi6+qNeXnuFxNQkfr4b/67/rSCn74nwivvyAx6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LFWfHAAAA3gAAAA8AAAAAAAAAAAAAAAAAmAIAAGRy&#10;cy9kb3ducmV2LnhtbFBLBQYAAAAABAAEAPUAAACMAwAAAAA=&#10;" path="m,l685883,e" filled="f" strokecolor="#121212" strokeweight=".14114mm">
                  <v:stroke miterlimit="1" joinstyle="miter"/>
                  <v:path arrowok="t" textboxrect="0,0,685883,0"/>
                </v:shape>
                <v:rect id="Rectangle 19410" o:spid="_x0000_s3430" style="position:absolute;left:17907;top:24430;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wn8cA&#10;AADeAAAADwAAAGRycy9kb3ducmV2LnhtbESPQWvCQBCF74X+h2UK3upGkWJSV5Gq6LHGgu1tyE6T&#10;0OxsyK4m9td3DkJvM8yb9963WA2uUVfqQu3ZwGScgCIuvK25NPBx2j3PQYWIbLHxTAZuFGC1fHxY&#10;YGZ9z0e65rFUYsIhQwNVjG2mdSgqchjGviWW27fvHEZZu1LbDnsxd42eJsmLdlizJFTY0ltFxU9+&#10;cQb283b9efC/fdlsv/bn93O6OaXRmNHTsH4FFWmI/+L798FK/XQ2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o8J/HAAAA3gAAAA8AAAAAAAAAAAAAAAAAmAIAAGRy&#10;cy9kb3ducmV2LnhtbFBLBQYAAAAABAAEAPUAAACMAwAAAAA=&#10;" filled="f" stroked="f">
                  <v:textbox inset="0,0,0,0">
                    <w:txbxContent>
                      <w:p w14:paraId="63DCE196" w14:textId="77777777" w:rsidR="006E2FA2" w:rsidRDefault="006E2FA2">
                        <w:pPr>
                          <w:spacing w:after="160" w:line="259" w:lineRule="auto"/>
                          <w:ind w:left="0" w:firstLine="0"/>
                          <w:jc w:val="left"/>
                        </w:pPr>
                        <w:r>
                          <w:rPr>
                            <w:w w:val="106"/>
                            <w:sz w:val="7"/>
                          </w:rPr>
                          <w:t>formal_name</w:t>
                        </w:r>
                      </w:p>
                    </w:txbxContent>
                  </v:textbox>
                </v:rect>
                <v:rect id="Rectangle 19411" o:spid="_x0000_s3431" style="position:absolute;left:21465;top:24430;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VBMUA&#10;AADeAAAADwAAAGRycy9kb3ducmV2LnhtbERPTWvCQBC9F/oflin0VjeRIiZmI1Jb9GhNQb0N2TEJ&#10;zc6G7Nak/nq3IPQ2j/c52XI0rbhQ7xrLCuJJBIK4tLrhSsFX8fEyB+E8ssbWMin4JQfL/PEhw1Tb&#10;gT/psveVCCHsUlRQe9+lUrqyJoNuYjviwJ1tb9AH2FdS9ziEcNPKaRTNpMGGQ0ONHb3VVH7vf4yC&#10;zbxbHbf2OlTt+2lz2B2SdZF4pZ6fxtUChKfR/4vv7q0O85PXO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FUExQAAAN4AAAAPAAAAAAAAAAAAAAAAAJgCAABkcnMv&#10;ZG93bnJldi54bWxQSwUGAAAAAAQABAD1AAAAigMAAAAA&#10;" filled="f" stroked="f">
                  <v:textbox inset="0,0,0,0">
                    <w:txbxContent>
                      <w:p w14:paraId="10216DD8" w14:textId="77777777" w:rsidR="006E2FA2" w:rsidRDefault="006E2FA2">
                        <w:pPr>
                          <w:spacing w:after="160" w:line="259" w:lineRule="auto"/>
                          <w:ind w:left="0" w:firstLine="0"/>
                          <w:jc w:val="left"/>
                        </w:pPr>
                        <w:r>
                          <w:rPr>
                            <w:w w:val="123"/>
                            <w:sz w:val="7"/>
                          </w:rPr>
                          <w:t>Multilang</w:t>
                        </w:r>
                      </w:p>
                    </w:txbxContent>
                  </v:textbox>
                </v:rect>
                <v:shape id="Shape 14510" o:spid="_x0000_s3432" style="position:absolute;left:17401;top:27435;width:7366;height:2794;visibility:visible;mso-wrap-style:square;v-text-anchor:top" coordsize="736689,27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Pv8UA&#10;AADeAAAADwAAAGRycy9kb3ducmV2LnhtbESPQUvDQBCF70L/wzIFb3YTrbXEbosIQosXmwbPQ3aa&#10;BLOzy+7axn/vHARvM8yb99632U1uVBeKafBsoFwUoIhbbwfuDDSnt7s1qJSRLY6eycAPJdhtZzcb&#10;rKy/8pEude6UmHCq0ECfc6i0Tm1PDtPCB2K5nX10mGWNnbYRr2LuRn1fFCvtcGBJ6DHQa0/tV/3t&#10;DHzWy4/IT22HD7kJ7/vmUAY8GHM7n16eQWWa8r/473tvpf7ysRQAwZEZ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EE+/xQAAAN4AAAAPAAAAAAAAAAAAAAAAAJgCAABkcnMv&#10;ZG93bnJldi54bWxQSwUGAAAAAAQABAD1AAAAigMAAAAA&#10;" path="m25403,l711286,v14092,,25403,11343,25403,25403l736689,254031v,14092,-11311,25403,-25403,25403l25403,279434c11343,279434,,268123,,254031l,25403c,11343,11343,,25403,xe" fillcolor="#ebebeb" strokecolor="#121212" strokeweight=".14114mm">
                  <v:stroke miterlimit="1" joinstyle="miter"/>
                  <v:path arrowok="t" textboxrect="0,0,736689,279434"/>
                </v:shape>
                <v:rect id="Rectangle 14511" o:spid="_x0000_s3433" style="position:absolute;left:19012;top:27578;width:553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dUZcYA&#10;AADeAAAADwAAAGRycy9kb3ducmV2LnhtbERPS2vCQBC+F/oflin01mxSaonRVaQqevRRSL0N2WkS&#10;mp0N2dXE/vquUPA2H99zpvPBNOJCnastK0iiGARxYXXNpYLP4/olBeE8ssbGMim4koP57PFhipm2&#10;Pe/pcvClCCHsMlRQed9mUrqiIoMusi1x4L5tZ9AH2JVSd9iHcNPI1zh+lwZrDg0VtvRRUfFzOBsF&#10;m7RdfG3tb182q9Mm3+Xj5XHslXp+GhYTEJ4Gfxf/u7c6zH8b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dUZcYAAADeAAAADwAAAAAAAAAAAAAAAACYAgAAZHJz&#10;L2Rvd25yZXYueG1sUEsFBgAAAAAEAAQA9QAAAIsDAAAAAA==&#10;" filled="f" stroked="f">
                  <v:textbox inset="0,0,0,0">
                    <w:txbxContent>
                      <w:p w14:paraId="59432FC1" w14:textId="77777777" w:rsidR="006E2FA2" w:rsidRDefault="006E2FA2">
                        <w:pPr>
                          <w:spacing w:after="160" w:line="259" w:lineRule="auto"/>
                          <w:ind w:left="0" w:firstLine="0"/>
                          <w:jc w:val="left"/>
                        </w:pPr>
                        <w:r>
                          <w:rPr>
                            <w:color w:val="121212"/>
                            <w:w w:val="126"/>
                            <w:sz w:val="10"/>
                          </w:rPr>
                          <w:t>AreaTerritory</w:t>
                        </w:r>
                      </w:p>
                    </w:txbxContent>
                  </v:textbox>
                </v:rect>
                <v:shape id="Shape 14512" o:spid="_x0000_s3434" style="position:absolute;left:17401;top:28451;width:7366;height:0;visibility:visible;mso-wrap-style:square;v-text-anchor:top" coordsize="736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aVP8QA&#10;AADeAAAADwAAAGRycy9kb3ducmV2LnhtbERPS2sCMRC+F/ofwhR6Ec2uWJXVKCKWFnrygXgcNtPN&#10;0s0kblJd/70pCL3Nx/ec+bKzjbhQG2rHCvJBBoK4dLrmSsFh/96fgggRWWPjmBTcKMBy8fw0x0K7&#10;K2/psouVSCEcClRgYvSFlKE0ZDEMnCdO3LdrLcYE20rqFq8p3DZymGVjabHm1GDQ09pQ+bP7tQrO&#10;h9Ott5l0Pt+f1scv4xE/mrNSry/dagYiUhf/xQ/3p07zR2/5EP7eS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2lT/EAAAA3gAAAA8AAAAAAAAAAAAAAAAAmAIAAGRycy9k&#10;b3ducmV2LnhtbFBLBQYAAAAABAAEAPUAAACJAwAAAAA=&#10;" path="m,l736689,e" filled="f" strokecolor="#121212" strokeweight=".14114mm">
                  <v:stroke miterlimit="1" joinstyle="miter"/>
                  <v:path arrowok="t" textboxrect="0,0,736689,0"/>
                </v:shape>
                <v:rect id="Rectangle 14513" o:spid="_x0000_s3435" style="position:absolute;left:17653;top:29003;width:479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vicYA&#10;AADeAAAADwAAAGRycy9kb3ducmV2LnhtbERPTWvCQBC9F/oflin0VjdaKxpdRdpKctQoqLchOybB&#10;7GzIbk3aX98tFLzN433OYtWbWtyodZVlBcNBBII4t7riQsFhv3mZgnAeWWNtmRR8k4PV8vFhgbG2&#10;He/olvlChBB2MSoovW9iKV1ekkE3sA1x4C62NegDbAupW+xCuKnlKIom0mDFoaHEht5Lyq/Zl1GQ&#10;TJv1KbU/XVF/npPj9jj72M+8Us9P/XoOwlPv7+J/d6rD/PHb8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vicYAAADeAAAADwAAAAAAAAAAAAAAAACYAgAAZHJz&#10;L2Rvd25yZXYueG1sUEsFBgAAAAAEAAQA9QAAAIsDAAAAAA==&#10;" filled="f" stroked="f">
                  <v:textbox inset="0,0,0,0">
                    <w:txbxContent>
                      <w:p w14:paraId="6C84E085" w14:textId="77777777" w:rsidR="006E2FA2" w:rsidRDefault="006E2FA2">
                        <w:pPr>
                          <w:spacing w:after="160" w:line="259" w:lineRule="auto"/>
                          <w:ind w:left="0" w:firstLine="0"/>
                          <w:jc w:val="left"/>
                        </w:pPr>
                        <w:r>
                          <w:rPr>
                            <w:w w:val="123"/>
                            <w:sz w:val="7"/>
                          </w:rPr>
                          <w:t>representative_</w:t>
                        </w:r>
                      </w:p>
                    </w:txbxContent>
                  </v:textbox>
                </v:rect>
                <v:rect id="Rectangle 14514" o:spid="_x0000_s3436" style="position:absolute;left:17653;top:29574;width:159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D3/cQA&#10;AADeAAAADwAAAGRycy9kb3ducmV2LnhtbERPS4vCMBC+C/sfwix401RR0WoUWRU9+lhw9zY0Y1u2&#10;mZQm2uqvN4Kwt/n4njNbNKYQN6pcbllBrxuBIE6szjlV8H3adMYgnEfWWFgmBXdysJh/tGYYa1vz&#10;gW5Hn4oQwi5GBZn3ZSylSzIy6Lq2JA7cxVYGfYBVKnWFdQg3hexH0UgazDk0ZFjSV0bJ3/FqFGzH&#10;5fJnZx91Wqx/t+f9ebI6TbxS7c9mOQXhqfH/4rd7p8P8wb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A9/3EAAAA3gAAAA8AAAAAAAAAAAAAAAAAmAIAAGRycy9k&#10;b3ducmV2LnhtbFBLBQYAAAAABAAEAPUAAACJAwAAAAA=&#10;" filled="f" stroked="f">
                  <v:textbox inset="0,0,0,0">
                    <w:txbxContent>
                      <w:p w14:paraId="42341A3F" w14:textId="77777777" w:rsidR="006E2FA2" w:rsidRDefault="006E2FA2">
                        <w:pPr>
                          <w:spacing w:after="160" w:line="259" w:lineRule="auto"/>
                          <w:ind w:left="0" w:firstLine="0"/>
                          <w:jc w:val="left"/>
                        </w:pPr>
                        <w:proofErr w:type="gramStart"/>
                        <w:r>
                          <w:rPr>
                            <w:w w:val="124"/>
                            <w:sz w:val="7"/>
                          </w:rPr>
                          <w:t>point</w:t>
                        </w:r>
                        <w:proofErr w:type="gramEnd"/>
                      </w:p>
                    </w:txbxContent>
                  </v:textbox>
                </v:rect>
                <v:rect id="Rectangle 14515" o:spid="_x0000_s3437" style="position:absolute;left:21458;top:29511;width:159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SZsQA&#10;AADeAAAADwAAAGRycy9kb3ducmV2LnhtbERPS4vCMBC+C/sfwix401RR0WoUWRU9+lhw9zY0Y1u2&#10;mZQm2uqvN4Kwt/n4njNbNKYQN6pcbllBrxuBIE6szjlV8H3adMYgnEfWWFgmBXdysJh/tGYYa1vz&#10;gW5Hn4oQwi5GBZn3ZSylSzIy6Lq2JA7cxVYGfYBVKnWFdQg3hexH0UgazDk0ZFjSV0bJ3/FqFGzH&#10;5fJnZx91Wqx/t+f9ebI6TbxS7c9mOQXhqfH/4rd7p8P8wb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UmbEAAAA3gAAAA8AAAAAAAAAAAAAAAAAmAIAAGRycy9k&#10;b3ducmV2LnhtbFBLBQYAAAAABAAEAPUAAACJAwAAAAA=&#10;" filled="f" stroked="f">
                  <v:textbox inset="0,0,0,0">
                    <w:txbxContent>
                      <w:p w14:paraId="1A749071" w14:textId="77777777" w:rsidR="006E2FA2" w:rsidRDefault="006E2FA2">
                        <w:pPr>
                          <w:spacing w:after="160" w:line="259" w:lineRule="auto"/>
                          <w:ind w:left="0" w:firstLine="0"/>
                          <w:jc w:val="left"/>
                        </w:pPr>
                        <w:r>
                          <w:rPr>
                            <w:w w:val="125"/>
                            <w:sz w:val="7"/>
                          </w:rPr>
                          <w:t>Point</w:t>
                        </w:r>
                      </w:p>
                    </w:txbxContent>
                  </v:textbox>
                </v:rect>
                <v:shape id="Shape 14516" o:spid="_x0000_s3438" style="position:absolute;left:17374;top:31499;width:7366;height:2795;visibility:visible;mso-wrap-style:square;v-text-anchor:top" coordsize="736688,279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VQcQA&#10;AADeAAAADwAAAGRycy9kb3ducmV2LnhtbERPS4vCMBC+L/gfwgjeNFV2VapRRFkVRNbXxdvYjG2x&#10;mZQmq/XfmwVhb/PxPWc8rU0h7lS53LKCbicCQZxYnXOq4HT8bg9BOI+ssbBMCp7kYDppfIwx1vbB&#10;e7offCpCCLsYFWTel7GULsnIoOvYkjhwV1sZ9AFWqdQVPkK4KWQvivrSYM6hIcOS5hklt8OvUWCW&#10;6XlzW/24nrn6ldzKy3a3GCjVatazEQhPtf8Xv91rHeZ/fnX78PdOuEFO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CVUHEAAAA3gAAAA8AAAAAAAAAAAAAAAAAmAIAAGRycy9k&#10;b3ducmV2LnhtbFBLBQYAAAAABAAEAPUAAACJAwAAAAA=&#10;" path="m25403,l711285,v14068,,25403,11343,25403,25403l736688,254030v,14092,-11335,25403,-25403,25403l25403,279433c11311,279433,,268122,,254030l,25403c,11343,11311,,25403,xe" fillcolor="#ebebeb" strokecolor="#121212" strokeweight=".14114mm">
                  <v:stroke miterlimit="1" joinstyle="miter"/>
                  <v:path arrowok="t" textboxrect="0,0,736688,279433"/>
                </v:shape>
                <v:rect id="Rectangle 14517" o:spid="_x0000_s3439" style="position:absolute;left:19483;top:31642;width:4259;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pisYA&#10;AADeAAAADwAAAGRycy9kb3ducmV2LnhtbERPTWvCQBC9F/oflin0VjdKrRpdRdpKctQoqLchOybB&#10;7GzIbk3aX98tFLzN433OYtWbWtyodZVlBcNBBII4t7riQsFhv3mZgnAeWWNtmRR8k4PV8vFhgbG2&#10;He/olvlChBB2MSoovW9iKV1ekkE3sA1x4C62NegDbAupW+xCuKnlKIrepMGKQ0OJDb2XlF+zL6Mg&#10;mTbrU2p/uqL+PCfH7XH2sZ95pZ6f+vUchKfe38X/7lSH+a/j4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JpisYAAADeAAAADwAAAAAAAAAAAAAAAACYAgAAZHJz&#10;L2Rvd25yZXYueG1sUEsFBgAAAAAEAAQA9QAAAIsDAAAAAA==&#10;" filled="f" stroked="f">
                  <v:textbox inset="0,0,0,0">
                    <w:txbxContent>
                      <w:p w14:paraId="20CE3F4F" w14:textId="77777777" w:rsidR="006E2FA2" w:rsidRDefault="006E2FA2">
                        <w:pPr>
                          <w:spacing w:after="160" w:line="259" w:lineRule="auto"/>
                          <w:ind w:left="0" w:firstLine="0"/>
                          <w:jc w:val="left"/>
                        </w:pPr>
                        <w:r>
                          <w:rPr>
                            <w:color w:val="141414"/>
                            <w:w w:val="113"/>
                            <w:sz w:val="10"/>
                          </w:rPr>
                          <w:t>AreaBorder</w:t>
                        </w:r>
                      </w:p>
                    </w:txbxContent>
                  </v:textbox>
                </v:rect>
                <v:shape id="Shape 14518" o:spid="_x0000_s3440" style="position:absolute;left:17374;top:32515;width:7366;height:0;visibility:visible;mso-wrap-style:square;v-text-anchor:top" coordsize="736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ViG8YA&#10;AADeAAAADwAAAGRycy9kb3ducmV2LnhtbESPQWvCQBCF70L/wzIFb7pRaympq4igiC2F2nofsuMm&#10;NDsbsquJ/fWdQ8HbDO/Ne98sVr2v1ZXaWAU2MBlnoIiLYCt2Br6/tqMXUDEhW6wDk4EbRVgtHwYL&#10;zG3o+JOux+SUhHDM0UCZUpNrHYuSPMZxaIhFO4fWY5K1ddq22Em4r/U0y561x4qlocSGNiUVP8eL&#10;N/D7Nts6d3bd6YTvZKfZ4SPuDsYMH/v1K6hEfbqb/6/3VvCf5hPhlXdkBr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ViG8YAAADeAAAADwAAAAAAAAAAAAAAAACYAgAAZHJz&#10;L2Rvd25yZXYueG1sUEsFBgAAAAAEAAQA9QAAAIsDAAAAAA==&#10;" path="m,l736688,e" filled="f" strokecolor="#121212" strokeweight=".14114mm">
                  <v:stroke miterlimit="1" joinstyle="miter"/>
                  <v:path arrowok="t" textboxrect="0,0,736688,0"/>
                </v:shape>
                <v:rect id="Rectangle 14519" o:spid="_x0000_s3441" style="position:absolute;left:17626;top:32559;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YY8UA&#10;AADeAAAADwAAAGRycy9kb3ducmV2LnhtbERPS2vCQBC+F/oflin0VjdKLS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VhjxQAAAN4AAAAPAAAAAAAAAAAAAAAAAJgCAABkcnMv&#10;ZG93bnJldi54bWxQSwUGAAAAAAQABAD1AAAAigMAAAAA&#10;" filled="f" stroked="f">
                  <v:textbox inset="0,0,0,0">
                    <w:txbxContent>
                      <w:p w14:paraId="220E24F1" w14:textId="77777777" w:rsidR="006E2FA2" w:rsidRDefault="006E2FA2">
                        <w:pPr>
                          <w:spacing w:after="160" w:line="259" w:lineRule="auto"/>
                          <w:ind w:left="0" w:firstLine="0"/>
                          <w:jc w:val="left"/>
                        </w:pPr>
                        <w:proofErr w:type="gramStart"/>
                        <w:r>
                          <w:rPr>
                            <w:color w:val="141414"/>
                            <w:w w:val="140"/>
                            <w:sz w:val="7"/>
                          </w:rPr>
                          <w:t>territory</w:t>
                        </w:r>
                        <w:proofErr w:type="gramEnd"/>
                      </w:p>
                    </w:txbxContent>
                  </v:textbox>
                </v:rect>
                <v:rect id="Rectangle 14520" o:spid="_x0000_s3442" style="position:absolute;left:17626;top:33067;width:319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7Q8cA&#10;AADeAAAADwAAAGRycy9kb3ducmV2LnhtbESPQWvCQBCF70L/wzKF3nRTqUWjq4hW9Gi1oN6G7JiE&#10;ZmdDdmvS/nrnUPA2w7x5732zRecqdaMmlJ4NvA4SUMSZtyXnBr6Om/4YVIjIFivPZOCXAizmT70Z&#10;pta3/Em3Q8yVmHBI0UARY51qHbKCHIaBr4nldvWNwyhrk2vbYCvmrtLDJHnXDkuWhAJrWhWUfR9+&#10;nIHtuF6ed/6vzauPy/a0P03Wx0k05uW5W05BReriQ/z/vbNS/200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XO0PHAAAA3gAAAA8AAAAAAAAAAAAAAAAAmAIAAGRy&#10;cy9kb3ducmV2LnhtbFBLBQYAAAAABAAEAPUAAACMAwAAAAA=&#10;" filled="f" stroked="f">
                  <v:textbox inset="0,0,0,0">
                    <w:txbxContent>
                      <w:p w14:paraId="4497EE0D" w14:textId="77777777" w:rsidR="006E2FA2" w:rsidRDefault="006E2FA2">
                        <w:pPr>
                          <w:spacing w:after="160" w:line="259" w:lineRule="auto"/>
                          <w:ind w:left="0" w:firstLine="0"/>
                          <w:jc w:val="left"/>
                        </w:pPr>
                        <w:proofErr w:type="gramStart"/>
                        <w:r>
                          <w:rPr>
                            <w:color w:val="141414"/>
                            <w:w w:val="125"/>
                            <w:sz w:val="7"/>
                          </w:rPr>
                          <w:t>borderline</w:t>
                        </w:r>
                        <w:proofErr w:type="gramEnd"/>
                      </w:p>
                    </w:txbxContent>
                  </v:textbox>
                </v:rect>
                <v:rect id="Rectangle 14521" o:spid="_x0000_s3443" style="position:absolute;left:20930;top:32559;width:415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e2MQA&#10;AADeAAAADwAAAGRycy9kb3ducmV2LnhtbERPS4vCMBC+C/sfwix401RR0WoUWRU9+lhw9zY0Y1u2&#10;mZQm2uqvN4Kwt/n4njNbNKYQN6pcbllBrxuBIE6szjlV8H3adMYgnEfWWFgmBXdysJh/tGYYa1vz&#10;gW5Hn4oQwi5GBZn3ZSylSzIy6Lq2JA7cxVYGfYBVKnWFdQg3hexH0UgazDk0ZFjSV0bJ3/FqFGzH&#10;5fJnZx91Wqx/t+f9ebI6TbxS7c9mOQXhqfH/4rd7p8P8wbDf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bntjEAAAA3gAAAA8AAAAAAAAAAAAAAAAAmAIAAGRycy9k&#10;b3ducmV2LnhtbFBLBQYAAAAABAAEAPUAAACJAwAAAAA=&#10;" filled="f" stroked="f">
                  <v:textbox inset="0,0,0,0">
                    <w:txbxContent>
                      <w:p w14:paraId="39E9FE90" w14:textId="77777777" w:rsidR="006E2FA2" w:rsidRDefault="006E2FA2">
                        <w:pPr>
                          <w:spacing w:after="160" w:line="259" w:lineRule="auto"/>
                          <w:ind w:left="0" w:firstLine="0"/>
                          <w:jc w:val="left"/>
                        </w:pPr>
                        <w:r>
                          <w:rPr>
                            <w:color w:val="141414"/>
                            <w:w w:val="126"/>
                            <w:sz w:val="7"/>
                          </w:rPr>
                          <w:t>AreaTerritory</w:t>
                        </w:r>
                      </w:p>
                    </w:txbxContent>
                  </v:textbox>
                </v:rect>
                <v:rect id="Rectangle 14522" o:spid="_x0000_s3444" style="position:absolute;left:20930;top:33067;width:319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Ar8UA&#10;AADeAAAADwAAAGRycy9kb3ducmV2LnhtbERPTWvCQBC9F/oflin01mwaqsToKlIVPVotpN6G7DQJ&#10;zc6G7Gpif31XEHqbx/uc2WIwjbhQ52rLCl6jGARxYXXNpYLP4+YlBeE8ssbGMim4koPF/PFhhpm2&#10;PX/Q5eBLEULYZaig8r7NpHRFRQZdZFviwH3bzqAPsCul7rAP4aaRSRyPpcGaQ0OFLb1XVPwczkbB&#10;Nm2XXzv725fN+rTN9/lkdZx4pZ6fhuUUhKfB/4vv7p0O89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QCvxQAAAN4AAAAPAAAAAAAAAAAAAAAAAJgCAABkcnMv&#10;ZG93bnJldi54bWxQSwUGAAAAAAQABAD1AAAAigMAAAAA&#10;" filled="f" stroked="f">
                  <v:textbox inset="0,0,0,0">
                    <w:txbxContent>
                      <w:p w14:paraId="4D0A7AA5" w14:textId="77777777" w:rsidR="006E2FA2" w:rsidRDefault="006E2FA2">
                        <w:pPr>
                          <w:spacing w:after="160" w:line="259" w:lineRule="auto"/>
                          <w:ind w:left="0" w:firstLine="0"/>
                          <w:jc w:val="left"/>
                        </w:pPr>
                        <w:r>
                          <w:rPr>
                            <w:color w:val="141414"/>
                            <w:w w:val="131"/>
                            <w:sz w:val="7"/>
                          </w:rPr>
                          <w:t>LineString</w:t>
                        </w:r>
                      </w:p>
                    </w:txbxContent>
                  </v:textbox>
                </v:rect>
                <v:rect id="Rectangle 19437" o:spid="_x0000_s3445" style="position:absolute;left:20930;top:33575;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0i8UA&#10;AADeAAAADwAAAGRycy9kb3ducmV2LnhtbERPTWvCQBC9C/0PyxR60422WBNdRVqLHlsV1NuQHZNg&#10;djZkVxP99a4g9DaP9zmTWWtKcaHaFZYV9HsRCOLU6oIzBdvNT3cEwnlkjaVlUnAlB7PpS2eCibYN&#10;/9Fl7TMRQtglqCD3vkqkdGlOBl3PVsSBO9raoA+wzqSusQnhppSDKBpKgwWHhhwr+sopPa3PRsFy&#10;VM33K3trsnJxWO5+d/H3JvZKvb228zEIT63/Fz/dKx3mxx/v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DSLxQAAAN4AAAAPAAAAAAAAAAAAAAAAAJgCAABkcnMv&#10;ZG93bnJldi54bWxQSwUGAAAAAAQABAD1AAAAigMAAAAA&#10;" filled="f" stroked="f">
                  <v:textbox inset="0,0,0,0">
                    <w:txbxContent>
                      <w:p w14:paraId="48C4344A" w14:textId="77777777" w:rsidR="006E2FA2" w:rsidRDefault="006E2FA2">
                        <w:pPr>
                          <w:spacing w:after="160" w:line="259" w:lineRule="auto"/>
                          <w:ind w:left="0" w:firstLine="0"/>
                          <w:jc w:val="left"/>
                        </w:pPr>
                        <w:proofErr w:type="gramStart"/>
                        <w:r>
                          <w:rPr>
                            <w:color w:val="141414"/>
                            <w:w w:val="146"/>
                            <w:sz w:val="7"/>
                          </w:rPr>
                          <w:t>float[</w:t>
                        </w:r>
                        <w:proofErr w:type="gramEnd"/>
                        <w:r>
                          <w:rPr>
                            <w:color w:val="141414"/>
                            <w:w w:val="146"/>
                            <w:sz w:val="7"/>
                          </w:rPr>
                          <w:t>0..1]</w:t>
                        </w:r>
                      </w:p>
                    </w:txbxContent>
                  </v:textbox>
                </v:rect>
                <v:rect id="Rectangle 19436" o:spid="_x0000_s3446" style="position:absolute;left:17626;top:33575;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REMUA&#10;AADeAAAADwAAAGRycy9kb3ducmV2LnhtbERPTWvCQBC9C/6HZQq96aZVJImuIlbRY9WC9TZkxySY&#10;nQ3ZrUn7612h4G0e73Nmi85U4kaNKy0reBtGIIgzq0vOFXwdN4MYhPPIGivLpOCXHCzm/d4MU21b&#10;3tPt4HMRQtilqKDwvk6ldFlBBt3Q1sSBu9jGoA+wyaVusA3hppLvUTSRBksODQXWtCooux5+jIJt&#10;XC+/d/avzav1eXv6PCUfx8Qr9frSLacgPHX+Kf5373SYn4xH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eJEQxQAAAN4AAAAPAAAAAAAAAAAAAAAAAJgCAABkcnMv&#10;ZG93bnJldi54bWxQSwUGAAAAAAQABAD1AAAAigMAAAAA&#10;" filled="f" stroked="f">
                  <v:textbox inset="0,0,0,0">
                    <w:txbxContent>
                      <w:p w14:paraId="4750815F" w14:textId="77777777" w:rsidR="006E2FA2" w:rsidRDefault="006E2FA2">
                        <w:pPr>
                          <w:spacing w:after="160" w:line="259" w:lineRule="auto"/>
                          <w:ind w:left="0" w:firstLine="0"/>
                          <w:jc w:val="left"/>
                        </w:pPr>
                        <w:proofErr w:type="gramStart"/>
                        <w:r>
                          <w:rPr>
                            <w:color w:val="141414"/>
                            <w:w w:val="132"/>
                            <w:sz w:val="7"/>
                          </w:rPr>
                          <w:t>certainty</w:t>
                        </w:r>
                        <w:proofErr w:type="gramEnd"/>
                      </w:p>
                    </w:txbxContent>
                  </v:textbox>
                </v:rect>
                <v:shape id="Shape 14524" o:spid="_x0000_s3447" style="position:absolute;left:26028;top:27435;width:7367;height:3302;visibility:visible;mso-wrap-style:square;v-text-anchor:top" coordsize="736688,3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uP8YA&#10;AADeAAAADwAAAGRycy9kb3ducmV2LnhtbERP22oCMRB9F/oPYQq+lJpVvLRbo4goiiCltoqPw2a6&#10;u3QzWTZR498boeDbHM51xtNgKnGmxpWWFXQ7CQjizOqScwU/38vXNxDOI2usLJOCKzmYTp5aY0y1&#10;vfAXnXc+FzGEXYoKCu/rVEqXFWTQdWxNHLlf2xj0ETa51A1eYripZC9JhtJgybGhwJrmBWV/u5NR&#10;sNoc0azDaH/cH0Yv74fFNnwGr1T7Ocw+QHgK/iH+d691nN8f9Ppwfyfe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ruP8YAAADeAAAADwAAAAAAAAAAAAAAAACYAgAAZHJz&#10;L2Rvd25yZXYueG1sUEsFBgAAAAAEAAQA9QAAAIsDAAAAAA==&#10;" path="m25403,l711285,v14067,,25403,11343,25403,25403l736688,304837v,14092,-11336,25403,-25403,25403l25403,330240c11336,330240,,318929,,304837l,25403c,11343,11336,,25403,xe" fillcolor="#ebebeb" strokecolor="#121212" strokeweight=".14114mm">
                  <v:stroke miterlimit="1" joinstyle="miter"/>
                  <v:path arrowok="t" textboxrect="0,0,736688,330240"/>
                </v:shape>
                <v:rect id="Rectangle 14525" o:spid="_x0000_s3448" style="position:absolute;left:27799;top:27578;width:511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Y28QA&#10;AADeAAAADwAAAGRycy9kb3ducmV2LnhtbERPS4vCMBC+C/6HMII3TVdW0WoU0RU9+lhw9zY0Y1u2&#10;mZQm2uqvN4Kwt/n4njNbNKYQN6pcblnBRz8CQZxYnXOq4Pu06Y1BOI+ssbBMCu7kYDFvt2YYa1vz&#10;gW5Hn4oQwi5GBZn3ZSylSzIy6Pq2JA7cxVYGfYBVKnWFdQg3hRxE0UgazDk0ZFjSKqPk73g1Crbj&#10;cvmzs486Lb5+t+f9ebI+TbxS3U6znILw1Ph/8du902H+53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gmNvEAAAA3gAAAA8AAAAAAAAAAAAAAAAAmAIAAGRycy9k&#10;b3ducmV2LnhtbFBLBQYAAAAABAAEAPUAAACJAwAAAAA=&#10;" filled="f" stroked="f">
                  <v:textbox inset="0,0,0,0">
                    <w:txbxContent>
                      <w:p w14:paraId="27AA1E38" w14:textId="77777777" w:rsidR="006E2FA2" w:rsidRDefault="006E2FA2">
                        <w:pPr>
                          <w:spacing w:after="160" w:line="259" w:lineRule="auto"/>
                          <w:ind w:left="0" w:firstLine="0"/>
                          <w:jc w:val="left"/>
                        </w:pPr>
                        <w:r>
                          <w:rPr>
                            <w:color w:val="121212"/>
                            <w:w w:val="121"/>
                            <w:sz w:val="10"/>
                          </w:rPr>
                          <w:t>AreaRelation</w:t>
                        </w:r>
                      </w:p>
                    </w:txbxContent>
                  </v:textbox>
                </v:rect>
                <v:shape id="Shape 14526" o:spid="_x0000_s3449" style="position:absolute;left:26028;top:28451;width:7367;height:0;visibility:visible;mso-wrap-style:square;v-text-anchor:top" coordsize="736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ZT8MA&#10;AADeAAAADwAAAGRycy9kb3ducmV2LnhtbERP32vCMBB+H/g/hBP2pql1k9EZRQRl6BDU+X40Z1rW&#10;XEoTbedfbwRhb/fx/bzpvLOVuFLjS8cKRsMEBHHudMlGwc9xNfgA4QOyxsoxKfgjD/NZ72WKmXYt&#10;7+l6CEbEEPYZKihCqDMpfV6QRT90NXHkzq6xGCJsjNQNtjHcVjJNkom0WHJsKLCmZUH57+FiFdy2&#10;45UxZ9OeTvhNOk02O7/eKPXa7xafIAJ14V/8dH/pOP/tPZ3A4514g5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qZT8MAAADeAAAADwAAAAAAAAAAAAAAAACYAgAAZHJzL2Rv&#10;d25yZXYueG1sUEsFBgAAAAAEAAQA9QAAAIgDAAAAAA==&#10;" path="m,l736688,e" filled="f" strokecolor="#121212" strokeweight=".14114mm">
                  <v:stroke miterlimit="1" joinstyle="miter"/>
                  <v:path arrowok="t" textboxrect="0,0,736688,0"/>
                </v:shape>
                <v:rect id="Rectangle 19426" o:spid="_x0000_s3450" style="position:absolute;left:26280;top:29003;width:415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EHzcQA&#10;AADeAAAADwAAAGRycy9kb3ducmV2LnhtbERPS4vCMBC+L+x/CLPgbU1XRGw1iqwuevQF6m1oxrbY&#10;TEqTtdVfbwTB23x8zxlPW1OKK9WusKzgpxuBIE6tLjhTsN/9fQ9BOI+ssbRMCm7kYDr5/Bhjom3D&#10;G7pufSZCCLsEFeTeV4mULs3JoOvaijhwZ1sb9AHWmdQ1NiHclLIXRQNpsODQkGNFvzmll+2/UbAc&#10;VrPjyt6brFyclof1IZ7vYq9U56udjUB4av1b/HKvdJgf9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hB83EAAAA3gAAAA8AAAAAAAAAAAAAAAAAmAIAAGRycy9k&#10;b3ducmV2LnhtbFBLBQYAAAAABAAEAPUAAACJAwAAAAA=&#10;" filled="f" stroked="f">
                  <v:textbox inset="0,0,0,0">
                    <w:txbxContent>
                      <w:p w14:paraId="36584086" w14:textId="77777777" w:rsidR="006E2FA2" w:rsidRDefault="006E2FA2">
                        <w:pPr>
                          <w:spacing w:after="160" w:line="259" w:lineRule="auto"/>
                          <w:ind w:left="0" w:firstLine="0"/>
                          <w:jc w:val="left"/>
                        </w:pPr>
                        <w:proofErr w:type="gramStart"/>
                        <w:r>
                          <w:rPr>
                            <w:w w:val="120"/>
                            <w:sz w:val="7"/>
                          </w:rPr>
                          <w:t>superordinate</w:t>
                        </w:r>
                        <w:proofErr w:type="gramEnd"/>
                      </w:p>
                    </w:txbxContent>
                  </v:textbox>
                </v:rect>
                <v:rect id="Rectangle 19427" o:spid="_x0000_s3451" style="position:absolute;left:30347;top:29003;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iVsUA&#10;AADeAAAADwAAAGRycy9kb3ducmV2LnhtbERPTWvCQBC9C/6HZQredFORamJWEVvRY9VC6m3ITpPQ&#10;7GzIribtr+8WBG/zeJ+TrntTixu1rrKs4HkSgSDOra64UPBx3o0XIJxH1lhbJgU/5GC9Gg5STLTt&#10;+Ei3ky9ECGGXoILS+yaR0uUlGXQT2xAH7su2Bn2AbSF1i10IN7WcRtGLNFhxaCixoW1J+ffpahTs&#10;F83m82B/u6J+u+yz9yx+PcdeqdFTv1mC8NT7h/juPugwP55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7aJWxQAAAN4AAAAPAAAAAAAAAAAAAAAAAJgCAABkcnMv&#10;ZG93bnJldi54bWxQSwUGAAAAAAQABAD1AAAAigMAAAAA&#10;" filled="f" stroked="f">
                  <v:textbox inset="0,0,0,0">
                    <w:txbxContent>
                      <w:p w14:paraId="6C7F6FC7" w14:textId="77777777" w:rsidR="006E2FA2" w:rsidRDefault="006E2FA2">
                        <w:pPr>
                          <w:spacing w:after="160" w:line="259" w:lineRule="auto"/>
                          <w:ind w:left="0" w:firstLine="0"/>
                          <w:jc w:val="left"/>
                        </w:pPr>
                        <w:r>
                          <w:rPr>
                            <w:w w:val="112"/>
                            <w:sz w:val="7"/>
                          </w:rPr>
                          <w:t>Area</w:t>
                        </w:r>
                      </w:p>
                    </w:txbxContent>
                  </v:textbox>
                </v:rect>
                <v:rect id="Rectangle 14528" o:spid="_x0000_s3452" style="position:absolute;left:26280;top:29511;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3RccA&#10;AADeAAAADwAAAGRycy9kb3ducmV2LnhtbESPQWvCQBCF70L/wzKF3nRTqUWjq4hW9Gi1oN6G7JiE&#10;ZmdDdmvS/nrnUPA2w3vz3jezRecqdaMmlJ4NvA4SUMSZtyXnBr6Om/4YVIjIFivPZOCXAizmT70Z&#10;pta3/Em3Q8yVhHBI0UARY51qHbKCHIaBr4lFu/rGYZS1ybVtsJVwV+lhkrxrhyVLQ4E1rQrKvg8/&#10;zsB2XC/PO//X5tXHZXvanybr4yQa8/LcLaegInXxYf6/3lnBfxsN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N0XHAAAA3gAAAA8AAAAAAAAAAAAAAAAAmAIAAGRy&#10;cy9kb3ducmV2LnhtbFBLBQYAAAAABAAEAPUAAACMAwAAAAA=&#10;" filled="f" stroked="f">
                  <v:textbox inset="0,0,0,0">
                    <w:txbxContent>
                      <w:p w14:paraId="69E9D5BF" w14:textId="77777777" w:rsidR="006E2FA2" w:rsidRDefault="006E2FA2">
                        <w:pPr>
                          <w:spacing w:after="160" w:line="259" w:lineRule="auto"/>
                          <w:ind w:left="0" w:firstLine="0"/>
                          <w:jc w:val="left"/>
                        </w:pPr>
                        <w:proofErr w:type="gramStart"/>
                        <w:r>
                          <w:rPr>
                            <w:w w:val="119"/>
                            <w:sz w:val="7"/>
                          </w:rPr>
                          <w:t>subordinate</w:t>
                        </w:r>
                        <w:proofErr w:type="gramEnd"/>
                      </w:p>
                    </w:txbxContent>
                  </v:textbox>
                </v:rect>
                <v:rect id="Rectangle 14529" o:spid="_x0000_s3453" style="position:absolute;left:26280;top:30019;width:255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2S3sUA&#10;AADeAAAADwAAAGRycy9kb3ducmV2LnhtbERPTWvCQBC9C/6HZQredFOx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ZLexQAAAN4AAAAPAAAAAAAAAAAAAAAAAJgCAABkcnMv&#10;ZG93bnJldi54bWxQSwUGAAAAAAQABAD1AAAAigMAAAAA&#10;" filled="f" stroked="f">
                  <v:textbox inset="0,0,0,0">
                    <w:txbxContent>
                      <w:p w14:paraId="581527CF" w14:textId="77777777" w:rsidR="006E2FA2" w:rsidRDefault="006E2FA2">
                        <w:pPr>
                          <w:spacing w:after="160" w:line="259" w:lineRule="auto"/>
                          <w:ind w:left="0" w:firstLine="0"/>
                          <w:jc w:val="left"/>
                        </w:pPr>
                        <w:proofErr w:type="gramStart"/>
                        <w:r>
                          <w:rPr>
                            <w:w w:val="102"/>
                            <w:sz w:val="7"/>
                          </w:rPr>
                          <w:t>autonomy</w:t>
                        </w:r>
                        <w:proofErr w:type="gramEnd"/>
                      </w:p>
                    </w:txbxContent>
                  </v:textbox>
                </v:rect>
                <v:rect id="Rectangle 14530" o:spid="_x0000_s3454" style="position:absolute;left:30346;top:29511;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tns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f/yOhI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q2eyAAAAN4AAAAPAAAAAAAAAAAAAAAAAJgCAABk&#10;cnMvZG93bnJldi54bWxQSwUGAAAAAAQABAD1AAAAjQMAAAAA&#10;" filled="f" stroked="f">
                  <v:textbox inset="0,0,0,0">
                    <w:txbxContent>
                      <w:p w14:paraId="5DE92302" w14:textId="77777777" w:rsidR="006E2FA2" w:rsidRDefault="006E2FA2">
                        <w:pPr>
                          <w:spacing w:after="160" w:line="259" w:lineRule="auto"/>
                          <w:ind w:left="0" w:firstLine="0"/>
                          <w:jc w:val="left"/>
                        </w:pPr>
                        <w:r>
                          <w:rPr>
                            <w:w w:val="112"/>
                            <w:sz w:val="7"/>
                          </w:rPr>
                          <w:t>Area</w:t>
                        </w:r>
                      </w:p>
                    </w:txbxContent>
                  </v:textbox>
                </v:rect>
                <v:rect id="Rectangle 14531" o:spid="_x0000_s3455" style="position:absolute;left:30346;top:30019;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BcYA&#10;AADeAAAADwAAAGRycy9kb3ducmV2LnhtbERPTWvCQBC9F/oflin0VjdaKxpdRdpKctQoqLchOybB&#10;7GzIbk3aX98tFLzN433OYtWbWtyodZVlBcNBBII4t7riQsFhv3mZgnAeWWNtmRR8k4PV8vFhgbG2&#10;He/olvlChBB2MSoovW9iKV1ekkE3sA1x4C62NegDbAupW+xCuKnlKIom0mDFoaHEht5Lyq/Zl1GQ&#10;TJv1KbU/XVF/npPj9jj72M+8Us9P/XoOwlPv7+J/d6rD/PHb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IBcYAAADeAAAADwAAAAAAAAAAAAAAAACYAgAAZHJz&#10;L2Rvd25yZXYueG1sUEsFBgAAAAAEAAQA9QAAAIsDAAAAAA==&#10;" filled="f" stroked="f">
                  <v:textbox inset="0,0,0,0">
                    <w:txbxContent>
                      <w:p w14:paraId="5D0BB758" w14:textId="77777777" w:rsidR="006E2FA2" w:rsidRDefault="006E2FA2">
                        <w:pPr>
                          <w:spacing w:after="160" w:line="259" w:lineRule="auto"/>
                          <w:ind w:left="0" w:firstLine="0"/>
                          <w:jc w:val="left"/>
                        </w:pPr>
                        <w:proofErr w:type="gramStart"/>
                        <w:r>
                          <w:rPr>
                            <w:w w:val="146"/>
                            <w:sz w:val="7"/>
                          </w:rPr>
                          <w:t>float[</w:t>
                        </w:r>
                        <w:proofErr w:type="gramEnd"/>
                        <w:r>
                          <w:rPr>
                            <w:w w:val="146"/>
                            <w:sz w:val="7"/>
                          </w:rPr>
                          <w:t>0..1]</w:t>
                        </w:r>
                      </w:p>
                    </w:txbxContent>
                  </v:textbox>
                </v:rect>
                <v:shape id="Shape 14532" o:spid="_x0000_s3456" style="position:absolute;left:34919;top:27435;width:7367;height:2794;visibility:visible;mso-wrap-style:square;v-text-anchor:top" coordsize="736688,27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fxMIA&#10;AADeAAAADwAAAGRycy9kb3ducmV2LnhtbERPS2vCQBC+C/0PyxR6M5taDRJdpQaqvRpbz0N28sDs&#10;bMxuNf77riB4m4/vOcv1YFpxod41lhW8RzEI4sLqhisFP4ev8RyE88gaW8uk4EYO1quX0RJTba+8&#10;p0vuKxFC2KWooPa+S6V0RU0GXWQ74sCVtjfoA+wrqXu8hnDTykkcJ9Jgw6Ghxo6ymopT/mcUdPP4&#10;N/PHTe5Kc06GXXVMymyr1Nvr8LkA4WnwT/HD/a3D/OnsYwL3d8IN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J/EwgAAAN4AAAAPAAAAAAAAAAAAAAAAAJgCAABkcnMvZG93&#10;bnJldi54bWxQSwUGAAAAAAQABAD1AAAAhwMAAAAA&#10;" path="m25403,l711285,v14067,,25403,11343,25403,25403l736688,254031v,14092,-11336,25403,-25403,25403l25403,279434c11336,279434,,268123,,254031l,25403c,11343,11336,,25403,xe" fillcolor="#ebebeb" strokecolor="#121212" strokeweight=".14114mm">
                  <v:stroke miterlimit="1" joinstyle="miter"/>
                  <v:path arrowok="t" textboxrect="0,0,736688,279434"/>
                </v:shape>
                <v:rect id="Rectangle 14533" o:spid="_x0000_s3457" style="position:absolute;left:36210;top:27578;width:639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z6cQA&#10;AADeAAAADwAAAGRycy9kb3ducmV2LnhtbERPTWvCQBC9C/6HZQRvulGraHQV0RY9WhXU25Adk2B2&#10;NmS3Ju2v7xaE3ubxPmexakwhnlS53LKCQT8CQZxYnXOq4Hz66E1BOI+ssbBMCr7JwWrZbi0w1rbm&#10;T3oefSpCCLsYFWTel7GULsnIoOvbkjhwd1sZ9AFWqdQV1iHcFHIYRRNpMOfQkGFJm4ySx/HLKNhN&#10;y/V1b3/qtHi/7S6Hy2x7mnmlup1mPQfhqfH/4pd7r8P8t/Fo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M+nEAAAA3gAAAA8AAAAAAAAAAAAAAAAAmAIAAGRycy9k&#10;b3ducmV2LnhtbFBLBQYAAAAABAAEAPUAAACJAwAAAAA=&#10;" filled="f" stroked="f">
                  <v:textbox inset="0,0,0,0">
                    <w:txbxContent>
                      <w:p w14:paraId="0EA6867A" w14:textId="77777777" w:rsidR="006E2FA2" w:rsidRDefault="006E2FA2">
                        <w:pPr>
                          <w:spacing w:after="160" w:line="259" w:lineRule="auto"/>
                          <w:ind w:left="0" w:firstLine="0"/>
                          <w:jc w:val="left"/>
                        </w:pPr>
                        <w:r>
                          <w:rPr>
                            <w:color w:val="121212"/>
                            <w:w w:val="118"/>
                            <w:sz w:val="10"/>
                          </w:rPr>
                          <w:t>AreaRecognition</w:t>
                        </w:r>
                      </w:p>
                    </w:txbxContent>
                  </v:textbox>
                </v:rect>
                <v:shape id="Shape 14534" o:spid="_x0000_s3458" style="position:absolute;left:34919;top:28451;width:7367;height:0;visibility:visible;mso-wrap-style:square;v-text-anchor:top" coordsize="736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00fsMA&#10;AADeAAAADwAAAGRycy9kb3ducmV2LnhtbERP32vCMBB+F/wfwg1803TqZFSjyEARHYPV+X40Z1ps&#10;LqXJbN1fvwiCb/fx/bzFqrOVuFLjS8cKXkcJCOLc6ZKNgp/jZvgOwgdkjZVjUnAjD6tlv7fAVLuW&#10;v+maBSNiCPsUFRQh1KmUPi/Ioh+5mjhyZ9dYDBE2RuoG2xhuKzlOkpm0WHJsKLCmj4LyS/ZrFfwd&#10;JhtjzqY9nfCT9DjZf/ntXqnBS7eegwjUhaf44d7pOH/6NpnC/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00fsMAAADeAAAADwAAAAAAAAAAAAAAAACYAgAAZHJzL2Rv&#10;d25yZXYueG1sUEsFBgAAAAAEAAQA9QAAAIgDAAAAAA==&#10;" path="m,l736688,e" filled="f" strokecolor="#121212" strokeweight=".14114mm">
                  <v:stroke miterlimit="1" joinstyle="miter"/>
                  <v:path arrowok="t" textboxrect="0,0,736688,0"/>
                </v:shape>
                <v:rect id="Rectangle 19429" o:spid="_x0000_s3459" style="position:absolute;left:39237;top:29003;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v8MA&#10;AADeAAAADwAAAGRycy9kb3ducmV2LnhtbERPTYvCMBC9L/gfwgh7W1NFxFajiK7o0VVBvQ3N2Bab&#10;SWmytuuvNwuCt3m8z5nOW1OKO9WusKyg34tAEKdWF5wpOB7WX2MQziNrLC2Tgj9yMJ91PqaYaNvw&#10;D933PhMhhF2CCnLvq0RKl+Zk0PVsRRy4q60N+gDrTOoamxBuSjmIopE0WHBoyLGiZU7pbf9rFGzG&#10;1eK8tY8mK78vm9PuFK8OsVfqs9suJiA8tf4tfrm3OsyPh4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Tv8MAAADeAAAADwAAAAAAAAAAAAAAAACYAgAAZHJzL2Rv&#10;d25yZXYueG1sUEsFBgAAAAAEAAQA9QAAAIgDAAAAAA==&#10;" filled="f" stroked="f">
                  <v:textbox inset="0,0,0,0">
                    <w:txbxContent>
                      <w:p w14:paraId="7C4A3289" w14:textId="77777777" w:rsidR="006E2FA2" w:rsidRDefault="006E2FA2">
                        <w:pPr>
                          <w:spacing w:after="160" w:line="259" w:lineRule="auto"/>
                          <w:ind w:left="0" w:firstLine="0"/>
                          <w:jc w:val="left"/>
                        </w:pPr>
                        <w:r>
                          <w:rPr>
                            <w:w w:val="112"/>
                            <w:sz w:val="7"/>
                          </w:rPr>
                          <w:t>Area</w:t>
                        </w:r>
                      </w:p>
                    </w:txbxContent>
                  </v:textbox>
                </v:rect>
                <v:rect id="Rectangle 19428" o:spid="_x0000_s3460" style="position:absolute;left:35171;top:29003;width:223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2JMcA&#10;AADeAAAADwAAAGRycy9kb3ducmV2LnhtbESPT2vCQBDF74LfYRmhN90opZjoKtI/6NFqQb0N2TEJ&#10;ZmdDdmvSfnrnUOhthvfmvd8s172r1Z3aUHk2MJ0koIhzbysuDHwdP8ZzUCEiW6w9k4EfCrBeDQdL&#10;zKzv+JPuh1goCeGQoYEyxibTOuQlOQwT3xCLdvWtwyhrW2jbYifhrtazJHnRDiuWhhIbei0pvx2+&#10;nYHtvNmcd/63K+r3y/a0P6VvxzQa8zTqNwtQkfr4b/673lnBT59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yNiTHAAAA3gAAAA8AAAAAAAAAAAAAAAAAmAIAAGRy&#10;cy9kb3ducmV2LnhtbFBLBQYAAAAABAAEAPUAAACMAwAAAAA=&#10;" filled="f" stroked="f">
                  <v:textbox inset="0,0,0,0">
                    <w:txbxContent>
                      <w:p w14:paraId="18C6CF8A" w14:textId="77777777" w:rsidR="006E2FA2" w:rsidRDefault="006E2FA2">
                        <w:pPr>
                          <w:spacing w:after="160" w:line="259" w:lineRule="auto"/>
                          <w:ind w:left="0" w:firstLine="0"/>
                          <w:jc w:val="left"/>
                        </w:pPr>
                        <w:r>
                          <w:rPr>
                            <w:w w:val="116"/>
                            <w:sz w:val="7"/>
                          </w:rPr>
                          <w:t>party_A</w:t>
                        </w:r>
                      </w:p>
                    </w:txbxContent>
                  </v:textbox>
                </v:rect>
                <v:rect id="Rectangle 19433" o:spid="_x0000_s3461" style="position:absolute;left:39237;top:29511;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yiMUA&#10;AADeAAAADwAAAGRycy9kb3ducmV2LnhtbERPS2vCQBC+F/oflhF6qxurFBOzirQVPfoopN6G7DQJ&#10;zc6G7Gqiv94VCt7m43tOuuhNLc7UusqygtEwAkGcW11xoeD7sHqdgnAeWWNtmRRcyMFi/vyUYqJt&#10;xzs6730hQgi7BBWU3jeJlC4vyaAb2oY4cL+2NegDbAupW+xCuKnlWxS9S4MVh4YSG/ooKf/bn4yC&#10;9bRZ/mzstSvqr+M622bx5yH2Sr0M+uUMhKfeP8T/7o0O8+PJ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zKIxQAAAN4AAAAPAAAAAAAAAAAAAAAAAJgCAABkcnMv&#10;ZG93bnJldi54bWxQSwUGAAAAAAQABAD1AAAAigMAAAAA&#10;" filled="f" stroked="f">
                  <v:textbox inset="0,0,0,0">
                    <w:txbxContent>
                      <w:p w14:paraId="16BB54AA" w14:textId="77777777" w:rsidR="006E2FA2" w:rsidRDefault="006E2FA2">
                        <w:pPr>
                          <w:spacing w:after="160" w:line="259" w:lineRule="auto"/>
                          <w:ind w:left="0" w:firstLine="0"/>
                          <w:jc w:val="left"/>
                        </w:pPr>
                        <w:r>
                          <w:rPr>
                            <w:w w:val="112"/>
                            <w:sz w:val="7"/>
                          </w:rPr>
                          <w:t>Area</w:t>
                        </w:r>
                      </w:p>
                    </w:txbxContent>
                  </v:textbox>
                </v:rect>
                <v:rect id="Rectangle 19432" o:spid="_x0000_s3462" style="position:absolute;left:35171;top:29511;width:223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XE8UA&#10;AADeAAAADwAAAGRycy9kb3ducmV2LnhtbERPTWvCQBC9C/6HZQredFMtYmJWEVvRY9VC6m3ITpPQ&#10;7GzIribtr+8WBG/zeJ+TrntTixu1rrKs4HkSgSDOra64UPBx3o0XIJxH1lhbJgU/5GC9Gg5STLTt&#10;+Ei3ky9ECGGXoILS+yaR0uUlGXQT2xAH7su2Bn2AbSF1i10IN7WcRtFcGqw4NJTY0Lak/Pt0NQr2&#10;i2bzebC/XVG/XfbZexa/nmOv1Oip3yxBeOr9Q3x3H3SYH7/M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5cTxQAAAN4AAAAPAAAAAAAAAAAAAAAAAJgCAABkcnMv&#10;ZG93bnJldi54bWxQSwUGAAAAAAQABAD1AAAAigMAAAAA&#10;" filled="f" stroked="f">
                  <v:textbox inset="0,0,0,0">
                    <w:txbxContent>
                      <w:p w14:paraId="78221548" w14:textId="77777777" w:rsidR="006E2FA2" w:rsidRDefault="006E2FA2">
                        <w:pPr>
                          <w:spacing w:after="160" w:line="259" w:lineRule="auto"/>
                          <w:ind w:left="0" w:firstLine="0"/>
                          <w:jc w:val="left"/>
                        </w:pPr>
                        <w:r>
                          <w:rPr>
                            <w:w w:val="117"/>
                            <w:sz w:val="7"/>
                          </w:rPr>
                          <w:t>party_B</w:t>
                        </w:r>
                      </w:p>
                    </w:txbxContent>
                  </v:textbox>
                </v:rect>
                <v:shape id="Shape 14537" o:spid="_x0000_s3463" style="position:absolute;left:8637;top:27435;width:7366;height:2286;visibility:visible;mso-wrap-style:square;v-text-anchor:top" coordsize="736688,22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BR0MEA&#10;AADeAAAADwAAAGRycy9kb3ducmV2LnhtbERPS4vCMBC+C/6HMMLeNHV9rHSbShEW9qoWvA7N2BSb&#10;SWmirf9+syB4m4/vOdl+tK14UO8bxwqWiwQEceV0w7WC8vwz34HwAVlj65gUPMnDPp9OMky1G/hI&#10;j1OoRQxhn6ICE0KXSukrQxb9wnXEkbu63mKIsK+l7nGI4baVn0mylRYbjg0GOzoYqm6nu1Wwq1cD&#10;lkXRbV24DpfEHUpzfyr1MRuLbxCBxvAWv9y/Os5fb1Zf8P9OvEH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gUdDBAAAA3gAAAA8AAAAAAAAAAAAAAAAAmAIAAGRycy9kb3du&#10;cmV2LnhtbFBLBQYAAAAABAAEAPUAAACGAwAAAAA=&#10;" path="m25403,l711285,v14093,,25403,11343,25403,25403l736688,203225v,14092,-11310,25403,-25403,25403l25403,228628c11343,228628,,217317,,203225l,25403c,11343,11343,,25403,xe" fillcolor="#ebebeb" strokecolor="#121212" strokeweight=".14114mm">
                  <v:stroke miterlimit="1" joinstyle="miter"/>
                  <v:path arrowok="t" textboxrect="0,0,736688,228628"/>
                </v:shape>
                <v:rect id="Rectangle 14538" o:spid="_x0000_s3464" style="position:absolute;left:11049;top:27578;width:3408;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hmM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L+8j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OKGYyAAAAN4AAAAPAAAAAAAAAAAAAAAAAJgCAABk&#10;cnMvZG93bnJldi54bWxQSwUGAAAAAAQABAD1AAAAjQMAAAAA&#10;" filled="f" stroked="f">
                  <v:textbox inset="0,0,0,0">
                    <w:txbxContent>
                      <w:p w14:paraId="1EC57F36" w14:textId="77777777" w:rsidR="006E2FA2" w:rsidRDefault="006E2FA2">
                        <w:pPr>
                          <w:spacing w:after="160" w:line="259" w:lineRule="auto"/>
                          <w:ind w:left="0" w:firstLine="0"/>
                          <w:jc w:val="left"/>
                        </w:pPr>
                        <w:r>
                          <w:rPr>
                            <w:color w:val="121212"/>
                            <w:w w:val="98"/>
                            <w:sz w:val="10"/>
                          </w:rPr>
                          <w:t>AreaName</w:t>
                        </w:r>
                      </w:p>
                    </w:txbxContent>
                  </v:textbox>
                </v:rect>
                <v:shape id="Shape 14539" o:spid="_x0000_s3465" style="position:absolute;left:8637;top:28451;width:7366;height:0;visibility:visible;mso-wrap-style:square;v-text-anchor:top" coordsize="7366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yb4MMA&#10;AADeAAAADwAAAGRycy9kb3ducmV2LnhtbERP22oCMRB9L/gPYQTfalZtRVejiKAULQVv78NmzC5u&#10;Jssmutt+vSkU+jaHc535srWleFDtC8cKBv0EBHHmdMFGwfm0eZ2A8AFZY+mYFHyTh+Wi8zLHVLuG&#10;D/Q4BiNiCPsUFeQhVKmUPsvJou+7ijhyV1dbDBHWRuoamxhuSzlMkrG0WHBsyLGidU7Z7Xi3Cn72&#10;o40xV9NcLvhJepjsvvx2p1Sv265mIAK14V/85/7Qcf7b+2gKv+/EG+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yb4MMAAADeAAAADwAAAAAAAAAAAAAAAACYAgAAZHJzL2Rv&#10;d25yZXYueG1sUEsFBgAAAAAEAAQA9QAAAIgDAAAAAA==&#10;" path="m,l736688,e" filled="f" strokecolor="#121212" strokeweight=".14114mm">
                  <v:stroke miterlimit="1" joinstyle="miter"/>
                  <v:path arrowok="t" textboxrect="0,0,736688,0"/>
                </v:shape>
                <v:rect id="Rectangle 19424" o:spid="_x0000_s3466" style="position:absolute;left:8889;top:29003;width:319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88IcQA&#10;AADeAAAADwAAAGRycy9kb3ducmV2LnhtbERPTYvCMBC9C/6HMMLeNFVEbDWKuCt6dFVQb0MztsVm&#10;Uppou/56s7Cwt3m8z5kvW1OKJ9WusKxgOIhAEKdWF5wpOB03/SkI55E1lpZJwQ85WC66nTkm2jb8&#10;Tc+Dz0QIYZeggtz7KpHSpTkZdANbEQfuZmuDPsA6k7rGJoSbUo6iaCINFhwacqxonVN6PzyMgu20&#10;Wl129tVk5dd1e96f489j7JX66LWrGQhPrf8X/7l3OsyP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PCHEAAAA3gAAAA8AAAAAAAAAAAAAAAAAmAIAAGRycy9k&#10;b3ducmV2LnhtbFBLBQYAAAAABAAEAPUAAACJAwAAAAA=&#10;" filled="f" stroked="f">
                  <v:textbox inset="0,0,0,0">
                    <w:txbxContent>
                      <w:p w14:paraId="45484A34" w14:textId="77777777" w:rsidR="006E2FA2" w:rsidRDefault="006E2FA2">
                        <w:pPr>
                          <w:spacing w:after="160" w:line="259" w:lineRule="auto"/>
                          <w:ind w:left="0" w:firstLine="0"/>
                          <w:jc w:val="left"/>
                        </w:pPr>
                        <w:r>
                          <w:rPr>
                            <w:w w:val="107"/>
                            <w:sz w:val="7"/>
                          </w:rPr>
                          <w:t>short_name</w:t>
                        </w:r>
                      </w:p>
                    </w:txbxContent>
                  </v:textbox>
                </v:rect>
                <v:rect id="Rectangle 19425" o:spid="_x0000_s3467" style="position:absolute;left:12955;top:29003;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OZusUA&#10;AADeAAAADwAAAGRycy9kb3ducmV2LnhtbERPTWvCQBC9C/6HZQredFOxYmJWEVvRY9VC6m3ITpPQ&#10;7GzIribtr+8WBG/zeJ+TrntTixu1rrKs4HkSgSDOra64UPBx3o0XIJxH1lhbJgU/5GC9Gg5STLTt&#10;+Ei3ky9ECGGXoILS+yaR0uUlGXQT2xAH7su2Bn2AbSF1i10IN7WcRtFcGqw4NJTY0Lak/Pt0NQr2&#10;i2bzebC/XVG/XfbZexa/nmOv1Oip3yxBeOr9Q3x3H3SYH8+m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5m6xQAAAN4AAAAPAAAAAAAAAAAAAAAAAJgCAABkcnMv&#10;ZG93bnJldi54bWxQSwUGAAAAAAQABAD1AAAAigMAAAAA&#10;" filled="f" stroked="f">
                  <v:textbox inset="0,0,0,0">
                    <w:txbxContent>
                      <w:p w14:paraId="7C44E706" w14:textId="77777777" w:rsidR="006E2FA2" w:rsidRDefault="006E2FA2">
                        <w:pPr>
                          <w:spacing w:after="160" w:line="259" w:lineRule="auto"/>
                          <w:ind w:left="0" w:firstLine="0"/>
                          <w:jc w:val="left"/>
                        </w:pPr>
                        <w:r>
                          <w:rPr>
                            <w:w w:val="123"/>
                            <w:sz w:val="7"/>
                          </w:rPr>
                          <w:t>Multilang</w:t>
                        </w:r>
                      </w:p>
                    </w:txbxContent>
                  </v:textbox>
                </v:rect>
                <v:shape id="Shape 14541" o:spid="_x0000_s3468" style="position:absolute;top:27435;width:7366;height:3302;visibility:visible;mso-wrap-style:square;v-text-anchor:top" coordsize="736689,3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FwsQA&#10;AADeAAAADwAAAGRycy9kb3ducmV2LnhtbERPTWvCQBC9F/oflil4Ed2k2CLRTahCIDepkYK3ITvN&#10;ps3OhuxW4793C4Xe5vE+Z1tMthcXGn3nWEG6TEAQN0533Co41eViDcIHZI29Y1JwIw9F/viwxUy7&#10;K7/T5RhaEUPYZ6jAhDBkUvrGkEW/dANx5D7daDFEOLZSj3iN4baXz0nyKi12HBsMDrQ31Hwff6yC&#10;Q1eVDZqz/JD1vNp9lek096VSs6fpbQMi0BT+xX/uSsf5q5dVCr/vxB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bxcLEAAAA3gAAAA8AAAAAAAAAAAAAAAAAmAIAAGRycy9k&#10;b3ducmV2LnhtbFBLBQYAAAAABAAEAPUAAACJAwAAAAA=&#10;" path="m25403,l711285,v14093,,25404,11343,25404,25403l736689,304837v,14092,-11311,25403,-25404,25403l25403,330240c11343,330240,,318929,,304837l,25403c,11343,11343,,25403,xe" fillcolor="#ebebeb" strokecolor="#121212" strokeweight=".14114mm">
                  <v:stroke miterlimit="1" joinstyle="miter"/>
                  <v:path arrowok="t" textboxrect="0,0,736689,330240"/>
                </v:shape>
                <v:rect id="Rectangle 14542" o:spid="_x0000_s3469" style="position:absolute;left:2091;top:27578;width:42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blD8QA&#10;AADeAAAADwAAAGRycy9kb3ducmV2LnhtbERPS4vCMBC+L/gfwgje1lTRRatRZFfRo48F9TY0Y1ts&#10;JqWJtvrrjbCwt/n4njOdN6YQd6pcbllBrxuBIE6szjlV8HtYfY5AOI+ssbBMCh7kYD5rfUwx1rbm&#10;Hd33PhUhhF2MCjLvy1hKl2Rk0HVtSRy4i60M+gCrVOoK6xBuCtmPoi9pMOfQkGFJ3xkl1/3NKFiP&#10;ysVpY591WizP6+P2OP45jL1SnXazmIDw1Ph/8Z97o8P8wX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5Q/EAAAA3gAAAA8AAAAAAAAAAAAAAAAAmAIAAGRycy9k&#10;b3ducmV2LnhtbFBLBQYAAAAABAAEAPUAAACJAwAAAAA=&#10;" filled="f" stroked="f">
                  <v:textbox inset="0,0,0,0">
                    <w:txbxContent>
                      <w:p w14:paraId="49EA8E90" w14:textId="77777777" w:rsidR="006E2FA2" w:rsidRDefault="006E2FA2">
                        <w:pPr>
                          <w:spacing w:after="160" w:line="259" w:lineRule="auto"/>
                          <w:ind w:left="0" w:firstLine="0"/>
                          <w:jc w:val="left"/>
                        </w:pPr>
                        <w:r>
                          <w:rPr>
                            <w:color w:val="121212"/>
                            <w:w w:val="120"/>
                            <w:sz w:val="10"/>
                          </w:rPr>
                          <w:t>AreaStatus</w:t>
                        </w:r>
                      </w:p>
                    </w:txbxContent>
                  </v:textbox>
                </v:rect>
                <v:shape id="Shape 14543" o:spid="_x0000_s3470" style="position:absolute;top:28451;width:7366;height:0;visibility:visible;mso-wrap-style:square;v-text-anchor:top" coordsize="736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kfucUA&#10;AADeAAAADwAAAGRycy9kb3ducmV2LnhtbERPS2sCMRC+C/0PYQpepGZ9tMrWKEWUFnrqKsXjsJlu&#10;lm4mcRN1/fdNQfA2H99zFqvONuJMbagdKxgNMxDEpdM1Vwr2u+3THESIyBobx6TgSgFWy4feAnPt&#10;LvxF5yJWIoVwyFGBidHnUobSkMUwdJ44cT+utRgTbCupW7ykcNvIcZa9SIs1pwaDntaGyt/iZBUc&#10;94frYDPr/Gh3WH9/Go/43hyV6j92b68gInXxLr65P3SaP32eTuD/nXS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R+5xQAAAN4AAAAPAAAAAAAAAAAAAAAAAJgCAABkcnMv&#10;ZG93bnJldi54bWxQSwUGAAAAAAQABAD1AAAAigMAAAAA&#10;" path="m,l736689,e" filled="f" strokecolor="#121212" strokeweight=".14114mm">
                  <v:stroke miterlimit="1" joinstyle="miter"/>
                  <v:path arrowok="t" textboxrect="0,0,736689,0"/>
                </v:shape>
                <v:rect id="Rectangle 19423" o:spid="_x0000_s3471" style="position:absolute;left:5080;top:29003;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kVcUA&#10;AADeAAAADwAAAGRycy9kb3ducmV2LnhtbERPTWvCQBC9C/6HZQredFMtYmJWEVvRY9VC6m3ITpPQ&#10;7GzIribtr+8WBG/zeJ+TrntTixu1rrKs4HkSgSDOra64UPBx3o0XIJxH1lhbJgU/5GC9Gg5STLTt&#10;+Ei3ky9ECGGXoILS+yaR0uUlGXQT2xAH7su2Bn2AbSF1i10IN7WcRtFcGqw4NJTY0Lak/Pt0NQr2&#10;i2bzebC/XVG/XfbZexa/nmOv1Oip3yxBeOr9Q3x3H3SYH79M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1qRVxQAAAN4AAAAPAAAAAAAAAAAAAAAAAJgCAABkcnMv&#10;ZG93bnJldi54bWxQSwUGAAAAAAQABAD1AAAAigMAAAAA&#10;" filled="f" stroked="f">
                  <v:textbox inset="0,0,0,0">
                    <w:txbxContent>
                      <w:p w14:paraId="36B4B730" w14:textId="77777777" w:rsidR="006E2FA2" w:rsidRDefault="006E2FA2">
                        <w:pPr>
                          <w:spacing w:after="160" w:line="259" w:lineRule="auto"/>
                          <w:ind w:left="0" w:firstLine="0"/>
                          <w:jc w:val="left"/>
                        </w:pPr>
                        <w:proofErr w:type="gramStart"/>
                        <w:r>
                          <w:rPr>
                            <w:w w:val="117"/>
                            <w:sz w:val="7"/>
                          </w:rPr>
                          <w:t>bool</w:t>
                        </w:r>
                        <w:proofErr w:type="gramEnd"/>
                      </w:p>
                    </w:txbxContent>
                  </v:textbox>
                </v:rect>
                <v:rect id="Rectangle 19422" o:spid="_x0000_s3472" style="position:absolute;left:252;top:29003;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oBzsUA&#10;AADeAAAADwAAAGRycy9kb3ducmV2LnhtbERPTWvCQBC9F/wPywi91Y2hFJNmI6IteqxGsL0N2WkS&#10;zM6G7Nak/fVdQfA2j/c52XI0rbhQ7xrLCuazCARxaXXDlYJj8f60AOE8ssbWMin4JQfLfPKQYart&#10;wHu6HHwlQgi7FBXU3neplK6syaCb2Y44cN+2N+gD7CupexxCuGllHEUv0mDDoaHGjtY1lefDj1Gw&#10;XXSrz539G6r27Wt7+jglmyLxSj1Ox9UrCE+jv4tv7p0O85Pn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gHOxQAAAN4AAAAPAAAAAAAAAAAAAAAAAJgCAABkcnMv&#10;ZG93bnJldi54bWxQSwUGAAAAAAQABAD1AAAAigMAAAAA&#10;" filled="f" stroked="f">
                  <v:textbox inset="0,0,0,0">
                    <w:txbxContent>
                      <w:p w14:paraId="533F609E" w14:textId="77777777" w:rsidR="006E2FA2" w:rsidRDefault="006E2FA2">
                        <w:pPr>
                          <w:spacing w:after="160" w:line="259" w:lineRule="auto"/>
                          <w:ind w:left="0" w:firstLine="0"/>
                          <w:jc w:val="left"/>
                        </w:pPr>
                        <w:proofErr w:type="gramStart"/>
                        <w:r>
                          <w:rPr>
                            <w:w w:val="113"/>
                            <w:sz w:val="7"/>
                          </w:rPr>
                          <w:t>unclaimed</w:t>
                        </w:r>
                        <w:proofErr w:type="gramEnd"/>
                      </w:p>
                    </w:txbxContent>
                  </v:textbox>
                </v:rect>
                <v:rect id="Rectangle 19431" o:spid="_x0000_s3473" style="position:absolute;left:5080;top:29511;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JZMUA&#10;AADeAAAADwAAAGRycy9kb3ducmV2LnhtbERPS2vCQBC+F/oflin0VjdaKSa6ivhAj/UB6m3Ijkkw&#10;Oxuyq4n+erdQ8DYf33NGk9aU4ka1Kywr6HYiEMSp1QVnCva75dcAhPPIGkvLpOBODibj97cRJto2&#10;vKHb1mcihLBLUEHufZVI6dKcDLqOrYgDd7a1QR9gnUldYxPCTSl7UfQjDRYcGnKsaJZTetlejYLV&#10;oJoe1/bRZOXitDr8HuL5LvZKfX600yEIT61/if/dax3mx/3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QlkxQAAAN4AAAAPAAAAAAAAAAAAAAAAAJgCAABkcnMv&#10;ZG93bnJldi54bWxQSwUGAAAAAAQABAD1AAAAigMAAAAA&#10;" filled="f" stroked="f">
                  <v:textbox inset="0,0,0,0">
                    <w:txbxContent>
                      <w:p w14:paraId="2D9F3773" w14:textId="77777777" w:rsidR="006E2FA2" w:rsidRDefault="006E2FA2">
                        <w:pPr>
                          <w:spacing w:after="160" w:line="259" w:lineRule="auto"/>
                          <w:ind w:left="0" w:firstLine="0"/>
                          <w:jc w:val="left"/>
                        </w:pPr>
                        <w:proofErr w:type="gramStart"/>
                        <w:r>
                          <w:rPr>
                            <w:w w:val="117"/>
                            <w:sz w:val="7"/>
                          </w:rPr>
                          <w:t>bool</w:t>
                        </w:r>
                        <w:proofErr w:type="gramEnd"/>
                      </w:p>
                    </w:txbxContent>
                  </v:textbox>
                </v:rect>
                <v:rect id="Rectangle 19430" o:spid="_x0000_s3474" style="position:absolute;left:252;top:29511;width:223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2s/8gA&#10;AADeAAAADwAAAGRycy9kb3ducmV2LnhtbESPQWvCQBCF74X+h2UKvdVNbRETXUVqix6tCuptyI5J&#10;MDsbsluT9tc7B6G3GebNe++bzntXqyu1ofJs4HWQgCLOva24MLDffb2MQYWIbLH2TAZ+KcB89vgw&#10;xcz6jr/puo2FEhMOGRooY2wyrUNeksMw8A2x3M6+dRhlbQttW+zE3NV6mCQj7bBiSSixoY+S8sv2&#10;xxlYjZvFce3/uqL+PK0Om0O63KXRmOenfjEBFamP/+L799pK/fT9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az/yAAAAN4AAAAPAAAAAAAAAAAAAAAAAJgCAABk&#10;cnMvZG93bnJldi54bWxQSwUGAAAAAAQABAD1AAAAjQMAAAAA&#10;" filled="f" stroked="f">
                  <v:textbox inset="0,0,0,0">
                    <w:txbxContent>
                      <w:p w14:paraId="509428AD" w14:textId="77777777" w:rsidR="006E2FA2" w:rsidRDefault="006E2FA2">
                        <w:pPr>
                          <w:spacing w:after="160" w:line="259" w:lineRule="auto"/>
                          <w:ind w:left="0" w:firstLine="0"/>
                          <w:jc w:val="left"/>
                        </w:pPr>
                        <w:proofErr w:type="gramStart"/>
                        <w:r>
                          <w:rPr>
                            <w:w w:val="126"/>
                            <w:sz w:val="7"/>
                          </w:rPr>
                          <w:t>neutral</w:t>
                        </w:r>
                        <w:proofErr w:type="gramEnd"/>
                      </w:p>
                    </w:txbxContent>
                  </v:textbox>
                </v:rect>
                <v:rect id="Rectangle 19434" o:spid="_x0000_s3475" style="position:absolute;left:252;top:30019;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q/MUA&#10;AADeAAAADwAAAGRycy9kb3ducmV2LnhtbERPTWvCQBC9F/wPywje6kYrJYmuIlrRY6uCehuyYxLM&#10;zobsamJ/fbdQ6G0e73Nmi85U4kGNKy0rGA0jEMSZ1SXnCo6HzWsMwnlkjZVlUvAkB4t572WGqbYt&#10;f9Fj73MRQtilqKDwvk6ldFlBBt3Q1sSBu9rGoA+wyaVusA3hppLjKHqXBksODQXWtCoou+3vRsE2&#10;rpfnnf1u8+rjsj19npL1IfFKDfrdcgrCU+f/xX/unQ7zk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qr8xQAAAN4AAAAPAAAAAAAAAAAAAAAAAJgCAABkcnMv&#10;ZG93bnJldi54bWxQSwUGAAAAAAQABAD1AAAAigMAAAAA&#10;" filled="f" stroked="f">
                  <v:textbox inset="0,0,0,0">
                    <w:txbxContent>
                      <w:p w14:paraId="38F7F68A" w14:textId="77777777" w:rsidR="006E2FA2" w:rsidRDefault="006E2FA2">
                        <w:pPr>
                          <w:spacing w:after="160" w:line="259" w:lineRule="auto"/>
                          <w:ind w:left="0" w:firstLine="0"/>
                          <w:jc w:val="left"/>
                        </w:pPr>
                        <w:proofErr w:type="gramStart"/>
                        <w:r>
                          <w:rPr>
                            <w:w w:val="117"/>
                            <w:sz w:val="7"/>
                          </w:rPr>
                          <w:t>contested</w:t>
                        </w:r>
                        <w:proofErr w:type="gramEnd"/>
                      </w:p>
                    </w:txbxContent>
                  </v:textbox>
                </v:rect>
                <v:rect id="Rectangle 19435" o:spid="_x0000_s3476" style="position:absolute;left:5080;top:3001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Z8UA&#10;AADeAAAADwAAAGRycy9kb3ducmV2LnhtbERPTWvCQBC9C/0PyxR60422FhNdRVqLHlsV1NuQHZNg&#10;djZkVxP99a4g9DaP9zmTWWtKcaHaFZYV9HsRCOLU6oIzBdvNT3cEwnlkjaVlUnAlB7PpS2eCibYN&#10;/9Fl7TMRQtglqCD3vkqkdGlOBl3PVsSBO9raoA+wzqSusQnhppSDKPqUBgsODTlW9JVTelqfjYLl&#10;qJrvV/bWZOXisNz97uLvTeyVentt52MQnlr/L366VzrMjz/e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9nxQAAAN4AAAAPAAAAAAAAAAAAAAAAAJgCAABkcnMv&#10;ZG93bnJldi54bWxQSwUGAAAAAAQABAD1AAAAigMAAAAA&#10;" filled="f" stroked="f">
                  <v:textbox inset="0,0,0,0">
                    <w:txbxContent>
                      <w:p w14:paraId="449E9FCE" w14:textId="77777777" w:rsidR="006E2FA2" w:rsidRDefault="006E2FA2">
                        <w:pPr>
                          <w:spacing w:after="160" w:line="259" w:lineRule="auto"/>
                          <w:ind w:left="0" w:firstLine="0"/>
                          <w:jc w:val="left"/>
                        </w:pPr>
                        <w:proofErr w:type="gramStart"/>
                        <w:r>
                          <w:rPr>
                            <w:w w:val="117"/>
                            <w:sz w:val="7"/>
                          </w:rPr>
                          <w:t>bool</w:t>
                        </w:r>
                        <w:proofErr w:type="gramEnd"/>
                      </w:p>
                    </w:txbxContent>
                  </v:textbox>
                </v:rect>
                <v:rect id="Rectangle 19413" o:spid="_x0000_s3477" style="position:absolute;left:5080;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u6MUA&#10;AADeAAAADwAAAGRycy9kb3ducmV2LnhtbERPS2vCQBC+F/oflin0VjdaKSa6ivhAj/UB6m3Ijkkw&#10;Oxuyq4n+erdQ8DYf33NGk9aU4ka1Kywr6HYiEMSp1QVnCva75dcAhPPIGkvLpOBODibj97cRJto2&#10;vKHb1mcihLBLUEHufZVI6dKcDLqOrYgDd7a1QR9gnUldYxPCTSl7UfQjDRYcGnKsaJZTetlejYLV&#10;oJoe1/bRZOXitDr8HuL5LvZKfX600yEIT61/if/dax3mx/3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um7oxQAAAN4AAAAPAAAAAAAAAAAAAAAAAJgCAABkcnMv&#10;ZG93bnJldi54bWxQSwUGAAAAAAQABAD1AAAAigMAAAAA&#10;" filled="f" stroked="f">
                  <v:textbox inset="0,0,0,0">
                    <w:txbxContent>
                      <w:p w14:paraId="117D8D98" w14:textId="77777777" w:rsidR="006E2FA2" w:rsidRDefault="006E2FA2">
                        <w:pPr>
                          <w:spacing w:after="160" w:line="259" w:lineRule="auto"/>
                          <w:ind w:left="0" w:firstLine="0"/>
                          <w:jc w:val="left"/>
                        </w:pPr>
                        <w:r>
                          <w:rPr>
                            <w:w w:val="112"/>
                            <w:sz w:val="7"/>
                          </w:rPr>
                          <w:t>Area</w:t>
                        </w:r>
                      </w:p>
                    </w:txbxContent>
                  </v:textbox>
                </v:rect>
                <v:rect id="Rectangle 19412" o:spid="_x0000_s3478" style="position:absolute;left:252;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Lc8QA&#10;AADeAAAADwAAAGRycy9kb3ducmV2LnhtbERPS4vCMBC+C/sfwix401QRsdUosqvo0ceC621oZtuy&#10;zaQ00VZ/vREEb/PxPWe2aE0prlS7wrKCQT8CQZxaXXCm4Oe47k1AOI+ssbRMCm7kYDH/6Mww0bbh&#10;PV0PPhMhhF2CCnLvq0RKl+Zk0PVtRRy4P1sb9AHWmdQ1NiHclHIYRWNpsODQkGNFXzml/4eLUbCZ&#10;VMvfrb03Wbk6b067U/x9jL1S3c92OQXhqfVv8cu91WF+PBo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2y3PEAAAA3gAAAA8AAAAAAAAAAAAAAAAAmAIAAGRycy9k&#10;b3ducmV2LnhtbFBLBQYAAAAABAAEAPUAAACJAwAAAAA=&#10;" filled="f" stroked="f">
                  <v:textbox inset="0,0,0,0">
                    <w:txbxContent>
                      <w:p w14:paraId="5E711BB1" w14:textId="77777777" w:rsidR="006E2FA2" w:rsidRDefault="006E2FA2">
                        <w:pPr>
                          <w:spacing w:after="160" w:line="259" w:lineRule="auto"/>
                          <w:ind w:left="0" w:firstLine="0"/>
                          <w:jc w:val="left"/>
                        </w:pPr>
                        <w:proofErr w:type="gramStart"/>
                        <w:r>
                          <w:rPr>
                            <w:w w:val="117"/>
                            <w:sz w:val="7"/>
                          </w:rPr>
                          <w:t>area</w:t>
                        </w:r>
                        <w:proofErr w:type="gramEnd"/>
                      </w:p>
                    </w:txbxContent>
                  </v:textbox>
                </v:rect>
                <v:shape id="Shape 14548" o:spid="_x0000_s3479" style="position:absolute;left:35564;width:3810;height:3302;visibility:visible;mso-wrap-style:square;v-text-anchor:top" coordsize="381046,33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BfsYA&#10;AADeAAAADwAAAGRycy9kb3ducmV2LnhtbESPQUsDQQyF74L/YYjgzc5WatG101IEwUsPriIew066&#10;s3Qns+7E7fjvzUHwlvBe3vuy2ZU4mJmm3Cd2sFxUYIjb5HvuHLy/Pd/cg8mC7HFITA5+KMNue3mx&#10;wdqnM7/S3EhnNIRzjQ6CyFhbm9tAEfMijcSqHdMUUXSdOusnPGt4HOxtVa1txJ61IeBIT4HaU/Md&#10;HUgZ82EuH4flsG8eJHx+ncJx7dz1Vdk/ghEq8m/+u37xir+6WymvvqMz2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LBfsYAAADeAAAADwAAAAAAAAAAAAAAAACYAgAAZHJz&#10;L2Rvd25yZXYueG1sUEsFBgAAAAAEAAQA9QAAAIsDAAAAAA==&#10;" path="m25403,l355643,v14092,,25403,11342,25403,25403l381046,304836v,14093,-11311,25404,-25403,25404l25403,330240c11343,330240,,318929,,304836l,25403c,11342,11343,,25403,xe" fillcolor="#dedede" strokecolor="#121212" strokeweight=".14114mm">
                  <v:stroke miterlimit="1" joinstyle="miter"/>
                  <v:path arrowok="t" textboxrect="0,0,381046,330240"/>
                </v:shape>
                <v:rect id="Rectangle 14549" o:spid="_x0000_s3480" style="position:absolute;left:36034;top:142;width:383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3fsUA&#10;AADeAAAADwAAAGRycy9kb3ducmV2LnhtbERPS2vCQBC+F/oflhF6qxuLFh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nd+xQAAAN4AAAAPAAAAAAAAAAAAAAAAAJgCAABkcnMv&#10;ZG93bnJldi54bWxQSwUGAAAAAAQABAD1AAAAigMAAAAA&#10;" filled="f" stroked="f">
                  <v:textbox inset="0,0,0,0">
                    <w:txbxContent>
                      <w:p w14:paraId="1FA7AF5F" w14:textId="77777777" w:rsidR="006E2FA2" w:rsidRDefault="006E2FA2">
                        <w:pPr>
                          <w:spacing w:after="160" w:line="259" w:lineRule="auto"/>
                          <w:ind w:left="0" w:firstLine="0"/>
                          <w:jc w:val="left"/>
                        </w:pPr>
                        <w:r>
                          <w:rPr>
                            <w:color w:val="121212"/>
                            <w:w w:val="123"/>
                            <w:sz w:val="10"/>
                          </w:rPr>
                          <w:t>Multilang</w:t>
                        </w:r>
                      </w:p>
                    </w:txbxContent>
                  </v:textbox>
                </v:rect>
                <v:shape id="Shape 14550" o:spid="_x0000_s3481" style="position:absolute;left:35564;top:1016;width:3810;height:0;visibility:visible;mso-wrap-style:square;v-text-anchor:top" coordsize="381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WqskA&#10;AADeAAAADwAAAGRycy9kb3ducmV2LnhtbESPQWvCQBCF74X+h2UKvYS6qa22RFeRlkJv2ii0xyE7&#10;ZoPZ2ZDdavTXO4dCbzPMm/feN18OvlVH6mMT2MDjKAdFXAXbcG1gt/14eAUVE7LFNjAZOFOE5eL2&#10;Zo6FDSf+omOZaiUmHAs04FLqCq1j5chjHIWOWG770HtMsva1tj2exNy3epznU+2xYUlw2NGbo+pQ&#10;/noD5co9/XyPD9km2728Ty/nbbauLsbc3w2rGahEQ/oX/31/Wqn/PJkIgODIDHpx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3wWqskAAADeAAAADwAAAAAAAAAAAAAAAACYAgAA&#10;ZHJzL2Rvd25yZXYueG1sUEsFBgAAAAAEAAQA9QAAAI4DAAAAAA==&#10;" path="m,l381046,e" filled="f" strokecolor="#121212" strokeweight=".14114mm">
                  <v:stroke miterlimit="1" joinstyle="miter"/>
                  <v:path arrowok="t" textboxrect="0,0,381046,0"/>
                </v:shape>
                <v:rect id="Rectangle 14551" o:spid="_x0000_s3482" style="position:absolute;left:35816;top:1059;width:639;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3tpcQA&#10;AADeAAAADwAAAGRycy9kb3ducmV2LnhtbERPS4vCMBC+C/sfwix401RR0WoUWRU9+lhw9zY0Y1u2&#10;mZQm2uqvN4Kwt/n4njNbNKYQN6pcbllBrxuBIE6szjlV8H3adMYgnEfWWFgmBXdysJh/tGYYa1vz&#10;gW5Hn4oQwi5GBZn3ZSylSzIy6Lq2JA7cxVYGfYBVKnWFdQg3hexH0UgazDk0ZFjSV0bJ3/FqFGzH&#10;5fJnZx91Wqx/t+f9ebI6TbxS7c9mOQXhqfH/4rd7p8P8wX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d7aXEAAAA3gAAAA8AAAAAAAAAAAAAAAAAmAIAAGRycy9k&#10;b3ducmV2LnhtbFBLBQYAAAAABAAEAPUAAACJAwAAAAA=&#10;" filled="f" stroked="f">
                  <v:textbox inset="0,0,0,0">
                    <w:txbxContent>
                      <w:p w14:paraId="2BBE30AB" w14:textId="77777777" w:rsidR="006E2FA2" w:rsidRDefault="006E2FA2">
                        <w:pPr>
                          <w:spacing w:after="160" w:line="259" w:lineRule="auto"/>
                          <w:ind w:left="0" w:firstLine="0"/>
                          <w:jc w:val="left"/>
                        </w:pPr>
                        <w:proofErr w:type="gramStart"/>
                        <w:r>
                          <w:rPr>
                            <w:w w:val="103"/>
                            <w:sz w:val="7"/>
                          </w:rPr>
                          <w:t>en</w:t>
                        </w:r>
                        <w:proofErr w:type="gramEnd"/>
                      </w:p>
                    </w:txbxContent>
                  </v:textbox>
                </v:rect>
                <v:rect id="Rectangle 14552" o:spid="_x0000_s3483" style="position:absolute;left:35816;top:1567;width:639;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9z0sQA&#10;AADeAAAADwAAAGRycy9kb3ducmV2LnhtbERPS4vCMBC+C/6HMII3TVdW0WoU0RU9+lhw9zY0Y1u2&#10;mZQm2uqvN4Kwt/n4njNbNKYQN6pcblnBRz8CQZxYnXOq4Pu06Y1BOI+ssbBMCu7kYDFvt2YYa1vz&#10;gW5Hn4oQwi5GBZn3ZSylSzIy6Pq2JA7cxVYGfYBVKnWFdQg3hRxE0UgazDk0ZFjSKqPk73g1Crbj&#10;cvmzs486Lb5+t+f9ebI+TbxS3U6znILw1Ph/8du902H+53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c9LEAAAA3gAAAA8AAAAAAAAAAAAAAAAAmAIAAGRycy9k&#10;b3ducmV2LnhtbFBLBQYAAAAABAAEAPUAAACJAwAAAAA=&#10;" filled="f" stroked="f">
                  <v:textbox inset="0,0,0,0">
                    <w:txbxContent>
                      <w:p w14:paraId="3F5B5A3F" w14:textId="77777777" w:rsidR="006E2FA2" w:rsidRDefault="006E2FA2">
                        <w:pPr>
                          <w:spacing w:after="160" w:line="259" w:lineRule="auto"/>
                          <w:ind w:left="0" w:firstLine="0"/>
                          <w:jc w:val="left"/>
                        </w:pPr>
                        <w:proofErr w:type="gramStart"/>
                        <w:r>
                          <w:rPr>
                            <w:w w:val="103"/>
                            <w:sz w:val="7"/>
                          </w:rPr>
                          <w:t>de</w:t>
                        </w:r>
                        <w:proofErr w:type="gramEnd"/>
                      </w:p>
                    </w:txbxContent>
                  </v:textbox>
                </v:rect>
                <v:rect id="Rectangle 14553" o:spid="_x0000_s3484" style="position:absolute;left:37342;top:1059;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WScQA&#10;AADeAAAADwAAAGRycy9kb3ducmV2LnhtbERPTWvCQBC9F/wPywje6sZaRaOrSFX0aFVQb0N2TILZ&#10;2ZBdTeqv7wqF3ubxPmc6b0whHlS53LKCXjcCQZxYnXOq4HhYv49AOI+ssbBMCn7IwXzWeptirG3N&#10;3/TY+1SEEHYxKsi8L2MpXZKRQde1JXHgrrYy6AOsUqkrrEO4KeRHFA2lwZxDQ4YlfWWU3PZ3o2Az&#10;KhfnrX3WabG6bE6703h5GHulOu1mMQHhqfH/4j/3Vof5n4NBH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1knEAAAA3gAAAA8AAAAAAAAAAAAAAAAAmAIAAGRycy9k&#10;b3ducmV2LnhtbFBLBQYAAAAABAAEAPUAAACJAwAAAAA=&#10;" filled="f" stroked="f">
                  <v:textbox inset="0,0,0,0">
                    <w:txbxContent>
                      <w:p w14:paraId="183DF3AD"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554" o:spid="_x0000_s3485" style="position:absolute;left:37342;top:1567;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OPcQA&#10;AADeAAAADwAAAGRycy9kb3ducmV2LnhtbERPS4vCMBC+C/6HMMLeNFV00WoUURc9rg9Qb0MztsVm&#10;Upqs7frrzcKCt/n4njNbNKYQD6pcbllBvxeBIE6szjlVcDp+dccgnEfWWFgmBb/kYDFvt2YYa1vz&#10;nh4Hn4oQwi5GBZn3ZSylSzIy6Hq2JA7czVYGfYBVKnWFdQg3hRxE0ac0mHNoyLCkVUbJ/fBjFGzH&#10;5fKys886LTbX7fn7PFkfJ16pj06znILw1Pi3+N+902H+cDQa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qTj3EAAAA3gAAAA8AAAAAAAAAAAAAAAAAmAIAAGRycy9k&#10;b3ducmV2LnhtbFBLBQYAAAAABAAEAPUAAACJAwAAAAA=&#10;" filled="f" stroked="f">
                  <v:textbox inset="0,0,0,0">
                    <w:txbxContent>
                      <w:p w14:paraId="4625AA3D"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9392" o:spid="_x0000_s3486" style="position:absolute;left:35816;top:2075;width:639;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FTMMA&#10;AADeAAAADwAAAGRycy9kb3ducmV2LnhtbERPTYvCMBC9L/gfwgh7W1MVxFajiK7o0VVBvQ3N2Bab&#10;SWmytuuvNwuCt3m8z5nOW1OKO9WusKyg34tAEKdWF5wpOB7WX2MQziNrLC2Tgj9yMJ91PqaYaNvw&#10;D933PhMhhF2CCnLvq0RKl+Zk0PVsRRy4q60N+gDrTOoamxBuSjmIopE0WHBoyLGiZU7pbf9rFGzG&#10;1eK8tY8mK78vm9PuFK8OsVfqs9suJiA8tf4tfrm3OsyPh/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8FTMMAAADeAAAADwAAAAAAAAAAAAAAAACYAgAAZHJzL2Rv&#10;d25yZXYueG1sUEsFBgAAAAAEAAQA9QAAAIgDAAAAAA==&#10;" filled="f" stroked="f">
                  <v:textbox inset="0,0,0,0">
                    <w:txbxContent>
                      <w:p w14:paraId="6CE6DC46" w14:textId="77777777" w:rsidR="006E2FA2" w:rsidRDefault="006E2FA2">
                        <w:pPr>
                          <w:spacing w:after="160" w:line="259" w:lineRule="auto"/>
                          <w:ind w:left="0" w:firstLine="0"/>
                          <w:jc w:val="left"/>
                        </w:pPr>
                        <w:proofErr w:type="gramStart"/>
                        <w:r>
                          <w:rPr>
                            <w:w w:val="119"/>
                            <w:sz w:val="7"/>
                          </w:rPr>
                          <w:t>es</w:t>
                        </w:r>
                        <w:proofErr w:type="gramEnd"/>
                      </w:p>
                    </w:txbxContent>
                  </v:textbox>
                </v:rect>
                <v:rect id="Rectangle 19393" o:spid="_x0000_s3487" style="position:absolute;left:37342;top:2075;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18QA&#10;AADeAAAADwAAAGRycy9kb3ducmV2LnhtbERPS4vCMBC+C/sfwix401SFxVajyK6iRx8L6m1oxrbY&#10;TEoTbd1fbwRhb/PxPWc6b00p7lS7wrKCQT8CQZxaXXCm4Pew6o1BOI+ssbRMCh7kYD776Ewx0bbh&#10;Hd33PhMhhF2CCnLvq0RKl+Zk0PVtRRy4i60N+gDrTOoamxBuSjmMoi9psODQkGNF3zml1/3NKFiP&#10;q8VpY/+arFye18ftMf45xF6p7me7mIDw1Pp/8du90WF+P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DoNfEAAAA3gAAAA8AAAAAAAAAAAAAAAAAmAIAAGRycy9k&#10;b3ducmV2LnhtbFBLBQYAAAAABAAEAPUAAACJAwAAAAA=&#10;" filled="f" stroked="f">
                  <v:textbox inset="0,0,0,0">
                    <w:txbxContent>
                      <w:p w14:paraId="03BF4B0D"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556" o:spid="_x0000_s3488" style="position:absolute;left:37058;top:2583;width:958;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10cQA&#10;AADeAAAADwAAAGRycy9kb3ducmV2LnhtbERPS4vCMBC+C/6HMMLeNHVZRatRZFX06GNBvQ3N2Bab&#10;SWmi7e6vN4Kwt/n4njOdN6YQD6pcbllBvxeBIE6szjlV8HNcd0cgnEfWWFgmBb/kYD5rt6YYa1vz&#10;nh4Hn4oQwi5GBZn3ZSylSzIy6Hq2JA7c1VYGfYBVKnWFdQg3hfyMoqE0mHNoyLCk74yS2+FuFGxG&#10;5eK8tX91Wqwum9PuNF4ex16pj06zmIDw1Ph/8du91WH+12Awh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0ddHEAAAA3gAAAA8AAAAAAAAAAAAAAAAAmAIAAGRycy9k&#10;b3ducmV2LnhtbFBLBQYAAAAABAAEAPUAAACJAwAAAAA=&#10;" filled="f" stroked="f">
                  <v:textbox inset="0,0,0,0">
                    <w:txbxContent>
                      <w:p w14:paraId="3E959070" w14:textId="77777777" w:rsidR="006E2FA2" w:rsidRDefault="006E2FA2">
                        <w:pPr>
                          <w:spacing w:after="160" w:line="259" w:lineRule="auto"/>
                          <w:ind w:left="0" w:firstLine="0"/>
                          <w:jc w:val="left"/>
                        </w:pPr>
                        <w:r>
                          <w:rPr>
                            <w:w w:val="214"/>
                            <w:sz w:val="7"/>
                          </w:rPr>
                          <w:t>...</w:t>
                        </w:r>
                      </w:p>
                    </w:txbxContent>
                  </v:textbox>
                </v:rect>
                <v:rect id="Rectangle 14557" o:spid="_x0000_s3489" style="position:absolute;left:34539;top:3548;width:7456;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QSsUA&#10;AADeAAAADwAAAGRycy9kb3ducmV2LnhtbERPS2vCQBC+C/6HZYTedGPR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NBKxQAAAN4AAAAPAAAAAAAAAAAAAAAAAJgCAABkcnMv&#10;ZG93bnJldi54bWxQSwUGAAAAAAQABAD1AAAAigMAAAAA&#10;" filled="f" stroked="f">
                  <v:textbox inset="0,0,0,0">
                    <w:txbxContent>
                      <w:p w14:paraId="5A27B148" w14:textId="77777777" w:rsidR="006E2FA2" w:rsidRDefault="006E2FA2">
                        <w:pPr>
                          <w:spacing w:after="160" w:line="259" w:lineRule="auto"/>
                          <w:ind w:left="0" w:firstLine="0"/>
                          <w:jc w:val="left"/>
                        </w:pPr>
                        <w:proofErr w:type="gramStart"/>
                        <w:r>
                          <w:rPr>
                            <w:w w:val="122"/>
                            <w:sz w:val="8"/>
                          </w:rPr>
                          <w:t>connections</w:t>
                        </w:r>
                        <w:proofErr w:type="gramEnd"/>
                        <w:r>
                          <w:rPr>
                            <w:spacing w:val="24"/>
                            <w:w w:val="122"/>
                            <w:sz w:val="8"/>
                          </w:rPr>
                          <w:t xml:space="preserve"> </w:t>
                        </w:r>
                        <w:r>
                          <w:rPr>
                            <w:w w:val="122"/>
                            <w:sz w:val="8"/>
                          </w:rPr>
                          <w:t>to</w:t>
                        </w:r>
                        <w:r>
                          <w:rPr>
                            <w:spacing w:val="24"/>
                            <w:w w:val="122"/>
                            <w:sz w:val="8"/>
                          </w:rPr>
                          <w:t xml:space="preserve"> </w:t>
                        </w:r>
                        <w:r>
                          <w:rPr>
                            <w:w w:val="122"/>
                            <w:sz w:val="8"/>
                          </w:rPr>
                          <w:t>tables</w:t>
                        </w:r>
                      </w:p>
                    </w:txbxContent>
                  </v:textbox>
                </v:rect>
                <v:rect id="Rectangle 14558" o:spid="_x0000_s3490" style="position:absolute;left:34272;top:4183;width:8166;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OMcA&#10;AADeAAAADwAAAGRycy9kb3ducmV2LnhtbESPT2vCQBDF74LfYRnBm24sKpq6ivQPerRasL0N2WkS&#10;zM6G7Nak/fTOQfA2w3vz3m9Wm85V6kpNKD0bmIwTUMSZtyXnBj5P76MFqBCRLVaeycAfBdis+70V&#10;pta3/EHXY8yVhHBI0UARY51qHbKCHIaxr4lF+/GNwyhrk2vbYCvhrtJPSTLXDkuWhgJreikouxx/&#10;nYHdot5+7f1/m1dv37vz4bx8PS2jMcNBt30GFamLD/P9em8Ffzqb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nRDjHAAAA3gAAAA8AAAAAAAAAAAAAAAAAmAIAAGRy&#10;cy9kb3ducmV2LnhtbFBLBQYAAAAABAAEAPUAAACMAwAAAAA=&#10;" filled="f" stroked="f">
                  <v:textbox inset="0,0,0,0">
                    <w:txbxContent>
                      <w:p w14:paraId="1D8F98C1" w14:textId="77777777" w:rsidR="006E2FA2" w:rsidRDefault="006E2FA2">
                        <w:pPr>
                          <w:spacing w:after="160" w:line="259" w:lineRule="auto"/>
                          <w:ind w:left="0" w:firstLine="0"/>
                          <w:jc w:val="left"/>
                        </w:pPr>
                        <w:r>
                          <w:rPr>
                            <w:w w:val="126"/>
                            <w:sz w:val="8"/>
                          </w:rPr>
                          <w:t>Hivent,</w:t>
                        </w:r>
                        <w:r>
                          <w:rPr>
                            <w:spacing w:val="24"/>
                            <w:w w:val="126"/>
                            <w:sz w:val="8"/>
                          </w:rPr>
                          <w:t xml:space="preserve"> </w:t>
                        </w:r>
                        <w:r>
                          <w:rPr>
                            <w:w w:val="126"/>
                            <w:sz w:val="8"/>
                          </w:rPr>
                          <w:t>HiventLocation,</w:t>
                        </w:r>
                      </w:p>
                    </w:txbxContent>
                  </v:textbox>
                </v:rect>
                <v:rect id="Rectangle 14559" o:spid="_x0000_s3491" style="position:absolute;left:35073;top:4818;width:603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ho8UA&#10;AADeAAAADwAAAGRycy9kb3ducmV2LnhtbERPTWvCQBC9F/wPywje6kap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GjxQAAAN4AAAAPAAAAAAAAAAAAAAAAAJgCAABkcnMv&#10;ZG93bnJldi54bWxQSwUGAAAAAAQABAD1AAAAigMAAAAA&#10;" filled="f" stroked="f">
                  <v:textbox inset="0,0,0,0">
                    <w:txbxContent>
                      <w:p w14:paraId="4C4A9A0E" w14:textId="77777777" w:rsidR="006E2FA2" w:rsidRDefault="006E2FA2">
                        <w:pPr>
                          <w:spacing w:after="160" w:line="259" w:lineRule="auto"/>
                          <w:ind w:left="0" w:firstLine="0"/>
                          <w:jc w:val="left"/>
                        </w:pPr>
                        <w:r>
                          <w:rPr>
                            <w:w w:val="102"/>
                            <w:sz w:val="8"/>
                          </w:rPr>
                          <w:t>Area</w:t>
                        </w:r>
                        <w:r>
                          <w:rPr>
                            <w:spacing w:val="24"/>
                            <w:w w:val="102"/>
                            <w:sz w:val="8"/>
                          </w:rPr>
                          <w:t xml:space="preserve"> </w:t>
                        </w:r>
                        <w:r>
                          <w:rPr>
                            <w:w w:val="102"/>
                            <w:sz w:val="8"/>
                          </w:rPr>
                          <w:t>and</w:t>
                        </w:r>
                        <w:r>
                          <w:rPr>
                            <w:spacing w:val="24"/>
                            <w:w w:val="102"/>
                            <w:sz w:val="8"/>
                          </w:rPr>
                          <w:t xml:space="preserve"> </w:t>
                        </w:r>
                        <w:r>
                          <w:rPr>
                            <w:w w:val="102"/>
                            <w:sz w:val="8"/>
                          </w:rPr>
                          <w:t>AreaName</w:t>
                        </w:r>
                      </w:p>
                    </w:txbxContent>
                  </v:textbox>
                </v:rect>
                <v:rect id="Rectangle 14560" o:spid="_x0000_s3492" style="position:absolute;left:34406;top:5453;width:7811;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Cg8gA&#10;AADeAAAADwAAAGRycy9kb3ducmV2LnhtbESPS2/CQAyE70j8h5WRuMGGChCkLAj1ITiWh0R7s7Ju&#10;EpH1RtktCf319aESN1sez8y32nSuUjdqQunZwGScgCLOvC05N3A+vY8WoEJEtlh5JgN3CrBZ93sr&#10;TK1v+UC3Y8yVmHBI0UARY51qHbKCHIaxr4nl9u0bh1HWJte2wVbMXaWfkmSuHZYsCQXW9FJQdj3+&#10;OAO7Rb393PvfNq/evnaXj8vy9bSMxgwH3fYZVKQuPsT/33sr9aez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KDyAAAAN4AAAAPAAAAAAAAAAAAAAAAAJgCAABk&#10;cnMvZG93bnJldi54bWxQSwUGAAAAAAQABAD1AAAAjQMAAAAA&#10;" filled="f" stroked="f">
                  <v:textbox inset="0,0,0,0">
                    <w:txbxContent>
                      <w:p w14:paraId="09281A41" w14:textId="77777777" w:rsidR="006E2FA2" w:rsidRDefault="006E2FA2">
                        <w:pPr>
                          <w:spacing w:after="160" w:line="259" w:lineRule="auto"/>
                          <w:ind w:left="0" w:firstLine="0"/>
                          <w:jc w:val="left"/>
                        </w:pPr>
                        <w:proofErr w:type="gramStart"/>
                        <w:r>
                          <w:rPr>
                            <w:w w:val="128"/>
                            <w:sz w:val="8"/>
                          </w:rPr>
                          <w:t>omitted</w:t>
                        </w:r>
                        <w:proofErr w:type="gramEnd"/>
                        <w:r>
                          <w:rPr>
                            <w:spacing w:val="24"/>
                            <w:w w:val="128"/>
                            <w:sz w:val="8"/>
                          </w:rPr>
                          <w:t xml:space="preserve"> </w:t>
                        </w:r>
                        <w:r>
                          <w:rPr>
                            <w:w w:val="128"/>
                            <w:sz w:val="8"/>
                          </w:rPr>
                          <w:t>for</w:t>
                        </w:r>
                        <w:r>
                          <w:rPr>
                            <w:spacing w:val="24"/>
                            <w:w w:val="128"/>
                            <w:sz w:val="8"/>
                          </w:rPr>
                          <w:t xml:space="preserve"> </w:t>
                        </w:r>
                        <w:r>
                          <w:rPr>
                            <w:w w:val="128"/>
                            <w:sz w:val="8"/>
                          </w:rPr>
                          <w:t>simplicity</w:t>
                        </w:r>
                      </w:p>
                    </w:txbxContent>
                  </v:textbox>
                </v:rect>
                <v:shape id="Shape 14561" o:spid="_x0000_s3493" style="position:absolute;left:21084;top:25149;width:0;height:2286;visibility:visible;mso-wrap-style:square;v-text-anchor:top" coordsize="0,228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9HesUA&#10;AADeAAAADwAAAGRycy9kb3ducmV2LnhtbERPTWvCQBC9F/wPywi91d1IKxJdRUTBg5dapfQ2ZqdJ&#10;aHY2Ztck+uvdQqG3ebzPmS97W4mWGl861pCMFAjizJmScw3Hj+3LFIQPyAYrx6ThRh6Wi8HTHFPj&#10;On6n9hByEUPYp6ihCKFOpfRZQRb9yNXEkft2jcUQYZNL02AXw20lx0pNpMWSY0OBNa0Lyn4OV6vh&#10;lNvkuvlcqW7ffp2VtBe67y5aPw/71QxEoD78i//cOxPnv75NEvh9J94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0d6xQAAAN4AAAAPAAAAAAAAAAAAAAAAAJgCAABkcnMv&#10;ZG93bnJldi54bWxQSwUGAAAAAAQABAD1AAAAigMAAAAA&#10;" path="m,228627l,e" filled="f" strokecolor="#121212" strokeweight="0">
                  <v:stroke miterlimit="1" joinstyle="miter"/>
                  <v:path arrowok="t" textboxrect="0,0,0,228627"/>
                </v:shape>
                <v:shape id="Shape 14562" o:spid="_x0000_s3494" style="position:absolute;left:20830;top:27181;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jEsMA&#10;AADeAAAADwAAAGRycy9kb3ducmV2LnhtbERPzU4CMRC+m/AOzZB4ky6IKCuFEKMJ3mTlASbtsN24&#10;nW7astS3tyYm3ubL9zubXXa9GCnEzrOC+awCQay96bhVcPp8u3sCEROywd4zKfimCLvt5GaDtfFX&#10;PtLYpFaUEI41KrApDbWUUVtyGGd+IC7c2QeHqcDQShPwWsJdLxdVtZIOOy4NFgd6saS/motT4Bpt&#10;8+n9Y/6om/VyPLzm+zYclbqd5v0ziEQ5/Yv/3AdT5i8fVgv4faf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KjEsMAAADeAAAADwAAAAAAAAAAAAAAAACYAgAAZHJzL2Rv&#10;d25yZXYueG1sUEsFBgAAAAAEAAQA9QAAAIgDAAAAAA==&#10;" path="m50806,25403l25403,,,25403e" filled="f" strokecolor="#121212" strokeweight="0">
                  <v:stroke miterlimit="1" joinstyle="miter"/>
                  <v:path arrowok="t" textboxrect="0,0,50806,25403"/>
                </v:shape>
                <v:shape id="Shape 14563" o:spid="_x0000_s3495" style="position:absolute;left:12320;top:24142;width:5309;height:3293;visibility:visible;mso-wrap-style:square;v-text-anchor:top" coordsize="530937,32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OrcQA&#10;AADeAAAADwAAAGRycy9kb3ducmV2LnhtbERPS4vCMBC+C/6HMMLeNPVVpBpFBEEWD+vjsHsbmrEt&#10;NpOSRO3urzcLgrf5+J6zWLWmFndyvrKsYDhIQBDnVldcKDiftv0ZCB+QNdaWScEveVgtu50FZto+&#10;+ED3YyhEDGGfoYIyhCaT0uclGfQD2xBH7mKdwRChK6R2+IjhppajJEmlwYpjQ4kNbUrKr8ebUeC/&#10;Zu5QbdefTbHfnHf2z/9cvvdKffTa9RxEoDa8xS/3Tsf5k2k6hv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5jq3EAAAA3gAAAA8AAAAAAAAAAAAAAAAAmAIAAGRycy9k&#10;b3ducmV2LnhtbFBLBQYAAAAABAAEAPUAAACJAwAAAAA=&#10;" path="m,329319l,,530937,e" filled="f" strokecolor="#121212" strokeweight="0">
                  <v:stroke miterlimit="1" joinstyle="miter"/>
                  <v:path arrowok="t" textboxrect="0,0,530937,329319"/>
                </v:shape>
                <v:shape id="Shape 14564" o:spid="_x0000_s3496" style="position:absolute;left:12066;top:27182;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ee/cMA&#10;AADeAAAADwAAAGRycy9kb3ducmV2LnhtbERPzUoDMRC+C32HMAVvNtu6Vl2bFhGFemvXPsCQjJul&#10;m8mSxG18eyMI3ubj+53NLrtBTBRi71nBclGBINbe9NwpOH283TyAiAnZ4OCZFHxThN12drXBxvgL&#10;H2lqUydKCMcGFdiUxkbKqC05jAs/Ehfu0weHqcDQSRPwUsLdIFdVtZYOey4NFkd6saTP7ZdT4Fpt&#10;8+n9sLzX7WM97V/zbReOSl3P8/MTiEQ5/Yv/3HtT5td36xp+3yk3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ee/cMAAADeAAAADwAAAAAAAAAAAAAAAACYAgAAZHJzL2Rv&#10;d25yZXYueG1sUEsFBgAAAAAEAAQA9QAAAIgDAAAAAA==&#10;" path="m50806,25403l25403,,,25403e" filled="f" strokecolor="#121212" strokeweight="0">
                  <v:stroke miterlimit="1" joinstyle="miter"/>
                  <v:path arrowok="t" textboxrect="0,0,50806,25403"/>
                </v:shape>
                <v:shape id="Shape 14565" o:spid="_x0000_s3497" style="position:absolute;left:3404;top:27181;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s7ZsMA&#10;AADeAAAADwAAAGRycy9kb3ducmV2LnhtbERPzU4CMRC+m/AOzZB4ky4IKCuFEKMJ3mTlASbtsN24&#10;nW7autS3tyYm3ubL9zvbfXa9GCnEzrOC+awCQay96bhVcP54vXsEEROywd4zKfimCPvd5GaLtfFX&#10;PtHYpFaUEI41KrApDbWUUVtyGGd+IC7cxQeHqcDQShPwWsJdLxdVtZYOOy4NFgd6tqQ/my+nwDXa&#10;5vPb+/xBN5vleHzJ9204KXU7zYcnEIly+hf/uY+mzF+u1iv4faf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s7ZsMAAADeAAAADwAAAAAAAAAAAAAAAACYAgAAZHJzL2Rv&#10;d25yZXYueG1sUEsFBgAAAAAEAAQA9QAAAIgDAAAAAA==&#10;" path="m50806,25403l25403,,,25403e" filled="f" strokecolor="#121212" strokeweight="0">
                  <v:stroke miterlimit="1" joinstyle="miter"/>
                  <v:path arrowok="t" textboxrect="0,0,50806,25403"/>
                </v:shape>
                <v:shape id="Shape 14566" o:spid="_x0000_s3498" style="position:absolute;left:21084;top:30229;width:0;height:1270;visibility:visible;mso-wrap-style:square;v-text-anchor:top" coordsize="0,1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0Ry8UA&#10;AADeAAAADwAAAGRycy9kb3ducmV2LnhtbERPS2vCQBC+F/wPywje6kbRIKmriCAVsQcfB3sbstNs&#10;anY2ZLcx+uu7hYK3+fieM192thItNb50rGA0TEAQ506XXCg4nzavMxA+IGusHJOCO3lYLnovc8y0&#10;u/GB2mMoRAxhn6ECE0KdSelzQxb90NXEkftyjcUQYVNI3eAthttKjpMklRZLjg0Ga1obyq/HH6tg&#10;9r4xn/ai8/PHPi121aP7HrcHpQb9bvUGIlAXnuJ/91bH+ZNpmsL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RHLxQAAAN4AAAAPAAAAAAAAAAAAAAAAAJgCAABkcnMv&#10;ZG93bnJldi54bWxQSwUGAAAAAAQABAD1AAAAigMAAAAA&#10;" path="m,127015l,e" filled="f" strokecolor="#121212" strokeweight="0">
                  <v:stroke miterlimit="1" joinstyle="miter"/>
                  <v:path arrowok="t" textboxrect="0,0,0,127015"/>
                </v:shape>
                <v:shape id="Shape 14567" o:spid="_x0000_s3499" style="position:absolute;left:20830;top:31245;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AisMA&#10;AADeAAAADwAAAGRycy9kb3ducmV2LnhtbERPzU4CMRC+m/gOzZB4ky6CoAuFGKIJ3mTlASbtsN2w&#10;nW7autS3tyYm3ubL9zubXXa9GCnEzrOC2bQCQay96bhVcPp8u38CEROywd4zKfimCLvt7c0Ga+Ov&#10;fKSxSa0oIRxrVGBTGmopo7bkME79QFy4sw8OU4GhlSbgtYS7Xj5U1VI67Lg0WBxob0lfmi+nwDXa&#10;5tP7x2ylm+fFeHjN8zYclbqb5Jc1iEQ5/Yv/3AdT5i8elyv4faf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UAisMAAADeAAAADwAAAAAAAAAAAAAAAACYAgAAZHJzL2Rv&#10;d25yZXYueG1sUEsFBgAAAAAEAAQA9QAAAIgDAAAAAA==&#10;" path="m50806,25403l25403,,,25403e" filled="f" strokecolor="#121212" strokeweight="0">
                  <v:stroke miterlimit="1" joinstyle="miter"/>
                  <v:path arrowok="t" textboxrect="0,0,50806,25403"/>
                </v:shape>
                <v:rect id="Rectangle 19414" o:spid="_x0000_s3500" style="position:absolute;left:8889;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2nMQA&#10;AADeAAAADwAAAGRycy9kb3ducmV2LnhtbERPS4vCMBC+C/sfwix401QRsdUosuuiR1+g3oZmti3b&#10;TEqTtdVfbwTB23x8z5ktWlOKK9WusKxg0I9AEKdWF5wpOB5+ehMQziNrLC2Tghs5WMw/OjNMtG14&#10;R9e9z0QIYZeggtz7KpHSpTkZdH1bEQfu19YGfYB1JnWNTQg3pRxG0VgaLDg05FjRV07p3/7fKFhP&#10;quV5Y+9NVq4u69P2FH8fYq9U97NdTkF4av1b/HJvdJgfjwY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T9pzEAAAA3gAAAA8AAAAAAAAAAAAAAAAAmAIAAGRycy9k&#10;b3ducmV2LnhtbFBLBQYAAAAABAAEAPUAAACJAwAAAAA=&#10;" filled="f" stroked="f">
                  <v:textbox inset="0,0,0,0">
                    <w:txbxContent>
                      <w:p w14:paraId="793B748F" w14:textId="77777777" w:rsidR="006E2FA2" w:rsidRDefault="006E2FA2">
                        <w:pPr>
                          <w:spacing w:after="160" w:line="259" w:lineRule="auto"/>
                          <w:ind w:left="0" w:firstLine="0"/>
                          <w:jc w:val="left"/>
                        </w:pPr>
                        <w:proofErr w:type="gramStart"/>
                        <w:r>
                          <w:rPr>
                            <w:w w:val="117"/>
                            <w:sz w:val="7"/>
                          </w:rPr>
                          <w:t>area</w:t>
                        </w:r>
                        <w:proofErr w:type="gramEnd"/>
                      </w:p>
                    </w:txbxContent>
                  </v:textbox>
                </v:rect>
                <v:rect id="Rectangle 19415" o:spid="_x0000_s3501" style="position:absolute;left:12955;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TB8UA&#10;AADeAAAADwAAAGRycy9kb3ducmV2LnhtbERPS2vCQBC+F/oflin0VjdKLSa6ivhAj/UB6m3Ijkkw&#10;Oxuyq4n+erdQ8DYf33NGk9aU4ka1Kywr6HYiEMSp1QVnCva75dcAhPPIGkvLpOBODibj97cRJto2&#10;vKHb1mcihLBLUEHufZVI6dKcDLqOrYgDd7a1QR9gnUldYxPCTSl7UfQjDRYcGnKsaJZTetlejYLV&#10;oJoe1/bRZOXitDr8HuL5LvZKfX600yEIT61/if/dax3mx9/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1MHxQAAAN4AAAAPAAAAAAAAAAAAAAAAAJgCAABkcnMv&#10;ZG93bnJldi54bWxQSwUGAAAAAAQABAD1AAAAigMAAAAA&#10;" filled="f" stroked="f">
                  <v:textbox inset="0,0,0,0">
                    <w:txbxContent>
                      <w:p w14:paraId="31074D44" w14:textId="77777777" w:rsidR="006E2FA2" w:rsidRDefault="006E2FA2">
                        <w:pPr>
                          <w:spacing w:after="160" w:line="259" w:lineRule="auto"/>
                          <w:ind w:left="0" w:firstLine="0"/>
                          <w:jc w:val="left"/>
                        </w:pPr>
                        <w:r>
                          <w:rPr>
                            <w:w w:val="112"/>
                            <w:sz w:val="7"/>
                          </w:rPr>
                          <w:t>Area</w:t>
                        </w:r>
                      </w:p>
                    </w:txbxContent>
                  </v:textbox>
                </v:rect>
                <v:rect id="Rectangle 19417" o:spid="_x0000_s3502" style="position:absolute;left:21494;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Fo68UA&#10;AADeAAAADwAAAGRycy9kb3ducmV2LnhtbERPS2vCQBC+F/oflin0VjdKsSa6ivhAj/UB6m3Ijkkw&#10;Oxuyq4n+erdQ8DYf33NGk9aU4ka1Kywr6HYiEMSp1QVnCva75dcAhPPIGkvLpOBODibj97cRJto2&#10;vKHb1mcihLBLUEHufZVI6dKcDLqOrYgDd7a1QR9gnUldYxPCTSl7UdSXBgsODTlWNMspvWyvRsFq&#10;UE2Pa/tosnJxWh1+D/F8F3ulPj/a6RCEp9a/xP/utQ7z4+/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WjrxQAAAN4AAAAPAAAAAAAAAAAAAAAAAJgCAABkcnMv&#10;ZG93bnJldi54bWxQSwUGAAAAAAQABAD1AAAAigMAAAAA&#10;" filled="f" stroked="f">
                  <v:textbox inset="0,0,0,0">
                    <w:txbxContent>
                      <w:p w14:paraId="2F1E7062" w14:textId="77777777" w:rsidR="006E2FA2" w:rsidRDefault="006E2FA2">
                        <w:pPr>
                          <w:spacing w:after="160" w:line="259" w:lineRule="auto"/>
                          <w:ind w:left="0" w:firstLine="0"/>
                          <w:jc w:val="left"/>
                        </w:pPr>
                        <w:r>
                          <w:rPr>
                            <w:w w:val="112"/>
                            <w:sz w:val="7"/>
                          </w:rPr>
                          <w:t>Area</w:t>
                        </w:r>
                      </w:p>
                    </w:txbxContent>
                  </v:textbox>
                </v:rect>
                <v:rect id="Rectangle 19416" o:spid="_x0000_s3503" style="position:absolute;left:17662;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NcMQA&#10;AADeAAAADwAAAGRycy9kb3ducmV2LnhtbERPS4vCMBC+C/6HMMLeNFUWsdUo4gM97qqg3oZmbIvN&#10;pDTRdvfXbxYEb/PxPWe2aE0pnlS7wrKC4SACQZxaXXCm4HTc9icgnEfWWFomBT/kYDHvdmaYaNvw&#10;Nz0PPhMhhF2CCnLvq0RKl+Zk0A1sRRy4m60N+gDrTOoamxBuSjmKorE0WHBoyLGiVU7p/fAwCnaT&#10;annZ298mKzfX3fnrHK+PsVfqo9cupyA8tf4tfrn3OsyPP4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NzXDEAAAA3gAAAA8AAAAAAAAAAAAAAAAAmAIAAGRycy9k&#10;b3ducmV2LnhtbFBLBQYAAAAABAAEAPUAAACJAwAAAAA=&#10;" filled="f" stroked="f">
                  <v:textbox inset="0,0,0,0">
                    <w:txbxContent>
                      <w:p w14:paraId="0F52E369" w14:textId="77777777" w:rsidR="006E2FA2" w:rsidRDefault="006E2FA2">
                        <w:pPr>
                          <w:spacing w:after="160" w:line="259" w:lineRule="auto"/>
                          <w:ind w:left="0" w:firstLine="0"/>
                          <w:jc w:val="left"/>
                        </w:pPr>
                        <w:proofErr w:type="gramStart"/>
                        <w:r>
                          <w:rPr>
                            <w:w w:val="117"/>
                            <w:sz w:val="7"/>
                          </w:rPr>
                          <w:t>area</w:t>
                        </w:r>
                        <w:proofErr w:type="gramEnd"/>
                      </w:p>
                    </w:txbxContent>
                  </v:textbox>
                </v:rect>
                <v:rect id="Rectangle 19419" o:spid="_x0000_s3504" style="position:absolute;left:30346;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JZAsQA&#10;AADeAAAADwAAAGRycy9kb3ducmV2LnhtbERPS4vCMBC+C/sfwgjeNFUWsdUosu6iRx8L6m1oxrbY&#10;TEqTtdVfbwRhb/PxPWe2aE0pblS7wrKC4SACQZxaXXCm4Pfw05+AcB5ZY2mZFNzJwWL+0Zlhom3D&#10;O7rtfSZCCLsEFeTeV4mULs3JoBvYijhwF1sb9AHWmdQ1NiHclHIURWNpsODQkGNFXzml1/2fUbCe&#10;VMvTxj6arPw+r4/bY7w6xF6pXrddTkF4av2/+O3e6DA//hz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SWQLEAAAA3gAAAA8AAAAAAAAAAAAAAAAAmAIAAGRycy9k&#10;b3ducmV2LnhtbFBLBQYAAAAABAAEAPUAAACJAwAAAAA=&#10;" filled="f" stroked="f">
                  <v:textbox inset="0,0,0,0">
                    <w:txbxContent>
                      <w:p w14:paraId="42CF3CBF" w14:textId="77777777" w:rsidR="006E2FA2" w:rsidRDefault="006E2FA2">
                        <w:pPr>
                          <w:spacing w:after="160" w:line="259" w:lineRule="auto"/>
                          <w:ind w:left="0" w:firstLine="0"/>
                          <w:jc w:val="left"/>
                        </w:pPr>
                        <w:r>
                          <w:rPr>
                            <w:w w:val="112"/>
                            <w:sz w:val="7"/>
                          </w:rPr>
                          <w:t>Area</w:t>
                        </w:r>
                      </w:p>
                    </w:txbxContent>
                  </v:textbox>
                </v:rect>
                <v:rect id="Rectangle 19418" o:spid="_x0000_s3505" style="position:absolute;left:26289;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8mccA&#10;AADeAAAADwAAAGRycy9kb3ducmV2LnhtbESPQWvCQBCF74X+h2UK3upGkWJSV5Gq6LHGgu1tyE6T&#10;0OxsyK4m9td3DkJvM7w3732zWA2uUVfqQu3ZwGScgCIuvK25NPBx2j3PQYWIbLHxTAZuFGC1fHxY&#10;YGZ9z0e65rFUEsIhQwNVjG2mdSgqchjGviUW7dt3DqOsXalth72Eu0ZPk+RFO6xZGips6a2i4ie/&#10;OAP7ebv+PPjfvmy2X/vz+zndnNJozOhpWL+CijTEf/P9+mAFP51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JnHAAAA3gAAAA8AAAAAAAAAAAAAAAAAmAIAAGRy&#10;cy9kb3ducmV2LnhtbFBLBQYAAAAABAAEAPUAAACMAwAAAAA=&#10;" filled="f" stroked="f">
                  <v:textbox inset="0,0,0,0">
                    <w:txbxContent>
                      <w:p w14:paraId="578C25D9" w14:textId="77777777" w:rsidR="006E2FA2" w:rsidRDefault="006E2FA2">
                        <w:pPr>
                          <w:spacing w:after="160" w:line="259" w:lineRule="auto"/>
                          <w:ind w:left="0" w:firstLine="0"/>
                          <w:jc w:val="left"/>
                        </w:pPr>
                        <w:proofErr w:type="gramStart"/>
                        <w:r>
                          <w:rPr>
                            <w:w w:val="117"/>
                            <w:sz w:val="7"/>
                          </w:rPr>
                          <w:t>area</w:t>
                        </w:r>
                        <w:proofErr w:type="gramEnd"/>
                      </w:p>
                    </w:txbxContent>
                  </v:textbox>
                </v:rect>
                <v:rect id="Rectangle 19420" o:spid="_x0000_s3506" style="position:absolute;left:35180;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6Is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P32e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EOiLHAAAA3gAAAA8AAAAAAAAAAAAAAAAAmAIAAGRy&#10;cy9kb3ducmV2LnhtbFBLBQYAAAAABAAEAPUAAACMAwAAAAA=&#10;" filled="f" stroked="f">
                  <v:textbox inset="0,0,0,0">
                    <w:txbxContent>
                      <w:p w14:paraId="06180959" w14:textId="77777777" w:rsidR="006E2FA2" w:rsidRDefault="006E2FA2">
                        <w:pPr>
                          <w:spacing w:after="160" w:line="259" w:lineRule="auto"/>
                          <w:ind w:left="0" w:firstLine="0"/>
                          <w:jc w:val="left"/>
                        </w:pPr>
                        <w:proofErr w:type="gramStart"/>
                        <w:r>
                          <w:rPr>
                            <w:w w:val="117"/>
                            <w:sz w:val="7"/>
                          </w:rPr>
                          <w:t>area</w:t>
                        </w:r>
                        <w:proofErr w:type="gramEnd"/>
                      </w:p>
                    </w:txbxContent>
                  </v:textbox>
                </v:rect>
                <v:rect id="Rectangle 19421" o:spid="_x0000_s3507" style="position:absolute;left:39237;top:2849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fucQA&#10;AADeAAAADwAAAGRycy9kb3ducmV2LnhtbERPS4vCMBC+C/sfwix401QRsdUosqvo0ceC621oZtuy&#10;zaQ00VZ/vREEb/PxPWe2aE0prlS7wrKCQT8CQZxaXXCm4Oe47k1AOI+ssbRMCm7kYDH/6Mww0bbh&#10;PV0PPhMhhF2CCnLvq0RKl+Zk0PVtRRy4P1sb9AHWmdQ1NiHclHIYRWNpsODQkGNFXzml/4eLUbCZ&#10;VMvfrb03Wbk6b067U/x9jL1S3c92OQXhqfVv8cu91WF+PBo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n7nEAAAA3gAAAA8AAAAAAAAAAAAAAAAAmAIAAGRycy9k&#10;b3ducmV2LnhtbFBLBQYAAAAABAAEAPUAAACJAwAAAAA=&#10;" filled="f" stroked="f">
                  <v:textbox inset="0,0,0,0">
                    <w:txbxContent>
                      <w:p w14:paraId="12440CCD" w14:textId="77777777" w:rsidR="006E2FA2" w:rsidRDefault="006E2FA2">
                        <w:pPr>
                          <w:spacing w:after="160" w:line="259" w:lineRule="auto"/>
                          <w:ind w:left="0" w:firstLine="0"/>
                          <w:jc w:val="left"/>
                        </w:pPr>
                        <w:r>
                          <w:rPr>
                            <w:w w:val="112"/>
                            <w:sz w:val="7"/>
                          </w:rPr>
                          <w:t>Area</w:t>
                        </w:r>
                      </w:p>
                    </w:txbxContent>
                  </v:textbox>
                </v:rect>
                <v:shape id="Shape 14572" o:spid="_x0000_s3508" style="position:absolute;left:3658;top:23624;width:13971;height:3811;visibility:visible;mso-wrap-style:square;v-text-anchor:top" coordsize="1397168,3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DcMA&#10;AADeAAAADwAAAGRycy9kb3ducmV2LnhtbERP24rCMBB9F/yHMIJvmipelmoUWXAVFgRtWV+HZrYt&#10;20xKE239+40g+DaHc531tjOVuFPjSssKJuMIBHFmdcm5gjTZjz5AOI+ssbJMCh7kYLvp99YYa9vy&#10;me4Xn4sQwi5GBYX3dSylywoy6Ma2Jg7cr20M+gCbXOoG2xBuKjmNooU0WHJoKLCmz4Kyv8vNKNgn&#10;Xd6eFhP6umbVIUm/b7v0h5QaDrrdCoSnzr/FL/dRh/mz+XIKz3fCD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DcMAAADeAAAADwAAAAAAAAAAAAAAAACYAgAAZHJzL2Rv&#10;d25yZXYueG1sUEsFBgAAAAAEAAQA9QAAAIgDAAAAAA==&#10;" path="m,381046l,,1397168,1366e" filled="f" strokecolor="#121212" strokeweight=".14114mm">
                  <v:stroke miterlimit="1" joinstyle="miter"/>
                  <v:path arrowok="t" textboxrect="0,0,1397168,381046"/>
                </v:shape>
                <v:shape id="Shape 14573" o:spid="_x0000_s3509" style="position:absolute;left:24524;top:24386;width:5310;height:3049;visibility:visible;mso-wrap-style:square;v-text-anchor:top" coordsize="530936,30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z2cUA&#10;AADeAAAADwAAAGRycy9kb3ducmV2LnhtbERPyWrDMBC9B/oPYgq9lERO2yy4UYJJKe0hBLLdB2ti&#10;m0gjYamx8/dVoZDbPN46i1VvjbhSGxrHCsajDARx6XTDlYLj4XM4BxEiskbjmBTcKMBq+TBYYK5d&#10;xzu67mMlUgiHHBXUMfpcylDWZDGMnCdO3Nm1FmOCbSV1i10Kt0a+ZNlUWmw4NdToaV1Tedn/WAUl&#10;+6pYX6YfX6eN7w63sXneFkapp8e+eAcRqY938b/7W6f5b5PZK/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zPZxQAAAN4AAAAPAAAAAAAAAAAAAAAAAJgCAABkcnMv&#10;ZG93bnJldi54bWxQSwUGAAAAAAQABAD1AAAAigMAAAAA&#10;" path="m530936,304836l530936,,,e" filled="f" strokecolor="#121212" strokeweight="0">
                  <v:stroke miterlimit="1" joinstyle="miter"/>
                  <v:path arrowok="t" textboxrect="0,0,530936,304836"/>
                </v:shape>
                <v:shape id="Shape 14574" o:spid="_x0000_s3510" style="position:absolute;left:29580;top:27182;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IIMMA&#10;AADeAAAADwAAAGRycy9kb3ducmV2LnhtbERPzUoDMRC+C32HMAVvNtu6Wl2bFhGFemvXPsCQjJul&#10;m8mSxG18eyMI3ubj+53NLrtBTBRi71nBclGBINbe9NwpOH283TyAiAnZ4OCZFHxThN12drXBxvgL&#10;H2lqUydKCMcGFdiUxkbKqC05jAs/Ehfu0weHqcDQSRPwUsLdIFdVdS8d9lwaLI70Ykmf2y+nwLXa&#10;5tP7YbnW7WM97V/zbReOSl3P8/MTiEQ5/Yv/3HtT5td36xp+3yk3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IIMMAAADeAAAADwAAAAAAAAAAAAAAAACYAgAAZHJzL2Rv&#10;d25yZXYueG1sUEsFBgAAAAAEAAQA9QAAAIgDAAAAAA==&#10;" path="m,25403l25403,,50806,25403e" filled="f" strokecolor="#121212" strokeweight="0">
                  <v:stroke miterlimit="1" joinstyle="miter"/>
                  <v:path arrowok="t" textboxrect="0,0,50806,25403"/>
                </v:shape>
                <v:shape id="Shape 14575" o:spid="_x0000_s3511" style="position:absolute;left:24522;top:23878;width:13972;height:3557;visibility:visible;mso-wrap-style:square;v-text-anchor:top" coordsize="1397167,355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cy8UA&#10;AADeAAAADwAAAGRycy9kb3ducmV2LnhtbERPS2vCQBC+C/6HZYRepG4i9UF0lSIVvRRRC16H7DQb&#10;mp0N2W2M/vpuQfA2H99zluvOVqKlxpeOFaSjBARx7nTJhYKv8/Z1DsIHZI2VY1JwIw/rVb+3xEy7&#10;Kx+pPYVCxBD2GSowIdSZlD43ZNGPXE0cuW/XWAwRNoXUDV5juK3kOEmm0mLJscFgTRtD+c/p1yo4&#10;dun883K/43i2/2iHO3OTh3Sj1Muge1+ACNSFp/jh3us4/20ym8D/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NzLxQAAAN4AAAAPAAAAAAAAAAAAAAAAAJgCAABkcnMv&#10;ZG93bnJldi54bWxQSwUGAAAAAAQABAD1AAAAigMAAAAA&#10;" path="m1397167,355643l1397167,,,e" filled="f" strokecolor="#121212" strokeweight=".14114mm">
                  <v:stroke miterlimit="1" joinstyle="miter"/>
                  <v:path arrowok="t" textboxrect="0,0,1397167,355643"/>
                </v:shape>
                <v:shape id="Shape 14576" o:spid="_x0000_s3512" style="position:absolute;left:38240;top:27181;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zzMMA&#10;AADeAAAADwAAAGRycy9kb3ducmV2LnhtbERPzU4CMRC+m/gOzZB4ky6CoAuFGKIJ3mTlASbtsN2w&#10;nW7autS3tyYm3ubL9zubXXa9GCnEzrOC2bQCQay96bhVcPp8u38CEROywd4zKfimCLvt7c0Ga+Ov&#10;fKSxSa0oIRxrVGBTGmopo7bkME79QFy4sw8OU4GhlSbgtYS7Xj5U1VI67Lg0WBxob0lfmi+nwDXa&#10;5tP7x2ylm+fFeHjN8zYclbqb5Jc1iEQ5/Yv/3AdT5i8eV0v4faf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AzzMMAAADeAAAADwAAAAAAAAAAAAAAAACYAgAAZHJzL2Rv&#10;d25yZXYueG1sUEsFBgAAAAAEAAQA9QAAAIgDAAAAAA==&#10;" path="m50806,25403l25403,,,25403e" filled="f" strokecolor="#121212" strokeweight="0">
                  <v:stroke miterlimit="1" joinstyle="miter"/>
                  <v:path arrowok="t" textboxrect="0,0,50806,25403"/>
                </v:shape>
                <v:shape id="Shape 14577" o:spid="_x0000_s3513" style="position:absolute;left:24511;top:24130;width:254;height:508;visibility:visible;mso-wrap-style:square;v-text-anchor:top" coordsize="25403,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nW8YA&#10;AADeAAAADwAAAGRycy9kb3ducmV2LnhtbERPS2vCQBC+F/wPywi91Y31SXSVKhQq4sGoB29jdkzS&#10;ZmdDdhvTf+8WBG/z8T1nvmxNKRqqXWFZQb8XgSBOrS44U3A8fL5NQTiPrLG0TAr+yMFy0XmZY6zt&#10;jffUJD4TIYRdjApy76tYSpfmZND1bEUcuKutDfoA60zqGm8h3JTyPYrG0mDBoSHHitY5pT/Jr1Fw&#10;3m2q1f57cNom04MeDY5Xf7k0Sr12248ZCE+tf4of7i8d5g9Hkwn8vxNu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unW8YAAADeAAAADwAAAAAAAAAAAAAAAACYAgAAZHJz&#10;L2Rvd25yZXYueG1sUEsFBgAAAAAEAAQA9QAAAIsDAAAAAA==&#10;" path="m,50806l25403,25403,,e" filled="f" strokecolor="#121212" strokeweight=".14114mm">
                  <v:stroke miterlimit="1" joinstyle="miter"/>
                  <v:path arrowok="t" textboxrect="0,0,25403,50806"/>
                </v:shape>
                <v:shape id="Shape 14578" o:spid="_x0000_s3514" style="position:absolute;left:24511;top:23625;width:254;height:508;visibility:visible;mso-wrap-style:square;v-text-anchor:top" coordsize="25403,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zKckA&#10;AADeAAAADwAAAGRycy9kb3ducmV2LnhtbESPT0/CQBDF7yZ+h82YeJMt/5QUFoImJhLigYIHb0N3&#10;aKvd2aa7lvLtmQOJt5m8N+/9ZrHqXa06akPl2cBwkIAizr2tuDBw2L8/zUCFiGyx9kwGLhRgtby/&#10;W2Bq/Zl31GWxUBLCIUUDZYxNqnXIS3IYBr4hFu3kW4dR1rbQtsWzhLtaj5LkWTusWBpKbOitpPw3&#10;+3MGvj83zevuZ/y1zWZ7Ox0fTvF47Ix5fOjXc1CR+vhvvl1/WMGfTF+EV96RGfTy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QzKckAAADeAAAADwAAAAAAAAAAAAAAAACYAgAA&#10;ZHJzL2Rvd25yZXYueG1sUEsFBgAAAAAEAAQA9QAAAI4DAAAAAA==&#10;" path="m,50806l25403,25403,,e" filled="f" strokecolor="#121212" strokeweight=".14114mm">
                  <v:stroke miterlimit="1" joinstyle="miter"/>
                  <v:path arrowok="t" textboxrect="0,0,25403,50806"/>
                </v:shape>
                <v:rect id="Rectangle 19395" o:spid="_x0000_s3515" style="position:absolute;left:21592;top:3091;width:1918;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dOMUA&#10;AADeAAAADwAAAGRycy9kb3ducmV2LnhtbERPS2vCQBC+C/6HZYTedFOLJYlZRWyLHn0U0t6G7JiE&#10;ZmdDdmtif31XKPQ2H99zsvVgGnGlztWWFTzOIhDEhdU1lwrez2/TGITzyBoby6TgRg7Wq/Eow1Tb&#10;no90PflShBB2KSqovG9TKV1RkUE3sy1x4C62M+gD7EqpO+xDuGnkPIqepcGaQ0OFLW0rKr5O30bB&#10;Lm43H3v705fN6+cuP+TJyznxSj1Mhs0ShKfB/4v/3Hsd5idP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p04xQAAAN4AAAAPAAAAAAAAAAAAAAAAAJgCAABkcnMv&#10;ZG93bnJldi54bWxQSwUGAAAAAAQABAD1AAAAigMAAAAA&#10;" filled="f" stroked="f">
                  <v:textbox inset="0,0,0,0">
                    <w:txbxContent>
                      <w:p w14:paraId="76222FED"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9394" o:spid="_x0000_s3516" style="position:absolute;left:18187;top:3091;width:2875;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4o8UA&#10;AADeAAAADwAAAGRycy9kb3ducmV2LnhtbERPS2vCQBC+C/6HZYTedFMrJYlZRWyLHn0U0t6G7JiE&#10;ZmdDdmtif31XKPQ2H99zsvVgGnGlztWWFTzOIhDEhdU1lwrez2/TGITzyBoby6TgRg7Wq/Eow1Tb&#10;no90PflShBB2KSqovG9TKV1RkUE3sy1x4C62M+gD7EqpO+xDuGnkPIqepcGaQ0OFLW0rKr5O30bB&#10;Lm43H3v705fN6+cuP+TJyznxSj1Mhs0ShKfB/4v/3Hsd5idP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jijxQAAAN4AAAAPAAAAAAAAAAAAAAAAAJgCAABkcnMv&#10;ZG93bnJldi54bWxQSwUGAAAAAAQABAD1AAAAigMAAAAA&#10;" filled="f" stroked="f">
                  <v:textbox inset="0,0,0,0">
                    <w:txbxContent>
                      <w:p w14:paraId="3D16BF84" w14:textId="77777777" w:rsidR="006E2FA2" w:rsidRDefault="006E2FA2">
                        <w:pPr>
                          <w:spacing w:after="160" w:line="259" w:lineRule="auto"/>
                          <w:ind w:left="0" w:firstLine="0"/>
                          <w:jc w:val="left"/>
                        </w:pPr>
                        <w:r>
                          <w:rPr>
                            <w:w w:val="135"/>
                            <w:sz w:val="7"/>
                          </w:rPr>
                          <w:t>wiki_link</w:t>
                        </w:r>
                      </w:p>
                    </w:txbxContent>
                  </v:textbox>
                </v:rect>
                <v:rect id="Rectangle 14580" o:spid="_x0000_s3517" style="position:absolute;left:26165;top:2075;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ecgA&#10;AADeAAAADwAAAGRycy9kb3ducmV2LnhtbESPQWvCQBCF7wX/wzJCb3Vj0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8WR5yAAAAN4AAAAPAAAAAAAAAAAAAAAAAJgCAABk&#10;cnMvZG93bnJldi54bWxQSwUGAAAAAAQABAD1AAAAjQMAAAAA&#10;" filled="f" stroked="f">
                  <v:textbox inset="0,0,0,0">
                    <w:txbxContent>
                      <w:p w14:paraId="0DC57436" w14:textId="77777777" w:rsidR="006E2FA2" w:rsidRDefault="006E2FA2">
                        <w:pPr>
                          <w:spacing w:after="160" w:line="259" w:lineRule="auto"/>
                          <w:ind w:left="0" w:firstLine="0"/>
                          <w:jc w:val="left"/>
                        </w:pPr>
                        <w:r>
                          <w:rPr>
                            <w:w w:val="105"/>
                            <w:sz w:val="7"/>
                          </w:rPr>
                          <w:t>source_name</w:t>
                        </w:r>
                      </w:p>
                    </w:txbxContent>
                  </v:textbox>
                </v:rect>
                <v:rect id="Rectangle 14581" o:spid="_x0000_s3518" style="position:absolute;left:26165;top:2583;width:415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B4sQA&#10;AADeAAAADwAAAGRycy9kb3ducmV2LnhtbERPS2vCQBC+C/0PyxS86cZiJU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9weLEAAAA3gAAAA8AAAAAAAAAAAAAAAAAmAIAAGRycy9k&#10;b3ducmV2LnhtbFBLBQYAAAAABAAEAPUAAACJAwAAAAA=&#10;" filled="f" stroked="f">
                  <v:textbox inset="0,0,0,0">
                    <w:txbxContent>
                      <w:p w14:paraId="29C2A506" w14:textId="77777777" w:rsidR="006E2FA2" w:rsidRDefault="006E2FA2">
                        <w:pPr>
                          <w:spacing w:after="160" w:line="259" w:lineRule="auto"/>
                          <w:ind w:left="0" w:firstLine="0"/>
                          <w:jc w:val="left"/>
                        </w:pPr>
                        <w:r>
                          <w:rPr>
                            <w:w w:val="115"/>
                            <w:sz w:val="7"/>
                          </w:rPr>
                          <w:t>source_author</w:t>
                        </w:r>
                      </w:p>
                    </w:txbxContent>
                  </v:textbox>
                </v:rect>
                <v:rect id="Rectangle 14582" o:spid="_x0000_s3519" style="position:absolute;left:26165;top:3600;width:319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9flcUA&#10;AADeAAAADwAAAGRycy9kb3ducmV2LnhtbERPTWvCQBC9F/oflin01mwqV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1+VxQAAAN4AAAAPAAAAAAAAAAAAAAAAAJgCAABkcnMv&#10;ZG93bnJldi54bWxQSwUGAAAAAAQABAD1AAAAigMAAAAA&#10;" filled="f" stroked="f">
                  <v:textbox inset="0,0,0,0">
                    <w:txbxContent>
                      <w:p w14:paraId="0E540AFB" w14:textId="77777777" w:rsidR="006E2FA2" w:rsidRDefault="006E2FA2">
                        <w:pPr>
                          <w:spacing w:after="160" w:line="259" w:lineRule="auto"/>
                          <w:ind w:left="0" w:firstLine="0"/>
                          <w:jc w:val="left"/>
                        </w:pPr>
                        <w:r>
                          <w:rPr>
                            <w:w w:val="122"/>
                            <w:sz w:val="7"/>
                          </w:rPr>
                          <w:t>source_url</w:t>
                        </w:r>
                      </w:p>
                    </w:txbxContent>
                  </v:textbox>
                </v:rect>
                <v:rect id="Rectangle 14583" o:spid="_x0000_s3520" style="position:absolute;left:26165;top:4108;width:351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6DsUA&#10;AADeAAAADwAAAGRycy9kb3ducmV2LnhtbERPS2vCQBC+F/wPywje6kZtJUZXEW3RY32AehuyYxLM&#10;zobs1qT99a5Q6G0+vufMFq0pxZ1qV1hWMOhHIIhTqwvOFBwPn68xCOeRNZaWScEPOVjMOy8zTLRt&#10;eEf3vc9ECGGXoILc+yqR0qU5GXR9WxEH7mprgz7AOpO6xiaEm1IOo2gsDRYcGnKsaJVTett/GwWb&#10;uFqet/a3ycqPy+b0dZqsDxOvVK/bLqcgPLX+X/zn3uow/+09Hs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oOxQAAAN4AAAAPAAAAAAAAAAAAAAAAAJgCAABkcnMv&#10;ZG93bnJldi54bWxQSwUGAAAAAAQABAD1AAAAigMAAAAA&#10;" filled="f" stroked="f">
                  <v:textbox inset="0,0,0,0">
                    <w:txbxContent>
                      <w:p w14:paraId="3554D2F2" w14:textId="77777777" w:rsidR="006E2FA2" w:rsidRDefault="006E2FA2">
                        <w:pPr>
                          <w:spacing w:after="160" w:line="259" w:lineRule="auto"/>
                          <w:ind w:left="0" w:firstLine="0"/>
                          <w:jc w:val="left"/>
                        </w:pPr>
                        <w:r>
                          <w:rPr>
                            <w:w w:val="128"/>
                            <w:sz w:val="7"/>
                          </w:rPr>
                          <w:t>last_access</w:t>
                        </w:r>
                      </w:p>
                    </w:txbxContent>
                  </v:textbox>
                </v:rect>
                <v:rect id="Rectangle 14584" o:spid="_x0000_s3521" style="position:absolute;left:29975;top:2075;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piesQA&#10;AADeAAAADwAAAGRycy9kb3ducmV2LnhtbERPS4vCMBC+C/sfwgh709TFl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YnrEAAAA3gAAAA8AAAAAAAAAAAAAAAAAmAIAAGRycy9k&#10;b3ducmV2LnhtbFBLBQYAAAAABAAEAPUAAACJAwAAAAA=&#10;" filled="f" stroked="f">
                  <v:textbox inset="0,0,0,0">
                    <w:txbxContent>
                      <w:p w14:paraId="74289AD1"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585" o:spid="_x0000_s3522" style="position:absolute;left:29975;top:2583;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bH4cUA&#10;AADeAAAADwAAAGRycy9kb3ducmV2LnhtbERPTWvCQBC9F/oflil4azaVWmJ0FaktetRYSL0N2TEJ&#10;ZmdDdjVpf31XKHibx/uc+XIwjbhS52rLCl6iGARxYXXNpYKvw+dzAsJ5ZI2NZVLwQw6Wi8eHOaba&#10;9ryna+ZLEULYpaig8r5NpXRFRQZdZFviwJ1sZ9AH2JVSd9iHcNPIcRy/SYM1h4YKW3qvqDhnF6Ng&#10;k7Sr76397cvm47jJd/l0fZh6pUZPw2oGwtPg7+J/91aH+a+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sfhxQAAAN4AAAAPAAAAAAAAAAAAAAAAAJgCAABkcnMv&#10;ZG93bnJldi54bWxQSwUGAAAAAAQABAD1AAAAigMAAAAA&#10;" filled="f" stroked="f">
                  <v:textbox inset="0,0,0,0">
                    <w:txbxContent>
                      <w:p w14:paraId="1E63E059"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586" o:spid="_x0000_s3523" style="position:absolute;left:29975;top:3600;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RZlsUA&#10;AADeAAAADwAAAGRycy9kb3ducmV2LnhtbERPS2vCQBC+C/0PyxR6M5uWVmJ0FekDPfoopN6G7JgE&#10;s7MhuzXRX+8Kgrf5+J4znfemFidqXWVZwWsUgyDOra64UPC7+xkmIJxH1lhbJgVncjCfPQ2mmGrb&#10;8YZOW1+IEMIuRQWl900qpctLMugi2xAH7mBbgz7AtpC6xS6Em1q+xfFIGqw4NJTY0GdJ+XH7bxQs&#10;k2bxt7KXrqi/98tsnY2/dmOv1Mtzv5iA8NT7h/juXukw//0j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FmWxQAAAN4AAAAPAAAAAAAAAAAAAAAAAJgCAABkcnMv&#10;ZG93bnJldi54bWxQSwUGAAAAAAQABAD1AAAAigMAAAAA&#10;" filled="f" stroked="f">
                  <v:textbox inset="0,0,0,0">
                    <w:txbxContent>
                      <w:p w14:paraId="092F6278" w14:textId="77777777" w:rsidR="006E2FA2" w:rsidRDefault="006E2FA2">
                        <w:pPr>
                          <w:spacing w:after="160" w:line="259" w:lineRule="auto"/>
                          <w:ind w:left="0" w:firstLine="0"/>
                          <w:jc w:val="left"/>
                        </w:pPr>
                        <w:proofErr w:type="gramStart"/>
                        <w:r>
                          <w:rPr>
                            <w:w w:val="138"/>
                            <w:sz w:val="7"/>
                          </w:rPr>
                          <w:t>string</w:t>
                        </w:r>
                        <w:proofErr w:type="gramEnd"/>
                      </w:p>
                    </w:txbxContent>
                  </v:textbox>
                </v:rect>
                <v:rect id="Rectangle 14587" o:spid="_x0000_s3524" style="position:absolute;left:29975;top:4108;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8DcUA&#10;AADeAAAADwAAAGRycy9kb3ducmV2LnhtbERPS2vCQBC+F/wPywje6kax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GPwNxQAAAN4AAAAPAAAAAAAAAAAAAAAAAJgCAABkcnMv&#10;ZG93bnJldi54bWxQSwUGAAAAAAQABAD1AAAAigMAAAAA&#10;" filled="f" stroked="f">
                  <v:textbox inset="0,0,0,0">
                    <w:txbxContent>
                      <w:p w14:paraId="556EEA2C" w14:textId="77777777" w:rsidR="006E2FA2" w:rsidRDefault="006E2FA2">
                        <w:pPr>
                          <w:spacing w:after="160" w:line="259" w:lineRule="auto"/>
                          <w:ind w:left="0" w:firstLine="0"/>
                          <w:jc w:val="left"/>
                        </w:pPr>
                        <w:proofErr w:type="gramStart"/>
                        <w:r>
                          <w:rPr>
                            <w:w w:val="115"/>
                            <w:sz w:val="7"/>
                          </w:rPr>
                          <w:t>date</w:t>
                        </w:r>
                        <w:proofErr w:type="gramEnd"/>
                      </w:p>
                    </w:txbxContent>
                  </v:textbox>
                </v:rect>
                <v:rect id="Rectangle 19397" o:spid="_x0000_s3525" style="position:absolute;left:29976;top:3091;width:1277;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1MUA&#10;AADeAAAADwAAAGRycy9kb3ducmV2LnhtbERPS2vCQBC+C/6HZYTedFMLNolZRWyLHn0U0t6G7JiE&#10;ZmdDdmtif31XKPQ2H99zsvVgGnGlztWWFTzOIhDEhdU1lwrez2/TGITzyBoby6TgRg7Wq/Eow1Tb&#10;no90PflShBB2KSqovG9TKV1RkUE3sy1x4C62M+gD7EqpO+xDuGnkPIoW0mDNoaHClrYVFV+nb6Ng&#10;F7ebj7396cvm9XOXH/Lk5Zx4pR4mw2YJwtPg/8V/7r0O85On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bUxQAAAN4AAAAPAAAAAAAAAAAAAAAAAJgCAABkcnMv&#10;ZG93bnJldi54bWxQSwUGAAAAAAQABAD1AAAAigMAAAAA&#10;" filled="f" stroked="f">
                  <v:textbox inset="0,0,0,0">
                    <w:txbxContent>
                      <w:p w14:paraId="6210A95B" w14:textId="77777777" w:rsidR="006E2FA2" w:rsidRDefault="006E2FA2">
                        <w:pPr>
                          <w:spacing w:after="160" w:line="259" w:lineRule="auto"/>
                          <w:ind w:left="0" w:firstLine="0"/>
                          <w:jc w:val="left"/>
                        </w:pPr>
                        <w:proofErr w:type="gramStart"/>
                        <w:r>
                          <w:rPr>
                            <w:w w:val="115"/>
                            <w:sz w:val="7"/>
                          </w:rPr>
                          <w:t>date</w:t>
                        </w:r>
                        <w:proofErr w:type="gramEnd"/>
                      </w:p>
                    </w:txbxContent>
                  </v:textbox>
                </v:rect>
                <v:rect id="Rectangle 19396" o:spid="_x0000_s3526" style="position:absolute;left:26165;top:3091;width:3514;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T8QA&#10;AADeAAAADwAAAGRycy9kb3ducmV2LnhtbERPS4vCMBC+L/gfwgje1lQFsdUo4gM97qqg3oZmbIvN&#10;pDTRdvfXbxYEb/PxPWe2aE0pnlS7wrKCQT8CQZxaXXCm4HTcfk5AOI+ssbRMCn7IwWLe+Zhhom3D&#10;3/Q8+EyEEHYJKsi9rxIpXZqTQde3FXHgbrY26AOsM6lrbEK4KeUwisbSYMGhIceKVjml98PDKNhN&#10;quVlb3+brNxcd+evc7w+xl6pXrddTkF4av1b/HLvdZgfj+I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0A0/EAAAA3gAAAA8AAAAAAAAAAAAAAAAAmAIAAGRycy9k&#10;b3ducmV2LnhtbFBLBQYAAAAABAAEAPUAAACJAwAAAAA=&#10;" filled="f" stroked="f">
                  <v:textbox inset="0,0,0,0">
                    <w:txbxContent>
                      <w:p w14:paraId="47492C9F" w14:textId="77777777" w:rsidR="006E2FA2" w:rsidRDefault="006E2FA2">
                        <w:pPr>
                          <w:spacing w:after="160" w:line="259" w:lineRule="auto"/>
                          <w:ind w:left="0" w:firstLine="0"/>
                          <w:jc w:val="left"/>
                        </w:pPr>
                        <w:r>
                          <w:rPr>
                            <w:w w:val="115"/>
                            <w:sz w:val="7"/>
                          </w:rPr>
                          <w:t>source_date</w:t>
                        </w:r>
                      </w:p>
                    </w:txbxContent>
                  </v:textbox>
                </v:rect>
                <v:rect id="Rectangle 14589" o:spid="_x0000_s3527" style="position:absolute;left:21593;top:6140;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N5MUA&#10;AADeAAAADwAAAGRycy9kb3ducmV2LnhtbERPS2vCQBC+C/0PyxS86aZFJU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83kxQAAAN4AAAAPAAAAAAAAAAAAAAAAAJgCAABkcnMv&#10;ZG93bnJldi54bWxQSwUGAAAAAAQABAD1AAAAigMAAAAA&#10;" filled="f" stroked="f">
                  <v:textbox inset="0,0,0,0">
                    <w:txbxContent>
                      <w:p w14:paraId="39765D3E" w14:textId="77777777" w:rsidR="006E2FA2" w:rsidRDefault="006E2FA2">
                        <w:pPr>
                          <w:spacing w:after="160" w:line="259" w:lineRule="auto"/>
                          <w:ind w:left="0" w:firstLine="0"/>
                          <w:jc w:val="left"/>
                        </w:pPr>
                        <w:r>
                          <w:rPr>
                            <w:w w:val="120"/>
                            <w:sz w:val="7"/>
                          </w:rPr>
                          <w:t>Hivent</w:t>
                        </w:r>
                      </w:p>
                    </w:txbxContent>
                  </v:textbox>
                </v:rect>
                <v:rect id="Rectangle 14590" o:spid="_x0000_s3528" style="position:absolute;left:18150;top:6140;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ypMgA&#10;AADeAAAADwAAAGRycy9kb3ducmV2LnhtbESPQWvCQBCF74X+h2UKvdVNpRU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KPKkyAAAAN4AAAAPAAAAAAAAAAAAAAAAAJgCAABk&#10;cnMvZG93bnJldi54bWxQSwUGAAAAAAQABAD1AAAAjQMAAAAA&#10;" filled="f" stroked="f">
                  <v:textbox inset="0,0,0,0">
                    <w:txbxContent>
                      <w:p w14:paraId="1BF6BE6A" w14:textId="77777777" w:rsidR="006E2FA2" w:rsidRDefault="006E2FA2">
                        <w:pPr>
                          <w:spacing w:after="160" w:line="259" w:lineRule="auto"/>
                          <w:ind w:left="0" w:firstLine="0"/>
                          <w:jc w:val="left"/>
                        </w:pPr>
                        <w:proofErr w:type="gramStart"/>
                        <w:r>
                          <w:rPr>
                            <w:w w:val="124"/>
                            <w:sz w:val="7"/>
                          </w:rPr>
                          <w:t>hivent</w:t>
                        </w:r>
                        <w:proofErr w:type="gramEnd"/>
                      </w:p>
                    </w:txbxContent>
                  </v:textbox>
                </v:rect>
                <v:shape id="Shape 14591" o:spid="_x0000_s3529" style="position:absolute;left:21084;top:8120;width:0;height:1270;visibility:visible;mso-wrap-style:square;v-text-anchor:top" coordsize="0,127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7LPMQA&#10;AADeAAAADwAAAGRycy9kb3ducmV2LnhtbERPTUvDQBC9C/6HZQRvdhOxIcZuSxEEe2mxFbyO2TEb&#10;zM7G7LRN/323IPQ2j/c5s8XoO3WgIbaBDeSTDBRxHWzLjYHP3dtDCSoKssUuMBk4UYTF/PZmhpUN&#10;R/6gw1YalUI4VmjAifSV1rF25DFOQk+cuJ8weJQEh0bbAY8p3Hf6McsK7bHl1OCwp1dH9e927w3o&#10;b+S9K4t81brd6m+5kWL9Jcbc343LF1BCo1zF/+53m+Y/TZ9zuLyTbtDz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yzzEAAAA3gAAAA8AAAAAAAAAAAAAAAAAmAIAAGRycy9k&#10;b3ducmV2LnhtbFBLBQYAAAAABAAEAPUAAACJAwAAAAA=&#10;" path="m,127016l,e" filled="f" strokecolor="#121212" strokeweight="0">
                  <v:stroke miterlimit="1" joinstyle="miter"/>
                  <v:path arrowok="t" textboxrect="0,0,0,127016"/>
                </v:shape>
                <v:shape id="Shape 14592" o:spid="_x0000_s3530" style="position:absolute;left:20830;top:9136;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fTNcMA&#10;AADeAAAADwAAAGRycy9kb3ducmV2LnhtbERPzU4CMRC+m/AOzZB4ky6ICiuFEKMJ3mTlASbtsN24&#10;nW7astS3tyYm3ubL9zubXXa9GCnEzrOC+awCQay96bhVcPp8u1uBiAnZYO+ZFHxThN12crPB2vgr&#10;H2lsUitKCMcaFdiUhlrKqC05jDM/EBfu7IPDVGBopQl4LeGul4uqepQOOy4NFgd6saS/motT4Bpt&#10;8+n9Y/6km/VyPLzm+zYclbqd5v0ziEQ5/Yv/3AdT5i8f1gv4fafc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fTNcMAAADeAAAADwAAAAAAAAAAAAAAAACYAgAAZHJzL2Rv&#10;d25yZXYueG1sUEsFBgAAAAAEAAQA9QAAAIgDAAAAAA==&#10;" path="m50806,25403l25403,,,25403e" filled="f" strokecolor="#121212" strokeweight="0">
                  <v:stroke miterlimit="1" joinstyle="miter"/>
                  <v:path arrowok="t" textboxrect="0,0,50806,25403"/>
                </v:shape>
                <v:shape id="Shape 14593" o:spid="_x0000_s3531" style="position:absolute;left:17242;top:9399;width:7685;height:2286;visibility:visible;mso-wrap-style:square;v-text-anchor:top" coordsize="768512,228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6KS8UA&#10;AADeAAAADwAAAGRycy9kb3ducmV2LnhtbERPTWsCMRC9C/6HMEJvblZbxa5GkdJaPXioSsHbsBl3&#10;VzeTbZLq9t83BaG3ebzPmS1aU4srOV9ZVjBIUhDEudUVFwoO+7f+BIQPyBpry6Tghzws5t3ODDNt&#10;b/xB110oRAxhn6GCMoQmk9LnJRn0iW2II3eyzmCI0BVSO7zFcFPLYZqOpcGKY0OJDb2UlF9230bB&#10;arAdHldnV9WBPt839Gq//GSt1EOvXU5BBGrDv/juXus4/2n0/Ah/78Qb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opLxQAAAN4AAAAPAAAAAAAAAAAAAAAAAJgCAABkcnMv&#10;ZG93bnJldi54bWxQSwUGAAAAAAQABAD1AAAAigMAAAAA&#10;" path="m30731,l737774,v17021,,30738,11336,30738,25401l768512,203221v,14092,-13717,25407,-30738,25407l30731,228628c13718,228628,,217313,,203221l,25401c,11336,13718,,30731,xe" fillcolor="#ebebeb" strokecolor="#121212" strokeweight=".1283mm">
                  <v:stroke miterlimit="1" joinstyle="miter"/>
                  <v:path arrowok="t" textboxrect="0,0,768512,228628"/>
                </v:shape>
                <v:rect id="Rectangle 14594" o:spid="_x0000_s3532" style="position:absolute;left:18678;top:9541;width:639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0p8UA&#10;AADeAAAADwAAAGRycy9kb3ducmV2LnhtbERPS2vCQBC+F/oflhF6qxuLFh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SnxQAAAN4AAAAPAAAAAAAAAAAAAAAAAJgCAABkcnMv&#10;ZG93bnJldi54bWxQSwUGAAAAAAQABAD1AAAAigMAAAAA&#10;" filled="f" stroked="f">
                  <v:textbox inset="0,0,0,0">
                    <w:txbxContent>
                      <w:p w14:paraId="12D96E0D" w14:textId="77777777" w:rsidR="006E2FA2" w:rsidRDefault="006E2FA2">
                        <w:pPr>
                          <w:spacing w:after="160" w:line="259" w:lineRule="auto"/>
                          <w:ind w:left="0" w:firstLine="0"/>
                          <w:jc w:val="left"/>
                        </w:pPr>
                        <w:r>
                          <w:rPr>
                            <w:color w:val="121212"/>
                            <w:w w:val="117"/>
                            <w:sz w:val="10"/>
                          </w:rPr>
                          <w:t>HiventOperation</w:t>
                        </w:r>
                      </w:p>
                    </w:txbxContent>
                  </v:textbox>
                </v:rect>
                <v:shape id="Shape 14595" o:spid="_x0000_s3533" style="position:absolute;left:17259;top:10415;width:7650;height:0;visibility:visible;mso-wrap-style:square;v-text-anchor:top" coordsize="7649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WFMYA&#10;AADeAAAADwAAAGRycy9kb3ducmV2LnhtbERPTWvCQBC9C/0PywhepNlUjK1pVpGC0oMgmhZ6HLLT&#10;JDY7G7Krxn/fFQRv83ifky1704gzda62rOAlikEQF1bXXCr4ytfPbyCcR9bYWCYFV3KwXDwNMky1&#10;vfCezgdfihDCLkUFlfdtKqUrKjLoItsSB+7XdgZ9gF0pdYeXEG4aOYnjmTRYc2iosKWPioq/w8ko&#10;SPLxfkM/kzzf2d1xtd2evuevpNRo2K/eQXjq/UN8d3/qMH+azBO4vRNu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WFMYAAADeAAAADwAAAAAAAAAAAAAAAACYAgAAZHJz&#10;L2Rvd25yZXYueG1sUEsFBgAAAAAEAAQA9QAAAIsDAAAAAA==&#10;" path="m,l764917,e" filled="f" strokecolor="#121212" strokeweight=".1286mm">
                  <v:stroke miterlimit="1" joinstyle="miter"/>
                  <v:path arrowok="t" textboxrect="0,0,764917,0"/>
                </v:shape>
                <v:rect id="Rectangle 19403" o:spid="_x0000_s3534" style="position:absolute;left:21592;top:10966;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4NcQA&#10;AADeAAAADwAAAGRycy9kb3ducmV2LnhtbERPS2vCQBC+F/oflil4qxtrERNdRaqix/oA9TZkxySY&#10;nQ3Z1aT+ercgeJuP7znjaWtKcaPaFZYV9LoRCOLU6oIzBfvd8nMIwnlkjaVlUvBHDqaT97cxJto2&#10;vKHb1mcihLBLUEHufZVI6dKcDLqurYgDd7a1QR9gnUldYxPCTSm/omggDRYcGnKs6Cen9LK9GgWr&#10;YTU7ru29ycrFaXX4PcTzXeyV6ny0sxEIT61/iZ/utQ7z4++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j+DXEAAAA3gAAAA8AAAAAAAAAAAAAAAAAmAIAAGRycy9k&#10;b3ducmV2LnhtbFBLBQYAAAAABAAEAPUAAACJAwAAAAA=&#10;" filled="f" stroked="f">
                  <v:textbox inset="0,0,0,0">
                    <w:txbxContent>
                      <w:p w14:paraId="01D8581E" w14:textId="77777777" w:rsidR="006E2FA2" w:rsidRDefault="006E2FA2">
                        <w:pPr>
                          <w:spacing w:after="160" w:line="259" w:lineRule="auto"/>
                          <w:ind w:left="0" w:firstLine="0"/>
                          <w:jc w:val="left"/>
                        </w:pPr>
                        <w:proofErr w:type="gramStart"/>
                        <w:r>
                          <w:rPr>
                            <w:w w:val="140"/>
                            <w:sz w:val="7"/>
                          </w:rPr>
                          <w:t>string[</w:t>
                        </w:r>
                        <w:proofErr w:type="gramEnd"/>
                        <w:r>
                          <w:rPr>
                            <w:w w:val="140"/>
                            <w:sz w:val="7"/>
                          </w:rPr>
                          <w:t>3]</w:t>
                        </w:r>
                      </w:p>
                    </w:txbxContent>
                  </v:textbox>
                </v:rect>
                <v:rect id="Rectangle 19402" o:spid="_x0000_s3535" style="position:absolute;left:17538;top:10966;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drsQA&#10;AADeAAAADwAAAGRycy9kb3ducmV2LnhtbERPS4vCMBC+C/sfwix401RZxFajyK6LHn0sqLehGdti&#10;MylNtNVfbwRhb/PxPWc6b00pblS7wrKCQT8CQZxaXXCm4G//2xuDcB5ZY2mZFNzJwXz20Zliom3D&#10;W7rtfCZCCLsEFeTeV4mULs3JoOvbijhwZ1sb9AHWmdQ1NiHclHIYRSNpsODQkGNF3zmll93VKFiN&#10;q8VxbR9NVi5Pq8PmEP/sY69U97NdTEB4av2/+O1e6zA//oq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vXa7EAAAA3gAAAA8AAAAAAAAAAAAAAAAAmAIAAGRycy9k&#10;b3ducmV2LnhtbFBLBQYAAAAABAAEAPUAAACJAwAAAAA=&#10;" filled="f" stroked="f">
                  <v:textbox inset="0,0,0,0">
                    <w:txbxContent>
                      <w:p w14:paraId="4F5C906A" w14:textId="77777777" w:rsidR="006E2FA2" w:rsidRDefault="006E2FA2">
                        <w:pPr>
                          <w:spacing w:after="160" w:line="259" w:lineRule="auto"/>
                          <w:ind w:left="0" w:firstLine="0"/>
                          <w:jc w:val="left"/>
                        </w:pPr>
                        <w:proofErr w:type="gramStart"/>
                        <w:r>
                          <w:rPr>
                            <w:w w:val="119"/>
                            <w:sz w:val="7"/>
                          </w:rPr>
                          <w:t>operation</w:t>
                        </w:r>
                        <w:proofErr w:type="gramEnd"/>
                      </w:p>
                    </w:txbxContent>
                  </v:textbox>
                </v:rect>
                <v:rect id="Rectangle 14597" o:spid="_x0000_s3536" style="position:absolute;left:21593;top:10458;width:415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q0MUA&#10;AADeAAAADwAAAGRycy9kb3ducmV2LnhtbERPTWvCQBC9C/0PyxR6043SWhNdRVqLHlsV1NuQHZNg&#10;djZkVxP99a4g9DaP9zmTWWtKcaHaFZYV9HsRCOLU6oIzBdvNT3cEwnlkjaVlUnAlB7PpS2eCibYN&#10;/9Fl7TMRQtglqCD3vkqkdGlOBl3PVsSBO9raoA+wzqSusQnhppSDKBpKgwWHhhwr+sopPa3PRsFy&#10;VM33K3trsnJxWO5+d/H3JvZKvb228zEIT63/Fz/dKx3mv3/E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WrQxQAAAN4AAAAPAAAAAAAAAAAAAAAAAJgCAABkcnMv&#10;ZG93bnJldi54bWxQSwUGAAAAAAQABAD1AAAAigMAAAAA&#10;" filled="f" stroked="f">
                  <v:textbox inset="0,0,0,0">
                    <w:txbxContent>
                      <w:p w14:paraId="4ED9DF38" w14:textId="77777777" w:rsidR="006E2FA2" w:rsidRDefault="006E2FA2">
                        <w:pPr>
                          <w:spacing w:after="160" w:line="259" w:lineRule="auto"/>
                          <w:ind w:left="0" w:firstLine="0"/>
                          <w:jc w:val="left"/>
                        </w:pPr>
                        <w:r>
                          <w:rPr>
                            <w:w w:val="121"/>
                            <w:sz w:val="7"/>
                          </w:rPr>
                          <w:t>EditOperation</w:t>
                        </w:r>
                      </w:p>
                    </w:txbxContent>
                  </v:textbox>
                </v:rect>
                <v:rect id="Rectangle 14598" o:spid="_x0000_s3537" style="position:absolute;left:17528;top:10458;width:447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7+osgA&#10;AADeAAAADwAAAGRycy9kb3ducmV2LnhtbESPQWvCQBCF74X+h2UKvdVNpRUTXUVqix6tCuptyI5J&#10;MDsbsluT9tc7B6G3Gd6b976ZzntXqyu1ofJs4HWQgCLOva24MLDffb2MQYWIbLH2TAZ+KcB89vgw&#10;xcz6jr/puo2FkhAOGRooY2wyrUNeksMw8A2xaGffOoyytoW2LXYS7mo9TJKRdlixNJTY0EdJ+WX7&#10;4wysxs3iuPZ/XVF/nlaHzSFd7tJozPNTv5iAitTHf/P9em0F/+09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Xv6iyAAAAN4AAAAPAAAAAAAAAAAAAAAAAJgCAABk&#10;cnMvZG93bnJldi54bWxQSwUGAAAAAAQABAD1AAAAjQMAAAAA&#10;" filled="f" stroked="f">
                  <v:textbox inset="0,0,0,0">
                    <w:txbxContent>
                      <w:p w14:paraId="3CC698D7" w14:textId="77777777" w:rsidR="006E2FA2" w:rsidRDefault="006E2FA2">
                        <w:pPr>
                          <w:spacing w:after="160" w:line="259" w:lineRule="auto"/>
                          <w:ind w:left="0" w:firstLine="0"/>
                          <w:jc w:val="left"/>
                        </w:pPr>
                        <w:r>
                          <w:rPr>
                            <w:w w:val="122"/>
                            <w:sz w:val="7"/>
                          </w:rPr>
                          <w:t>edit_operation</w:t>
                        </w:r>
                      </w:p>
                    </w:txbxContent>
                  </v:textbox>
                </v:rect>
                <v:shape id="Shape 14599" o:spid="_x0000_s3538" style="position:absolute;left:4826;top:12955;width:8114;height:3556;visibility:visible;mso-wrap-style:square;v-text-anchor:top" coordsize="811386,355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iCgsUA&#10;AADeAAAADwAAAGRycy9kb3ducmV2LnhtbERPTWvCQBC9C/6HZYTedGNtpaauIi1SoZfWSM9DdkzW&#10;ZGdDdo3RX+8WCr3N433Oct3bWnTUeuNYwXSSgCDOnTZcKDhk2/ELCB+QNdaOScGVPKxXw8ESU+0u&#10;/E3dPhQihrBPUUEZQpNK6fOSLPqJa4gjd3StxRBhW0jd4iWG21o+JslcWjQcG0ps6K2kvNqfrYLq&#10;8/2UZf1sfvupP74OtjOzKjdKPYz6zSuIQH34F/+5dzrOf3peLOD3nXiD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IKCxQAAAN4AAAAPAAAAAAAAAAAAAAAAAJgCAABkcnMv&#10;ZG93bnJldi54bWxQSwUGAAAAAAQABAD1AAAAigMAAAAA&#10;" path="m25403,l785983,v14092,,25403,11342,25403,25403l811386,330240v,14092,-11311,25403,-25403,25403l25403,355643c11343,355643,,344332,,330240l,25403c,11342,11343,,25403,xe" fillcolor="#ebebeb" strokecolor="#323232" strokeweight=".14114mm">
                  <v:stroke miterlimit="1" joinstyle="miter"/>
                  <v:path arrowok="t" textboxrect="0,0,811386,355643"/>
                </v:shape>
                <v:rect id="Rectangle 14600" o:spid="_x0000_s3539" style="position:absolute;left:7747;top:12844;width:2982;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GX8cA&#10;AADeAAAADwAAAGRycy9kb3ducmV2LnhtbESPQWvCQBCF74L/YRmhN91Yimh0FdGKHlstqLchOybB&#10;7GzIribtr+8cCr3NMG/ee99i1blKPakJpWcD41ECijjztuTcwNdpN5yCChHZYuWZDHxTgNWy31tg&#10;an3Ln/Q8xlyJCYcUDRQx1qnWISvIYRj5mlhuN984jLI2ubYNtmLuKv2aJBPtsGRJKLCmTUHZ/fhw&#10;BvbTen05+J82r96v+/PHebY9zaIxL4NuPQcVqYv/4r/vg5X6b5N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HBl/HAAAA3gAAAA8AAAAAAAAAAAAAAAAAmAIAAGRy&#10;cy9kb3ducmV2LnhtbFBLBQYAAAAABAAEAPUAAACMAwAAAAA=&#10;" filled="f" stroked="f">
                  <v:textbox inset="0,0,0,0">
                    <w:txbxContent>
                      <w:p w14:paraId="6A976AEF" w14:textId="77777777" w:rsidR="006E2FA2" w:rsidRDefault="006E2FA2">
                        <w:pPr>
                          <w:spacing w:after="160" w:line="259" w:lineRule="auto"/>
                          <w:ind w:left="0" w:firstLine="0"/>
                          <w:jc w:val="left"/>
                        </w:pPr>
                        <w:r>
                          <w:rPr>
                            <w:color w:val="141414"/>
                            <w:w w:val="112"/>
                            <w:sz w:val="10"/>
                          </w:rPr>
                          <w:t>OldArea</w:t>
                        </w:r>
                      </w:p>
                    </w:txbxContent>
                  </v:textbox>
                </v:rect>
                <v:shape id="Shape 14601" o:spid="_x0000_s3540" style="position:absolute;left:4826;top:13717;width:8114;height:0;visibility:visible;mso-wrap-style:square;v-text-anchor:top" coordsize="811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Pq8QA&#10;AADeAAAADwAAAGRycy9kb3ducmV2LnhtbERPS4vCMBC+C/6HMMJeFk0ri0g1ioiLi158gXgbmrEt&#10;NpNuk6313xthwdt8fM+ZzltTioZqV1hWEA8iEMSp1QVnCk7H7/4YhPPIGkvLpOBBDuazbmeKibZ3&#10;3lNz8JkIIewSVJB7XyVSujQng25gK+LAXW1t0AdYZ1LXeA/hppTDKBpJgwWHhhwrWuaU3g5/RsE2&#10;9p873VR82fwum9PmfF5dd2ulPnrtYgLCU+vf4n/3jw7zv0ZRD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2D6vEAAAA3gAAAA8AAAAAAAAAAAAAAAAAmAIAAGRycy9k&#10;b3ducmV2LnhtbFBLBQYAAAAABAAEAPUAAACJAwAAAAA=&#10;" path="m,l811386,e" filled="f" strokecolor="#323232" strokeweight=".14114mm">
                  <v:stroke miterlimit="1" joinstyle="miter"/>
                  <v:path arrowok="t" textboxrect="0,0,811386,0"/>
                </v:shape>
                <v:rect id="Rectangle 14602" o:spid="_x0000_s3541" style="position:absolute;left:5080;top:13761;width:10272;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9s8UA&#10;AADeAAAADwAAAGRycy9kb3ducmV2LnhtbERPTWvCQBC9C/6HZYTedKOUoNFVxLYkxzYK6m3Ijkkw&#10;OxuyW5P213cLhd7m8T5nsxtMIx7UudqygvksAkFcWF1zqeB0fJsuQTiPrLGxTAq+yMFuOx5tMNG2&#10;5w965L4UIYRdggoq79tESldUZNDNbEscuJvtDPoAu1LqDvsQbhq5iKJYGqw5NFTY0qGi4p5/GgXp&#10;st1fMvvdl83rNT2/n1cvx5VX6mky7NcgPA3+X/znznSY/xx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T2zxQAAAN4AAAAPAAAAAAAAAAAAAAAAAJgCAABkcnMv&#10;ZG93bnJldi54bWxQSwUGAAAAAAQABAD1AAAAigMAAAAA&#10;" filled="f" stroked="f">
                  <v:textbox inset="0,0,0,0">
                    <w:txbxContent>
                      <w:p w14:paraId="4AE5A5DC" w14:textId="77777777" w:rsidR="006E2FA2" w:rsidRDefault="006E2FA2">
                        <w:pPr>
                          <w:spacing w:after="160" w:line="259" w:lineRule="auto"/>
                          <w:ind w:left="0" w:firstLine="0"/>
                          <w:jc w:val="left"/>
                        </w:pPr>
                        <w:proofErr w:type="gramStart"/>
                        <w:r>
                          <w:rPr>
                            <w:color w:val="141414"/>
                            <w:w w:val="116"/>
                            <w:sz w:val="7"/>
                          </w:rPr>
                          <w:t>hivent_operation</w:t>
                        </w:r>
                        <w:proofErr w:type="gramEnd"/>
                        <w:r>
                          <w:rPr>
                            <w:color w:val="141414"/>
                            <w:spacing w:val="59"/>
                            <w:w w:val="116"/>
                            <w:sz w:val="7"/>
                          </w:rPr>
                          <w:t xml:space="preserve"> </w:t>
                        </w:r>
                        <w:r>
                          <w:rPr>
                            <w:color w:val="141414"/>
                            <w:w w:val="116"/>
                            <w:sz w:val="7"/>
                          </w:rPr>
                          <w:t>HiventOperation</w:t>
                        </w:r>
                      </w:p>
                    </w:txbxContent>
                  </v:textbox>
                </v:rect>
                <v:rect id="Rectangle 14603" o:spid="_x0000_s3542" style="position:absolute;left:5080;top:1426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YKMUA&#10;AADeAAAADwAAAGRycy9kb3ducmV2LnhtbERPTWvCQBC9F/wPywi91Y22BE1dRbQlObZR0N6G7JgE&#10;s7MhuzXRX98tFHqbx/uc5XowjbhS52rLCqaTCARxYXXNpYLD/v1pDsJ5ZI2NZVJwIwfr1ehhiYm2&#10;PX/SNfelCCHsElRQed8mUrqiIoNuYlviwJ1tZ9AH2JVSd9iHcNPIWRTF0mDNoaHClrYVFZf82yhI&#10;5+3mlNl7XzZvX+nx47jY7RdeqcfxsHkF4Wnw/+I/d6bD/Jc4e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goxQAAAN4AAAAPAAAAAAAAAAAAAAAAAJgCAABkcnMv&#10;ZG93bnJldi54bWxQSwUGAAAAAAQABAD1AAAAigMAAAAA&#10;" filled="f" stroked="f">
                  <v:textbox inset="0,0,0,0">
                    <w:txbxContent>
                      <w:p w14:paraId="3EF9C1B9" w14:textId="77777777" w:rsidR="006E2FA2" w:rsidRDefault="006E2FA2">
                        <w:pPr>
                          <w:spacing w:after="160" w:line="259" w:lineRule="auto"/>
                          <w:ind w:left="0" w:firstLine="0"/>
                          <w:jc w:val="left"/>
                        </w:pPr>
                        <w:proofErr w:type="gramStart"/>
                        <w:r>
                          <w:rPr>
                            <w:color w:val="141414"/>
                            <w:w w:val="117"/>
                            <w:sz w:val="7"/>
                          </w:rPr>
                          <w:t>area</w:t>
                        </w:r>
                        <w:proofErr w:type="gramEnd"/>
                      </w:p>
                    </w:txbxContent>
                  </v:textbox>
                </v:rect>
                <v:rect id="Rectangle 14604" o:spid="_x0000_s3543" style="position:absolute;left:5080;top:1528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XMUA&#10;AADeAAAADwAAAGRycy9kb3ducmV2LnhtbERPTWvCQBC9C/6HZQredNMSRFNXCVbRY2sKtrchO01C&#10;d2dDdjVpf323IHibx/uc1WawRlyp841jBY+zBARx6XTDlYL3Yj9dgPABWaNxTAp+yMNmPR6tMNOu&#10;5ze6nkIlYgj7DBXUIbSZlL6syaKfuZY4cl+usxgi7CqpO+xjuDXyKUnm0mLDsaHGlrY1ld+ni1Vw&#10;WLT5x9H99pXZfR7Or+flS7EMSk0ehvwZRKAh3MU391HH+ek8S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BcxQAAAN4AAAAPAAAAAAAAAAAAAAAAAJgCAABkcnMv&#10;ZG93bnJldi54bWxQSwUGAAAAAAQABAD1AAAAigMAAAAA&#10;" filled="f" stroked="f">
                  <v:textbox inset="0,0,0,0">
                    <w:txbxContent>
                      <w:p w14:paraId="53BAA7F4" w14:textId="77777777" w:rsidR="006E2FA2" w:rsidRDefault="006E2FA2">
                        <w:pPr>
                          <w:spacing w:after="160" w:line="259" w:lineRule="auto"/>
                          <w:ind w:left="0" w:firstLine="0"/>
                          <w:jc w:val="left"/>
                        </w:pPr>
                        <w:proofErr w:type="gramStart"/>
                        <w:r>
                          <w:rPr>
                            <w:color w:val="141414"/>
                            <w:w w:val="92"/>
                            <w:sz w:val="7"/>
                          </w:rPr>
                          <w:t>name</w:t>
                        </w:r>
                        <w:proofErr w:type="gramEnd"/>
                      </w:p>
                    </w:txbxContent>
                  </v:textbox>
                </v:rect>
                <v:rect id="Rectangle 14605" o:spid="_x0000_s3544" style="position:absolute;left:5080;top:15793;width:287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lx8UA&#10;AADeAAAADwAAAGRycy9kb3ducmV2LnhtbERPTWvCQBC9F/wPywi91Y3SBk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KXHxQAAAN4AAAAPAAAAAAAAAAAAAAAAAJgCAABkcnMv&#10;ZG93bnJldi54bWxQSwUGAAAAAAQABAD1AAAAigMAAAAA&#10;" filled="f" stroked="f">
                  <v:textbox inset="0,0,0,0">
                    <w:txbxContent>
                      <w:p w14:paraId="754DC55D" w14:textId="77777777" w:rsidR="006E2FA2" w:rsidRDefault="006E2FA2">
                        <w:pPr>
                          <w:spacing w:after="160" w:line="259" w:lineRule="auto"/>
                          <w:ind w:left="0" w:firstLine="0"/>
                          <w:jc w:val="left"/>
                        </w:pPr>
                        <w:proofErr w:type="gramStart"/>
                        <w:r>
                          <w:rPr>
                            <w:color w:val="141414"/>
                            <w:w w:val="140"/>
                            <w:sz w:val="7"/>
                          </w:rPr>
                          <w:t>territory</w:t>
                        </w:r>
                        <w:proofErr w:type="gramEnd"/>
                      </w:p>
                    </w:txbxContent>
                  </v:textbox>
                </v:rect>
                <v:rect id="Rectangle 14606" o:spid="_x0000_s3545" style="position:absolute;left:9399;top:14269;width:1221;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I7sMUA&#10;AADeAAAADwAAAGRycy9kb3ducmV2LnhtbERPS2vCQBC+C/0PyxR6002lBI2uElpLcvRRsL0N2TEJ&#10;zc6G7DZJ++tdQehtPr7nrLejaURPnastK3ieRSCIC6trLhV8nN6nCxDOI2tsLJOCX3Kw3TxM1pho&#10;O/CB+qMvRQhhl6CCyvs2kdIVFRl0M9sSB+5iO4M+wK6UusMhhJtGzqMolgZrDg0VtvRaUfF9/DEK&#10;skWbfub2byib3Vd23p+Xb6elV+rpcUxXIDyN/l98d+c6zH+Jo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juwxQAAAN4AAAAPAAAAAAAAAAAAAAAAAJgCAABkcnMv&#10;ZG93bnJldi54bWxQSwUGAAAAAAQABAD1AAAAigMAAAAA&#10;" filled="f" stroked="f">
                  <v:textbox inset="0,0,0,0">
                    <w:txbxContent>
                      <w:p w14:paraId="6F0B08DD" w14:textId="77777777" w:rsidR="006E2FA2" w:rsidRDefault="006E2FA2">
                        <w:pPr>
                          <w:spacing w:after="160" w:line="259" w:lineRule="auto"/>
                          <w:ind w:left="0" w:firstLine="0"/>
                          <w:jc w:val="left"/>
                        </w:pPr>
                        <w:r>
                          <w:rPr>
                            <w:color w:val="141414"/>
                            <w:spacing w:val="-2"/>
                            <w:w w:val="107"/>
                            <w:sz w:val="7"/>
                          </w:rPr>
                          <w:t>Area</w:t>
                        </w:r>
                      </w:p>
                    </w:txbxContent>
                  </v:textbox>
                </v:rect>
                <v:rect id="Rectangle 14607" o:spid="_x0000_s3546" style="position:absolute;left:9399;top:15285;width:2423;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6eK8QA&#10;AADeAAAADwAAAGRycy9kb3ducmV2LnhtbERPS4vCMBC+L/gfwgje1lQR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univEAAAA3gAAAA8AAAAAAAAAAAAAAAAAmAIAAGRycy9k&#10;b3ducmV2LnhtbFBLBQYAAAAABAAEAPUAAACJAwAAAAA=&#10;" filled="f" stroked="f">
                  <v:textbox inset="0,0,0,0">
                    <w:txbxContent>
                      <w:p w14:paraId="1EFCE5B6" w14:textId="77777777" w:rsidR="006E2FA2" w:rsidRDefault="006E2FA2">
                        <w:pPr>
                          <w:spacing w:after="160" w:line="259" w:lineRule="auto"/>
                          <w:ind w:left="0" w:firstLine="0"/>
                          <w:jc w:val="left"/>
                        </w:pPr>
                        <w:r>
                          <w:rPr>
                            <w:color w:val="141414"/>
                            <w:spacing w:val="-2"/>
                            <w:w w:val="93"/>
                            <w:sz w:val="7"/>
                          </w:rPr>
                          <w:t>AreaName</w:t>
                        </w:r>
                      </w:p>
                    </w:txbxContent>
                  </v:textbox>
                </v:rect>
                <v:rect id="Rectangle 14608" o:spid="_x0000_s3547" style="position:absolute;left:9399;top:15793;width:392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EKWccA&#10;AADeAAAADwAAAGRycy9kb3ducmV2LnhtbESPQWvCQBCF74L/YRmhN91Yimh0FdGKHlstqLchOybB&#10;7GzIribtr+8cCr3N8N68981i1blKPakJpWcD41ECijjztuTcwNdpN5yCChHZYuWZDHxTgNWy31tg&#10;an3Ln/Q8xlxJCIcUDRQx1qnWISvIYRj5mli0m28cRlmbXNsGWwl3lX5Nkol2WLI0FFjTpqDsfnw4&#10;A/tpvb4c/E+bV+/X/fnjPNueZtGYl0G3noOK1MV/89/1wQr+2y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xClnHAAAA3gAAAA8AAAAAAAAAAAAAAAAAmAIAAGRy&#10;cy9kb3ducmV2LnhtbFBLBQYAAAAABAAEAPUAAACMAwAAAAA=&#10;" filled="f" stroked="f">
                  <v:textbox inset="0,0,0,0">
                    <w:txbxContent>
                      <w:p w14:paraId="4C8D7766" w14:textId="77777777" w:rsidR="006E2FA2" w:rsidRDefault="006E2FA2">
                        <w:pPr>
                          <w:spacing w:after="160" w:line="259" w:lineRule="auto"/>
                          <w:ind w:left="0" w:firstLine="0"/>
                          <w:jc w:val="left"/>
                        </w:pPr>
                        <w:r>
                          <w:rPr>
                            <w:color w:val="141414"/>
                            <w:spacing w:val="-2"/>
                            <w:w w:val="119"/>
                            <w:sz w:val="7"/>
                          </w:rPr>
                          <w:t>AreaTerritory</w:t>
                        </w:r>
                      </w:p>
                    </w:txbxContent>
                  </v:textbox>
                </v:rect>
                <v:shape id="Shape 14609" o:spid="_x0000_s3548" style="position:absolute;left:8915;top:10923;width:8359;height:2040;visibility:visible;mso-wrap-style:square;v-text-anchor:top" coordsize="835843,20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z4MUA&#10;AADeAAAADwAAAGRycy9kb3ducmV2LnhtbERPS2vCQBC+F/oflil4040Pok1dJQg+oF6MpbS3ITsm&#10;0exsyK6a/vtuQehtPr7nzJedqcWNWldZVjAcRCCIc6srLhR8HNf9GQjnkTXWlknBDzlYLp6f5pho&#10;e+cD3TJfiBDCLkEFpfdNIqXLSzLoBrYhDtzJtgZ9gG0hdYv3EG5qOYqiWBqsODSU2NCqpPySXY2C&#10;/fdnep3GcvxF2/fLeUNZutMrpXovXfoGwlPn/8UP906H+ZM4eoW/d8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LPgxQAAAN4AAAAPAAAAAAAAAAAAAAAAAJgCAABkcnMv&#10;ZG93bnJldi54bWxQSwUGAAAAAAQABAD1AAAAigMAAAAA&#10;" path="m,204044l,,835843,e" filled="f" strokecolor="#323232" strokeweight="0">
                  <v:stroke miterlimit="1" joinstyle="miter"/>
                  <v:path arrowok="t" textboxrect="0,0,835843,204044"/>
                </v:shape>
                <v:shape id="Shape 14610" o:spid="_x0000_s3549" style="position:absolute;left:8661;top:12709;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wzcYA&#10;AADeAAAADwAAAGRycy9kb3ducmV2LnhtbESPQWvCQBCF74L/YRmhN90oNUjqKqVFW6QXtZfehuyY&#10;pM3Ohuwak3/vHITeZpg3771vve1drTpqQ+XZwHyWgCLOva24MPB93k1XoEJEtlh7JgMDBdhuxqM1&#10;Ztbf+EjdKRZKTDhkaKCMscm0DnlJDsPMN8Ryu/jWYZS1LbRt8SbmrtaLJEm1w4olocSG3krK/05X&#10;Z2Bvfzx/dPaw+Lqm8ff9MiwbHox5mvSvL6Ai9fFf/Pj+tFL/OZ0LgODIDHp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ywzcYAAADeAAAADwAAAAAAAAAAAAAAAACYAgAAZHJz&#10;L2Rvd25yZXYueG1sUEsFBgAAAAAEAAQA9QAAAIsDAAAAAA==&#10;" path="m50806,25403l25403,,,25403e" filled="f" strokecolor="#323232" strokeweight="0">
                  <v:stroke miterlimit="1" joinstyle="miter"/>
                  <v:path arrowok="t" textboxrect="0,0,50806,25403"/>
                </v:shape>
                <v:shape id="Shape 14611" o:spid="_x0000_s3550" style="position:absolute;left:29220;top:12955;width:8129;height:3556;visibility:visible;mso-wrap-style:square;v-text-anchor:top" coordsize="812898,355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Ll9cUA&#10;AADeAAAADwAAAGRycy9kb3ducmV2LnhtbERPS2vCQBC+F/wPywje6iZFRKKriFrspS2+QG9DdkyC&#10;2dmwuzVpf323UPA2H99zZovO1OJOzleWFaTDBARxbnXFhYLj4fV5AsIHZI21ZVLwTR4W897TDDNt&#10;W97RfR8KEUPYZ6igDKHJpPR5SQb90DbEkbtaZzBE6AqpHbYx3NTyJUnG0mDFsaHEhlYl5bf9l1Hg&#10;NuePw3n7nmxP1ery2cr1pPA/Sg363XIKIlAXHuJ/95uO80fjNIW/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YuX1xQAAAN4AAAAPAAAAAAAAAAAAAAAAAJgCAABkcnMv&#10;ZG93bnJldi54bWxQSwUGAAAAAAQABAD1AAAAigMAAAAA&#10;" path="m25403,l787495,v14067,,25403,11342,25403,25403l812898,330240v,14092,-11336,25403,-25403,25403l25403,355643c11336,355643,,344332,,330240l,25403c,11342,11336,,25403,xe" fillcolor="#ebebeb" strokecolor="#323232" strokeweight=".14114mm">
                  <v:stroke miterlimit="1" joinstyle="miter"/>
                  <v:path arrowok="t" textboxrect="0,0,812898,355643"/>
                </v:shape>
                <v:rect id="Rectangle 14612" o:spid="_x0000_s3551" style="position:absolute;left:32157;top:12844;width:2982;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rbsUA&#10;AADeAAAADwAAAGRycy9kb3ducmV2LnhtbERPTWvCQBC9C/0Pywi9mU2kiE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KtuxQAAAN4AAAAPAAAAAAAAAAAAAAAAAJgCAABkcnMv&#10;ZG93bnJldi54bWxQSwUGAAAAAAQABAD1AAAAigMAAAAA&#10;" filled="f" stroked="f">
                  <v:textbox inset="0,0,0,0">
                    <w:txbxContent>
                      <w:p w14:paraId="76E2460A" w14:textId="77777777" w:rsidR="006E2FA2" w:rsidRDefault="006E2FA2">
                        <w:pPr>
                          <w:spacing w:after="160" w:line="259" w:lineRule="auto"/>
                          <w:ind w:left="0" w:firstLine="0"/>
                          <w:jc w:val="left"/>
                        </w:pPr>
                        <w:r>
                          <w:rPr>
                            <w:color w:val="121212"/>
                            <w:w w:val="99"/>
                            <w:sz w:val="10"/>
                          </w:rPr>
                          <w:t>NewArea</w:t>
                        </w:r>
                      </w:p>
                    </w:txbxContent>
                  </v:textbox>
                </v:rect>
                <v:shape id="Shape 14613" o:spid="_x0000_s3552" style="position:absolute;left:29220;top:13717;width:8129;height:0;visibility:visible;mso-wrap-style:square;v-text-anchor:top" coordsize="812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5vkcUA&#10;AADeAAAADwAAAGRycy9kb3ducmV2LnhtbERPTU/CQBC9m/AfNkPixcgWJUgqCzEYDUehHOA26Y7d&#10;ane2dkda/71rYsJtXt7nLNeDb9SZulgHNjCdZKCIy2BrrgwcipfbBagoyBabwGTghyKsV6OrJeY2&#10;9Lyj814qlUI45mjAibS51rF05DFOQkucuPfQeZQEu0rbDvsU7ht9l2Vz7bHm1OCwpY2j8nP/7Q3I&#10;4qN9le3XyR1vNg/Z23PRF7PCmOvx8PQISmiQi/jfvbVp/mw+vYe/d9IN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m+RxQAAAN4AAAAPAAAAAAAAAAAAAAAAAJgCAABkcnMv&#10;ZG93bnJldi54bWxQSwUGAAAAAAQABAD1AAAAigMAAAAA&#10;" path="m,l812898,e" filled="f" strokecolor="#323232" strokeweight=".14114mm">
                  <v:stroke miterlimit="1" joinstyle="miter"/>
                  <v:path arrowok="t" textboxrect="0,0,812898,0"/>
                </v:shape>
                <v:rect id="Rectangle 14614" o:spid="_x0000_s3553" style="position:absolute;left:29474;top:13761;width:10271;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gcQA&#10;AADeAAAADwAAAGRycy9kb3ducmV2LnhtbERPTYvCMBC9L/gfwizsbU0VEa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loHEAAAA3gAAAA8AAAAAAAAAAAAAAAAAmAIAAGRycy9k&#10;b3ducmV2LnhtbFBLBQYAAAAABAAEAPUAAACJAwAAAAA=&#10;" filled="f" stroked="f">
                  <v:textbox inset="0,0,0,0">
                    <w:txbxContent>
                      <w:p w14:paraId="36851259" w14:textId="77777777" w:rsidR="006E2FA2" w:rsidRDefault="006E2FA2">
                        <w:pPr>
                          <w:spacing w:after="160" w:line="259" w:lineRule="auto"/>
                          <w:ind w:left="0" w:firstLine="0"/>
                          <w:jc w:val="left"/>
                        </w:pPr>
                        <w:proofErr w:type="gramStart"/>
                        <w:r>
                          <w:rPr>
                            <w:color w:val="141414"/>
                            <w:w w:val="116"/>
                            <w:sz w:val="7"/>
                          </w:rPr>
                          <w:t>hivent_operation</w:t>
                        </w:r>
                        <w:proofErr w:type="gramEnd"/>
                        <w:r>
                          <w:rPr>
                            <w:color w:val="141414"/>
                            <w:spacing w:val="59"/>
                            <w:w w:val="116"/>
                            <w:sz w:val="7"/>
                          </w:rPr>
                          <w:t xml:space="preserve"> </w:t>
                        </w:r>
                        <w:r>
                          <w:rPr>
                            <w:color w:val="141414"/>
                            <w:w w:val="116"/>
                            <w:sz w:val="7"/>
                          </w:rPr>
                          <w:t>HiventOperation</w:t>
                        </w:r>
                      </w:p>
                    </w:txbxContent>
                  </v:textbox>
                </v:rect>
                <v:rect id="Rectangle 14615" o:spid="_x0000_s3554" style="position:absolute;left:29474;top:14269;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zGsQA&#10;AADeAAAADwAAAGRycy9kb3ducmV2LnhtbERPS4vCMBC+C/sfwgjeNFVW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MxrEAAAA3gAAAA8AAAAAAAAAAAAAAAAAmAIAAGRycy9k&#10;b3ducmV2LnhtbFBLBQYAAAAABAAEAPUAAACJAwAAAAA=&#10;" filled="f" stroked="f">
                  <v:textbox inset="0,0,0,0">
                    <w:txbxContent>
                      <w:p w14:paraId="50B5A494" w14:textId="77777777" w:rsidR="006E2FA2" w:rsidRDefault="006E2FA2">
                        <w:pPr>
                          <w:spacing w:after="160" w:line="259" w:lineRule="auto"/>
                          <w:ind w:left="0" w:firstLine="0"/>
                          <w:jc w:val="left"/>
                        </w:pPr>
                        <w:proofErr w:type="gramStart"/>
                        <w:r>
                          <w:rPr>
                            <w:color w:val="141414"/>
                            <w:w w:val="117"/>
                            <w:sz w:val="7"/>
                          </w:rPr>
                          <w:t>area</w:t>
                        </w:r>
                        <w:proofErr w:type="gramEnd"/>
                      </w:p>
                    </w:txbxContent>
                  </v:textbox>
                </v:rect>
                <v:rect id="Rectangle 14616" o:spid="_x0000_s3555" style="position:absolute;left:29474;top:15285;width:127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tbcQA&#10;AADeAAAADwAAAGRycy9kb3ducmV2LnhtbERPS4vCMBC+C/6HMII3TRUp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7rW3EAAAA3gAAAA8AAAAAAAAAAAAAAAAAmAIAAGRycy9k&#10;b3ducmV2LnhtbFBLBQYAAAAABAAEAPUAAACJAwAAAAA=&#10;" filled="f" stroked="f">
                  <v:textbox inset="0,0,0,0">
                    <w:txbxContent>
                      <w:p w14:paraId="00E6A079" w14:textId="77777777" w:rsidR="006E2FA2" w:rsidRDefault="006E2FA2">
                        <w:pPr>
                          <w:spacing w:after="160" w:line="259" w:lineRule="auto"/>
                          <w:ind w:left="0" w:firstLine="0"/>
                          <w:jc w:val="left"/>
                        </w:pPr>
                        <w:proofErr w:type="gramStart"/>
                        <w:r>
                          <w:rPr>
                            <w:color w:val="141414"/>
                            <w:w w:val="92"/>
                            <w:sz w:val="7"/>
                          </w:rPr>
                          <w:t>name</w:t>
                        </w:r>
                        <w:proofErr w:type="gramEnd"/>
                      </w:p>
                    </w:txbxContent>
                  </v:textbox>
                </v:rect>
                <v:rect id="Rectangle 14617" o:spid="_x0000_s3556" style="position:absolute;left:29474;top:15793;width:287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I9sQA&#10;AADeAAAADwAAAGRycy9kb3ducmV2LnhtbERPS4vCMBC+C/sfwix401QRH9Uosip69LHg7m1oxrZs&#10;MylNtNVfbwRhb/PxPWe2aEwhblS53LKCXjcCQZxYnXOq4Pu06YxBOI+ssbBMCu7kYDH/aM0w1rbm&#10;A92OPhUhhF2MCjLvy1hKl2Rk0HVtSRy4i60M+gCrVOoK6xBuCtmPoqE0mHNoyLCkr4ySv+PVKNiO&#10;y+XPzj7qtFj/bs/782R1mnil2p/NcgrCU+P/xW/3Tof5g2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3CPbEAAAA3gAAAA8AAAAAAAAAAAAAAAAAmAIAAGRycy9k&#10;b3ducmV2LnhtbFBLBQYAAAAABAAEAPUAAACJAwAAAAA=&#10;" filled="f" stroked="f">
                  <v:textbox inset="0,0,0,0">
                    <w:txbxContent>
                      <w:p w14:paraId="61F19732" w14:textId="77777777" w:rsidR="006E2FA2" w:rsidRDefault="006E2FA2">
                        <w:pPr>
                          <w:spacing w:after="160" w:line="259" w:lineRule="auto"/>
                          <w:ind w:left="0" w:firstLine="0"/>
                          <w:jc w:val="left"/>
                        </w:pPr>
                        <w:proofErr w:type="gramStart"/>
                        <w:r>
                          <w:rPr>
                            <w:color w:val="141414"/>
                            <w:w w:val="140"/>
                            <w:sz w:val="7"/>
                          </w:rPr>
                          <w:t>territory</w:t>
                        </w:r>
                        <w:proofErr w:type="gramEnd"/>
                      </w:p>
                    </w:txbxContent>
                  </v:textbox>
                </v:rect>
                <v:rect id="Rectangle 14618" o:spid="_x0000_s3557" style="position:absolute;left:33792;top:14269;width:1221;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hMgA&#10;AADeAAAADwAAAGRycy9kb3ducmV2LnhtbESPQWvCQBCF70L/wzKF3nRjKaJpNiLaosdWBe1tyE6T&#10;0OxsyG5N9Nd3DgVvM7w3732TLQfXqAt1ofZsYDpJQBEX3tZcGjge3sdzUCEiW2w8k4ErBVjmD6MM&#10;U+t7/qTLPpZKQjikaKCKsU21DkVFDsPEt8SiffvOYZS1K7XtsJdw1+jnJJlphzVLQ4UtrSsqfva/&#10;zsB23q7OO3/ry+bta3v6OC02h0U05ulxWL2CijTEu/n/emcF/2U2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qJyEyAAAAN4AAAAPAAAAAAAAAAAAAAAAAJgCAABk&#10;cnMvZG93bnJldi54bWxQSwUGAAAAAAQABAD1AAAAjQMAAAAA&#10;" filled="f" stroked="f">
                  <v:textbox inset="0,0,0,0">
                    <w:txbxContent>
                      <w:p w14:paraId="6353A76E" w14:textId="77777777" w:rsidR="006E2FA2" w:rsidRDefault="006E2FA2">
                        <w:pPr>
                          <w:spacing w:after="160" w:line="259" w:lineRule="auto"/>
                          <w:ind w:left="0" w:firstLine="0"/>
                          <w:jc w:val="left"/>
                        </w:pPr>
                        <w:r>
                          <w:rPr>
                            <w:color w:val="141414"/>
                            <w:spacing w:val="-2"/>
                            <w:w w:val="107"/>
                            <w:sz w:val="7"/>
                          </w:rPr>
                          <w:t>Area</w:t>
                        </w:r>
                      </w:p>
                    </w:txbxContent>
                  </v:textbox>
                </v:rect>
                <v:rect id="Rectangle 14619" o:spid="_x0000_s3558" style="position:absolute;left:33792;top:15285;width:242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5H8QA&#10;AADeAAAADwAAAGRycy9kb3ducmV2LnhtbERPS4vCMBC+C/6HMMLeNFUWsdUo4gM97qqg3oZmbIvN&#10;pDTRdvfXbxYEb/PxPWe2aE0pnlS7wrKC4SACQZxaXXCm4HTc9icgnEfWWFomBT/kYDHvdmaYaNvw&#10;Nz0PPhMhhF2CCnLvq0RKl+Zk0A1sRRy4m60N+gDrTOoamxBuSjmKorE0WHBoyLGiVU7p/fAwCnaT&#10;annZ298mKzfX3fnrHK+PsVfqo9cupyA8tf4tfrn3Osz/HA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kOR/EAAAA3gAAAA8AAAAAAAAAAAAAAAAAmAIAAGRycy9k&#10;b3ducmV2LnhtbFBLBQYAAAAABAAEAPUAAACJAwAAAAA=&#10;" filled="f" stroked="f">
                  <v:textbox inset="0,0,0,0">
                    <w:txbxContent>
                      <w:p w14:paraId="2AF1218A" w14:textId="77777777" w:rsidR="006E2FA2" w:rsidRDefault="006E2FA2">
                        <w:pPr>
                          <w:spacing w:after="160" w:line="259" w:lineRule="auto"/>
                          <w:ind w:left="0" w:firstLine="0"/>
                          <w:jc w:val="left"/>
                        </w:pPr>
                        <w:r>
                          <w:rPr>
                            <w:color w:val="141414"/>
                            <w:spacing w:val="-2"/>
                            <w:w w:val="93"/>
                            <w:sz w:val="7"/>
                          </w:rPr>
                          <w:t>AreaName</w:t>
                        </w:r>
                      </w:p>
                    </w:txbxContent>
                  </v:textbox>
                </v:rect>
                <v:rect id="Rectangle 14620" o:spid="_x0000_s3559" style="position:absolute;left:33792;top:15793;width:3927;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aP8cA&#10;AADeAAAADwAAAGRycy9kb3ducmV2LnhtbESPQWvCQBCF74L/YRmhN90oRTR1FVGLHqsWbG9DdpqE&#10;ZmdDdmuiv75zELzNMG/ee99i1blKXakJpWcD41ECijjztuTcwOf5fTgDFSKyxcozGbhRgNWy31tg&#10;an3LR7qeYq7EhEOKBooY61TrkBXkMIx8TSy3H984jLI2ubYNtmLuKj1Jkql2WLIkFFjTpqDs9/Tn&#10;DOxn9frr4O9tXu2+95ePy3x7nkdjXgbd+g1UpC4+xY/vg5X6r9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yWj/HAAAA3gAAAA8AAAAAAAAAAAAAAAAAmAIAAGRy&#10;cy9kb3ducmV2LnhtbFBLBQYAAAAABAAEAPUAAACMAwAAAAA=&#10;" filled="f" stroked="f">
                  <v:textbox inset="0,0,0,0">
                    <w:txbxContent>
                      <w:p w14:paraId="47D5C746" w14:textId="77777777" w:rsidR="006E2FA2" w:rsidRDefault="006E2FA2">
                        <w:pPr>
                          <w:spacing w:after="160" w:line="259" w:lineRule="auto"/>
                          <w:ind w:left="0" w:firstLine="0"/>
                          <w:jc w:val="left"/>
                        </w:pPr>
                        <w:r>
                          <w:rPr>
                            <w:color w:val="141414"/>
                            <w:spacing w:val="-2"/>
                            <w:w w:val="119"/>
                            <w:sz w:val="7"/>
                          </w:rPr>
                          <w:t>AreaTerritory</w:t>
                        </w:r>
                      </w:p>
                    </w:txbxContent>
                  </v:textbox>
                </v:rect>
                <v:shape id="Shape 14621" o:spid="_x0000_s3560" style="position:absolute;left:24894;top:10923;width:8383;height:2040;visibility:visible;mso-wrap-style:square;v-text-anchor:top" coordsize="838300,20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RWC8QA&#10;AADeAAAADwAAAGRycy9kb3ducmV2LnhtbERPS2sCMRC+C/6HMIXeNKu0IlujrJaCUIpo20Nvw2b2&#10;0W4mSxI1/ntTELzNx/ecxSqaTpzI+daygsk4A0FcWt1yreDr8200B+EDssbOMim4kIfVcjhYYK7t&#10;mfd0OoRapBD2OSpoQuhzKX3ZkEE/tj1x4irrDIYEXS21w3MKN52cZtlMGmw5NTTY06ah8u9wNAp+&#10;X+V6R89V3MviO/xUH+9xXTilHh9i8QIiUAx38c291Wn+02w6gf930g1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UVgvEAAAA3gAAAA8AAAAAAAAAAAAAAAAAmAIAAGRycy9k&#10;b3ducmV2LnhtbFBLBQYAAAAABAAEAPUAAACJAwAAAAA=&#10;" path="m838300,204044l838300,,,e" filled="f" strokecolor="#323232" strokeweight="0">
                  <v:stroke miterlimit="1" joinstyle="miter"/>
                  <v:path arrowok="t" textboxrect="0,0,838300,204044"/>
                </v:shape>
                <v:shape id="Shape 14622" o:spid="_x0000_s3561" style="position:absolute;left:33026;top:12709;width:508;height:254;visibility:visible;mso-wrap-style:square;v-text-anchor:top" coordsize="50806,25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5BnMMA&#10;AADeAAAADwAAAGRycy9kb3ducmV2LnhtbERPS2vCQBC+F/wPywi91Y3BBomuIpbaIr34uHgbsmMS&#10;zc6G7BqTf+8KQm/z8T1nvuxMJVpqXGlZwXgUgSDOrC45V3A8fH9MQTiPrLGyTAp6crBcDN7mmGp7&#10;5x21e5+LEMIuRQWF93UqpcsKMuhGtiYO3Nk2Bn2ATS51g/cQbioZR1EiDZYcGgqsaV1Qdt3fjIKN&#10;Pln+afU2/rsl/vJ17j9r7pV6H3arGQhPnf8Xv9y/OsyfJHEM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5BnMMAAADeAAAADwAAAAAAAAAAAAAAAACYAgAAZHJzL2Rv&#10;d25yZXYueG1sUEsFBgAAAAAEAAQA9QAAAIgDAAAAAA==&#10;" path="m,25403l25403,,50806,25403e" filled="f" strokecolor="#323232" strokeweight="0">
                  <v:stroke miterlimit="1" joinstyle="miter"/>
                  <v:path arrowok="t" textboxrect="0,0,50806,25403"/>
                </v:shape>
                <v:rect id="Rectangle 19408" o:spid="_x0000_s3562" style="position:absolute;left:29474;top:14777;width:191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qRMcA&#10;AADeAAAADwAAAGRycy9kb3ducmV2LnhtbESPQWvCQBCF74L/YZlCb7ppkWJSVxGr6NGqoL0N2WkS&#10;mp0N2dWk/fXOoeBthvfmvW9mi97V6kZtqDwbeBknoIhzbysuDJyOm9EUVIjIFmvPZOCXAizmw8EM&#10;M+s7/qTbIRZKQjhkaKCMscm0DnlJDsPYN8SiffvWYZS1LbRtsZNwV+vXJHnTDiuWhhIbWpWU/xyu&#10;zsB22iwvO//XFfX6a3ven9OPYx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HakTHAAAA3gAAAA8AAAAAAAAAAAAAAAAAmAIAAGRy&#10;cy9kb3ducmV2LnhtbFBLBQYAAAAABAAEAPUAAACMAwAAAAA=&#10;" filled="f" stroked="f">
                  <v:textbox inset="0,0,0,0">
                    <w:txbxContent>
                      <w:p w14:paraId="1C2C0F28" w14:textId="77777777" w:rsidR="006E2FA2" w:rsidRDefault="006E2FA2">
                        <w:pPr>
                          <w:spacing w:after="160" w:line="259" w:lineRule="auto"/>
                          <w:ind w:left="0" w:firstLine="0"/>
                          <w:jc w:val="left"/>
                        </w:pPr>
                        <w:proofErr w:type="gramStart"/>
                        <w:r>
                          <w:rPr>
                            <w:color w:val="141414"/>
                            <w:w w:val="130"/>
                            <w:sz w:val="7"/>
                          </w:rPr>
                          <w:t>status</w:t>
                        </w:r>
                        <w:proofErr w:type="gramEnd"/>
                      </w:p>
                    </w:txbxContent>
                  </v:textbox>
                </v:rect>
                <v:rect id="Rectangle 19409" o:spid="_x0000_s3563" style="position:absolute;left:33793;top:14777;width:3024;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vP38QA&#10;AADeAAAADwAAAGRycy9kb3ducmV2LnhtbERPS4vCMBC+L/gfwgh7W1NFxFajiK7ocX2AehuasS02&#10;k9JkbddfvxEEb/PxPWc6b00p7lS7wrKCfi8CQZxaXXCm4HhYf41BOI+ssbRMCv7IwXzW+Zhiom3D&#10;O7rvfSZCCLsEFeTeV4mULs3JoOvZijhwV1sb9AHWmdQ1NiHclHIQRSNpsODQkGNFy5zS2/7XKNiM&#10;q8V5ax9NVn5fNqefU7w6xF6pz267mIDw1Pq3+OXe6jA/Hk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Lz9/EAAAA3gAAAA8AAAAAAAAAAAAAAAAAmAIAAGRycy9k&#10;b3ducmV2LnhtbFBLBQYAAAAABAAEAPUAAACJAwAAAAA=&#10;" filled="f" stroked="f">
                  <v:textbox inset="0,0,0,0">
                    <w:txbxContent>
                      <w:p w14:paraId="0FAEFB3A" w14:textId="77777777" w:rsidR="006E2FA2" w:rsidRDefault="006E2FA2">
                        <w:pPr>
                          <w:spacing w:after="160" w:line="259" w:lineRule="auto"/>
                          <w:ind w:left="0" w:firstLine="0"/>
                          <w:jc w:val="left"/>
                        </w:pPr>
                        <w:r>
                          <w:rPr>
                            <w:color w:val="141414"/>
                            <w:spacing w:val="-2"/>
                            <w:w w:val="114"/>
                            <w:sz w:val="7"/>
                          </w:rPr>
                          <w:t>AreaStatus</w:t>
                        </w:r>
                      </w:p>
                    </w:txbxContent>
                  </v:textbox>
                </v:rect>
                <v:rect id="Rectangle 19406" o:spid="_x0000_s3564" style="position:absolute;left:5080;top:14777;width:1916;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brcQA&#10;AADeAAAADwAAAGRycy9kb3ducmV2LnhtbERPS4vCMBC+C/sfwix401QRsdUosuuiRx8L6m1oxrbY&#10;TEqTtdVfbwRhb/PxPWe2aE0pblS7wrKCQT8CQZxaXXCm4Pfw05uAcB5ZY2mZFNzJwWL+0Zlhom3D&#10;O7rtfSZCCLsEFeTeV4mULs3JoOvbijhwF1sb9AHWmdQ1NiHclHIYRWNpsODQkGNFXzml1/2fUbCe&#10;VMvTxj6arFyd18ftMf4+xF6p7me7nILw1Pp/8du90WF+PI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W63EAAAA3gAAAA8AAAAAAAAAAAAAAAAAmAIAAGRycy9k&#10;b3ducmV2LnhtbFBLBQYAAAAABAAEAPUAAACJAwAAAAA=&#10;" filled="f" stroked="f">
                  <v:textbox inset="0,0,0,0">
                    <w:txbxContent>
                      <w:p w14:paraId="64C46445" w14:textId="77777777" w:rsidR="006E2FA2" w:rsidRDefault="006E2FA2">
                        <w:pPr>
                          <w:spacing w:after="160" w:line="259" w:lineRule="auto"/>
                          <w:ind w:left="0" w:firstLine="0"/>
                          <w:jc w:val="left"/>
                        </w:pPr>
                        <w:proofErr w:type="gramStart"/>
                        <w:r>
                          <w:rPr>
                            <w:color w:val="141414"/>
                            <w:w w:val="130"/>
                            <w:sz w:val="7"/>
                          </w:rPr>
                          <w:t>status</w:t>
                        </w:r>
                        <w:proofErr w:type="gramEnd"/>
                      </w:p>
                    </w:txbxContent>
                  </v:textbox>
                </v:rect>
                <v:rect id="Rectangle 19407" o:spid="_x0000_s3565" style="position:absolute;left:9399;top:14777;width:302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j+NsQA&#10;AADeAAAADwAAAGRycy9kb3ducmV2LnhtbERPS2vCQBC+F/oflil4qxuLVBNdRaqix/oA9TZkxySY&#10;nQ3Z1aT+ercgeJuP7znjaWtKcaPaFZYV9LoRCOLU6oIzBfvd8nMIwnlkjaVlUvBHDqaT97cxJto2&#10;vKHb1mcihLBLUEHufZVI6dKcDLqurYgDd7a1QR9gnUldYxPCTSm/ouhbGiw4NORY0U9O6WV7NQpW&#10;w2p2XNt7k5WL0+rwe4jnu9gr1floZyMQnlr/Ej/dax3mx/1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Y/jbEAAAA3gAAAA8AAAAAAAAAAAAAAAAAmAIAAGRycy9k&#10;b3ducmV2LnhtbFBLBQYAAAAABAAEAPUAAACJAwAAAAA=&#10;" filled="f" stroked="f">
                  <v:textbox inset="0,0,0,0">
                    <w:txbxContent>
                      <w:p w14:paraId="1D8E7543" w14:textId="77777777" w:rsidR="006E2FA2" w:rsidRDefault="006E2FA2">
                        <w:pPr>
                          <w:spacing w:after="160" w:line="259" w:lineRule="auto"/>
                          <w:ind w:left="0" w:firstLine="0"/>
                          <w:jc w:val="left"/>
                        </w:pPr>
                        <w:r>
                          <w:rPr>
                            <w:color w:val="141414"/>
                            <w:spacing w:val="-2"/>
                            <w:w w:val="114"/>
                            <w:sz w:val="7"/>
                          </w:rPr>
                          <w:t>AreaStatus</w:t>
                        </w:r>
                      </w:p>
                    </w:txbxContent>
                  </v:textbox>
                </v:rect>
                <w10:anchorlock/>
              </v:group>
            </w:pict>
          </mc:Fallback>
        </mc:AlternateContent>
      </w:r>
    </w:p>
    <w:p w14:paraId="0FF41E80" w14:textId="77777777" w:rsidR="00A21FDC" w:rsidRDefault="00252176">
      <w:pPr>
        <w:spacing w:after="0"/>
        <w:ind w:right="314" w:hanging="10"/>
        <w:jc w:val="center"/>
      </w:pPr>
      <w:commentRangeStart w:id="256"/>
      <w:r>
        <w:t>Figure 4.9: The new data model to support the developed approaches regarding uncertainty</w:t>
      </w:r>
    </w:p>
    <w:p w14:paraId="2342C222" w14:textId="77777777" w:rsidR="00A21FDC" w:rsidRDefault="00252176">
      <w:pPr>
        <w:spacing w:after="30" w:line="265" w:lineRule="auto"/>
        <w:ind w:right="396" w:hanging="10"/>
        <w:jc w:val="center"/>
      </w:pPr>
      <w:proofErr w:type="gramStart"/>
      <w:r>
        <w:rPr>
          <w:sz w:val="18"/>
        </w:rPr>
        <w:t>there</w:t>
      </w:r>
      <w:proofErr w:type="gramEnd"/>
      <w:r>
        <w:rPr>
          <w:sz w:val="18"/>
        </w:rPr>
        <w:t xml:space="preserve"> are some relations missing in this model, but I was too tired to draw them. Will be done!</w:t>
      </w:r>
      <w:commentRangeEnd w:id="256"/>
      <w:r w:rsidR="00CE7BB6">
        <w:rPr>
          <w:rStyle w:val="CommentReference"/>
        </w:rPr>
        <w:commentReference w:id="256"/>
      </w:r>
    </w:p>
    <w:p w14:paraId="531E5D94" w14:textId="77777777" w:rsidR="00A21FDC" w:rsidRDefault="00252176">
      <w:pPr>
        <w:spacing w:after="447"/>
        <w:ind w:left="2" w:right="163"/>
      </w:pPr>
      <w:r>
        <w:t>The Hivent database model from section 3.4.2 is extended by the following entities and relations:</w:t>
      </w:r>
    </w:p>
    <w:p w14:paraId="4EF8DEB1" w14:textId="77777777" w:rsidR="00A21FDC" w:rsidRDefault="00252176">
      <w:pPr>
        <w:numPr>
          <w:ilvl w:val="0"/>
          <w:numId w:val="34"/>
        </w:numPr>
        <w:spacing w:after="191"/>
        <w:ind w:left="499" w:right="163" w:hanging="255"/>
      </w:pPr>
      <w:r>
        <w:t xml:space="preserve">Creation of a Multilang entity to store a name of </w:t>
      </w:r>
      <w:proofErr w:type="gramStart"/>
      <w:r>
        <w:t>an</w:t>
      </w:r>
      <w:proofErr w:type="gramEnd"/>
      <w:r>
        <w:t xml:space="preserve"> Hivent, its location or an Area name in different languages.</w:t>
      </w:r>
    </w:p>
    <w:p w14:paraId="3C8403AB" w14:textId="77777777" w:rsidR="00A21FDC" w:rsidRDefault="00252176">
      <w:pPr>
        <w:numPr>
          <w:ilvl w:val="0"/>
          <w:numId w:val="34"/>
        </w:numPr>
        <w:spacing w:after="185"/>
        <w:ind w:left="499" w:right="163" w:hanging="255"/>
      </w:pPr>
      <w:r>
        <w:t>Outsourcing of the HiventLocation into an own entity to identify a location with a name and a geospatial reference.</w:t>
      </w:r>
    </w:p>
    <w:p w14:paraId="2F8D8905" w14:textId="77777777" w:rsidR="00A21FDC" w:rsidRDefault="00252176">
      <w:pPr>
        <w:numPr>
          <w:ilvl w:val="0"/>
          <w:numId w:val="34"/>
        </w:numPr>
        <w:ind w:left="499" w:right="163" w:hanging="255"/>
      </w:pPr>
      <w:r>
        <w:lastRenderedPageBreak/>
        <w:t xml:space="preserve">Creation of a Multimedia entity to manage multimedia files associated to </w:t>
      </w:r>
      <w:proofErr w:type="gramStart"/>
      <w:r>
        <w:t>an</w:t>
      </w:r>
      <w:proofErr w:type="gramEnd"/>
      <w:r>
        <w:t xml:space="preserve"> Hivent.</w:t>
      </w:r>
    </w:p>
    <w:p w14:paraId="63CE4CBF" w14:textId="77777777" w:rsidR="00A21FDC" w:rsidRDefault="00252176">
      <w:pPr>
        <w:numPr>
          <w:ilvl w:val="0"/>
          <w:numId w:val="34"/>
        </w:numPr>
        <w:ind w:left="499" w:right="163" w:hanging="255"/>
      </w:pPr>
      <w:r>
        <w:t xml:space="preserve">Attachment of a date to </w:t>
      </w:r>
      <w:proofErr w:type="gramStart"/>
      <w:r>
        <w:t>an</w:t>
      </w:r>
      <w:proofErr w:type="gramEnd"/>
      <w:r>
        <w:t xml:space="preserve"> HistoricalChange.</w:t>
      </w:r>
    </w:p>
    <w:p w14:paraId="7C63239C" w14:textId="77777777" w:rsidR="00A21FDC" w:rsidRDefault="00252176">
      <w:pPr>
        <w:numPr>
          <w:ilvl w:val="0"/>
          <w:numId w:val="34"/>
        </w:numPr>
        <w:spacing w:after="94"/>
        <w:ind w:left="499" w:right="163" w:hanging="255"/>
      </w:pPr>
      <w:r>
        <w:t>Inclusion of the formal</w:t>
      </w:r>
      <w:r>
        <w:rPr>
          <w:sz w:val="31"/>
          <w:vertAlign w:val="subscript"/>
        </w:rPr>
        <w:t xml:space="preserve">name </w:t>
      </w:r>
      <w:r>
        <w:t>into the Area to emphasize it as the identifier.</w:t>
      </w:r>
    </w:p>
    <w:p w14:paraId="025A0AEA" w14:textId="77777777" w:rsidR="00A21FDC" w:rsidRDefault="00252176">
      <w:pPr>
        <w:numPr>
          <w:ilvl w:val="0"/>
          <w:numId w:val="34"/>
        </w:numPr>
        <w:spacing w:after="152" w:line="341" w:lineRule="auto"/>
        <w:ind w:left="499" w:right="163" w:hanging="255"/>
      </w:pPr>
      <w:r>
        <w:t>Creation of an AreaBorder with a borderline. A set of AreaBorders create one AreaTerritory which is associated to the Area. Each change of an AreaBorder creates one or two new AreaTerritory/ies.</w:t>
      </w:r>
    </w:p>
    <w:p w14:paraId="53617492" w14:textId="77777777" w:rsidR="00A21FDC" w:rsidRDefault="00252176">
      <w:pPr>
        <w:numPr>
          <w:ilvl w:val="0"/>
          <w:numId w:val="34"/>
        </w:numPr>
        <w:spacing w:after="191"/>
        <w:ind w:left="499" w:right="163" w:hanging="255"/>
      </w:pPr>
      <w:r>
        <w:t>Creation of an AreaStatus an an AreaRelation to account for special status of an Area alone or in relation to another Area with a certain level of autonomy.</w:t>
      </w:r>
    </w:p>
    <w:p w14:paraId="5CC1DC68" w14:textId="77777777" w:rsidR="00A21FDC" w:rsidRDefault="00252176">
      <w:pPr>
        <w:numPr>
          <w:ilvl w:val="0"/>
          <w:numId w:val="34"/>
        </w:numPr>
        <w:spacing w:after="184"/>
        <w:ind w:left="499" w:right="163" w:hanging="255"/>
      </w:pPr>
      <w:r>
        <w:t>Creation of an AreaRecognition to account for international recognition of one Area to another one.</w:t>
      </w:r>
    </w:p>
    <w:p w14:paraId="14316AAF" w14:textId="77777777" w:rsidR="00A21FDC" w:rsidRDefault="00252176">
      <w:pPr>
        <w:numPr>
          <w:ilvl w:val="0"/>
          <w:numId w:val="34"/>
        </w:numPr>
        <w:spacing w:after="836"/>
        <w:ind w:left="499" w:right="163" w:hanging="255"/>
      </w:pPr>
      <w:r>
        <w:t>Adaption of the AreaChange entity to model a change of each possible property of an Area.</w:t>
      </w:r>
    </w:p>
    <w:p w14:paraId="46D67A70" w14:textId="77777777" w:rsidR="00A21FDC" w:rsidRDefault="00252176">
      <w:pPr>
        <w:ind w:left="2" w:right="314"/>
      </w:pPr>
      <w:r>
        <w:t xml:space="preserve">This chapter provided an analysis of the data model and the implementation developed in the previous chapter. The main problem with the current state of the application is that it does not support any </w:t>
      </w:r>
      <w:del w:id="257" w:author="Veronica" w:date="2016-06-07T08:14:00Z">
        <w:r w:rsidDel="00CE7BB6">
          <w:delText xml:space="preserve">kind of </w:delText>
        </w:r>
      </w:del>
      <w:r>
        <w:t>way</w:t>
      </w:r>
      <w:del w:id="258" w:author="Veronica" w:date="2016-06-07T08:14:00Z">
        <w:r w:rsidDel="00CE7BB6">
          <w:delText>s</w:delText>
        </w:r>
      </w:del>
      <w:r>
        <w:t xml:space="preserve"> to cope </w:t>
      </w:r>
      <w:ins w:id="259" w:author="Veronica" w:date="2016-06-07T08:14:00Z">
        <w:r w:rsidR="00CE7BB6">
          <w:t xml:space="preserve">with </w:t>
        </w:r>
      </w:ins>
      <w:r>
        <w:t>the inherent problem of uncertainty and disagreement in history. Fo</w:t>
      </w:r>
      <w:ins w:id="260" w:author="Veronica" w:date="2016-06-07T08:14:00Z">
        <w:r w:rsidR="00CE7BB6">
          <w:t>u</w:t>
        </w:r>
      </w:ins>
      <w:r>
        <w:t>r of the shortcomings from the evaluation design solutions for the user interface of HistoGlobe were developed and integrated into the Hivent Model. The final chapter of this thesis summarizes the achievements of this and the previous chapter, embeds the work into the current state-of-the-art and concludes the thesis as a whole.</w:t>
      </w:r>
    </w:p>
    <w:p w14:paraId="2D2403BD" w14:textId="77777777" w:rsidR="00A21FDC" w:rsidRDefault="00252176">
      <w:pPr>
        <w:spacing w:after="790" w:line="259" w:lineRule="auto"/>
        <w:ind w:left="-3" w:hanging="10"/>
        <w:jc w:val="left"/>
      </w:pPr>
      <w:r>
        <w:rPr>
          <w:b/>
          <w:sz w:val="41"/>
        </w:rPr>
        <w:t>Chapter 5</w:t>
      </w:r>
    </w:p>
    <w:p w14:paraId="59B03676" w14:textId="77777777" w:rsidR="00A21FDC" w:rsidRDefault="00252176">
      <w:pPr>
        <w:pStyle w:val="Heading1"/>
        <w:ind w:left="-3" w:right="3826"/>
      </w:pPr>
      <w:bookmarkStart w:id="261" w:name="_Toc129128"/>
      <w:r>
        <w:t>Summary</w:t>
      </w:r>
      <w:bookmarkEnd w:id="261"/>
    </w:p>
    <w:p w14:paraId="58262DAC" w14:textId="77777777" w:rsidR="00A21FDC" w:rsidRDefault="00252176">
      <w:pPr>
        <w:spacing w:after="682"/>
        <w:ind w:left="2" w:right="314"/>
      </w:pPr>
      <w:r>
        <w:t xml:space="preserve">This Master’s thesis started with the motivation to lay the foundation for </w:t>
      </w:r>
      <w:proofErr w:type="gramStart"/>
      <w:r>
        <w:t>an</w:t>
      </w:r>
      <w:proofErr w:type="gramEnd"/>
      <w:r>
        <w:t xml:space="preserve"> Historical Geographic Information System that shows the history of countries on Earth. While there are many interesting visualizations about historical topics, wars or events, there is no such thing as an interactive historical world atlas. This may be due to the fact that there is no comprehensive collection of historical data and that the whole nature of history is that everything we know is potentially uncertain. Even the commonly accepted concept of a “country” is impossible to define without running into conflicts. To create an information system in such a complex domain is very challenging.</w:t>
      </w:r>
    </w:p>
    <w:p w14:paraId="4BB31366" w14:textId="77777777" w:rsidR="00A21FDC" w:rsidRDefault="00252176">
      <w:pPr>
        <w:pStyle w:val="Heading2"/>
        <w:tabs>
          <w:tab w:val="center" w:pos="1189"/>
        </w:tabs>
        <w:ind w:left="-13" w:firstLine="0"/>
      </w:pPr>
      <w:bookmarkStart w:id="262" w:name="_Toc129129"/>
      <w:r>
        <w:lastRenderedPageBreak/>
        <w:t>5.1</w:t>
      </w:r>
      <w:r>
        <w:tab/>
        <w:t>Results</w:t>
      </w:r>
      <w:bookmarkEnd w:id="262"/>
    </w:p>
    <w:p w14:paraId="2FFC09D2" w14:textId="77777777" w:rsidR="00A21FDC" w:rsidRDefault="00252176">
      <w:pPr>
        <w:spacing w:after="428"/>
        <w:ind w:left="2" w:right="163"/>
      </w:pPr>
      <w:r>
        <w:t>To summarize the most important results and contributions of this Master’s thesis, the four research questions are finally answered.</w:t>
      </w:r>
    </w:p>
    <w:p w14:paraId="731187FD" w14:textId="77777777" w:rsidR="00A21FDC" w:rsidRDefault="00252176">
      <w:pPr>
        <w:spacing w:after="428"/>
        <w:ind w:left="499" w:hanging="389"/>
        <w:jc w:val="left"/>
      </w:pPr>
      <w:r>
        <w:rPr>
          <w:b/>
        </w:rPr>
        <w:t>1) What type of historical changes can happen in the development of countries in time and space?</w:t>
      </w:r>
    </w:p>
    <w:p w14:paraId="029AF8CA" w14:textId="77777777" w:rsidR="00A21FDC" w:rsidRDefault="00252176">
      <w:pPr>
        <w:spacing w:after="10"/>
        <w:ind w:left="2" w:right="314"/>
      </w:pPr>
      <w:r>
        <w:t>The history of countries is very complex. The problem space of this work was limited to the territory and name of a country. Except for the coastlines, the more interesting interior borders have always changed due to sudden events. The same is true for the name of countries. If a universe Ω is defined as an ever-existing territory that initially covered the whole surface of the Earth, then this thesis has shown an interesting result: With the exception of the rare case of reincarnation, everything that has ever happened to names and territories of countries can be expressed by five basic historical changes:</w:t>
      </w:r>
    </w:p>
    <w:p w14:paraId="0E4704E0" w14:textId="77777777" w:rsidR="00A21FDC" w:rsidRDefault="00252176">
      <w:pPr>
        <w:ind w:left="2" w:right="163"/>
      </w:pPr>
      <w:r>
        <w:t>Unification, separation, incorporation, secession and name change.</w:t>
      </w:r>
    </w:p>
    <w:p w14:paraId="5592AE4A" w14:textId="77777777" w:rsidR="00A21FDC" w:rsidRDefault="00252176">
      <w:pPr>
        <w:tabs>
          <w:tab w:val="center" w:pos="3348"/>
        </w:tabs>
        <w:spacing w:after="389"/>
        <w:ind w:left="0" w:firstLine="0"/>
        <w:jc w:val="left"/>
      </w:pPr>
      <w:r>
        <w:rPr>
          <w:b/>
        </w:rPr>
        <w:t>2a)</w:t>
      </w:r>
      <w:r>
        <w:rPr>
          <w:b/>
        </w:rPr>
        <w:tab/>
      </w:r>
      <w:proofErr w:type="gramStart"/>
      <w:r>
        <w:rPr>
          <w:b/>
        </w:rPr>
        <w:t>How</w:t>
      </w:r>
      <w:proofErr w:type="gramEnd"/>
      <w:r>
        <w:rPr>
          <w:b/>
        </w:rPr>
        <w:t xml:space="preserve"> can these changes be modeled in an information system?</w:t>
      </w:r>
    </w:p>
    <w:p w14:paraId="77351E1A" w14:textId="77777777" w:rsidR="00A21FDC" w:rsidRDefault="00252176">
      <w:pPr>
        <w:spacing w:after="384"/>
        <w:ind w:left="2" w:right="314"/>
      </w:pPr>
      <w:r>
        <w:t xml:space="preserve">These five changes are modeled in the </w:t>
      </w:r>
      <w:r>
        <w:rPr>
          <w:i/>
        </w:rPr>
        <w:t>Hivent Model</w:t>
      </w:r>
      <w:r>
        <w:t xml:space="preserve">, an event-based spatio-temporal data model for vector data, organized by a four-domain model and visualized in a graph. </w:t>
      </w:r>
      <w:r>
        <w:rPr>
          <w:i/>
        </w:rPr>
        <w:t xml:space="preserve">Hivents </w:t>
      </w:r>
      <w:r>
        <w:t xml:space="preserve">– </w:t>
      </w:r>
      <w:r>
        <w:rPr>
          <w:b/>
          <w:i/>
        </w:rPr>
        <w:t>Hi</w:t>
      </w:r>
      <w:r>
        <w:rPr>
          <w:i/>
        </w:rPr>
        <w:t xml:space="preserve">storical events </w:t>
      </w:r>
      <w:r>
        <w:t xml:space="preserve">- are historically significant happenings in time. Countries are represented by abstract </w:t>
      </w:r>
      <w:r>
        <w:rPr>
          <w:i/>
        </w:rPr>
        <w:t xml:space="preserve">Areas </w:t>
      </w:r>
      <w:r>
        <w:t xml:space="preserve">with a formal name, a short name and a territory. They can change due a combination of five </w:t>
      </w:r>
      <w:r>
        <w:rPr>
          <w:i/>
        </w:rPr>
        <w:t xml:space="preserve">Hivent Operations </w:t>
      </w:r>
      <w:r>
        <w:t xml:space="preserve">represent exactly the five historical changes. Each operation ceases or creates a set of Areas or updates the properties of an Area. The history of Areas can be visualized spatially on a map and aspatially on the </w:t>
      </w:r>
      <w:r>
        <w:rPr>
          <w:i/>
        </w:rPr>
        <w:t>HistoGraph</w:t>
      </w:r>
    </w:p>
    <w:p w14:paraId="4BD0C7C0" w14:textId="77777777" w:rsidR="00A21FDC" w:rsidRDefault="00252176">
      <w:pPr>
        <w:tabs>
          <w:tab w:val="center" w:pos="3470"/>
        </w:tabs>
        <w:spacing w:after="389"/>
        <w:ind w:left="0" w:firstLine="0"/>
        <w:jc w:val="left"/>
      </w:pPr>
      <w:r>
        <w:rPr>
          <w:b/>
        </w:rPr>
        <w:t>2b)</w:t>
      </w:r>
      <w:r>
        <w:rPr>
          <w:b/>
        </w:rPr>
        <w:tab/>
      </w:r>
      <w:proofErr w:type="gramStart"/>
      <w:r>
        <w:rPr>
          <w:b/>
        </w:rPr>
        <w:t>How</w:t>
      </w:r>
      <w:proofErr w:type="gramEnd"/>
      <w:r>
        <w:rPr>
          <w:b/>
        </w:rPr>
        <w:t xml:space="preserve"> can these changes be edited by humans in a user interface?</w:t>
      </w:r>
    </w:p>
    <w:p w14:paraId="238BF7C7" w14:textId="77777777" w:rsidR="00A21FDC" w:rsidRDefault="00252176">
      <w:pPr>
        <w:spacing w:after="384"/>
        <w:ind w:left="2" w:right="314"/>
      </w:pPr>
      <w:r>
        <w:t xml:space="preserve">While the Hivent Operations are very well understood by a machine, they are not suitable to be used by humans to manually edit the course of history. For that matter, sic </w:t>
      </w:r>
      <w:r>
        <w:rPr>
          <w:i/>
        </w:rPr>
        <w:t xml:space="preserve">Edit Operations </w:t>
      </w:r>
      <w:r>
        <w:t>are developed: Create, merge, dissolve, change border, rename and cease. An Edit Operation can be directly performed on the map using a workflow of four steps:</w:t>
      </w:r>
    </w:p>
    <w:p w14:paraId="4BAD5DC4" w14:textId="77777777" w:rsidR="00A21FDC" w:rsidRDefault="00252176">
      <w:pPr>
        <w:numPr>
          <w:ilvl w:val="0"/>
          <w:numId w:val="35"/>
        </w:numPr>
        <w:spacing w:after="159"/>
        <w:ind w:left="499" w:right="163" w:hanging="255"/>
      </w:pPr>
      <w:r>
        <w:t>Select the old areas to be manipulated.</w:t>
      </w:r>
    </w:p>
    <w:p w14:paraId="54F30530" w14:textId="77777777" w:rsidR="00A21FDC" w:rsidRDefault="00252176">
      <w:pPr>
        <w:numPr>
          <w:ilvl w:val="0"/>
          <w:numId w:val="35"/>
        </w:numPr>
        <w:spacing w:after="159"/>
        <w:ind w:left="499" w:right="163" w:hanging="255"/>
      </w:pPr>
      <w:r>
        <w:t>Create the territories of each new Area to be created.</w:t>
      </w:r>
    </w:p>
    <w:p w14:paraId="0A1AEC3D" w14:textId="77777777" w:rsidR="00A21FDC" w:rsidRDefault="00252176">
      <w:pPr>
        <w:numPr>
          <w:ilvl w:val="0"/>
          <w:numId w:val="35"/>
        </w:numPr>
        <w:spacing w:after="159"/>
        <w:ind w:left="499" w:right="163" w:hanging="255"/>
      </w:pPr>
      <w:r>
        <w:t>Create the names of each new Area to be created.</w:t>
      </w:r>
    </w:p>
    <w:p w14:paraId="45E5A5EB" w14:textId="77777777" w:rsidR="00A21FDC" w:rsidRDefault="00252176">
      <w:pPr>
        <w:numPr>
          <w:ilvl w:val="0"/>
          <w:numId w:val="35"/>
        </w:numPr>
        <w:spacing w:after="389"/>
        <w:ind w:left="499" w:right="163" w:hanging="255"/>
      </w:pPr>
      <w:r>
        <w:t xml:space="preserve">Add the Edit Operation to </w:t>
      </w:r>
      <w:proofErr w:type="gramStart"/>
      <w:r>
        <w:t>an</w:t>
      </w:r>
      <w:proofErr w:type="gramEnd"/>
      <w:r>
        <w:t xml:space="preserve"> Hivent.</w:t>
      </w:r>
    </w:p>
    <w:p w14:paraId="161B0656" w14:textId="77777777" w:rsidR="00A21FDC" w:rsidRDefault="00252176">
      <w:pPr>
        <w:ind w:left="2" w:right="314"/>
      </w:pPr>
      <w:r>
        <w:lastRenderedPageBreak/>
        <w:t>Internally, the Edit Operations are expressed by a combination of the five Hivent Operations and visualized on the HistoGraph. The Hivent Model including the Hivent Operations and the Edit Operations are the main contribution of this Master’s thesis to the research field of spatio-temporal data models.</w:t>
      </w:r>
    </w:p>
    <w:p w14:paraId="25CEBC2E" w14:textId="77777777" w:rsidR="00A21FDC" w:rsidRDefault="00252176">
      <w:pPr>
        <w:spacing w:after="384"/>
        <w:ind w:left="2" w:right="314"/>
      </w:pPr>
      <w:r>
        <w:t>The model and the operations were implemented in HistoGlobe, a Web-based Historical Geographic Information System that aims to visualize the history of the world on a map and a timeline. The user interface was extended by the Edit Mode to edit the historical data about Areas and Hivents in the system. In several user studies of the Human Centered Design process in this work the interface proved to be understandable and usable.</w:t>
      </w:r>
    </w:p>
    <w:p w14:paraId="0715E743" w14:textId="77777777" w:rsidR="00A21FDC" w:rsidRDefault="00252176">
      <w:pPr>
        <w:tabs>
          <w:tab w:val="center" w:pos="3600"/>
        </w:tabs>
        <w:spacing w:after="389"/>
        <w:ind w:left="0" w:firstLine="0"/>
        <w:jc w:val="left"/>
      </w:pPr>
      <w:r>
        <w:rPr>
          <w:b/>
        </w:rPr>
        <w:t>3)</w:t>
      </w:r>
      <w:r>
        <w:rPr>
          <w:b/>
        </w:rPr>
        <w:tab/>
        <w:t>How can the model handle uncertainty and disagreement in history?</w:t>
      </w:r>
    </w:p>
    <w:p w14:paraId="6E55B1CE" w14:textId="77777777" w:rsidR="00A21FDC" w:rsidRDefault="00252176">
      <w:pPr>
        <w:ind w:left="2" w:right="314"/>
      </w:pPr>
      <w:r>
        <w:t>While the initially developed Hivent model works very well given the absolute certainty about the data in the system, it has no support for any kind of imperfection, known lack of accuracy and precision or disagreement. Therefore, extensions to the original Hivent model were developed.</w:t>
      </w:r>
    </w:p>
    <w:p w14:paraId="68931C14" w14:textId="77777777" w:rsidR="00A21FDC" w:rsidRDefault="00252176">
      <w:pPr>
        <w:ind w:left="2" w:right="314"/>
      </w:pPr>
      <w:r>
        <w:t xml:space="preserve">Areas can be assigned a special status, e.g. being a contested territory, an autonomous country within a sovereign country or a neutral zone. This will visualize the Areas differently and serve as a visual clue to signal disagreement or uncertainty. The concept of international recognition is introduced to solve the problem how to deal with questionable “maybe” countries: If a country has no or limited recognition by other countries, it will not be visualized the same way. The borders of Areas get an additional property that signifies the </w:t>
      </w:r>
      <w:r>
        <w:rPr>
          <w:i/>
        </w:rPr>
        <w:t xml:space="preserve">certainty </w:t>
      </w:r>
      <w:r>
        <w:t>about their course. The lower the certainty, the blurrier or wider the border will appear on the map to signify limited expected accuracy.</w:t>
      </w:r>
    </w:p>
    <w:p w14:paraId="6EA90900" w14:textId="77777777" w:rsidR="00A21FDC" w:rsidRDefault="00252176">
      <w:pPr>
        <w:spacing w:after="682"/>
        <w:ind w:left="2" w:right="314"/>
      </w:pPr>
      <w:r>
        <w:t xml:space="preserve">These approaches reveal the actual problem of information systems dealing with imperfection: Even if the user is uncertain about the property of an object, she needs to tell the information system </w:t>
      </w:r>
      <w:r>
        <w:rPr>
          <w:i/>
        </w:rPr>
        <w:t xml:space="preserve">exactly how uncertain </w:t>
      </w:r>
      <w:r>
        <w:t>she is. That is ironically difficult.</w:t>
      </w:r>
    </w:p>
    <w:p w14:paraId="65CB27C1" w14:textId="77777777" w:rsidR="00A21FDC" w:rsidRDefault="00252176">
      <w:pPr>
        <w:pStyle w:val="Heading2"/>
        <w:tabs>
          <w:tab w:val="center" w:pos="2591"/>
        </w:tabs>
        <w:ind w:left="-13" w:firstLine="0"/>
      </w:pPr>
      <w:bookmarkStart w:id="263" w:name="_Toc129130"/>
      <w:r>
        <w:t>5.2</w:t>
      </w:r>
      <w:r>
        <w:tab/>
        <w:t>Problems and Improvements</w:t>
      </w:r>
      <w:bookmarkEnd w:id="263"/>
    </w:p>
    <w:p w14:paraId="3DC1008A" w14:textId="77777777" w:rsidR="00A21FDC" w:rsidRDefault="00252176">
      <w:pPr>
        <w:ind w:left="2" w:right="314"/>
      </w:pPr>
      <w:r>
        <w:t xml:space="preserve">As it has already been examined in the evaluation in section 4.1, there are several problems with the Hivent Model. It has currently no support for actors – to answer the question “who?” – </w:t>
      </w:r>
      <w:proofErr w:type="gramStart"/>
      <w:r>
        <w:t>and</w:t>
      </w:r>
      <w:proofErr w:type="gramEnd"/>
      <w:r>
        <w:t xml:space="preserve"> for actual locations – to say “where?”. Both can easily be integrated and would allow new perspectives on historical events. HistoGlobe is currently only available in English. Internationalization is desired, but problematic, because in different cultures there are not just syntactically different translations, but semantically different concepts of the same historical event. This issue comes along with the desired support for different perspectives, based on different historical evidence. There is a lot of interdisciplinary research to be done in digital humanities how to support multiple perspectives on data.</w:t>
      </w:r>
    </w:p>
    <w:p w14:paraId="303E776A" w14:textId="77777777" w:rsidR="00A21FDC" w:rsidRDefault="00252176">
      <w:pPr>
        <w:ind w:left="2" w:right="314"/>
      </w:pPr>
      <w:r>
        <w:t xml:space="preserve">The two basic assumptions about the territory of a country – constant coastlines and a lack of sea territory – are wrong. The Hivent model supports only sudden spatio-temporal changes due to events, </w:t>
      </w:r>
      <w:r>
        <w:lastRenderedPageBreak/>
        <w:t xml:space="preserve">but not due to gradual processes. The data model for HistoGlobe would need to be extended with a concept of </w:t>
      </w:r>
      <w:r>
        <w:rPr>
          <w:i/>
        </w:rPr>
        <w:t xml:space="preserve">Geoprocesses </w:t>
      </w:r>
      <w:r>
        <w:t>that model the long-term geographical processes that lead to changing coastlines. This is an entirely different research field that would need to be entered.</w:t>
      </w:r>
    </w:p>
    <w:p w14:paraId="6777E9B5" w14:textId="77777777" w:rsidR="00A21FDC" w:rsidRDefault="00252176">
      <w:pPr>
        <w:ind w:left="2" w:right="314"/>
      </w:pPr>
      <w:r>
        <w:t xml:space="preserve">Given the current status of the implementation, there is plenty of room for improvement to fit it to the data model. First of all, the design approaches developed in the previous section have to be further developed and implemented into the final system to support various degrees of uncertainty. Additionally, the information visualization problems regarding the HistoGraph have to </w:t>
      </w:r>
      <w:proofErr w:type="gramStart"/>
      <w:r>
        <w:t>solved</w:t>
      </w:r>
      <w:proofErr w:type="gramEnd"/>
      <w:r>
        <w:t xml:space="preserve"> to support it in the Browsing Mode and the Edit Mode of HistoGlobe. The tool for semi-automatic extraction of historical maps needs to be integrated into the New Name Tool to simplify the process of creating the territory of an historical country. It also needs to support importing existing geodata in various formats. To cope with potentially more data in the database, a more sophisticated client-server interaction for initializing the state of the system needs to be developed.</w:t>
      </w:r>
    </w:p>
    <w:p w14:paraId="7E4DBA8A" w14:textId="77777777" w:rsidR="00A21FDC" w:rsidRDefault="00252176">
      <w:pPr>
        <w:ind w:left="2" w:right="314"/>
      </w:pPr>
      <w:r>
        <w:t>However, the most crucial part is the implementation of the complicated concepts of retrospective updates and backward changes. Without them, HistoGlobe is still useless for editing the historical developments of countries in time and space.</w:t>
      </w:r>
    </w:p>
    <w:p w14:paraId="06FA2EA8" w14:textId="77777777" w:rsidR="00A21FDC" w:rsidRDefault="00252176">
      <w:pPr>
        <w:spacing w:after="672"/>
        <w:ind w:left="2" w:right="314"/>
      </w:pPr>
      <w:r>
        <w:t xml:space="preserve">Finally, to tackle a problem of digital humanities: Historians do not necessarily need a tool to better visualize existing knowledge, because digital historical maps, audio or video sources are sometimes sufficient to show their results. For their research purpose it is crucial to </w:t>
      </w:r>
      <w:r>
        <w:rPr>
          <w:i/>
        </w:rPr>
        <w:t xml:space="preserve">generate new knowledge </w:t>
      </w:r>
      <w:r>
        <w:t>by analyzing spatio-temporal coherences or distributions in historical data. For that purpose, the user needs to be able to sort, select or classify the data in the system and run spatio-temporal queries to convey the required information. Spatio-temporal reasoning is still not easily possible with existing Historical Geographic Information Systems and yields many interesting research questions to be solved.</w:t>
      </w:r>
    </w:p>
    <w:p w14:paraId="46DC9383" w14:textId="77777777" w:rsidR="00A21FDC" w:rsidRDefault="00252176">
      <w:pPr>
        <w:pStyle w:val="Heading2"/>
        <w:tabs>
          <w:tab w:val="center" w:pos="1299"/>
        </w:tabs>
        <w:ind w:left="-13" w:firstLine="0"/>
      </w:pPr>
      <w:bookmarkStart w:id="264" w:name="_Toc129131"/>
      <w:r>
        <w:t>5.3</w:t>
      </w:r>
      <w:r>
        <w:tab/>
        <w:t>Prospect</w:t>
      </w:r>
      <w:bookmarkEnd w:id="264"/>
    </w:p>
    <w:p w14:paraId="1713D013" w14:textId="77777777" w:rsidR="00A21FDC" w:rsidRDefault="00252176">
      <w:pPr>
        <w:ind w:left="2" w:right="314"/>
      </w:pPr>
      <w:r>
        <w:t>Imagine the problems that were mentioned are solved and the room for improvement is filled with nicely designed user interface elements, then HistoGlobe would be have the potential to be a well usable Historical Geographic Information System for the history of countries in time and space.</w:t>
      </w:r>
    </w:p>
    <w:p w14:paraId="6E222751" w14:textId="77777777" w:rsidR="00A21FDC" w:rsidRDefault="00252176">
      <w:pPr>
        <w:ind w:left="2" w:right="314"/>
      </w:pPr>
      <w:r>
        <w:t xml:space="preserve">Imagine scholars in humanities use the Edit Mode of HistoGlobe to continuously improve the historical data in the system, animate historical countries and discuss historical events. Imagine HistoGlobe could be used not just to answer </w:t>
      </w:r>
      <w:r>
        <w:rPr>
          <w:i/>
        </w:rPr>
        <w:t xml:space="preserve">what </w:t>
      </w:r>
      <w:r>
        <w:t xml:space="preserve">has happened, </w:t>
      </w:r>
      <w:r>
        <w:rPr>
          <w:i/>
        </w:rPr>
        <w:t xml:space="preserve">where </w:t>
      </w:r>
      <w:r>
        <w:t xml:space="preserve">and </w:t>
      </w:r>
      <w:r>
        <w:rPr>
          <w:i/>
        </w:rPr>
        <w:t xml:space="preserve">when </w:t>
      </w:r>
      <w:r>
        <w:t xml:space="preserve">did it happen and </w:t>
      </w:r>
      <w:r>
        <w:rPr>
          <w:i/>
        </w:rPr>
        <w:t xml:space="preserve">who </w:t>
      </w:r>
      <w:r>
        <w:t xml:space="preserve">participated – but to answer ultimate question </w:t>
      </w:r>
      <w:r>
        <w:rPr>
          <w:i/>
        </w:rPr>
        <w:t xml:space="preserve">why </w:t>
      </w:r>
      <w:r>
        <w:t>something is the way it is? What are the real causes for the current Syrian civil war? Despite the conflicts in the Middle East, do we live in a peaceful time? Why did the Roman Empire collapse?</w:t>
      </w:r>
    </w:p>
    <w:p w14:paraId="2F4B3408" w14:textId="77777777" w:rsidR="00A21FDC" w:rsidRDefault="00252176">
      <w:pPr>
        <w:spacing w:after="628"/>
        <w:ind w:left="2" w:right="314"/>
      </w:pPr>
      <w:r>
        <w:t xml:space="preserve">It would help teachers to explain history to their students and learners to finally understand the seemingly complex course of history. If that would work, HistoGlobe would be a comprehensive historical world atlas with a great potential to teach, learn and understand processes in the past. We </w:t>
      </w:r>
      <w:r>
        <w:lastRenderedPageBreak/>
        <w:t>could learn from our mistakes we have done in the past and reason about the things that actually matter: To provide a world without the need for greed and hunger, for brotherhood of men. If John Lennon is right, then this information system would at some point come to its ultimate end: all countries unify to one world, without borders. All the people living life in peace.</w:t>
      </w:r>
    </w:p>
    <w:p w14:paraId="7317D611" w14:textId="77777777" w:rsidR="00A21FDC" w:rsidRDefault="00252176">
      <w:pPr>
        <w:spacing w:after="12" w:line="267" w:lineRule="auto"/>
        <w:ind w:left="4973" w:right="718" w:firstLine="219"/>
        <w:jc w:val="left"/>
      </w:pPr>
      <w:r>
        <w:rPr>
          <w:i/>
          <w:sz w:val="24"/>
        </w:rPr>
        <w:t>You may say I am dreamer, but I am not the only. I hope someday you’ll join us. And the world will be as one.</w:t>
      </w:r>
    </w:p>
    <w:p w14:paraId="747C4F19" w14:textId="77777777" w:rsidR="00A21FDC" w:rsidRDefault="00252176">
      <w:pPr>
        <w:spacing w:after="163" w:line="259" w:lineRule="auto"/>
        <w:ind w:left="-3" w:right="3826" w:hanging="10"/>
        <w:jc w:val="left"/>
      </w:pPr>
      <w:r>
        <w:rPr>
          <w:b/>
          <w:sz w:val="50"/>
        </w:rPr>
        <w:t>Bibliography</w:t>
      </w:r>
    </w:p>
    <w:tbl>
      <w:tblPr>
        <w:tblStyle w:val="TableGrid"/>
        <w:tblW w:w="8334" w:type="dxa"/>
        <w:tblInd w:w="0" w:type="dxa"/>
        <w:tblLook w:val="04A0" w:firstRow="1" w:lastRow="0" w:firstColumn="1" w:lastColumn="0" w:noHBand="0" w:noVBand="1"/>
      </w:tblPr>
      <w:tblGrid>
        <w:gridCol w:w="889"/>
        <w:gridCol w:w="7445"/>
      </w:tblGrid>
      <w:tr w:rsidR="00A21FDC" w14:paraId="3D00E7EC" w14:textId="77777777">
        <w:trPr>
          <w:trHeight w:val="1029"/>
        </w:trPr>
        <w:tc>
          <w:tcPr>
            <w:tcW w:w="889" w:type="dxa"/>
            <w:tcBorders>
              <w:top w:val="nil"/>
              <w:left w:val="nil"/>
              <w:bottom w:val="nil"/>
              <w:right w:val="nil"/>
            </w:tcBorders>
          </w:tcPr>
          <w:p w14:paraId="5FF354E9" w14:textId="77777777" w:rsidR="00A21FDC" w:rsidRDefault="00252176">
            <w:pPr>
              <w:spacing w:after="0" w:line="259" w:lineRule="auto"/>
              <w:ind w:left="0" w:firstLine="0"/>
              <w:jc w:val="left"/>
            </w:pPr>
            <w:r>
              <w:rPr>
                <w:sz w:val="18"/>
              </w:rPr>
              <w:t>[AHA]</w:t>
            </w:r>
          </w:p>
        </w:tc>
        <w:tc>
          <w:tcPr>
            <w:tcW w:w="7445" w:type="dxa"/>
            <w:tcBorders>
              <w:top w:val="nil"/>
              <w:left w:val="nil"/>
              <w:bottom w:val="nil"/>
              <w:right w:val="nil"/>
            </w:tcBorders>
          </w:tcPr>
          <w:p w14:paraId="150D5EF7" w14:textId="77777777" w:rsidR="00A21FDC" w:rsidRDefault="00252176">
            <w:pPr>
              <w:spacing w:after="0" w:line="259" w:lineRule="auto"/>
              <w:ind w:left="0" w:firstLine="0"/>
            </w:pPr>
            <w:r>
              <w:rPr>
                <w:sz w:val="18"/>
              </w:rPr>
              <w:t xml:space="preserve">AHA - American Historical Association (Andrews, Thomas and Burke, Flannery). </w:t>
            </w:r>
            <w:r>
              <w:rPr>
                <w:i/>
                <w:sz w:val="18"/>
              </w:rPr>
              <w:t xml:space="preserve">What Does It Mean to Think Historically? </w:t>
            </w:r>
            <w:r>
              <w:rPr>
                <w:sz w:val="18"/>
              </w:rPr>
              <w:t xml:space="preserve">URL: </w:t>
            </w:r>
            <w:hyperlink r:id="rId142">
              <w:r>
                <w:rPr>
                  <w:sz w:val="18"/>
                </w:rPr>
                <w:t xml:space="preserve">http://historians.org/ </w:t>
              </w:r>
            </w:hyperlink>
            <w:hyperlink r:id="rId143">
              <w:r>
                <w:rPr>
                  <w:sz w:val="18"/>
                </w:rPr>
                <w:t xml:space="preserve">publications-and-directories/perspectives-on-history/january-2007/ </w:t>
              </w:r>
            </w:hyperlink>
            <w:hyperlink r:id="rId144">
              <w:r>
                <w:rPr>
                  <w:sz w:val="18"/>
                </w:rPr>
                <w:t>what-does-it-mean-to-think-historically</w:t>
              </w:r>
            </w:hyperlink>
            <w:r>
              <w:rPr>
                <w:sz w:val="18"/>
              </w:rPr>
              <w:t xml:space="preserve"> [cited 23 10 2015].</w:t>
            </w:r>
          </w:p>
        </w:tc>
      </w:tr>
      <w:tr w:rsidR="00A21FDC" w14:paraId="340187BC" w14:textId="77777777">
        <w:trPr>
          <w:trHeight w:val="583"/>
        </w:trPr>
        <w:tc>
          <w:tcPr>
            <w:tcW w:w="889" w:type="dxa"/>
            <w:tcBorders>
              <w:top w:val="nil"/>
              <w:left w:val="nil"/>
              <w:bottom w:val="nil"/>
              <w:right w:val="nil"/>
            </w:tcBorders>
          </w:tcPr>
          <w:p w14:paraId="66CE196E" w14:textId="77777777" w:rsidR="00A21FDC" w:rsidRDefault="00252176">
            <w:pPr>
              <w:spacing w:after="0" w:line="259" w:lineRule="auto"/>
              <w:ind w:left="0" w:firstLine="0"/>
              <w:jc w:val="left"/>
            </w:pPr>
            <w:r>
              <w:rPr>
                <w:sz w:val="18"/>
              </w:rPr>
              <w:t>[Amn]</w:t>
            </w:r>
          </w:p>
        </w:tc>
        <w:tc>
          <w:tcPr>
            <w:tcW w:w="7445" w:type="dxa"/>
            <w:tcBorders>
              <w:top w:val="nil"/>
              <w:left w:val="nil"/>
              <w:bottom w:val="nil"/>
              <w:right w:val="nil"/>
            </w:tcBorders>
          </w:tcPr>
          <w:p w14:paraId="0BB282DB" w14:textId="77777777" w:rsidR="00A21FDC" w:rsidRDefault="00252176">
            <w:pPr>
              <w:tabs>
                <w:tab w:val="right" w:pos="7445"/>
              </w:tabs>
              <w:spacing w:after="66" w:line="259" w:lineRule="auto"/>
              <w:ind w:left="0" w:firstLine="0"/>
              <w:jc w:val="left"/>
            </w:pPr>
            <w:r>
              <w:rPr>
                <w:sz w:val="18"/>
              </w:rPr>
              <w:t>Amnon Sella.</w:t>
            </w:r>
            <w:r>
              <w:rPr>
                <w:sz w:val="18"/>
              </w:rPr>
              <w:tab/>
            </w:r>
            <w:r>
              <w:rPr>
                <w:i/>
                <w:sz w:val="18"/>
              </w:rPr>
              <w:t>Custodians and Redeemers: Israeli Leaders’ Perceptions of Peace, 1967-79</w:t>
            </w:r>
            <w:r>
              <w:rPr>
                <w:sz w:val="18"/>
              </w:rPr>
              <w:t>. URL:</w:t>
            </w:r>
          </w:p>
          <w:p w14:paraId="5A52C2A1" w14:textId="77777777" w:rsidR="00A21FDC" w:rsidRDefault="006E2FA2">
            <w:pPr>
              <w:spacing w:after="0" w:line="259" w:lineRule="auto"/>
              <w:ind w:left="0" w:firstLine="0"/>
              <w:jc w:val="left"/>
            </w:pPr>
            <w:hyperlink r:id="rId145">
              <w:r w:rsidR="00252176">
                <w:rPr>
                  <w:sz w:val="18"/>
                </w:rPr>
                <w:t>http://www.jstor.org/stable/4283114</w:t>
              </w:r>
            </w:hyperlink>
            <w:r w:rsidR="00252176">
              <w:rPr>
                <w:sz w:val="18"/>
              </w:rPr>
              <w:t xml:space="preserve"> [cited 26 04 2016].</w:t>
            </w:r>
          </w:p>
        </w:tc>
      </w:tr>
      <w:tr w:rsidR="00A21FDC" w14:paraId="248745C2" w14:textId="77777777">
        <w:trPr>
          <w:trHeight w:val="583"/>
        </w:trPr>
        <w:tc>
          <w:tcPr>
            <w:tcW w:w="889" w:type="dxa"/>
            <w:tcBorders>
              <w:top w:val="nil"/>
              <w:left w:val="nil"/>
              <w:bottom w:val="nil"/>
              <w:right w:val="nil"/>
            </w:tcBorders>
          </w:tcPr>
          <w:p w14:paraId="39C10AB1" w14:textId="77777777" w:rsidR="00A21FDC" w:rsidRDefault="00252176">
            <w:pPr>
              <w:spacing w:after="0" w:line="259" w:lineRule="auto"/>
              <w:ind w:left="0" w:firstLine="0"/>
              <w:jc w:val="left"/>
            </w:pPr>
            <w:r>
              <w:rPr>
                <w:sz w:val="18"/>
              </w:rPr>
              <w:t>[Arc]</w:t>
            </w:r>
          </w:p>
        </w:tc>
        <w:tc>
          <w:tcPr>
            <w:tcW w:w="7445" w:type="dxa"/>
            <w:tcBorders>
              <w:top w:val="nil"/>
              <w:left w:val="nil"/>
              <w:bottom w:val="nil"/>
              <w:right w:val="nil"/>
            </w:tcBorders>
          </w:tcPr>
          <w:p w14:paraId="3DC40882" w14:textId="77777777" w:rsidR="00A21FDC" w:rsidRDefault="00252176">
            <w:pPr>
              <w:spacing w:after="0" w:line="259" w:lineRule="auto"/>
              <w:ind w:left="0" w:firstLine="0"/>
            </w:pPr>
            <w:r>
              <w:rPr>
                <w:sz w:val="18"/>
              </w:rPr>
              <w:t xml:space="preserve">ArcGIS Resources. </w:t>
            </w:r>
            <w:r>
              <w:rPr>
                <w:i/>
                <w:sz w:val="18"/>
              </w:rPr>
              <w:t>ArcGIS Help 10.1</w:t>
            </w:r>
            <w:r>
              <w:rPr>
                <w:sz w:val="18"/>
              </w:rPr>
              <w:t xml:space="preserve">. URL: </w:t>
            </w:r>
            <w:hyperlink r:id="rId146" w:anchor="//0031000000q8000000">
              <w:r>
                <w:rPr>
                  <w:sz w:val="18"/>
                </w:rPr>
                <w:t xml:space="preserve">http://resources.arcgis.com/EN/HELP/ </w:t>
              </w:r>
            </w:hyperlink>
            <w:hyperlink r:id="rId147" w:anchor="//0031000000q8000000">
              <w:r>
                <w:rPr>
                  <w:sz w:val="18"/>
                </w:rPr>
                <w:t>MAIN/10.1/index.html#//0031000000q8000000</w:t>
              </w:r>
            </w:hyperlink>
            <w:r>
              <w:rPr>
                <w:sz w:val="18"/>
              </w:rPr>
              <w:t xml:space="preserve"> [cited 03 11 2015].</w:t>
            </w:r>
          </w:p>
        </w:tc>
      </w:tr>
      <w:tr w:rsidR="00A21FDC" w14:paraId="541E0C87" w14:textId="77777777">
        <w:trPr>
          <w:trHeight w:val="583"/>
        </w:trPr>
        <w:tc>
          <w:tcPr>
            <w:tcW w:w="889" w:type="dxa"/>
            <w:tcBorders>
              <w:top w:val="nil"/>
              <w:left w:val="nil"/>
              <w:bottom w:val="nil"/>
              <w:right w:val="nil"/>
            </w:tcBorders>
          </w:tcPr>
          <w:p w14:paraId="748BF7D8" w14:textId="77777777" w:rsidR="00A21FDC" w:rsidRDefault="00252176">
            <w:pPr>
              <w:spacing w:after="0" w:line="259" w:lineRule="auto"/>
              <w:ind w:left="0" w:firstLine="0"/>
              <w:jc w:val="left"/>
            </w:pPr>
            <w:r>
              <w:rPr>
                <w:sz w:val="18"/>
              </w:rPr>
              <w:t>[Arm92]</w:t>
            </w:r>
          </w:p>
        </w:tc>
        <w:tc>
          <w:tcPr>
            <w:tcW w:w="7445" w:type="dxa"/>
            <w:tcBorders>
              <w:top w:val="nil"/>
              <w:left w:val="nil"/>
              <w:bottom w:val="nil"/>
              <w:right w:val="nil"/>
            </w:tcBorders>
          </w:tcPr>
          <w:p w14:paraId="38B0078A" w14:textId="77777777" w:rsidR="00A21FDC" w:rsidRDefault="00252176">
            <w:pPr>
              <w:spacing w:after="0" w:line="259" w:lineRule="auto"/>
              <w:ind w:left="0" w:firstLine="0"/>
            </w:pPr>
            <w:r>
              <w:rPr>
                <w:sz w:val="18"/>
              </w:rPr>
              <w:t xml:space="preserve">C. Armenakis. Estimation and organization of spatio-temporal data. </w:t>
            </w:r>
            <w:r>
              <w:rPr>
                <w:i/>
                <w:sz w:val="18"/>
              </w:rPr>
              <w:t>Proceedings of the Canadian Conference on GIS92</w:t>
            </w:r>
            <w:r>
              <w:rPr>
                <w:sz w:val="18"/>
              </w:rPr>
              <w:t>, 1992.</w:t>
            </w:r>
          </w:p>
        </w:tc>
      </w:tr>
      <w:tr w:rsidR="00A21FDC" w14:paraId="2D2E3107" w14:textId="77777777">
        <w:trPr>
          <w:trHeight w:val="583"/>
        </w:trPr>
        <w:tc>
          <w:tcPr>
            <w:tcW w:w="889" w:type="dxa"/>
            <w:tcBorders>
              <w:top w:val="nil"/>
              <w:left w:val="nil"/>
              <w:bottom w:val="nil"/>
              <w:right w:val="nil"/>
            </w:tcBorders>
          </w:tcPr>
          <w:p w14:paraId="1FD37741" w14:textId="77777777" w:rsidR="00A21FDC" w:rsidRDefault="00252176">
            <w:pPr>
              <w:spacing w:after="0" w:line="259" w:lineRule="auto"/>
              <w:ind w:left="0" w:firstLine="0"/>
              <w:jc w:val="left"/>
            </w:pPr>
            <w:r>
              <w:rPr>
                <w:sz w:val="18"/>
              </w:rPr>
              <w:t>[BBCa]</w:t>
            </w:r>
          </w:p>
        </w:tc>
        <w:tc>
          <w:tcPr>
            <w:tcW w:w="7445" w:type="dxa"/>
            <w:tcBorders>
              <w:top w:val="nil"/>
              <w:left w:val="nil"/>
              <w:bottom w:val="nil"/>
              <w:right w:val="nil"/>
            </w:tcBorders>
          </w:tcPr>
          <w:p w14:paraId="0E92B4C9" w14:textId="77777777" w:rsidR="00A21FDC" w:rsidRDefault="00252176">
            <w:pPr>
              <w:spacing w:after="0" w:line="259" w:lineRule="auto"/>
              <w:ind w:left="0" w:firstLine="0"/>
            </w:pPr>
            <w:r>
              <w:rPr>
                <w:sz w:val="18"/>
              </w:rPr>
              <w:t xml:space="preserve">BBC News. </w:t>
            </w:r>
            <w:r>
              <w:rPr>
                <w:i/>
                <w:sz w:val="18"/>
              </w:rPr>
              <w:t>Nagorno-Karabakh profile</w:t>
            </w:r>
            <w:r>
              <w:rPr>
                <w:sz w:val="18"/>
              </w:rPr>
              <w:t xml:space="preserve">. URL: </w:t>
            </w:r>
            <w:hyperlink r:id="rId148">
              <w:r>
                <w:rPr>
                  <w:sz w:val="18"/>
                </w:rPr>
                <w:t xml:space="preserve">http://www.bbc.com/news/ </w:t>
              </w:r>
            </w:hyperlink>
            <w:hyperlink r:id="rId149">
              <w:r>
                <w:rPr>
                  <w:sz w:val="18"/>
                </w:rPr>
                <w:t>world-europe-18270325</w:t>
              </w:r>
            </w:hyperlink>
            <w:r>
              <w:rPr>
                <w:sz w:val="18"/>
              </w:rPr>
              <w:t xml:space="preserve"> [cited 26 04 2016].</w:t>
            </w:r>
          </w:p>
        </w:tc>
      </w:tr>
      <w:tr w:rsidR="00A21FDC" w14:paraId="4091A547" w14:textId="77777777">
        <w:trPr>
          <w:trHeight w:val="583"/>
        </w:trPr>
        <w:tc>
          <w:tcPr>
            <w:tcW w:w="889" w:type="dxa"/>
            <w:tcBorders>
              <w:top w:val="nil"/>
              <w:left w:val="nil"/>
              <w:bottom w:val="nil"/>
              <w:right w:val="nil"/>
            </w:tcBorders>
          </w:tcPr>
          <w:p w14:paraId="601BA13F" w14:textId="77777777" w:rsidR="00A21FDC" w:rsidRDefault="00252176">
            <w:pPr>
              <w:spacing w:after="0" w:line="259" w:lineRule="auto"/>
              <w:ind w:left="0" w:firstLine="0"/>
              <w:jc w:val="left"/>
            </w:pPr>
            <w:r>
              <w:rPr>
                <w:sz w:val="18"/>
              </w:rPr>
              <w:t>[BBCb]</w:t>
            </w:r>
          </w:p>
        </w:tc>
        <w:tc>
          <w:tcPr>
            <w:tcW w:w="7445" w:type="dxa"/>
            <w:tcBorders>
              <w:top w:val="nil"/>
              <w:left w:val="nil"/>
              <w:bottom w:val="nil"/>
              <w:right w:val="nil"/>
            </w:tcBorders>
          </w:tcPr>
          <w:p w14:paraId="1F05E793" w14:textId="77777777" w:rsidR="00A21FDC" w:rsidRDefault="00252176">
            <w:pPr>
              <w:spacing w:after="0" w:line="259" w:lineRule="auto"/>
              <w:ind w:left="0" w:firstLine="0"/>
            </w:pPr>
            <w:r>
              <w:rPr>
                <w:sz w:val="18"/>
              </w:rPr>
              <w:t xml:space="preserve">BBC News. </w:t>
            </w:r>
            <w:r>
              <w:rPr>
                <w:i/>
                <w:sz w:val="18"/>
              </w:rPr>
              <w:t>Somaliland profile</w:t>
            </w:r>
            <w:r>
              <w:rPr>
                <w:sz w:val="18"/>
              </w:rPr>
              <w:t xml:space="preserve">. URL: </w:t>
            </w:r>
            <w:hyperlink r:id="rId150">
              <w:r>
                <w:rPr>
                  <w:sz w:val="18"/>
                </w:rPr>
                <w:t xml:space="preserve">http://www.bbc.com/news/ </w:t>
              </w:r>
            </w:hyperlink>
            <w:hyperlink r:id="rId151">
              <w:r>
                <w:rPr>
                  <w:sz w:val="18"/>
                </w:rPr>
                <w:t>world-africa-14115069</w:t>
              </w:r>
            </w:hyperlink>
            <w:r>
              <w:rPr>
                <w:sz w:val="18"/>
              </w:rPr>
              <w:t xml:space="preserve"> [cited 26 04 2016].</w:t>
            </w:r>
          </w:p>
        </w:tc>
      </w:tr>
      <w:tr w:rsidR="00A21FDC" w14:paraId="0CADBF60" w14:textId="77777777">
        <w:trPr>
          <w:trHeight w:val="583"/>
        </w:trPr>
        <w:tc>
          <w:tcPr>
            <w:tcW w:w="889" w:type="dxa"/>
            <w:tcBorders>
              <w:top w:val="nil"/>
              <w:left w:val="nil"/>
              <w:bottom w:val="nil"/>
              <w:right w:val="nil"/>
            </w:tcBorders>
          </w:tcPr>
          <w:p w14:paraId="2E7E7B72" w14:textId="77777777" w:rsidR="00A21FDC" w:rsidRDefault="00252176">
            <w:pPr>
              <w:spacing w:after="0" w:line="259" w:lineRule="auto"/>
              <w:ind w:left="0" w:firstLine="0"/>
              <w:jc w:val="left"/>
            </w:pPr>
            <w:r>
              <w:rPr>
                <w:sz w:val="18"/>
              </w:rPr>
              <w:t>[BBCc]</w:t>
            </w:r>
          </w:p>
        </w:tc>
        <w:tc>
          <w:tcPr>
            <w:tcW w:w="7445" w:type="dxa"/>
            <w:tcBorders>
              <w:top w:val="nil"/>
              <w:left w:val="nil"/>
              <w:bottom w:val="nil"/>
              <w:right w:val="nil"/>
            </w:tcBorders>
          </w:tcPr>
          <w:p w14:paraId="45529869" w14:textId="77777777" w:rsidR="00A21FDC" w:rsidRDefault="00252176">
            <w:pPr>
              <w:spacing w:after="0" w:line="259" w:lineRule="auto"/>
              <w:ind w:left="0" w:firstLine="0"/>
            </w:pPr>
            <w:r>
              <w:rPr>
                <w:sz w:val="18"/>
              </w:rPr>
              <w:t xml:space="preserve">BBC World News. </w:t>
            </w:r>
            <w:r>
              <w:rPr>
                <w:i/>
                <w:sz w:val="18"/>
              </w:rPr>
              <w:t>Russia recognises Georgian rebels</w:t>
            </w:r>
            <w:r>
              <w:rPr>
                <w:sz w:val="18"/>
              </w:rPr>
              <w:t xml:space="preserve">. URL: </w:t>
            </w:r>
            <w:hyperlink r:id="rId152">
              <w:r>
                <w:rPr>
                  <w:sz w:val="18"/>
                </w:rPr>
                <w:t xml:space="preserve">http://news.bbc.co.uk/2/hi/ </w:t>
              </w:r>
            </w:hyperlink>
            <w:hyperlink r:id="rId153">
              <w:r>
                <w:rPr>
                  <w:sz w:val="18"/>
                </w:rPr>
                <w:t>7582181.stm</w:t>
              </w:r>
            </w:hyperlink>
            <w:r>
              <w:rPr>
                <w:sz w:val="18"/>
              </w:rPr>
              <w:t xml:space="preserve"> [cited 26 04 2016].</w:t>
            </w:r>
          </w:p>
        </w:tc>
      </w:tr>
      <w:tr w:rsidR="00A21FDC" w14:paraId="721209FB" w14:textId="77777777">
        <w:trPr>
          <w:trHeight w:val="583"/>
        </w:trPr>
        <w:tc>
          <w:tcPr>
            <w:tcW w:w="889" w:type="dxa"/>
            <w:tcBorders>
              <w:top w:val="nil"/>
              <w:left w:val="nil"/>
              <w:bottom w:val="nil"/>
              <w:right w:val="nil"/>
            </w:tcBorders>
          </w:tcPr>
          <w:p w14:paraId="00938771" w14:textId="77777777" w:rsidR="00A21FDC" w:rsidRDefault="00252176">
            <w:pPr>
              <w:spacing w:after="0" w:line="259" w:lineRule="auto"/>
              <w:ind w:left="0" w:firstLine="0"/>
              <w:jc w:val="left"/>
            </w:pPr>
            <w:r>
              <w:rPr>
                <w:sz w:val="18"/>
              </w:rPr>
              <w:t>[Bol08]</w:t>
            </w:r>
          </w:p>
        </w:tc>
        <w:tc>
          <w:tcPr>
            <w:tcW w:w="7445" w:type="dxa"/>
            <w:tcBorders>
              <w:top w:val="nil"/>
              <w:left w:val="nil"/>
              <w:bottom w:val="nil"/>
              <w:right w:val="nil"/>
            </w:tcBorders>
          </w:tcPr>
          <w:p w14:paraId="36BFAB0E" w14:textId="77777777" w:rsidR="00A21FDC" w:rsidRDefault="00252176">
            <w:pPr>
              <w:spacing w:after="0" w:line="259" w:lineRule="auto"/>
              <w:ind w:left="0" w:firstLine="0"/>
            </w:pPr>
            <w:r>
              <w:rPr>
                <w:sz w:val="18"/>
              </w:rPr>
              <w:t xml:space="preserve">P. Bolstad. </w:t>
            </w:r>
            <w:r>
              <w:rPr>
                <w:i/>
                <w:sz w:val="18"/>
              </w:rPr>
              <w:t>GIS Fundamentals: A First Text on Geographic Information Systems</w:t>
            </w:r>
            <w:r>
              <w:rPr>
                <w:sz w:val="18"/>
              </w:rPr>
              <w:t>. Eider Press, 2008.</w:t>
            </w:r>
          </w:p>
        </w:tc>
      </w:tr>
      <w:tr w:rsidR="00A21FDC" w14:paraId="1AB477FD" w14:textId="77777777">
        <w:trPr>
          <w:trHeight w:val="583"/>
        </w:trPr>
        <w:tc>
          <w:tcPr>
            <w:tcW w:w="889" w:type="dxa"/>
            <w:tcBorders>
              <w:top w:val="nil"/>
              <w:left w:val="nil"/>
              <w:bottom w:val="nil"/>
              <w:right w:val="nil"/>
            </w:tcBorders>
          </w:tcPr>
          <w:p w14:paraId="3915DBF1" w14:textId="77777777" w:rsidR="00A21FDC" w:rsidRDefault="00252176">
            <w:pPr>
              <w:spacing w:after="0" w:line="259" w:lineRule="auto"/>
              <w:ind w:left="0" w:firstLine="0"/>
              <w:jc w:val="left"/>
            </w:pPr>
            <w:r>
              <w:rPr>
                <w:sz w:val="18"/>
              </w:rPr>
              <w:t>[Bus]</w:t>
            </w:r>
          </w:p>
        </w:tc>
        <w:tc>
          <w:tcPr>
            <w:tcW w:w="7445" w:type="dxa"/>
            <w:tcBorders>
              <w:top w:val="nil"/>
              <w:left w:val="nil"/>
              <w:bottom w:val="nil"/>
              <w:right w:val="nil"/>
            </w:tcBorders>
          </w:tcPr>
          <w:p w14:paraId="16A38CD6" w14:textId="77777777" w:rsidR="00A21FDC" w:rsidRDefault="00252176">
            <w:pPr>
              <w:tabs>
                <w:tab w:val="center" w:pos="2533"/>
                <w:tab w:val="center" w:pos="4537"/>
                <w:tab w:val="right" w:pos="7445"/>
              </w:tabs>
              <w:spacing w:after="68" w:line="259" w:lineRule="auto"/>
              <w:ind w:left="0" w:firstLine="0"/>
              <w:jc w:val="left"/>
            </w:pPr>
            <w:r>
              <w:rPr>
                <w:sz w:val="18"/>
              </w:rPr>
              <w:t>BusinessDictionary.</w:t>
            </w:r>
            <w:r>
              <w:rPr>
                <w:sz w:val="18"/>
              </w:rPr>
              <w:tab/>
            </w:r>
            <w:r>
              <w:rPr>
                <w:i/>
                <w:sz w:val="18"/>
              </w:rPr>
              <w:t>What is a system?</w:t>
            </w:r>
            <w:r>
              <w:rPr>
                <w:i/>
                <w:sz w:val="18"/>
              </w:rPr>
              <w:tab/>
            </w:r>
            <w:proofErr w:type="gramStart"/>
            <w:r>
              <w:rPr>
                <w:i/>
                <w:sz w:val="18"/>
              </w:rPr>
              <w:t>definition</w:t>
            </w:r>
            <w:proofErr w:type="gramEnd"/>
            <w:r>
              <w:rPr>
                <w:i/>
                <w:sz w:val="18"/>
              </w:rPr>
              <w:t xml:space="preserve"> and meaning</w:t>
            </w:r>
            <w:r>
              <w:rPr>
                <w:sz w:val="18"/>
              </w:rPr>
              <w:t>.</w:t>
            </w:r>
            <w:r>
              <w:rPr>
                <w:sz w:val="18"/>
              </w:rPr>
              <w:tab/>
              <w:t xml:space="preserve">URL: </w:t>
            </w:r>
            <w:hyperlink r:id="rId154">
              <w:r>
                <w:rPr>
                  <w:sz w:val="18"/>
                </w:rPr>
                <w:t>http://www.</w:t>
              </w:r>
            </w:hyperlink>
          </w:p>
          <w:p w14:paraId="1B5EB0E1" w14:textId="77777777" w:rsidR="00A21FDC" w:rsidRDefault="006E2FA2">
            <w:pPr>
              <w:spacing w:after="0" w:line="259" w:lineRule="auto"/>
              <w:ind w:left="0" w:firstLine="0"/>
              <w:jc w:val="left"/>
            </w:pPr>
            <w:hyperlink r:id="rId155">
              <w:r w:rsidR="00252176">
                <w:rPr>
                  <w:sz w:val="18"/>
                </w:rPr>
                <w:t>businessdictionary.com/definition/system.html</w:t>
              </w:r>
            </w:hyperlink>
            <w:r w:rsidR="00252176">
              <w:rPr>
                <w:sz w:val="18"/>
              </w:rPr>
              <w:t xml:space="preserve"> [cited 04 11 2015].</w:t>
            </w:r>
          </w:p>
        </w:tc>
      </w:tr>
      <w:tr w:rsidR="00A21FDC" w14:paraId="19E8F54C" w14:textId="77777777">
        <w:trPr>
          <w:trHeight w:val="583"/>
        </w:trPr>
        <w:tc>
          <w:tcPr>
            <w:tcW w:w="889" w:type="dxa"/>
            <w:tcBorders>
              <w:top w:val="nil"/>
              <w:left w:val="nil"/>
              <w:bottom w:val="nil"/>
              <w:right w:val="nil"/>
            </w:tcBorders>
          </w:tcPr>
          <w:p w14:paraId="186BECFE" w14:textId="77777777" w:rsidR="00A21FDC" w:rsidRDefault="00252176">
            <w:pPr>
              <w:spacing w:after="0" w:line="259" w:lineRule="auto"/>
              <w:ind w:left="0" w:firstLine="0"/>
              <w:jc w:val="left"/>
            </w:pPr>
            <w:r>
              <w:rPr>
                <w:sz w:val="18"/>
              </w:rPr>
              <w:t>[CGP]</w:t>
            </w:r>
          </w:p>
        </w:tc>
        <w:tc>
          <w:tcPr>
            <w:tcW w:w="7445" w:type="dxa"/>
            <w:tcBorders>
              <w:top w:val="nil"/>
              <w:left w:val="nil"/>
              <w:bottom w:val="nil"/>
              <w:right w:val="nil"/>
            </w:tcBorders>
          </w:tcPr>
          <w:p w14:paraId="7F6F9C12" w14:textId="77777777" w:rsidR="00A21FDC" w:rsidRDefault="00252176">
            <w:pPr>
              <w:tabs>
                <w:tab w:val="right" w:pos="7445"/>
              </w:tabs>
              <w:spacing w:after="68" w:line="259" w:lineRule="auto"/>
              <w:ind w:left="0" w:firstLine="0"/>
              <w:jc w:val="left"/>
            </w:pPr>
            <w:r>
              <w:rPr>
                <w:sz w:val="18"/>
              </w:rPr>
              <w:t xml:space="preserve">CGP Grey on YouTube. </w:t>
            </w:r>
            <w:r>
              <w:rPr>
                <w:i/>
                <w:sz w:val="18"/>
              </w:rPr>
              <w:t>How Many Countries Are There?</w:t>
            </w:r>
            <w:r>
              <w:rPr>
                <w:i/>
                <w:sz w:val="18"/>
              </w:rPr>
              <w:tab/>
            </w:r>
            <w:r>
              <w:rPr>
                <w:sz w:val="18"/>
              </w:rPr>
              <w:t xml:space="preserve">URL: </w:t>
            </w:r>
            <w:hyperlink r:id="rId156">
              <w:r>
                <w:rPr>
                  <w:sz w:val="18"/>
                </w:rPr>
                <w:t>https://www.youtube.</w:t>
              </w:r>
            </w:hyperlink>
          </w:p>
          <w:p w14:paraId="77C34989" w14:textId="77777777" w:rsidR="00A21FDC" w:rsidRDefault="006E2FA2">
            <w:pPr>
              <w:spacing w:after="0" w:line="259" w:lineRule="auto"/>
              <w:ind w:left="0" w:firstLine="0"/>
              <w:jc w:val="left"/>
            </w:pPr>
            <w:hyperlink r:id="rId157">
              <w:proofErr w:type="gramStart"/>
              <w:r w:rsidR="00252176">
                <w:rPr>
                  <w:sz w:val="18"/>
                </w:rPr>
                <w:t>com/watch?</w:t>
              </w:r>
              <w:proofErr w:type="gramEnd"/>
              <w:r w:rsidR="00252176">
                <w:rPr>
                  <w:sz w:val="18"/>
                </w:rPr>
                <w:t>v=4AivEQmfPpk</w:t>
              </w:r>
            </w:hyperlink>
            <w:r w:rsidR="00252176">
              <w:rPr>
                <w:sz w:val="18"/>
              </w:rPr>
              <w:t xml:space="preserve"> [cited 26 04 2016].</w:t>
            </w:r>
          </w:p>
        </w:tc>
      </w:tr>
      <w:tr w:rsidR="00A21FDC" w14:paraId="232B6E48" w14:textId="77777777">
        <w:trPr>
          <w:trHeight w:val="1109"/>
        </w:trPr>
        <w:tc>
          <w:tcPr>
            <w:tcW w:w="889" w:type="dxa"/>
            <w:tcBorders>
              <w:top w:val="nil"/>
              <w:left w:val="nil"/>
              <w:bottom w:val="nil"/>
              <w:right w:val="nil"/>
            </w:tcBorders>
          </w:tcPr>
          <w:p w14:paraId="19172713" w14:textId="77777777" w:rsidR="00A21FDC" w:rsidRDefault="00252176">
            <w:pPr>
              <w:spacing w:after="0" w:line="259" w:lineRule="auto"/>
              <w:ind w:left="0" w:firstLine="0"/>
              <w:jc w:val="left"/>
            </w:pPr>
            <w:r>
              <w:rPr>
                <w:sz w:val="18"/>
              </w:rPr>
              <w:t>[CT95]</w:t>
            </w:r>
          </w:p>
        </w:tc>
        <w:tc>
          <w:tcPr>
            <w:tcW w:w="7445" w:type="dxa"/>
            <w:tcBorders>
              <w:top w:val="nil"/>
              <w:left w:val="nil"/>
              <w:bottom w:val="nil"/>
              <w:right w:val="nil"/>
            </w:tcBorders>
          </w:tcPr>
          <w:p w14:paraId="2842BBCD" w14:textId="77777777" w:rsidR="00A21FDC" w:rsidRDefault="00252176">
            <w:pPr>
              <w:spacing w:after="0" w:line="259" w:lineRule="auto"/>
              <w:ind w:left="0" w:firstLine="0"/>
              <w:jc w:val="left"/>
            </w:pPr>
            <w:r>
              <w:rPr>
                <w:sz w:val="18"/>
              </w:rPr>
              <w:t xml:space="preserve">Christophe Claramunt and Marius Th´eriault. Managing time in gis: An event-oriented approach. In </w:t>
            </w:r>
            <w:r>
              <w:rPr>
                <w:i/>
                <w:sz w:val="18"/>
              </w:rPr>
              <w:t>Proceedings of the International Workshop on Temporal Databases: Recent Advances in Temporal Databases</w:t>
            </w:r>
            <w:r>
              <w:rPr>
                <w:sz w:val="18"/>
              </w:rPr>
              <w:t xml:space="preserve">, pages 23–42, London, UK, UK, 1995. Springer-Verlag. URL: </w:t>
            </w:r>
            <w:hyperlink r:id="rId158">
              <w:r>
                <w:rPr>
                  <w:sz w:val="18"/>
                </w:rPr>
                <w:t xml:space="preserve">http://dl.acm.org/ </w:t>
              </w:r>
            </w:hyperlink>
            <w:hyperlink r:id="rId159">
              <w:r>
                <w:rPr>
                  <w:sz w:val="18"/>
                </w:rPr>
                <w:t>citation.cfm</w:t>
              </w:r>
              <w:proofErr w:type="gramStart"/>
              <w:r>
                <w:rPr>
                  <w:sz w:val="18"/>
                </w:rPr>
                <w:t>?id</w:t>
              </w:r>
              <w:proofErr w:type="gramEnd"/>
              <w:r>
                <w:rPr>
                  <w:sz w:val="18"/>
                </w:rPr>
                <w:t>=647207.719698</w:t>
              </w:r>
            </w:hyperlink>
            <w:hyperlink r:id="rId160">
              <w:r>
                <w:rPr>
                  <w:sz w:val="18"/>
                </w:rPr>
                <w:t>.</w:t>
              </w:r>
            </w:hyperlink>
          </w:p>
        </w:tc>
      </w:tr>
      <w:tr w:rsidR="00A21FDC" w14:paraId="164A614A" w14:textId="77777777">
        <w:trPr>
          <w:trHeight w:val="846"/>
        </w:trPr>
        <w:tc>
          <w:tcPr>
            <w:tcW w:w="889" w:type="dxa"/>
            <w:tcBorders>
              <w:top w:val="nil"/>
              <w:left w:val="nil"/>
              <w:bottom w:val="nil"/>
              <w:right w:val="nil"/>
            </w:tcBorders>
          </w:tcPr>
          <w:p w14:paraId="54328C95" w14:textId="77777777" w:rsidR="00A21FDC" w:rsidRDefault="00252176">
            <w:pPr>
              <w:spacing w:after="0" w:line="259" w:lineRule="auto"/>
              <w:ind w:left="0" w:firstLine="0"/>
              <w:jc w:val="left"/>
            </w:pPr>
            <w:r>
              <w:rPr>
                <w:sz w:val="18"/>
              </w:rPr>
              <w:lastRenderedPageBreak/>
              <w:t>[Dar]</w:t>
            </w:r>
          </w:p>
        </w:tc>
        <w:tc>
          <w:tcPr>
            <w:tcW w:w="7445" w:type="dxa"/>
            <w:tcBorders>
              <w:top w:val="nil"/>
              <w:left w:val="nil"/>
              <w:bottom w:val="nil"/>
              <w:right w:val="nil"/>
            </w:tcBorders>
          </w:tcPr>
          <w:p w14:paraId="32481476" w14:textId="77777777" w:rsidR="00A21FDC" w:rsidRDefault="00252176">
            <w:pPr>
              <w:tabs>
                <w:tab w:val="center" w:pos="892"/>
                <w:tab w:val="center" w:pos="1723"/>
                <w:tab w:val="center" w:pos="2416"/>
                <w:tab w:val="center" w:pos="3073"/>
                <w:tab w:val="center" w:pos="3550"/>
                <w:tab w:val="center" w:pos="4285"/>
                <w:tab w:val="center" w:pos="5121"/>
                <w:tab w:val="center" w:pos="6124"/>
                <w:tab w:val="right" w:pos="7445"/>
              </w:tabs>
              <w:spacing w:after="69" w:line="259" w:lineRule="auto"/>
              <w:ind w:left="0" w:firstLine="0"/>
              <w:jc w:val="left"/>
            </w:pPr>
            <w:r>
              <w:rPr>
                <w:sz w:val="18"/>
              </w:rPr>
              <w:t>Dare</w:t>
            </w:r>
            <w:r>
              <w:rPr>
                <w:sz w:val="18"/>
              </w:rPr>
              <w:tab/>
              <w:t>Obasanjo.</w:t>
            </w:r>
            <w:r>
              <w:rPr>
                <w:sz w:val="18"/>
              </w:rPr>
              <w:tab/>
            </w:r>
            <w:r>
              <w:rPr>
                <w:i/>
                <w:sz w:val="18"/>
              </w:rPr>
              <w:t>An</w:t>
            </w:r>
            <w:r>
              <w:rPr>
                <w:i/>
                <w:sz w:val="18"/>
              </w:rPr>
              <w:tab/>
              <w:t>Exploration</w:t>
            </w:r>
            <w:r>
              <w:rPr>
                <w:i/>
                <w:sz w:val="18"/>
              </w:rPr>
              <w:tab/>
              <w:t>of</w:t>
            </w:r>
            <w:r>
              <w:rPr>
                <w:i/>
                <w:sz w:val="18"/>
              </w:rPr>
              <w:tab/>
              <w:t>Object</w:t>
            </w:r>
            <w:r>
              <w:rPr>
                <w:i/>
                <w:sz w:val="18"/>
              </w:rPr>
              <w:tab/>
              <w:t>Oriented</w:t>
            </w:r>
            <w:r>
              <w:rPr>
                <w:i/>
                <w:sz w:val="18"/>
              </w:rPr>
              <w:tab/>
              <w:t>Database</w:t>
            </w:r>
            <w:r>
              <w:rPr>
                <w:i/>
                <w:sz w:val="18"/>
              </w:rPr>
              <w:tab/>
              <w:t>Management</w:t>
            </w:r>
            <w:r>
              <w:rPr>
                <w:i/>
                <w:sz w:val="18"/>
              </w:rPr>
              <w:tab/>
              <w:t>Systems</w:t>
            </w:r>
            <w:r>
              <w:rPr>
                <w:sz w:val="18"/>
              </w:rPr>
              <w:t>.</w:t>
            </w:r>
          </w:p>
          <w:p w14:paraId="1245AEAA" w14:textId="77777777" w:rsidR="00A21FDC" w:rsidRDefault="00252176">
            <w:pPr>
              <w:spacing w:after="0" w:line="259" w:lineRule="auto"/>
              <w:ind w:left="0" w:firstLine="0"/>
              <w:jc w:val="left"/>
            </w:pPr>
            <w:r>
              <w:rPr>
                <w:sz w:val="18"/>
              </w:rPr>
              <w:t>URL:</w:t>
            </w:r>
            <w:r>
              <w:rPr>
                <w:sz w:val="18"/>
              </w:rPr>
              <w:tab/>
            </w:r>
            <w:hyperlink r:id="rId161">
              <w:r>
                <w:rPr>
                  <w:sz w:val="18"/>
                </w:rPr>
                <w:t xml:space="preserve">https://www.cs.umd.edu/class/spring2002/cmsc434-0101/MUIseum/ </w:t>
              </w:r>
            </w:hyperlink>
            <w:hyperlink r:id="rId162">
              <w:r>
                <w:rPr>
                  <w:sz w:val="18"/>
                </w:rPr>
                <w:t>applications/odms.html</w:t>
              </w:r>
            </w:hyperlink>
            <w:r>
              <w:rPr>
                <w:sz w:val="18"/>
              </w:rPr>
              <w:t xml:space="preserve"> [cited 14 May 2016].</w:t>
            </w:r>
          </w:p>
        </w:tc>
      </w:tr>
      <w:tr w:rsidR="00A21FDC" w14:paraId="27DBE680" w14:textId="77777777">
        <w:trPr>
          <w:trHeight w:val="240"/>
        </w:trPr>
        <w:tc>
          <w:tcPr>
            <w:tcW w:w="889" w:type="dxa"/>
            <w:tcBorders>
              <w:top w:val="nil"/>
              <w:left w:val="nil"/>
              <w:bottom w:val="nil"/>
              <w:right w:val="nil"/>
            </w:tcBorders>
          </w:tcPr>
          <w:p w14:paraId="3E8309D5" w14:textId="77777777" w:rsidR="00A21FDC" w:rsidRDefault="00252176">
            <w:pPr>
              <w:spacing w:after="0" w:line="259" w:lineRule="auto"/>
              <w:ind w:left="0" w:firstLine="0"/>
              <w:jc w:val="left"/>
            </w:pPr>
            <w:r>
              <w:rPr>
                <w:sz w:val="18"/>
              </w:rPr>
              <w:t>[Dav]</w:t>
            </w:r>
          </w:p>
        </w:tc>
        <w:tc>
          <w:tcPr>
            <w:tcW w:w="7445" w:type="dxa"/>
            <w:tcBorders>
              <w:top w:val="nil"/>
              <w:left w:val="nil"/>
              <w:bottom w:val="nil"/>
              <w:right w:val="nil"/>
            </w:tcBorders>
          </w:tcPr>
          <w:p w14:paraId="441D01D3" w14:textId="77777777" w:rsidR="00A21FDC" w:rsidRDefault="00252176">
            <w:pPr>
              <w:spacing w:after="0" w:line="259" w:lineRule="auto"/>
              <w:ind w:left="0" w:firstLine="0"/>
            </w:pPr>
            <w:r>
              <w:rPr>
                <w:sz w:val="18"/>
              </w:rPr>
              <w:t xml:space="preserve">David Scofield, AsiaTimes. </w:t>
            </w:r>
            <w:r>
              <w:rPr>
                <w:i/>
                <w:sz w:val="18"/>
              </w:rPr>
              <w:t>Seoul’s double-talk on reunification</w:t>
            </w:r>
            <w:r>
              <w:rPr>
                <w:sz w:val="18"/>
              </w:rPr>
              <w:t xml:space="preserve">. URL: </w:t>
            </w:r>
            <w:hyperlink r:id="rId163">
              <w:r>
                <w:rPr>
                  <w:sz w:val="18"/>
                </w:rPr>
                <w:t>http://www.atimes.</w:t>
              </w:r>
            </w:hyperlink>
          </w:p>
        </w:tc>
      </w:tr>
    </w:tbl>
    <w:p w14:paraId="3A269717" w14:textId="77777777" w:rsidR="00A21FDC" w:rsidRDefault="006E2FA2">
      <w:pPr>
        <w:spacing w:after="80" w:line="259" w:lineRule="auto"/>
        <w:ind w:left="884" w:hanging="10"/>
        <w:jc w:val="left"/>
      </w:pPr>
      <w:hyperlink r:id="rId164">
        <w:r w:rsidR="00252176">
          <w:rPr>
            <w:sz w:val="18"/>
          </w:rPr>
          <w:t>com/atimes/Korea/GA04Dg01.html</w:t>
        </w:r>
      </w:hyperlink>
      <w:r w:rsidR="00252176">
        <w:rPr>
          <w:sz w:val="18"/>
        </w:rPr>
        <w:t xml:space="preserve"> [cited 26 04 2016].</w:t>
      </w:r>
    </w:p>
    <w:tbl>
      <w:tblPr>
        <w:tblStyle w:val="TableGrid"/>
        <w:tblW w:w="8334" w:type="dxa"/>
        <w:tblInd w:w="0" w:type="dxa"/>
        <w:tblLook w:val="04A0" w:firstRow="1" w:lastRow="0" w:firstColumn="1" w:lastColumn="0" w:noHBand="0" w:noVBand="1"/>
      </w:tblPr>
      <w:tblGrid>
        <w:gridCol w:w="889"/>
        <w:gridCol w:w="7445"/>
      </w:tblGrid>
      <w:tr w:rsidR="00A21FDC" w14:paraId="3D124567" w14:textId="77777777">
        <w:trPr>
          <w:trHeight w:val="769"/>
        </w:trPr>
        <w:tc>
          <w:tcPr>
            <w:tcW w:w="889" w:type="dxa"/>
            <w:tcBorders>
              <w:top w:val="nil"/>
              <w:left w:val="nil"/>
              <w:bottom w:val="nil"/>
              <w:right w:val="nil"/>
            </w:tcBorders>
          </w:tcPr>
          <w:p w14:paraId="757F17FB" w14:textId="77777777" w:rsidR="00A21FDC" w:rsidRDefault="00252176">
            <w:pPr>
              <w:spacing w:after="0" w:line="259" w:lineRule="auto"/>
              <w:ind w:left="0" w:firstLine="0"/>
              <w:jc w:val="left"/>
            </w:pPr>
            <w:r>
              <w:rPr>
                <w:sz w:val="18"/>
              </w:rPr>
              <w:t>[DISP08]</w:t>
            </w:r>
          </w:p>
        </w:tc>
        <w:tc>
          <w:tcPr>
            <w:tcW w:w="7445" w:type="dxa"/>
            <w:tcBorders>
              <w:top w:val="nil"/>
              <w:left w:val="nil"/>
              <w:bottom w:val="nil"/>
              <w:right w:val="nil"/>
            </w:tcBorders>
          </w:tcPr>
          <w:p w14:paraId="27C7F517" w14:textId="77777777" w:rsidR="00A21FDC" w:rsidRDefault="00252176">
            <w:pPr>
              <w:spacing w:after="0" w:line="259" w:lineRule="auto"/>
              <w:ind w:left="0" w:firstLine="0"/>
            </w:pPr>
            <w:r>
              <w:rPr>
                <w:sz w:val="18"/>
              </w:rPr>
              <w:t xml:space="preserve">Stanislas Dehaene, V´eronique Izard, Elizabeth Spelke, and Pierre Pica. Log or Linear? Distinct Intuitions of the Number Scale in Western and Amazonian Indigene Cultures. </w:t>
            </w:r>
            <w:r>
              <w:rPr>
                <w:i/>
                <w:sz w:val="18"/>
              </w:rPr>
              <w:t>Science (New York)</w:t>
            </w:r>
            <w:r>
              <w:rPr>
                <w:sz w:val="18"/>
              </w:rPr>
              <w:t>, pages 1217–1220, 2008.</w:t>
            </w:r>
          </w:p>
        </w:tc>
      </w:tr>
      <w:tr w:rsidR="00A21FDC" w14:paraId="173CFFA6" w14:textId="77777777">
        <w:trPr>
          <w:trHeight w:val="589"/>
        </w:trPr>
        <w:tc>
          <w:tcPr>
            <w:tcW w:w="889" w:type="dxa"/>
            <w:tcBorders>
              <w:top w:val="nil"/>
              <w:left w:val="nil"/>
              <w:bottom w:val="nil"/>
              <w:right w:val="nil"/>
            </w:tcBorders>
          </w:tcPr>
          <w:p w14:paraId="00FD564A" w14:textId="77777777" w:rsidR="00A21FDC" w:rsidRDefault="00252176">
            <w:pPr>
              <w:spacing w:after="0" w:line="259" w:lineRule="auto"/>
              <w:ind w:left="0" w:firstLine="0"/>
              <w:jc w:val="left"/>
            </w:pPr>
            <w:r>
              <w:rPr>
                <w:sz w:val="18"/>
              </w:rPr>
              <w:t>[Dra]</w:t>
            </w:r>
          </w:p>
        </w:tc>
        <w:tc>
          <w:tcPr>
            <w:tcW w:w="7445" w:type="dxa"/>
            <w:tcBorders>
              <w:top w:val="nil"/>
              <w:left w:val="nil"/>
              <w:bottom w:val="nil"/>
              <w:right w:val="nil"/>
            </w:tcBorders>
          </w:tcPr>
          <w:p w14:paraId="11E40E81" w14:textId="77777777" w:rsidR="00A21FDC" w:rsidRDefault="00252176">
            <w:pPr>
              <w:spacing w:after="57" w:line="259" w:lineRule="auto"/>
              <w:ind w:left="0" w:firstLine="0"/>
            </w:pPr>
            <w:r>
              <w:rPr>
                <w:sz w:val="18"/>
              </w:rPr>
              <w:t>Nicolae Dragulanescu. Knowledge Map of Information Science: Data, Information, Knowledge.</w:t>
            </w:r>
          </w:p>
          <w:p w14:paraId="750D387D" w14:textId="77777777" w:rsidR="00A21FDC" w:rsidRDefault="00252176">
            <w:pPr>
              <w:spacing w:after="0" w:line="259" w:lineRule="auto"/>
              <w:ind w:left="0" w:firstLine="0"/>
              <w:jc w:val="left"/>
            </w:pPr>
            <w:r>
              <w:rPr>
                <w:sz w:val="18"/>
              </w:rPr>
              <w:t xml:space="preserve">URL: </w:t>
            </w:r>
            <w:hyperlink r:id="rId165">
              <w:r>
                <w:rPr>
                  <w:sz w:val="18"/>
                </w:rPr>
                <w:t>http://www.success.co.il/is/dik.html</w:t>
              </w:r>
            </w:hyperlink>
            <w:r>
              <w:rPr>
                <w:sz w:val="18"/>
              </w:rPr>
              <w:t xml:space="preserve"> [cited 05 11 2015].</w:t>
            </w:r>
          </w:p>
        </w:tc>
      </w:tr>
      <w:tr w:rsidR="00A21FDC" w14:paraId="04B7C158" w14:textId="77777777">
        <w:trPr>
          <w:trHeight w:val="589"/>
        </w:trPr>
        <w:tc>
          <w:tcPr>
            <w:tcW w:w="889" w:type="dxa"/>
            <w:tcBorders>
              <w:top w:val="nil"/>
              <w:left w:val="nil"/>
              <w:bottom w:val="nil"/>
              <w:right w:val="nil"/>
            </w:tcBorders>
          </w:tcPr>
          <w:p w14:paraId="1A28324A" w14:textId="77777777" w:rsidR="00A21FDC" w:rsidRDefault="00252176">
            <w:pPr>
              <w:spacing w:after="0" w:line="259" w:lineRule="auto"/>
              <w:ind w:left="0" w:firstLine="0"/>
              <w:jc w:val="left"/>
            </w:pPr>
            <w:r>
              <w:rPr>
                <w:sz w:val="18"/>
              </w:rPr>
              <w:t>[Esr]</w:t>
            </w:r>
          </w:p>
        </w:tc>
        <w:tc>
          <w:tcPr>
            <w:tcW w:w="7445" w:type="dxa"/>
            <w:tcBorders>
              <w:top w:val="nil"/>
              <w:left w:val="nil"/>
              <w:bottom w:val="nil"/>
              <w:right w:val="nil"/>
            </w:tcBorders>
          </w:tcPr>
          <w:p w14:paraId="131DF017" w14:textId="77777777" w:rsidR="00A21FDC" w:rsidRDefault="00252176">
            <w:pPr>
              <w:tabs>
                <w:tab w:val="center" w:pos="841"/>
                <w:tab w:val="right" w:pos="7445"/>
              </w:tabs>
              <w:spacing w:after="67" w:line="259" w:lineRule="auto"/>
              <w:ind w:left="0" w:firstLine="0"/>
              <w:jc w:val="left"/>
            </w:pPr>
            <w:r>
              <w:rPr>
                <w:sz w:val="18"/>
              </w:rPr>
              <w:t>Esri.</w:t>
            </w:r>
            <w:r>
              <w:rPr>
                <w:sz w:val="18"/>
              </w:rPr>
              <w:tab/>
            </w:r>
            <w:r>
              <w:rPr>
                <w:i/>
                <w:sz w:val="18"/>
              </w:rPr>
              <w:t>Polygon</w:t>
            </w:r>
            <w:r>
              <w:rPr>
                <w:sz w:val="18"/>
              </w:rPr>
              <w:t>.</w:t>
            </w:r>
            <w:r>
              <w:rPr>
                <w:sz w:val="18"/>
              </w:rPr>
              <w:tab/>
              <w:t xml:space="preserve">URL: </w:t>
            </w:r>
            <w:hyperlink r:id="rId166">
              <w:r>
                <w:rPr>
                  <w:sz w:val="18"/>
                </w:rPr>
                <w:t>http://esri.github.io/geometry-api-java/doc/Polygon.</w:t>
              </w:r>
            </w:hyperlink>
          </w:p>
          <w:p w14:paraId="7E906676" w14:textId="77777777" w:rsidR="00A21FDC" w:rsidRDefault="006E2FA2">
            <w:pPr>
              <w:spacing w:after="0" w:line="259" w:lineRule="auto"/>
              <w:ind w:left="0" w:firstLine="0"/>
              <w:jc w:val="left"/>
            </w:pPr>
            <w:hyperlink r:id="rId167">
              <w:proofErr w:type="gramStart"/>
              <w:r w:rsidR="00252176">
                <w:rPr>
                  <w:sz w:val="18"/>
                </w:rPr>
                <w:t>html</w:t>
              </w:r>
              <w:proofErr w:type="gramEnd"/>
            </w:hyperlink>
            <w:r w:rsidR="00252176">
              <w:rPr>
                <w:sz w:val="18"/>
              </w:rPr>
              <w:t xml:space="preserve"> [cited 30 Oct 2015].</w:t>
            </w:r>
          </w:p>
        </w:tc>
      </w:tr>
      <w:tr w:rsidR="00A21FDC" w14:paraId="634DD882" w14:textId="77777777">
        <w:trPr>
          <w:trHeight w:val="589"/>
        </w:trPr>
        <w:tc>
          <w:tcPr>
            <w:tcW w:w="889" w:type="dxa"/>
            <w:tcBorders>
              <w:top w:val="nil"/>
              <w:left w:val="nil"/>
              <w:bottom w:val="nil"/>
              <w:right w:val="nil"/>
            </w:tcBorders>
          </w:tcPr>
          <w:p w14:paraId="188105D8" w14:textId="77777777" w:rsidR="00A21FDC" w:rsidRDefault="00252176">
            <w:pPr>
              <w:spacing w:after="0" w:line="259" w:lineRule="auto"/>
              <w:ind w:left="0" w:firstLine="0"/>
              <w:jc w:val="left"/>
            </w:pPr>
            <w:r>
              <w:rPr>
                <w:sz w:val="18"/>
              </w:rPr>
              <w:t>[Eth07]</w:t>
            </w:r>
          </w:p>
        </w:tc>
        <w:tc>
          <w:tcPr>
            <w:tcW w:w="7445" w:type="dxa"/>
            <w:tcBorders>
              <w:top w:val="nil"/>
              <w:left w:val="nil"/>
              <w:bottom w:val="nil"/>
              <w:right w:val="nil"/>
            </w:tcBorders>
          </w:tcPr>
          <w:p w14:paraId="28C9DDC7" w14:textId="77777777" w:rsidR="00A21FDC" w:rsidRDefault="00252176">
            <w:pPr>
              <w:spacing w:after="0" w:line="259" w:lineRule="auto"/>
              <w:ind w:left="0" w:firstLine="0"/>
            </w:pPr>
            <w:r>
              <w:rPr>
                <w:sz w:val="18"/>
              </w:rPr>
              <w:t xml:space="preserve">Philip J. Ethington. Placing the Past: ‘Groundwork’ for a Spatial Theory of History. </w:t>
            </w:r>
            <w:r>
              <w:rPr>
                <w:i/>
                <w:sz w:val="18"/>
              </w:rPr>
              <w:t>Rethinking History</w:t>
            </w:r>
            <w:r>
              <w:rPr>
                <w:sz w:val="18"/>
              </w:rPr>
              <w:t>, 11:465–493, Dec 2007.</w:t>
            </w:r>
          </w:p>
        </w:tc>
      </w:tr>
      <w:tr w:rsidR="00A21FDC" w14:paraId="655BE7CE" w14:textId="77777777">
        <w:trPr>
          <w:trHeight w:val="852"/>
        </w:trPr>
        <w:tc>
          <w:tcPr>
            <w:tcW w:w="889" w:type="dxa"/>
            <w:tcBorders>
              <w:top w:val="nil"/>
              <w:left w:val="nil"/>
              <w:bottom w:val="nil"/>
              <w:right w:val="nil"/>
            </w:tcBorders>
          </w:tcPr>
          <w:p w14:paraId="3C77DC6D" w14:textId="77777777" w:rsidR="00A21FDC" w:rsidRDefault="00252176">
            <w:pPr>
              <w:spacing w:after="0" w:line="259" w:lineRule="auto"/>
              <w:ind w:left="0" w:firstLine="0"/>
              <w:jc w:val="left"/>
            </w:pPr>
            <w:r>
              <w:rPr>
                <w:sz w:val="18"/>
              </w:rPr>
              <w:t>[Eur]</w:t>
            </w:r>
          </w:p>
        </w:tc>
        <w:tc>
          <w:tcPr>
            <w:tcW w:w="7445" w:type="dxa"/>
            <w:tcBorders>
              <w:top w:val="nil"/>
              <w:left w:val="nil"/>
              <w:bottom w:val="nil"/>
              <w:right w:val="nil"/>
            </w:tcBorders>
          </w:tcPr>
          <w:p w14:paraId="5D501C56" w14:textId="77777777" w:rsidR="00A21FDC" w:rsidRDefault="00252176">
            <w:pPr>
              <w:spacing w:after="0" w:line="259" w:lineRule="auto"/>
              <w:ind w:left="0" w:firstLine="0"/>
            </w:pPr>
            <w:r>
              <w:rPr>
                <w:sz w:val="18"/>
              </w:rPr>
              <w:t xml:space="preserve">European Parliament. </w:t>
            </w:r>
            <w:r>
              <w:rPr>
                <w:i/>
                <w:sz w:val="18"/>
              </w:rPr>
              <w:t>Turkey and the problem of the recognition of Cyprus</w:t>
            </w:r>
            <w:r>
              <w:rPr>
                <w:sz w:val="18"/>
              </w:rPr>
              <w:t xml:space="preserve">. URL: </w:t>
            </w:r>
            <w:hyperlink r:id="rId168">
              <w:r>
                <w:rPr>
                  <w:sz w:val="18"/>
                </w:rPr>
                <w:t xml:space="preserve">http://www.europarl.europa.eu/meetdocs/2004_2009/documents/nt/553/ </w:t>
              </w:r>
            </w:hyperlink>
            <w:hyperlink r:id="rId169">
              <w:r>
                <w:rPr>
                  <w:sz w:val="18"/>
                </w:rPr>
                <w:t>553930/553930en.pdf</w:t>
              </w:r>
            </w:hyperlink>
            <w:r>
              <w:rPr>
                <w:sz w:val="18"/>
              </w:rPr>
              <w:t xml:space="preserve"> [cited 26 04 2016].</w:t>
            </w:r>
          </w:p>
        </w:tc>
      </w:tr>
      <w:tr w:rsidR="00A21FDC" w14:paraId="7F4EDD8F" w14:textId="77777777">
        <w:trPr>
          <w:trHeight w:val="589"/>
        </w:trPr>
        <w:tc>
          <w:tcPr>
            <w:tcW w:w="889" w:type="dxa"/>
            <w:tcBorders>
              <w:top w:val="nil"/>
              <w:left w:val="nil"/>
              <w:bottom w:val="nil"/>
              <w:right w:val="nil"/>
            </w:tcBorders>
          </w:tcPr>
          <w:p w14:paraId="11D8BE81" w14:textId="77777777" w:rsidR="00A21FDC" w:rsidRDefault="00252176">
            <w:pPr>
              <w:spacing w:after="0" w:line="259" w:lineRule="auto"/>
              <w:ind w:left="0" w:firstLine="0"/>
              <w:jc w:val="left"/>
            </w:pPr>
            <w:r>
              <w:rPr>
                <w:sz w:val="18"/>
              </w:rPr>
              <w:t>[Fra]</w:t>
            </w:r>
          </w:p>
        </w:tc>
        <w:tc>
          <w:tcPr>
            <w:tcW w:w="7445" w:type="dxa"/>
            <w:tcBorders>
              <w:top w:val="nil"/>
              <w:left w:val="nil"/>
              <w:bottom w:val="nil"/>
              <w:right w:val="nil"/>
            </w:tcBorders>
          </w:tcPr>
          <w:p w14:paraId="43110739" w14:textId="77777777" w:rsidR="00A21FDC" w:rsidRDefault="00252176">
            <w:pPr>
              <w:spacing w:after="0" w:line="259" w:lineRule="auto"/>
              <w:ind w:left="0" w:firstLine="0"/>
            </w:pPr>
            <w:r>
              <w:rPr>
                <w:sz w:val="18"/>
              </w:rPr>
              <w:t xml:space="preserve">Fraczek, Witold (ESRI). </w:t>
            </w:r>
            <w:r>
              <w:rPr>
                <w:i/>
                <w:sz w:val="18"/>
              </w:rPr>
              <w:t>Mean Sea Level, GPS, and the Geoid</w:t>
            </w:r>
            <w:r>
              <w:rPr>
                <w:sz w:val="18"/>
              </w:rPr>
              <w:t xml:space="preserve">. URL: </w:t>
            </w:r>
            <w:hyperlink r:id="rId170">
              <w:r>
                <w:rPr>
                  <w:sz w:val="18"/>
                </w:rPr>
                <w:t xml:space="preserve">http://www.esri.com/ </w:t>
              </w:r>
            </w:hyperlink>
            <w:hyperlink r:id="rId171">
              <w:r>
                <w:rPr>
                  <w:sz w:val="18"/>
                </w:rPr>
                <w:t>news/arcuser/0703/geoid1of3.html</w:t>
              </w:r>
            </w:hyperlink>
            <w:r>
              <w:rPr>
                <w:sz w:val="18"/>
              </w:rPr>
              <w:t xml:space="preserve"> [cited 27 10 2015].</w:t>
            </w:r>
          </w:p>
        </w:tc>
      </w:tr>
      <w:tr w:rsidR="00A21FDC" w14:paraId="66BBD869" w14:textId="77777777">
        <w:trPr>
          <w:trHeight w:val="589"/>
        </w:trPr>
        <w:tc>
          <w:tcPr>
            <w:tcW w:w="889" w:type="dxa"/>
            <w:tcBorders>
              <w:top w:val="nil"/>
              <w:left w:val="nil"/>
              <w:bottom w:val="nil"/>
              <w:right w:val="nil"/>
            </w:tcBorders>
          </w:tcPr>
          <w:p w14:paraId="0F96BE93" w14:textId="77777777" w:rsidR="00A21FDC" w:rsidRDefault="00252176">
            <w:pPr>
              <w:spacing w:after="0" w:line="259" w:lineRule="auto"/>
              <w:ind w:left="0" w:firstLine="0"/>
              <w:jc w:val="left"/>
            </w:pPr>
            <w:r>
              <w:rPr>
                <w:sz w:val="18"/>
              </w:rPr>
              <w:t>[Fra98]</w:t>
            </w:r>
          </w:p>
        </w:tc>
        <w:tc>
          <w:tcPr>
            <w:tcW w:w="7445" w:type="dxa"/>
            <w:tcBorders>
              <w:top w:val="nil"/>
              <w:left w:val="nil"/>
              <w:bottom w:val="nil"/>
              <w:right w:val="nil"/>
            </w:tcBorders>
          </w:tcPr>
          <w:p w14:paraId="2519B830" w14:textId="77777777" w:rsidR="00A21FDC" w:rsidRDefault="00252176">
            <w:pPr>
              <w:spacing w:after="0" w:line="259" w:lineRule="auto"/>
              <w:ind w:left="0" w:firstLine="0"/>
            </w:pPr>
            <w:r>
              <w:rPr>
                <w:sz w:val="18"/>
              </w:rPr>
              <w:t xml:space="preserve">Andrew U. Frank. Different Types of Times in GIS. </w:t>
            </w:r>
            <w:r>
              <w:rPr>
                <w:i/>
                <w:sz w:val="18"/>
              </w:rPr>
              <w:t>Spatial and Temporal Reasoning in Geographic Information Systems</w:t>
            </w:r>
            <w:r>
              <w:rPr>
                <w:sz w:val="18"/>
              </w:rPr>
              <w:t>, pages 40–62, 1998.</w:t>
            </w:r>
          </w:p>
        </w:tc>
      </w:tr>
      <w:tr w:rsidR="00A21FDC" w14:paraId="6AB3B695" w14:textId="77777777">
        <w:trPr>
          <w:trHeight w:val="589"/>
        </w:trPr>
        <w:tc>
          <w:tcPr>
            <w:tcW w:w="889" w:type="dxa"/>
            <w:tcBorders>
              <w:top w:val="nil"/>
              <w:left w:val="nil"/>
              <w:bottom w:val="nil"/>
              <w:right w:val="nil"/>
            </w:tcBorders>
          </w:tcPr>
          <w:p w14:paraId="4F6A1F37" w14:textId="77777777" w:rsidR="00A21FDC" w:rsidRDefault="00252176">
            <w:pPr>
              <w:spacing w:after="0" w:line="259" w:lineRule="auto"/>
              <w:ind w:left="0" w:firstLine="0"/>
              <w:jc w:val="left"/>
            </w:pPr>
            <w:r>
              <w:rPr>
                <w:sz w:val="18"/>
              </w:rPr>
              <w:t>[Geo]</w:t>
            </w:r>
          </w:p>
        </w:tc>
        <w:tc>
          <w:tcPr>
            <w:tcW w:w="7445" w:type="dxa"/>
            <w:tcBorders>
              <w:top w:val="nil"/>
              <w:left w:val="nil"/>
              <w:bottom w:val="nil"/>
              <w:right w:val="nil"/>
            </w:tcBorders>
          </w:tcPr>
          <w:p w14:paraId="353C707A" w14:textId="77777777" w:rsidR="00A21FDC" w:rsidRDefault="00252176">
            <w:pPr>
              <w:spacing w:after="0" w:line="259" w:lineRule="auto"/>
              <w:ind w:left="0" w:firstLine="0"/>
            </w:pPr>
            <w:r>
              <w:rPr>
                <w:sz w:val="18"/>
              </w:rPr>
              <w:t xml:space="preserve">Geokov. </w:t>
            </w:r>
            <w:r>
              <w:rPr>
                <w:i/>
                <w:sz w:val="18"/>
              </w:rPr>
              <w:t>Map projection - types and distortion</w:t>
            </w:r>
            <w:r>
              <w:rPr>
                <w:sz w:val="18"/>
              </w:rPr>
              <w:t xml:space="preserve">. URL: </w:t>
            </w:r>
            <w:hyperlink r:id="rId172">
              <w:r>
                <w:rPr>
                  <w:sz w:val="18"/>
                </w:rPr>
                <w:t xml:space="preserve">http://geokov.com/education/ </w:t>
              </w:r>
            </w:hyperlink>
            <w:hyperlink r:id="rId173">
              <w:r>
                <w:rPr>
                  <w:sz w:val="18"/>
                </w:rPr>
                <w:t>map-projection.aspx</w:t>
              </w:r>
            </w:hyperlink>
            <w:r>
              <w:rPr>
                <w:sz w:val="18"/>
              </w:rPr>
              <w:t xml:space="preserve"> [cited 27 10 2015].</w:t>
            </w:r>
          </w:p>
        </w:tc>
      </w:tr>
      <w:tr w:rsidR="00A21FDC" w14:paraId="4DF813C8" w14:textId="77777777">
        <w:trPr>
          <w:trHeight w:val="589"/>
        </w:trPr>
        <w:tc>
          <w:tcPr>
            <w:tcW w:w="889" w:type="dxa"/>
            <w:tcBorders>
              <w:top w:val="nil"/>
              <w:left w:val="nil"/>
              <w:bottom w:val="nil"/>
              <w:right w:val="nil"/>
            </w:tcBorders>
          </w:tcPr>
          <w:p w14:paraId="0B707029" w14:textId="77777777" w:rsidR="00A21FDC" w:rsidRDefault="00252176">
            <w:pPr>
              <w:spacing w:after="0" w:line="259" w:lineRule="auto"/>
              <w:ind w:left="0" w:firstLine="0"/>
              <w:jc w:val="left"/>
            </w:pPr>
            <w:r>
              <w:rPr>
                <w:sz w:val="18"/>
              </w:rPr>
              <w:t>[GG14]</w:t>
            </w:r>
          </w:p>
        </w:tc>
        <w:tc>
          <w:tcPr>
            <w:tcW w:w="7445" w:type="dxa"/>
            <w:tcBorders>
              <w:top w:val="nil"/>
              <w:left w:val="nil"/>
              <w:bottom w:val="nil"/>
              <w:right w:val="nil"/>
            </w:tcBorders>
          </w:tcPr>
          <w:p w14:paraId="738B9C4C" w14:textId="77777777" w:rsidR="00A21FDC" w:rsidRDefault="00252176">
            <w:pPr>
              <w:spacing w:after="0" w:line="259" w:lineRule="auto"/>
              <w:ind w:left="0" w:firstLine="0"/>
            </w:pPr>
            <w:r>
              <w:rPr>
                <w:sz w:val="18"/>
              </w:rPr>
              <w:t xml:space="preserve">I.N. Gregory and A. Geddes. </w:t>
            </w:r>
            <w:r>
              <w:rPr>
                <w:i/>
                <w:sz w:val="18"/>
              </w:rPr>
              <w:t>Toward Spatial Humanities: Historical GIS and Spatial History</w:t>
            </w:r>
            <w:r>
              <w:rPr>
                <w:sz w:val="18"/>
              </w:rPr>
              <w:t>. The Spatial Humanities. Indiana University Press, 2014.</w:t>
            </w:r>
          </w:p>
        </w:tc>
      </w:tr>
      <w:tr w:rsidR="00A21FDC" w14:paraId="1F9CA569" w14:textId="77777777">
        <w:trPr>
          <w:trHeight w:val="852"/>
        </w:trPr>
        <w:tc>
          <w:tcPr>
            <w:tcW w:w="889" w:type="dxa"/>
            <w:tcBorders>
              <w:top w:val="nil"/>
              <w:left w:val="nil"/>
              <w:bottom w:val="nil"/>
              <w:right w:val="nil"/>
            </w:tcBorders>
          </w:tcPr>
          <w:p w14:paraId="411BC961" w14:textId="77777777" w:rsidR="00A21FDC" w:rsidRDefault="00252176">
            <w:pPr>
              <w:spacing w:after="0" w:line="259" w:lineRule="auto"/>
              <w:ind w:left="0" w:firstLine="0"/>
              <w:jc w:val="left"/>
            </w:pPr>
            <w:r>
              <w:rPr>
                <w:sz w:val="18"/>
              </w:rPr>
              <w:t>[Glo]</w:t>
            </w:r>
          </w:p>
        </w:tc>
        <w:tc>
          <w:tcPr>
            <w:tcW w:w="7445" w:type="dxa"/>
            <w:tcBorders>
              <w:top w:val="nil"/>
              <w:left w:val="nil"/>
              <w:bottom w:val="nil"/>
              <w:right w:val="nil"/>
            </w:tcBorders>
          </w:tcPr>
          <w:p w14:paraId="62097364" w14:textId="77777777" w:rsidR="00A21FDC" w:rsidRDefault="00252176">
            <w:pPr>
              <w:spacing w:after="0" w:line="259" w:lineRule="auto"/>
              <w:ind w:left="0" w:firstLine="0"/>
            </w:pPr>
            <w:r>
              <w:rPr>
                <w:sz w:val="18"/>
              </w:rPr>
              <w:t xml:space="preserve">Global Security. </w:t>
            </w:r>
            <w:r>
              <w:rPr>
                <w:i/>
                <w:sz w:val="18"/>
              </w:rPr>
              <w:t>Georgia mocks Nauru’s recognition of Abkhazia</w:t>
            </w:r>
            <w:r>
              <w:rPr>
                <w:sz w:val="18"/>
              </w:rPr>
              <w:t xml:space="preserve">. URL: </w:t>
            </w:r>
            <w:hyperlink r:id="rId174">
              <w:r>
                <w:rPr>
                  <w:sz w:val="18"/>
                </w:rPr>
                <w:t xml:space="preserve">http://www.globalsecurity.org/military/library/news/2009/12/ </w:t>
              </w:r>
            </w:hyperlink>
            <w:hyperlink r:id="rId175">
              <w:r>
                <w:rPr>
                  <w:sz w:val="18"/>
                </w:rPr>
                <w:t>mil-091215-rianovosti11.htm</w:t>
              </w:r>
            </w:hyperlink>
            <w:r>
              <w:rPr>
                <w:sz w:val="18"/>
              </w:rPr>
              <w:t xml:space="preserve"> [cited 26 04 2016].</w:t>
            </w:r>
          </w:p>
        </w:tc>
      </w:tr>
      <w:tr w:rsidR="00A21FDC" w14:paraId="48415BBE" w14:textId="77777777">
        <w:trPr>
          <w:trHeight w:val="852"/>
        </w:trPr>
        <w:tc>
          <w:tcPr>
            <w:tcW w:w="889" w:type="dxa"/>
            <w:tcBorders>
              <w:top w:val="nil"/>
              <w:left w:val="nil"/>
              <w:bottom w:val="nil"/>
              <w:right w:val="nil"/>
            </w:tcBorders>
          </w:tcPr>
          <w:p w14:paraId="57827E11" w14:textId="77777777" w:rsidR="00A21FDC" w:rsidRDefault="00252176">
            <w:pPr>
              <w:spacing w:after="0" w:line="259" w:lineRule="auto"/>
              <w:ind w:left="0" w:firstLine="0"/>
              <w:jc w:val="left"/>
            </w:pPr>
            <w:r>
              <w:rPr>
                <w:sz w:val="18"/>
              </w:rPr>
              <w:t>[Gut14]</w:t>
            </w:r>
          </w:p>
        </w:tc>
        <w:tc>
          <w:tcPr>
            <w:tcW w:w="7445" w:type="dxa"/>
            <w:tcBorders>
              <w:top w:val="nil"/>
              <w:left w:val="nil"/>
              <w:bottom w:val="nil"/>
              <w:right w:val="nil"/>
            </w:tcBorders>
          </w:tcPr>
          <w:p w14:paraId="442B329C" w14:textId="77777777" w:rsidR="00A21FDC" w:rsidRDefault="00252176">
            <w:pPr>
              <w:spacing w:after="0" w:line="259" w:lineRule="auto"/>
              <w:ind w:left="0" w:firstLine="0"/>
            </w:pPr>
            <w:r>
              <w:rPr>
                <w:sz w:val="18"/>
              </w:rPr>
              <w:t xml:space="preserve">Perparim Gutaj. The foreign policy of counter secession: Preventing the recognition of contested states. </w:t>
            </w:r>
            <w:r>
              <w:rPr>
                <w:i/>
                <w:sz w:val="18"/>
              </w:rPr>
              <w:t>Political Studies Review</w:t>
            </w:r>
            <w:r>
              <w:rPr>
                <w:sz w:val="18"/>
              </w:rPr>
              <w:t xml:space="preserve">, 12(2):278–278, 2014. URL: </w:t>
            </w:r>
            <w:hyperlink r:id="rId176">
              <w:r>
                <w:rPr>
                  <w:sz w:val="18"/>
                </w:rPr>
                <w:t xml:space="preserve">http://EconPapers.repec. </w:t>
              </w:r>
            </w:hyperlink>
            <w:hyperlink r:id="rId177">
              <w:r>
                <w:rPr>
                  <w:sz w:val="18"/>
                </w:rPr>
                <w:t>org/RePEc:bla:pstrev:v:12:y:2014:i:2:p:278-278</w:t>
              </w:r>
            </w:hyperlink>
            <w:hyperlink r:id="rId178">
              <w:r>
                <w:rPr>
                  <w:sz w:val="18"/>
                </w:rPr>
                <w:t>.</w:t>
              </w:r>
            </w:hyperlink>
          </w:p>
        </w:tc>
      </w:tr>
      <w:tr w:rsidR="00A21FDC" w14:paraId="5012E26F" w14:textId="77777777">
        <w:trPr>
          <w:trHeight w:val="589"/>
        </w:trPr>
        <w:tc>
          <w:tcPr>
            <w:tcW w:w="889" w:type="dxa"/>
            <w:tcBorders>
              <w:top w:val="nil"/>
              <w:left w:val="nil"/>
              <w:bottom w:val="nil"/>
              <w:right w:val="nil"/>
            </w:tcBorders>
          </w:tcPr>
          <w:p w14:paraId="0E697665" w14:textId="77777777" w:rsidR="00A21FDC" w:rsidRDefault="00252176">
            <w:pPr>
              <w:spacing w:after="0" w:line="259" w:lineRule="auto"/>
              <w:ind w:left="0" w:firstLine="0"/>
              <w:jc w:val="left"/>
            </w:pPr>
            <w:r>
              <w:rPr>
                <w:sz w:val="18"/>
              </w:rPr>
              <w:t>[H¨ag70]</w:t>
            </w:r>
          </w:p>
        </w:tc>
        <w:tc>
          <w:tcPr>
            <w:tcW w:w="7445" w:type="dxa"/>
            <w:tcBorders>
              <w:top w:val="nil"/>
              <w:left w:val="nil"/>
              <w:bottom w:val="nil"/>
              <w:right w:val="nil"/>
            </w:tcBorders>
          </w:tcPr>
          <w:p w14:paraId="7EEFC985" w14:textId="77777777" w:rsidR="00A21FDC" w:rsidRDefault="00252176">
            <w:pPr>
              <w:spacing w:after="0" w:line="259" w:lineRule="auto"/>
              <w:ind w:left="0" w:firstLine="0"/>
            </w:pPr>
            <w:r>
              <w:rPr>
                <w:sz w:val="18"/>
              </w:rPr>
              <w:t xml:space="preserve">Torsten H¨agerstrand. What about people in regional science? </w:t>
            </w:r>
            <w:r>
              <w:rPr>
                <w:i/>
                <w:sz w:val="18"/>
              </w:rPr>
              <w:t>Papers of the Regional Science Association</w:t>
            </w:r>
            <w:r>
              <w:rPr>
                <w:sz w:val="18"/>
              </w:rPr>
              <w:t xml:space="preserve">, 24(1):6–21, 1970. URL: </w:t>
            </w:r>
            <w:hyperlink r:id="rId179">
              <w:r>
                <w:rPr>
                  <w:sz w:val="18"/>
                </w:rPr>
                <w:t>http://dx.doi.org/10.1007/BF01936872</w:t>
              </w:r>
            </w:hyperlink>
            <w:hyperlink r:id="rId180">
              <w:r>
                <w:rPr>
                  <w:sz w:val="18"/>
                </w:rPr>
                <w:t>.</w:t>
              </w:r>
            </w:hyperlink>
          </w:p>
        </w:tc>
      </w:tr>
      <w:tr w:rsidR="00A21FDC" w14:paraId="66F9E117" w14:textId="77777777">
        <w:trPr>
          <w:trHeight w:val="589"/>
        </w:trPr>
        <w:tc>
          <w:tcPr>
            <w:tcW w:w="889" w:type="dxa"/>
            <w:tcBorders>
              <w:top w:val="nil"/>
              <w:left w:val="nil"/>
              <w:bottom w:val="nil"/>
              <w:right w:val="nil"/>
            </w:tcBorders>
          </w:tcPr>
          <w:p w14:paraId="7F85A48C" w14:textId="77777777" w:rsidR="00A21FDC" w:rsidRDefault="00252176">
            <w:pPr>
              <w:spacing w:after="0" w:line="259" w:lineRule="auto"/>
              <w:ind w:left="0" w:firstLine="0"/>
              <w:jc w:val="left"/>
            </w:pPr>
            <w:r>
              <w:rPr>
                <w:sz w:val="18"/>
              </w:rPr>
              <w:t>[HW90]</w:t>
            </w:r>
          </w:p>
        </w:tc>
        <w:tc>
          <w:tcPr>
            <w:tcW w:w="7445" w:type="dxa"/>
            <w:tcBorders>
              <w:top w:val="nil"/>
              <w:left w:val="nil"/>
              <w:bottom w:val="nil"/>
              <w:right w:val="nil"/>
            </w:tcBorders>
          </w:tcPr>
          <w:p w14:paraId="45068219" w14:textId="77777777" w:rsidR="00A21FDC" w:rsidRDefault="00252176">
            <w:pPr>
              <w:spacing w:after="27" w:line="259" w:lineRule="auto"/>
              <w:ind w:left="0" w:firstLine="0"/>
            </w:pPr>
            <w:r>
              <w:rPr>
                <w:sz w:val="18"/>
              </w:rPr>
              <w:t>Gary J. Hunter and Ian P. Williamson. The development of a historical digital cadastral database.</w:t>
            </w:r>
          </w:p>
          <w:p w14:paraId="25B9E102" w14:textId="77777777" w:rsidR="00A21FDC" w:rsidRDefault="00252176">
            <w:pPr>
              <w:spacing w:after="0" w:line="259" w:lineRule="auto"/>
              <w:ind w:left="0" w:firstLine="0"/>
              <w:jc w:val="left"/>
            </w:pPr>
            <w:r>
              <w:rPr>
                <w:i/>
                <w:sz w:val="18"/>
              </w:rPr>
              <w:t>International journal of geographical information systems</w:t>
            </w:r>
            <w:r>
              <w:rPr>
                <w:sz w:val="18"/>
              </w:rPr>
              <w:t>, 4(2):169–179, 1990.</w:t>
            </w:r>
          </w:p>
        </w:tc>
      </w:tr>
      <w:tr w:rsidR="00A21FDC" w14:paraId="34CAABE7" w14:textId="77777777">
        <w:trPr>
          <w:trHeight w:val="852"/>
        </w:trPr>
        <w:tc>
          <w:tcPr>
            <w:tcW w:w="889" w:type="dxa"/>
            <w:tcBorders>
              <w:top w:val="nil"/>
              <w:left w:val="nil"/>
              <w:bottom w:val="nil"/>
              <w:right w:val="nil"/>
            </w:tcBorders>
          </w:tcPr>
          <w:p w14:paraId="1B3D279E" w14:textId="77777777" w:rsidR="00A21FDC" w:rsidRDefault="00252176">
            <w:pPr>
              <w:spacing w:after="0" w:line="259" w:lineRule="auto"/>
              <w:ind w:left="0" w:firstLine="0"/>
              <w:jc w:val="left"/>
            </w:pPr>
            <w:r>
              <w:rPr>
                <w:sz w:val="18"/>
              </w:rPr>
              <w:t>[Isr]</w:t>
            </w:r>
          </w:p>
        </w:tc>
        <w:tc>
          <w:tcPr>
            <w:tcW w:w="7445" w:type="dxa"/>
            <w:tcBorders>
              <w:top w:val="nil"/>
              <w:left w:val="nil"/>
              <w:bottom w:val="nil"/>
              <w:right w:val="nil"/>
            </w:tcBorders>
          </w:tcPr>
          <w:p w14:paraId="1425A055" w14:textId="77777777" w:rsidR="00A21FDC" w:rsidRDefault="00252176">
            <w:pPr>
              <w:tabs>
                <w:tab w:val="center" w:pos="4594"/>
                <w:tab w:val="right" w:pos="7445"/>
              </w:tabs>
              <w:spacing w:after="36" w:line="259" w:lineRule="auto"/>
              <w:ind w:left="0" w:firstLine="0"/>
              <w:jc w:val="left"/>
            </w:pPr>
            <w:r>
              <w:rPr>
                <w:sz w:val="18"/>
              </w:rPr>
              <w:t>Israel Ministry of Foreign Affairs.</w:t>
            </w:r>
            <w:r>
              <w:rPr>
                <w:sz w:val="18"/>
              </w:rPr>
              <w:tab/>
            </w:r>
            <w:r>
              <w:rPr>
                <w:i/>
                <w:sz w:val="18"/>
              </w:rPr>
              <w:t>Israel’s Diplomatic Missions Abroad</w:t>
            </w:r>
            <w:r>
              <w:rPr>
                <w:sz w:val="18"/>
              </w:rPr>
              <w:t>.</w:t>
            </w:r>
            <w:r>
              <w:rPr>
                <w:sz w:val="18"/>
              </w:rPr>
              <w:tab/>
              <w:t xml:space="preserve">URL: </w:t>
            </w:r>
            <w:hyperlink r:id="rId181" w:anchor="note">
              <w:r>
                <w:rPr>
                  <w:sz w:val="18"/>
                </w:rPr>
                <w:t>http:</w:t>
              </w:r>
            </w:hyperlink>
          </w:p>
          <w:p w14:paraId="02849EBF" w14:textId="77777777" w:rsidR="00A21FDC" w:rsidRDefault="006E2FA2">
            <w:pPr>
              <w:spacing w:after="0" w:line="259" w:lineRule="auto"/>
              <w:ind w:left="0" w:firstLine="0"/>
              <w:jc w:val="left"/>
            </w:pPr>
            <w:hyperlink r:id="rId182" w:anchor="note">
              <w:r w:rsidR="00252176">
                <w:rPr>
                  <w:sz w:val="18"/>
                </w:rPr>
                <w:t xml:space="preserve">//www.mfa.gov.il/mfa/abouttheministry/pages/israel-s%20diplomatic% </w:t>
              </w:r>
            </w:hyperlink>
            <w:hyperlink r:id="rId183" w:anchor="note">
              <w:r w:rsidR="00252176">
                <w:rPr>
                  <w:sz w:val="18"/>
                </w:rPr>
                <w:t>20missions%20abroad.aspx#note</w:t>
              </w:r>
            </w:hyperlink>
            <w:r w:rsidR="00252176">
              <w:rPr>
                <w:sz w:val="18"/>
              </w:rPr>
              <w:t xml:space="preserve"> [cited 26 04 2016].</w:t>
            </w:r>
          </w:p>
        </w:tc>
      </w:tr>
      <w:tr w:rsidR="00A21FDC" w14:paraId="501597B8" w14:textId="77777777">
        <w:trPr>
          <w:trHeight w:val="852"/>
        </w:trPr>
        <w:tc>
          <w:tcPr>
            <w:tcW w:w="889" w:type="dxa"/>
            <w:tcBorders>
              <w:top w:val="nil"/>
              <w:left w:val="nil"/>
              <w:bottom w:val="nil"/>
              <w:right w:val="nil"/>
            </w:tcBorders>
          </w:tcPr>
          <w:p w14:paraId="5E317E55" w14:textId="77777777" w:rsidR="00A21FDC" w:rsidRDefault="00252176">
            <w:pPr>
              <w:spacing w:after="0" w:line="259" w:lineRule="auto"/>
              <w:ind w:left="0" w:firstLine="0"/>
              <w:jc w:val="left"/>
            </w:pPr>
            <w:r>
              <w:rPr>
                <w:sz w:val="18"/>
              </w:rPr>
              <w:t>[Jan]</w:t>
            </w:r>
          </w:p>
        </w:tc>
        <w:tc>
          <w:tcPr>
            <w:tcW w:w="7445" w:type="dxa"/>
            <w:tcBorders>
              <w:top w:val="nil"/>
              <w:left w:val="nil"/>
              <w:bottom w:val="nil"/>
              <w:right w:val="nil"/>
            </w:tcBorders>
          </w:tcPr>
          <w:p w14:paraId="2BC86350" w14:textId="77777777" w:rsidR="00A21FDC" w:rsidRDefault="00252176">
            <w:pPr>
              <w:spacing w:after="5" w:line="334" w:lineRule="auto"/>
              <w:ind w:left="0" w:firstLine="0"/>
            </w:pPr>
            <w:r>
              <w:rPr>
                <w:sz w:val="18"/>
              </w:rPr>
              <w:t xml:space="preserve">Jan Werner Muller.¨ </w:t>
            </w:r>
            <w:r>
              <w:rPr>
                <w:i/>
                <w:sz w:val="18"/>
              </w:rPr>
              <w:t>East Germany: Incorporation, Tainted Truth, and the Double Division</w:t>
            </w:r>
            <w:r>
              <w:rPr>
                <w:sz w:val="18"/>
              </w:rPr>
              <w:t xml:space="preserve">. URL: </w:t>
            </w:r>
            <w:hyperlink r:id="rId184">
              <w:r>
                <w:rPr>
                  <w:sz w:val="18"/>
                </w:rPr>
                <w:t>http://www.oxfordscholarship.com/view/10.1093/0199240906.001.</w:t>
              </w:r>
            </w:hyperlink>
          </w:p>
          <w:p w14:paraId="4196C523" w14:textId="77777777" w:rsidR="00A21FDC" w:rsidRDefault="006E2FA2">
            <w:pPr>
              <w:spacing w:after="0" w:line="259" w:lineRule="auto"/>
              <w:ind w:left="0" w:firstLine="0"/>
              <w:jc w:val="left"/>
            </w:pPr>
            <w:hyperlink r:id="rId185">
              <w:r w:rsidR="00252176">
                <w:rPr>
                  <w:sz w:val="18"/>
                </w:rPr>
                <w:t>0001/acprof-9780199240906-chapter-9</w:t>
              </w:r>
            </w:hyperlink>
            <w:r w:rsidR="00252176">
              <w:rPr>
                <w:sz w:val="18"/>
              </w:rPr>
              <w:t xml:space="preserve"> [cited 18 05 2016].</w:t>
            </w:r>
          </w:p>
        </w:tc>
      </w:tr>
      <w:tr w:rsidR="00A21FDC" w14:paraId="2A27EB1E" w14:textId="77777777">
        <w:trPr>
          <w:trHeight w:val="589"/>
        </w:trPr>
        <w:tc>
          <w:tcPr>
            <w:tcW w:w="889" w:type="dxa"/>
            <w:tcBorders>
              <w:top w:val="nil"/>
              <w:left w:val="nil"/>
              <w:bottom w:val="nil"/>
              <w:right w:val="nil"/>
            </w:tcBorders>
          </w:tcPr>
          <w:p w14:paraId="676A5D09" w14:textId="77777777" w:rsidR="00A21FDC" w:rsidRDefault="00252176">
            <w:pPr>
              <w:spacing w:after="0" w:line="259" w:lineRule="auto"/>
              <w:ind w:left="0" w:firstLine="0"/>
              <w:jc w:val="left"/>
            </w:pPr>
            <w:r>
              <w:rPr>
                <w:sz w:val="18"/>
              </w:rPr>
              <w:lastRenderedPageBreak/>
              <w:t>[KH08]</w:t>
            </w:r>
          </w:p>
        </w:tc>
        <w:tc>
          <w:tcPr>
            <w:tcW w:w="7445" w:type="dxa"/>
            <w:tcBorders>
              <w:top w:val="nil"/>
              <w:left w:val="nil"/>
              <w:bottom w:val="nil"/>
              <w:right w:val="nil"/>
            </w:tcBorders>
          </w:tcPr>
          <w:p w14:paraId="76801163" w14:textId="77777777" w:rsidR="00A21FDC" w:rsidRDefault="00252176">
            <w:pPr>
              <w:spacing w:after="0" w:line="259" w:lineRule="auto"/>
              <w:ind w:left="0" w:firstLine="0"/>
            </w:pPr>
            <w:r>
              <w:rPr>
                <w:sz w:val="18"/>
              </w:rPr>
              <w:t xml:space="preserve">A.K. Knowles and A. Hillier. </w:t>
            </w:r>
            <w:r>
              <w:rPr>
                <w:i/>
                <w:sz w:val="18"/>
              </w:rPr>
              <w:t>Placing History: How Maps, Spatial Data, and GIS are Changing Historical Scholarship</w:t>
            </w:r>
            <w:r>
              <w:rPr>
                <w:sz w:val="18"/>
              </w:rPr>
              <w:t>. ESRI Press, 2008.</w:t>
            </w:r>
          </w:p>
        </w:tc>
      </w:tr>
      <w:tr w:rsidR="00A21FDC" w14:paraId="45BC2622" w14:textId="77777777">
        <w:trPr>
          <w:trHeight w:val="326"/>
        </w:trPr>
        <w:tc>
          <w:tcPr>
            <w:tcW w:w="889" w:type="dxa"/>
            <w:tcBorders>
              <w:top w:val="nil"/>
              <w:left w:val="nil"/>
              <w:bottom w:val="nil"/>
              <w:right w:val="nil"/>
            </w:tcBorders>
          </w:tcPr>
          <w:p w14:paraId="5873A3F5" w14:textId="77777777" w:rsidR="00A21FDC" w:rsidRDefault="00252176">
            <w:pPr>
              <w:spacing w:after="0" w:line="259" w:lineRule="auto"/>
              <w:ind w:left="0" w:firstLine="0"/>
              <w:jc w:val="left"/>
            </w:pPr>
            <w:r>
              <w:rPr>
                <w:sz w:val="18"/>
              </w:rPr>
              <w:t>[Kno02]</w:t>
            </w:r>
          </w:p>
        </w:tc>
        <w:tc>
          <w:tcPr>
            <w:tcW w:w="7445" w:type="dxa"/>
            <w:tcBorders>
              <w:top w:val="nil"/>
              <w:left w:val="nil"/>
              <w:bottom w:val="nil"/>
              <w:right w:val="nil"/>
            </w:tcBorders>
          </w:tcPr>
          <w:p w14:paraId="6765C179" w14:textId="77777777" w:rsidR="00A21FDC" w:rsidRDefault="00252176">
            <w:pPr>
              <w:spacing w:after="0" w:line="259" w:lineRule="auto"/>
              <w:ind w:left="0" w:firstLine="0"/>
              <w:jc w:val="left"/>
            </w:pPr>
            <w:r>
              <w:rPr>
                <w:sz w:val="18"/>
              </w:rPr>
              <w:t xml:space="preserve">A.K. Knowles. </w:t>
            </w:r>
            <w:r>
              <w:rPr>
                <w:i/>
                <w:sz w:val="18"/>
              </w:rPr>
              <w:t>Past Time, Past Place: GIS for History</w:t>
            </w:r>
            <w:r>
              <w:rPr>
                <w:sz w:val="18"/>
              </w:rPr>
              <w:t>. ESRI Press, 2002.</w:t>
            </w:r>
          </w:p>
        </w:tc>
      </w:tr>
      <w:tr w:rsidR="00A21FDC" w14:paraId="716CDBAD" w14:textId="77777777">
        <w:trPr>
          <w:trHeight w:val="243"/>
        </w:trPr>
        <w:tc>
          <w:tcPr>
            <w:tcW w:w="889" w:type="dxa"/>
            <w:tcBorders>
              <w:top w:val="nil"/>
              <w:left w:val="nil"/>
              <w:bottom w:val="nil"/>
              <w:right w:val="nil"/>
            </w:tcBorders>
          </w:tcPr>
          <w:p w14:paraId="5E0FC4C2" w14:textId="77777777" w:rsidR="00A21FDC" w:rsidRDefault="00252176">
            <w:pPr>
              <w:spacing w:after="0" w:line="259" w:lineRule="auto"/>
              <w:ind w:left="0" w:firstLine="0"/>
              <w:jc w:val="left"/>
            </w:pPr>
            <w:r>
              <w:rPr>
                <w:sz w:val="18"/>
              </w:rPr>
              <w:t>[Lan88]</w:t>
            </w:r>
          </w:p>
        </w:tc>
        <w:tc>
          <w:tcPr>
            <w:tcW w:w="7445" w:type="dxa"/>
            <w:tcBorders>
              <w:top w:val="nil"/>
              <w:left w:val="nil"/>
              <w:bottom w:val="nil"/>
              <w:right w:val="nil"/>
            </w:tcBorders>
          </w:tcPr>
          <w:p w14:paraId="1DFC4196" w14:textId="77777777" w:rsidR="00A21FDC" w:rsidRDefault="00252176">
            <w:pPr>
              <w:spacing w:after="0" w:line="259" w:lineRule="auto"/>
              <w:ind w:left="0" w:firstLine="0"/>
            </w:pPr>
            <w:r>
              <w:rPr>
                <w:sz w:val="18"/>
              </w:rPr>
              <w:t xml:space="preserve">G. E. Langran. A framework for temporal geographic information systems. </w:t>
            </w:r>
            <w:r>
              <w:rPr>
                <w:i/>
                <w:sz w:val="18"/>
              </w:rPr>
              <w:t>Cartographica</w:t>
            </w:r>
            <w:r>
              <w:rPr>
                <w:sz w:val="18"/>
              </w:rPr>
              <w:t>, 25,</w:t>
            </w:r>
          </w:p>
        </w:tc>
      </w:tr>
    </w:tbl>
    <w:p w14:paraId="783460EC" w14:textId="77777777" w:rsidR="00A21FDC" w:rsidRDefault="00252176">
      <w:pPr>
        <w:spacing w:after="80" w:line="265" w:lineRule="auto"/>
        <w:ind w:left="884" w:hanging="10"/>
        <w:jc w:val="left"/>
      </w:pPr>
      <w:r>
        <w:rPr>
          <w:sz w:val="18"/>
        </w:rPr>
        <w:t>1988.</w:t>
      </w:r>
    </w:p>
    <w:tbl>
      <w:tblPr>
        <w:tblStyle w:val="TableGrid"/>
        <w:tblW w:w="8334" w:type="dxa"/>
        <w:tblInd w:w="0" w:type="dxa"/>
        <w:tblLook w:val="04A0" w:firstRow="1" w:lastRow="0" w:firstColumn="1" w:lastColumn="0" w:noHBand="0" w:noVBand="1"/>
      </w:tblPr>
      <w:tblGrid>
        <w:gridCol w:w="889"/>
        <w:gridCol w:w="7445"/>
      </w:tblGrid>
      <w:tr w:rsidR="00A21FDC" w14:paraId="4F34B037" w14:textId="77777777">
        <w:trPr>
          <w:trHeight w:val="244"/>
        </w:trPr>
        <w:tc>
          <w:tcPr>
            <w:tcW w:w="889" w:type="dxa"/>
            <w:tcBorders>
              <w:top w:val="nil"/>
              <w:left w:val="nil"/>
              <w:bottom w:val="nil"/>
              <w:right w:val="nil"/>
            </w:tcBorders>
          </w:tcPr>
          <w:p w14:paraId="0C773F4A" w14:textId="77777777" w:rsidR="00A21FDC" w:rsidRDefault="00252176">
            <w:pPr>
              <w:spacing w:after="0" w:line="259" w:lineRule="auto"/>
              <w:ind w:left="0" w:firstLine="0"/>
              <w:jc w:val="left"/>
            </w:pPr>
            <w:r>
              <w:rPr>
                <w:sz w:val="18"/>
              </w:rPr>
              <w:t>[Lan89]</w:t>
            </w:r>
          </w:p>
        </w:tc>
        <w:tc>
          <w:tcPr>
            <w:tcW w:w="7445" w:type="dxa"/>
            <w:tcBorders>
              <w:top w:val="nil"/>
              <w:left w:val="nil"/>
              <w:bottom w:val="nil"/>
              <w:right w:val="nil"/>
            </w:tcBorders>
          </w:tcPr>
          <w:p w14:paraId="55C3AF9B" w14:textId="77777777" w:rsidR="00A21FDC" w:rsidRDefault="00252176">
            <w:pPr>
              <w:spacing w:after="0" w:line="259" w:lineRule="auto"/>
              <w:ind w:left="0" w:firstLine="0"/>
              <w:jc w:val="left"/>
            </w:pPr>
            <w:r>
              <w:rPr>
                <w:sz w:val="18"/>
              </w:rPr>
              <w:t>G. E. Langran. Time in geographic information systems. 1989.</w:t>
            </w:r>
          </w:p>
        </w:tc>
      </w:tr>
      <w:tr w:rsidR="00A21FDC" w14:paraId="202E17E1" w14:textId="77777777">
        <w:trPr>
          <w:trHeight w:val="856"/>
        </w:trPr>
        <w:tc>
          <w:tcPr>
            <w:tcW w:w="889" w:type="dxa"/>
            <w:tcBorders>
              <w:top w:val="nil"/>
              <w:left w:val="nil"/>
              <w:bottom w:val="nil"/>
              <w:right w:val="nil"/>
            </w:tcBorders>
          </w:tcPr>
          <w:p w14:paraId="3358FED4" w14:textId="77777777" w:rsidR="00A21FDC" w:rsidRDefault="00252176">
            <w:pPr>
              <w:spacing w:after="0" w:line="259" w:lineRule="auto"/>
              <w:ind w:left="0" w:firstLine="0"/>
              <w:jc w:val="left"/>
            </w:pPr>
            <w:r>
              <w:rPr>
                <w:sz w:val="18"/>
              </w:rPr>
              <w:t>[Law]</w:t>
            </w:r>
          </w:p>
        </w:tc>
        <w:tc>
          <w:tcPr>
            <w:tcW w:w="7445" w:type="dxa"/>
            <w:tcBorders>
              <w:top w:val="nil"/>
              <w:left w:val="nil"/>
              <w:bottom w:val="nil"/>
              <w:right w:val="nil"/>
            </w:tcBorders>
          </w:tcPr>
          <w:p w14:paraId="7834E47A" w14:textId="77777777" w:rsidR="00A21FDC" w:rsidRDefault="00252176">
            <w:pPr>
              <w:spacing w:after="0" w:line="259" w:lineRule="auto"/>
              <w:ind w:left="0" w:firstLine="0"/>
            </w:pPr>
            <w:r>
              <w:rPr>
                <w:sz w:val="18"/>
              </w:rPr>
              <w:t xml:space="preserve">Law Teacher. </w:t>
            </w:r>
            <w:r>
              <w:rPr>
                <w:i/>
                <w:sz w:val="18"/>
              </w:rPr>
              <w:t>Declaratory And Constituitive Theories Of State</w:t>
            </w:r>
            <w:r>
              <w:rPr>
                <w:sz w:val="18"/>
              </w:rPr>
              <w:t xml:space="preserve">. URL: </w:t>
            </w:r>
            <w:hyperlink r:id="rId186">
              <w:r>
                <w:rPr>
                  <w:sz w:val="18"/>
                </w:rPr>
                <w:t xml:space="preserve">http://www.lawteacher.net/free-law-essays/constitutional-law/ </w:t>
              </w:r>
            </w:hyperlink>
            <w:hyperlink r:id="rId187">
              <w:r>
                <w:rPr>
                  <w:sz w:val="18"/>
                </w:rPr>
                <w:t>declaratory-and-constitutive-theories-of-state.php</w:t>
              </w:r>
            </w:hyperlink>
            <w:r>
              <w:rPr>
                <w:sz w:val="18"/>
              </w:rPr>
              <w:t xml:space="preserve"> [cited 26 04 2016].</w:t>
            </w:r>
          </w:p>
        </w:tc>
      </w:tr>
      <w:tr w:rsidR="00A21FDC" w14:paraId="69997789" w14:textId="77777777">
        <w:trPr>
          <w:trHeight w:val="593"/>
        </w:trPr>
        <w:tc>
          <w:tcPr>
            <w:tcW w:w="889" w:type="dxa"/>
            <w:tcBorders>
              <w:top w:val="nil"/>
              <w:left w:val="nil"/>
              <w:bottom w:val="nil"/>
              <w:right w:val="nil"/>
            </w:tcBorders>
          </w:tcPr>
          <w:p w14:paraId="2356DA72" w14:textId="77777777" w:rsidR="00A21FDC" w:rsidRDefault="00252176">
            <w:pPr>
              <w:spacing w:after="0" w:line="259" w:lineRule="auto"/>
              <w:ind w:left="0" w:firstLine="0"/>
              <w:jc w:val="left"/>
            </w:pPr>
            <w:r>
              <w:rPr>
                <w:sz w:val="18"/>
              </w:rPr>
              <w:t>[Leo15]</w:t>
            </w:r>
          </w:p>
        </w:tc>
        <w:tc>
          <w:tcPr>
            <w:tcW w:w="7445" w:type="dxa"/>
            <w:tcBorders>
              <w:top w:val="nil"/>
              <w:left w:val="nil"/>
              <w:bottom w:val="nil"/>
              <w:right w:val="nil"/>
            </w:tcBorders>
          </w:tcPr>
          <w:p w14:paraId="56071ABC" w14:textId="77777777" w:rsidR="00A21FDC" w:rsidRDefault="00252176">
            <w:pPr>
              <w:spacing w:after="0" w:line="259" w:lineRule="auto"/>
              <w:ind w:left="0" w:firstLine="0"/>
            </w:pPr>
            <w:r>
              <w:rPr>
                <w:sz w:val="18"/>
              </w:rPr>
              <w:t xml:space="preserve">Leon Hadar, AntiWar.com. </w:t>
            </w:r>
            <w:r>
              <w:rPr>
                <w:i/>
                <w:sz w:val="18"/>
              </w:rPr>
              <w:t>In Praise of ’Virtual States’</w:t>
            </w:r>
            <w:r>
              <w:rPr>
                <w:sz w:val="18"/>
              </w:rPr>
              <w:t xml:space="preserve">, 2015. URL: </w:t>
            </w:r>
            <w:hyperlink r:id="rId188">
              <w:r>
                <w:rPr>
                  <w:sz w:val="18"/>
                </w:rPr>
                <w:t xml:space="preserve">http://antiwar.com/ </w:t>
              </w:r>
            </w:hyperlink>
            <w:hyperlink r:id="rId189">
              <w:r>
                <w:rPr>
                  <w:sz w:val="18"/>
                </w:rPr>
                <w:t>hadar/</w:t>
              </w:r>
              <w:proofErr w:type="gramStart"/>
              <w:r>
                <w:rPr>
                  <w:sz w:val="18"/>
                </w:rPr>
                <w:t>?articleid</w:t>
              </w:r>
              <w:proofErr w:type="gramEnd"/>
              <w:r>
                <w:rPr>
                  <w:sz w:val="18"/>
                </w:rPr>
                <w:t>=8042</w:t>
              </w:r>
            </w:hyperlink>
            <w:r>
              <w:rPr>
                <w:sz w:val="18"/>
              </w:rPr>
              <w:t xml:space="preserve"> [cited 26 04 2016].</w:t>
            </w:r>
          </w:p>
        </w:tc>
      </w:tr>
      <w:tr w:rsidR="00A21FDC" w14:paraId="5A7E6AA9" w14:textId="77777777">
        <w:trPr>
          <w:trHeight w:val="856"/>
        </w:trPr>
        <w:tc>
          <w:tcPr>
            <w:tcW w:w="889" w:type="dxa"/>
            <w:tcBorders>
              <w:top w:val="nil"/>
              <w:left w:val="nil"/>
              <w:bottom w:val="nil"/>
              <w:right w:val="nil"/>
            </w:tcBorders>
          </w:tcPr>
          <w:p w14:paraId="3F8BA96C" w14:textId="77777777" w:rsidR="00A21FDC" w:rsidRDefault="00252176">
            <w:pPr>
              <w:spacing w:after="0" w:line="259" w:lineRule="auto"/>
              <w:ind w:left="0" w:firstLine="0"/>
              <w:jc w:val="left"/>
            </w:pPr>
            <w:r>
              <w:rPr>
                <w:sz w:val="18"/>
              </w:rPr>
              <w:t>[n.A]</w:t>
            </w:r>
          </w:p>
        </w:tc>
        <w:tc>
          <w:tcPr>
            <w:tcW w:w="7445" w:type="dxa"/>
            <w:tcBorders>
              <w:top w:val="nil"/>
              <w:left w:val="nil"/>
              <w:bottom w:val="nil"/>
              <w:right w:val="nil"/>
            </w:tcBorders>
          </w:tcPr>
          <w:p w14:paraId="6BEF683A" w14:textId="77777777" w:rsidR="00A21FDC" w:rsidRDefault="00252176">
            <w:pPr>
              <w:spacing w:after="0" w:line="259" w:lineRule="auto"/>
              <w:ind w:left="0" w:firstLine="0"/>
            </w:pPr>
            <w:r>
              <w:rPr>
                <w:sz w:val="18"/>
              </w:rPr>
              <w:t xml:space="preserve">n.A. </w:t>
            </w:r>
            <w:r>
              <w:rPr>
                <w:i/>
                <w:sz w:val="18"/>
              </w:rPr>
              <w:t xml:space="preserve">What Does It Mean to </w:t>
            </w:r>
            <w:proofErr w:type="gramStart"/>
            <w:r>
              <w:rPr>
                <w:i/>
                <w:sz w:val="18"/>
              </w:rPr>
              <w:t>be ”</w:t>
            </w:r>
            <w:proofErr w:type="gramEnd"/>
            <w:r>
              <w:rPr>
                <w:i/>
                <w:sz w:val="18"/>
              </w:rPr>
              <w:t xml:space="preserve">MECE” at McKinsey? </w:t>
            </w:r>
            <w:r>
              <w:rPr>
                <w:sz w:val="18"/>
              </w:rPr>
              <w:t xml:space="preserve">URL: </w:t>
            </w:r>
            <w:hyperlink r:id="rId190">
              <w:r>
                <w:rPr>
                  <w:sz w:val="18"/>
                </w:rPr>
                <w:t xml:space="preserve">http:// </w:t>
              </w:r>
            </w:hyperlink>
            <w:hyperlink r:id="rId191">
              <w:r>
                <w:rPr>
                  <w:sz w:val="18"/>
                </w:rPr>
                <w:t>workingwithmckinsey.blogspot.de/2014/02/MECE-at-McKinsey.html</w:t>
              </w:r>
            </w:hyperlink>
            <w:r>
              <w:rPr>
                <w:sz w:val="18"/>
              </w:rPr>
              <w:t xml:space="preserve"> [cited 18 05 2016].</w:t>
            </w:r>
          </w:p>
        </w:tc>
      </w:tr>
      <w:tr w:rsidR="00A21FDC" w14:paraId="339C6DE5" w14:textId="77777777">
        <w:trPr>
          <w:trHeight w:val="856"/>
        </w:trPr>
        <w:tc>
          <w:tcPr>
            <w:tcW w:w="889" w:type="dxa"/>
            <w:tcBorders>
              <w:top w:val="nil"/>
              <w:left w:val="nil"/>
              <w:bottom w:val="nil"/>
              <w:right w:val="nil"/>
            </w:tcBorders>
          </w:tcPr>
          <w:p w14:paraId="3ECEBD52" w14:textId="77777777" w:rsidR="00A21FDC" w:rsidRDefault="00252176">
            <w:pPr>
              <w:spacing w:after="0" w:line="259" w:lineRule="auto"/>
              <w:ind w:left="0" w:firstLine="0"/>
              <w:jc w:val="left"/>
            </w:pPr>
            <w:r>
              <w:rPr>
                <w:sz w:val="18"/>
              </w:rPr>
              <w:t>[Nak]</w:t>
            </w:r>
          </w:p>
        </w:tc>
        <w:tc>
          <w:tcPr>
            <w:tcW w:w="7445" w:type="dxa"/>
            <w:tcBorders>
              <w:top w:val="nil"/>
              <w:left w:val="nil"/>
              <w:bottom w:val="nil"/>
              <w:right w:val="nil"/>
            </w:tcBorders>
          </w:tcPr>
          <w:p w14:paraId="1C41CA28" w14:textId="77777777" w:rsidR="00A21FDC" w:rsidRDefault="00252176">
            <w:pPr>
              <w:spacing w:after="0" w:line="337" w:lineRule="auto"/>
              <w:ind w:left="0" w:firstLine="0"/>
            </w:pPr>
            <w:r>
              <w:rPr>
                <w:sz w:val="18"/>
              </w:rPr>
              <w:t xml:space="preserve">Frieder Nake. Data, Information and Knowledge. URL: </w:t>
            </w:r>
            <w:hyperlink r:id="rId192">
              <w:r>
                <w:rPr>
                  <w:sz w:val="18"/>
                </w:rPr>
                <w:t xml:space="preserve">http://viola.informatik. </w:t>
              </w:r>
            </w:hyperlink>
            <w:hyperlink r:id="rId193">
              <w:r>
                <w:rPr>
                  <w:sz w:val="18"/>
                </w:rPr>
                <w:t>uni-bremen.de/typo/fileadmin/media/DataInformKnowledge.pdf</w:t>
              </w:r>
            </w:hyperlink>
            <w:r>
              <w:rPr>
                <w:sz w:val="18"/>
              </w:rPr>
              <w:t xml:space="preserve"> [cited 05 11</w:t>
            </w:r>
          </w:p>
          <w:p w14:paraId="22F5326E" w14:textId="77777777" w:rsidR="00A21FDC" w:rsidRDefault="00252176">
            <w:pPr>
              <w:spacing w:after="0" w:line="259" w:lineRule="auto"/>
              <w:ind w:left="0" w:firstLine="0"/>
              <w:jc w:val="left"/>
            </w:pPr>
            <w:r>
              <w:rPr>
                <w:sz w:val="18"/>
              </w:rPr>
              <w:t>2015].</w:t>
            </w:r>
          </w:p>
        </w:tc>
      </w:tr>
      <w:tr w:rsidR="00A21FDC" w14:paraId="79CC0224" w14:textId="77777777">
        <w:trPr>
          <w:trHeight w:val="593"/>
        </w:trPr>
        <w:tc>
          <w:tcPr>
            <w:tcW w:w="889" w:type="dxa"/>
            <w:tcBorders>
              <w:top w:val="nil"/>
              <w:left w:val="nil"/>
              <w:bottom w:val="nil"/>
              <w:right w:val="nil"/>
            </w:tcBorders>
          </w:tcPr>
          <w:p w14:paraId="1330AC0E" w14:textId="77777777" w:rsidR="00A21FDC" w:rsidRDefault="00252176">
            <w:pPr>
              <w:spacing w:after="0" w:line="259" w:lineRule="auto"/>
              <w:ind w:left="0" w:firstLine="0"/>
              <w:jc w:val="left"/>
            </w:pPr>
            <w:r>
              <w:rPr>
                <w:sz w:val="18"/>
              </w:rPr>
              <w:t>[Ora]</w:t>
            </w:r>
          </w:p>
        </w:tc>
        <w:tc>
          <w:tcPr>
            <w:tcW w:w="7445" w:type="dxa"/>
            <w:tcBorders>
              <w:top w:val="nil"/>
              <w:left w:val="nil"/>
              <w:bottom w:val="nil"/>
              <w:right w:val="nil"/>
            </w:tcBorders>
          </w:tcPr>
          <w:p w14:paraId="4D4561F6" w14:textId="77777777" w:rsidR="00A21FDC" w:rsidRDefault="00252176">
            <w:pPr>
              <w:spacing w:after="0" w:line="259" w:lineRule="auto"/>
              <w:ind w:left="0" w:firstLine="0"/>
            </w:pPr>
            <w:r>
              <w:rPr>
                <w:sz w:val="18"/>
              </w:rPr>
              <w:t xml:space="preserve">Oracle. </w:t>
            </w:r>
            <w:r>
              <w:rPr>
                <w:i/>
                <w:sz w:val="18"/>
              </w:rPr>
              <w:t>1970s — Defying Conventional Wisdom</w:t>
            </w:r>
            <w:r>
              <w:rPr>
                <w:sz w:val="18"/>
              </w:rPr>
              <w:t xml:space="preserve">. URL: </w:t>
            </w:r>
            <w:hyperlink r:id="rId194">
              <w:r>
                <w:rPr>
                  <w:sz w:val="18"/>
                </w:rPr>
                <w:t xml:space="preserve">http://www.oracle.com/us/ </w:t>
              </w:r>
            </w:hyperlink>
            <w:hyperlink r:id="rId195">
              <w:r>
                <w:rPr>
                  <w:sz w:val="18"/>
                </w:rPr>
                <w:t>corporate/profit/p27anniv-timeline-151918.pdf</w:t>
              </w:r>
            </w:hyperlink>
            <w:r>
              <w:rPr>
                <w:sz w:val="18"/>
              </w:rPr>
              <w:t xml:space="preserve"> [cited 14 May 2016].</w:t>
            </w:r>
          </w:p>
        </w:tc>
      </w:tr>
      <w:tr w:rsidR="00A21FDC" w14:paraId="3713AE5A" w14:textId="77777777">
        <w:trPr>
          <w:trHeight w:val="856"/>
        </w:trPr>
        <w:tc>
          <w:tcPr>
            <w:tcW w:w="889" w:type="dxa"/>
            <w:tcBorders>
              <w:top w:val="nil"/>
              <w:left w:val="nil"/>
              <w:bottom w:val="nil"/>
              <w:right w:val="nil"/>
            </w:tcBorders>
          </w:tcPr>
          <w:p w14:paraId="227B0EE0" w14:textId="77777777" w:rsidR="00A21FDC" w:rsidRDefault="00252176">
            <w:pPr>
              <w:spacing w:after="0" w:line="259" w:lineRule="auto"/>
              <w:ind w:left="0" w:firstLine="0"/>
              <w:jc w:val="left"/>
            </w:pPr>
            <w:r>
              <w:rPr>
                <w:sz w:val="18"/>
              </w:rPr>
              <w:t>[OS01]</w:t>
            </w:r>
          </w:p>
        </w:tc>
        <w:tc>
          <w:tcPr>
            <w:tcW w:w="7445" w:type="dxa"/>
            <w:tcBorders>
              <w:top w:val="nil"/>
              <w:left w:val="nil"/>
              <w:bottom w:val="nil"/>
              <w:right w:val="nil"/>
            </w:tcBorders>
          </w:tcPr>
          <w:p w14:paraId="65F65B26" w14:textId="77777777" w:rsidR="00A21FDC" w:rsidRDefault="00252176">
            <w:pPr>
              <w:spacing w:after="0" w:line="259" w:lineRule="auto"/>
              <w:ind w:left="0" w:firstLine="0"/>
            </w:pPr>
            <w:r>
              <w:rPr>
                <w:sz w:val="18"/>
              </w:rPr>
              <w:t xml:space="preserve">T. Ott and F. Swiaczny. </w:t>
            </w:r>
            <w:r>
              <w:rPr>
                <w:i/>
                <w:sz w:val="18"/>
              </w:rPr>
              <w:t>Time-Integrative Geographic Information Systems: Management and Analysis of Spatio-Temporal Data</w:t>
            </w:r>
            <w:r>
              <w:rPr>
                <w:sz w:val="18"/>
              </w:rPr>
              <w:t>. Number v. 1 in Time-integrative Geographic Information Systems: Management and Analysis of Spatio-temporal Data. Springer Berlin Heidelberg, 2001.</w:t>
            </w:r>
          </w:p>
        </w:tc>
      </w:tr>
      <w:tr w:rsidR="00A21FDC" w14:paraId="4FC58E26" w14:textId="77777777">
        <w:trPr>
          <w:trHeight w:val="856"/>
        </w:trPr>
        <w:tc>
          <w:tcPr>
            <w:tcW w:w="889" w:type="dxa"/>
            <w:tcBorders>
              <w:top w:val="nil"/>
              <w:left w:val="nil"/>
              <w:bottom w:val="nil"/>
              <w:right w:val="nil"/>
            </w:tcBorders>
          </w:tcPr>
          <w:p w14:paraId="09147B9B" w14:textId="77777777" w:rsidR="00A21FDC" w:rsidRDefault="00252176">
            <w:pPr>
              <w:spacing w:after="0" w:line="259" w:lineRule="auto"/>
              <w:ind w:left="0" w:firstLine="0"/>
              <w:jc w:val="left"/>
            </w:pPr>
            <w:r>
              <w:rPr>
                <w:sz w:val="18"/>
              </w:rPr>
              <w:t>[Pal]</w:t>
            </w:r>
          </w:p>
        </w:tc>
        <w:tc>
          <w:tcPr>
            <w:tcW w:w="7445" w:type="dxa"/>
            <w:tcBorders>
              <w:top w:val="nil"/>
              <w:left w:val="nil"/>
              <w:bottom w:val="nil"/>
              <w:right w:val="nil"/>
            </w:tcBorders>
          </w:tcPr>
          <w:p w14:paraId="71D692AB" w14:textId="77777777" w:rsidR="00A21FDC" w:rsidRDefault="00252176">
            <w:pPr>
              <w:spacing w:after="0" w:line="259" w:lineRule="auto"/>
              <w:ind w:left="0" w:firstLine="0"/>
            </w:pPr>
            <w:r>
              <w:rPr>
                <w:sz w:val="18"/>
              </w:rPr>
              <w:t xml:space="preserve">Palestinian Central Bureau of Statistics. </w:t>
            </w:r>
            <w:r>
              <w:rPr>
                <w:i/>
                <w:sz w:val="18"/>
              </w:rPr>
              <w:t>Estimated Population in the Palestinian Territory</w:t>
            </w:r>
            <w:r>
              <w:rPr>
                <w:sz w:val="18"/>
              </w:rPr>
              <w:t xml:space="preserve">. URL: </w:t>
            </w:r>
            <w:hyperlink r:id="rId196">
              <w:r>
                <w:rPr>
                  <w:sz w:val="18"/>
                </w:rPr>
                <w:t xml:space="preserve">http://www.pcbs.gov.ps/Portals/_Rainbow/Documents/gover_e.htm </w:t>
              </w:r>
            </w:hyperlink>
            <w:r>
              <w:rPr>
                <w:sz w:val="18"/>
              </w:rPr>
              <w:t>[cited 26 04 2016].</w:t>
            </w:r>
          </w:p>
        </w:tc>
      </w:tr>
      <w:tr w:rsidR="00A21FDC" w14:paraId="4B2BBEEB" w14:textId="77777777">
        <w:trPr>
          <w:trHeight w:val="856"/>
        </w:trPr>
        <w:tc>
          <w:tcPr>
            <w:tcW w:w="889" w:type="dxa"/>
            <w:tcBorders>
              <w:top w:val="nil"/>
              <w:left w:val="nil"/>
              <w:bottom w:val="nil"/>
              <w:right w:val="nil"/>
            </w:tcBorders>
          </w:tcPr>
          <w:p w14:paraId="68EB3486" w14:textId="77777777" w:rsidR="00A21FDC" w:rsidRDefault="00252176">
            <w:pPr>
              <w:spacing w:after="0" w:line="259" w:lineRule="auto"/>
              <w:ind w:left="0" w:firstLine="0"/>
              <w:jc w:val="left"/>
            </w:pPr>
            <w:r>
              <w:rPr>
                <w:sz w:val="18"/>
              </w:rPr>
              <w:t>[PD95]</w:t>
            </w:r>
          </w:p>
        </w:tc>
        <w:tc>
          <w:tcPr>
            <w:tcW w:w="7445" w:type="dxa"/>
            <w:tcBorders>
              <w:top w:val="nil"/>
              <w:left w:val="nil"/>
              <w:bottom w:val="nil"/>
              <w:right w:val="nil"/>
            </w:tcBorders>
          </w:tcPr>
          <w:p w14:paraId="224AE806" w14:textId="77777777" w:rsidR="00A21FDC" w:rsidRDefault="00252176">
            <w:pPr>
              <w:spacing w:after="20" w:line="312" w:lineRule="auto"/>
              <w:ind w:left="0" w:firstLine="0"/>
            </w:pPr>
            <w:r>
              <w:rPr>
                <w:sz w:val="18"/>
              </w:rPr>
              <w:t xml:space="preserve">Donna Peuquet and Niu Duan. An event-based spatiotemporal data model for temporal analysis of geographical data. </w:t>
            </w:r>
            <w:r>
              <w:rPr>
                <w:i/>
                <w:sz w:val="18"/>
              </w:rPr>
              <w:t>International Journal of Geographical Information Systems</w:t>
            </w:r>
            <w:r>
              <w:rPr>
                <w:sz w:val="18"/>
              </w:rPr>
              <w:t>, 9(1):7–24, 1995.</w:t>
            </w:r>
          </w:p>
          <w:p w14:paraId="2EB404E0" w14:textId="77777777" w:rsidR="00A21FDC" w:rsidRDefault="00252176">
            <w:pPr>
              <w:spacing w:after="0" w:line="259" w:lineRule="auto"/>
              <w:ind w:left="0" w:firstLine="0"/>
              <w:jc w:val="left"/>
            </w:pPr>
            <w:r>
              <w:rPr>
                <w:sz w:val="18"/>
              </w:rPr>
              <w:t xml:space="preserve">URL: </w:t>
            </w:r>
            <w:hyperlink r:id="rId197" w:anchor="PeuquetD95">
              <w:r>
                <w:rPr>
                  <w:sz w:val="18"/>
                </w:rPr>
                <w:t>http://dblp.uni-trier.de/db/journals/gis/gis9.html#PeuquetD95</w:t>
              </w:r>
            </w:hyperlink>
            <w:hyperlink r:id="rId198" w:anchor="PeuquetD95">
              <w:r>
                <w:rPr>
                  <w:sz w:val="18"/>
                </w:rPr>
                <w:t>.</w:t>
              </w:r>
            </w:hyperlink>
          </w:p>
        </w:tc>
      </w:tr>
      <w:tr w:rsidR="00A21FDC" w14:paraId="15458849" w14:textId="77777777">
        <w:trPr>
          <w:trHeight w:val="593"/>
        </w:trPr>
        <w:tc>
          <w:tcPr>
            <w:tcW w:w="889" w:type="dxa"/>
            <w:tcBorders>
              <w:top w:val="nil"/>
              <w:left w:val="nil"/>
              <w:bottom w:val="nil"/>
              <w:right w:val="nil"/>
            </w:tcBorders>
          </w:tcPr>
          <w:p w14:paraId="68482A64" w14:textId="77777777" w:rsidR="00A21FDC" w:rsidRDefault="00252176">
            <w:pPr>
              <w:spacing w:after="0" w:line="259" w:lineRule="auto"/>
              <w:ind w:left="0" w:firstLine="0"/>
              <w:jc w:val="left"/>
            </w:pPr>
            <w:r>
              <w:rPr>
                <w:sz w:val="18"/>
              </w:rPr>
              <w:t>[Peo]</w:t>
            </w:r>
          </w:p>
        </w:tc>
        <w:tc>
          <w:tcPr>
            <w:tcW w:w="7445" w:type="dxa"/>
            <w:tcBorders>
              <w:top w:val="nil"/>
              <w:left w:val="nil"/>
              <w:bottom w:val="nil"/>
              <w:right w:val="nil"/>
            </w:tcBorders>
          </w:tcPr>
          <w:p w14:paraId="338F232F" w14:textId="77777777" w:rsidR="00A21FDC" w:rsidRDefault="00252176">
            <w:pPr>
              <w:spacing w:after="0" w:line="259" w:lineRule="auto"/>
              <w:ind w:left="0" w:firstLine="0"/>
            </w:pPr>
            <w:r>
              <w:rPr>
                <w:sz w:val="18"/>
              </w:rPr>
              <w:t xml:space="preserve">People of Kosova. </w:t>
            </w:r>
            <w:r>
              <w:rPr>
                <w:i/>
                <w:sz w:val="18"/>
              </w:rPr>
              <w:t xml:space="preserve">Who Recognizes Kosova? </w:t>
            </w:r>
            <w:r>
              <w:rPr>
                <w:sz w:val="18"/>
              </w:rPr>
              <w:t xml:space="preserve">URL: </w:t>
            </w:r>
            <w:hyperlink r:id="rId199">
              <w:r>
                <w:rPr>
                  <w:sz w:val="18"/>
                </w:rPr>
                <w:t xml:space="preserve">http://www.kosovothanksyou.com </w:t>
              </w:r>
            </w:hyperlink>
            <w:r>
              <w:rPr>
                <w:sz w:val="18"/>
              </w:rPr>
              <w:t>[cited 26 04 2016].</w:t>
            </w:r>
          </w:p>
        </w:tc>
      </w:tr>
      <w:tr w:rsidR="00A21FDC" w14:paraId="3C1C020C" w14:textId="77777777">
        <w:trPr>
          <w:trHeight w:val="507"/>
        </w:trPr>
        <w:tc>
          <w:tcPr>
            <w:tcW w:w="889" w:type="dxa"/>
            <w:tcBorders>
              <w:top w:val="nil"/>
              <w:left w:val="nil"/>
              <w:bottom w:val="nil"/>
              <w:right w:val="nil"/>
            </w:tcBorders>
          </w:tcPr>
          <w:p w14:paraId="278A1391" w14:textId="77777777" w:rsidR="00A21FDC" w:rsidRDefault="00252176">
            <w:pPr>
              <w:spacing w:after="0" w:line="259" w:lineRule="auto"/>
              <w:ind w:left="0" w:firstLine="0"/>
              <w:jc w:val="left"/>
            </w:pPr>
            <w:r>
              <w:rPr>
                <w:sz w:val="18"/>
              </w:rPr>
              <w:t>[Peu99]</w:t>
            </w:r>
          </w:p>
        </w:tc>
        <w:tc>
          <w:tcPr>
            <w:tcW w:w="7445" w:type="dxa"/>
            <w:tcBorders>
              <w:top w:val="nil"/>
              <w:left w:val="nil"/>
              <w:bottom w:val="nil"/>
              <w:right w:val="nil"/>
            </w:tcBorders>
          </w:tcPr>
          <w:p w14:paraId="771D5A3E" w14:textId="77777777" w:rsidR="00A21FDC" w:rsidRDefault="00252176">
            <w:pPr>
              <w:spacing w:after="0" w:line="259" w:lineRule="auto"/>
              <w:ind w:left="0" w:firstLine="0"/>
            </w:pPr>
            <w:r>
              <w:rPr>
                <w:sz w:val="18"/>
              </w:rPr>
              <w:t xml:space="preserve">D. J. Peuquet. Time in GIS and geographical databases. </w:t>
            </w:r>
            <w:r>
              <w:rPr>
                <w:i/>
                <w:sz w:val="18"/>
              </w:rPr>
              <w:t>Geographical information systems</w:t>
            </w:r>
            <w:r>
              <w:rPr>
                <w:sz w:val="18"/>
              </w:rPr>
              <w:t>, pages 91–102, 1999.</w:t>
            </w:r>
          </w:p>
        </w:tc>
      </w:tr>
      <w:tr w:rsidR="00A21FDC" w14:paraId="18095D73" w14:textId="77777777">
        <w:trPr>
          <w:trHeight w:val="3819"/>
        </w:trPr>
        <w:tc>
          <w:tcPr>
            <w:tcW w:w="8334" w:type="dxa"/>
            <w:gridSpan w:val="2"/>
            <w:tcBorders>
              <w:top w:val="nil"/>
              <w:left w:val="nil"/>
              <w:bottom w:val="nil"/>
              <w:right w:val="nil"/>
            </w:tcBorders>
            <w:vAlign w:val="bottom"/>
          </w:tcPr>
          <w:p w14:paraId="19875436" w14:textId="77777777" w:rsidR="00A21FDC" w:rsidRDefault="00252176">
            <w:pPr>
              <w:tabs>
                <w:tab w:val="right" w:pos="8334"/>
              </w:tabs>
              <w:spacing w:after="57" w:line="259" w:lineRule="auto"/>
              <w:ind w:left="0" w:firstLine="0"/>
              <w:jc w:val="left"/>
            </w:pPr>
            <w:r>
              <w:rPr>
                <w:sz w:val="18"/>
              </w:rPr>
              <w:lastRenderedPageBreak/>
              <w:t>[PTKT04] Nikos Pelekis, Babis Theodoulidis, Ioannis Kopanakis, and Yannis Theodoridis.</w:t>
            </w:r>
            <w:r>
              <w:rPr>
                <w:sz w:val="18"/>
              </w:rPr>
              <w:tab/>
              <w:t>Literature</w:t>
            </w:r>
          </w:p>
          <w:p w14:paraId="77B66AE3" w14:textId="77777777" w:rsidR="00A21FDC" w:rsidRDefault="00252176">
            <w:pPr>
              <w:spacing w:after="62" w:line="326" w:lineRule="auto"/>
              <w:ind w:left="889" w:firstLine="0"/>
            </w:pPr>
            <w:proofErr w:type="gramStart"/>
            <w:r>
              <w:rPr>
                <w:sz w:val="18"/>
              </w:rPr>
              <w:t>review</w:t>
            </w:r>
            <w:proofErr w:type="gramEnd"/>
            <w:r>
              <w:rPr>
                <w:sz w:val="18"/>
              </w:rPr>
              <w:t xml:space="preserve"> of spatio-temporal database models. </w:t>
            </w:r>
            <w:r>
              <w:rPr>
                <w:i/>
                <w:sz w:val="18"/>
              </w:rPr>
              <w:t>Knowl. Eng. Rev.</w:t>
            </w:r>
            <w:r>
              <w:rPr>
                <w:sz w:val="18"/>
              </w:rPr>
              <w:t xml:space="preserve">, 19(3):235–274, September 2004. URL: </w:t>
            </w:r>
            <w:hyperlink r:id="rId200">
              <w:r>
                <w:rPr>
                  <w:sz w:val="18"/>
                </w:rPr>
                <w:t>http://dx.doi.org/10.1017/S026988890400013X</w:t>
              </w:r>
            </w:hyperlink>
            <w:hyperlink r:id="rId201">
              <w:r>
                <w:rPr>
                  <w:sz w:val="18"/>
                </w:rPr>
                <w:t>,</w:t>
              </w:r>
            </w:hyperlink>
            <w:r>
              <w:rPr>
                <w:sz w:val="18"/>
              </w:rPr>
              <w:t xml:space="preserve"> </w:t>
            </w:r>
            <w:hyperlink r:id="rId202">
              <w:r>
                <w:rPr>
                  <w:sz w:val="18"/>
                </w:rPr>
                <w:t>doi</w:t>
              </w:r>
              <w:proofErr w:type="gramStart"/>
              <w:r>
                <w:rPr>
                  <w:sz w:val="18"/>
                </w:rPr>
                <w:t>:10.1017</w:t>
              </w:r>
              <w:proofErr w:type="gramEnd"/>
              <w:r>
                <w:rPr>
                  <w:sz w:val="18"/>
                </w:rPr>
                <w:t xml:space="preserve">/ </w:t>
              </w:r>
            </w:hyperlink>
            <w:hyperlink r:id="rId203">
              <w:r>
                <w:rPr>
                  <w:sz w:val="18"/>
                </w:rPr>
                <w:t>S026988890400013X</w:t>
              </w:r>
            </w:hyperlink>
            <w:hyperlink r:id="rId204">
              <w:r>
                <w:rPr>
                  <w:sz w:val="18"/>
                </w:rPr>
                <w:t>.</w:t>
              </w:r>
            </w:hyperlink>
          </w:p>
          <w:p w14:paraId="2C2F8D6A" w14:textId="77777777" w:rsidR="00A21FDC" w:rsidRDefault="00252176">
            <w:pPr>
              <w:spacing w:after="80" w:line="298" w:lineRule="auto"/>
              <w:ind w:left="889" w:hanging="889"/>
            </w:pPr>
            <w:r>
              <w:rPr>
                <w:sz w:val="18"/>
              </w:rPr>
              <w:t xml:space="preserve">[Raz12] Ale Raza. Working with spatio-temporal data type. </w:t>
            </w:r>
            <w:r>
              <w:rPr>
                <w:i/>
                <w:sz w:val="18"/>
              </w:rPr>
              <w:t>International Archives of the Photogrammetry, Remote Sensing and Sptial Information Sciences</w:t>
            </w:r>
            <w:r>
              <w:rPr>
                <w:sz w:val="18"/>
              </w:rPr>
              <w:t>, XXXiX-B2:5–10, 2012.</w:t>
            </w:r>
          </w:p>
          <w:p w14:paraId="3750D43B" w14:textId="77777777" w:rsidR="00A21FDC" w:rsidRDefault="00252176">
            <w:pPr>
              <w:spacing w:after="84" w:line="298" w:lineRule="auto"/>
              <w:ind w:left="889" w:hanging="889"/>
            </w:pPr>
            <w:r>
              <w:rPr>
                <w:sz w:val="18"/>
              </w:rPr>
              <w:t xml:space="preserve">[Ren96] A Renolen. History Graphs: Conceptual Modeling of Spatio-temporal Data. </w:t>
            </w:r>
            <w:r>
              <w:rPr>
                <w:i/>
                <w:sz w:val="18"/>
              </w:rPr>
              <w:t>GIS Frontiers in Business and Science</w:t>
            </w:r>
            <w:r>
              <w:rPr>
                <w:sz w:val="18"/>
              </w:rPr>
              <w:t>, 2, 1996.</w:t>
            </w:r>
          </w:p>
          <w:p w14:paraId="32EAA22B" w14:textId="77777777" w:rsidR="00A21FDC" w:rsidRDefault="00252176">
            <w:pPr>
              <w:tabs>
                <w:tab w:val="center" w:pos="1643"/>
                <w:tab w:val="center" w:pos="3715"/>
                <w:tab w:val="right" w:pos="8334"/>
              </w:tabs>
              <w:spacing w:after="66" w:line="259" w:lineRule="auto"/>
              <w:ind w:left="0" w:firstLine="0"/>
              <w:jc w:val="left"/>
            </w:pPr>
            <w:r>
              <w:rPr>
                <w:sz w:val="18"/>
              </w:rPr>
              <w:t>[Rep]</w:t>
            </w:r>
            <w:r>
              <w:rPr>
                <w:sz w:val="18"/>
              </w:rPr>
              <w:tab/>
              <w:t>Republic of China.</w:t>
            </w:r>
            <w:r>
              <w:rPr>
                <w:sz w:val="18"/>
              </w:rPr>
              <w:tab/>
            </w:r>
            <w:r>
              <w:rPr>
                <w:i/>
                <w:sz w:val="18"/>
              </w:rPr>
              <w:t>Ministry of Foreign Affairs</w:t>
            </w:r>
            <w:r>
              <w:rPr>
                <w:sz w:val="18"/>
              </w:rPr>
              <w:t>.</w:t>
            </w:r>
            <w:r>
              <w:rPr>
                <w:sz w:val="18"/>
              </w:rPr>
              <w:tab/>
              <w:t xml:space="preserve">URL: </w:t>
            </w:r>
            <w:hyperlink r:id="rId205">
              <w:r>
                <w:rPr>
                  <w:sz w:val="18"/>
                </w:rPr>
                <w:t>http://www.mofa.gov.tw/en/</w:t>
              </w:r>
            </w:hyperlink>
          </w:p>
          <w:p w14:paraId="6E5C1114" w14:textId="77777777" w:rsidR="00A21FDC" w:rsidRDefault="006E2FA2">
            <w:pPr>
              <w:spacing w:after="131" w:line="259" w:lineRule="auto"/>
              <w:ind w:left="889" w:firstLine="0"/>
              <w:jc w:val="left"/>
            </w:pPr>
            <w:hyperlink r:id="rId206">
              <w:r w:rsidR="00252176">
                <w:rPr>
                  <w:sz w:val="18"/>
                </w:rPr>
                <w:t>default.html</w:t>
              </w:r>
            </w:hyperlink>
            <w:r w:rsidR="00252176">
              <w:rPr>
                <w:sz w:val="18"/>
              </w:rPr>
              <w:t xml:space="preserve"> [cited 26 04 2016].</w:t>
            </w:r>
          </w:p>
          <w:p w14:paraId="5D0814B7" w14:textId="77777777" w:rsidR="00A21FDC" w:rsidRDefault="00252176">
            <w:pPr>
              <w:tabs>
                <w:tab w:val="center" w:pos="2288"/>
                <w:tab w:val="center" w:pos="4685"/>
                <w:tab w:val="right" w:pos="8334"/>
              </w:tabs>
              <w:spacing w:after="69" w:line="259" w:lineRule="auto"/>
              <w:ind w:left="0" w:firstLine="0"/>
              <w:jc w:val="left"/>
            </w:pPr>
            <w:r>
              <w:rPr>
                <w:sz w:val="18"/>
              </w:rPr>
              <w:t>[RGS]</w:t>
            </w:r>
            <w:r>
              <w:rPr>
                <w:sz w:val="18"/>
              </w:rPr>
              <w:tab/>
              <w:t>RGS - Royal Geographical Society.</w:t>
            </w:r>
            <w:r>
              <w:rPr>
                <w:sz w:val="18"/>
              </w:rPr>
              <w:tab/>
            </w:r>
            <w:r>
              <w:rPr>
                <w:i/>
                <w:sz w:val="18"/>
              </w:rPr>
              <w:t>What is geography?</w:t>
            </w:r>
            <w:r>
              <w:rPr>
                <w:i/>
                <w:sz w:val="18"/>
              </w:rPr>
              <w:tab/>
            </w:r>
            <w:r>
              <w:rPr>
                <w:sz w:val="18"/>
              </w:rPr>
              <w:t xml:space="preserve">URL: </w:t>
            </w:r>
            <w:hyperlink r:id="rId207">
              <w:r>
                <w:rPr>
                  <w:sz w:val="18"/>
                </w:rPr>
                <w:t>http://www.rgs.org/</w:t>
              </w:r>
            </w:hyperlink>
          </w:p>
          <w:p w14:paraId="1A0F926A" w14:textId="77777777" w:rsidR="00A21FDC" w:rsidRDefault="006E2FA2">
            <w:pPr>
              <w:spacing w:after="130" w:line="259" w:lineRule="auto"/>
              <w:ind w:left="889" w:firstLine="0"/>
              <w:jc w:val="left"/>
            </w:pPr>
            <w:hyperlink r:id="rId208">
              <w:proofErr w:type="gramStart"/>
              <w:r w:rsidR="00252176">
                <w:rPr>
                  <w:sz w:val="18"/>
                </w:rPr>
                <w:t>geographytoday/what+</w:t>
              </w:r>
              <w:proofErr w:type="gramEnd"/>
              <w:r w:rsidR="00252176">
                <w:rPr>
                  <w:sz w:val="18"/>
                </w:rPr>
                <w:t>is+geography.htm</w:t>
              </w:r>
            </w:hyperlink>
            <w:r w:rsidR="00252176">
              <w:rPr>
                <w:sz w:val="18"/>
              </w:rPr>
              <w:t xml:space="preserve"> [cited 23 10 2015].</w:t>
            </w:r>
          </w:p>
          <w:p w14:paraId="6270AF7E" w14:textId="77777777" w:rsidR="00A21FDC" w:rsidRDefault="00252176">
            <w:pPr>
              <w:tabs>
                <w:tab w:val="right" w:pos="8334"/>
              </w:tabs>
              <w:spacing w:after="0" w:line="259" w:lineRule="auto"/>
              <w:ind w:left="0" w:firstLine="0"/>
              <w:jc w:val="left"/>
            </w:pPr>
            <w:r>
              <w:rPr>
                <w:sz w:val="18"/>
              </w:rPr>
              <w:t>[Sol14]</w:t>
            </w:r>
            <w:r>
              <w:rPr>
                <w:sz w:val="18"/>
              </w:rPr>
              <w:tab/>
              <w:t xml:space="preserve">A.C. Solana. </w:t>
            </w:r>
            <w:r>
              <w:rPr>
                <w:i/>
                <w:sz w:val="18"/>
              </w:rPr>
              <w:t>Spatio-Temporal Narratives: Historical GIS and the Study of Global Trading Networks</w:t>
            </w:r>
          </w:p>
        </w:tc>
      </w:tr>
    </w:tbl>
    <w:p w14:paraId="3A52D51A" w14:textId="77777777" w:rsidR="00A21FDC" w:rsidRDefault="00252176">
      <w:pPr>
        <w:spacing w:after="80" w:line="265" w:lineRule="auto"/>
        <w:ind w:left="884" w:hanging="10"/>
        <w:jc w:val="left"/>
      </w:pPr>
      <w:r>
        <w:rPr>
          <w:i/>
          <w:sz w:val="18"/>
        </w:rPr>
        <w:t>(1500-1800)</w:t>
      </w:r>
      <w:r>
        <w:rPr>
          <w:sz w:val="18"/>
        </w:rPr>
        <w:t>. Cambridge Scholars Publisher, 2014.</w:t>
      </w:r>
    </w:p>
    <w:tbl>
      <w:tblPr>
        <w:tblStyle w:val="TableGrid"/>
        <w:tblW w:w="8334" w:type="dxa"/>
        <w:tblInd w:w="0" w:type="dxa"/>
        <w:tblCellMar>
          <w:bottom w:w="4" w:type="dxa"/>
        </w:tblCellMar>
        <w:tblLook w:val="04A0" w:firstRow="1" w:lastRow="0" w:firstColumn="1" w:lastColumn="0" w:noHBand="0" w:noVBand="1"/>
      </w:tblPr>
      <w:tblGrid>
        <w:gridCol w:w="889"/>
        <w:gridCol w:w="7445"/>
      </w:tblGrid>
      <w:tr w:rsidR="00A21FDC" w14:paraId="79153AEE" w14:textId="77777777">
        <w:trPr>
          <w:trHeight w:val="777"/>
        </w:trPr>
        <w:tc>
          <w:tcPr>
            <w:tcW w:w="889" w:type="dxa"/>
            <w:tcBorders>
              <w:top w:val="nil"/>
              <w:left w:val="nil"/>
              <w:bottom w:val="nil"/>
              <w:right w:val="nil"/>
            </w:tcBorders>
          </w:tcPr>
          <w:p w14:paraId="16C6157F" w14:textId="77777777" w:rsidR="00A21FDC" w:rsidRDefault="00252176">
            <w:pPr>
              <w:spacing w:after="0" w:line="259" w:lineRule="auto"/>
              <w:ind w:left="0" w:firstLine="0"/>
              <w:jc w:val="left"/>
            </w:pPr>
            <w:r>
              <w:rPr>
                <w:sz w:val="18"/>
              </w:rPr>
              <w:t>[Tho]</w:t>
            </w:r>
          </w:p>
        </w:tc>
        <w:tc>
          <w:tcPr>
            <w:tcW w:w="7445" w:type="dxa"/>
            <w:tcBorders>
              <w:top w:val="nil"/>
              <w:left w:val="nil"/>
              <w:bottom w:val="nil"/>
              <w:right w:val="nil"/>
            </w:tcBorders>
          </w:tcPr>
          <w:p w14:paraId="483374D0" w14:textId="77777777" w:rsidR="00A21FDC" w:rsidRDefault="00252176">
            <w:pPr>
              <w:spacing w:after="0" w:line="259" w:lineRule="auto"/>
              <w:ind w:left="0" w:firstLine="0"/>
            </w:pPr>
            <w:r>
              <w:rPr>
                <w:sz w:val="18"/>
              </w:rPr>
              <w:t xml:space="preserve">Thomson Gale, International Encyclopedia of the Social Sciences (1968). </w:t>
            </w:r>
            <w:r>
              <w:rPr>
                <w:i/>
                <w:sz w:val="18"/>
              </w:rPr>
              <w:t>Enclaves and Exclaves</w:t>
            </w:r>
            <w:r>
              <w:rPr>
                <w:sz w:val="18"/>
              </w:rPr>
              <w:t xml:space="preserve">. URL: </w:t>
            </w:r>
            <w:hyperlink r:id="rId209">
              <w:r>
                <w:rPr>
                  <w:sz w:val="18"/>
                </w:rPr>
                <w:t>http://www.encyclopedia.com/doc/1G2-3045000363.html</w:t>
              </w:r>
            </w:hyperlink>
            <w:r>
              <w:rPr>
                <w:sz w:val="18"/>
              </w:rPr>
              <w:t xml:space="preserve"> [cited 02 Jun 2016].</w:t>
            </w:r>
          </w:p>
        </w:tc>
      </w:tr>
      <w:tr w:rsidR="00A21FDC" w14:paraId="15A86923" w14:textId="77777777">
        <w:trPr>
          <w:trHeight w:val="606"/>
        </w:trPr>
        <w:tc>
          <w:tcPr>
            <w:tcW w:w="889" w:type="dxa"/>
            <w:tcBorders>
              <w:top w:val="nil"/>
              <w:left w:val="nil"/>
              <w:bottom w:val="nil"/>
              <w:right w:val="nil"/>
            </w:tcBorders>
          </w:tcPr>
          <w:p w14:paraId="3E82C7D4" w14:textId="77777777" w:rsidR="00A21FDC" w:rsidRDefault="00252176">
            <w:pPr>
              <w:spacing w:after="0" w:line="259" w:lineRule="auto"/>
              <w:ind w:left="0" w:firstLine="0"/>
              <w:jc w:val="left"/>
            </w:pPr>
            <w:r>
              <w:rPr>
                <w:sz w:val="18"/>
              </w:rPr>
              <w:t>[Tod]</w:t>
            </w:r>
          </w:p>
        </w:tc>
        <w:tc>
          <w:tcPr>
            <w:tcW w:w="7445" w:type="dxa"/>
            <w:tcBorders>
              <w:top w:val="nil"/>
              <w:left w:val="nil"/>
              <w:bottom w:val="nil"/>
              <w:right w:val="nil"/>
            </w:tcBorders>
          </w:tcPr>
          <w:p w14:paraId="3A38E429" w14:textId="77777777" w:rsidR="00A21FDC" w:rsidRDefault="00252176">
            <w:pPr>
              <w:tabs>
                <w:tab w:val="center" w:pos="3573"/>
                <w:tab w:val="right" w:pos="7445"/>
              </w:tabs>
              <w:spacing w:after="67" w:line="259" w:lineRule="auto"/>
              <w:ind w:left="0" w:firstLine="0"/>
              <w:jc w:val="left"/>
            </w:pPr>
            <w:r>
              <w:rPr>
                <w:sz w:val="18"/>
              </w:rPr>
              <w:t>Today.az.</w:t>
            </w:r>
            <w:r>
              <w:rPr>
                <w:sz w:val="18"/>
              </w:rPr>
              <w:tab/>
            </w:r>
            <w:r>
              <w:rPr>
                <w:i/>
                <w:sz w:val="18"/>
              </w:rPr>
              <w:t>For Azerbaijan Pakistan does not recognize Armenia as a country</w:t>
            </w:r>
            <w:r>
              <w:rPr>
                <w:sz w:val="18"/>
              </w:rPr>
              <w:t>.</w:t>
            </w:r>
            <w:r>
              <w:rPr>
                <w:sz w:val="18"/>
              </w:rPr>
              <w:tab/>
              <w:t xml:space="preserve">URL: </w:t>
            </w:r>
            <w:hyperlink r:id="rId210">
              <w:r>
                <w:rPr>
                  <w:sz w:val="18"/>
                </w:rPr>
                <w:t>http:</w:t>
              </w:r>
            </w:hyperlink>
          </w:p>
          <w:p w14:paraId="3395D20F" w14:textId="77777777" w:rsidR="00A21FDC" w:rsidRDefault="006E2FA2">
            <w:pPr>
              <w:spacing w:after="0" w:line="259" w:lineRule="auto"/>
              <w:ind w:left="0" w:firstLine="0"/>
              <w:jc w:val="left"/>
            </w:pPr>
            <w:hyperlink r:id="rId211">
              <w:r w:rsidR="00252176">
                <w:rPr>
                  <w:sz w:val="18"/>
                </w:rPr>
                <w:t>//www.today.az/news/politics/30102.html</w:t>
              </w:r>
            </w:hyperlink>
            <w:r w:rsidR="00252176">
              <w:rPr>
                <w:sz w:val="18"/>
              </w:rPr>
              <w:t xml:space="preserve"> [cited 26 04 2016].</w:t>
            </w:r>
          </w:p>
        </w:tc>
      </w:tr>
      <w:tr w:rsidR="00A21FDC" w14:paraId="1204A2C4" w14:textId="77777777">
        <w:trPr>
          <w:trHeight w:val="606"/>
        </w:trPr>
        <w:tc>
          <w:tcPr>
            <w:tcW w:w="889" w:type="dxa"/>
            <w:tcBorders>
              <w:top w:val="nil"/>
              <w:left w:val="nil"/>
              <w:bottom w:val="nil"/>
              <w:right w:val="nil"/>
            </w:tcBorders>
          </w:tcPr>
          <w:p w14:paraId="78D61577" w14:textId="77777777" w:rsidR="00A21FDC" w:rsidRDefault="00252176">
            <w:pPr>
              <w:spacing w:after="0" w:line="259" w:lineRule="auto"/>
              <w:ind w:left="0" w:firstLine="0"/>
              <w:jc w:val="left"/>
            </w:pPr>
            <w:r>
              <w:rPr>
                <w:sz w:val="18"/>
              </w:rPr>
              <w:t>[Uni]</w:t>
            </w:r>
          </w:p>
        </w:tc>
        <w:tc>
          <w:tcPr>
            <w:tcW w:w="7445" w:type="dxa"/>
            <w:tcBorders>
              <w:top w:val="nil"/>
              <w:left w:val="nil"/>
              <w:bottom w:val="nil"/>
              <w:right w:val="nil"/>
            </w:tcBorders>
          </w:tcPr>
          <w:p w14:paraId="48026772" w14:textId="77777777" w:rsidR="00A21FDC" w:rsidRDefault="00252176">
            <w:pPr>
              <w:spacing w:after="65" w:line="259" w:lineRule="auto"/>
              <w:ind w:left="0" w:firstLine="0"/>
            </w:pPr>
            <w:r>
              <w:rPr>
                <w:sz w:val="18"/>
              </w:rPr>
              <w:t xml:space="preserve">United Nations. </w:t>
            </w:r>
            <w:r>
              <w:rPr>
                <w:i/>
                <w:sz w:val="18"/>
              </w:rPr>
              <w:t>Member States</w:t>
            </w:r>
            <w:r>
              <w:rPr>
                <w:sz w:val="18"/>
              </w:rPr>
              <w:t xml:space="preserve">. URL: </w:t>
            </w:r>
            <w:hyperlink r:id="rId212">
              <w:r>
                <w:rPr>
                  <w:sz w:val="18"/>
                </w:rPr>
                <w:t>http://www.un.org/en/member-states/index.</w:t>
              </w:r>
            </w:hyperlink>
          </w:p>
          <w:p w14:paraId="1F476BF0" w14:textId="77777777" w:rsidR="00A21FDC" w:rsidRDefault="006E2FA2">
            <w:pPr>
              <w:spacing w:after="0" w:line="259" w:lineRule="auto"/>
              <w:ind w:left="0" w:firstLine="0"/>
              <w:jc w:val="left"/>
            </w:pPr>
            <w:hyperlink r:id="rId213">
              <w:proofErr w:type="gramStart"/>
              <w:r w:rsidR="00252176">
                <w:rPr>
                  <w:sz w:val="18"/>
                </w:rPr>
                <w:t>html</w:t>
              </w:r>
              <w:proofErr w:type="gramEnd"/>
            </w:hyperlink>
            <w:r w:rsidR="00252176">
              <w:rPr>
                <w:sz w:val="18"/>
              </w:rPr>
              <w:t xml:space="preserve"> [cited 26 04 2016].</w:t>
            </w:r>
          </w:p>
        </w:tc>
      </w:tr>
      <w:tr w:rsidR="00A21FDC" w14:paraId="7BCBAFD8" w14:textId="77777777">
        <w:trPr>
          <w:trHeight w:val="869"/>
        </w:trPr>
        <w:tc>
          <w:tcPr>
            <w:tcW w:w="889" w:type="dxa"/>
            <w:tcBorders>
              <w:top w:val="nil"/>
              <w:left w:val="nil"/>
              <w:bottom w:val="nil"/>
              <w:right w:val="nil"/>
            </w:tcBorders>
          </w:tcPr>
          <w:p w14:paraId="56E5051B" w14:textId="77777777" w:rsidR="00A21FDC" w:rsidRDefault="00252176">
            <w:pPr>
              <w:spacing w:after="0" w:line="259" w:lineRule="auto"/>
              <w:ind w:left="0" w:firstLine="0"/>
              <w:jc w:val="left"/>
            </w:pPr>
            <w:r>
              <w:rPr>
                <w:sz w:val="18"/>
              </w:rPr>
              <w:t>[Uni82]</w:t>
            </w:r>
          </w:p>
        </w:tc>
        <w:tc>
          <w:tcPr>
            <w:tcW w:w="7445" w:type="dxa"/>
            <w:tcBorders>
              <w:top w:val="nil"/>
              <w:left w:val="nil"/>
              <w:bottom w:val="nil"/>
              <w:right w:val="nil"/>
            </w:tcBorders>
          </w:tcPr>
          <w:p w14:paraId="2B01B6B9" w14:textId="77777777" w:rsidR="00A21FDC" w:rsidRDefault="00252176">
            <w:pPr>
              <w:spacing w:after="0" w:line="259" w:lineRule="auto"/>
              <w:ind w:left="0" w:firstLine="0"/>
            </w:pPr>
            <w:r>
              <w:rPr>
                <w:sz w:val="18"/>
              </w:rPr>
              <w:t xml:space="preserve">United Nations. </w:t>
            </w:r>
            <w:r>
              <w:rPr>
                <w:i/>
                <w:sz w:val="18"/>
              </w:rPr>
              <w:t>United Nations Convention on the Law of the Sea</w:t>
            </w:r>
            <w:r>
              <w:rPr>
                <w:sz w:val="18"/>
              </w:rPr>
              <w:t xml:space="preserve">, 1982. URL: </w:t>
            </w:r>
            <w:hyperlink r:id="rId214">
              <w:r>
                <w:rPr>
                  <w:sz w:val="18"/>
                </w:rPr>
                <w:t xml:space="preserve">http://www. </w:t>
              </w:r>
            </w:hyperlink>
            <w:hyperlink r:id="rId215">
              <w:r>
                <w:rPr>
                  <w:sz w:val="18"/>
                </w:rPr>
                <w:t>un.org/depts/los/convention_agreements/texts/unclos/unclos_e.pdf</w:t>
              </w:r>
            </w:hyperlink>
            <w:r>
              <w:rPr>
                <w:sz w:val="18"/>
              </w:rPr>
              <w:t xml:space="preserve"> [cited 28 04 2016].</w:t>
            </w:r>
          </w:p>
        </w:tc>
      </w:tr>
      <w:tr w:rsidR="00A21FDC" w14:paraId="2B9DCD55" w14:textId="77777777">
        <w:trPr>
          <w:trHeight w:val="606"/>
        </w:trPr>
        <w:tc>
          <w:tcPr>
            <w:tcW w:w="889" w:type="dxa"/>
            <w:tcBorders>
              <w:top w:val="nil"/>
              <w:left w:val="nil"/>
              <w:bottom w:val="nil"/>
              <w:right w:val="nil"/>
            </w:tcBorders>
          </w:tcPr>
          <w:p w14:paraId="5025ED1A" w14:textId="77777777" w:rsidR="00A21FDC" w:rsidRDefault="00252176">
            <w:pPr>
              <w:spacing w:after="0" w:line="259" w:lineRule="auto"/>
              <w:ind w:left="0" w:firstLine="0"/>
              <w:jc w:val="left"/>
            </w:pPr>
            <w:r>
              <w:rPr>
                <w:sz w:val="18"/>
              </w:rPr>
              <w:t>[Uot]</w:t>
            </w:r>
          </w:p>
        </w:tc>
        <w:tc>
          <w:tcPr>
            <w:tcW w:w="7445" w:type="dxa"/>
            <w:tcBorders>
              <w:top w:val="nil"/>
              <w:left w:val="nil"/>
              <w:bottom w:val="nil"/>
              <w:right w:val="nil"/>
            </w:tcBorders>
          </w:tcPr>
          <w:p w14:paraId="5A05CD32" w14:textId="77777777" w:rsidR="00A21FDC" w:rsidRDefault="00252176">
            <w:pPr>
              <w:spacing w:after="0" w:line="259" w:lineRule="auto"/>
              <w:ind w:left="0" w:firstLine="0"/>
            </w:pPr>
            <w:r>
              <w:rPr>
                <w:sz w:val="18"/>
              </w:rPr>
              <w:t xml:space="preserve">Uotila, Urho A. (Britannica.com). </w:t>
            </w:r>
            <w:proofErr w:type="gramStart"/>
            <w:r>
              <w:rPr>
                <w:i/>
                <w:sz w:val="18"/>
              </w:rPr>
              <w:t>geoid</w:t>
            </w:r>
            <w:proofErr w:type="gramEnd"/>
            <w:r>
              <w:rPr>
                <w:i/>
                <w:sz w:val="18"/>
              </w:rPr>
              <w:t xml:space="preserve"> — geology</w:t>
            </w:r>
            <w:r>
              <w:rPr>
                <w:sz w:val="18"/>
              </w:rPr>
              <w:t xml:space="preserve">. URL: </w:t>
            </w:r>
            <w:hyperlink r:id="rId216">
              <w:r>
                <w:rPr>
                  <w:sz w:val="18"/>
                </w:rPr>
                <w:t xml:space="preserve">http://www.britannica.com/ </w:t>
              </w:r>
            </w:hyperlink>
            <w:hyperlink r:id="rId217">
              <w:r>
                <w:rPr>
                  <w:sz w:val="18"/>
                </w:rPr>
                <w:t>science/geoid</w:t>
              </w:r>
            </w:hyperlink>
            <w:r>
              <w:rPr>
                <w:sz w:val="18"/>
              </w:rPr>
              <w:t xml:space="preserve"> [cited 27 10 2015].</w:t>
            </w:r>
          </w:p>
        </w:tc>
      </w:tr>
      <w:tr w:rsidR="00A21FDC" w14:paraId="29C2BEB0" w14:textId="77777777">
        <w:trPr>
          <w:trHeight w:val="869"/>
        </w:trPr>
        <w:tc>
          <w:tcPr>
            <w:tcW w:w="889" w:type="dxa"/>
            <w:tcBorders>
              <w:top w:val="nil"/>
              <w:left w:val="nil"/>
              <w:bottom w:val="nil"/>
              <w:right w:val="nil"/>
            </w:tcBorders>
          </w:tcPr>
          <w:p w14:paraId="5FDB0B5F" w14:textId="77777777" w:rsidR="00A21FDC" w:rsidRDefault="00252176">
            <w:pPr>
              <w:spacing w:after="0" w:line="259" w:lineRule="auto"/>
              <w:ind w:left="0" w:firstLine="0"/>
              <w:jc w:val="left"/>
            </w:pPr>
            <w:r>
              <w:rPr>
                <w:sz w:val="18"/>
              </w:rPr>
              <w:t>[Vat]</w:t>
            </w:r>
          </w:p>
        </w:tc>
        <w:tc>
          <w:tcPr>
            <w:tcW w:w="7445" w:type="dxa"/>
            <w:tcBorders>
              <w:top w:val="nil"/>
              <w:left w:val="nil"/>
              <w:bottom w:val="nil"/>
              <w:right w:val="nil"/>
            </w:tcBorders>
          </w:tcPr>
          <w:p w14:paraId="71501F04" w14:textId="77777777" w:rsidR="00A21FDC" w:rsidRDefault="00252176">
            <w:pPr>
              <w:spacing w:after="0" w:line="259" w:lineRule="auto"/>
              <w:ind w:left="0" w:firstLine="0"/>
            </w:pPr>
            <w:r>
              <w:rPr>
                <w:sz w:val="18"/>
              </w:rPr>
              <w:t xml:space="preserve">Vatican City State. </w:t>
            </w:r>
            <w:r>
              <w:rPr>
                <w:i/>
                <w:sz w:val="18"/>
              </w:rPr>
              <w:t>Population</w:t>
            </w:r>
            <w:r>
              <w:rPr>
                <w:sz w:val="18"/>
              </w:rPr>
              <w:t xml:space="preserve">. URL: </w:t>
            </w:r>
            <w:hyperlink r:id="rId218">
              <w:r>
                <w:rPr>
                  <w:sz w:val="18"/>
                </w:rPr>
                <w:t xml:space="preserve">http://www.vaticanstate.va/content/ </w:t>
              </w:r>
            </w:hyperlink>
            <w:hyperlink r:id="rId219">
              <w:r>
                <w:rPr>
                  <w:sz w:val="18"/>
                </w:rPr>
                <w:t>vaticanstate/en/stato-e-governo/note-generali/popolazione.html</w:t>
              </w:r>
            </w:hyperlink>
            <w:r>
              <w:rPr>
                <w:sz w:val="18"/>
              </w:rPr>
              <w:t xml:space="preserve"> [cited 26 04 2016].</w:t>
            </w:r>
          </w:p>
        </w:tc>
      </w:tr>
      <w:tr w:rsidR="00A21FDC" w14:paraId="68DFE3AA" w14:textId="77777777">
        <w:trPr>
          <w:trHeight w:val="777"/>
        </w:trPr>
        <w:tc>
          <w:tcPr>
            <w:tcW w:w="889" w:type="dxa"/>
            <w:tcBorders>
              <w:top w:val="nil"/>
              <w:left w:val="nil"/>
              <w:bottom w:val="nil"/>
              <w:right w:val="nil"/>
            </w:tcBorders>
          </w:tcPr>
          <w:p w14:paraId="2F1A1E82" w14:textId="77777777" w:rsidR="00A21FDC" w:rsidRDefault="00252176">
            <w:pPr>
              <w:spacing w:after="0" w:line="259" w:lineRule="auto"/>
              <w:ind w:left="0" w:firstLine="0"/>
              <w:jc w:val="left"/>
            </w:pPr>
            <w:r>
              <w:rPr>
                <w:sz w:val="18"/>
              </w:rPr>
              <w:t>[Wes]</w:t>
            </w:r>
          </w:p>
        </w:tc>
        <w:tc>
          <w:tcPr>
            <w:tcW w:w="7445" w:type="dxa"/>
            <w:tcBorders>
              <w:top w:val="nil"/>
              <w:left w:val="nil"/>
              <w:bottom w:val="nil"/>
              <w:right w:val="nil"/>
            </w:tcBorders>
          </w:tcPr>
          <w:p w14:paraId="18114063" w14:textId="77777777" w:rsidR="00A21FDC" w:rsidRDefault="00252176">
            <w:pPr>
              <w:spacing w:after="0" w:line="259" w:lineRule="auto"/>
              <w:ind w:left="0" w:firstLine="0"/>
            </w:pPr>
            <w:r>
              <w:rPr>
                <w:sz w:val="18"/>
              </w:rPr>
              <w:t xml:space="preserve">Western Sahara Online. </w:t>
            </w:r>
            <w:r>
              <w:rPr>
                <w:i/>
                <w:sz w:val="18"/>
              </w:rPr>
              <w:t>Proclamation Of The Saharawi Arab Democratic Republic</w:t>
            </w:r>
            <w:r>
              <w:rPr>
                <w:sz w:val="18"/>
              </w:rPr>
              <w:t xml:space="preserve">. URL: </w:t>
            </w:r>
            <w:hyperlink r:id="rId220">
              <w:r>
                <w:rPr>
                  <w:sz w:val="18"/>
                </w:rPr>
                <w:t xml:space="preserve">https://wayback.archive.org/web/20080502035045/http://www. </w:t>
              </w:r>
            </w:hyperlink>
            <w:hyperlink r:id="rId221">
              <w:r>
                <w:rPr>
                  <w:sz w:val="18"/>
                </w:rPr>
                <w:t>wsahara.net/sadr.html</w:t>
              </w:r>
            </w:hyperlink>
            <w:r>
              <w:rPr>
                <w:sz w:val="18"/>
              </w:rPr>
              <w:t xml:space="preserve"> [cited 26 04 2016].</w:t>
            </w:r>
          </w:p>
        </w:tc>
      </w:tr>
      <w:tr w:rsidR="00A21FDC" w14:paraId="4997AA4E" w14:textId="77777777">
        <w:trPr>
          <w:trHeight w:val="4503"/>
        </w:trPr>
        <w:tc>
          <w:tcPr>
            <w:tcW w:w="8334" w:type="dxa"/>
            <w:gridSpan w:val="2"/>
            <w:tcBorders>
              <w:top w:val="nil"/>
              <w:left w:val="nil"/>
              <w:bottom w:val="nil"/>
              <w:right w:val="nil"/>
            </w:tcBorders>
            <w:vAlign w:val="bottom"/>
          </w:tcPr>
          <w:p w14:paraId="702DD875" w14:textId="77777777" w:rsidR="00A21FDC" w:rsidRDefault="00252176">
            <w:pPr>
              <w:spacing w:after="57" w:line="259" w:lineRule="auto"/>
              <w:ind w:left="0" w:firstLine="0"/>
            </w:pPr>
            <w:r>
              <w:rPr>
                <w:sz w:val="18"/>
              </w:rPr>
              <w:lastRenderedPageBreak/>
              <w:t>[WHM90] MICHAEL F. WORBOYS, HILARY M. HEARNSHAW, and DAVID J. MAGUIRE. Object-oriented</w:t>
            </w:r>
          </w:p>
          <w:p w14:paraId="29D5E955" w14:textId="77777777" w:rsidR="00A21FDC" w:rsidRDefault="00252176">
            <w:pPr>
              <w:spacing w:after="95" w:line="298" w:lineRule="auto"/>
              <w:ind w:left="889" w:firstLine="0"/>
              <w:jc w:val="left"/>
            </w:pPr>
            <w:proofErr w:type="gramStart"/>
            <w:r>
              <w:rPr>
                <w:sz w:val="18"/>
              </w:rPr>
              <w:t>data</w:t>
            </w:r>
            <w:proofErr w:type="gramEnd"/>
            <w:r>
              <w:rPr>
                <w:sz w:val="18"/>
              </w:rPr>
              <w:t xml:space="preserve"> modelling for spatial databases. </w:t>
            </w:r>
            <w:r>
              <w:rPr>
                <w:i/>
                <w:sz w:val="18"/>
              </w:rPr>
              <w:t>International Journal of Geographical Information Systems</w:t>
            </w:r>
            <w:r>
              <w:rPr>
                <w:sz w:val="18"/>
              </w:rPr>
              <w:t>, 4(4):369–383, 1990.</w:t>
            </w:r>
          </w:p>
          <w:p w14:paraId="0E6519DB" w14:textId="77777777" w:rsidR="00A21FDC" w:rsidRDefault="00252176">
            <w:pPr>
              <w:tabs>
                <w:tab w:val="center" w:pos="3657"/>
                <w:tab w:val="right" w:pos="8334"/>
              </w:tabs>
              <w:spacing w:after="67" w:line="259" w:lineRule="auto"/>
              <w:ind w:left="0" w:firstLine="0"/>
              <w:jc w:val="left"/>
            </w:pPr>
            <w:r>
              <w:rPr>
                <w:sz w:val="18"/>
              </w:rPr>
              <w:t>[Won]</w:t>
            </w:r>
            <w:r>
              <w:rPr>
                <w:sz w:val="18"/>
              </w:rPr>
              <w:tab/>
              <w:t xml:space="preserve">WonderWhy on YouTube. </w:t>
            </w:r>
            <w:r>
              <w:rPr>
                <w:i/>
                <w:sz w:val="18"/>
              </w:rPr>
              <w:t>How many countries are there in the world?</w:t>
            </w:r>
            <w:r>
              <w:rPr>
                <w:i/>
                <w:sz w:val="18"/>
              </w:rPr>
              <w:tab/>
            </w:r>
            <w:r>
              <w:rPr>
                <w:sz w:val="18"/>
              </w:rPr>
              <w:t xml:space="preserve">URL: </w:t>
            </w:r>
            <w:hyperlink r:id="rId222">
              <w:r>
                <w:rPr>
                  <w:sz w:val="18"/>
                </w:rPr>
                <w:t>https://www.</w:t>
              </w:r>
            </w:hyperlink>
          </w:p>
          <w:p w14:paraId="579D8DF8" w14:textId="77777777" w:rsidR="00A21FDC" w:rsidRDefault="006E2FA2">
            <w:pPr>
              <w:spacing w:after="146" w:line="259" w:lineRule="auto"/>
              <w:ind w:left="889" w:firstLine="0"/>
              <w:jc w:val="left"/>
            </w:pPr>
            <w:hyperlink r:id="rId223">
              <w:proofErr w:type="gramStart"/>
              <w:r w:rsidR="00252176">
                <w:rPr>
                  <w:sz w:val="18"/>
                </w:rPr>
                <w:t>youtube.com/watch?</w:t>
              </w:r>
              <w:proofErr w:type="gramEnd"/>
              <w:r w:rsidR="00252176">
                <w:rPr>
                  <w:sz w:val="18"/>
                </w:rPr>
                <w:t>v=4vsPB_lbo94</w:t>
              </w:r>
            </w:hyperlink>
            <w:r w:rsidR="00252176">
              <w:rPr>
                <w:sz w:val="18"/>
              </w:rPr>
              <w:t xml:space="preserve"> [cited 26 04 2016].</w:t>
            </w:r>
          </w:p>
          <w:p w14:paraId="525C51C3" w14:textId="77777777" w:rsidR="00A21FDC" w:rsidRDefault="00252176">
            <w:pPr>
              <w:tabs>
                <w:tab w:val="right" w:pos="8334"/>
              </w:tabs>
              <w:spacing w:after="68" w:line="259" w:lineRule="auto"/>
              <w:ind w:left="0" w:firstLine="0"/>
              <w:jc w:val="left"/>
            </w:pPr>
            <w:r>
              <w:rPr>
                <w:sz w:val="18"/>
              </w:rPr>
              <w:t>[Yal]</w:t>
            </w:r>
            <w:r>
              <w:rPr>
                <w:sz w:val="18"/>
              </w:rPr>
              <w:tab/>
              <w:t xml:space="preserve">Yale Law School. </w:t>
            </w:r>
            <w:r>
              <w:rPr>
                <w:i/>
                <w:sz w:val="18"/>
              </w:rPr>
              <w:t>Convention on Rights and Duties of States</w:t>
            </w:r>
            <w:r>
              <w:rPr>
                <w:sz w:val="18"/>
              </w:rPr>
              <w:t xml:space="preserve">. URL: </w:t>
            </w:r>
            <w:hyperlink r:id="rId224">
              <w:r>
                <w:rPr>
                  <w:sz w:val="18"/>
                </w:rPr>
                <w:t>http://avalon.law.</w:t>
              </w:r>
            </w:hyperlink>
          </w:p>
          <w:p w14:paraId="3AB98A8B" w14:textId="77777777" w:rsidR="00A21FDC" w:rsidRDefault="006E2FA2">
            <w:pPr>
              <w:spacing w:after="143" w:line="259" w:lineRule="auto"/>
              <w:ind w:left="889" w:firstLine="0"/>
              <w:jc w:val="left"/>
            </w:pPr>
            <w:hyperlink r:id="rId225">
              <w:r w:rsidR="00252176">
                <w:rPr>
                  <w:sz w:val="18"/>
                </w:rPr>
                <w:t>yale.edu/20th_century/intam03.asp</w:t>
              </w:r>
            </w:hyperlink>
            <w:r w:rsidR="00252176">
              <w:rPr>
                <w:sz w:val="18"/>
              </w:rPr>
              <w:t xml:space="preserve"> [cited 26 04 2016].</w:t>
            </w:r>
          </w:p>
          <w:p w14:paraId="7B04D521" w14:textId="77777777" w:rsidR="00A21FDC" w:rsidRDefault="00252176">
            <w:pPr>
              <w:spacing w:after="80" w:line="322" w:lineRule="auto"/>
              <w:ind w:left="889" w:hanging="889"/>
            </w:pPr>
            <w:r>
              <w:rPr>
                <w:sz w:val="18"/>
              </w:rPr>
              <w:t xml:space="preserve">[Yua96a] May Yuan. Modeling Semantical, Temporal, and Spatial Information in Geographic information Systems. </w:t>
            </w:r>
            <w:r>
              <w:rPr>
                <w:i/>
                <w:sz w:val="18"/>
              </w:rPr>
              <w:t>Geographic Information Research: Bridging the Atlantic</w:t>
            </w:r>
            <w:r>
              <w:rPr>
                <w:sz w:val="18"/>
              </w:rPr>
              <w:t>, pages 334–347, 1996.</w:t>
            </w:r>
          </w:p>
          <w:p w14:paraId="03713CA4" w14:textId="77777777" w:rsidR="00A21FDC" w:rsidRDefault="00252176">
            <w:pPr>
              <w:spacing w:after="93" w:line="298" w:lineRule="auto"/>
              <w:ind w:left="889" w:hanging="889"/>
            </w:pPr>
            <w:r>
              <w:rPr>
                <w:sz w:val="18"/>
              </w:rPr>
              <w:t xml:space="preserve">[Yua96b] May Yuan. Temporal gis and spatio-temporal modeling. In </w:t>
            </w:r>
            <w:r>
              <w:rPr>
                <w:i/>
                <w:sz w:val="18"/>
              </w:rPr>
              <w:t>Proceedings of Third International Conference Workshop on Integrating GIS and Environment Modeling, Santa Fe, NM</w:t>
            </w:r>
            <w:r>
              <w:rPr>
                <w:sz w:val="18"/>
              </w:rPr>
              <w:t>, 1996.</w:t>
            </w:r>
          </w:p>
          <w:p w14:paraId="2A30178D" w14:textId="77777777" w:rsidR="00A21FDC" w:rsidRDefault="00252176">
            <w:pPr>
              <w:spacing w:after="82" w:line="331" w:lineRule="auto"/>
              <w:ind w:left="889" w:hanging="889"/>
            </w:pPr>
            <w:r>
              <w:rPr>
                <w:sz w:val="18"/>
              </w:rPr>
              <w:t xml:space="preserve">[Zha11] Ziliang Zhao. Design and Implementation of an Object-Oriented Space-Time GIS Data Model. </w:t>
            </w:r>
            <w:r>
              <w:rPr>
                <w:i/>
                <w:sz w:val="18"/>
              </w:rPr>
              <w:t>Master’s Thesis, University of Tennessee</w:t>
            </w:r>
            <w:r>
              <w:rPr>
                <w:sz w:val="18"/>
              </w:rPr>
              <w:t xml:space="preserve">, 2011. URL: </w:t>
            </w:r>
            <w:hyperlink r:id="rId226">
              <w:r>
                <w:rPr>
                  <w:sz w:val="18"/>
                </w:rPr>
                <w:t xml:space="preserve">http://trace.tennessee.edu/utk_ </w:t>
              </w:r>
            </w:hyperlink>
            <w:hyperlink r:id="rId227">
              <w:r>
                <w:rPr>
                  <w:sz w:val="18"/>
                </w:rPr>
                <w:t>gradthes/1043/</w:t>
              </w:r>
            </w:hyperlink>
            <w:r>
              <w:rPr>
                <w:sz w:val="18"/>
              </w:rPr>
              <w:t xml:space="preserve"> [cited 07 11 2015].</w:t>
            </w:r>
          </w:p>
          <w:p w14:paraId="12044A00" w14:textId="77777777" w:rsidR="00A21FDC" w:rsidRDefault="00252176">
            <w:pPr>
              <w:tabs>
                <w:tab w:val="center" w:pos="1213"/>
                <w:tab w:val="center" w:pos="1928"/>
                <w:tab w:val="center" w:pos="2920"/>
                <w:tab w:val="center" w:pos="3778"/>
                <w:tab w:val="right" w:pos="8334"/>
              </w:tabs>
              <w:spacing w:after="0" w:line="259" w:lineRule="auto"/>
              <w:ind w:left="0" w:firstLine="0"/>
              <w:jc w:val="left"/>
            </w:pPr>
            <w:r>
              <w:rPr>
                <w:sz w:val="18"/>
              </w:rPr>
              <w:t>[Zwa]</w:t>
            </w:r>
            <w:r>
              <w:rPr>
                <w:sz w:val="18"/>
              </w:rPr>
              <w:tab/>
              <w:t>Vladimir</w:t>
            </w:r>
            <w:r>
              <w:rPr>
                <w:sz w:val="18"/>
              </w:rPr>
              <w:tab/>
              <w:t>Zwass.</w:t>
            </w:r>
            <w:r>
              <w:rPr>
                <w:sz w:val="18"/>
              </w:rPr>
              <w:tab/>
            </w:r>
            <w:proofErr w:type="gramStart"/>
            <w:r>
              <w:rPr>
                <w:sz w:val="18"/>
              </w:rPr>
              <w:t>information</w:t>
            </w:r>
            <w:proofErr w:type="gramEnd"/>
            <w:r>
              <w:rPr>
                <w:sz w:val="18"/>
              </w:rPr>
              <w:tab/>
              <w:t>system.</w:t>
            </w:r>
            <w:r>
              <w:rPr>
                <w:sz w:val="18"/>
              </w:rPr>
              <w:tab/>
              <w:t xml:space="preserve">URL: </w:t>
            </w:r>
            <w:hyperlink r:id="rId228">
              <w:r>
                <w:rPr>
                  <w:sz w:val="18"/>
                </w:rPr>
                <w:t>http://www.britannica.com/topic/</w:t>
              </w:r>
            </w:hyperlink>
          </w:p>
        </w:tc>
      </w:tr>
    </w:tbl>
    <w:p w14:paraId="5A6D570A" w14:textId="77777777" w:rsidR="00A21FDC" w:rsidRDefault="006E2FA2">
      <w:pPr>
        <w:spacing w:after="80" w:line="259" w:lineRule="auto"/>
        <w:ind w:left="884" w:hanging="10"/>
        <w:jc w:val="left"/>
      </w:pPr>
      <w:hyperlink r:id="rId229">
        <w:proofErr w:type="gramStart"/>
        <w:r w:rsidR="00252176">
          <w:rPr>
            <w:sz w:val="18"/>
          </w:rPr>
          <w:t>information-system</w:t>
        </w:r>
        <w:proofErr w:type="gramEnd"/>
      </w:hyperlink>
      <w:r w:rsidR="00252176">
        <w:rPr>
          <w:sz w:val="18"/>
        </w:rPr>
        <w:t xml:space="preserve"> [cited 05 11 2015].</w:t>
      </w:r>
    </w:p>
    <w:sectPr w:rsidR="00A21FDC">
      <w:type w:val="continuous"/>
      <w:pgSz w:w="11906" w:h="16838"/>
      <w:pgMar w:top="1894" w:right="1472" w:bottom="2969" w:left="1786"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Veronica" w:date="2016-06-07T07:36:00Z" w:initials="V">
    <w:p w14:paraId="3CCC4872" w14:textId="77777777" w:rsidR="006E2FA2" w:rsidRDefault="006E2FA2">
      <w:pPr>
        <w:pStyle w:val="CommentText"/>
      </w:pPr>
      <w:r>
        <w:rPr>
          <w:rStyle w:val="CommentReference"/>
        </w:rPr>
        <w:annotationRef/>
      </w:r>
      <w:r>
        <w:t>Not exactly clear what this sentence means.</w:t>
      </w:r>
    </w:p>
  </w:comment>
  <w:comment w:id="156" w:author="Veronica" w:date="2016-06-07T07:48:00Z" w:initials="V">
    <w:p w14:paraId="040418C1" w14:textId="77777777" w:rsidR="007C20FC" w:rsidRDefault="007C20FC">
      <w:pPr>
        <w:pStyle w:val="CommentText"/>
      </w:pPr>
      <w:r>
        <w:rPr>
          <w:rStyle w:val="CommentReference"/>
        </w:rPr>
        <w:annotationRef/>
      </w:r>
      <w:r>
        <w:t>Unclear – is it the thesis that has identified shortcomings, or has the thesis developed approaches to handle uncertainty?</w:t>
      </w:r>
    </w:p>
  </w:comment>
  <w:comment w:id="256" w:author="Veronica" w:date="2016-06-07T08:13:00Z" w:initials="V">
    <w:p w14:paraId="2C3667B3" w14:textId="77777777" w:rsidR="00CE7BB6" w:rsidRDefault="00CE7BB6">
      <w:pPr>
        <w:pStyle w:val="CommentText"/>
      </w:pPr>
      <w:r>
        <w:rPr>
          <w:rStyle w:val="CommentReference"/>
        </w:rPr>
        <w:annotationRef/>
      </w:r>
      <w:r>
        <w:t>Don’t forget to actually do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CC4872" w15:done="0"/>
  <w15:commentEx w15:paraId="040418C1" w15:done="0"/>
  <w15:commentEx w15:paraId="2C3667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B5844D" w14:textId="77777777" w:rsidR="00C93C43" w:rsidRDefault="00C93C43">
      <w:pPr>
        <w:spacing w:after="0" w:line="240" w:lineRule="auto"/>
      </w:pPr>
      <w:r>
        <w:separator/>
      </w:r>
    </w:p>
  </w:endnote>
  <w:endnote w:type="continuationSeparator" w:id="0">
    <w:p w14:paraId="63821173" w14:textId="77777777" w:rsidR="00C93C43" w:rsidRDefault="00C93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4D16" w14:textId="77777777" w:rsidR="006E2FA2" w:rsidRDefault="006E2FA2">
    <w:pPr>
      <w:spacing w:after="0" w:line="259" w:lineRule="auto"/>
      <w:ind w:left="0" w:right="164"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2547E" w14:textId="77777777" w:rsidR="006E2FA2" w:rsidRDefault="006E2FA2">
    <w:pPr>
      <w:spacing w:after="0" w:line="259" w:lineRule="auto"/>
      <w:ind w:left="0" w:right="164" w:firstLine="0"/>
      <w:jc w:val="center"/>
    </w:pPr>
    <w:r>
      <w:fldChar w:fldCharType="begin"/>
    </w:r>
    <w:r>
      <w:instrText xml:space="preserve"> PAGE   \* MERGEFORMAT </w:instrText>
    </w:r>
    <w:r>
      <w:fldChar w:fldCharType="separate"/>
    </w:r>
    <w:r w:rsidR="00CE7BB6">
      <w:rPr>
        <w:noProof/>
      </w:rPr>
      <w:t>87</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322EF" w14:textId="77777777" w:rsidR="006E2FA2" w:rsidRDefault="006E2FA2">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87C64" w14:textId="77777777" w:rsidR="00C93C43" w:rsidRDefault="00C93C43">
      <w:pPr>
        <w:spacing w:after="90" w:line="332" w:lineRule="auto"/>
        <w:ind w:left="500" w:hanging="193"/>
      </w:pPr>
      <w:r>
        <w:separator/>
      </w:r>
    </w:p>
  </w:footnote>
  <w:footnote w:type="continuationSeparator" w:id="0">
    <w:p w14:paraId="20A56576" w14:textId="77777777" w:rsidR="00C93C43" w:rsidRDefault="00C93C43">
      <w:pPr>
        <w:spacing w:after="90" w:line="332" w:lineRule="auto"/>
        <w:ind w:left="500" w:hanging="193"/>
      </w:pPr>
      <w:r>
        <w:continuationSeparator/>
      </w:r>
    </w:p>
  </w:footnote>
  <w:footnote w:id="1">
    <w:p w14:paraId="6711BBDC" w14:textId="77777777" w:rsidR="006E2FA2" w:rsidRDefault="006E2FA2">
      <w:pPr>
        <w:pStyle w:val="footnotedescription"/>
        <w:spacing w:after="90" w:line="332" w:lineRule="auto"/>
        <w:ind w:left="500" w:hanging="193"/>
      </w:pPr>
      <w:r>
        <w:rPr>
          <w:rStyle w:val="footnotemark"/>
        </w:rPr>
        <w:footnoteRef/>
      </w:r>
      <w:r>
        <w:t xml:space="preserve"> </w:t>
      </w:r>
      <w:r>
        <w:rPr>
          <w:sz w:val="20"/>
        </w:rPr>
        <w:t>History is the study of our past, to understand the present and reason about the future. Its main ideas are introduced in section 2.2.1.</w:t>
      </w:r>
    </w:p>
  </w:footnote>
  <w:footnote w:id="2">
    <w:p w14:paraId="2E60E148" w14:textId="77777777" w:rsidR="006E2FA2" w:rsidRDefault="006E2FA2">
      <w:pPr>
        <w:pStyle w:val="footnotedescription"/>
        <w:spacing w:after="120"/>
        <w:ind w:left="500" w:hanging="193"/>
      </w:pPr>
      <w:r>
        <w:rPr>
          <w:rStyle w:val="footnotemark"/>
        </w:rPr>
        <w:footnoteRef/>
      </w:r>
      <w:r>
        <w:t xml:space="preserve"> </w:t>
      </w:r>
      <w:r>
        <w:rPr>
          <w:sz w:val="20"/>
        </w:rPr>
        <w:t xml:space="preserve">A </w:t>
      </w:r>
      <w:r>
        <w:rPr>
          <w:i/>
          <w:sz w:val="20"/>
        </w:rPr>
        <w:t xml:space="preserve">country </w:t>
      </w:r>
      <w:r>
        <w:rPr>
          <w:sz w:val="20"/>
        </w:rPr>
        <w:t>is probably a political entity with a clearly defined territory, a permanent population and a government. But as section 2.1 shows, its definition is surprisingly difficult.</w:t>
      </w:r>
    </w:p>
  </w:footnote>
  <w:footnote w:id="3">
    <w:p w14:paraId="55AF5262" w14:textId="77777777" w:rsidR="006E2FA2" w:rsidRDefault="006E2FA2">
      <w:pPr>
        <w:pStyle w:val="footnotedescription"/>
        <w:spacing w:after="117" w:line="302" w:lineRule="auto"/>
        <w:ind w:left="500" w:hanging="193"/>
      </w:pPr>
      <w:r>
        <w:rPr>
          <w:rStyle w:val="footnotemark"/>
        </w:rPr>
        <w:footnoteRef/>
      </w:r>
      <w:r>
        <w:t xml:space="preserve"> </w:t>
      </w:r>
      <w:r>
        <w:rPr>
          <w:sz w:val="20"/>
        </w:rPr>
        <w:t xml:space="preserve">The work in this thesis focuses on data models of </w:t>
      </w:r>
      <w:r>
        <w:rPr>
          <w:i/>
          <w:sz w:val="20"/>
        </w:rPr>
        <w:t>time and space</w:t>
      </w:r>
      <w:r>
        <w:rPr>
          <w:sz w:val="20"/>
        </w:rPr>
        <w:t xml:space="preserve">. Existing </w:t>
      </w:r>
      <w:r>
        <w:rPr>
          <w:i/>
          <w:sz w:val="20"/>
        </w:rPr>
        <w:t xml:space="preserve">spatio-temporal data models </w:t>
      </w:r>
      <w:r>
        <w:rPr>
          <w:sz w:val="20"/>
        </w:rPr>
        <w:t>are discussed in section 2.3.</w:t>
      </w:r>
    </w:p>
  </w:footnote>
  <w:footnote w:id="4">
    <w:p w14:paraId="41F86187" w14:textId="77777777" w:rsidR="006E2FA2" w:rsidRDefault="006E2FA2">
      <w:pPr>
        <w:pStyle w:val="footnotedescription"/>
        <w:spacing w:line="308" w:lineRule="auto"/>
        <w:ind w:left="500" w:hanging="193"/>
      </w:pPr>
      <w:r>
        <w:rPr>
          <w:rStyle w:val="footnotemark"/>
        </w:rPr>
        <w:footnoteRef/>
      </w:r>
      <w:r>
        <w:t xml:space="preserve"> </w:t>
      </w:r>
      <w:r>
        <w:rPr>
          <w:sz w:val="20"/>
        </w:rPr>
        <w:t xml:space="preserve">The chapter closes in 2.4 with a presentation of </w:t>
      </w:r>
      <w:r>
        <w:rPr>
          <w:i/>
          <w:sz w:val="20"/>
        </w:rPr>
        <w:t>HistoGlobe</w:t>
      </w:r>
      <w:r>
        <w:rPr>
          <w:sz w:val="20"/>
        </w:rPr>
        <w:t>, a Web-based Historical Geographic Information System in which the data model of this thesis was developed in.</w:t>
      </w:r>
    </w:p>
  </w:footnote>
  <w:footnote w:id="5">
    <w:p w14:paraId="70C24F68" w14:textId="77777777" w:rsidR="006E2FA2" w:rsidRDefault="006E2FA2">
      <w:pPr>
        <w:pStyle w:val="footnotedescription"/>
        <w:spacing w:line="259" w:lineRule="auto"/>
        <w:ind w:left="233"/>
        <w:jc w:val="left"/>
      </w:pPr>
      <w:r>
        <w:rPr>
          <w:rStyle w:val="footnotemark"/>
        </w:rPr>
        <w:footnoteRef/>
      </w:r>
      <w:r>
        <w:t xml:space="preserve"> </w:t>
      </w:r>
      <w:proofErr w:type="gramStart"/>
      <w:r>
        <w:rPr>
          <w:i/>
        </w:rPr>
        <w:t>country</w:t>
      </w:r>
      <w:proofErr w:type="gramEnd"/>
      <w:r>
        <w:t xml:space="preserve">, Oxford Dictionary, URL: </w:t>
      </w:r>
      <w:hyperlink r:id="rId1">
        <w:r>
          <w:t>http://www.oed.com/view/Entry/43085?</w:t>
        </w:r>
      </w:hyperlink>
      <w:hyperlink r:id="rId2">
        <w:r>
          <w:t>,</w:t>
        </w:r>
      </w:hyperlink>
      <w:r>
        <w:t xml:space="preserve"> last access: 25.04.2016</w:t>
      </w:r>
    </w:p>
  </w:footnote>
  <w:footnote w:id="6">
    <w:p w14:paraId="696D410A" w14:textId="77777777" w:rsidR="006E2FA2" w:rsidRDefault="006E2FA2">
      <w:pPr>
        <w:pStyle w:val="footnotedescription"/>
        <w:spacing w:after="66" w:line="259" w:lineRule="auto"/>
        <w:ind w:left="233"/>
        <w:jc w:val="left"/>
      </w:pPr>
      <w:r>
        <w:rPr>
          <w:rStyle w:val="footnotemark"/>
        </w:rPr>
        <w:footnoteRef/>
      </w:r>
      <w:r>
        <w:t xml:space="preserve"> example based on: </w:t>
      </w:r>
      <w:r>
        <w:rPr>
          <w:i/>
        </w:rPr>
        <w:t>Explicative diagram of territorial discontinuities: Enclaves and exclaves</w:t>
      </w:r>
      <w:r>
        <w:t xml:space="preserve">, Wikipedia, </w:t>
      </w:r>
      <w:hyperlink r:id="rId3">
        <w:r>
          <w:t>https:</w:t>
        </w:r>
      </w:hyperlink>
    </w:p>
    <w:p w14:paraId="1F650B01" w14:textId="77777777" w:rsidR="006E2FA2" w:rsidRDefault="006E2FA2">
      <w:pPr>
        <w:pStyle w:val="footnotedescription"/>
        <w:spacing w:after="36" w:line="259" w:lineRule="auto"/>
        <w:jc w:val="left"/>
      </w:pPr>
      <w:hyperlink r:id="rId4">
        <w:r>
          <w:t>//en.wikipedia.org/wiki/Enclave_and_exclave</w:t>
        </w:r>
      </w:hyperlink>
      <w:hyperlink r:id="rId5">
        <w:r>
          <w:t>,</w:t>
        </w:r>
      </w:hyperlink>
      <w:r>
        <w:t xml:space="preserve"> last access: 02.06.2016</w:t>
      </w:r>
    </w:p>
  </w:footnote>
  <w:footnote w:id="7">
    <w:p w14:paraId="0263EE33" w14:textId="77777777" w:rsidR="006E2FA2" w:rsidRDefault="006E2FA2">
      <w:pPr>
        <w:pStyle w:val="footnotedescription"/>
        <w:spacing w:line="347" w:lineRule="auto"/>
        <w:ind w:firstLine="231"/>
      </w:pPr>
      <w:r>
        <w:rPr>
          <w:rStyle w:val="footnotemark"/>
        </w:rPr>
        <w:footnoteRef/>
      </w:r>
      <w:r>
        <w:t xml:space="preserve"> </w:t>
      </w:r>
      <w:r>
        <w:rPr>
          <w:i/>
        </w:rPr>
        <w:t>The Curious Case of Baarle-Nassau and Baarle-Hertog</w:t>
      </w:r>
      <w:r>
        <w:t xml:space="preserve">, kaushik, 06.11.2012, </w:t>
      </w:r>
      <w:hyperlink r:id="rId6">
        <w:r>
          <w:t xml:space="preserve">http://www.amusingplanet. </w:t>
        </w:r>
      </w:hyperlink>
      <w:hyperlink r:id="rId7">
        <w:r>
          <w:t>com/2012/11/the-curious-case-of-baarle-nassau-and.html</w:t>
        </w:r>
      </w:hyperlink>
      <w:hyperlink r:id="rId8">
        <w:r>
          <w:t>,</w:t>
        </w:r>
      </w:hyperlink>
      <w:r>
        <w:t xml:space="preserve"> last access: 31.05.2016</w:t>
      </w:r>
    </w:p>
  </w:footnote>
  <w:footnote w:id="8">
    <w:p w14:paraId="4EB5BCEB" w14:textId="77777777" w:rsidR="006E2FA2" w:rsidRDefault="006E2FA2">
      <w:pPr>
        <w:pStyle w:val="footnotedescription"/>
        <w:spacing w:line="344" w:lineRule="auto"/>
        <w:ind w:firstLine="231"/>
      </w:pPr>
      <w:r>
        <w:rPr>
          <w:rStyle w:val="footnotemark"/>
        </w:rPr>
        <w:footnoteRef/>
      </w:r>
      <w:r>
        <w:t xml:space="preserve"> </w:t>
      </w:r>
      <w:r>
        <w:rPr>
          <w:i/>
        </w:rPr>
        <w:t>History</w:t>
      </w:r>
      <w:r>
        <w:t xml:space="preserve">, Dictionary.com, based on Random House Dictionary, 2015, URL: </w:t>
      </w:r>
      <w:hyperlink r:id="rId9">
        <w:r>
          <w:t xml:space="preserve">http://dictionary.reference. </w:t>
        </w:r>
      </w:hyperlink>
      <w:hyperlink r:id="rId10">
        <w:r>
          <w:t>com/browse/history</w:t>
        </w:r>
      </w:hyperlink>
      <w:hyperlink r:id="rId11">
        <w:r>
          <w:t>,</w:t>
        </w:r>
      </w:hyperlink>
      <w:r>
        <w:t xml:space="preserve"> last access: 23.10.2015</w:t>
      </w:r>
    </w:p>
  </w:footnote>
  <w:footnote w:id="9">
    <w:p w14:paraId="2D1D6B86" w14:textId="77777777" w:rsidR="006E2FA2" w:rsidRDefault="006E2FA2">
      <w:pPr>
        <w:pStyle w:val="footnotedescription"/>
        <w:spacing w:line="331" w:lineRule="auto"/>
        <w:ind w:firstLine="231"/>
      </w:pPr>
      <w:r>
        <w:rPr>
          <w:rStyle w:val="footnotemark"/>
        </w:rPr>
        <w:footnoteRef/>
      </w:r>
      <w:r>
        <w:t xml:space="preserve"> </w:t>
      </w:r>
      <w:r>
        <w:rPr>
          <w:i/>
        </w:rPr>
        <w:t>Geography</w:t>
      </w:r>
      <w:r>
        <w:t xml:space="preserve">, Dictionary.com, based on Random House Dictionary, 2015, URL: </w:t>
      </w:r>
      <w:hyperlink r:id="rId12">
        <w:r>
          <w:t xml:space="preserve">http://dictionary. </w:t>
        </w:r>
      </w:hyperlink>
      <w:hyperlink r:id="rId13">
        <w:r>
          <w:t>reference.com/browse/geography</w:t>
        </w:r>
      </w:hyperlink>
      <w:hyperlink r:id="rId14">
        <w:r>
          <w:t>,</w:t>
        </w:r>
      </w:hyperlink>
      <w:r>
        <w:t xml:space="preserve"> last access: 23.10.2015</w:t>
      </w:r>
    </w:p>
  </w:footnote>
  <w:footnote w:id="10">
    <w:p w14:paraId="5CB2D097" w14:textId="77777777" w:rsidR="006E2FA2" w:rsidRDefault="006E2FA2">
      <w:pPr>
        <w:pStyle w:val="footnotedescription"/>
        <w:spacing w:line="327" w:lineRule="auto"/>
        <w:ind w:firstLine="231"/>
      </w:pPr>
      <w:r>
        <w:rPr>
          <w:rStyle w:val="footnotemark"/>
        </w:rPr>
        <w:footnoteRef/>
      </w:r>
      <w:r>
        <w:t xml:space="preserve"> “A computer movie simulating urban growth in the Detroit region”, Waldo Tobler, 1970 Economic Geography, 46(2): 234-240.</w:t>
      </w:r>
    </w:p>
  </w:footnote>
  <w:footnote w:id="11">
    <w:p w14:paraId="52F913AF" w14:textId="77777777" w:rsidR="006E2FA2" w:rsidRDefault="006E2FA2">
      <w:pPr>
        <w:pStyle w:val="footnotedescription"/>
        <w:spacing w:line="345" w:lineRule="auto"/>
        <w:ind w:firstLine="231"/>
      </w:pPr>
      <w:r>
        <w:rPr>
          <w:rStyle w:val="footnotemark"/>
        </w:rPr>
        <w:footnoteRef/>
      </w:r>
      <w:r>
        <w:t xml:space="preserve"> </w:t>
      </w:r>
      <w:r>
        <w:rPr>
          <w:i/>
        </w:rPr>
        <w:t>History of maps and cartography</w:t>
      </w:r>
      <w:r>
        <w:t xml:space="preserve">, James S. Aber, URL: </w:t>
      </w:r>
      <w:hyperlink r:id="rId15">
        <w:r>
          <w:t xml:space="preserve">http://academic.emporia.edu/aberjame/map/ </w:t>
        </w:r>
      </w:hyperlink>
      <w:hyperlink r:id="rId16">
        <w:r>
          <w:t>h_map/h_map.htm</w:t>
        </w:r>
      </w:hyperlink>
      <w:hyperlink r:id="rId17">
        <w:r>
          <w:t>,</w:t>
        </w:r>
      </w:hyperlink>
      <w:r>
        <w:t xml:space="preserve"> last access: 24.10.2015</w:t>
      </w:r>
    </w:p>
  </w:footnote>
  <w:footnote w:id="12">
    <w:p w14:paraId="387510D1" w14:textId="77777777" w:rsidR="006E2FA2" w:rsidRDefault="006E2FA2">
      <w:pPr>
        <w:pStyle w:val="footnotedescription"/>
        <w:spacing w:line="259" w:lineRule="auto"/>
        <w:ind w:left="233"/>
        <w:jc w:val="left"/>
      </w:pPr>
      <w:r>
        <w:rPr>
          <w:rStyle w:val="footnotemark"/>
        </w:rPr>
        <w:footnoteRef/>
      </w:r>
      <w:r>
        <w:t xml:space="preserve"> A theory still valid in some southern parts of the United States of America</w:t>
      </w:r>
    </w:p>
  </w:footnote>
  <w:footnote w:id="13">
    <w:p w14:paraId="7E12FF82" w14:textId="77777777" w:rsidR="006E2FA2" w:rsidRDefault="006E2FA2">
      <w:pPr>
        <w:pStyle w:val="footnotedescription"/>
        <w:spacing w:after="45" w:line="259" w:lineRule="auto"/>
        <w:ind w:left="233"/>
        <w:jc w:val="left"/>
      </w:pPr>
      <w:r>
        <w:rPr>
          <w:rStyle w:val="footnotemark"/>
        </w:rPr>
        <w:footnoteRef/>
      </w:r>
      <w:r>
        <w:t xml:space="preserve"> </w:t>
      </w:r>
      <w:r>
        <w:rPr>
          <w:i/>
        </w:rPr>
        <w:t>GeoJSON</w:t>
      </w:r>
      <w:r>
        <w:t xml:space="preserve">, IETF GeoJSON Working Group, URL: </w:t>
      </w:r>
      <w:hyperlink r:id="rId18">
        <w:r>
          <w:t>http://geojson.org/</w:t>
        </w:r>
      </w:hyperlink>
      <w:hyperlink r:id="rId19">
        <w:r>
          <w:t>,</w:t>
        </w:r>
      </w:hyperlink>
      <w:r>
        <w:t xml:space="preserve"> last access: 30.10.2015</w:t>
      </w:r>
    </w:p>
  </w:footnote>
  <w:footnote w:id="14">
    <w:p w14:paraId="39E11969" w14:textId="77777777" w:rsidR="006E2FA2" w:rsidRDefault="006E2FA2">
      <w:pPr>
        <w:pStyle w:val="footnotedescription"/>
        <w:spacing w:line="346" w:lineRule="auto"/>
        <w:ind w:firstLine="168"/>
      </w:pPr>
      <w:r>
        <w:rPr>
          <w:rStyle w:val="footnotemark"/>
        </w:rPr>
        <w:footnoteRef/>
      </w:r>
      <w:r>
        <w:t xml:space="preserve"> </w:t>
      </w:r>
      <w:r>
        <w:rPr>
          <w:i/>
        </w:rPr>
        <w:t>ESRI Shapefile Technical Description</w:t>
      </w:r>
      <w:r>
        <w:t xml:space="preserve">, ESRI White Paper, July 1998, URL: </w:t>
      </w:r>
      <w:hyperlink r:id="rId20">
        <w:r>
          <w:t xml:space="preserve">http://www.esri.com/library/ </w:t>
        </w:r>
      </w:hyperlink>
      <w:hyperlink r:id="rId21">
        <w:r>
          <w:t>whitepapers/pdfs/shapefile.pdf</w:t>
        </w:r>
      </w:hyperlink>
      <w:hyperlink r:id="rId22">
        <w:r>
          <w:t>,</w:t>
        </w:r>
      </w:hyperlink>
      <w:r>
        <w:t xml:space="preserve"> last access: 30.10.2015</w:t>
      </w:r>
    </w:p>
  </w:footnote>
  <w:footnote w:id="15">
    <w:p w14:paraId="0B989C4D" w14:textId="77777777" w:rsidR="006E2FA2" w:rsidRDefault="006E2FA2">
      <w:pPr>
        <w:pStyle w:val="footnotedescription"/>
        <w:spacing w:line="346" w:lineRule="auto"/>
        <w:ind w:firstLine="168"/>
        <w:jc w:val="left"/>
      </w:pPr>
      <w:r>
        <w:rPr>
          <w:rStyle w:val="footnotemark"/>
        </w:rPr>
        <w:footnoteRef/>
      </w:r>
      <w:r>
        <w:t xml:space="preserve"> </w:t>
      </w:r>
      <w:r>
        <w:rPr>
          <w:i/>
        </w:rPr>
        <w:t>Great Britain Historical Geographical Information System (GBHGIS)</w:t>
      </w:r>
      <w:r>
        <w:t xml:space="preserve">, Ian Gregory &amp; Humphrey R. Southall, University of Portsmouth, since 1994, URL: </w:t>
      </w:r>
      <w:hyperlink r:id="rId23">
        <w:r>
          <w:t>http://www.port.ac.uk/research/gbhgis/</w:t>
        </w:r>
      </w:hyperlink>
      <w:hyperlink r:id="rId24">
        <w:r>
          <w:t>,</w:t>
        </w:r>
      </w:hyperlink>
      <w:r>
        <w:t xml:space="preserve"> last access: 02.11.2015</w:t>
      </w:r>
    </w:p>
  </w:footnote>
  <w:footnote w:id="16">
    <w:p w14:paraId="78B0F090" w14:textId="77777777" w:rsidR="006E2FA2" w:rsidRDefault="006E2FA2">
      <w:pPr>
        <w:pStyle w:val="footnotedescription"/>
        <w:spacing w:line="342" w:lineRule="auto"/>
        <w:ind w:firstLine="168"/>
      </w:pPr>
      <w:r>
        <w:rPr>
          <w:rStyle w:val="footnotemark"/>
        </w:rPr>
        <w:footnoteRef/>
      </w:r>
      <w:r>
        <w:t xml:space="preserve"> </w:t>
      </w:r>
      <w:r>
        <w:rPr>
          <w:i/>
        </w:rPr>
        <w:t>British Ordnance Survey</w:t>
      </w:r>
      <w:r>
        <w:t xml:space="preserve">, URL: </w:t>
      </w:r>
      <w:hyperlink r:id="rId25">
        <w:r>
          <w:t xml:space="preserve">https://www.ordnancesurvey.co.uk/education-research/ </w:t>
        </w:r>
      </w:hyperlink>
      <w:hyperlink r:id="rId26">
        <w:r>
          <w:t>research/automatic-change-detection.html</w:t>
        </w:r>
      </w:hyperlink>
      <w:hyperlink r:id="rId27">
        <w:r>
          <w:t>,</w:t>
        </w:r>
      </w:hyperlink>
      <w:r>
        <w:t xml:space="preserve"> last access: 02.11.2015</w:t>
      </w:r>
    </w:p>
  </w:footnote>
  <w:footnote w:id="17">
    <w:p w14:paraId="3709C62A" w14:textId="77777777" w:rsidR="006E2FA2" w:rsidRDefault="006E2FA2">
      <w:pPr>
        <w:pStyle w:val="footnotedescription"/>
        <w:spacing w:after="45" w:line="259" w:lineRule="auto"/>
        <w:ind w:left="0" w:right="166"/>
        <w:jc w:val="right"/>
      </w:pPr>
      <w:r>
        <w:rPr>
          <w:rStyle w:val="footnotemark"/>
        </w:rPr>
        <w:footnoteRef/>
      </w:r>
      <w:r>
        <w:t xml:space="preserve"> </w:t>
      </w:r>
      <w:r>
        <w:rPr>
          <w:i/>
        </w:rPr>
        <w:t>Welcome to NHGIS</w:t>
      </w:r>
      <w:r>
        <w:t>, Minnesota Population Center, University of Minnesota, since 2007, URL: , last access:</w:t>
      </w:r>
    </w:p>
  </w:footnote>
  <w:footnote w:id="18">
    <w:p w14:paraId="0D040ADC" w14:textId="77777777" w:rsidR="006E2FA2" w:rsidRDefault="006E2FA2">
      <w:pPr>
        <w:pStyle w:val="footnotedescription"/>
        <w:spacing w:after="30" w:line="259" w:lineRule="auto"/>
        <w:jc w:val="left"/>
      </w:pPr>
      <w:r>
        <w:rPr>
          <w:rStyle w:val="footnotemark"/>
        </w:rPr>
        <w:footnoteRef/>
      </w:r>
      <w:r>
        <w:t xml:space="preserve"> .11.2015</w:t>
      </w:r>
    </w:p>
  </w:footnote>
  <w:footnote w:id="19">
    <w:p w14:paraId="6F2145FA" w14:textId="77777777" w:rsidR="006E2FA2" w:rsidRDefault="006E2FA2">
      <w:pPr>
        <w:pStyle w:val="footnotedescription"/>
        <w:spacing w:line="259" w:lineRule="auto"/>
        <w:ind w:left="170"/>
        <w:jc w:val="left"/>
      </w:pPr>
      <w:r>
        <w:rPr>
          <w:rStyle w:val="footnotemark"/>
        </w:rPr>
        <w:footnoteRef/>
      </w:r>
      <w:r>
        <w:t xml:space="preserve"> </w:t>
      </w:r>
      <w:r>
        <w:rPr>
          <w:i/>
        </w:rPr>
        <w:t>Natural Earth</w:t>
      </w:r>
      <w:r>
        <w:t xml:space="preserve">, URL: </w:t>
      </w:r>
      <w:hyperlink r:id="rId28">
        <w:r>
          <w:t>http://www.naturalearthdata.com/downloads/</w:t>
        </w:r>
      </w:hyperlink>
      <w:hyperlink r:id="rId29">
        <w:r>
          <w:t>,</w:t>
        </w:r>
      </w:hyperlink>
      <w:r>
        <w:t xml:space="preserve"> last access: 30.10.2015</w:t>
      </w:r>
    </w:p>
  </w:footnote>
  <w:footnote w:id="20">
    <w:p w14:paraId="6A868087" w14:textId="77777777" w:rsidR="006E2FA2" w:rsidRDefault="006E2FA2">
      <w:pPr>
        <w:pStyle w:val="footnotedescription"/>
        <w:spacing w:after="74" w:line="259" w:lineRule="auto"/>
        <w:ind w:left="170"/>
        <w:jc w:val="left"/>
      </w:pPr>
      <w:r>
        <w:rPr>
          <w:rStyle w:val="footnotemark"/>
        </w:rPr>
        <w:footnoteRef/>
      </w:r>
      <w:r>
        <w:t xml:space="preserve"> </w:t>
      </w:r>
      <w:r>
        <w:rPr>
          <w:i/>
        </w:rPr>
        <w:t>Category:Treaties</w:t>
      </w:r>
      <w:r>
        <w:t>, Wikipedia, the free encyclopedia,</w:t>
      </w:r>
    </w:p>
    <w:p w14:paraId="44FDACDC" w14:textId="77777777" w:rsidR="006E2FA2" w:rsidRDefault="006E2FA2">
      <w:pPr>
        <w:pStyle w:val="footnotedescription"/>
        <w:spacing w:after="36" w:line="259" w:lineRule="auto"/>
        <w:jc w:val="left"/>
      </w:pPr>
      <w:r>
        <w:t xml:space="preserve">URL: </w:t>
      </w:r>
      <w:hyperlink r:id="rId30">
        <w:r>
          <w:t>https://en.wikipedia.org/wiki/Category:Treaties</w:t>
        </w:r>
      </w:hyperlink>
      <w:hyperlink r:id="rId31">
        <w:r>
          <w:t>,</w:t>
        </w:r>
      </w:hyperlink>
      <w:r>
        <w:t xml:space="preserve"> last access: 13.05.2016</w:t>
      </w:r>
    </w:p>
  </w:footnote>
  <w:footnote w:id="21">
    <w:p w14:paraId="52DD4A63" w14:textId="77777777" w:rsidR="006E2FA2" w:rsidRDefault="006E2FA2">
      <w:pPr>
        <w:pStyle w:val="footnotedescription"/>
        <w:spacing w:after="71" w:line="259" w:lineRule="auto"/>
        <w:ind w:left="0" w:right="166"/>
        <w:jc w:val="right"/>
      </w:pPr>
      <w:r>
        <w:rPr>
          <w:rStyle w:val="footnotemark"/>
        </w:rPr>
        <w:footnoteRef/>
      </w:r>
      <w:r>
        <w:t xml:space="preserve"> </w:t>
      </w:r>
      <w:r>
        <w:rPr>
          <w:i/>
        </w:rPr>
        <w:t>List of former sovereign states</w:t>
      </w:r>
      <w:r>
        <w:t xml:space="preserve">, Wikipedia, the free encyclopedia, URL: </w:t>
      </w:r>
      <w:hyperlink r:id="rId32">
        <w:r>
          <w:t>https://en.wikipedia.org/wiki/</w:t>
        </w:r>
      </w:hyperlink>
    </w:p>
    <w:p w14:paraId="0E7BA956" w14:textId="77777777" w:rsidR="006E2FA2" w:rsidRDefault="006E2FA2">
      <w:pPr>
        <w:pStyle w:val="footnotedescription"/>
        <w:spacing w:after="42" w:line="259" w:lineRule="auto"/>
        <w:jc w:val="left"/>
      </w:pPr>
      <w:hyperlink r:id="rId33">
        <w:r>
          <w:t>List_of_former_sovereign_states</w:t>
        </w:r>
      </w:hyperlink>
      <w:hyperlink r:id="rId34">
        <w:r>
          <w:t>,</w:t>
        </w:r>
      </w:hyperlink>
      <w:r>
        <w:t xml:space="preserve"> last access: 13.05.2016</w:t>
      </w:r>
    </w:p>
  </w:footnote>
  <w:footnote w:id="22">
    <w:p w14:paraId="391BF4E6" w14:textId="77777777" w:rsidR="006E2FA2" w:rsidRDefault="006E2FA2">
      <w:pPr>
        <w:pStyle w:val="footnotedescription"/>
        <w:spacing w:after="31" w:line="259" w:lineRule="auto"/>
        <w:ind w:left="170"/>
        <w:jc w:val="left"/>
      </w:pPr>
      <w:r>
        <w:rPr>
          <w:rStyle w:val="footnotemark"/>
        </w:rPr>
        <w:footnoteRef/>
      </w:r>
      <w:r>
        <w:t xml:space="preserve"> </w:t>
      </w:r>
      <w:r>
        <w:rPr>
          <w:i/>
        </w:rPr>
        <w:t>Old Maps Online</w:t>
      </w:r>
      <w:r>
        <w:t xml:space="preserve">, URL: </w:t>
      </w:r>
      <w:hyperlink r:id="rId35">
        <w:r>
          <w:t>http://www.oldmapsonline.org/</w:t>
        </w:r>
      </w:hyperlink>
      <w:hyperlink r:id="rId36">
        <w:r>
          <w:t>,</w:t>
        </w:r>
      </w:hyperlink>
      <w:r>
        <w:t xml:space="preserve"> last access: 13.05.2016</w:t>
      </w:r>
    </w:p>
  </w:footnote>
  <w:footnote w:id="23">
    <w:p w14:paraId="008EFF4A" w14:textId="77777777" w:rsidR="006E2FA2" w:rsidRDefault="006E2FA2">
      <w:pPr>
        <w:pStyle w:val="footnotedescription"/>
        <w:spacing w:line="316" w:lineRule="auto"/>
        <w:ind w:firstLine="168"/>
      </w:pPr>
      <w:r>
        <w:rPr>
          <w:rStyle w:val="footnotemark"/>
        </w:rPr>
        <w:footnoteRef/>
      </w:r>
      <w:r>
        <w:t xml:space="preserve"> </w:t>
      </w:r>
      <w:r>
        <w:rPr>
          <w:i/>
        </w:rPr>
        <w:t>HiBo - semi-automatic extraction of borders from historical maps</w:t>
      </w:r>
      <w:r>
        <w:t>, Project of: B. Weber, N. K. Dankwa, K. Singh and T. Kashyappan, supervised by: Prof. Volker Rodehorst and Marcus Kossatz, Bauhaus-Universit¨at Weimar, Oct</w:t>
      </w:r>
    </w:p>
  </w:footnote>
  <w:footnote w:id="24">
    <w:p w14:paraId="08E4644C" w14:textId="77777777" w:rsidR="006E2FA2" w:rsidRDefault="006E2FA2">
      <w:pPr>
        <w:pStyle w:val="footnotedescription"/>
        <w:spacing w:line="259" w:lineRule="auto"/>
        <w:jc w:val="left"/>
      </w:pPr>
      <w:r>
        <w:rPr>
          <w:rStyle w:val="footnotemark"/>
        </w:rPr>
        <w:footnoteRef/>
      </w:r>
      <w:r>
        <w:t xml:space="preserve"> - Feb 2015, URL: </w:t>
      </w:r>
      <w:hyperlink r:id="rId37">
        <w:r>
          <w:t>https://bitbucket.org/bastian_weber/hibo</w:t>
        </w:r>
      </w:hyperlink>
      <w:hyperlink r:id="rId38">
        <w:r>
          <w:t>,</w:t>
        </w:r>
      </w:hyperlink>
      <w:r>
        <w:t xml:space="preserve"> last access: 29.10.2015</w:t>
      </w:r>
    </w:p>
  </w:footnote>
  <w:footnote w:id="25">
    <w:p w14:paraId="3CE863BE" w14:textId="77777777" w:rsidR="006E2FA2" w:rsidRDefault="006E2FA2">
      <w:pPr>
        <w:pStyle w:val="footnotedescription"/>
        <w:spacing w:after="51" w:line="259" w:lineRule="auto"/>
        <w:ind w:left="170"/>
        <w:jc w:val="left"/>
      </w:pPr>
      <w:r>
        <w:rPr>
          <w:rStyle w:val="footnotemark"/>
        </w:rPr>
        <w:footnoteRef/>
      </w:r>
      <w:r>
        <w:t xml:space="preserve"> </w:t>
      </w:r>
      <w:r>
        <w:rPr>
          <w:i/>
        </w:rPr>
        <w:t>MySQL :: About MySQL</w:t>
      </w:r>
      <w:r>
        <w:t xml:space="preserve">, URL: </w:t>
      </w:r>
      <w:hyperlink r:id="rId39">
        <w:r>
          <w:t>https://www.mysql.com/about/</w:t>
        </w:r>
      </w:hyperlink>
      <w:hyperlink r:id="rId40">
        <w:r>
          <w:t>,</w:t>
        </w:r>
      </w:hyperlink>
      <w:r>
        <w:t xml:space="preserve"> last access: 31.10.2015</w:t>
      </w:r>
    </w:p>
  </w:footnote>
  <w:footnote w:id="26">
    <w:p w14:paraId="3A4754D7" w14:textId="77777777" w:rsidR="006E2FA2" w:rsidRDefault="006E2FA2">
      <w:pPr>
        <w:pStyle w:val="footnotedescription"/>
        <w:spacing w:line="308" w:lineRule="auto"/>
        <w:ind w:firstLine="168"/>
      </w:pPr>
      <w:r>
        <w:rPr>
          <w:rStyle w:val="footnotemark"/>
        </w:rPr>
        <w:footnoteRef/>
      </w:r>
      <w:r>
        <w:t xml:space="preserve"> </w:t>
      </w:r>
      <w:r>
        <w:rPr>
          <w:i/>
        </w:rPr>
        <w:t>PostgreSQL:</w:t>
      </w:r>
      <w:r>
        <w:t xml:space="preserve">, The world’s most advanced open source database, URL: </w:t>
      </w:r>
      <w:hyperlink r:id="rId41">
        <w:r>
          <w:t>http://www.postgresql.org/</w:t>
        </w:r>
      </w:hyperlink>
      <w:hyperlink r:id="rId42">
        <w:r>
          <w:t>,</w:t>
        </w:r>
      </w:hyperlink>
      <w:r>
        <w:t xml:space="preserve"> last access: 31.10.2015</w:t>
      </w:r>
    </w:p>
  </w:footnote>
  <w:footnote w:id="27">
    <w:p w14:paraId="5D8E91F9" w14:textId="77777777" w:rsidR="006E2FA2" w:rsidRDefault="006E2FA2">
      <w:pPr>
        <w:pStyle w:val="footnotedescription"/>
        <w:spacing w:line="308" w:lineRule="auto"/>
        <w:ind w:left="0" w:firstLine="231"/>
      </w:pPr>
      <w:r>
        <w:rPr>
          <w:rStyle w:val="footnotemark"/>
        </w:rPr>
        <w:footnoteRef/>
      </w:r>
      <w:r>
        <w:t xml:space="preserve"> </w:t>
      </w:r>
      <w:r>
        <w:rPr>
          <w:i/>
        </w:rPr>
        <w:t>Django</w:t>
      </w:r>
      <w:r>
        <w:t xml:space="preserve">, The Web framework for perfectionists with deadlines, URL: </w:t>
      </w:r>
      <w:hyperlink r:id="rId43">
        <w:r>
          <w:t>https://www.djangoproject.com/</w:t>
        </w:r>
      </w:hyperlink>
      <w:hyperlink r:id="rId44">
        <w:r>
          <w:t>,</w:t>
        </w:r>
      </w:hyperlink>
      <w:r>
        <w:t xml:space="preserve"> last access: 27.05.2016</w:t>
      </w:r>
    </w:p>
  </w:footnote>
  <w:footnote w:id="28">
    <w:p w14:paraId="4182DD71" w14:textId="77777777" w:rsidR="006E2FA2" w:rsidRDefault="006E2FA2">
      <w:pPr>
        <w:pStyle w:val="footnotedescription"/>
        <w:spacing w:line="307" w:lineRule="auto"/>
        <w:ind w:left="0" w:firstLine="231"/>
      </w:pPr>
      <w:r>
        <w:rPr>
          <w:rStyle w:val="footnotemark"/>
        </w:rPr>
        <w:footnoteRef/>
      </w:r>
      <w:r>
        <w:t xml:space="preserve"> </w:t>
      </w:r>
      <w:r>
        <w:rPr>
          <w:i/>
        </w:rPr>
        <w:t>PostgreSQL:</w:t>
      </w:r>
      <w:r>
        <w:t xml:space="preserve">, The world’s most advanced open source database, URL: </w:t>
      </w:r>
      <w:hyperlink r:id="rId45">
        <w:r>
          <w:t>http://www.postgresql.org/</w:t>
        </w:r>
      </w:hyperlink>
      <w:hyperlink r:id="rId46">
        <w:r>
          <w:t>,</w:t>
        </w:r>
      </w:hyperlink>
      <w:r>
        <w:t xml:space="preserve"> last access: 31.10.2015</w:t>
      </w:r>
    </w:p>
  </w:footnote>
  <w:footnote w:id="29">
    <w:p w14:paraId="547605AD" w14:textId="77777777" w:rsidR="006E2FA2" w:rsidRDefault="006E2FA2">
      <w:pPr>
        <w:pStyle w:val="footnotedescription"/>
        <w:spacing w:line="259" w:lineRule="auto"/>
        <w:ind w:left="0" w:right="314"/>
        <w:jc w:val="right"/>
      </w:pPr>
      <w:r>
        <w:rPr>
          <w:rStyle w:val="footnotemark"/>
        </w:rPr>
        <w:footnoteRef/>
      </w:r>
      <w:r>
        <w:t xml:space="preserve"> </w:t>
      </w:r>
      <w:r>
        <w:rPr>
          <w:i/>
        </w:rPr>
        <w:t>PostGIS</w:t>
      </w:r>
      <w:r>
        <w:t xml:space="preserve">, Spatial and Geographic Objects for PostgreSQL, URL: </w:t>
      </w:r>
      <w:hyperlink r:id="rId47">
        <w:r>
          <w:t>http://postgis.net/</w:t>
        </w:r>
      </w:hyperlink>
      <w:hyperlink r:id="rId48">
        <w:r>
          <w:t>,</w:t>
        </w:r>
      </w:hyperlink>
      <w:r>
        <w:t xml:space="preserve"> last access: 27.05.2016</w:t>
      </w:r>
    </w:p>
  </w:footnote>
  <w:footnote w:id="30">
    <w:p w14:paraId="4EC49E94" w14:textId="77777777" w:rsidR="006E2FA2" w:rsidRDefault="006E2FA2">
      <w:pPr>
        <w:pStyle w:val="footnotedescription"/>
        <w:spacing w:line="334" w:lineRule="auto"/>
        <w:ind w:left="0" w:firstLine="231"/>
      </w:pPr>
      <w:r>
        <w:rPr>
          <w:rStyle w:val="footnotemark"/>
        </w:rPr>
        <w:footnoteRef/>
      </w:r>
      <w:r>
        <w:t xml:space="preserve"> </w:t>
      </w:r>
      <w:r>
        <w:rPr>
          <w:i/>
        </w:rPr>
        <w:t>List of former sovereign states</w:t>
      </w:r>
      <w:r>
        <w:t xml:space="preserve">, </w:t>
      </w:r>
      <w:hyperlink r:id="rId49">
        <w:r>
          <w:t xml:space="preserve">https://en.wikipedia.org/wiki/List_of_former_sovereign_ </w:t>
        </w:r>
      </w:hyperlink>
      <w:hyperlink r:id="rId50">
        <w:r>
          <w:t>states</w:t>
        </w:r>
      </w:hyperlink>
      <w:hyperlink r:id="rId51">
        <w:r>
          <w:t>,</w:t>
        </w:r>
      </w:hyperlink>
      <w:r>
        <w:t xml:space="preserve"> last access: 02.06.2016</w:t>
      </w:r>
    </w:p>
  </w:footnote>
  <w:footnote w:id="31">
    <w:p w14:paraId="680480B6" w14:textId="77777777" w:rsidR="006E2FA2" w:rsidRDefault="006E2FA2">
      <w:pPr>
        <w:pStyle w:val="footnotedescription"/>
        <w:spacing w:line="335" w:lineRule="auto"/>
        <w:ind w:left="0" w:firstLine="231"/>
      </w:pPr>
      <w:r>
        <w:rPr>
          <w:rStyle w:val="footnotemark"/>
        </w:rPr>
        <w:footnoteRef/>
      </w:r>
      <w:r>
        <w:t xml:space="preserve"> </w:t>
      </w:r>
      <w:r>
        <w:rPr>
          <w:i/>
        </w:rPr>
        <w:t>List of national border changes from 1815 to 1914</w:t>
      </w:r>
      <w:r>
        <w:t xml:space="preserve">, </w:t>
      </w:r>
      <w:hyperlink r:id="rId52">
        <w:r>
          <w:t xml:space="preserve">https://en.wikipedia.org/wiki/List_of_ </w:t>
        </w:r>
      </w:hyperlink>
      <w:hyperlink r:id="rId53">
        <w:r>
          <w:t>national_border_changes_from_1815_to_1914</w:t>
        </w:r>
      </w:hyperlink>
      <w:hyperlink r:id="rId54">
        <w:r>
          <w:t>,</w:t>
        </w:r>
      </w:hyperlink>
      <w:r>
        <w:t xml:space="preserve"> last access: 02.06.2016</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312EB"/>
    <w:multiLevelType w:val="hybridMultilevel"/>
    <w:tmpl w:val="EB34CA90"/>
    <w:lvl w:ilvl="0" w:tplc="6FFC7888">
      <w:start w:val="1"/>
      <w:numFmt w:val="bullet"/>
      <w:lvlText w:val="•"/>
      <w:lvlJc w:val="left"/>
      <w:pPr>
        <w:ind w:left="498"/>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55446C12">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62E8BC08">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04A8FF02">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949002C4">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8ECCB936">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E4AAD53C">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065C3E50">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E796EA92">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3B15DF"/>
    <w:multiLevelType w:val="hybridMultilevel"/>
    <w:tmpl w:val="6D3882A0"/>
    <w:lvl w:ilvl="0" w:tplc="D0A6F0E8">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B3CA08C">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4401DE">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41CCD60">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90587A">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C66BE1C">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44AB6A6">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02A7F56">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6CCA85C">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3A5C3E"/>
    <w:multiLevelType w:val="hybridMultilevel"/>
    <w:tmpl w:val="25128C4A"/>
    <w:lvl w:ilvl="0" w:tplc="9F9C986C">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E6BEFE">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89EBCE2">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C8C9458">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29889F4">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EE2E3EA">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4B46F96">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17C2D26">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641A22">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9AB6C3F"/>
    <w:multiLevelType w:val="hybridMultilevel"/>
    <w:tmpl w:val="08946270"/>
    <w:lvl w:ilvl="0" w:tplc="D09CA9B2">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859A0D86">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4990B1E2">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E2462E86">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44DAC352">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B5449CE6">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A2F07080">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6D9696DA">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C21E8700">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C9E0BE8"/>
    <w:multiLevelType w:val="hybridMultilevel"/>
    <w:tmpl w:val="E7FC5A84"/>
    <w:lvl w:ilvl="0" w:tplc="D1FC3404">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37A5F26">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AAF0DE">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B4C313E">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A5423E8">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58042C6">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40E9BA4">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9F0CC2E">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D80CDA">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CF47571"/>
    <w:multiLevelType w:val="hybridMultilevel"/>
    <w:tmpl w:val="6CE4D51C"/>
    <w:lvl w:ilvl="0" w:tplc="427AD89E">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6DE3AD4">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6407C18">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D7EA508">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9D64AB8">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86EBDE6">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6C220D8">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AD00A92">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17EA456">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F7B7338"/>
    <w:multiLevelType w:val="hybridMultilevel"/>
    <w:tmpl w:val="051C6B28"/>
    <w:lvl w:ilvl="0" w:tplc="78444178">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E45A0034">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47C6077A">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0E146590">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CE4A650C">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14C40228">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22326286">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3CE0B558">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A1106E8E">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0812DDC"/>
    <w:multiLevelType w:val="hybridMultilevel"/>
    <w:tmpl w:val="2F8EB9E0"/>
    <w:lvl w:ilvl="0" w:tplc="3F96CF7E">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820648E">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5441F9E">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702FD54">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98C73FC">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056B8B4">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4C468E6">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292E304">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AB8EDD8">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51E1627"/>
    <w:multiLevelType w:val="hybridMultilevel"/>
    <w:tmpl w:val="12BC1C1A"/>
    <w:lvl w:ilvl="0" w:tplc="5F747348">
      <w:start w:val="1"/>
      <w:numFmt w:val="bullet"/>
      <w:lvlText w:val="–"/>
      <w:lvlJc w:val="left"/>
      <w:pPr>
        <w:ind w:left="1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DD80ED8">
      <w:start w:val="1"/>
      <w:numFmt w:val="bullet"/>
      <w:lvlText w:val="o"/>
      <w:lvlJc w:val="left"/>
      <w:pPr>
        <w:ind w:left="20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930E1AE">
      <w:start w:val="1"/>
      <w:numFmt w:val="bullet"/>
      <w:lvlText w:val="▪"/>
      <w:lvlJc w:val="left"/>
      <w:pPr>
        <w:ind w:left="27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A46326A">
      <w:start w:val="1"/>
      <w:numFmt w:val="bullet"/>
      <w:lvlText w:val="•"/>
      <w:lvlJc w:val="left"/>
      <w:pPr>
        <w:ind w:left="34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7F464B6">
      <w:start w:val="1"/>
      <w:numFmt w:val="bullet"/>
      <w:lvlText w:val="o"/>
      <w:lvlJc w:val="left"/>
      <w:pPr>
        <w:ind w:left="42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A8496">
      <w:start w:val="1"/>
      <w:numFmt w:val="bullet"/>
      <w:lvlText w:val="▪"/>
      <w:lvlJc w:val="left"/>
      <w:pPr>
        <w:ind w:left="49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9C8A584">
      <w:start w:val="1"/>
      <w:numFmt w:val="bullet"/>
      <w:lvlText w:val="•"/>
      <w:lvlJc w:val="left"/>
      <w:pPr>
        <w:ind w:left="56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AAC8434">
      <w:start w:val="1"/>
      <w:numFmt w:val="bullet"/>
      <w:lvlText w:val="o"/>
      <w:lvlJc w:val="left"/>
      <w:pPr>
        <w:ind w:left="6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97ECC42">
      <w:start w:val="1"/>
      <w:numFmt w:val="bullet"/>
      <w:lvlText w:val="▪"/>
      <w:lvlJc w:val="left"/>
      <w:pPr>
        <w:ind w:left="7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61F3651"/>
    <w:multiLevelType w:val="hybridMultilevel"/>
    <w:tmpl w:val="0464E960"/>
    <w:lvl w:ilvl="0" w:tplc="CF6E2B06">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2247012">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9EE0DBC">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7CE42E">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AF016D2">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A69216">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1DA55AA">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674EDEC">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2B02A9C">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DC06AAE"/>
    <w:multiLevelType w:val="hybridMultilevel"/>
    <w:tmpl w:val="DBBAEE76"/>
    <w:lvl w:ilvl="0" w:tplc="B1CA0C52">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D301CC6">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DE4D2DC">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03C20E4">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55093C8">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3F48B9C">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BDE6794">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EB664DE">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5325060">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2035180"/>
    <w:multiLevelType w:val="hybridMultilevel"/>
    <w:tmpl w:val="C480EDC2"/>
    <w:lvl w:ilvl="0" w:tplc="E6DE8698">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DDED0F4">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0084A76">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332D618">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6ACFCA8">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F3E1E50">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A9EA034">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C4A8D2A">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09A07FA">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30F77C3"/>
    <w:multiLevelType w:val="hybridMultilevel"/>
    <w:tmpl w:val="9D2E6128"/>
    <w:lvl w:ilvl="0" w:tplc="9C0AB976">
      <w:start w:val="1"/>
      <w:numFmt w:val="decimal"/>
      <w:lvlText w:val="%1."/>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1C6FF84">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6429162">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94E72D6">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C38FDF4">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3129CA8">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1D002AA">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3A18B4">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3CA3082">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4456EE0"/>
    <w:multiLevelType w:val="hybridMultilevel"/>
    <w:tmpl w:val="C3786AFA"/>
    <w:lvl w:ilvl="0" w:tplc="8AAEBA24">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55ECA38">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AFE2BDE">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32B8A8">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C8016BE">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922268">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BDAC2C8">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F087894">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C14FADA">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6602E44"/>
    <w:multiLevelType w:val="hybridMultilevel"/>
    <w:tmpl w:val="627E0C40"/>
    <w:lvl w:ilvl="0" w:tplc="670233CA">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8E71C2">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3A8274">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FF08C5C">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1B22DDA">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7A81C52">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04A6FBE">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06E054">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90475A">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8EE4160"/>
    <w:multiLevelType w:val="hybridMultilevel"/>
    <w:tmpl w:val="971A4806"/>
    <w:lvl w:ilvl="0" w:tplc="A1827056">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2576AAD2">
      <w:start w:val="1"/>
      <w:numFmt w:val="bullet"/>
      <w:lvlText w:val="–"/>
      <w:lvlJc w:val="left"/>
      <w:pPr>
        <w:ind w:left="93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C88A2E8">
      <w:start w:val="1"/>
      <w:numFmt w:val="bullet"/>
      <w:lvlText w:val="▪"/>
      <w:lvlJc w:val="left"/>
      <w:pPr>
        <w:ind w:left="18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51E640F4">
      <w:start w:val="1"/>
      <w:numFmt w:val="bullet"/>
      <w:lvlText w:val="•"/>
      <w:lvlJc w:val="left"/>
      <w:pPr>
        <w:ind w:left="25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63E5DFA">
      <w:start w:val="1"/>
      <w:numFmt w:val="bullet"/>
      <w:lvlText w:val="o"/>
      <w:lvlJc w:val="left"/>
      <w:pPr>
        <w:ind w:left="324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D9FA00FA">
      <w:start w:val="1"/>
      <w:numFmt w:val="bullet"/>
      <w:lvlText w:val="▪"/>
      <w:lvlJc w:val="left"/>
      <w:pPr>
        <w:ind w:left="396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F476108C">
      <w:start w:val="1"/>
      <w:numFmt w:val="bullet"/>
      <w:lvlText w:val="•"/>
      <w:lvlJc w:val="left"/>
      <w:pPr>
        <w:ind w:left="468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0A76B88E">
      <w:start w:val="1"/>
      <w:numFmt w:val="bullet"/>
      <w:lvlText w:val="o"/>
      <w:lvlJc w:val="left"/>
      <w:pPr>
        <w:ind w:left="54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D71AA494">
      <w:start w:val="1"/>
      <w:numFmt w:val="bullet"/>
      <w:lvlText w:val="▪"/>
      <w:lvlJc w:val="left"/>
      <w:pPr>
        <w:ind w:left="61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D965C42"/>
    <w:multiLevelType w:val="hybridMultilevel"/>
    <w:tmpl w:val="15B64FD0"/>
    <w:lvl w:ilvl="0" w:tplc="2CD2C8FA">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CEEA83A">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4B4D52E">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110A332">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E6CE136">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48F050">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1B634D2">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83AA4DA">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1DE09EE">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E0742B4"/>
    <w:multiLevelType w:val="hybridMultilevel"/>
    <w:tmpl w:val="80CC7ECA"/>
    <w:lvl w:ilvl="0" w:tplc="AB6CC1D0">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D4682F6">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CE6CCB2">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E7C794C">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DFA0F2C">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51C1A12">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34235B0">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1D6A6CA">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981E34">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1360083"/>
    <w:multiLevelType w:val="hybridMultilevel"/>
    <w:tmpl w:val="89E46A7E"/>
    <w:lvl w:ilvl="0" w:tplc="D1D44CEC">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577A45CE">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45B6BE98">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59F0E218">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5032136C">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5CA21F8C">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B3E6FB2C">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51EC3074">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21D425D2">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39144CF"/>
    <w:multiLevelType w:val="hybridMultilevel"/>
    <w:tmpl w:val="F19A207C"/>
    <w:lvl w:ilvl="0" w:tplc="7A4EA514">
      <w:start w:val="1"/>
      <w:numFmt w:val="bullet"/>
      <w:lvlText w:val="–"/>
      <w:lvlJc w:val="left"/>
      <w:pPr>
        <w:ind w:left="1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EFA349E">
      <w:start w:val="1"/>
      <w:numFmt w:val="bullet"/>
      <w:lvlText w:val="o"/>
      <w:lvlJc w:val="left"/>
      <w:pPr>
        <w:ind w:left="19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5C2B31E">
      <w:start w:val="1"/>
      <w:numFmt w:val="bullet"/>
      <w:lvlText w:val="▪"/>
      <w:lvlJc w:val="left"/>
      <w:pPr>
        <w:ind w:left="27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1F40D60">
      <w:start w:val="1"/>
      <w:numFmt w:val="bullet"/>
      <w:lvlText w:val="•"/>
      <w:lvlJc w:val="left"/>
      <w:pPr>
        <w:ind w:left="34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2BE415C">
      <w:start w:val="1"/>
      <w:numFmt w:val="bullet"/>
      <w:lvlText w:val="o"/>
      <w:lvlJc w:val="left"/>
      <w:pPr>
        <w:ind w:left="4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362F53A">
      <w:start w:val="1"/>
      <w:numFmt w:val="bullet"/>
      <w:lvlText w:val="▪"/>
      <w:lvlJc w:val="left"/>
      <w:pPr>
        <w:ind w:left="4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3FA9A64">
      <w:start w:val="1"/>
      <w:numFmt w:val="bullet"/>
      <w:lvlText w:val="•"/>
      <w:lvlJc w:val="left"/>
      <w:pPr>
        <w:ind w:left="5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90ADE5A">
      <w:start w:val="1"/>
      <w:numFmt w:val="bullet"/>
      <w:lvlText w:val="o"/>
      <w:lvlJc w:val="left"/>
      <w:pPr>
        <w:ind w:left="6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298EF7E">
      <w:start w:val="1"/>
      <w:numFmt w:val="bullet"/>
      <w:lvlText w:val="▪"/>
      <w:lvlJc w:val="left"/>
      <w:pPr>
        <w:ind w:left="70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4721872"/>
    <w:multiLevelType w:val="hybridMultilevel"/>
    <w:tmpl w:val="20FAA2A4"/>
    <w:lvl w:ilvl="0" w:tplc="0E0C3CDC">
      <w:start w:val="3"/>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3E8D44">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8721F74">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A2195E">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A20C0AE">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A0CB234">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91C8AEC">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782F770">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B0EF97E">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8D55202"/>
    <w:multiLevelType w:val="hybridMultilevel"/>
    <w:tmpl w:val="C186AB90"/>
    <w:lvl w:ilvl="0" w:tplc="44D02E52">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07E2BDC">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70ADA90">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BFC009A">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BFC6514">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E98F15E">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D807BBE">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ACCD6C6">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A94173A">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02B5153"/>
    <w:multiLevelType w:val="hybridMultilevel"/>
    <w:tmpl w:val="5E28C082"/>
    <w:lvl w:ilvl="0" w:tplc="E760FEF8">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30CEAD3E">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D42C4108">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41CE0ACA">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2E6EB3C4">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03F2C1DC">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B17202DA">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A5CE643C">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B0647772">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0DC3D08"/>
    <w:multiLevelType w:val="hybridMultilevel"/>
    <w:tmpl w:val="5C4C66C0"/>
    <w:lvl w:ilvl="0" w:tplc="40DCAA70">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8B06244">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9184D30">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0723D68">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E9AEE54">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44CD5F6">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1509276">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14F4C4">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3CE2BFE">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21126EB"/>
    <w:multiLevelType w:val="hybridMultilevel"/>
    <w:tmpl w:val="685627D4"/>
    <w:lvl w:ilvl="0" w:tplc="5F56F43E">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04E139C">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42C0A32">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E80C242">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9F8C942">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E36F1BE">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6980C0A">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4E2D40E">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3507C7E">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5D34120"/>
    <w:multiLevelType w:val="hybridMultilevel"/>
    <w:tmpl w:val="427E2FFC"/>
    <w:lvl w:ilvl="0" w:tplc="482C45B4">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80D03208">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D12E6010">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CB12F382">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7E5055DA">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1562D620">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0BC02F58">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AAAAE796">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E618DC6E">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A292765"/>
    <w:multiLevelType w:val="hybridMultilevel"/>
    <w:tmpl w:val="02420B72"/>
    <w:lvl w:ilvl="0" w:tplc="78D05526">
      <w:start w:val="1"/>
      <w:numFmt w:val="decimal"/>
      <w:lvlText w:val="%1"/>
      <w:lvlJc w:val="left"/>
      <w:pPr>
        <w:ind w:left="4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00A4F6B0">
      <w:start w:val="1"/>
      <w:numFmt w:val="lowerLetter"/>
      <w:lvlText w:val="%2"/>
      <w:lvlJc w:val="left"/>
      <w:pPr>
        <w:ind w:left="13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785A7EC2">
      <w:start w:val="1"/>
      <w:numFmt w:val="lowerRoman"/>
      <w:lvlText w:val="%3"/>
      <w:lvlJc w:val="left"/>
      <w:pPr>
        <w:ind w:left="21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683675BC">
      <w:start w:val="1"/>
      <w:numFmt w:val="decimal"/>
      <w:lvlText w:val="%4"/>
      <w:lvlJc w:val="left"/>
      <w:pPr>
        <w:ind w:left="28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2EDC053C">
      <w:start w:val="1"/>
      <w:numFmt w:val="lowerLetter"/>
      <w:lvlText w:val="%5"/>
      <w:lvlJc w:val="left"/>
      <w:pPr>
        <w:ind w:left="354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0CB87030">
      <w:start w:val="1"/>
      <w:numFmt w:val="lowerRoman"/>
      <w:lvlText w:val="%6"/>
      <w:lvlJc w:val="left"/>
      <w:pPr>
        <w:ind w:left="426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439079BE">
      <w:start w:val="1"/>
      <w:numFmt w:val="decimal"/>
      <w:lvlText w:val="%7"/>
      <w:lvlJc w:val="left"/>
      <w:pPr>
        <w:ind w:left="498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F3582806">
      <w:start w:val="1"/>
      <w:numFmt w:val="lowerLetter"/>
      <w:lvlText w:val="%8"/>
      <w:lvlJc w:val="left"/>
      <w:pPr>
        <w:ind w:left="5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B7CC9674">
      <w:start w:val="1"/>
      <w:numFmt w:val="lowerRoman"/>
      <w:lvlText w:val="%9"/>
      <w:lvlJc w:val="left"/>
      <w:pPr>
        <w:ind w:left="6425"/>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27" w15:restartNumberingAfterBreak="0">
    <w:nsid w:val="67DA640C"/>
    <w:multiLevelType w:val="hybridMultilevel"/>
    <w:tmpl w:val="DBF6FA30"/>
    <w:lvl w:ilvl="0" w:tplc="A5424B80">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B162AE0">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0B4F7D0">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EE01F6A">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FA6BC9E">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AA2D776">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B402300">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660E586">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B60C48E">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94B1EB0"/>
    <w:multiLevelType w:val="hybridMultilevel"/>
    <w:tmpl w:val="0C5432C4"/>
    <w:lvl w:ilvl="0" w:tplc="F5EE3358">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8EE6D50">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9C622E2">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8328700">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6C67546">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0C0922E">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ED4FFD2">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7026428">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EF8A506">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B0037E9"/>
    <w:multiLevelType w:val="hybridMultilevel"/>
    <w:tmpl w:val="5A14348E"/>
    <w:lvl w:ilvl="0" w:tplc="B8309C3A">
      <w:start w:val="1"/>
      <w:numFmt w:val="bullet"/>
      <w:lvlText w:val="•"/>
      <w:lvlJc w:val="left"/>
      <w:pPr>
        <w:ind w:left="498"/>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D12045DA">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2C9A8948">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11C4F068">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7ABC03DE">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ABCAF6BE">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7A102568">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903276DE">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B0A41A5E">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E003A3E"/>
    <w:multiLevelType w:val="hybridMultilevel"/>
    <w:tmpl w:val="3DCAC8CC"/>
    <w:lvl w:ilvl="0" w:tplc="F0DCDDF2">
      <w:start w:val="11"/>
      <w:numFmt w:val="decimal"/>
      <w:lvlText w:val="%1"/>
      <w:lvlJc w:val="left"/>
      <w:pPr>
        <w:ind w:left="0"/>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24764D48">
      <w:start w:val="2"/>
      <w:numFmt w:val="lowerLetter"/>
      <w:lvlText w:val="(%2)"/>
      <w:lvlJc w:val="left"/>
      <w:pPr>
        <w:ind w:left="3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62CF40A">
      <w:start w:val="1"/>
      <w:numFmt w:val="lowerRoman"/>
      <w:lvlText w:val="%3"/>
      <w:lvlJc w:val="left"/>
      <w:pPr>
        <w:ind w:left="50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DD0041C">
      <w:start w:val="1"/>
      <w:numFmt w:val="decimal"/>
      <w:lvlText w:val="%4"/>
      <w:lvlJc w:val="left"/>
      <w:pPr>
        <w:ind w:left="57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FD6BD4A">
      <w:start w:val="1"/>
      <w:numFmt w:val="lowerLetter"/>
      <w:lvlText w:val="%5"/>
      <w:lvlJc w:val="left"/>
      <w:pPr>
        <w:ind w:left="646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6E7643BE">
      <w:start w:val="1"/>
      <w:numFmt w:val="lowerRoman"/>
      <w:lvlText w:val="%6"/>
      <w:lvlJc w:val="left"/>
      <w:pPr>
        <w:ind w:left="718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30DE03EC">
      <w:start w:val="1"/>
      <w:numFmt w:val="decimal"/>
      <w:lvlText w:val="%7"/>
      <w:lvlJc w:val="left"/>
      <w:pPr>
        <w:ind w:left="790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476FEBE">
      <w:start w:val="1"/>
      <w:numFmt w:val="lowerLetter"/>
      <w:lvlText w:val="%8"/>
      <w:lvlJc w:val="left"/>
      <w:pPr>
        <w:ind w:left="862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66A6336">
      <w:start w:val="1"/>
      <w:numFmt w:val="lowerRoman"/>
      <w:lvlText w:val="%9"/>
      <w:lvlJc w:val="left"/>
      <w:pPr>
        <w:ind w:left="934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7661262A"/>
    <w:multiLevelType w:val="hybridMultilevel"/>
    <w:tmpl w:val="B908D88C"/>
    <w:lvl w:ilvl="0" w:tplc="25B6174E">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8EA1320">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75A0758">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EF25F02">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636ADAE">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EFC02E4">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BB648C2">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C107742">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28E777C">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E40321F"/>
    <w:multiLevelType w:val="hybridMultilevel"/>
    <w:tmpl w:val="3BE8A190"/>
    <w:lvl w:ilvl="0" w:tplc="A2C60C9C">
      <w:start w:val="1"/>
      <w:numFmt w:val="bullet"/>
      <w:lvlText w:val="•"/>
      <w:lvlJc w:val="left"/>
      <w:pPr>
        <w:ind w:left="5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1" w:tplc="06CCFF8A">
      <w:start w:val="1"/>
      <w:numFmt w:val="bullet"/>
      <w:lvlText w:val="o"/>
      <w:lvlJc w:val="left"/>
      <w:pPr>
        <w:ind w:left="13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tplc="07E2C5F8">
      <w:start w:val="1"/>
      <w:numFmt w:val="bullet"/>
      <w:lvlText w:val="▪"/>
      <w:lvlJc w:val="left"/>
      <w:pPr>
        <w:ind w:left="20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tplc="66460200">
      <w:start w:val="1"/>
      <w:numFmt w:val="bullet"/>
      <w:lvlText w:val="•"/>
      <w:lvlJc w:val="left"/>
      <w:pPr>
        <w:ind w:left="28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tplc="04F44C6A">
      <w:start w:val="1"/>
      <w:numFmt w:val="bullet"/>
      <w:lvlText w:val="o"/>
      <w:lvlJc w:val="left"/>
      <w:pPr>
        <w:ind w:left="353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tplc="0D827A2C">
      <w:start w:val="1"/>
      <w:numFmt w:val="bullet"/>
      <w:lvlText w:val="▪"/>
      <w:lvlJc w:val="left"/>
      <w:pPr>
        <w:ind w:left="425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tplc="59E063F6">
      <w:start w:val="1"/>
      <w:numFmt w:val="bullet"/>
      <w:lvlText w:val="•"/>
      <w:lvlJc w:val="left"/>
      <w:pPr>
        <w:ind w:left="497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tplc="3ACE3D70">
      <w:start w:val="1"/>
      <w:numFmt w:val="bullet"/>
      <w:lvlText w:val="o"/>
      <w:lvlJc w:val="left"/>
      <w:pPr>
        <w:ind w:left="569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tplc="7DFCBD58">
      <w:start w:val="1"/>
      <w:numFmt w:val="bullet"/>
      <w:lvlText w:val="▪"/>
      <w:lvlJc w:val="left"/>
      <w:pPr>
        <w:ind w:left="6419"/>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E75124A"/>
    <w:multiLevelType w:val="hybridMultilevel"/>
    <w:tmpl w:val="BD70EA72"/>
    <w:lvl w:ilvl="0" w:tplc="A3D23A1C">
      <w:start w:val="1"/>
      <w:numFmt w:val="decimal"/>
      <w:lvlText w:val="%1."/>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7F661AC">
      <w:start w:val="1"/>
      <w:numFmt w:val="lowerLetter"/>
      <w:lvlText w:val="%2"/>
      <w:lvlJc w:val="left"/>
      <w:pPr>
        <w:ind w:left="1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F0C4EB6">
      <w:start w:val="1"/>
      <w:numFmt w:val="lowerRoman"/>
      <w:lvlText w:val="%3"/>
      <w:lvlJc w:val="left"/>
      <w:pPr>
        <w:ind w:left="2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DBCC72A">
      <w:start w:val="1"/>
      <w:numFmt w:val="decimal"/>
      <w:lvlText w:val="%4"/>
      <w:lvlJc w:val="left"/>
      <w:pPr>
        <w:ind w:left="2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8822CCE">
      <w:start w:val="1"/>
      <w:numFmt w:val="lowerLetter"/>
      <w:lvlText w:val="%5"/>
      <w:lvlJc w:val="left"/>
      <w:pPr>
        <w:ind w:left="3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308DD32">
      <w:start w:val="1"/>
      <w:numFmt w:val="lowerRoman"/>
      <w:lvlText w:val="%6"/>
      <w:lvlJc w:val="left"/>
      <w:pPr>
        <w:ind w:left="4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0247800">
      <w:start w:val="1"/>
      <w:numFmt w:val="decimal"/>
      <w:lvlText w:val="%7"/>
      <w:lvlJc w:val="left"/>
      <w:pPr>
        <w:ind w:left="49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6701F48">
      <w:start w:val="1"/>
      <w:numFmt w:val="lowerLetter"/>
      <w:lvlText w:val="%8"/>
      <w:lvlJc w:val="left"/>
      <w:pPr>
        <w:ind w:left="56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DB05EE4">
      <w:start w:val="1"/>
      <w:numFmt w:val="lowerRoman"/>
      <w:lvlText w:val="%9"/>
      <w:lvlJc w:val="left"/>
      <w:pPr>
        <w:ind w:left="63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FA37335"/>
    <w:multiLevelType w:val="hybridMultilevel"/>
    <w:tmpl w:val="2E3E8F52"/>
    <w:lvl w:ilvl="0" w:tplc="DB76D696">
      <w:start w:val="1"/>
      <w:numFmt w:val="decimal"/>
      <w:lvlText w:val="%1."/>
      <w:lvlJc w:val="left"/>
      <w:pPr>
        <w:ind w:left="5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A5E7C9A">
      <w:start w:val="1"/>
      <w:numFmt w:val="lowerLetter"/>
      <w:lvlText w:val="(%2)"/>
      <w:lvlJc w:val="left"/>
      <w:pPr>
        <w:ind w:left="9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2BEDA30">
      <w:start w:val="1"/>
      <w:numFmt w:val="lowerRoman"/>
      <w:lvlText w:val="%3"/>
      <w:lvlJc w:val="left"/>
      <w:pPr>
        <w:ind w:left="16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B5A35CA">
      <w:start w:val="1"/>
      <w:numFmt w:val="decimal"/>
      <w:lvlText w:val="%4"/>
      <w:lvlJc w:val="left"/>
      <w:pPr>
        <w:ind w:left="23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3C809C0">
      <w:start w:val="1"/>
      <w:numFmt w:val="lowerLetter"/>
      <w:lvlText w:val="%5"/>
      <w:lvlJc w:val="left"/>
      <w:pPr>
        <w:ind w:left="31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9883A4">
      <w:start w:val="1"/>
      <w:numFmt w:val="lowerRoman"/>
      <w:lvlText w:val="%6"/>
      <w:lvlJc w:val="left"/>
      <w:pPr>
        <w:ind w:left="38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230B4BA">
      <w:start w:val="1"/>
      <w:numFmt w:val="decimal"/>
      <w:lvlText w:val="%7"/>
      <w:lvlJc w:val="left"/>
      <w:pPr>
        <w:ind w:left="45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730E822">
      <w:start w:val="1"/>
      <w:numFmt w:val="lowerLetter"/>
      <w:lvlText w:val="%8"/>
      <w:lvlJc w:val="left"/>
      <w:pPr>
        <w:ind w:left="52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610E884">
      <w:start w:val="1"/>
      <w:numFmt w:val="lowerRoman"/>
      <w:lvlText w:val="%9"/>
      <w:lvlJc w:val="left"/>
      <w:pPr>
        <w:ind w:left="59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34"/>
  </w:num>
  <w:num w:numId="2">
    <w:abstractNumId w:val="26"/>
  </w:num>
  <w:num w:numId="3">
    <w:abstractNumId w:val="9"/>
  </w:num>
  <w:num w:numId="4">
    <w:abstractNumId w:val="2"/>
  </w:num>
  <w:num w:numId="5">
    <w:abstractNumId w:val="30"/>
  </w:num>
  <w:num w:numId="6">
    <w:abstractNumId w:val="25"/>
  </w:num>
  <w:num w:numId="7">
    <w:abstractNumId w:val="31"/>
  </w:num>
  <w:num w:numId="8">
    <w:abstractNumId w:val="6"/>
  </w:num>
  <w:num w:numId="9">
    <w:abstractNumId w:val="22"/>
  </w:num>
  <w:num w:numId="10">
    <w:abstractNumId w:val="28"/>
  </w:num>
  <w:num w:numId="11">
    <w:abstractNumId w:val="18"/>
  </w:num>
  <w:num w:numId="12">
    <w:abstractNumId w:val="15"/>
  </w:num>
  <w:num w:numId="13">
    <w:abstractNumId w:val="3"/>
  </w:num>
  <w:num w:numId="14">
    <w:abstractNumId w:val="17"/>
  </w:num>
  <w:num w:numId="15">
    <w:abstractNumId w:val="32"/>
  </w:num>
  <w:num w:numId="16">
    <w:abstractNumId w:val="13"/>
  </w:num>
  <w:num w:numId="17">
    <w:abstractNumId w:val="8"/>
  </w:num>
  <w:num w:numId="18">
    <w:abstractNumId w:val="19"/>
  </w:num>
  <w:num w:numId="19">
    <w:abstractNumId w:val="12"/>
  </w:num>
  <w:num w:numId="20">
    <w:abstractNumId w:val="16"/>
  </w:num>
  <w:num w:numId="21">
    <w:abstractNumId w:val="11"/>
  </w:num>
  <w:num w:numId="22">
    <w:abstractNumId w:val="10"/>
  </w:num>
  <w:num w:numId="23">
    <w:abstractNumId w:val="27"/>
  </w:num>
  <w:num w:numId="24">
    <w:abstractNumId w:val="1"/>
  </w:num>
  <w:num w:numId="25">
    <w:abstractNumId w:val="7"/>
  </w:num>
  <w:num w:numId="26">
    <w:abstractNumId w:val="4"/>
  </w:num>
  <w:num w:numId="27">
    <w:abstractNumId w:val="20"/>
  </w:num>
  <w:num w:numId="28">
    <w:abstractNumId w:val="33"/>
  </w:num>
  <w:num w:numId="29">
    <w:abstractNumId w:val="29"/>
  </w:num>
  <w:num w:numId="30">
    <w:abstractNumId w:val="0"/>
  </w:num>
  <w:num w:numId="31">
    <w:abstractNumId w:val="24"/>
  </w:num>
  <w:num w:numId="32">
    <w:abstractNumId w:val="21"/>
  </w:num>
  <w:num w:numId="33">
    <w:abstractNumId w:val="14"/>
  </w:num>
  <w:num w:numId="34">
    <w:abstractNumId w:val="23"/>
  </w:num>
  <w:num w:numId="35">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m">
    <w15:presenceInfo w15:providerId="None" w15:userId="Tom"/>
  </w15:person>
  <w15:person w15:author="Veronica">
    <w15:presenceInfo w15:providerId="None" w15:userId="Veroni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FDC"/>
    <w:rsid w:val="00022727"/>
    <w:rsid w:val="001D5282"/>
    <w:rsid w:val="00252176"/>
    <w:rsid w:val="002558FE"/>
    <w:rsid w:val="004165CF"/>
    <w:rsid w:val="004179F5"/>
    <w:rsid w:val="004D03BF"/>
    <w:rsid w:val="006A183D"/>
    <w:rsid w:val="006B637A"/>
    <w:rsid w:val="006E2FA2"/>
    <w:rsid w:val="007734E7"/>
    <w:rsid w:val="007C20FC"/>
    <w:rsid w:val="008D2A66"/>
    <w:rsid w:val="009F2765"/>
    <w:rsid w:val="00A21FDC"/>
    <w:rsid w:val="00BA23D3"/>
    <w:rsid w:val="00C93C43"/>
    <w:rsid w:val="00CE7BB6"/>
    <w:rsid w:val="00DB1F4F"/>
    <w:rsid w:val="00E82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630D2"/>
  <w15:docId w15:val="{4C86453A-6B72-4895-8FB8-77AF19866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29" w:line="271" w:lineRule="auto"/>
      <w:ind w:left="10" w:hanging="8"/>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650"/>
      <w:ind w:left="12"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327" w:line="261" w:lineRule="auto"/>
      <w:ind w:left="12"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spacing w:after="319"/>
      <w:ind w:left="71" w:hanging="10"/>
      <w:outlineLvl w:val="2"/>
    </w:pPr>
    <w:rPr>
      <w:rFonts w:ascii="Calibri" w:eastAsia="Calibri" w:hAnsi="Calibri" w:cs="Calibri"/>
      <w:b/>
      <w:color w:val="000000"/>
      <w:sz w:val="24"/>
    </w:rPr>
  </w:style>
  <w:style w:type="paragraph" w:styleId="Heading4">
    <w:name w:val="heading 4"/>
    <w:next w:val="Normal"/>
    <w:link w:val="Heading4Char"/>
    <w:uiPriority w:val="9"/>
    <w:unhideWhenUsed/>
    <w:qFormat/>
    <w:pPr>
      <w:keepNext/>
      <w:keepLines/>
      <w:spacing w:after="319"/>
      <w:ind w:left="71" w:hanging="10"/>
      <w:outlineLvl w:val="3"/>
    </w:pPr>
    <w:rPr>
      <w:rFonts w:ascii="Calibri" w:eastAsia="Calibri" w:hAnsi="Calibri" w:cs="Calibri"/>
      <w:b/>
      <w:color w:val="000000"/>
      <w:sz w:val="24"/>
    </w:rPr>
  </w:style>
  <w:style w:type="paragraph" w:styleId="Heading5">
    <w:name w:val="heading 5"/>
    <w:next w:val="Normal"/>
    <w:link w:val="Heading5Char"/>
    <w:uiPriority w:val="9"/>
    <w:unhideWhenUsed/>
    <w:qFormat/>
    <w:pPr>
      <w:keepNext/>
      <w:keepLines/>
      <w:spacing w:after="319"/>
      <w:ind w:left="71" w:hanging="10"/>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305" w:lineRule="auto"/>
      <w:ind w:left="2"/>
      <w:jc w:val="both"/>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b/>
      <w:color w:val="000000"/>
      <w:sz w:val="24"/>
    </w:rPr>
  </w:style>
  <w:style w:type="character" w:customStyle="1" w:styleId="Heading5Char">
    <w:name w:val="Heading 5 Char"/>
    <w:link w:val="Heading5"/>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50"/>
    </w:rPr>
  </w:style>
  <w:style w:type="character" w:customStyle="1" w:styleId="Heading2Char">
    <w:name w:val="Heading 2 Char"/>
    <w:link w:val="Heading2"/>
    <w:rPr>
      <w:rFonts w:ascii="Calibri" w:eastAsia="Calibri" w:hAnsi="Calibri" w:cs="Calibri"/>
      <w:b/>
      <w:color w:val="000000"/>
      <w:sz w:val="29"/>
    </w:rPr>
  </w:style>
  <w:style w:type="character" w:customStyle="1" w:styleId="Heading3Char">
    <w:name w:val="Heading 3 Char"/>
    <w:link w:val="Heading3"/>
    <w:rPr>
      <w:rFonts w:ascii="Calibri" w:eastAsia="Calibri" w:hAnsi="Calibri" w:cs="Calibri"/>
      <w:b/>
      <w:color w:val="000000"/>
      <w:sz w:val="24"/>
    </w:rPr>
  </w:style>
  <w:style w:type="paragraph" w:styleId="TOC1">
    <w:name w:val="toc 1"/>
    <w:hidden/>
    <w:pPr>
      <w:spacing w:after="112"/>
      <w:ind w:left="26" w:right="166" w:hanging="10"/>
    </w:pPr>
    <w:rPr>
      <w:rFonts w:ascii="Calibri" w:eastAsia="Calibri" w:hAnsi="Calibri" w:cs="Calibri"/>
      <w:b/>
      <w:color w:val="000000"/>
      <w:sz w:val="24"/>
    </w:rPr>
  </w:style>
  <w:style w:type="paragraph" w:styleId="TOC2">
    <w:name w:val="toc 2"/>
    <w:hidden/>
    <w:pPr>
      <w:spacing w:after="41"/>
      <w:ind w:left="656" w:right="166" w:hanging="10"/>
    </w:pPr>
    <w:rPr>
      <w:rFonts w:ascii="Calibri" w:eastAsia="Calibri" w:hAnsi="Calibri" w:cs="Calibri"/>
      <w:color w:val="000000"/>
      <w:sz w:val="24"/>
    </w:rPr>
  </w:style>
  <w:style w:type="paragraph" w:styleId="TOC3">
    <w:name w:val="toc 3"/>
    <w:hidden/>
    <w:pPr>
      <w:spacing w:after="117" w:line="271" w:lineRule="auto"/>
      <w:ind w:left="1367" w:right="166" w:hanging="10"/>
      <w:jc w:val="both"/>
    </w:pPr>
    <w:rPr>
      <w:rFonts w:ascii="Calibri" w:eastAsia="Calibri" w:hAnsi="Calibri" w:cs="Calibri"/>
      <w:color w:val="000000"/>
      <w:sz w:val="20"/>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6E2FA2"/>
    <w:rPr>
      <w:sz w:val="16"/>
      <w:szCs w:val="16"/>
    </w:rPr>
  </w:style>
  <w:style w:type="paragraph" w:styleId="CommentText">
    <w:name w:val="annotation text"/>
    <w:basedOn w:val="Normal"/>
    <w:link w:val="CommentTextChar"/>
    <w:uiPriority w:val="99"/>
    <w:semiHidden/>
    <w:unhideWhenUsed/>
    <w:rsid w:val="006E2FA2"/>
    <w:pPr>
      <w:spacing w:line="240" w:lineRule="auto"/>
    </w:pPr>
    <w:rPr>
      <w:szCs w:val="20"/>
    </w:rPr>
  </w:style>
  <w:style w:type="character" w:customStyle="1" w:styleId="CommentTextChar">
    <w:name w:val="Comment Text Char"/>
    <w:basedOn w:val="DefaultParagraphFont"/>
    <w:link w:val="CommentText"/>
    <w:uiPriority w:val="99"/>
    <w:semiHidden/>
    <w:rsid w:val="006E2FA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6E2FA2"/>
    <w:rPr>
      <w:b/>
      <w:bCs/>
    </w:rPr>
  </w:style>
  <w:style w:type="character" w:customStyle="1" w:styleId="CommentSubjectChar">
    <w:name w:val="Comment Subject Char"/>
    <w:basedOn w:val="CommentTextChar"/>
    <w:link w:val="CommentSubject"/>
    <w:uiPriority w:val="99"/>
    <w:semiHidden/>
    <w:rsid w:val="006E2FA2"/>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6E2F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FA2"/>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commons.wikimedia.org/wiki/File:Tissot_indicatrix_world_map_Robinson_proj.svg" TargetMode="External"/><Relationship Id="rId42" Type="http://schemas.openxmlformats.org/officeDocument/2006/relationships/image" Target="media/image21.jpeg"/><Relationship Id="rId63" Type="http://schemas.openxmlformats.org/officeDocument/2006/relationships/image" Target="media/image28.jpg"/><Relationship Id="rId84" Type="http://schemas.openxmlformats.org/officeDocument/2006/relationships/image" Target="media/image46.png"/><Relationship Id="rId138" Type="http://schemas.openxmlformats.org/officeDocument/2006/relationships/image" Target="media/image100.png"/><Relationship Id="rId159" Type="http://schemas.openxmlformats.org/officeDocument/2006/relationships/hyperlink" Target="http://dl.acm.org/citation.cfm?id=647207.719698" TargetMode="External"/><Relationship Id="rId170" Type="http://schemas.openxmlformats.org/officeDocument/2006/relationships/hyperlink" Target="http://www.esri.com/news/arcuser/0703/geoid1of3.html" TargetMode="External"/><Relationship Id="rId191" Type="http://schemas.openxmlformats.org/officeDocument/2006/relationships/hyperlink" Target="http://workingwithmckinsey.blogspot.de/2014/02/MECE-at-McKinsey.html" TargetMode="External"/><Relationship Id="rId205" Type="http://schemas.openxmlformats.org/officeDocument/2006/relationships/hyperlink" Target="http://www.mofa.gov.tw/en/default.html" TargetMode="External"/><Relationship Id="rId226" Type="http://schemas.openxmlformats.org/officeDocument/2006/relationships/hyperlink" Target="http://trace.tennessee.edu/utk_gradthes/1043/" TargetMode="External"/><Relationship Id="rId107" Type="http://schemas.openxmlformats.org/officeDocument/2006/relationships/image" Target="media/image69.png"/><Relationship Id="rId11" Type="http://schemas.openxmlformats.org/officeDocument/2006/relationships/hyperlink" Target="http://leafletjs.com/" TargetMode="External"/><Relationship Id="rId32" Type="http://schemas.openxmlformats.org/officeDocument/2006/relationships/image" Target="media/image10.jpg"/><Relationship Id="rId53" Type="http://schemas.openxmlformats.org/officeDocument/2006/relationships/footer" Target="footer3.xml"/><Relationship Id="rId74" Type="http://schemas.openxmlformats.org/officeDocument/2006/relationships/image" Target="media/image38.png"/><Relationship Id="rId128" Type="http://schemas.openxmlformats.org/officeDocument/2006/relationships/image" Target="media/image90.png"/><Relationship Id="rId149" Type="http://schemas.openxmlformats.org/officeDocument/2006/relationships/hyperlink" Target="http://www.bbc.com/news/world-europe-18270325"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hyperlink" Target="http://dl.acm.org/citation.cfm?id=647207.719698" TargetMode="External"/><Relationship Id="rId181" Type="http://schemas.openxmlformats.org/officeDocument/2006/relationships/hyperlink" Target="http://www.mfa.gov.il/mfa/abouttheministry/pages/israel-s%20diplomatic%20missions%20abroad.aspx" TargetMode="External"/><Relationship Id="rId216" Type="http://schemas.openxmlformats.org/officeDocument/2006/relationships/hyperlink" Target="http://www.britannica.com/science/geoid" TargetMode="External"/><Relationship Id="rId22" Type="http://schemas.openxmlformats.org/officeDocument/2006/relationships/image" Target="media/image2.jpg"/><Relationship Id="rId27" Type="http://schemas.openxmlformats.org/officeDocument/2006/relationships/image" Target="media/image7.png"/><Relationship Id="rId43" Type="http://schemas.openxmlformats.org/officeDocument/2006/relationships/image" Target="media/image19.jpg"/><Relationship Id="rId48" Type="http://schemas.openxmlformats.org/officeDocument/2006/relationships/image" Target="media/image22.jpg"/><Relationship Id="rId64" Type="http://schemas.openxmlformats.org/officeDocument/2006/relationships/image" Target="media/image40.jpeg"/><Relationship Id="rId69" Type="http://schemas.openxmlformats.org/officeDocument/2006/relationships/image" Target="media/image32.jp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56.jpeg"/><Relationship Id="rId85" Type="http://schemas.openxmlformats.org/officeDocument/2006/relationships/image" Target="media/image47.png"/><Relationship Id="rId150" Type="http://schemas.openxmlformats.org/officeDocument/2006/relationships/hyperlink" Target="http://www.bbc.com/news/world-africa-14115069" TargetMode="External"/><Relationship Id="rId155" Type="http://schemas.openxmlformats.org/officeDocument/2006/relationships/hyperlink" Target="http://www.businessdictionary.com/definition/system.html" TargetMode="External"/><Relationship Id="rId171" Type="http://schemas.openxmlformats.org/officeDocument/2006/relationships/hyperlink" Target="http://www.esri.com/news/arcuser/0703/geoid1of3.html" TargetMode="External"/><Relationship Id="rId176" Type="http://schemas.openxmlformats.org/officeDocument/2006/relationships/hyperlink" Target="http://EconPapers.repec.org/RePEc:bla:pstrev:v:12:y:2014:i:2:p:278-278" TargetMode="External"/><Relationship Id="rId192" Type="http://schemas.openxmlformats.org/officeDocument/2006/relationships/hyperlink" Target="http://viola.informatik.uni-bremen.de/typo/fileadmin/media/DataInformKnowledge.pdf" TargetMode="External"/><Relationship Id="rId197" Type="http://schemas.openxmlformats.org/officeDocument/2006/relationships/hyperlink" Target="http://dblp.uni-trier.de/db/journals/gis/gis9.html" TargetMode="External"/><Relationship Id="rId206" Type="http://schemas.openxmlformats.org/officeDocument/2006/relationships/hyperlink" Target="http://www.mofa.gov.tw/en/default.html" TargetMode="External"/><Relationship Id="rId227" Type="http://schemas.openxmlformats.org/officeDocument/2006/relationships/hyperlink" Target="http://trace.tennessee.edu/utk_gradthes/1043/" TargetMode="External"/><Relationship Id="rId201" Type="http://schemas.openxmlformats.org/officeDocument/2006/relationships/hyperlink" Target="http://dx.doi.org/10.1017/S026988890400013X" TargetMode="External"/><Relationship Id="rId222" Type="http://schemas.openxmlformats.org/officeDocument/2006/relationships/hyperlink" Target="https://www.youtube.com/watch?v=4vsPB_lbo94" TargetMode="External"/><Relationship Id="rId12" Type="http://schemas.openxmlformats.org/officeDocument/2006/relationships/hyperlink" Target="http://leafletjs.com/" TargetMode="External"/><Relationship Id="rId17" Type="http://schemas.openxmlformats.org/officeDocument/2006/relationships/hyperlink" Target="https://commons.wikimedia.org/wiki/File:Tissot_indicatrix_world_map_Mercator_proj.svg" TargetMode="External"/><Relationship Id="rId33" Type="http://schemas.openxmlformats.org/officeDocument/2006/relationships/image" Target="media/image11.jpg"/><Relationship Id="rId38" Type="http://schemas.openxmlformats.org/officeDocument/2006/relationships/image" Target="media/image16.png"/><Relationship Id="rId59" Type="http://schemas.openxmlformats.org/officeDocument/2006/relationships/image" Target="media/image26.jp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23.jpg"/><Relationship Id="rId70" Type="http://schemas.openxmlformats.org/officeDocument/2006/relationships/image" Target="media/image34.jpe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jpeg"/><Relationship Id="rId145" Type="http://schemas.openxmlformats.org/officeDocument/2006/relationships/hyperlink" Target="http://www.jstor.org/stable/4283114" TargetMode="External"/><Relationship Id="rId161" Type="http://schemas.openxmlformats.org/officeDocument/2006/relationships/hyperlink" Target="https://www.cs.umd.edu/class/spring2002/cmsc434-0101/MUIseum/applications/odms.html" TargetMode="External"/><Relationship Id="rId166" Type="http://schemas.openxmlformats.org/officeDocument/2006/relationships/hyperlink" Target="http://esri.github.io/geometry-api-java/doc/Polygon.html" TargetMode="External"/><Relationship Id="rId182" Type="http://schemas.openxmlformats.org/officeDocument/2006/relationships/hyperlink" Target="http://www.mfa.gov.il/mfa/abouttheministry/pages/israel-s%20diplomatic%20missions%20abroad.aspx" TargetMode="External"/><Relationship Id="rId187" Type="http://schemas.openxmlformats.org/officeDocument/2006/relationships/hyperlink" Target="http://www.lawteacher.net/free-law-essays/constitutional-law/declaratory-and-constitutive-theories-of-state.php" TargetMode="External"/><Relationship Id="rId217" Type="http://schemas.openxmlformats.org/officeDocument/2006/relationships/hyperlink" Target="http://www.britannica.com/science/geoid"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un.org/en/member-states/index.html" TargetMode="Externa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8.jpe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20.jpg"/><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7.jpeg"/><Relationship Id="rId86" Type="http://schemas.openxmlformats.org/officeDocument/2006/relationships/image" Target="media/image48.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hyperlink" Target="http://www.bbc.com/news/world-africa-14115069" TargetMode="External"/><Relationship Id="rId156" Type="http://schemas.openxmlformats.org/officeDocument/2006/relationships/hyperlink" Target="https://www.youtube.com/watch?v=4AivEQmfPpk" TargetMode="External"/><Relationship Id="rId177" Type="http://schemas.openxmlformats.org/officeDocument/2006/relationships/hyperlink" Target="http://EconPapers.repec.org/RePEc:bla:pstrev:v:12:y:2014:i:2:p:278-278" TargetMode="External"/><Relationship Id="rId198" Type="http://schemas.openxmlformats.org/officeDocument/2006/relationships/hyperlink" Target="http://dblp.uni-trier.de/db/journals/gis/gis9.html" TargetMode="External"/><Relationship Id="rId172" Type="http://schemas.openxmlformats.org/officeDocument/2006/relationships/hyperlink" Target="http://geokov.com/education/map-projection.aspx" TargetMode="External"/><Relationship Id="rId193" Type="http://schemas.openxmlformats.org/officeDocument/2006/relationships/hyperlink" Target="http://viola.informatik.uni-bremen.de/typo/fileadmin/media/DataInformKnowledge.pdf" TargetMode="External"/><Relationship Id="rId202" Type="http://schemas.openxmlformats.org/officeDocument/2006/relationships/hyperlink" Target="http://dx.doi.org/10.1017/S026988890400013X" TargetMode="External"/><Relationship Id="rId207" Type="http://schemas.openxmlformats.org/officeDocument/2006/relationships/hyperlink" Target="http://www.rgs.org/geographytoday/what+is+geography.htm" TargetMode="External"/><Relationship Id="rId223" Type="http://schemas.openxmlformats.org/officeDocument/2006/relationships/hyperlink" Target="https://www.youtube.com/watch?v=4vsPB_lbo94" TargetMode="External"/><Relationship Id="rId228" Type="http://schemas.openxmlformats.org/officeDocument/2006/relationships/hyperlink" Target="http://www.britannica.com/topic/information-system" TargetMode="External"/><Relationship Id="rId13" Type="http://schemas.openxmlformats.org/officeDocument/2006/relationships/hyperlink" Target="https://commons.wikimedia.org/wiki/File:Tissot_indicatrix_world_map_equirectangular_proj.svg" TargetMode="External"/><Relationship Id="rId18" Type="http://schemas.openxmlformats.org/officeDocument/2006/relationships/hyperlink" Target="https://commons.wikimedia.org/wiki/File:Tissot_indicatrix_world_map_Mercator_proj.svg" TargetMode="External"/><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2.jpg"/><Relationship Id="rId50" Type="http://schemas.openxmlformats.org/officeDocument/2006/relationships/image" Target="media/image29.jpeg"/><Relationship Id="rId55" Type="http://schemas.openxmlformats.org/officeDocument/2006/relationships/image" Target="media/image24.jpg"/><Relationship Id="rId76" Type="http://schemas.openxmlformats.org/officeDocument/2006/relationships/image" Target="media/image40.jp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resources.arcgis.com/EN/HELP/MAIN/10.1/index.html" TargetMode="External"/><Relationship Id="rId167" Type="http://schemas.openxmlformats.org/officeDocument/2006/relationships/hyperlink" Target="http://esri.github.io/geometry-api-java/doc/Polygon.html" TargetMode="External"/><Relationship Id="rId188" Type="http://schemas.openxmlformats.org/officeDocument/2006/relationships/hyperlink" Target="http://antiwar.com/hadar/?articleid=8042"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4.png"/><Relationship Id="rId162" Type="http://schemas.openxmlformats.org/officeDocument/2006/relationships/hyperlink" Target="https://www.cs.umd.edu/class/spring2002/cmsc434-0101/MUIseum/applications/odms.html" TargetMode="External"/><Relationship Id="rId183" Type="http://schemas.openxmlformats.org/officeDocument/2006/relationships/hyperlink" Target="http://www.mfa.gov.il/mfa/abouttheministry/pages/israel-s%20diplomatic%20missions%20abroad.aspx" TargetMode="External"/><Relationship Id="rId213" Type="http://schemas.openxmlformats.org/officeDocument/2006/relationships/hyperlink" Target="http://www.un.org/en/member-states/index.html" TargetMode="External"/><Relationship Id="rId218" Type="http://schemas.openxmlformats.org/officeDocument/2006/relationships/hyperlink" Target="http://www.vaticanstate.va/content/vaticanstate/en/stato-e-governo/note-generali/popolazione.html"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18.jpg"/><Relationship Id="rId45" Type="http://schemas.openxmlformats.org/officeDocument/2006/relationships/image" Target="media/image24.jpeg"/><Relationship Id="rId66" Type="http://schemas.openxmlformats.org/officeDocument/2006/relationships/image" Target="media/image29.jp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s://www.youtube.com/watch?v=4AivEQmfPpk" TargetMode="External"/><Relationship Id="rId178" Type="http://schemas.openxmlformats.org/officeDocument/2006/relationships/hyperlink" Target="http://EconPapers.repec.org/RePEc:bla:pstrev:v:12:y:2014:i:2:p:278-278" TargetMode="External"/><Relationship Id="rId61" Type="http://schemas.openxmlformats.org/officeDocument/2006/relationships/image" Target="media/image37.jpeg"/><Relationship Id="rId82" Type="http://schemas.openxmlformats.org/officeDocument/2006/relationships/image" Target="media/image44.png"/><Relationship Id="rId152" Type="http://schemas.openxmlformats.org/officeDocument/2006/relationships/hyperlink" Target="http://news.bbc.co.uk/2/hi/7582181.stm" TargetMode="External"/><Relationship Id="rId173" Type="http://schemas.openxmlformats.org/officeDocument/2006/relationships/hyperlink" Target="http://geokov.com/education/map-projection.aspx" TargetMode="External"/><Relationship Id="rId194" Type="http://schemas.openxmlformats.org/officeDocument/2006/relationships/hyperlink" Target="http://www.oracle.com/us/corporate/profit/p27anniv-timeline-151918.pdf" TargetMode="External"/><Relationship Id="rId199" Type="http://schemas.openxmlformats.org/officeDocument/2006/relationships/hyperlink" Target="http://www.kosovothanksyou.com" TargetMode="External"/><Relationship Id="rId203" Type="http://schemas.openxmlformats.org/officeDocument/2006/relationships/hyperlink" Target="http://dx.doi.org/10.1017/S026988890400013X" TargetMode="External"/><Relationship Id="rId208" Type="http://schemas.openxmlformats.org/officeDocument/2006/relationships/hyperlink" Target="http://www.rgs.org/geographytoday/what+is+geography.htm" TargetMode="External"/><Relationship Id="rId229" Type="http://schemas.openxmlformats.org/officeDocument/2006/relationships/hyperlink" Target="http://www.britannica.com/topic/information-system" TargetMode="External"/><Relationship Id="rId19" Type="http://schemas.openxmlformats.org/officeDocument/2006/relationships/hyperlink" Target="https://commons.wikimedia.org/wiki/File:Tissot_indicatrix_world_map_Robinson_proj.svg" TargetMode="External"/><Relationship Id="rId224" Type="http://schemas.openxmlformats.org/officeDocument/2006/relationships/hyperlink" Target="http://avalon.law.yale.edu/20th_century/intam03.asp" TargetMode="External"/><Relationship Id="rId14" Type="http://schemas.openxmlformats.org/officeDocument/2006/relationships/hyperlink" Target="https://commons.wikimedia.org/wiki/File:Tissot_indicatrix_world_map_equirectangular_proj.svg" TargetMode="External"/><Relationship Id="rId30" Type="http://schemas.openxmlformats.org/officeDocument/2006/relationships/image" Target="media/image10.png"/><Relationship Id="rId35" Type="http://schemas.openxmlformats.org/officeDocument/2006/relationships/image" Target="media/image13.jpeg"/><Relationship Id="rId56" Type="http://schemas.openxmlformats.org/officeDocument/2006/relationships/image" Target="media/image32.jpeg"/><Relationship Id="rId77" Type="http://schemas.openxmlformats.org/officeDocument/2006/relationships/image" Target="media/image41.jp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hyperlink" Target="http://resources.arcgis.com/EN/HELP/MAIN/10.1/index.html" TargetMode="External"/><Relationship Id="rId168" Type="http://schemas.openxmlformats.org/officeDocument/2006/relationships/hyperlink" Target="http://www.europarl.europa.eu/meetdocs/2004_2009/documents/nt/553/553930/553930en.pdf" TargetMode="External"/><Relationship Id="rId8" Type="http://schemas.openxmlformats.org/officeDocument/2006/relationships/comments" Target="comments.xml"/><Relationship Id="rId51" Type="http://schemas.openxmlformats.org/officeDocument/2006/relationships/footer" Target="footer1.xml"/><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hyperlink" Target="http://historians.org/publications-and-directories/perspectives-on-history/january-2007/what-does-it-mean-to-think-historically" TargetMode="External"/><Relationship Id="rId163" Type="http://schemas.openxmlformats.org/officeDocument/2006/relationships/hyperlink" Target="http://www.atimes.com/atimes/Korea/GA04Dg01.html" TargetMode="External"/><Relationship Id="rId184" Type="http://schemas.openxmlformats.org/officeDocument/2006/relationships/hyperlink" Target="http://www.oxfordscholarship.com/view/10.1093/0199240906.001.0001/acprof-9780199240906-chapter-9" TargetMode="External"/><Relationship Id="rId189" Type="http://schemas.openxmlformats.org/officeDocument/2006/relationships/hyperlink" Target="http://antiwar.com/hadar/?articleid=8042" TargetMode="External"/><Relationship Id="rId219" Type="http://schemas.openxmlformats.org/officeDocument/2006/relationships/hyperlink" Target="http://www.vaticanstate.va/content/vaticanstate/en/stato-e-governo/note-generali/popolazione.html" TargetMode="External"/><Relationship Id="rId3" Type="http://schemas.openxmlformats.org/officeDocument/2006/relationships/styles" Target="styles.xml"/><Relationship Id="rId214" Type="http://schemas.openxmlformats.org/officeDocument/2006/relationships/hyperlink" Target="http://www.un.org/depts/los/convention_agreements/texts/unclos/unclos_e.pdf" TargetMode="External"/><Relationship Id="rId230" Type="http://schemas.openxmlformats.org/officeDocument/2006/relationships/fontTable" Target="fontTable.xml"/><Relationship Id="rId25" Type="http://schemas.openxmlformats.org/officeDocument/2006/relationships/image" Target="media/image5.png"/><Relationship Id="rId46" Type="http://schemas.openxmlformats.org/officeDocument/2006/relationships/image" Target="media/image25.jpeg"/><Relationship Id="rId67" Type="http://schemas.openxmlformats.org/officeDocument/2006/relationships/image" Target="media/image30.jp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hyperlink" Target="http://dl.acm.org/citation.cfm?id=647207.719698" TargetMode="External"/><Relationship Id="rId20" Type="http://schemas.openxmlformats.org/officeDocument/2006/relationships/hyperlink" Target="https://commons.wikimedia.org/wiki/File:Tissot_indicatrix_world_map_Robinson_proj.svg" TargetMode="External"/><Relationship Id="rId41" Type="http://schemas.openxmlformats.org/officeDocument/2006/relationships/image" Target="media/image150.jpeg"/><Relationship Id="rId62" Type="http://schemas.openxmlformats.org/officeDocument/2006/relationships/image" Target="media/image27.jp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hyperlink" Target="http://news.bbc.co.uk/2/hi/7582181.stm" TargetMode="External"/><Relationship Id="rId174" Type="http://schemas.openxmlformats.org/officeDocument/2006/relationships/hyperlink" Target="http://www.globalsecurity.org/military/library/news/2009/12/mil-091215-rianovosti11.htm" TargetMode="External"/><Relationship Id="rId179" Type="http://schemas.openxmlformats.org/officeDocument/2006/relationships/hyperlink" Target="http://dx.doi.org/10.1007/BF01936872" TargetMode="External"/><Relationship Id="rId195" Type="http://schemas.openxmlformats.org/officeDocument/2006/relationships/hyperlink" Target="http://www.oracle.com/us/corporate/profit/p27anniv-timeline-151918.pdf" TargetMode="External"/><Relationship Id="rId209" Type="http://schemas.openxmlformats.org/officeDocument/2006/relationships/hyperlink" Target="http://www.encyclopedia.com/doc/1G2-3045000363.html" TargetMode="External"/><Relationship Id="rId190" Type="http://schemas.openxmlformats.org/officeDocument/2006/relationships/hyperlink" Target="http://workingwithmckinsey.blogspot.de/2014/02/MECE-at-McKinsey.html" TargetMode="External"/><Relationship Id="rId204" Type="http://schemas.openxmlformats.org/officeDocument/2006/relationships/hyperlink" Target="http://dx.doi.org/10.1017/S026988890400013X" TargetMode="External"/><Relationship Id="rId220" Type="http://schemas.openxmlformats.org/officeDocument/2006/relationships/hyperlink" Target="https://wayback.archive.org/web/20080502035045/http://www.wsahara.net/sadr.html" TargetMode="External"/><Relationship Id="rId225" Type="http://schemas.openxmlformats.org/officeDocument/2006/relationships/hyperlink" Target="http://avalon.law.yale.edu/20th_century/intam03.asp" TargetMode="External"/><Relationship Id="rId15" Type="http://schemas.openxmlformats.org/officeDocument/2006/relationships/hyperlink" Target="https://commons.wikimedia.org/wiki/File:Tissot_indicatrix_world_map_equirectangular_proj.svg" TargetMode="External"/><Relationship Id="rId36" Type="http://schemas.openxmlformats.org/officeDocument/2006/relationships/image" Target="media/image14.jpeg"/><Relationship Id="rId57" Type="http://schemas.openxmlformats.org/officeDocument/2006/relationships/image" Target="media/image33.jpeg"/><Relationship Id="rId106" Type="http://schemas.openxmlformats.org/officeDocument/2006/relationships/image" Target="media/image68.png"/><Relationship Id="rId127" Type="http://schemas.openxmlformats.org/officeDocument/2006/relationships/image" Target="media/image89.jpg"/><Relationship Id="rId10" Type="http://schemas.openxmlformats.org/officeDocument/2006/relationships/image" Target="media/image1.png"/><Relationship Id="rId31" Type="http://schemas.openxmlformats.org/officeDocument/2006/relationships/image" Target="media/image9.jpg"/><Relationship Id="rId52" Type="http://schemas.openxmlformats.org/officeDocument/2006/relationships/footer" Target="footer2.xml"/><Relationship Id="rId73" Type="http://schemas.openxmlformats.org/officeDocument/2006/relationships/image" Target="media/image37.png"/><Relationship Id="rId78" Type="http://schemas.openxmlformats.org/officeDocument/2006/relationships/image" Target="media/image42.jp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hyperlink" Target="http://historians.org/publications-and-directories/perspectives-on-history/january-2007/what-does-it-mean-to-think-historically" TargetMode="External"/><Relationship Id="rId148" Type="http://schemas.openxmlformats.org/officeDocument/2006/relationships/hyperlink" Target="http://www.bbc.com/news/world-europe-18270325" TargetMode="External"/><Relationship Id="rId164" Type="http://schemas.openxmlformats.org/officeDocument/2006/relationships/hyperlink" Target="http://www.atimes.com/atimes/Korea/GA04Dg01.html" TargetMode="External"/><Relationship Id="rId169" Type="http://schemas.openxmlformats.org/officeDocument/2006/relationships/hyperlink" Target="http://www.europarl.europa.eu/meetdocs/2004_2009/documents/nt/553/553930/553930en.pdf" TargetMode="External"/><Relationship Id="rId185" Type="http://schemas.openxmlformats.org/officeDocument/2006/relationships/hyperlink" Target="http://www.oxfordscholarship.com/view/10.1093/0199240906.001.0001/acprof-9780199240906-chapter-9" TargetMode="External"/><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hyperlink" Target="http://dx.doi.org/10.1007/BF01936872" TargetMode="External"/><Relationship Id="rId210" Type="http://schemas.openxmlformats.org/officeDocument/2006/relationships/hyperlink" Target="http://www.today.az/news/politics/30102.html" TargetMode="External"/><Relationship Id="rId215" Type="http://schemas.openxmlformats.org/officeDocument/2006/relationships/hyperlink" Target="http://www.un.org/depts/los/convention_agreements/texts/unclos/unclos_e.pdf" TargetMode="External"/><Relationship Id="rId26" Type="http://schemas.openxmlformats.org/officeDocument/2006/relationships/image" Target="media/image6.png"/><Relationship Id="rId231" Type="http://schemas.microsoft.com/office/2011/relationships/people" Target="people.xml"/><Relationship Id="rId47" Type="http://schemas.openxmlformats.org/officeDocument/2006/relationships/image" Target="media/image21.jpg"/><Relationship Id="rId68" Type="http://schemas.openxmlformats.org/officeDocument/2006/relationships/image" Target="media/image31.jp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hyperlink" Target="http://www.businessdictionary.com/definition/system.html" TargetMode="External"/><Relationship Id="rId175" Type="http://schemas.openxmlformats.org/officeDocument/2006/relationships/hyperlink" Target="http://www.globalsecurity.org/military/library/news/2009/12/mil-091215-rianovosti11.htm" TargetMode="External"/><Relationship Id="rId196" Type="http://schemas.openxmlformats.org/officeDocument/2006/relationships/hyperlink" Target="http://www.pcbs.gov.ps/Portals/_Rainbow/Documents/gover_e.htm" TargetMode="External"/><Relationship Id="rId200" Type="http://schemas.openxmlformats.org/officeDocument/2006/relationships/hyperlink" Target="http://dx.doi.org/10.1017/S026988890400013X" TargetMode="External"/><Relationship Id="rId16" Type="http://schemas.openxmlformats.org/officeDocument/2006/relationships/hyperlink" Target="https://commons.wikimedia.org/wiki/File:Tissot_indicatrix_world_map_Mercator_proj.svg" TargetMode="External"/><Relationship Id="rId221" Type="http://schemas.openxmlformats.org/officeDocument/2006/relationships/hyperlink" Target="https://wayback.archive.org/web/20080502035045/http://www.wsahara.net/sadr.html" TargetMode="External"/><Relationship Id="rId37" Type="http://schemas.openxmlformats.org/officeDocument/2006/relationships/image" Target="media/image15.jpeg"/><Relationship Id="rId58" Type="http://schemas.openxmlformats.org/officeDocument/2006/relationships/image" Target="media/image25.jpg"/><Relationship Id="rId79" Type="http://schemas.openxmlformats.org/officeDocument/2006/relationships/image" Target="media/image43.jp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hyperlink" Target="http://historians.org/publications-and-directories/perspectives-on-history/january-2007/what-does-it-mean-to-think-historically" TargetMode="External"/><Relationship Id="rId90" Type="http://schemas.openxmlformats.org/officeDocument/2006/relationships/image" Target="media/image52.png"/><Relationship Id="rId165" Type="http://schemas.openxmlformats.org/officeDocument/2006/relationships/hyperlink" Target="http://www.success.co.il/is/dik.html" TargetMode="External"/><Relationship Id="rId186" Type="http://schemas.openxmlformats.org/officeDocument/2006/relationships/hyperlink" Target="http://www.lawteacher.net/free-law-essays/constitutional-law/declaratory-and-constitutive-theories-of-state.php" TargetMode="External"/><Relationship Id="rId211" Type="http://schemas.openxmlformats.org/officeDocument/2006/relationships/hyperlink" Target="http://www.today.az/news/politics/30102.html" TargetMode="External"/><Relationship Id="rId232" Type="http://schemas.openxmlformats.org/officeDocument/2006/relationships/theme" Target="theme/theme1.xml"/></Relationships>
</file>

<file path=word/_rels/footnotes.xml.rels><?xml version="1.0" encoding="UTF-8" standalone="yes"?>
<Relationships xmlns="http://schemas.openxmlformats.org/package/2006/relationships"><Relationship Id="rId13" Type="http://schemas.openxmlformats.org/officeDocument/2006/relationships/hyperlink" Target="http://dictionary.reference.com/browse/geography" TargetMode="External"/><Relationship Id="rId18" Type="http://schemas.openxmlformats.org/officeDocument/2006/relationships/hyperlink" Target="http://geojson.org/" TargetMode="External"/><Relationship Id="rId26" Type="http://schemas.openxmlformats.org/officeDocument/2006/relationships/hyperlink" Target="https://www.ordnancesurvey.co.uk/education-research/research/automatic-change-detection.html" TargetMode="External"/><Relationship Id="rId39" Type="http://schemas.openxmlformats.org/officeDocument/2006/relationships/hyperlink" Target="https://www.mysql.com/about/" TargetMode="External"/><Relationship Id="rId3" Type="http://schemas.openxmlformats.org/officeDocument/2006/relationships/hyperlink" Target="https://en.wikipedia.org/wiki/Enclave_and_exclave" TargetMode="External"/><Relationship Id="rId21" Type="http://schemas.openxmlformats.org/officeDocument/2006/relationships/hyperlink" Target="http://www.esri.com/library/whitepapers/pdfs/shapefile.pdf" TargetMode="External"/><Relationship Id="rId34" Type="http://schemas.openxmlformats.org/officeDocument/2006/relationships/hyperlink" Target="https://en.wikipedia.org/wiki/List_of_former_sovereign_states" TargetMode="External"/><Relationship Id="rId42" Type="http://schemas.openxmlformats.org/officeDocument/2006/relationships/hyperlink" Target="http://www.postgresql.org/" TargetMode="External"/><Relationship Id="rId47" Type="http://schemas.openxmlformats.org/officeDocument/2006/relationships/hyperlink" Target="http://postgis.net/" TargetMode="External"/><Relationship Id="rId50" Type="http://schemas.openxmlformats.org/officeDocument/2006/relationships/hyperlink" Target="https://en.wikipedia.org/wiki/List_of_former_sovereign_states" TargetMode="External"/><Relationship Id="rId7" Type="http://schemas.openxmlformats.org/officeDocument/2006/relationships/hyperlink" Target="http://www.amusingplanet.com/2012/11/the-curious-case-of-baarle-nassau-and.html" TargetMode="External"/><Relationship Id="rId12" Type="http://schemas.openxmlformats.org/officeDocument/2006/relationships/hyperlink" Target="http://dictionary.reference.com/browse/geography" TargetMode="External"/><Relationship Id="rId17" Type="http://schemas.openxmlformats.org/officeDocument/2006/relationships/hyperlink" Target="http://academic.emporia.edu/aberjame/map/h_map/h_map.htm" TargetMode="External"/><Relationship Id="rId25" Type="http://schemas.openxmlformats.org/officeDocument/2006/relationships/hyperlink" Target="https://www.ordnancesurvey.co.uk/education-research/research/automatic-change-detection.html" TargetMode="External"/><Relationship Id="rId33" Type="http://schemas.openxmlformats.org/officeDocument/2006/relationships/hyperlink" Target="https://en.wikipedia.org/wiki/List_of_former_sovereign_states" TargetMode="External"/><Relationship Id="rId38" Type="http://schemas.openxmlformats.org/officeDocument/2006/relationships/hyperlink" Target="https://bitbucket.org/bastian_weber/hibo" TargetMode="External"/><Relationship Id="rId46" Type="http://schemas.openxmlformats.org/officeDocument/2006/relationships/hyperlink" Target="http://www.postgresql.org/" TargetMode="External"/><Relationship Id="rId2" Type="http://schemas.openxmlformats.org/officeDocument/2006/relationships/hyperlink" Target="http://www.oed.com/view/Entry/43085?" TargetMode="External"/><Relationship Id="rId16" Type="http://schemas.openxmlformats.org/officeDocument/2006/relationships/hyperlink" Target="http://academic.emporia.edu/aberjame/map/h_map/h_map.htm" TargetMode="External"/><Relationship Id="rId20" Type="http://schemas.openxmlformats.org/officeDocument/2006/relationships/hyperlink" Target="http://www.esri.com/library/whitepapers/pdfs/shapefile.pdf" TargetMode="External"/><Relationship Id="rId29" Type="http://schemas.openxmlformats.org/officeDocument/2006/relationships/hyperlink" Target="http://www.naturalearthdata.com/downloads/" TargetMode="External"/><Relationship Id="rId41" Type="http://schemas.openxmlformats.org/officeDocument/2006/relationships/hyperlink" Target="http://www.postgresql.org/" TargetMode="External"/><Relationship Id="rId54" Type="http://schemas.openxmlformats.org/officeDocument/2006/relationships/hyperlink" Target="https://en.wikipedia.org/wiki/List_of_national_border_changes_from_1815_to_1914" TargetMode="External"/><Relationship Id="rId1" Type="http://schemas.openxmlformats.org/officeDocument/2006/relationships/hyperlink" Target="http://www.oed.com/view/Entry/43085?" TargetMode="External"/><Relationship Id="rId6" Type="http://schemas.openxmlformats.org/officeDocument/2006/relationships/hyperlink" Target="http://www.amusingplanet.com/2012/11/the-curious-case-of-baarle-nassau-and.html" TargetMode="External"/><Relationship Id="rId11" Type="http://schemas.openxmlformats.org/officeDocument/2006/relationships/hyperlink" Target="http://dictionary.reference.com/browse/history" TargetMode="External"/><Relationship Id="rId24" Type="http://schemas.openxmlformats.org/officeDocument/2006/relationships/hyperlink" Target="http://www.port.ac.uk/research/gbhgis/" TargetMode="External"/><Relationship Id="rId32" Type="http://schemas.openxmlformats.org/officeDocument/2006/relationships/hyperlink" Target="https://en.wikipedia.org/wiki/List_of_former_sovereign_states" TargetMode="External"/><Relationship Id="rId37" Type="http://schemas.openxmlformats.org/officeDocument/2006/relationships/hyperlink" Target="https://bitbucket.org/bastian_weber/hibo" TargetMode="External"/><Relationship Id="rId40" Type="http://schemas.openxmlformats.org/officeDocument/2006/relationships/hyperlink" Target="https://www.mysql.com/about/" TargetMode="External"/><Relationship Id="rId45" Type="http://schemas.openxmlformats.org/officeDocument/2006/relationships/hyperlink" Target="http://www.postgresql.org/" TargetMode="External"/><Relationship Id="rId53" Type="http://schemas.openxmlformats.org/officeDocument/2006/relationships/hyperlink" Target="https://en.wikipedia.org/wiki/List_of_national_border_changes_from_1815_to_1914" TargetMode="External"/><Relationship Id="rId5" Type="http://schemas.openxmlformats.org/officeDocument/2006/relationships/hyperlink" Target="https://en.wikipedia.org/wiki/Enclave_and_exclave" TargetMode="External"/><Relationship Id="rId15" Type="http://schemas.openxmlformats.org/officeDocument/2006/relationships/hyperlink" Target="http://academic.emporia.edu/aberjame/map/h_map/h_map.htm" TargetMode="External"/><Relationship Id="rId23" Type="http://schemas.openxmlformats.org/officeDocument/2006/relationships/hyperlink" Target="http://www.port.ac.uk/research/gbhgis/" TargetMode="External"/><Relationship Id="rId28" Type="http://schemas.openxmlformats.org/officeDocument/2006/relationships/hyperlink" Target="http://www.naturalearthdata.com/downloads/" TargetMode="External"/><Relationship Id="rId36" Type="http://schemas.openxmlformats.org/officeDocument/2006/relationships/hyperlink" Target="http://www.oldmapsonline.org/" TargetMode="External"/><Relationship Id="rId49" Type="http://schemas.openxmlformats.org/officeDocument/2006/relationships/hyperlink" Target="https://en.wikipedia.org/wiki/List_of_former_sovereign_states" TargetMode="External"/><Relationship Id="rId10" Type="http://schemas.openxmlformats.org/officeDocument/2006/relationships/hyperlink" Target="http://dictionary.reference.com/browse/history" TargetMode="External"/><Relationship Id="rId19" Type="http://schemas.openxmlformats.org/officeDocument/2006/relationships/hyperlink" Target="http://geojson.org/" TargetMode="External"/><Relationship Id="rId31" Type="http://schemas.openxmlformats.org/officeDocument/2006/relationships/hyperlink" Target="https://en.wikipedia.org/wiki/Category:Treaties" TargetMode="External"/><Relationship Id="rId44" Type="http://schemas.openxmlformats.org/officeDocument/2006/relationships/hyperlink" Target="https://www.djangoproject.com/" TargetMode="External"/><Relationship Id="rId52" Type="http://schemas.openxmlformats.org/officeDocument/2006/relationships/hyperlink" Target="https://en.wikipedia.org/wiki/List_of_national_border_changes_from_1815_to_1914" TargetMode="External"/><Relationship Id="rId4" Type="http://schemas.openxmlformats.org/officeDocument/2006/relationships/hyperlink" Target="https://en.wikipedia.org/wiki/Enclave_and_exclave" TargetMode="External"/><Relationship Id="rId9" Type="http://schemas.openxmlformats.org/officeDocument/2006/relationships/hyperlink" Target="http://dictionary.reference.com/browse/history" TargetMode="External"/><Relationship Id="rId14" Type="http://schemas.openxmlformats.org/officeDocument/2006/relationships/hyperlink" Target="http://dictionary.reference.com/browse/geography" TargetMode="External"/><Relationship Id="rId22" Type="http://schemas.openxmlformats.org/officeDocument/2006/relationships/hyperlink" Target="http://www.esri.com/library/whitepapers/pdfs/shapefile.pdf" TargetMode="External"/><Relationship Id="rId27" Type="http://schemas.openxmlformats.org/officeDocument/2006/relationships/hyperlink" Target="https://www.ordnancesurvey.co.uk/education-research/research/automatic-change-detection.html" TargetMode="External"/><Relationship Id="rId30" Type="http://schemas.openxmlformats.org/officeDocument/2006/relationships/hyperlink" Target="https://en.wikipedia.org/wiki/Category:Treaties" TargetMode="External"/><Relationship Id="rId35" Type="http://schemas.openxmlformats.org/officeDocument/2006/relationships/hyperlink" Target="http://www.oldmapsonline.org/" TargetMode="External"/><Relationship Id="rId43" Type="http://schemas.openxmlformats.org/officeDocument/2006/relationships/hyperlink" Target="https://www.djangoproject.com/" TargetMode="External"/><Relationship Id="rId48" Type="http://schemas.openxmlformats.org/officeDocument/2006/relationships/hyperlink" Target="http://postgis.net/" TargetMode="External"/><Relationship Id="rId8" Type="http://schemas.openxmlformats.org/officeDocument/2006/relationships/hyperlink" Target="http://www.amusingplanet.com/2012/11/the-curious-case-of-baarle-nassau-and.html" TargetMode="External"/><Relationship Id="rId51" Type="http://schemas.openxmlformats.org/officeDocument/2006/relationships/hyperlink" Target="https://en.wikipedia.org/wiki/List_of_former_sovereign_st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50025-6CC7-4331-83F1-0DC46F3FB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99</Pages>
  <Words>33594</Words>
  <Characters>185779</Characters>
  <Application>Microsoft Office Word</Application>
  <DocSecurity>0</DocSecurity>
  <Lines>2858</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cp:lastModifiedBy>Veronica</cp:lastModifiedBy>
  <cp:revision>9</cp:revision>
  <dcterms:created xsi:type="dcterms:W3CDTF">2016-06-07T00:09:00Z</dcterms:created>
  <dcterms:modified xsi:type="dcterms:W3CDTF">2016-06-07T12:18:00Z</dcterms:modified>
</cp:coreProperties>
</file>